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6A5BE7" w14:textId="49DEFBBE" w:rsidR="00C90343" w:rsidRPr="00CD53B8" w:rsidRDefault="00C90343" w:rsidP="00C90343">
      <w:pPr>
        <w:jc w:val="center"/>
        <w:rPr>
          <w:sz w:val="28"/>
        </w:rPr>
      </w:pPr>
      <w:r w:rsidRPr="00CD53B8">
        <w:rPr>
          <w:sz w:val="28"/>
        </w:rPr>
        <w:t xml:space="preserve">SURVEY OF ARTHROPOD PESTS OF </w:t>
      </w:r>
      <w:r w:rsidR="00F85F5D" w:rsidRPr="00CD53B8">
        <w:rPr>
          <w:i/>
          <w:sz w:val="28"/>
        </w:rPr>
        <w:t>OLEA EUROPEA</w:t>
      </w:r>
      <w:r w:rsidRPr="00CD53B8">
        <w:rPr>
          <w:sz w:val="28"/>
        </w:rPr>
        <w:t xml:space="preserve"> IN NORTH CENTRAL FLORIDA OLIVE GROVES  </w:t>
      </w:r>
    </w:p>
    <w:p w14:paraId="13548663" w14:textId="77777777" w:rsidR="00C90343" w:rsidRPr="00CD53B8" w:rsidRDefault="00C90343" w:rsidP="00C90343">
      <w:pPr>
        <w:rPr>
          <w:b/>
        </w:rPr>
      </w:pPr>
    </w:p>
    <w:p w14:paraId="2CB432CC" w14:textId="77777777" w:rsidR="00C90343" w:rsidRPr="00CD53B8" w:rsidRDefault="00C90343" w:rsidP="00C90343">
      <w:pPr>
        <w:rPr>
          <w:b/>
        </w:rPr>
      </w:pPr>
    </w:p>
    <w:p w14:paraId="180D83BE" w14:textId="77777777" w:rsidR="00C90343" w:rsidRPr="00CD53B8" w:rsidRDefault="00C90343" w:rsidP="00C90343">
      <w:pPr>
        <w:rPr>
          <w:b/>
        </w:rPr>
      </w:pPr>
    </w:p>
    <w:p w14:paraId="5983DC60" w14:textId="77777777" w:rsidR="00C90343" w:rsidRPr="00CD53B8" w:rsidRDefault="00C90343" w:rsidP="00C90343">
      <w:pPr>
        <w:rPr>
          <w:b/>
        </w:rPr>
      </w:pPr>
    </w:p>
    <w:p w14:paraId="32AA2C3D" w14:textId="77777777" w:rsidR="00C90343" w:rsidRPr="00CD53B8" w:rsidRDefault="00C90343" w:rsidP="00C90343">
      <w:pPr>
        <w:spacing w:line="480" w:lineRule="auto"/>
      </w:pPr>
    </w:p>
    <w:p w14:paraId="456FE013" w14:textId="77777777" w:rsidR="00C90343" w:rsidRPr="00CD53B8" w:rsidRDefault="00C90343" w:rsidP="00C90343">
      <w:pPr>
        <w:spacing w:line="480" w:lineRule="auto"/>
        <w:jc w:val="center"/>
      </w:pPr>
      <w:r w:rsidRPr="00CD53B8">
        <w:t xml:space="preserve">By </w:t>
      </w:r>
    </w:p>
    <w:p w14:paraId="6FF4106A" w14:textId="77777777" w:rsidR="00C90343" w:rsidRPr="00CD53B8" w:rsidRDefault="00C90343" w:rsidP="00C90343">
      <w:pPr>
        <w:spacing w:line="480" w:lineRule="auto"/>
        <w:jc w:val="center"/>
      </w:pPr>
      <w:r w:rsidRPr="00CD53B8">
        <w:t>Eleanor Frances Phillips</w:t>
      </w:r>
    </w:p>
    <w:p w14:paraId="0126B8B5" w14:textId="77777777" w:rsidR="00C90343" w:rsidRPr="00CD53B8" w:rsidRDefault="00C90343" w:rsidP="00C90343">
      <w:pPr>
        <w:spacing w:line="480" w:lineRule="auto"/>
      </w:pPr>
    </w:p>
    <w:p w14:paraId="4588B785" w14:textId="77777777" w:rsidR="00C90343" w:rsidRPr="00CD53B8" w:rsidRDefault="00C90343" w:rsidP="00C90343">
      <w:pPr>
        <w:rPr>
          <w:b/>
        </w:rPr>
      </w:pPr>
    </w:p>
    <w:p w14:paraId="28F532E6" w14:textId="77777777" w:rsidR="00C90343" w:rsidRPr="00CD53B8" w:rsidRDefault="00C90343" w:rsidP="00C90343">
      <w:pPr>
        <w:rPr>
          <w:b/>
        </w:rPr>
      </w:pPr>
    </w:p>
    <w:p w14:paraId="61AE6EBB" w14:textId="77777777" w:rsidR="00C90343" w:rsidRPr="00CD53B8" w:rsidRDefault="00C90343" w:rsidP="00C90343">
      <w:pPr>
        <w:rPr>
          <w:b/>
        </w:rPr>
      </w:pPr>
    </w:p>
    <w:p w14:paraId="7BDAD937" w14:textId="77777777" w:rsidR="00C90343" w:rsidRPr="00CD53B8" w:rsidRDefault="00C90343" w:rsidP="00C90343">
      <w:pPr>
        <w:rPr>
          <w:b/>
        </w:rPr>
      </w:pPr>
    </w:p>
    <w:p w14:paraId="15CC18A8" w14:textId="77777777" w:rsidR="00C90343" w:rsidRPr="00CD53B8" w:rsidRDefault="00C90343" w:rsidP="00C90343">
      <w:pPr>
        <w:rPr>
          <w:b/>
        </w:rPr>
      </w:pPr>
    </w:p>
    <w:p w14:paraId="51DA9A4E" w14:textId="77777777" w:rsidR="00C90343" w:rsidRPr="00CD53B8" w:rsidRDefault="00C90343" w:rsidP="00C90343">
      <w:pPr>
        <w:rPr>
          <w:b/>
        </w:rPr>
      </w:pPr>
    </w:p>
    <w:p w14:paraId="4A5E81CB" w14:textId="77777777" w:rsidR="00C90343" w:rsidRPr="00CD53B8" w:rsidRDefault="00C90343" w:rsidP="00C90343">
      <w:pPr>
        <w:rPr>
          <w:b/>
        </w:rPr>
      </w:pPr>
    </w:p>
    <w:p w14:paraId="26A63252" w14:textId="77777777" w:rsidR="00C90343" w:rsidRPr="00CD53B8" w:rsidRDefault="00C90343" w:rsidP="00C90343">
      <w:pPr>
        <w:rPr>
          <w:b/>
        </w:rPr>
      </w:pPr>
    </w:p>
    <w:p w14:paraId="50E54B01" w14:textId="77777777" w:rsidR="00C90343" w:rsidRPr="00CD53B8" w:rsidRDefault="00C90343" w:rsidP="00C90343">
      <w:pPr>
        <w:rPr>
          <w:b/>
        </w:rPr>
      </w:pPr>
    </w:p>
    <w:p w14:paraId="077B4FB1" w14:textId="77777777" w:rsidR="00C90343" w:rsidRPr="00CD53B8" w:rsidRDefault="00C90343" w:rsidP="00C90343">
      <w:pPr>
        <w:jc w:val="center"/>
      </w:pPr>
    </w:p>
    <w:p w14:paraId="20ACE31D" w14:textId="77777777" w:rsidR="00C90343" w:rsidRPr="00CD53B8" w:rsidRDefault="00C90343" w:rsidP="00C90343">
      <w:pPr>
        <w:jc w:val="center"/>
      </w:pPr>
    </w:p>
    <w:p w14:paraId="239190A6" w14:textId="77777777" w:rsidR="00C90343" w:rsidRPr="00CD53B8" w:rsidRDefault="00C90343" w:rsidP="00C90343">
      <w:pPr>
        <w:jc w:val="center"/>
      </w:pPr>
    </w:p>
    <w:p w14:paraId="2267043A" w14:textId="77777777" w:rsidR="00C90343" w:rsidRPr="00CD53B8" w:rsidRDefault="00C90343" w:rsidP="00C90343">
      <w:pPr>
        <w:jc w:val="center"/>
      </w:pPr>
      <w:r w:rsidRPr="00CD53B8">
        <w:t xml:space="preserve">A THESIS PRESENTED TO THE GRADUATE SCHOOL OF THE UNIVERSITY OF FLORIDA IN PARTIAL FULFILLMENT OF THE REQUIREMENTS FOR THE DEGREE OF </w:t>
      </w:r>
    </w:p>
    <w:p w14:paraId="6519E954" w14:textId="77777777" w:rsidR="00C90343" w:rsidRPr="00CD53B8" w:rsidRDefault="00C90343" w:rsidP="00C90343">
      <w:pPr>
        <w:jc w:val="center"/>
      </w:pPr>
      <w:r w:rsidRPr="00CD53B8">
        <w:t>MASTER OF SCIENCE</w:t>
      </w:r>
    </w:p>
    <w:p w14:paraId="2E192790" w14:textId="77777777" w:rsidR="00C90343" w:rsidRPr="00CD53B8" w:rsidRDefault="00C90343" w:rsidP="00C90343">
      <w:pPr>
        <w:jc w:val="center"/>
      </w:pPr>
    </w:p>
    <w:p w14:paraId="160F964F" w14:textId="77777777" w:rsidR="00C90343" w:rsidRPr="00CD53B8" w:rsidRDefault="00C90343" w:rsidP="00C90343">
      <w:pPr>
        <w:jc w:val="center"/>
      </w:pPr>
      <w:r w:rsidRPr="00CD53B8">
        <w:t xml:space="preserve">UNIVERSITY OF FLORIDA </w:t>
      </w:r>
    </w:p>
    <w:p w14:paraId="6F0603C0" w14:textId="77777777" w:rsidR="00C90343" w:rsidRPr="00CD53B8" w:rsidRDefault="00C90343" w:rsidP="00C90343">
      <w:pPr>
        <w:jc w:val="center"/>
      </w:pPr>
    </w:p>
    <w:p w14:paraId="54CADFA6" w14:textId="77777777" w:rsidR="00C90343" w:rsidRPr="00CD53B8" w:rsidRDefault="00C90343" w:rsidP="00C90343">
      <w:pPr>
        <w:jc w:val="center"/>
      </w:pPr>
      <w:r w:rsidRPr="00CD53B8">
        <w:t>2019</w:t>
      </w:r>
    </w:p>
    <w:p w14:paraId="05F2C9BC" w14:textId="77777777" w:rsidR="00C90343" w:rsidRPr="00CD53B8" w:rsidRDefault="00C90343" w:rsidP="00C90343">
      <w:pPr>
        <w:rPr>
          <w:b/>
        </w:rPr>
      </w:pPr>
    </w:p>
    <w:p w14:paraId="4E31F063" w14:textId="77777777" w:rsidR="00C90343" w:rsidRPr="00CD53B8" w:rsidRDefault="00C90343" w:rsidP="00C90343">
      <w:pPr>
        <w:rPr>
          <w:b/>
        </w:rPr>
      </w:pPr>
    </w:p>
    <w:p w14:paraId="6CDFDD8E" w14:textId="77777777" w:rsidR="00C90343" w:rsidRPr="00CD53B8" w:rsidRDefault="00C90343" w:rsidP="00C90343">
      <w:pPr>
        <w:rPr>
          <w:b/>
        </w:rPr>
      </w:pPr>
    </w:p>
    <w:p w14:paraId="63437763" w14:textId="77777777" w:rsidR="00C90343" w:rsidRPr="00CD53B8" w:rsidRDefault="00C90343" w:rsidP="00C90343"/>
    <w:p w14:paraId="2E47F2E6" w14:textId="77777777" w:rsidR="00C90343" w:rsidRPr="00CD53B8" w:rsidRDefault="00C90343" w:rsidP="00C90343"/>
    <w:p w14:paraId="193E248B" w14:textId="77777777" w:rsidR="00C90343" w:rsidRPr="00CD53B8" w:rsidRDefault="00C90343" w:rsidP="00C90343"/>
    <w:p w14:paraId="000CAAD0" w14:textId="77777777" w:rsidR="00C90343" w:rsidRPr="00CD53B8" w:rsidRDefault="00C90343" w:rsidP="00C90343"/>
    <w:p w14:paraId="01019787" w14:textId="77777777" w:rsidR="00C90343" w:rsidRPr="00CD53B8" w:rsidRDefault="00C90343" w:rsidP="00C90343"/>
    <w:p w14:paraId="351EBEBB" w14:textId="77777777" w:rsidR="00C90343" w:rsidRPr="00CD53B8" w:rsidRDefault="00C90343" w:rsidP="00C90343"/>
    <w:p w14:paraId="7787E543" w14:textId="77777777" w:rsidR="00C90343" w:rsidRPr="00CD53B8" w:rsidRDefault="00C90343" w:rsidP="00C90343"/>
    <w:p w14:paraId="33733BFE" w14:textId="77777777" w:rsidR="00C90343" w:rsidRPr="00CD53B8" w:rsidRDefault="00C90343" w:rsidP="00C90343"/>
    <w:p w14:paraId="66D15477" w14:textId="77777777" w:rsidR="00C90343" w:rsidRPr="00CD53B8" w:rsidRDefault="00C90343" w:rsidP="00C90343"/>
    <w:p w14:paraId="07A2473B" w14:textId="77777777" w:rsidR="00C90343" w:rsidRPr="00CD53B8" w:rsidRDefault="00C90343" w:rsidP="00C90343"/>
    <w:p w14:paraId="7793486B" w14:textId="77777777" w:rsidR="00C90343" w:rsidRPr="00CD53B8" w:rsidRDefault="00C90343" w:rsidP="00C90343"/>
    <w:p w14:paraId="684E3498" w14:textId="77777777" w:rsidR="00C90343" w:rsidRPr="00CD53B8" w:rsidRDefault="00C90343" w:rsidP="00C90343"/>
    <w:p w14:paraId="1B4491A6" w14:textId="77777777" w:rsidR="00C90343" w:rsidRPr="00CD53B8" w:rsidRDefault="00C90343" w:rsidP="00C90343"/>
    <w:p w14:paraId="30944C65" w14:textId="77777777" w:rsidR="00C90343" w:rsidRPr="00CD53B8" w:rsidRDefault="00C90343" w:rsidP="00C90343"/>
    <w:p w14:paraId="44439648" w14:textId="77777777" w:rsidR="00C90343" w:rsidRPr="00CD53B8" w:rsidRDefault="00C90343" w:rsidP="00C90343"/>
    <w:p w14:paraId="6FE92EF5" w14:textId="77777777" w:rsidR="00C90343" w:rsidRPr="00CD53B8" w:rsidRDefault="00C90343" w:rsidP="00C90343"/>
    <w:p w14:paraId="5FBB4EEF" w14:textId="77777777" w:rsidR="00C90343" w:rsidRPr="00CD53B8" w:rsidRDefault="00C90343" w:rsidP="00C90343"/>
    <w:p w14:paraId="2FD01040" w14:textId="77777777" w:rsidR="00C90343" w:rsidRPr="00CD53B8" w:rsidRDefault="00C90343" w:rsidP="00C90343"/>
    <w:p w14:paraId="5C0C3087" w14:textId="77777777" w:rsidR="00C90343" w:rsidRPr="00CD53B8" w:rsidRDefault="00C90343" w:rsidP="00C90343"/>
    <w:p w14:paraId="5AAE9D9B" w14:textId="77777777" w:rsidR="00C90343" w:rsidRPr="00CD53B8" w:rsidRDefault="00C90343" w:rsidP="00C90343"/>
    <w:p w14:paraId="77E13918" w14:textId="77777777" w:rsidR="00C90343" w:rsidRPr="00CD53B8" w:rsidRDefault="00C90343" w:rsidP="00C90343"/>
    <w:p w14:paraId="16583C3E" w14:textId="77777777" w:rsidR="00C90343" w:rsidRPr="00CD53B8" w:rsidRDefault="00C90343" w:rsidP="00C90343"/>
    <w:p w14:paraId="520BC700" w14:textId="77777777" w:rsidR="00C90343" w:rsidRPr="00CD53B8" w:rsidRDefault="00C90343" w:rsidP="00C90343"/>
    <w:p w14:paraId="28DE38D9" w14:textId="77777777" w:rsidR="00C90343" w:rsidRPr="00CD53B8" w:rsidRDefault="00C90343" w:rsidP="00C90343"/>
    <w:p w14:paraId="70379B3F" w14:textId="77777777" w:rsidR="00C90343" w:rsidRPr="00CD53B8" w:rsidRDefault="00C90343" w:rsidP="00C90343"/>
    <w:p w14:paraId="204BA57E" w14:textId="77777777" w:rsidR="00C90343" w:rsidRPr="00CD53B8" w:rsidRDefault="00C90343" w:rsidP="00C90343"/>
    <w:p w14:paraId="111891F1" w14:textId="77777777" w:rsidR="00C90343" w:rsidRPr="00CD53B8" w:rsidRDefault="00C90343" w:rsidP="00C90343">
      <w:pPr>
        <w:jc w:val="center"/>
      </w:pPr>
      <w:r w:rsidRPr="00CD53B8">
        <w:t>© 2019 Eleanor Phillips</w:t>
      </w:r>
    </w:p>
    <w:p w14:paraId="76A382BE" w14:textId="77777777" w:rsidR="00C90343" w:rsidRPr="00CD53B8" w:rsidRDefault="00C90343" w:rsidP="00C90343"/>
    <w:p w14:paraId="79DBBC10" w14:textId="77777777" w:rsidR="00C90343" w:rsidRPr="00CD53B8" w:rsidRDefault="00C90343" w:rsidP="00C90343"/>
    <w:p w14:paraId="7DCABA8E" w14:textId="77777777" w:rsidR="00C90343" w:rsidRPr="00CD53B8" w:rsidRDefault="00C90343" w:rsidP="00C90343"/>
    <w:p w14:paraId="6563C674" w14:textId="77777777" w:rsidR="00C90343" w:rsidRPr="00CD53B8" w:rsidRDefault="00C90343" w:rsidP="00C90343"/>
    <w:p w14:paraId="3FC14D7F" w14:textId="77777777" w:rsidR="00C90343" w:rsidRPr="00CD53B8" w:rsidRDefault="00C90343" w:rsidP="00C90343"/>
    <w:p w14:paraId="75C6D68D" w14:textId="77777777" w:rsidR="00C90343" w:rsidRPr="00CD53B8" w:rsidRDefault="00C90343" w:rsidP="00C90343"/>
    <w:p w14:paraId="6821E21F" w14:textId="77777777" w:rsidR="00C90343" w:rsidRPr="00CD53B8" w:rsidRDefault="00C90343" w:rsidP="00C90343"/>
    <w:p w14:paraId="76ECA5B0" w14:textId="77777777" w:rsidR="00C90343" w:rsidRPr="00CD53B8" w:rsidRDefault="00C90343" w:rsidP="00C90343"/>
    <w:p w14:paraId="6F9D3663" w14:textId="77777777" w:rsidR="00C90343" w:rsidRPr="00CD53B8" w:rsidRDefault="00C90343" w:rsidP="00C90343"/>
    <w:p w14:paraId="7D3C7211" w14:textId="77777777" w:rsidR="00C90343" w:rsidRPr="00CD53B8" w:rsidRDefault="00C90343" w:rsidP="00C90343"/>
    <w:p w14:paraId="12F0EAFE" w14:textId="77777777" w:rsidR="00C90343" w:rsidRPr="00CD53B8" w:rsidRDefault="00C90343" w:rsidP="00C90343"/>
    <w:p w14:paraId="3F73CCA5" w14:textId="77777777" w:rsidR="00C90343" w:rsidRPr="00CD53B8" w:rsidRDefault="00C90343" w:rsidP="00C90343"/>
    <w:p w14:paraId="587E9C86" w14:textId="77777777" w:rsidR="00C90343" w:rsidRPr="00CD53B8" w:rsidRDefault="00C90343" w:rsidP="00C90343"/>
    <w:p w14:paraId="0C479E91" w14:textId="77777777" w:rsidR="00C90343" w:rsidRPr="00CD53B8" w:rsidRDefault="00C90343" w:rsidP="00C90343"/>
    <w:p w14:paraId="329AEB01" w14:textId="77777777" w:rsidR="00C90343" w:rsidRPr="00CD53B8" w:rsidRDefault="00C90343" w:rsidP="00C90343"/>
    <w:p w14:paraId="7C366664" w14:textId="77777777" w:rsidR="00C90343" w:rsidRPr="00CD53B8" w:rsidRDefault="00C90343" w:rsidP="00C90343"/>
    <w:p w14:paraId="4E031326" w14:textId="77777777" w:rsidR="00C90343" w:rsidRPr="00CD53B8" w:rsidRDefault="00C90343" w:rsidP="00C90343"/>
    <w:p w14:paraId="6702665A" w14:textId="77777777" w:rsidR="00C90343" w:rsidRPr="00CD53B8" w:rsidRDefault="00C90343" w:rsidP="00C90343"/>
    <w:p w14:paraId="621D8AD2" w14:textId="77777777" w:rsidR="00C90343" w:rsidRPr="00CD53B8" w:rsidRDefault="00C90343" w:rsidP="00C90343"/>
    <w:p w14:paraId="22638B5C" w14:textId="77777777" w:rsidR="00C90343" w:rsidRPr="00CD53B8" w:rsidRDefault="00C90343" w:rsidP="00C90343"/>
    <w:p w14:paraId="5FE5FF91" w14:textId="77777777" w:rsidR="00C90343" w:rsidRPr="00CD53B8" w:rsidRDefault="00C90343" w:rsidP="00C90343"/>
    <w:p w14:paraId="158A51E4" w14:textId="77777777" w:rsidR="00C90343" w:rsidRPr="00CD53B8" w:rsidRDefault="00C90343" w:rsidP="00C90343"/>
    <w:p w14:paraId="76746719" w14:textId="77777777" w:rsidR="00C90343" w:rsidRPr="00CD53B8" w:rsidRDefault="00C90343" w:rsidP="00C90343"/>
    <w:p w14:paraId="6AA43107" w14:textId="77777777" w:rsidR="00C90343" w:rsidRPr="00CD53B8" w:rsidRDefault="00C90343" w:rsidP="00C90343"/>
    <w:p w14:paraId="37F9B8A1" w14:textId="77777777" w:rsidR="00C90343" w:rsidRPr="00CD53B8" w:rsidRDefault="00C90343" w:rsidP="00C90343"/>
    <w:p w14:paraId="022CBF3A" w14:textId="77777777" w:rsidR="00C90343" w:rsidRPr="00CD53B8" w:rsidRDefault="00C90343" w:rsidP="00C90343"/>
    <w:p w14:paraId="09B0B32B" w14:textId="77777777" w:rsidR="00C90343" w:rsidRPr="00CD53B8" w:rsidRDefault="00C90343" w:rsidP="00C90343"/>
    <w:p w14:paraId="5AD63AB5" w14:textId="77777777" w:rsidR="00C90343" w:rsidRPr="00CD53B8" w:rsidRDefault="00C90343" w:rsidP="00C90343"/>
    <w:p w14:paraId="67972A87" w14:textId="77777777" w:rsidR="00C90343" w:rsidRPr="00CD53B8" w:rsidRDefault="00C90343" w:rsidP="00C90343"/>
    <w:p w14:paraId="2D476678" w14:textId="77777777" w:rsidR="00C90343" w:rsidRPr="00CD53B8" w:rsidRDefault="00C90343" w:rsidP="00C90343"/>
    <w:p w14:paraId="2732D2E0" w14:textId="77777777" w:rsidR="00C90343" w:rsidRPr="00CD53B8" w:rsidRDefault="00C90343" w:rsidP="00C90343"/>
    <w:p w14:paraId="63D0A793" w14:textId="77777777" w:rsidR="00C90343" w:rsidRPr="00CD53B8" w:rsidRDefault="00C90343" w:rsidP="00C90343"/>
    <w:p w14:paraId="56B9A830" w14:textId="77777777" w:rsidR="00C90343" w:rsidRPr="00CD53B8" w:rsidRDefault="00C90343" w:rsidP="00C90343"/>
    <w:p w14:paraId="2B7627F5" w14:textId="77777777" w:rsidR="00C90343" w:rsidRPr="00CD53B8" w:rsidRDefault="00C90343" w:rsidP="00C90343"/>
    <w:p w14:paraId="6EE7B8C5" w14:textId="77777777" w:rsidR="00C90343" w:rsidRPr="00CD53B8" w:rsidRDefault="00C90343" w:rsidP="00C90343"/>
    <w:p w14:paraId="4AA84471" w14:textId="77777777" w:rsidR="00C90343" w:rsidRPr="00CD53B8" w:rsidRDefault="00C90343" w:rsidP="00C90343"/>
    <w:p w14:paraId="34568C07" w14:textId="77777777" w:rsidR="00C90343" w:rsidRPr="00CD53B8" w:rsidRDefault="00C90343" w:rsidP="00C90343"/>
    <w:p w14:paraId="7746AE60" w14:textId="77777777" w:rsidR="00C90343" w:rsidRPr="00CD53B8" w:rsidRDefault="00C90343" w:rsidP="00C90343"/>
    <w:p w14:paraId="6D9C7DCD" w14:textId="77777777" w:rsidR="00C90343" w:rsidRPr="00CD53B8" w:rsidRDefault="00C90343" w:rsidP="00C90343"/>
    <w:p w14:paraId="27931517" w14:textId="77777777" w:rsidR="00C90343" w:rsidRPr="00CD53B8" w:rsidRDefault="00C90343" w:rsidP="00C90343"/>
    <w:p w14:paraId="509CD152" w14:textId="77777777" w:rsidR="00C90343" w:rsidRPr="00CD53B8" w:rsidRDefault="00C90343" w:rsidP="00C90343"/>
    <w:p w14:paraId="2B1718F2" w14:textId="77777777" w:rsidR="00C90343" w:rsidRPr="00CD53B8" w:rsidRDefault="00C90343" w:rsidP="00C90343"/>
    <w:p w14:paraId="3024D3CE" w14:textId="77777777" w:rsidR="00C90343" w:rsidRPr="00CD53B8" w:rsidRDefault="00C90343" w:rsidP="00C90343"/>
    <w:p w14:paraId="0FDE6227" w14:textId="77777777" w:rsidR="00C90343" w:rsidRPr="00CD53B8" w:rsidRDefault="00C90343" w:rsidP="00C90343"/>
    <w:p w14:paraId="61681D40" w14:textId="77777777" w:rsidR="00C90343" w:rsidRPr="00CD53B8" w:rsidRDefault="00C90343" w:rsidP="00C90343"/>
    <w:p w14:paraId="72370B18" w14:textId="77777777" w:rsidR="00C90343" w:rsidRPr="00CD53B8" w:rsidRDefault="00C90343" w:rsidP="00C90343">
      <w:pPr>
        <w:jc w:val="center"/>
      </w:pPr>
      <w:r w:rsidRPr="00CD53B8">
        <w:t xml:space="preserve">To my mother.   </w:t>
      </w:r>
    </w:p>
    <w:p w14:paraId="44B198AC" w14:textId="77777777" w:rsidR="00C90343" w:rsidRPr="00CD53B8" w:rsidRDefault="00C90343" w:rsidP="00C90343"/>
    <w:p w14:paraId="6C3AC92F" w14:textId="77777777" w:rsidR="00C90343" w:rsidRPr="00CD53B8" w:rsidRDefault="00C90343" w:rsidP="00C90343"/>
    <w:p w14:paraId="264513F3" w14:textId="77777777" w:rsidR="00C90343" w:rsidRPr="00CD53B8" w:rsidRDefault="00C90343" w:rsidP="00C90343"/>
    <w:p w14:paraId="431B1F21" w14:textId="77777777" w:rsidR="00C90343" w:rsidRPr="00CD53B8" w:rsidRDefault="00C90343" w:rsidP="00C90343"/>
    <w:p w14:paraId="02860444" w14:textId="77777777" w:rsidR="00C90343" w:rsidRPr="00CD53B8" w:rsidRDefault="00C90343" w:rsidP="00C90343"/>
    <w:p w14:paraId="6A5E5EEC" w14:textId="77777777" w:rsidR="00C90343" w:rsidRPr="00CD53B8" w:rsidRDefault="00C90343" w:rsidP="00C90343"/>
    <w:p w14:paraId="416C62BF" w14:textId="77777777" w:rsidR="00C90343" w:rsidRPr="00CD53B8" w:rsidRDefault="00C90343" w:rsidP="00C90343"/>
    <w:p w14:paraId="76151027" w14:textId="77777777" w:rsidR="00C90343" w:rsidRPr="00CD53B8" w:rsidRDefault="00C90343" w:rsidP="00C90343"/>
    <w:p w14:paraId="21198F0C" w14:textId="77777777" w:rsidR="00C90343" w:rsidRPr="00CD53B8" w:rsidRDefault="00C90343" w:rsidP="00C90343"/>
    <w:p w14:paraId="6C9181F8" w14:textId="77777777" w:rsidR="00C90343" w:rsidRPr="00CD53B8" w:rsidRDefault="00C90343" w:rsidP="00C90343"/>
    <w:p w14:paraId="2533F34B" w14:textId="77777777" w:rsidR="00C90343" w:rsidRPr="00CD53B8" w:rsidRDefault="00C90343" w:rsidP="00C90343"/>
    <w:p w14:paraId="550942CF" w14:textId="77777777" w:rsidR="00C90343" w:rsidRPr="00CD53B8" w:rsidRDefault="00C90343" w:rsidP="00C90343"/>
    <w:p w14:paraId="5F54F2BD" w14:textId="77777777" w:rsidR="00C90343" w:rsidRPr="00CD53B8" w:rsidRDefault="00C90343" w:rsidP="00C90343"/>
    <w:p w14:paraId="58F119F2" w14:textId="77777777" w:rsidR="00C90343" w:rsidRPr="00CD53B8" w:rsidRDefault="00C90343" w:rsidP="00C90343"/>
    <w:p w14:paraId="347D3839" w14:textId="77777777" w:rsidR="00C90343" w:rsidRPr="00CD53B8" w:rsidRDefault="00C90343" w:rsidP="00C90343"/>
    <w:p w14:paraId="42E2BE58" w14:textId="77777777" w:rsidR="00C90343" w:rsidRPr="00CD53B8" w:rsidRDefault="00C90343" w:rsidP="00C90343"/>
    <w:p w14:paraId="0FAD156E" w14:textId="77777777" w:rsidR="00C90343" w:rsidRPr="00CD53B8" w:rsidRDefault="00C90343" w:rsidP="00C90343"/>
    <w:p w14:paraId="7E1BE02B" w14:textId="77777777" w:rsidR="00C90343" w:rsidRPr="00CD53B8" w:rsidRDefault="00C90343" w:rsidP="00C90343"/>
    <w:p w14:paraId="0E73CF34" w14:textId="77777777" w:rsidR="00C90343" w:rsidRPr="00CD53B8" w:rsidRDefault="00C90343" w:rsidP="00C90343"/>
    <w:p w14:paraId="0BE0C1DB" w14:textId="77777777" w:rsidR="00C90343" w:rsidRPr="00CD53B8" w:rsidRDefault="00C90343" w:rsidP="00C90343"/>
    <w:p w14:paraId="4879985E" w14:textId="77777777" w:rsidR="00C90343" w:rsidRPr="00CD53B8" w:rsidRDefault="00C90343" w:rsidP="00C90343"/>
    <w:p w14:paraId="7BD7359F" w14:textId="77777777" w:rsidR="00C90343" w:rsidRPr="00CD53B8" w:rsidRDefault="00C90343" w:rsidP="00C90343"/>
    <w:p w14:paraId="0A310F0C" w14:textId="77777777" w:rsidR="00C90343" w:rsidRPr="00CD53B8" w:rsidRDefault="00C90343" w:rsidP="00C90343"/>
    <w:p w14:paraId="171B039F" w14:textId="77777777" w:rsidR="00C90343" w:rsidRPr="00CD53B8" w:rsidRDefault="00C90343" w:rsidP="00C90343"/>
    <w:p w14:paraId="0266B073" w14:textId="77777777" w:rsidR="00C90343" w:rsidRPr="00CD53B8" w:rsidRDefault="00C90343" w:rsidP="00C90343"/>
    <w:p w14:paraId="388BDC68" w14:textId="77777777" w:rsidR="00C90343" w:rsidRPr="00CD53B8" w:rsidRDefault="00C90343" w:rsidP="00C90343"/>
    <w:p w14:paraId="68935733" w14:textId="77777777" w:rsidR="00C90343" w:rsidRPr="00CD53B8" w:rsidRDefault="00C90343" w:rsidP="00C90343"/>
    <w:p w14:paraId="77853310" w14:textId="77777777" w:rsidR="00C90343" w:rsidRPr="00CD53B8" w:rsidRDefault="00C90343" w:rsidP="00C90343"/>
    <w:p w14:paraId="4C04F076" w14:textId="77777777" w:rsidR="00C90343" w:rsidRPr="00CD53B8" w:rsidRDefault="00C90343" w:rsidP="00C90343"/>
    <w:p w14:paraId="7489BE3F" w14:textId="1BF148E8" w:rsidR="00C90343" w:rsidRPr="00CD53B8" w:rsidRDefault="00C90343" w:rsidP="00C90343">
      <w:pPr>
        <w:jc w:val="center"/>
      </w:pPr>
      <w:bookmarkStart w:id="0" w:name="Acknolwedgements"/>
      <w:r w:rsidRPr="00CD53B8">
        <w:lastRenderedPageBreak/>
        <w:t>ACKNOW</w:t>
      </w:r>
      <w:r w:rsidR="00DB64EE">
        <w:t>L</w:t>
      </w:r>
      <w:r w:rsidRPr="00CD53B8">
        <w:t>E</w:t>
      </w:r>
      <w:r w:rsidRPr="00CD53B8">
        <w:t>DGEMEN</w:t>
      </w:r>
      <w:r w:rsidRPr="00CD53B8">
        <w:t>T</w:t>
      </w:r>
      <w:r w:rsidRPr="00CD53B8">
        <w:t xml:space="preserve">S </w:t>
      </w:r>
    </w:p>
    <w:bookmarkEnd w:id="0"/>
    <w:p w14:paraId="63547FDB" w14:textId="77777777" w:rsidR="00C90343" w:rsidRPr="00CD53B8" w:rsidRDefault="00C90343" w:rsidP="00C90343"/>
    <w:p w14:paraId="3BB9CFE6" w14:textId="0D75E381"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Many thanks to the growers who allowed us </w:t>
      </w:r>
      <w:r w:rsidR="00DB64EE">
        <w:rPr>
          <w:rFonts w:ascii="Times New Roman" w:hAnsi="Times New Roman"/>
          <w:sz w:val="22"/>
          <w:szCs w:val="22"/>
        </w:rPr>
        <w:t xml:space="preserve">to </w:t>
      </w:r>
      <w:r w:rsidRPr="00CD53B8">
        <w:rPr>
          <w:rFonts w:ascii="Times New Roman" w:hAnsi="Times New Roman"/>
          <w:sz w:val="22"/>
          <w:szCs w:val="22"/>
        </w:rPr>
        <w:t xml:space="preserve">sample in their groves for this study. Your permission of early morning access to groves, clear communication, and enthusiasm for Florida olive cultivation is much appreciated. </w:t>
      </w:r>
    </w:p>
    <w:p w14:paraId="62696E23" w14:textId="3DA1C119"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This project would not have been possible without the support and guidance of my academic advisors Dr. </w:t>
      </w:r>
      <w:r w:rsidR="00436213">
        <w:rPr>
          <w:rFonts w:ascii="Times New Roman" w:hAnsi="Times New Roman"/>
          <w:sz w:val="22"/>
          <w:szCs w:val="22"/>
        </w:rPr>
        <w:t xml:space="preserve">Jennifer </w:t>
      </w:r>
      <w:r w:rsidRPr="00CD53B8">
        <w:rPr>
          <w:rFonts w:ascii="Times New Roman" w:hAnsi="Times New Roman"/>
          <w:sz w:val="22"/>
          <w:szCs w:val="22"/>
        </w:rPr>
        <w:t xml:space="preserve">Gillett-Kaufman and Dr. Sandra Allan. Thank you for your patience, assistance, advice, and encouragement. I could not ask for better mentors. Thank you for the opportunity to continue to learn and grow as an individual, academic, and agricultural entomologist.   </w:t>
      </w:r>
    </w:p>
    <w:p w14:paraId="01B32EC7" w14:textId="541C2D3F"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I am forever indebted to the research assistance from my lab mates</w:t>
      </w:r>
      <w:r w:rsidR="00DB64EE">
        <w:rPr>
          <w:rFonts w:ascii="Times New Roman" w:hAnsi="Times New Roman"/>
          <w:sz w:val="22"/>
          <w:szCs w:val="22"/>
        </w:rPr>
        <w:t>,</w:t>
      </w:r>
      <w:r w:rsidRPr="00CD53B8">
        <w:rPr>
          <w:rFonts w:ascii="Times New Roman" w:hAnsi="Times New Roman"/>
          <w:sz w:val="22"/>
          <w:szCs w:val="22"/>
        </w:rPr>
        <w:t xml:space="preserve"> Dr. Morgan Byron and Dr. Haleigh Ray. I am fortunate to have</w:t>
      </w:r>
      <w:r w:rsidR="00DB64EE">
        <w:rPr>
          <w:rFonts w:ascii="Times New Roman" w:hAnsi="Times New Roman"/>
          <w:sz w:val="22"/>
          <w:szCs w:val="22"/>
        </w:rPr>
        <w:t xml:space="preserve"> had</w:t>
      </w:r>
      <w:r w:rsidRPr="00CD53B8">
        <w:rPr>
          <w:rFonts w:ascii="Times New Roman" w:hAnsi="Times New Roman"/>
          <w:sz w:val="22"/>
          <w:szCs w:val="22"/>
        </w:rPr>
        <w:t xml:space="preserve"> a team of undergraduate research assistants willing to wake up before 6 a.m. for long days of field work and hours of thrips counting, including Taryn Griffith, Carrie Suen, Angelina Nasthas, Jas Zhai. and Hannah Sholar Glenn. Additional thanks to Edward Zeszutko and Andrew Mellies for their assistance with field work.</w:t>
      </w:r>
      <w:r w:rsidR="0099661A">
        <w:rPr>
          <w:rFonts w:ascii="Times New Roman" w:hAnsi="Times New Roman"/>
          <w:sz w:val="22"/>
          <w:szCs w:val="22"/>
        </w:rPr>
        <w:t xml:space="preserve"> Thank you to my writing group peers for their help in the editing of this document.</w:t>
      </w:r>
      <w:r w:rsidRPr="00CD53B8">
        <w:rPr>
          <w:rFonts w:ascii="Times New Roman" w:hAnsi="Times New Roman"/>
          <w:sz w:val="22"/>
          <w:szCs w:val="22"/>
        </w:rPr>
        <w:t xml:space="preserve"> Thank you to my reiki Kathleen Lalsie. Many thanks to all the wonderful new friends I have made at UF for helping me navigate my courses and find a balance of work and fun of during my pursuit of this degree. </w:t>
      </w:r>
    </w:p>
    <w:p w14:paraId="521637A6" w14:textId="77777777"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The accuracy of this pro</w:t>
      </w:r>
      <w:bookmarkStart w:id="1" w:name="_GoBack"/>
      <w:bookmarkEnd w:id="1"/>
      <w:r w:rsidRPr="00CD53B8">
        <w:rPr>
          <w:rFonts w:ascii="Times New Roman" w:hAnsi="Times New Roman"/>
          <w:sz w:val="22"/>
          <w:szCs w:val="22"/>
        </w:rPr>
        <w:t xml:space="preserve">ject was enhanced by the expertise in organism identification from the University of Florida Insect ID lab manager Lyle Buss, UF entomology’s Dr. Oliver Keller, and by DPI specialists Dr. Gary Steck, Dr. Elijah Talamas, and Kyle Schnepp. Thank you all for making time to help me identify my specimens. </w:t>
      </w:r>
    </w:p>
    <w:p w14:paraId="3961AD5B" w14:textId="77777777"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The grant funding for this project came from the Florida Department of Agriculture and Consumer Services, and the support of the USDA and the UF/IFAS Extension agencies that aided in the dissemination of the findings of this study. </w:t>
      </w:r>
    </w:p>
    <w:p w14:paraId="73444290" w14:textId="77777777" w:rsidR="00C90343" w:rsidRPr="00CD53B8" w:rsidRDefault="00C90343" w:rsidP="00C90343">
      <w:pPr>
        <w:jc w:val="center"/>
      </w:pPr>
      <w:r w:rsidRPr="00CD53B8">
        <w:lastRenderedPageBreak/>
        <w:t>TABLE OF CONTENTS</w:t>
      </w:r>
    </w:p>
    <w:p w14:paraId="1CBA8B98" w14:textId="77777777" w:rsidR="00C90343" w:rsidRPr="00CD53B8" w:rsidRDefault="00C90343" w:rsidP="00C90343">
      <w:pPr>
        <w:jc w:val="center"/>
      </w:pPr>
    </w:p>
    <w:p w14:paraId="3B8A14AB" w14:textId="77777777" w:rsidR="00C90343" w:rsidRPr="00CD53B8" w:rsidRDefault="00C90343" w:rsidP="00C90343">
      <w:pPr>
        <w:spacing w:before="100" w:beforeAutospacing="1" w:after="100" w:afterAutospacing="1"/>
        <w:jc w:val="right"/>
        <w:rPr>
          <w:u w:val="single"/>
        </w:rPr>
      </w:pPr>
      <w:r w:rsidRPr="00CD53B8">
        <w:rPr>
          <w:u w:val="single"/>
        </w:rPr>
        <w:t xml:space="preserve">page </w:t>
      </w:r>
    </w:p>
    <w:p w14:paraId="3B47C4C7" w14:textId="4B5EB0FD" w:rsidR="00C90343" w:rsidRPr="00CD53B8" w:rsidRDefault="00CD53B8" w:rsidP="00C90343">
      <w:pPr>
        <w:spacing w:before="100" w:beforeAutospacing="1" w:after="100" w:afterAutospacing="1"/>
        <w:rPr>
          <w:color w:val="4472C4" w:themeColor="accent1"/>
        </w:rPr>
      </w:pPr>
      <w:hyperlink w:anchor="Acknolwedgements" w:history="1">
        <w:r w:rsidR="00A46B3C" w:rsidRPr="00CD53B8">
          <w:rPr>
            <w:rStyle w:val="Hyperlink"/>
          </w:rPr>
          <w:t>ACKNOWLEDGMENTS</w:t>
        </w:r>
        <w:r w:rsidR="00A46B3C" w:rsidRPr="00CD53B8">
          <w:rPr>
            <w:rStyle w:val="Hyperlink"/>
          </w:rPr>
          <w:t xml:space="preserve"> </w:t>
        </w:r>
        <w:r w:rsidR="00A46B3C" w:rsidRPr="00CD53B8">
          <w:rPr>
            <w:rStyle w:val="Hyperlink"/>
          </w:rPr>
          <w:t>........</w:t>
        </w:r>
        <w:r w:rsidR="00A46B3C" w:rsidRPr="00CD53B8">
          <w:rPr>
            <w:rStyle w:val="Hyperlink"/>
          </w:rPr>
          <w:t>.</w:t>
        </w:r>
        <w:r w:rsidR="00A46B3C" w:rsidRPr="00CD53B8">
          <w:rPr>
            <w:rStyle w:val="Hyperlink"/>
          </w:rPr>
          <w:t>.......</w:t>
        </w:r>
        <w:r w:rsidR="00A46B3C" w:rsidRPr="00CD53B8">
          <w:rPr>
            <w:rStyle w:val="Hyperlink"/>
          </w:rPr>
          <w:t>.</w:t>
        </w:r>
        <w:r w:rsidR="00A46B3C" w:rsidRPr="00CD53B8">
          <w:rPr>
            <w:rStyle w:val="Hyperlink"/>
          </w:rPr>
          <w:t>............................................................................................ 4</w:t>
        </w:r>
      </w:hyperlink>
      <w:r w:rsidR="00C90343" w:rsidRPr="00CD53B8">
        <w:rPr>
          <w:color w:val="4472C4" w:themeColor="accent1"/>
        </w:rPr>
        <w:t xml:space="preserve"> </w:t>
      </w:r>
    </w:p>
    <w:p w14:paraId="4B54EC45" w14:textId="0FA28234" w:rsidR="00C90343" w:rsidRPr="00CD53B8" w:rsidRDefault="00E65ECE" w:rsidP="00C90343">
      <w:pPr>
        <w:spacing w:before="100" w:beforeAutospacing="1" w:after="100" w:afterAutospacing="1"/>
      </w:pPr>
      <w:hyperlink w:anchor="ListofTables" w:history="1">
        <w:r w:rsidR="00A46B3C" w:rsidRPr="00CD53B8">
          <w:rPr>
            <w:rStyle w:val="Hyperlink"/>
          </w:rPr>
          <w:t>LIST OF TAB</w:t>
        </w:r>
        <w:r w:rsidR="00A46B3C" w:rsidRPr="00CD53B8">
          <w:rPr>
            <w:rStyle w:val="Hyperlink"/>
          </w:rPr>
          <w:t>L</w:t>
        </w:r>
        <w:r w:rsidR="00A46B3C" w:rsidRPr="00CD53B8">
          <w:rPr>
            <w:rStyle w:val="Hyperlink"/>
          </w:rPr>
          <w:t>E</w:t>
        </w:r>
        <w:r w:rsidR="00A46B3C" w:rsidRPr="00CD53B8">
          <w:rPr>
            <w:rStyle w:val="Hyperlink"/>
          </w:rPr>
          <w:t>S........................</w:t>
        </w:r>
        <w:r w:rsidR="00A46B3C" w:rsidRPr="00CD53B8">
          <w:rPr>
            <w:rStyle w:val="Hyperlink"/>
          </w:rPr>
          <w:t>.</w:t>
        </w:r>
        <w:r w:rsidR="00A46B3C" w:rsidRPr="00CD53B8">
          <w:rPr>
            <w:rStyle w:val="Hyperlink"/>
          </w:rPr>
          <w:t>......................</w:t>
        </w:r>
        <w:r w:rsidR="00A46B3C" w:rsidRPr="00CD53B8">
          <w:rPr>
            <w:rStyle w:val="Hyperlink"/>
          </w:rPr>
          <w:t>.</w:t>
        </w:r>
        <w:r w:rsidR="00A46B3C" w:rsidRPr="00CD53B8">
          <w:rPr>
            <w:rStyle w:val="Hyperlink"/>
          </w:rPr>
          <w:t xml:space="preserve">...........................................................................8   </w:t>
        </w:r>
      </w:hyperlink>
      <w:r w:rsidR="00C90343" w:rsidRPr="00CD53B8">
        <w:t xml:space="preserve"> </w:t>
      </w:r>
    </w:p>
    <w:p w14:paraId="13F8F513" w14:textId="3F3D7503" w:rsidR="00C90343" w:rsidRPr="00CD53B8" w:rsidRDefault="00E65ECE" w:rsidP="00C90343">
      <w:pPr>
        <w:spacing w:before="100" w:beforeAutospacing="1" w:after="100" w:afterAutospacing="1"/>
      </w:pPr>
      <w:hyperlink w:anchor="ListofFigures" w:history="1">
        <w:r w:rsidR="00C90343" w:rsidRPr="00CD53B8">
          <w:rPr>
            <w:rStyle w:val="Hyperlink"/>
          </w:rPr>
          <w:t>LIST OF FI</w:t>
        </w:r>
        <w:r w:rsidR="00C90343" w:rsidRPr="00CD53B8">
          <w:rPr>
            <w:rStyle w:val="Hyperlink"/>
          </w:rPr>
          <w:t>G</w:t>
        </w:r>
        <w:r w:rsidR="00C90343" w:rsidRPr="00CD53B8">
          <w:rPr>
            <w:rStyle w:val="Hyperlink"/>
          </w:rPr>
          <w:t>URES .......................</w:t>
        </w:r>
        <w:r w:rsidR="00C90343" w:rsidRPr="00CD53B8">
          <w:rPr>
            <w:rStyle w:val="Hyperlink"/>
          </w:rPr>
          <w:t>.</w:t>
        </w:r>
        <w:r w:rsidR="00C90343" w:rsidRPr="00CD53B8">
          <w:rPr>
            <w:rStyle w:val="Hyperlink"/>
          </w:rPr>
          <w:t>..............................................................................................11</w:t>
        </w:r>
      </w:hyperlink>
      <w:r w:rsidR="00C90343" w:rsidRPr="00CD53B8">
        <w:t xml:space="preserve"> </w:t>
      </w:r>
    </w:p>
    <w:p w14:paraId="50DEA3DB" w14:textId="6274695C" w:rsidR="00C90343" w:rsidRPr="00CD53B8" w:rsidRDefault="00E65ECE" w:rsidP="00C90343">
      <w:pPr>
        <w:spacing w:before="100" w:beforeAutospacing="1" w:after="100" w:afterAutospacing="1"/>
      </w:pPr>
      <w:hyperlink w:anchor="Abstract" w:history="1">
        <w:r w:rsidR="00C90343" w:rsidRPr="00CD53B8">
          <w:rPr>
            <w:rStyle w:val="Hyperlink"/>
          </w:rPr>
          <w:t>ABSTRACT...................................................................................................................................</w:t>
        </w:r>
        <w:r w:rsidRPr="00CD53B8">
          <w:rPr>
            <w:rStyle w:val="Hyperlink"/>
          </w:rPr>
          <w:t>12</w:t>
        </w:r>
        <w:r w:rsidR="00C90343" w:rsidRPr="00CD53B8">
          <w:rPr>
            <w:rStyle w:val="Hyperlink"/>
          </w:rPr>
          <w:t xml:space="preserve"> </w:t>
        </w:r>
      </w:hyperlink>
      <w:r w:rsidR="00C90343" w:rsidRPr="00CD53B8">
        <w:t xml:space="preserve"> </w:t>
      </w:r>
    </w:p>
    <w:p w14:paraId="0840ED1E" w14:textId="77777777" w:rsidR="00C90343" w:rsidRPr="00CD53B8" w:rsidRDefault="00C90343" w:rsidP="00C90343">
      <w:pPr>
        <w:spacing w:before="100" w:beforeAutospacing="1" w:after="100" w:afterAutospacing="1"/>
      </w:pPr>
      <w:r w:rsidRPr="00CD53B8">
        <w:t xml:space="preserve">CHAPTER </w:t>
      </w:r>
    </w:p>
    <w:p w14:paraId="3DD5423C" w14:textId="71A105D2" w:rsidR="00C90343" w:rsidRPr="00CD53B8" w:rsidRDefault="00B2078F" w:rsidP="00C90343">
      <w:pPr>
        <w:spacing w:line="480" w:lineRule="auto"/>
      </w:pPr>
      <w:hyperlink w:anchor="Chapter1" w:history="1">
        <w:r w:rsidR="00C90343" w:rsidRPr="00CD53B8">
          <w:rPr>
            <w:rStyle w:val="Hyperlink"/>
          </w:rPr>
          <w:t>1</w:t>
        </w:r>
        <w:r w:rsidR="00C90343" w:rsidRPr="00CD53B8">
          <w:rPr>
            <w:rStyle w:val="Hyperlink"/>
          </w:rPr>
          <w:tab/>
          <w:t>INTRODUCTION.................</w:t>
        </w:r>
        <w:r w:rsidR="00C90343" w:rsidRPr="00CD53B8">
          <w:rPr>
            <w:rStyle w:val="Hyperlink"/>
          </w:rPr>
          <w:t>.</w:t>
        </w:r>
        <w:r w:rsidR="00C90343" w:rsidRPr="00CD53B8">
          <w:rPr>
            <w:rStyle w:val="Hyperlink"/>
          </w:rPr>
          <w:t>.</w:t>
        </w:r>
        <w:r w:rsidR="00C90343" w:rsidRPr="00CD53B8">
          <w:rPr>
            <w:rStyle w:val="Hyperlink"/>
          </w:rPr>
          <w:t>............................................</w:t>
        </w:r>
        <w:r w:rsidR="00C90343" w:rsidRPr="00CD53B8">
          <w:rPr>
            <w:rStyle w:val="Hyperlink"/>
          </w:rPr>
          <w:t>.</w:t>
        </w:r>
        <w:r w:rsidR="00C90343" w:rsidRPr="00CD53B8">
          <w:rPr>
            <w:rStyle w:val="Hyperlink"/>
          </w:rPr>
          <w:t>.............................................</w:t>
        </w:r>
        <w:r w:rsidRPr="00CD53B8">
          <w:rPr>
            <w:rStyle w:val="Hyperlink"/>
          </w:rPr>
          <w:t>15</w:t>
        </w:r>
        <w:r w:rsidR="00C90343" w:rsidRPr="00CD53B8">
          <w:rPr>
            <w:rStyle w:val="Hyperlink"/>
          </w:rPr>
          <w:t xml:space="preserve"> </w:t>
        </w:r>
      </w:hyperlink>
      <w:r w:rsidR="00C90343" w:rsidRPr="00CD53B8">
        <w:t xml:space="preserve"> </w:t>
      </w:r>
    </w:p>
    <w:p w14:paraId="395AC353" w14:textId="69224516" w:rsidR="00C90343" w:rsidRPr="00CD53B8" w:rsidRDefault="00DD43C3" w:rsidP="00C90343">
      <w:hyperlink w:anchor="OliveCultFL" w:history="1">
        <w:r w:rsidR="00C90343" w:rsidRPr="00CD53B8">
          <w:rPr>
            <w:rStyle w:val="Hyperlink"/>
            <w:u w:val="none"/>
          </w:rPr>
          <w:tab/>
        </w:r>
        <w:r w:rsidR="00C90343" w:rsidRPr="00CD53B8">
          <w:rPr>
            <w:rStyle w:val="Hyperlink"/>
          </w:rPr>
          <w:t>O</w:t>
        </w:r>
        <w:r w:rsidR="00C90343" w:rsidRPr="00CD53B8">
          <w:rPr>
            <w:rStyle w:val="Hyperlink"/>
          </w:rPr>
          <w:t>live</w:t>
        </w:r>
        <w:r w:rsidR="00C90343" w:rsidRPr="00CD53B8">
          <w:rPr>
            <w:rStyle w:val="Hyperlink"/>
          </w:rPr>
          <w:t xml:space="preserve"> </w:t>
        </w:r>
        <w:r w:rsidR="00C90343" w:rsidRPr="00CD53B8">
          <w:rPr>
            <w:rStyle w:val="Hyperlink"/>
          </w:rPr>
          <w:t>Cultivation in Florida...............................................................................................</w:t>
        </w:r>
        <w:r w:rsidRPr="00CD53B8">
          <w:rPr>
            <w:rStyle w:val="Hyperlink"/>
          </w:rPr>
          <w:t>15</w:t>
        </w:r>
      </w:hyperlink>
    </w:p>
    <w:p w14:paraId="6A042496" w14:textId="6DBAAC3E" w:rsidR="00C90343" w:rsidRPr="00CD53B8" w:rsidRDefault="00C90343" w:rsidP="00C90343">
      <w:r w:rsidRPr="00CD53B8">
        <w:tab/>
      </w:r>
      <w:hyperlink w:anchor="ArthPestOliv" w:history="1">
        <w:r w:rsidRPr="00CD53B8">
          <w:rPr>
            <w:rStyle w:val="Hyperlink"/>
          </w:rPr>
          <w:t>Arthropod Pests</w:t>
        </w:r>
        <w:r w:rsidRPr="00CD53B8">
          <w:rPr>
            <w:rStyle w:val="Hyperlink"/>
          </w:rPr>
          <w:t xml:space="preserve"> </w:t>
        </w:r>
        <w:r w:rsidRPr="00CD53B8">
          <w:rPr>
            <w:rStyle w:val="Hyperlink"/>
          </w:rPr>
          <w:t>of Olive ..................................................................................................</w:t>
        </w:r>
        <w:r w:rsidR="00DD43C3" w:rsidRPr="00CD53B8">
          <w:rPr>
            <w:rStyle w:val="Hyperlink"/>
          </w:rPr>
          <w:t>16</w:t>
        </w:r>
      </w:hyperlink>
    </w:p>
    <w:p w14:paraId="3BFC7BBD" w14:textId="43BB0CC7" w:rsidR="00C90343" w:rsidRPr="00CD53B8" w:rsidRDefault="00C90343" w:rsidP="00C90343">
      <w:r w:rsidRPr="00CD53B8">
        <w:tab/>
      </w:r>
      <w:hyperlink w:anchor="TaxSurvOlGr" w:history="1">
        <w:r w:rsidRPr="00CD53B8">
          <w:rPr>
            <w:rStyle w:val="Hyperlink"/>
          </w:rPr>
          <w:t>Taxonomic Surveys of Olive.............................................................................................1</w:t>
        </w:r>
        <w:r w:rsidR="00DD43C3" w:rsidRPr="00CD53B8">
          <w:rPr>
            <w:rStyle w:val="Hyperlink"/>
          </w:rPr>
          <w:t>8</w:t>
        </w:r>
      </w:hyperlink>
    </w:p>
    <w:p w14:paraId="6023D50E" w14:textId="24C47407" w:rsidR="00C90343" w:rsidRPr="00CD53B8" w:rsidRDefault="00DD43C3" w:rsidP="00C90343">
      <w:pPr>
        <w:ind w:firstLine="720"/>
      </w:pPr>
      <w:hyperlink w:anchor="IntgPestMgmt" w:history="1">
        <w:r w:rsidR="00C90343" w:rsidRPr="00CD53B8">
          <w:rPr>
            <w:rStyle w:val="Hyperlink"/>
          </w:rPr>
          <w:t>Integrated Pest Management in Olive ...............................................................................</w:t>
        </w:r>
        <w:r w:rsidRPr="00CD53B8">
          <w:rPr>
            <w:rStyle w:val="Hyperlink"/>
          </w:rPr>
          <w:t>20</w:t>
        </w:r>
      </w:hyperlink>
    </w:p>
    <w:p w14:paraId="59B15A4B" w14:textId="344EA9F9" w:rsidR="00C90343" w:rsidRPr="00CD53B8" w:rsidRDefault="00C90343" w:rsidP="00C90343">
      <w:pPr>
        <w:spacing w:line="480" w:lineRule="auto"/>
      </w:pPr>
      <w:r w:rsidRPr="00CD53B8">
        <w:tab/>
      </w:r>
      <w:hyperlink w:anchor="Objectives_CH1" w:history="1">
        <w:r w:rsidRPr="00CD53B8">
          <w:rPr>
            <w:rStyle w:val="Hyperlink"/>
          </w:rPr>
          <w:t>Research Objectiv</w:t>
        </w:r>
        <w:r w:rsidRPr="00CD53B8">
          <w:rPr>
            <w:rStyle w:val="Hyperlink"/>
          </w:rPr>
          <w:t>e</w:t>
        </w:r>
        <w:r w:rsidRPr="00CD53B8">
          <w:rPr>
            <w:rStyle w:val="Hyperlink"/>
          </w:rPr>
          <w:t>s...........................................................................................................</w:t>
        </w:r>
        <w:r w:rsidR="00DD43C3" w:rsidRPr="00CD53B8">
          <w:rPr>
            <w:rStyle w:val="Hyperlink"/>
          </w:rPr>
          <w:t>21</w:t>
        </w:r>
      </w:hyperlink>
    </w:p>
    <w:p w14:paraId="03E1D1C8" w14:textId="72BE7268" w:rsidR="00C90343" w:rsidRPr="00CD53B8" w:rsidRDefault="00B2078F" w:rsidP="00C90343">
      <w:pPr>
        <w:ind w:left="720" w:hanging="720"/>
      </w:pPr>
      <w:hyperlink w:anchor="Chapter2" w:history="1">
        <w:r w:rsidR="00C90343" w:rsidRPr="00CD53B8">
          <w:rPr>
            <w:rStyle w:val="Hyperlink"/>
          </w:rPr>
          <w:t>2</w:t>
        </w:r>
        <w:r w:rsidR="00C90343" w:rsidRPr="00CD53B8">
          <w:rPr>
            <w:rStyle w:val="Hyperlink"/>
          </w:rPr>
          <w:tab/>
          <w:t>USE OF TAXONOMIC SURVEY RESULTS FOR DISCRIMINATION OF DIFFERENT MANAGEMENT APPROACHES IN FLORIDA OLIVE GROVES.......</w:t>
        </w:r>
        <w:r w:rsidRPr="00CD53B8">
          <w:rPr>
            <w:rStyle w:val="Hyperlink"/>
          </w:rPr>
          <w:t>23</w:t>
        </w:r>
      </w:hyperlink>
    </w:p>
    <w:p w14:paraId="093993AA" w14:textId="77777777" w:rsidR="00C90343" w:rsidRPr="00CD53B8" w:rsidRDefault="00C90343" w:rsidP="00C90343">
      <w:pPr>
        <w:ind w:left="720" w:hanging="720"/>
      </w:pPr>
    </w:p>
    <w:p w14:paraId="00E2A878" w14:textId="48EE2BF9" w:rsidR="00C90343" w:rsidRPr="00CD53B8" w:rsidRDefault="00C90343" w:rsidP="00C90343">
      <w:r w:rsidRPr="00CD53B8">
        <w:tab/>
      </w:r>
      <w:hyperlink w:anchor="IntroCH2" w:history="1">
        <w:r w:rsidRPr="00CD53B8">
          <w:rPr>
            <w:rStyle w:val="Hyperlink"/>
          </w:rPr>
          <w:t>Introduct</w:t>
        </w:r>
        <w:r w:rsidRPr="00CD53B8">
          <w:rPr>
            <w:rStyle w:val="Hyperlink"/>
          </w:rPr>
          <w:t>i</w:t>
        </w:r>
        <w:r w:rsidRPr="00CD53B8">
          <w:rPr>
            <w:rStyle w:val="Hyperlink"/>
          </w:rPr>
          <w:t>on..</w:t>
        </w:r>
        <w:r w:rsidRPr="00CD53B8">
          <w:rPr>
            <w:rStyle w:val="Hyperlink"/>
          </w:rPr>
          <w:t>.</w:t>
        </w:r>
        <w:r w:rsidRPr="00CD53B8">
          <w:rPr>
            <w:rStyle w:val="Hyperlink"/>
          </w:rPr>
          <w:t>...............................................................................................................</w:t>
        </w:r>
        <w:r w:rsidRPr="00CD53B8">
          <w:rPr>
            <w:rStyle w:val="Hyperlink"/>
          </w:rPr>
          <w:t>.</w:t>
        </w:r>
        <w:r w:rsidRPr="00CD53B8">
          <w:rPr>
            <w:rStyle w:val="Hyperlink"/>
          </w:rPr>
          <w:t>.....</w:t>
        </w:r>
        <w:r w:rsidR="00DD43C3" w:rsidRPr="00CD53B8">
          <w:rPr>
            <w:rStyle w:val="Hyperlink"/>
          </w:rPr>
          <w:t>23</w:t>
        </w:r>
      </w:hyperlink>
    </w:p>
    <w:p w14:paraId="1265B08E" w14:textId="0C086098" w:rsidR="00C90343" w:rsidRPr="00CD53B8" w:rsidRDefault="00C90343" w:rsidP="00C90343">
      <w:r w:rsidRPr="00CD53B8">
        <w:tab/>
      </w:r>
      <w:hyperlink w:anchor="MatMethCH2" w:history="1">
        <w:r w:rsidR="00DD43C3" w:rsidRPr="00CD53B8">
          <w:rPr>
            <w:rStyle w:val="Hyperlink"/>
          </w:rPr>
          <w:t>Materials and Method</w:t>
        </w:r>
        <w:r w:rsidR="00DD43C3" w:rsidRPr="00CD53B8">
          <w:rPr>
            <w:rStyle w:val="Hyperlink"/>
          </w:rPr>
          <w:t>s</w:t>
        </w:r>
        <w:r w:rsidR="00DD43C3" w:rsidRPr="00CD53B8">
          <w:rPr>
            <w:rStyle w:val="Hyperlink"/>
          </w:rPr>
          <w:t>.......................................................................................................27</w:t>
        </w:r>
      </w:hyperlink>
    </w:p>
    <w:p w14:paraId="6232EA76" w14:textId="41D382E7" w:rsidR="00C90343" w:rsidRPr="00CD53B8" w:rsidRDefault="00C90343" w:rsidP="00C90343">
      <w:r w:rsidRPr="00CD53B8">
        <w:tab/>
      </w:r>
      <w:r w:rsidRPr="00CD53B8">
        <w:tab/>
      </w:r>
      <w:hyperlink w:anchor="ResearSitesCH2" w:history="1">
        <w:r w:rsidRPr="00CD53B8">
          <w:rPr>
            <w:rStyle w:val="Hyperlink"/>
          </w:rPr>
          <w:t>Rese</w:t>
        </w:r>
        <w:r w:rsidRPr="00CD53B8">
          <w:rPr>
            <w:rStyle w:val="Hyperlink"/>
          </w:rPr>
          <w:t>a</w:t>
        </w:r>
        <w:r w:rsidRPr="00CD53B8">
          <w:rPr>
            <w:rStyle w:val="Hyperlink"/>
          </w:rPr>
          <w:t>rch Sites........................................................................................................</w:t>
        </w:r>
        <w:r w:rsidR="00DD43C3" w:rsidRPr="00CD53B8">
          <w:rPr>
            <w:rStyle w:val="Hyperlink"/>
          </w:rPr>
          <w:t>27</w:t>
        </w:r>
      </w:hyperlink>
    </w:p>
    <w:p w14:paraId="5659A305" w14:textId="556765D3" w:rsidR="00C90343" w:rsidRPr="00CD53B8" w:rsidRDefault="00C90343" w:rsidP="00C90343">
      <w:r w:rsidRPr="00CD53B8">
        <w:tab/>
      </w:r>
      <w:r w:rsidRPr="00CD53B8">
        <w:tab/>
      </w:r>
      <w:hyperlink w:anchor="SamplProtocCH2" w:history="1">
        <w:r w:rsidRPr="00CD53B8">
          <w:rPr>
            <w:rStyle w:val="Hyperlink"/>
          </w:rPr>
          <w:t>Sampling Pr</w:t>
        </w:r>
        <w:r w:rsidRPr="00CD53B8">
          <w:rPr>
            <w:rStyle w:val="Hyperlink"/>
          </w:rPr>
          <w:t>o</w:t>
        </w:r>
        <w:r w:rsidRPr="00CD53B8">
          <w:rPr>
            <w:rStyle w:val="Hyperlink"/>
          </w:rPr>
          <w:t>tocol..................................................................................................</w:t>
        </w:r>
        <w:r w:rsidR="00DD43C3" w:rsidRPr="00CD53B8">
          <w:rPr>
            <w:rStyle w:val="Hyperlink"/>
          </w:rPr>
          <w:t>30</w:t>
        </w:r>
      </w:hyperlink>
    </w:p>
    <w:p w14:paraId="47CFD96C" w14:textId="043F6AC8" w:rsidR="00C90343" w:rsidRPr="00CD53B8" w:rsidRDefault="00C90343" w:rsidP="00C90343">
      <w:r w:rsidRPr="00CD53B8">
        <w:tab/>
      </w:r>
      <w:r w:rsidRPr="00CD53B8">
        <w:tab/>
      </w:r>
      <w:r w:rsidRPr="00CD53B8">
        <w:tab/>
      </w:r>
      <w:hyperlink w:anchor="TappingCH2" w:history="1">
        <w:r w:rsidRPr="00CD53B8">
          <w:rPr>
            <w:rStyle w:val="Hyperlink"/>
          </w:rPr>
          <w:t xml:space="preserve">Branch </w:t>
        </w:r>
        <w:r w:rsidR="009A679F" w:rsidRPr="00CD53B8">
          <w:rPr>
            <w:rStyle w:val="Hyperlink"/>
          </w:rPr>
          <w:t>t</w:t>
        </w:r>
        <w:r w:rsidRPr="00CD53B8">
          <w:rPr>
            <w:rStyle w:val="Hyperlink"/>
          </w:rPr>
          <w:t>a</w:t>
        </w:r>
        <w:r w:rsidRPr="00CD53B8">
          <w:rPr>
            <w:rStyle w:val="Hyperlink"/>
          </w:rPr>
          <w:t>pping..........................................................................................</w:t>
        </w:r>
        <w:r w:rsidR="00DD43C3" w:rsidRPr="00CD53B8">
          <w:rPr>
            <w:rStyle w:val="Hyperlink"/>
          </w:rPr>
          <w:t>31</w:t>
        </w:r>
      </w:hyperlink>
    </w:p>
    <w:p w14:paraId="0BD4DF93" w14:textId="12035455" w:rsidR="00C90343" w:rsidRPr="00CD53B8" w:rsidRDefault="00C90343" w:rsidP="00C90343">
      <w:r w:rsidRPr="00CD53B8">
        <w:tab/>
      </w:r>
      <w:r w:rsidRPr="00CD53B8">
        <w:tab/>
      </w:r>
      <w:r w:rsidRPr="00CD53B8">
        <w:tab/>
      </w:r>
      <w:hyperlink w:anchor="BrushingCH2" w:history="1">
        <w:r w:rsidRPr="00CD53B8">
          <w:rPr>
            <w:rStyle w:val="Hyperlink"/>
          </w:rPr>
          <w:t xml:space="preserve">Tree </w:t>
        </w:r>
        <w:r w:rsidR="009A679F" w:rsidRPr="00CD53B8">
          <w:rPr>
            <w:rStyle w:val="Hyperlink"/>
          </w:rPr>
          <w:t>t</w:t>
        </w:r>
        <w:r w:rsidRPr="00CD53B8">
          <w:rPr>
            <w:rStyle w:val="Hyperlink"/>
          </w:rPr>
          <w:t>r</w:t>
        </w:r>
        <w:r w:rsidRPr="00CD53B8">
          <w:rPr>
            <w:rStyle w:val="Hyperlink"/>
          </w:rPr>
          <w:t>u</w:t>
        </w:r>
        <w:r w:rsidRPr="00CD53B8">
          <w:rPr>
            <w:rStyle w:val="Hyperlink"/>
          </w:rPr>
          <w:t xml:space="preserve">nk </w:t>
        </w:r>
        <w:r w:rsidR="009A679F" w:rsidRPr="00CD53B8">
          <w:rPr>
            <w:rStyle w:val="Hyperlink"/>
          </w:rPr>
          <w:t>b</w:t>
        </w:r>
        <w:r w:rsidRPr="00CD53B8">
          <w:rPr>
            <w:rStyle w:val="Hyperlink"/>
          </w:rPr>
          <w:t>rushin</w:t>
        </w:r>
        <w:r w:rsidRPr="00CD53B8">
          <w:rPr>
            <w:rStyle w:val="Hyperlink"/>
          </w:rPr>
          <w:t>g</w:t>
        </w:r>
        <w:r w:rsidRPr="00CD53B8">
          <w:rPr>
            <w:rStyle w:val="Hyperlink"/>
          </w:rPr>
          <w:t>..................................................................................</w:t>
        </w:r>
        <w:r w:rsidR="00DD43C3" w:rsidRPr="00CD53B8">
          <w:rPr>
            <w:rStyle w:val="Hyperlink"/>
          </w:rPr>
          <w:t>32</w:t>
        </w:r>
      </w:hyperlink>
    </w:p>
    <w:p w14:paraId="0091CDFE" w14:textId="00CF8AC4" w:rsidR="00C90343" w:rsidRPr="00CD53B8" w:rsidRDefault="00DD43C3" w:rsidP="00C90343">
      <w:pPr>
        <w:ind w:left="1440" w:firstLine="720"/>
      </w:pPr>
      <w:hyperlink w:anchor="SweepingCH2" w:history="1">
        <w:r w:rsidR="00C90343" w:rsidRPr="00CD53B8">
          <w:rPr>
            <w:rStyle w:val="Hyperlink"/>
          </w:rPr>
          <w:t>Swee</w:t>
        </w:r>
        <w:r w:rsidR="00C90343" w:rsidRPr="00CD53B8">
          <w:rPr>
            <w:rStyle w:val="Hyperlink"/>
          </w:rPr>
          <w:t>p</w:t>
        </w:r>
        <w:r w:rsidR="00C90343" w:rsidRPr="00CD53B8">
          <w:rPr>
            <w:rStyle w:val="Hyperlink"/>
          </w:rPr>
          <w:t xml:space="preserve"> </w:t>
        </w:r>
        <w:r w:rsidR="009A679F" w:rsidRPr="00CD53B8">
          <w:rPr>
            <w:rStyle w:val="Hyperlink"/>
          </w:rPr>
          <w:t>n</w:t>
        </w:r>
        <w:r w:rsidR="00C90343" w:rsidRPr="00CD53B8">
          <w:rPr>
            <w:rStyle w:val="Hyperlink"/>
          </w:rPr>
          <w:t>etting............................................................................................</w:t>
        </w:r>
        <w:r w:rsidRPr="00CD53B8">
          <w:rPr>
            <w:rStyle w:val="Hyperlink"/>
          </w:rPr>
          <w:t>32</w:t>
        </w:r>
      </w:hyperlink>
    </w:p>
    <w:p w14:paraId="7498369A" w14:textId="0C29EF48" w:rsidR="00C90343" w:rsidRPr="00CD53B8" w:rsidRDefault="00DD43C3" w:rsidP="00C90343">
      <w:pPr>
        <w:ind w:left="1440" w:firstLine="720"/>
      </w:pPr>
      <w:hyperlink w:anchor="TreeObsCH2" w:history="1">
        <w:r w:rsidR="00C90343" w:rsidRPr="00CD53B8">
          <w:rPr>
            <w:rStyle w:val="Hyperlink"/>
          </w:rPr>
          <w:t>Tree</w:t>
        </w:r>
        <w:r w:rsidR="00C90343" w:rsidRPr="00CD53B8">
          <w:rPr>
            <w:rStyle w:val="Hyperlink"/>
          </w:rPr>
          <w:t xml:space="preserve"> </w:t>
        </w:r>
        <w:r w:rsidR="009A679F" w:rsidRPr="00CD53B8">
          <w:rPr>
            <w:rStyle w:val="Hyperlink"/>
          </w:rPr>
          <w:t>o</w:t>
        </w:r>
        <w:r w:rsidR="00C90343" w:rsidRPr="00CD53B8">
          <w:rPr>
            <w:rStyle w:val="Hyperlink"/>
          </w:rPr>
          <w:t>bservatio</w:t>
        </w:r>
        <w:r w:rsidR="00C90343" w:rsidRPr="00CD53B8">
          <w:rPr>
            <w:rStyle w:val="Hyperlink"/>
          </w:rPr>
          <w:t>n</w:t>
        </w:r>
        <w:r w:rsidR="00C90343" w:rsidRPr="00CD53B8">
          <w:rPr>
            <w:rStyle w:val="Hyperlink"/>
          </w:rPr>
          <w:t>.............................................</w:t>
        </w:r>
        <w:r w:rsidR="00C90343" w:rsidRPr="00CD53B8">
          <w:rPr>
            <w:rStyle w:val="Hyperlink"/>
          </w:rPr>
          <w:t>.</w:t>
        </w:r>
        <w:r w:rsidR="00C90343" w:rsidRPr="00CD53B8">
          <w:rPr>
            <w:rStyle w:val="Hyperlink"/>
          </w:rPr>
          <w:t>..........................................</w:t>
        </w:r>
        <w:r w:rsidRPr="00CD53B8">
          <w:rPr>
            <w:rStyle w:val="Hyperlink"/>
          </w:rPr>
          <w:t>32</w:t>
        </w:r>
      </w:hyperlink>
    </w:p>
    <w:p w14:paraId="0E73AE08" w14:textId="13EAC65D" w:rsidR="00C90343" w:rsidRPr="00CD53B8" w:rsidRDefault="00DD43C3" w:rsidP="00C90343">
      <w:pPr>
        <w:ind w:left="1440" w:firstLine="720"/>
      </w:pPr>
      <w:hyperlink w:anchor="ExtnSamCH2" w:history="1">
        <w:r w:rsidR="00C90343" w:rsidRPr="00CD53B8">
          <w:rPr>
            <w:rStyle w:val="Hyperlink"/>
          </w:rPr>
          <w:t xml:space="preserve">Additional </w:t>
        </w:r>
        <w:r w:rsidR="009A679F" w:rsidRPr="00CD53B8">
          <w:rPr>
            <w:rStyle w:val="Hyperlink"/>
          </w:rPr>
          <w:t>d</w:t>
        </w:r>
        <w:r w:rsidR="00C90343" w:rsidRPr="00CD53B8">
          <w:rPr>
            <w:rStyle w:val="Hyperlink"/>
          </w:rPr>
          <w:t xml:space="preserve">ata and </w:t>
        </w:r>
        <w:r w:rsidR="009A679F" w:rsidRPr="00CD53B8">
          <w:rPr>
            <w:rStyle w:val="Hyperlink"/>
          </w:rPr>
          <w:t>e</w:t>
        </w:r>
        <w:r w:rsidR="00C90343" w:rsidRPr="00CD53B8">
          <w:rPr>
            <w:rStyle w:val="Hyperlink"/>
          </w:rPr>
          <w:t>x</w:t>
        </w:r>
        <w:r w:rsidR="00C90343" w:rsidRPr="00CD53B8">
          <w:rPr>
            <w:rStyle w:val="Hyperlink"/>
          </w:rPr>
          <w:t xml:space="preserve">ternal </w:t>
        </w:r>
        <w:r w:rsidR="009A679F" w:rsidRPr="00CD53B8">
          <w:rPr>
            <w:rStyle w:val="Hyperlink"/>
          </w:rPr>
          <w:t>s</w:t>
        </w:r>
        <w:r w:rsidR="00C90343" w:rsidRPr="00CD53B8">
          <w:rPr>
            <w:rStyle w:val="Hyperlink"/>
          </w:rPr>
          <w:t>amples...............................</w:t>
        </w:r>
        <w:r w:rsidR="00C90343" w:rsidRPr="00CD53B8">
          <w:rPr>
            <w:rStyle w:val="Hyperlink"/>
          </w:rPr>
          <w:t>.</w:t>
        </w:r>
        <w:r w:rsidR="00C90343" w:rsidRPr="00CD53B8">
          <w:rPr>
            <w:rStyle w:val="Hyperlink"/>
          </w:rPr>
          <w:t>......................</w:t>
        </w:r>
        <w:r w:rsidRPr="00CD53B8">
          <w:rPr>
            <w:rStyle w:val="Hyperlink"/>
          </w:rPr>
          <w:t>33</w:t>
        </w:r>
      </w:hyperlink>
    </w:p>
    <w:p w14:paraId="06E82022" w14:textId="3A4D2C9E" w:rsidR="00C90343" w:rsidRPr="00CD53B8" w:rsidRDefault="00DD43C3" w:rsidP="00C90343">
      <w:pPr>
        <w:ind w:left="720" w:firstLine="720"/>
      </w:pPr>
      <w:hyperlink w:anchor="IDCH2" w:history="1">
        <w:r w:rsidR="00C90343" w:rsidRPr="00CD53B8">
          <w:rPr>
            <w:rStyle w:val="Hyperlink"/>
          </w:rPr>
          <w:t>Insect Identifi</w:t>
        </w:r>
        <w:r w:rsidR="00C90343" w:rsidRPr="00CD53B8">
          <w:rPr>
            <w:rStyle w:val="Hyperlink"/>
          </w:rPr>
          <w:t>c</w:t>
        </w:r>
        <w:r w:rsidR="00C90343" w:rsidRPr="00CD53B8">
          <w:rPr>
            <w:rStyle w:val="Hyperlink"/>
          </w:rPr>
          <w:t>a</w:t>
        </w:r>
        <w:r w:rsidR="00C90343" w:rsidRPr="00CD53B8">
          <w:rPr>
            <w:rStyle w:val="Hyperlink"/>
          </w:rPr>
          <w:t>t</w:t>
        </w:r>
        <w:r w:rsidR="00C90343" w:rsidRPr="00CD53B8">
          <w:rPr>
            <w:rStyle w:val="Hyperlink"/>
          </w:rPr>
          <w:t>io</w:t>
        </w:r>
        <w:r w:rsidR="00C90343" w:rsidRPr="00CD53B8">
          <w:rPr>
            <w:rStyle w:val="Hyperlink"/>
          </w:rPr>
          <w:t>n</w:t>
        </w:r>
        <w:r w:rsidR="00C90343" w:rsidRPr="00CD53B8">
          <w:rPr>
            <w:rStyle w:val="Hyperlink"/>
          </w:rPr>
          <w:t>.........................................................................................</w:t>
        </w:r>
        <w:r w:rsidR="00C90343" w:rsidRPr="00CD53B8">
          <w:rPr>
            <w:rStyle w:val="Hyperlink"/>
          </w:rPr>
          <w:t>.</w:t>
        </w:r>
        <w:r w:rsidR="00C90343" w:rsidRPr="00CD53B8">
          <w:rPr>
            <w:rStyle w:val="Hyperlink"/>
          </w:rPr>
          <w:t>.....</w:t>
        </w:r>
        <w:r w:rsidRPr="00CD53B8">
          <w:rPr>
            <w:rStyle w:val="Hyperlink"/>
          </w:rPr>
          <w:t>33</w:t>
        </w:r>
      </w:hyperlink>
    </w:p>
    <w:p w14:paraId="122566CF" w14:textId="79123D2D" w:rsidR="00C90343" w:rsidRPr="00CD53B8" w:rsidRDefault="00DD43C3" w:rsidP="00C90343">
      <w:pPr>
        <w:ind w:left="720" w:firstLine="720"/>
      </w:pPr>
      <w:hyperlink w:anchor="WeatherCH2" w:history="1">
        <w:r w:rsidR="00C90343" w:rsidRPr="00CD53B8">
          <w:rPr>
            <w:rStyle w:val="Hyperlink"/>
          </w:rPr>
          <w:t>Weather Data....</w:t>
        </w:r>
        <w:r w:rsidR="00C90343" w:rsidRPr="00CD53B8">
          <w:rPr>
            <w:rStyle w:val="Hyperlink"/>
          </w:rPr>
          <w:t>.</w:t>
        </w:r>
        <w:r w:rsidR="00C90343" w:rsidRPr="00CD53B8">
          <w:rPr>
            <w:rStyle w:val="Hyperlink"/>
          </w:rPr>
          <w:t>....................................................................................................</w:t>
        </w:r>
        <w:r w:rsidRPr="00CD53B8">
          <w:rPr>
            <w:rStyle w:val="Hyperlink"/>
          </w:rPr>
          <w:t>33</w:t>
        </w:r>
      </w:hyperlink>
    </w:p>
    <w:p w14:paraId="3FE5DE5A" w14:textId="3DFE04AC" w:rsidR="00C90343" w:rsidRPr="00CD53B8" w:rsidRDefault="00DD43C3" w:rsidP="00C90343">
      <w:pPr>
        <w:ind w:left="720" w:firstLine="720"/>
      </w:pPr>
      <w:hyperlink w:anchor="DataAnalCH2" w:history="1">
        <w:r w:rsidR="00C90343" w:rsidRPr="00CD53B8">
          <w:rPr>
            <w:rStyle w:val="Hyperlink"/>
          </w:rPr>
          <w:t xml:space="preserve">Data </w:t>
        </w:r>
        <w:r w:rsidR="00C90343" w:rsidRPr="00CD53B8">
          <w:rPr>
            <w:rStyle w:val="Hyperlink"/>
          </w:rPr>
          <w:t>A</w:t>
        </w:r>
        <w:r w:rsidR="00C90343" w:rsidRPr="00CD53B8">
          <w:rPr>
            <w:rStyle w:val="Hyperlink"/>
          </w:rPr>
          <w:t>nalysis........</w:t>
        </w:r>
        <w:r w:rsidR="00C90343" w:rsidRPr="00CD53B8">
          <w:rPr>
            <w:rStyle w:val="Hyperlink"/>
          </w:rPr>
          <w:t>.</w:t>
        </w:r>
        <w:r w:rsidR="00C90343" w:rsidRPr="00CD53B8">
          <w:rPr>
            <w:rStyle w:val="Hyperlink"/>
          </w:rPr>
          <w:t>................................................................................................</w:t>
        </w:r>
        <w:r w:rsidRPr="00CD53B8">
          <w:rPr>
            <w:rStyle w:val="Hyperlink"/>
          </w:rPr>
          <w:t>34</w:t>
        </w:r>
      </w:hyperlink>
    </w:p>
    <w:p w14:paraId="709003A6" w14:textId="3B4AC54D" w:rsidR="00C90343" w:rsidRPr="00CD53B8" w:rsidRDefault="00C90343" w:rsidP="00C90343">
      <w:r w:rsidRPr="00CD53B8">
        <w:tab/>
      </w:r>
      <w:hyperlink w:anchor="ResultCH2" w:history="1">
        <w:r w:rsidRPr="00CD53B8">
          <w:rPr>
            <w:rStyle w:val="Hyperlink"/>
          </w:rPr>
          <w:t>Results....</w:t>
        </w:r>
        <w:r w:rsidRPr="00CD53B8">
          <w:rPr>
            <w:rStyle w:val="Hyperlink"/>
          </w:rPr>
          <w:t>.</w:t>
        </w:r>
        <w:r w:rsidRPr="00CD53B8">
          <w:rPr>
            <w:rStyle w:val="Hyperlink"/>
          </w:rPr>
          <w:t>...........................................................................................................................</w:t>
        </w:r>
        <w:r w:rsidR="00DD43C3" w:rsidRPr="00CD53B8">
          <w:rPr>
            <w:rStyle w:val="Hyperlink"/>
          </w:rPr>
          <w:t>35</w:t>
        </w:r>
        <w:r w:rsidRPr="00CD53B8">
          <w:rPr>
            <w:rStyle w:val="Hyperlink"/>
          </w:rPr>
          <w:tab/>
        </w:r>
      </w:hyperlink>
    </w:p>
    <w:p w14:paraId="5FE8F927" w14:textId="43296460" w:rsidR="00C90343" w:rsidRPr="00CD53B8" w:rsidRDefault="00DD43C3" w:rsidP="00C90343">
      <w:pPr>
        <w:ind w:left="1440"/>
      </w:pPr>
      <w:hyperlink w:anchor="TapResCH2" w:history="1">
        <w:r w:rsidR="00C90343" w:rsidRPr="00CD53B8">
          <w:rPr>
            <w:rStyle w:val="Hyperlink"/>
          </w:rPr>
          <w:t>Branch Tapping...........</w:t>
        </w:r>
        <w:r w:rsidR="00C90343" w:rsidRPr="00CD53B8">
          <w:rPr>
            <w:rStyle w:val="Hyperlink"/>
          </w:rPr>
          <w:t>.</w:t>
        </w:r>
        <w:r w:rsidR="00C90343" w:rsidRPr="00CD53B8">
          <w:rPr>
            <w:rStyle w:val="Hyperlink"/>
          </w:rPr>
          <w:t>..........................................................................................</w:t>
        </w:r>
        <w:r w:rsidRPr="00CD53B8">
          <w:rPr>
            <w:rStyle w:val="Hyperlink"/>
          </w:rPr>
          <w:t>36</w:t>
        </w:r>
      </w:hyperlink>
    </w:p>
    <w:p w14:paraId="07AB4522" w14:textId="756F30C2" w:rsidR="00C90343" w:rsidRPr="00CD53B8" w:rsidRDefault="00C90343" w:rsidP="00C90343">
      <w:r w:rsidRPr="00CD53B8">
        <w:tab/>
      </w:r>
      <w:r w:rsidRPr="00CD53B8">
        <w:tab/>
      </w:r>
      <w:hyperlink w:anchor="BrResCH2" w:history="1">
        <w:r w:rsidRPr="00CD53B8">
          <w:rPr>
            <w:rStyle w:val="Hyperlink"/>
          </w:rPr>
          <w:t>Tree Tr</w:t>
        </w:r>
        <w:r w:rsidRPr="00CD53B8">
          <w:rPr>
            <w:rStyle w:val="Hyperlink"/>
          </w:rPr>
          <w:t>u</w:t>
        </w:r>
        <w:r w:rsidRPr="00CD53B8">
          <w:rPr>
            <w:rStyle w:val="Hyperlink"/>
          </w:rPr>
          <w:t>nk Brushing..............................................................................................</w:t>
        </w:r>
        <w:r w:rsidR="00DD43C3" w:rsidRPr="00CD53B8">
          <w:rPr>
            <w:rStyle w:val="Hyperlink"/>
          </w:rPr>
          <w:t>38</w:t>
        </w:r>
      </w:hyperlink>
    </w:p>
    <w:p w14:paraId="5087D569" w14:textId="42493ADE" w:rsidR="00C90343" w:rsidRPr="00CD53B8" w:rsidRDefault="00DD43C3" w:rsidP="00C90343">
      <w:pPr>
        <w:ind w:left="720" w:firstLine="720"/>
      </w:pPr>
      <w:hyperlink w:anchor="SwResCH2" w:history="1">
        <w:r w:rsidR="00C90343" w:rsidRPr="00CD53B8">
          <w:rPr>
            <w:rStyle w:val="Hyperlink"/>
          </w:rPr>
          <w:t>Sweep Net Samp</w:t>
        </w:r>
        <w:r w:rsidR="00C90343" w:rsidRPr="00CD53B8">
          <w:rPr>
            <w:rStyle w:val="Hyperlink"/>
          </w:rPr>
          <w:t>l</w:t>
        </w:r>
        <w:r w:rsidR="00C90343" w:rsidRPr="00CD53B8">
          <w:rPr>
            <w:rStyle w:val="Hyperlink"/>
          </w:rPr>
          <w:t>ing..............................................................................................</w:t>
        </w:r>
        <w:r w:rsidRPr="00CD53B8">
          <w:rPr>
            <w:rStyle w:val="Hyperlink"/>
          </w:rPr>
          <w:t>39</w:t>
        </w:r>
      </w:hyperlink>
    </w:p>
    <w:p w14:paraId="0612EF7F" w14:textId="669FFE56" w:rsidR="00C90343" w:rsidRPr="00CD53B8" w:rsidRDefault="00DD43C3" w:rsidP="00C90343">
      <w:pPr>
        <w:ind w:left="720" w:firstLine="720"/>
      </w:pPr>
      <w:hyperlink w:anchor="ObsResCH2" w:history="1">
        <w:r w:rsidR="00C90343" w:rsidRPr="00CD53B8">
          <w:rPr>
            <w:rStyle w:val="Hyperlink"/>
          </w:rPr>
          <w:t>Tree Observatio</w:t>
        </w:r>
        <w:r w:rsidR="00C90343" w:rsidRPr="00CD53B8">
          <w:rPr>
            <w:rStyle w:val="Hyperlink"/>
          </w:rPr>
          <w:t>n</w:t>
        </w:r>
        <w:r w:rsidR="00C90343" w:rsidRPr="00CD53B8">
          <w:rPr>
            <w:rStyle w:val="Hyperlink"/>
          </w:rPr>
          <w:t>....................................................................................................</w:t>
        </w:r>
        <w:r w:rsidRPr="00CD53B8">
          <w:rPr>
            <w:rStyle w:val="Hyperlink"/>
          </w:rPr>
          <w:t>40</w:t>
        </w:r>
      </w:hyperlink>
    </w:p>
    <w:p w14:paraId="399327AB" w14:textId="2971C844" w:rsidR="00C90343" w:rsidRPr="00CD53B8" w:rsidRDefault="00C90343" w:rsidP="00C90343">
      <w:r w:rsidRPr="00CD53B8">
        <w:tab/>
      </w:r>
      <w:hyperlink w:anchor="Disc" w:history="1">
        <w:r w:rsidRPr="00CD53B8">
          <w:rPr>
            <w:rStyle w:val="Hyperlink"/>
          </w:rPr>
          <w:t>Discuss</w:t>
        </w:r>
        <w:r w:rsidRPr="00CD53B8">
          <w:rPr>
            <w:rStyle w:val="Hyperlink"/>
          </w:rPr>
          <w:t>i</w:t>
        </w:r>
        <w:r w:rsidRPr="00CD53B8">
          <w:rPr>
            <w:rStyle w:val="Hyperlink"/>
          </w:rPr>
          <w:t>on....................................................................</w:t>
        </w:r>
        <w:r w:rsidRPr="00CD53B8">
          <w:rPr>
            <w:rStyle w:val="Hyperlink"/>
          </w:rPr>
          <w:t>.</w:t>
        </w:r>
        <w:r w:rsidRPr="00CD53B8">
          <w:rPr>
            <w:rStyle w:val="Hyperlink"/>
          </w:rPr>
          <w:t>.....................................................</w:t>
        </w:r>
        <w:r w:rsidR="00DD43C3" w:rsidRPr="00CD53B8">
          <w:rPr>
            <w:rStyle w:val="Hyperlink"/>
          </w:rPr>
          <w:t>42</w:t>
        </w:r>
      </w:hyperlink>
    </w:p>
    <w:p w14:paraId="5D659A3E" w14:textId="77777777" w:rsidR="00C90343" w:rsidRPr="00CD53B8" w:rsidRDefault="00C90343" w:rsidP="00C90343"/>
    <w:p w14:paraId="1DDB3589" w14:textId="0E9F2B08" w:rsidR="00C90343" w:rsidRPr="00CD53B8" w:rsidRDefault="00B2078F" w:rsidP="00C90343">
      <w:pPr>
        <w:ind w:left="720" w:hanging="720"/>
      </w:pPr>
      <w:hyperlink w:anchor="Chapter3" w:history="1">
        <w:r w:rsidR="00DD43C3" w:rsidRPr="00CD53B8">
          <w:rPr>
            <w:rStyle w:val="Hyperlink"/>
          </w:rPr>
          <w:t>3</w:t>
        </w:r>
        <w:r w:rsidR="00DD43C3" w:rsidRPr="00CD53B8">
          <w:rPr>
            <w:rStyle w:val="Hyperlink"/>
          </w:rPr>
          <w:tab/>
          <w:t>SURVEY OF THYSANOPTERA USING YELLOW AND BLUE STICKY CARD TRAPS IN COMPARISON TO INFLORESCENCE EVENTS IN FLORIDA OLIVE GROVE</w:t>
        </w:r>
        <w:r w:rsidR="00DD43C3" w:rsidRPr="00CD53B8">
          <w:rPr>
            <w:rStyle w:val="Hyperlink"/>
          </w:rPr>
          <w:t>S</w:t>
        </w:r>
        <w:r w:rsidR="00DD43C3" w:rsidRPr="00CD53B8">
          <w:rPr>
            <w:rStyle w:val="Hyperlink"/>
          </w:rPr>
          <w:t>...........................................................................................................................91</w:t>
        </w:r>
      </w:hyperlink>
    </w:p>
    <w:p w14:paraId="7DA189A7" w14:textId="77777777" w:rsidR="00C90343" w:rsidRPr="00CD53B8" w:rsidRDefault="00C90343" w:rsidP="00C90343">
      <w:r w:rsidRPr="00CD53B8">
        <w:tab/>
      </w:r>
    </w:p>
    <w:p w14:paraId="392AD769" w14:textId="0FDFB716" w:rsidR="00C90343" w:rsidRPr="00CD53B8" w:rsidRDefault="00FD43F3" w:rsidP="00C90343">
      <w:pPr>
        <w:ind w:firstLine="720"/>
      </w:pPr>
      <w:hyperlink w:anchor="IntroCH3" w:history="1">
        <w:r w:rsidR="00C90343" w:rsidRPr="00CD53B8">
          <w:rPr>
            <w:rStyle w:val="Hyperlink"/>
          </w:rPr>
          <w:t>Intro</w:t>
        </w:r>
        <w:r w:rsidR="00C90343" w:rsidRPr="00CD53B8">
          <w:rPr>
            <w:rStyle w:val="Hyperlink"/>
          </w:rPr>
          <w:t>d</w:t>
        </w:r>
        <w:r w:rsidR="00C90343" w:rsidRPr="00CD53B8">
          <w:rPr>
            <w:rStyle w:val="Hyperlink"/>
          </w:rPr>
          <w:t>uction........................................................................................................................</w:t>
        </w:r>
        <w:r w:rsidRPr="00CD53B8">
          <w:rPr>
            <w:rStyle w:val="Hyperlink"/>
          </w:rPr>
          <w:t>91</w:t>
        </w:r>
      </w:hyperlink>
    </w:p>
    <w:p w14:paraId="3B96A7D8" w14:textId="0C4480A4" w:rsidR="00C90343" w:rsidRPr="00CD53B8" w:rsidRDefault="00C90343" w:rsidP="00C90343">
      <w:r w:rsidRPr="00CD53B8">
        <w:tab/>
      </w:r>
      <w:hyperlink w:anchor="MatMethCH3" w:history="1">
        <w:r w:rsidRPr="00CD53B8">
          <w:rPr>
            <w:rStyle w:val="Hyperlink"/>
          </w:rPr>
          <w:t>Materials and Met</w:t>
        </w:r>
        <w:r w:rsidRPr="00CD53B8">
          <w:rPr>
            <w:rStyle w:val="Hyperlink"/>
          </w:rPr>
          <w:t>h</w:t>
        </w:r>
        <w:r w:rsidRPr="00CD53B8">
          <w:rPr>
            <w:rStyle w:val="Hyperlink"/>
          </w:rPr>
          <w:t>ods.......................................................................................................</w:t>
        </w:r>
        <w:r w:rsidR="00FD43F3" w:rsidRPr="00CD53B8">
          <w:rPr>
            <w:rStyle w:val="Hyperlink"/>
          </w:rPr>
          <w:t>94</w:t>
        </w:r>
      </w:hyperlink>
    </w:p>
    <w:p w14:paraId="1DB1D500" w14:textId="7A9CE811" w:rsidR="00C90343" w:rsidRPr="00CD53B8" w:rsidRDefault="00C90343" w:rsidP="00C90343">
      <w:r w:rsidRPr="00CD53B8">
        <w:tab/>
      </w:r>
      <w:r w:rsidRPr="00CD53B8">
        <w:tab/>
      </w:r>
      <w:hyperlink w:anchor="FieldSitesCH3" w:history="1">
        <w:r w:rsidRPr="00CD53B8">
          <w:rPr>
            <w:rStyle w:val="Hyperlink"/>
          </w:rPr>
          <w:t>Field Sites.</w:t>
        </w:r>
        <w:r w:rsidRPr="00CD53B8">
          <w:rPr>
            <w:rStyle w:val="Hyperlink"/>
          </w:rPr>
          <w:t>.</w:t>
        </w:r>
        <w:r w:rsidRPr="00CD53B8">
          <w:rPr>
            <w:rStyle w:val="Hyperlink"/>
          </w:rPr>
          <w:t>............................................................................................................</w:t>
        </w:r>
        <w:r w:rsidR="00FD43F3" w:rsidRPr="00CD53B8">
          <w:rPr>
            <w:rStyle w:val="Hyperlink"/>
          </w:rPr>
          <w:t>94</w:t>
        </w:r>
      </w:hyperlink>
    </w:p>
    <w:p w14:paraId="4A451812" w14:textId="78826C12" w:rsidR="00C90343" w:rsidRPr="00CD53B8" w:rsidRDefault="00C90343" w:rsidP="00C90343">
      <w:pPr>
        <w:ind w:firstLine="720"/>
      </w:pPr>
      <w:r w:rsidRPr="00CD53B8">
        <w:tab/>
      </w:r>
      <w:hyperlink w:anchor="SamplProtocCH3" w:history="1">
        <w:r w:rsidRPr="00CD53B8">
          <w:rPr>
            <w:rStyle w:val="Hyperlink"/>
          </w:rPr>
          <w:t>Sampling P</w:t>
        </w:r>
        <w:r w:rsidRPr="00CD53B8">
          <w:rPr>
            <w:rStyle w:val="Hyperlink"/>
          </w:rPr>
          <w:t>r</w:t>
        </w:r>
        <w:r w:rsidRPr="00CD53B8">
          <w:rPr>
            <w:rStyle w:val="Hyperlink"/>
          </w:rPr>
          <w:t>otocol..................................................................................................</w:t>
        </w:r>
        <w:r w:rsidR="00FD43F3" w:rsidRPr="00CD53B8">
          <w:rPr>
            <w:rStyle w:val="Hyperlink"/>
          </w:rPr>
          <w:t>95</w:t>
        </w:r>
      </w:hyperlink>
    </w:p>
    <w:p w14:paraId="57B957C9" w14:textId="4D184342" w:rsidR="00C90343" w:rsidRPr="00CD53B8" w:rsidRDefault="00C90343" w:rsidP="00C90343">
      <w:pPr>
        <w:ind w:firstLine="720"/>
      </w:pPr>
      <w:r w:rsidRPr="00CD53B8">
        <w:tab/>
      </w:r>
      <w:hyperlink w:anchor="stcCH3" w:history="1">
        <w:r w:rsidRPr="00CD53B8">
          <w:rPr>
            <w:rStyle w:val="Hyperlink"/>
          </w:rPr>
          <w:t xml:space="preserve">Sticky </w:t>
        </w:r>
        <w:r w:rsidRPr="00CD53B8">
          <w:rPr>
            <w:rStyle w:val="Hyperlink"/>
          </w:rPr>
          <w:t>C</w:t>
        </w:r>
        <w:r w:rsidRPr="00CD53B8">
          <w:rPr>
            <w:rStyle w:val="Hyperlink"/>
          </w:rPr>
          <w:t xml:space="preserve">ard </w:t>
        </w:r>
        <w:r w:rsidRPr="00CD53B8">
          <w:rPr>
            <w:rStyle w:val="Hyperlink"/>
          </w:rPr>
          <w:t>T</w:t>
        </w:r>
        <w:r w:rsidRPr="00CD53B8">
          <w:rPr>
            <w:rStyle w:val="Hyperlink"/>
          </w:rPr>
          <w:t>raps..................................................................................................</w:t>
        </w:r>
        <w:r w:rsidR="00FD43F3" w:rsidRPr="00CD53B8">
          <w:rPr>
            <w:rStyle w:val="Hyperlink"/>
          </w:rPr>
          <w:t>96</w:t>
        </w:r>
      </w:hyperlink>
    </w:p>
    <w:p w14:paraId="7C698D69" w14:textId="728A5F55" w:rsidR="00C90343" w:rsidRPr="00CD53B8" w:rsidRDefault="00FD43F3" w:rsidP="00C90343">
      <w:pPr>
        <w:ind w:left="720" w:firstLine="720"/>
      </w:pPr>
      <w:hyperlink w:anchor="StatAnalCH3" w:history="1">
        <w:r w:rsidR="00C90343" w:rsidRPr="00CD53B8">
          <w:rPr>
            <w:rStyle w:val="Hyperlink"/>
          </w:rPr>
          <w:t>Statistical Anal</w:t>
        </w:r>
        <w:r w:rsidR="00C90343" w:rsidRPr="00CD53B8">
          <w:rPr>
            <w:rStyle w:val="Hyperlink"/>
          </w:rPr>
          <w:t>y</w:t>
        </w:r>
        <w:r w:rsidR="00C90343" w:rsidRPr="00CD53B8">
          <w:rPr>
            <w:rStyle w:val="Hyperlink"/>
          </w:rPr>
          <w:t>sis............................</w:t>
        </w:r>
        <w:r w:rsidR="00C90343" w:rsidRPr="00CD53B8">
          <w:rPr>
            <w:rStyle w:val="Hyperlink"/>
          </w:rPr>
          <w:t>.</w:t>
        </w:r>
        <w:r w:rsidR="00C90343" w:rsidRPr="00CD53B8">
          <w:rPr>
            <w:rStyle w:val="Hyperlink"/>
          </w:rPr>
          <w:t>....................................................................</w:t>
        </w:r>
        <w:r w:rsidRPr="00CD53B8">
          <w:rPr>
            <w:rStyle w:val="Hyperlink"/>
          </w:rPr>
          <w:t>98</w:t>
        </w:r>
      </w:hyperlink>
    </w:p>
    <w:p w14:paraId="7862FBB6" w14:textId="6FB27779" w:rsidR="00C90343" w:rsidRPr="00CD53B8" w:rsidRDefault="00C90343" w:rsidP="00C90343">
      <w:r w:rsidRPr="00CD53B8">
        <w:tab/>
      </w:r>
      <w:hyperlink w:anchor="ResultCH3" w:history="1">
        <w:r w:rsidRPr="00CD53B8">
          <w:rPr>
            <w:rStyle w:val="Hyperlink"/>
          </w:rPr>
          <w:t>Results......</w:t>
        </w:r>
        <w:r w:rsidRPr="00CD53B8">
          <w:rPr>
            <w:rStyle w:val="Hyperlink"/>
          </w:rPr>
          <w:t>.</w:t>
        </w:r>
        <w:r w:rsidRPr="00CD53B8">
          <w:rPr>
            <w:rStyle w:val="Hyperlink"/>
          </w:rPr>
          <w:t>.........................................................................................................................</w:t>
        </w:r>
        <w:r w:rsidR="00FD43F3" w:rsidRPr="00CD53B8">
          <w:rPr>
            <w:rStyle w:val="Hyperlink"/>
          </w:rPr>
          <w:t>98</w:t>
        </w:r>
      </w:hyperlink>
      <w:r w:rsidRPr="00CD53B8">
        <w:tab/>
      </w:r>
    </w:p>
    <w:p w14:paraId="085F7E04" w14:textId="0A01A222" w:rsidR="00C90343" w:rsidRPr="00CD53B8" w:rsidRDefault="00C90343" w:rsidP="00C90343">
      <w:r w:rsidRPr="00CD53B8">
        <w:tab/>
      </w:r>
      <w:hyperlink w:anchor="DiscCH3" w:history="1">
        <w:r w:rsidRPr="00CD53B8">
          <w:rPr>
            <w:rStyle w:val="Hyperlink"/>
          </w:rPr>
          <w:t>Discussi</w:t>
        </w:r>
        <w:r w:rsidRPr="00CD53B8">
          <w:rPr>
            <w:rStyle w:val="Hyperlink"/>
          </w:rPr>
          <w:t>o</w:t>
        </w:r>
        <w:r w:rsidRPr="00CD53B8">
          <w:rPr>
            <w:rStyle w:val="Hyperlink"/>
          </w:rPr>
          <w:t>n........................................................................................................................</w:t>
        </w:r>
        <w:r w:rsidR="00FD43F3" w:rsidRPr="00CD53B8">
          <w:rPr>
            <w:rStyle w:val="Hyperlink"/>
          </w:rPr>
          <w:t>103</w:t>
        </w:r>
      </w:hyperlink>
    </w:p>
    <w:p w14:paraId="52720D89" w14:textId="11F0D658" w:rsidR="00C90343" w:rsidRPr="00CD53B8" w:rsidRDefault="00C90343" w:rsidP="00C90343">
      <w:r w:rsidRPr="00CD53B8">
        <w:tab/>
      </w:r>
      <w:hyperlink w:anchor="ConclCH3" w:history="1">
        <w:r w:rsidRPr="00CD53B8">
          <w:rPr>
            <w:rStyle w:val="Hyperlink"/>
          </w:rPr>
          <w:t>Conclusions......................................................................................................................</w:t>
        </w:r>
        <w:r w:rsidR="00FD43F3" w:rsidRPr="00CD53B8">
          <w:rPr>
            <w:rStyle w:val="Hyperlink"/>
          </w:rPr>
          <w:t>112</w:t>
        </w:r>
      </w:hyperlink>
    </w:p>
    <w:p w14:paraId="7C7E0F71" w14:textId="77777777" w:rsidR="00C90343" w:rsidRPr="00CD53B8" w:rsidRDefault="00C90343" w:rsidP="00C90343"/>
    <w:p w14:paraId="0B23579E" w14:textId="08EEC2CC" w:rsidR="00C90343" w:rsidRPr="00CD53B8" w:rsidRDefault="007B031A" w:rsidP="00C90343">
      <w:pPr>
        <w:ind w:left="720" w:hanging="720"/>
      </w:pPr>
      <w:hyperlink w:anchor="Chapter4" w:history="1">
        <w:r w:rsidR="00FD43F3" w:rsidRPr="00CD53B8">
          <w:rPr>
            <w:rStyle w:val="Hyperlink"/>
          </w:rPr>
          <w:t>4</w:t>
        </w:r>
        <w:r w:rsidR="00FD43F3" w:rsidRPr="00CD53B8">
          <w:rPr>
            <w:rStyle w:val="Hyperlink"/>
          </w:rPr>
          <w:tab/>
          <w:t>SURVEY OF FLORIDA OLIVE GROVES DURING OLIVE FRUIT DEVELOPMENT MONITORING FOR STINK BUGS AN</w:t>
        </w:r>
        <w:r w:rsidR="00FD43F3" w:rsidRPr="00CD53B8">
          <w:rPr>
            <w:rStyle w:val="Hyperlink"/>
          </w:rPr>
          <w:t>D</w:t>
        </w:r>
        <w:r w:rsidR="00FD43F3" w:rsidRPr="00CD53B8">
          <w:rPr>
            <w:rStyle w:val="Hyperlink"/>
          </w:rPr>
          <w:t xml:space="preserve"> OLIVE FRUIT FLY..................................124</w:t>
        </w:r>
      </w:hyperlink>
      <w:r w:rsidR="00C90343" w:rsidRPr="00CD53B8">
        <w:t xml:space="preserve"> </w:t>
      </w:r>
    </w:p>
    <w:p w14:paraId="65E4FBB9" w14:textId="77777777" w:rsidR="00C90343" w:rsidRPr="00CD53B8" w:rsidRDefault="00C90343" w:rsidP="00C90343">
      <w:r w:rsidRPr="00CD53B8">
        <w:tab/>
      </w:r>
    </w:p>
    <w:p w14:paraId="505B61D6" w14:textId="20485685" w:rsidR="00C90343" w:rsidRPr="00CD53B8" w:rsidRDefault="00FD43F3" w:rsidP="00FD43F3">
      <w:pPr>
        <w:ind w:firstLine="720"/>
      </w:pPr>
      <w:hyperlink w:anchor="IntroCH4" w:history="1">
        <w:r w:rsidR="00C90343" w:rsidRPr="00CD53B8">
          <w:rPr>
            <w:rStyle w:val="Hyperlink"/>
          </w:rPr>
          <w:t>Introduction.................................................</w:t>
        </w:r>
        <w:r w:rsidR="00C90343" w:rsidRPr="00CD53B8">
          <w:rPr>
            <w:rStyle w:val="Hyperlink"/>
          </w:rPr>
          <w:t>.</w:t>
        </w:r>
        <w:r w:rsidR="00C90343" w:rsidRPr="00CD53B8">
          <w:rPr>
            <w:rStyle w:val="Hyperlink"/>
          </w:rPr>
          <w:t>............................................</w:t>
        </w:r>
        <w:r w:rsidR="00C90343" w:rsidRPr="00CD53B8">
          <w:rPr>
            <w:rStyle w:val="Hyperlink"/>
          </w:rPr>
          <w:t>.</w:t>
        </w:r>
        <w:r w:rsidR="00C90343" w:rsidRPr="00CD53B8">
          <w:rPr>
            <w:rStyle w:val="Hyperlink"/>
          </w:rPr>
          <w:t>.......................</w:t>
        </w:r>
        <w:r w:rsidRPr="00CD53B8">
          <w:rPr>
            <w:rStyle w:val="Hyperlink"/>
          </w:rPr>
          <w:t>124</w:t>
        </w:r>
      </w:hyperlink>
    </w:p>
    <w:p w14:paraId="5CC51D91" w14:textId="568D5734" w:rsidR="00C90343" w:rsidRPr="00CD53B8" w:rsidRDefault="00C90343" w:rsidP="00C90343">
      <w:r w:rsidRPr="00CD53B8">
        <w:tab/>
      </w:r>
      <w:hyperlink w:anchor="MatMethCH4" w:history="1">
        <w:r w:rsidRPr="00CD53B8">
          <w:rPr>
            <w:rStyle w:val="Hyperlink"/>
          </w:rPr>
          <w:t>Materials an</w:t>
        </w:r>
        <w:r w:rsidRPr="00CD53B8">
          <w:rPr>
            <w:rStyle w:val="Hyperlink"/>
          </w:rPr>
          <w:t>d</w:t>
        </w:r>
        <w:r w:rsidRPr="00CD53B8">
          <w:rPr>
            <w:rStyle w:val="Hyperlink"/>
          </w:rPr>
          <w:t xml:space="preserve"> Methods....................................................................................................</w:t>
        </w:r>
        <w:r w:rsidR="00FD43F3" w:rsidRPr="00CD53B8">
          <w:rPr>
            <w:rStyle w:val="Hyperlink"/>
          </w:rPr>
          <w:t>.127</w:t>
        </w:r>
      </w:hyperlink>
    </w:p>
    <w:p w14:paraId="19539CF0" w14:textId="05823F7D" w:rsidR="00C90343" w:rsidRPr="00CD53B8" w:rsidRDefault="00C90343" w:rsidP="00C90343">
      <w:r w:rsidRPr="00CD53B8">
        <w:tab/>
      </w:r>
      <w:r w:rsidRPr="00CD53B8">
        <w:tab/>
      </w:r>
      <w:hyperlink w:anchor="FieldSitCH4" w:history="1">
        <w:r w:rsidRPr="00CD53B8">
          <w:rPr>
            <w:rStyle w:val="Hyperlink"/>
          </w:rPr>
          <w:t>Field S</w:t>
        </w:r>
        <w:r w:rsidRPr="00CD53B8">
          <w:rPr>
            <w:rStyle w:val="Hyperlink"/>
          </w:rPr>
          <w:t>i</w:t>
        </w:r>
        <w:r w:rsidRPr="00CD53B8">
          <w:rPr>
            <w:rStyle w:val="Hyperlink"/>
          </w:rPr>
          <w:t>tes............................................................................</w:t>
        </w:r>
        <w:r w:rsidRPr="00CD53B8">
          <w:rPr>
            <w:rStyle w:val="Hyperlink"/>
          </w:rPr>
          <w:t>.</w:t>
        </w:r>
        <w:r w:rsidRPr="00CD53B8">
          <w:rPr>
            <w:rStyle w:val="Hyperlink"/>
          </w:rPr>
          <w:t>...............................</w:t>
        </w:r>
        <w:r w:rsidR="00FD43F3" w:rsidRPr="00CD53B8">
          <w:rPr>
            <w:rStyle w:val="Hyperlink"/>
          </w:rPr>
          <w:t>127</w:t>
        </w:r>
      </w:hyperlink>
    </w:p>
    <w:p w14:paraId="37B860B4" w14:textId="01EFAEED" w:rsidR="00C90343" w:rsidRPr="00CD53B8" w:rsidRDefault="00C90343" w:rsidP="00C90343">
      <w:r w:rsidRPr="00CD53B8">
        <w:tab/>
      </w:r>
      <w:r w:rsidRPr="00CD53B8">
        <w:tab/>
      </w:r>
      <w:hyperlink w:anchor="SBtrapCH4" w:history="1">
        <w:r w:rsidRPr="00CD53B8">
          <w:rPr>
            <w:rStyle w:val="Hyperlink"/>
          </w:rPr>
          <w:t>Stink Bug Tra</w:t>
        </w:r>
        <w:r w:rsidRPr="00CD53B8">
          <w:rPr>
            <w:rStyle w:val="Hyperlink"/>
          </w:rPr>
          <w:t>p</w:t>
        </w:r>
        <w:r w:rsidRPr="00CD53B8">
          <w:rPr>
            <w:rStyle w:val="Hyperlink"/>
          </w:rPr>
          <w:t>s..................................................................................................</w:t>
        </w:r>
        <w:r w:rsidR="00FD43F3" w:rsidRPr="00CD53B8">
          <w:rPr>
            <w:rStyle w:val="Hyperlink"/>
          </w:rPr>
          <w:t>.128</w:t>
        </w:r>
      </w:hyperlink>
    </w:p>
    <w:p w14:paraId="6316670E" w14:textId="7218B981" w:rsidR="004865E9" w:rsidRPr="00CD53B8" w:rsidRDefault="004865E9" w:rsidP="004865E9">
      <w:pPr>
        <w:ind w:left="720" w:firstLine="720"/>
      </w:pPr>
      <w:hyperlink w:anchor="OLFtrapsCH4" w:history="1">
        <w:r w:rsidRPr="00CD53B8">
          <w:rPr>
            <w:rStyle w:val="Hyperlink"/>
          </w:rPr>
          <w:t>Olive Fruit Fly Traps...........</w:t>
        </w:r>
        <w:r w:rsidRPr="00CD53B8">
          <w:rPr>
            <w:rStyle w:val="Hyperlink"/>
          </w:rPr>
          <w:t>.</w:t>
        </w:r>
        <w:r w:rsidRPr="00CD53B8">
          <w:rPr>
            <w:rStyle w:val="Hyperlink"/>
          </w:rPr>
          <w:t>...............................................................................129</w:t>
        </w:r>
      </w:hyperlink>
    </w:p>
    <w:p w14:paraId="3762B81A" w14:textId="691049B3" w:rsidR="00C90343" w:rsidRPr="00CD53B8" w:rsidRDefault="004865E9" w:rsidP="004865E9">
      <w:pPr>
        <w:ind w:left="720" w:firstLine="720"/>
      </w:pPr>
      <w:hyperlink w:anchor="SamlProtocCH4" w:history="1">
        <w:r w:rsidRPr="00CD53B8">
          <w:rPr>
            <w:rStyle w:val="Hyperlink"/>
          </w:rPr>
          <w:t>Sampling Protocol.................</w:t>
        </w:r>
        <w:r w:rsidRPr="00CD53B8">
          <w:rPr>
            <w:rStyle w:val="Hyperlink"/>
          </w:rPr>
          <w:t>.</w:t>
        </w:r>
        <w:r w:rsidRPr="00CD53B8">
          <w:rPr>
            <w:rStyle w:val="Hyperlink"/>
          </w:rPr>
          <w:t>..............................................................................130</w:t>
        </w:r>
      </w:hyperlink>
    </w:p>
    <w:p w14:paraId="613D87B3" w14:textId="76667C0F" w:rsidR="00C90343" w:rsidRPr="00CD53B8" w:rsidRDefault="004865E9" w:rsidP="00C90343">
      <w:pPr>
        <w:ind w:left="720" w:firstLine="720"/>
      </w:pPr>
      <w:hyperlink w:anchor="StatAnalCH44" w:history="1">
        <w:r w:rsidRPr="00CD53B8">
          <w:rPr>
            <w:rStyle w:val="Hyperlink"/>
          </w:rPr>
          <w:t>Statistical Analysis...............................................................................................131</w:t>
        </w:r>
      </w:hyperlink>
    </w:p>
    <w:p w14:paraId="4E6C338B" w14:textId="4A08FDF3" w:rsidR="00C90343" w:rsidRPr="00CD53B8" w:rsidRDefault="00C90343" w:rsidP="00C90343">
      <w:r w:rsidRPr="00CD53B8">
        <w:tab/>
      </w:r>
      <w:hyperlink w:anchor="ResultCH4" w:history="1">
        <w:r w:rsidRPr="00CD53B8">
          <w:rPr>
            <w:rStyle w:val="Hyperlink"/>
          </w:rPr>
          <w:t>Results.........................................</w:t>
        </w:r>
        <w:r w:rsidRPr="00CD53B8">
          <w:rPr>
            <w:rStyle w:val="Hyperlink"/>
          </w:rPr>
          <w:t>.</w:t>
        </w:r>
        <w:r w:rsidRPr="00CD53B8">
          <w:rPr>
            <w:rStyle w:val="Hyperlink"/>
          </w:rPr>
          <w:t>....................................................................................</w:t>
        </w:r>
        <w:r w:rsidR="00A244B5" w:rsidRPr="00CD53B8">
          <w:rPr>
            <w:rStyle w:val="Hyperlink"/>
          </w:rPr>
          <w:t>131</w:t>
        </w:r>
      </w:hyperlink>
      <w:r w:rsidRPr="00CD53B8">
        <w:tab/>
      </w:r>
    </w:p>
    <w:p w14:paraId="79D2FE3F" w14:textId="359BDFD0" w:rsidR="00C90343" w:rsidRPr="00CD53B8" w:rsidRDefault="00C90343" w:rsidP="00650BD4">
      <w:r w:rsidRPr="00CD53B8">
        <w:tab/>
      </w:r>
      <w:hyperlink w:anchor="DiscCH4" w:history="1">
        <w:r w:rsidRPr="00CD53B8">
          <w:rPr>
            <w:rStyle w:val="Hyperlink"/>
          </w:rPr>
          <w:t>Discussion</w:t>
        </w:r>
        <w:r w:rsidRPr="00CD53B8">
          <w:rPr>
            <w:rStyle w:val="Hyperlink"/>
          </w:rPr>
          <w:t>.</w:t>
        </w:r>
        <w:r w:rsidRPr="00CD53B8">
          <w:rPr>
            <w:rStyle w:val="Hyperlink"/>
          </w:rPr>
          <w:t>.......................................................................................................................</w:t>
        </w:r>
        <w:r w:rsidR="00650BD4" w:rsidRPr="00CD53B8">
          <w:rPr>
            <w:rStyle w:val="Hyperlink"/>
          </w:rPr>
          <w:t>133</w:t>
        </w:r>
      </w:hyperlink>
    </w:p>
    <w:p w14:paraId="37E60DF3" w14:textId="77777777" w:rsidR="00650BD4" w:rsidRPr="00CD53B8" w:rsidRDefault="00650BD4" w:rsidP="00650BD4"/>
    <w:p w14:paraId="1A2E9AAC" w14:textId="4A373D2F" w:rsidR="00C90343" w:rsidRPr="00CD53B8" w:rsidRDefault="00963487" w:rsidP="00A46B3C">
      <w:hyperlink w:anchor="Chapter5" w:history="1">
        <w:r w:rsidR="00C90343" w:rsidRPr="00CD53B8">
          <w:rPr>
            <w:rStyle w:val="Hyperlink"/>
          </w:rPr>
          <w:t>5</w:t>
        </w:r>
        <w:r w:rsidR="00C90343" w:rsidRPr="00CD53B8">
          <w:rPr>
            <w:rStyle w:val="Hyperlink"/>
          </w:rPr>
          <w:tab/>
          <w:t>CONCLU</w:t>
        </w:r>
        <w:r w:rsidR="00C90343" w:rsidRPr="00CD53B8">
          <w:rPr>
            <w:rStyle w:val="Hyperlink"/>
          </w:rPr>
          <w:t>S</w:t>
        </w:r>
        <w:r w:rsidR="00C90343" w:rsidRPr="00CD53B8">
          <w:rPr>
            <w:rStyle w:val="Hyperlink"/>
          </w:rPr>
          <w:t>IONS AND FUTURE W</w:t>
        </w:r>
        <w:r w:rsidR="00C90343" w:rsidRPr="00CD53B8">
          <w:rPr>
            <w:rStyle w:val="Hyperlink"/>
          </w:rPr>
          <w:t>O</w:t>
        </w:r>
        <w:r w:rsidR="00C90343" w:rsidRPr="00CD53B8">
          <w:rPr>
            <w:rStyle w:val="Hyperlink"/>
          </w:rPr>
          <w:t>RK</w:t>
        </w:r>
        <w:r w:rsidR="007B031A" w:rsidRPr="00CD53B8">
          <w:rPr>
            <w:rStyle w:val="Hyperlink"/>
          </w:rPr>
          <w:t>......................................................................164</w:t>
        </w:r>
      </w:hyperlink>
    </w:p>
    <w:p w14:paraId="08F06D3D" w14:textId="57ACD7BC" w:rsidR="00C90343" w:rsidRPr="00CD53B8" w:rsidRDefault="00963487" w:rsidP="00C90343">
      <w:pPr>
        <w:spacing w:before="100" w:beforeAutospacing="1" w:after="100" w:afterAutospacing="1"/>
      </w:pPr>
      <w:hyperlink w:anchor="Appendix" w:history="1">
        <w:r w:rsidRPr="00CD53B8">
          <w:rPr>
            <w:rStyle w:val="Hyperlink"/>
            <w:rFonts w:ascii="TimesNewRomanPSMT" w:hAnsi="TimesNewRomanPSMT" w:cs="TimesNewRomanPSMT"/>
          </w:rPr>
          <w:t>APPENDI</w:t>
        </w:r>
        <w:r w:rsidRPr="00CD53B8">
          <w:rPr>
            <w:rStyle w:val="Hyperlink"/>
            <w:rFonts w:ascii="TimesNewRomanPSMT" w:hAnsi="TimesNewRomanPSMT" w:cs="TimesNewRomanPSMT"/>
          </w:rPr>
          <w:t>X</w:t>
        </w:r>
        <w:r w:rsidRPr="00CD53B8">
          <w:rPr>
            <w:rStyle w:val="Hyperlink"/>
            <w:rFonts w:ascii="TimesNewRomanPSMT" w:hAnsi="TimesNewRomanPSMT" w:cs="TimesNewRomanPSMT"/>
          </w:rPr>
          <w:t>.............................................................</w:t>
        </w:r>
        <w:r w:rsidRPr="00CD53B8">
          <w:rPr>
            <w:rStyle w:val="Hyperlink"/>
            <w:rFonts w:ascii="TimesNewRomanPSMT" w:hAnsi="TimesNewRomanPSMT" w:cs="TimesNewRomanPSMT"/>
          </w:rPr>
          <w:t>.</w:t>
        </w:r>
        <w:r w:rsidRPr="00CD53B8">
          <w:rPr>
            <w:rStyle w:val="Hyperlink"/>
            <w:rFonts w:ascii="TimesNewRomanPSMT" w:hAnsi="TimesNewRomanPSMT" w:cs="TimesNewRomanPSMT"/>
          </w:rPr>
          <w:t>....................................................................168</w:t>
        </w:r>
      </w:hyperlink>
      <w:r w:rsidR="00C90343" w:rsidRPr="00CD53B8">
        <w:rPr>
          <w:rFonts w:ascii="TimesNewRomanPSMT" w:hAnsi="TimesNewRomanPSMT" w:cs="TimesNewRomanPSMT"/>
        </w:rPr>
        <w:t xml:space="preserve"> </w:t>
      </w:r>
    </w:p>
    <w:p w14:paraId="04ECF174" w14:textId="7215F355" w:rsidR="00913B0A" w:rsidRPr="00CD53B8" w:rsidRDefault="00913B0A" w:rsidP="00C90343">
      <w:pPr>
        <w:rPr>
          <w:rFonts w:ascii="TimesNewRomanPSMT" w:hAnsi="TimesNewRomanPSMT" w:cs="TimesNewRomanPSMT"/>
        </w:rPr>
      </w:pPr>
      <w:hyperlink w:anchor="References" w:history="1">
        <w:r w:rsidR="00650BD4" w:rsidRPr="00CD53B8">
          <w:rPr>
            <w:rStyle w:val="Hyperlink"/>
            <w:rFonts w:ascii="TimesNewRomanPSMT" w:hAnsi="TimesNewRomanPSMT" w:cs="TimesNewRomanPSMT"/>
          </w:rPr>
          <w:t>LIST OF REFERENCES.............................................................................................................172</w:t>
        </w:r>
      </w:hyperlink>
    </w:p>
    <w:p w14:paraId="252163FD" w14:textId="77777777" w:rsidR="00913B0A" w:rsidRPr="00CD53B8" w:rsidRDefault="00C90343" w:rsidP="00C90343">
      <w:pPr>
        <w:rPr>
          <w:rFonts w:ascii="TimesNewRomanPSMT" w:hAnsi="TimesNewRomanPSMT" w:cs="TimesNewRomanPSMT"/>
        </w:rPr>
      </w:pPr>
      <w:r w:rsidRPr="00CD53B8">
        <w:rPr>
          <w:rFonts w:ascii="TimesNewRomanPSMT" w:hAnsi="TimesNewRomanPSMT" w:cs="TimesNewRomanPSMT"/>
        </w:rPr>
        <w:t xml:space="preserve"> </w:t>
      </w:r>
    </w:p>
    <w:p w14:paraId="227AB9CF" w14:textId="0C3D06D5" w:rsidR="00C90343" w:rsidRPr="00CD53B8" w:rsidRDefault="00913B0A" w:rsidP="00C90343">
      <w:pPr>
        <w:rPr>
          <w:rFonts w:ascii="TimesNewRomanPSMT" w:hAnsi="TimesNewRomanPSMT" w:cs="TimesNewRomanPSMT"/>
        </w:rPr>
      </w:pPr>
      <w:hyperlink w:anchor="BioSketch" w:history="1">
        <w:r w:rsidR="00C90343" w:rsidRPr="00CD53B8">
          <w:rPr>
            <w:rStyle w:val="Hyperlink"/>
            <w:rFonts w:ascii="TimesNewRomanPSMT" w:hAnsi="TimesNewRomanPSMT" w:cs="TimesNewRomanPSMT"/>
          </w:rPr>
          <w:t>BIOGRAPHICAL SKETC</w:t>
        </w:r>
        <w:r w:rsidRPr="00CD53B8">
          <w:rPr>
            <w:rStyle w:val="Hyperlink"/>
            <w:rFonts w:ascii="TimesNewRomanPSMT" w:hAnsi="TimesNewRomanPSMT" w:cs="TimesNewRomanPSMT"/>
          </w:rPr>
          <w:t>H</w:t>
        </w:r>
        <w:r w:rsidR="00C90343" w:rsidRPr="00CD53B8">
          <w:rPr>
            <w:rStyle w:val="Hyperlink"/>
            <w:rFonts w:ascii="TimesNewRomanPSMT" w:hAnsi="TimesNewRomanPSMT" w:cs="TimesNewRomanPSMT"/>
          </w:rPr>
          <w:t>........................</w:t>
        </w:r>
        <w:r w:rsidR="00C90343" w:rsidRPr="00CD53B8">
          <w:rPr>
            <w:rStyle w:val="Hyperlink"/>
            <w:rFonts w:ascii="TimesNewRomanPSMT" w:hAnsi="TimesNewRomanPSMT" w:cs="TimesNewRomanPSMT"/>
          </w:rPr>
          <w:t>.</w:t>
        </w:r>
        <w:r w:rsidR="00C90343" w:rsidRPr="00CD53B8">
          <w:rPr>
            <w:rStyle w:val="Hyperlink"/>
            <w:rFonts w:ascii="TimesNewRomanPSMT" w:hAnsi="TimesNewRomanPSMT" w:cs="TimesNewRomanPSMT"/>
          </w:rPr>
          <w:t>.............................................................................</w:t>
        </w:r>
        <w:r w:rsidRPr="00CD53B8">
          <w:rPr>
            <w:rStyle w:val="Hyperlink"/>
            <w:rFonts w:ascii="TimesNewRomanPSMT" w:hAnsi="TimesNewRomanPSMT" w:cs="TimesNewRomanPSMT"/>
          </w:rPr>
          <w:t>.187</w:t>
        </w:r>
      </w:hyperlink>
    </w:p>
    <w:p w14:paraId="59370128" w14:textId="77777777" w:rsidR="00C90343" w:rsidRPr="00CD53B8" w:rsidRDefault="00C90343" w:rsidP="00C90343">
      <w:pPr>
        <w:spacing w:line="480" w:lineRule="auto"/>
      </w:pPr>
    </w:p>
    <w:p w14:paraId="2E3435E5" w14:textId="77777777" w:rsidR="00C90343" w:rsidRPr="00CD53B8" w:rsidRDefault="00C90343" w:rsidP="00C90343"/>
    <w:p w14:paraId="24046E48" w14:textId="77777777" w:rsidR="00C90343" w:rsidRPr="00CD53B8" w:rsidRDefault="00C90343" w:rsidP="00C90343"/>
    <w:p w14:paraId="59077CB2" w14:textId="56031CEE" w:rsidR="00C90343" w:rsidRPr="00CD53B8" w:rsidRDefault="00C90343" w:rsidP="00C90343"/>
    <w:p w14:paraId="5079C581" w14:textId="6A9AC70B" w:rsidR="00A244B5" w:rsidRPr="00CD53B8" w:rsidRDefault="00A244B5" w:rsidP="00C90343"/>
    <w:p w14:paraId="4ED2E163" w14:textId="4D001713" w:rsidR="00A244B5" w:rsidRPr="00CD53B8" w:rsidRDefault="00A244B5" w:rsidP="00C90343"/>
    <w:p w14:paraId="1782135D" w14:textId="77777777" w:rsidR="006F5586" w:rsidRPr="00CD53B8" w:rsidRDefault="006F5586" w:rsidP="00C90343"/>
    <w:p w14:paraId="058A4DFE" w14:textId="25DEAED0" w:rsidR="00A244B5" w:rsidRPr="00CD53B8" w:rsidRDefault="00A244B5" w:rsidP="00C90343"/>
    <w:p w14:paraId="6AE53B79" w14:textId="77278FF5" w:rsidR="00A244B5" w:rsidRPr="00CD53B8" w:rsidRDefault="00A244B5" w:rsidP="00C90343"/>
    <w:p w14:paraId="43CAA5B6" w14:textId="77777777" w:rsidR="00A244B5" w:rsidRPr="00CD53B8" w:rsidRDefault="00A244B5" w:rsidP="00C90343"/>
    <w:p w14:paraId="5D858010" w14:textId="77777777" w:rsidR="00C90343" w:rsidRPr="00CD53B8" w:rsidRDefault="00C90343" w:rsidP="00C90343"/>
    <w:p w14:paraId="658EC365" w14:textId="5482B332" w:rsidR="00C90343" w:rsidRPr="00CD53B8" w:rsidRDefault="00C90343" w:rsidP="00C90343">
      <w:pPr>
        <w:jc w:val="center"/>
      </w:pPr>
      <w:bookmarkStart w:id="2" w:name="ListofTables"/>
      <w:r w:rsidRPr="00CD53B8">
        <w:lastRenderedPageBreak/>
        <w:t xml:space="preserve">LIST </w:t>
      </w:r>
      <w:r w:rsidRPr="00CD53B8">
        <w:t>O</w:t>
      </w:r>
      <w:r w:rsidRPr="00CD53B8">
        <w:t>F TABLES</w:t>
      </w:r>
    </w:p>
    <w:bookmarkEnd w:id="2"/>
    <w:p w14:paraId="30EAF4E0" w14:textId="77777777" w:rsidR="00C90343" w:rsidRPr="00CD53B8" w:rsidRDefault="00C90343" w:rsidP="00C90343">
      <w:r w:rsidRPr="00CD53B8">
        <w:rPr>
          <w:u w:val="single"/>
        </w:rPr>
        <w:t>Table</w:t>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t xml:space="preserve">    </w:t>
      </w:r>
      <w:r w:rsidRPr="00CD53B8">
        <w:rPr>
          <w:u w:val="single"/>
        </w:rPr>
        <w:t>page</w:t>
      </w:r>
    </w:p>
    <w:p w14:paraId="48DECC6F" w14:textId="5797DD2B" w:rsidR="00DD31CF" w:rsidRPr="00CD53B8" w:rsidRDefault="00671EBB" w:rsidP="00DD31CF">
      <w:hyperlink w:anchor="Table21" w:history="1">
        <w:r w:rsidRPr="00CD53B8">
          <w:rPr>
            <w:rStyle w:val="Hyperlink"/>
            <w:u w:val="none"/>
          </w:rPr>
          <w:t>Table 2-1. Four north central Florida olive grov</w:t>
        </w:r>
        <w:r w:rsidRPr="00CD53B8">
          <w:rPr>
            <w:rStyle w:val="Hyperlink"/>
            <w:u w:val="none"/>
          </w:rPr>
          <w:t>e</w:t>
        </w:r>
        <w:r w:rsidRPr="00CD53B8">
          <w:rPr>
            <w:rStyle w:val="Hyperlink"/>
            <w:u w:val="none"/>
          </w:rPr>
          <w:t xml:space="preserve">s surveyed and the nearest corresponding </w:t>
        </w:r>
        <w:r w:rsidRPr="00CD53B8">
          <w:rPr>
            <w:rStyle w:val="Hyperlink"/>
            <w:u w:val="none"/>
          </w:rPr>
          <w:tab/>
          <w:t>Flori</w:t>
        </w:r>
        <w:r w:rsidRPr="00CD53B8">
          <w:rPr>
            <w:rStyle w:val="Hyperlink"/>
            <w:u w:val="none"/>
          </w:rPr>
          <w:t>d</w:t>
        </w:r>
        <w:r w:rsidRPr="00CD53B8">
          <w:rPr>
            <w:rStyle w:val="Hyperlink"/>
            <w:u w:val="none"/>
          </w:rPr>
          <w:t xml:space="preserve">a Automated Weather Network (FAWN) weather monitoring stations. Full climate </w:t>
        </w:r>
        <w:r w:rsidRPr="00CD53B8">
          <w:rPr>
            <w:rStyle w:val="Hyperlink"/>
            <w:u w:val="none"/>
          </w:rPr>
          <w:tab/>
          <w:t>data in Appendix A..............................................................</w:t>
        </w:r>
      </w:hyperlink>
      <w:r w:rsidRPr="00CD53B8">
        <w:t>..............................................</w:t>
      </w:r>
      <w:r w:rsidR="00A8569E" w:rsidRPr="00CD53B8">
        <w:t>58</w:t>
      </w:r>
    </w:p>
    <w:p w14:paraId="26558A61" w14:textId="77777777" w:rsidR="00DD31CF" w:rsidRPr="00CD53B8" w:rsidRDefault="00DD31CF" w:rsidP="00DD31CF"/>
    <w:p w14:paraId="3AAA6CBA" w14:textId="0A2DAEF6" w:rsidR="00DD31CF" w:rsidRPr="00CD53B8" w:rsidRDefault="00671EBB" w:rsidP="00DD31CF">
      <w:hyperlink w:anchor="Table22" w:history="1">
        <w:r w:rsidR="00DD31CF" w:rsidRPr="00CD53B8">
          <w:rPr>
            <w:rStyle w:val="Hyperlink"/>
            <w:u w:val="none"/>
          </w:rPr>
          <w:t>Table 2-2. A lis</w:t>
        </w:r>
        <w:r w:rsidR="00DD31CF" w:rsidRPr="00CD53B8">
          <w:rPr>
            <w:rStyle w:val="Hyperlink"/>
            <w:u w:val="none"/>
          </w:rPr>
          <w:t>t</w:t>
        </w:r>
        <w:r w:rsidR="00DD31CF" w:rsidRPr="00CD53B8">
          <w:rPr>
            <w:rStyle w:val="Hyperlink"/>
            <w:u w:val="none"/>
          </w:rPr>
          <w:t xml:space="preserve"> of keys used in aid of arthropod identification.......................................................</w:t>
        </w:r>
      </w:hyperlink>
    </w:p>
    <w:p w14:paraId="3719EBF8" w14:textId="77777777" w:rsidR="00DD31CF" w:rsidRPr="00CD53B8" w:rsidRDefault="00DD31CF" w:rsidP="00DD31CF"/>
    <w:p w14:paraId="787E5F1C" w14:textId="0B444A27" w:rsidR="00DD31CF" w:rsidRPr="00CD53B8" w:rsidRDefault="00671EBB" w:rsidP="00DD31CF">
      <w:hyperlink w:anchor="Table23" w:history="1">
        <w:r w:rsidRPr="00CD53B8">
          <w:rPr>
            <w:rStyle w:val="Hyperlink"/>
            <w:u w:val="none"/>
          </w:rPr>
          <w:t>Table 2-3. List and abundance of arthropods collected by branch tapping, trunk brushing, inter-</w:t>
        </w:r>
        <w:r w:rsidRPr="00CD53B8">
          <w:rPr>
            <w:rStyle w:val="Hyperlink"/>
            <w:u w:val="none"/>
          </w:rPr>
          <w:tab/>
          <w:t>row s</w:t>
        </w:r>
        <w:r w:rsidRPr="00CD53B8">
          <w:rPr>
            <w:rStyle w:val="Hyperlink"/>
            <w:u w:val="none"/>
          </w:rPr>
          <w:t>w</w:t>
        </w:r>
        <w:r w:rsidRPr="00CD53B8">
          <w:rPr>
            <w:rStyle w:val="Hyperlink"/>
            <w:u w:val="none"/>
          </w:rPr>
          <w:t xml:space="preserve">eep netting, and visual observation sampling from in olive groves in north central </w:t>
        </w:r>
        <w:r w:rsidRPr="00CD53B8">
          <w:rPr>
            <w:rStyle w:val="Hyperlink"/>
            <w:u w:val="none"/>
          </w:rPr>
          <w:tab/>
          <w:t>Florida groves in 2017 and 2018......................................</w:t>
        </w:r>
      </w:hyperlink>
    </w:p>
    <w:p w14:paraId="2313A318" w14:textId="77777777" w:rsidR="00DD31CF" w:rsidRPr="00CD53B8" w:rsidRDefault="00DD31CF" w:rsidP="00DD31CF"/>
    <w:p w14:paraId="4364952D" w14:textId="3FD9270E" w:rsidR="00DD31CF" w:rsidRPr="00CD53B8" w:rsidRDefault="00671EBB" w:rsidP="00DD31CF">
      <w:hyperlink w:anchor="Table24" w:history="1">
        <w:r w:rsidR="00DD31CF" w:rsidRPr="00CD53B8">
          <w:rPr>
            <w:rStyle w:val="Hyperlink"/>
            <w:u w:val="none"/>
          </w:rPr>
          <w:t xml:space="preserve">Table 2-4. Mean numbers (SE) of arthropods collected by tap sampling from olive branches in </w:t>
        </w:r>
        <w:r w:rsidR="00DD31CF" w:rsidRPr="00CD53B8">
          <w:rPr>
            <w:rStyle w:val="Hyperlink"/>
            <w:u w:val="none"/>
          </w:rPr>
          <w:tab/>
          <w:t>no</w:t>
        </w:r>
        <w:r w:rsidR="00DD31CF" w:rsidRPr="00CD53B8">
          <w:rPr>
            <w:rStyle w:val="Hyperlink"/>
            <w:u w:val="none"/>
          </w:rPr>
          <w:t>r</w:t>
        </w:r>
        <w:r w:rsidR="00DD31CF" w:rsidRPr="00CD53B8">
          <w:rPr>
            <w:rStyle w:val="Hyperlink"/>
            <w:u w:val="none"/>
          </w:rPr>
          <w:t>th central Florida groves compared by year.....................................................................</w:t>
        </w:r>
      </w:hyperlink>
    </w:p>
    <w:p w14:paraId="04BBC7CD" w14:textId="77777777" w:rsidR="00DD31CF" w:rsidRPr="00CD53B8" w:rsidRDefault="00DD31CF" w:rsidP="00DD31CF"/>
    <w:p w14:paraId="32ECBEE4" w14:textId="7AE437BB" w:rsidR="00DD31CF" w:rsidRPr="00CD53B8" w:rsidRDefault="00671EBB" w:rsidP="00DD31CF">
      <w:hyperlink w:anchor="Table25" w:history="1">
        <w:r w:rsidR="00DD31CF" w:rsidRPr="00CD53B8">
          <w:rPr>
            <w:rStyle w:val="Hyperlink"/>
            <w:u w:val="none"/>
          </w:rPr>
          <w:t xml:space="preserve">Table 2-5. Monthly means (SE) of tap sample collections from olive branches from north central </w:t>
        </w:r>
        <w:r w:rsidR="00DD31CF" w:rsidRPr="00CD53B8">
          <w:rPr>
            <w:rStyle w:val="Hyperlink"/>
            <w:u w:val="none"/>
          </w:rPr>
          <w:tab/>
          <w:t>F</w:t>
        </w:r>
        <w:r w:rsidR="00DD31CF" w:rsidRPr="00CD53B8">
          <w:rPr>
            <w:rStyle w:val="Hyperlink"/>
            <w:u w:val="none"/>
          </w:rPr>
          <w:t>l</w:t>
        </w:r>
        <w:r w:rsidR="00DD31CF" w:rsidRPr="00CD53B8">
          <w:rPr>
            <w:rStyle w:val="Hyperlink"/>
            <w:u w:val="none"/>
          </w:rPr>
          <w:t xml:space="preserve">orida groves surveyed in 2017 and </w:t>
        </w:r>
        <w:r w:rsidR="00DD31CF" w:rsidRPr="00CD53B8">
          <w:rPr>
            <w:rStyle w:val="Hyperlink"/>
            <w:u w:val="none"/>
          </w:rPr>
          <w:tab/>
          <w:t>2018............................................................................</w:t>
        </w:r>
      </w:hyperlink>
    </w:p>
    <w:p w14:paraId="3F640C3E" w14:textId="77777777" w:rsidR="00DD31CF" w:rsidRPr="00CD53B8" w:rsidRDefault="00DD31CF" w:rsidP="00DD31CF"/>
    <w:p w14:paraId="7C367113" w14:textId="7E22E978" w:rsidR="00DD31CF" w:rsidRPr="00CD53B8" w:rsidRDefault="00671EBB" w:rsidP="00DD31CF">
      <w:hyperlink w:anchor="Table26" w:history="1">
        <w:r w:rsidRPr="00CD53B8">
          <w:rPr>
            <w:rStyle w:val="Hyperlink"/>
            <w:u w:val="none"/>
          </w:rPr>
          <w:t xml:space="preserve">Table 2-6. Effect of trap location within the plot on mean (SE) numbers of arthropods collected </w:t>
        </w:r>
        <w:r w:rsidRPr="00CD53B8">
          <w:rPr>
            <w:rStyle w:val="Hyperlink"/>
            <w:u w:val="none"/>
          </w:rPr>
          <w:tab/>
          <w:t>by tap sam</w:t>
        </w:r>
        <w:r w:rsidRPr="00CD53B8">
          <w:rPr>
            <w:rStyle w:val="Hyperlink"/>
            <w:u w:val="none"/>
          </w:rPr>
          <w:t>p</w:t>
        </w:r>
        <w:r w:rsidRPr="00CD53B8">
          <w:rPr>
            <w:rStyle w:val="Hyperlink"/>
            <w:u w:val="none"/>
          </w:rPr>
          <w:t xml:space="preserve">les from olive branches within groves in north central Florida in 2017 and </w:t>
        </w:r>
        <w:r w:rsidRPr="00CD53B8">
          <w:rPr>
            <w:rStyle w:val="Hyperlink"/>
            <w:u w:val="none"/>
          </w:rPr>
          <w:tab/>
          <w:t>2018...................................................................</w:t>
        </w:r>
      </w:hyperlink>
    </w:p>
    <w:p w14:paraId="4F9CDBD7" w14:textId="77777777" w:rsidR="00DD31CF" w:rsidRPr="00CD53B8" w:rsidRDefault="00DD31CF" w:rsidP="00DD31CF"/>
    <w:p w14:paraId="4FAA9D59" w14:textId="0A8EB76E" w:rsidR="00DD31CF" w:rsidRPr="00CD53B8" w:rsidRDefault="00671EBB" w:rsidP="00DD31CF">
      <w:hyperlink w:anchor="Table27" w:history="1">
        <w:r w:rsidR="00DD31CF" w:rsidRPr="00CD53B8">
          <w:rPr>
            <w:rStyle w:val="Hyperlink"/>
            <w:u w:val="none"/>
          </w:rPr>
          <w:t xml:space="preserve">Table 2-7. Mean </w:t>
        </w:r>
        <w:r w:rsidR="00DD31CF" w:rsidRPr="00CD53B8">
          <w:rPr>
            <w:rStyle w:val="Hyperlink"/>
            <w:u w:val="none"/>
          </w:rPr>
          <w:t>n</w:t>
        </w:r>
        <w:r w:rsidR="00DD31CF" w:rsidRPr="00CD53B8">
          <w:rPr>
            <w:rStyle w:val="Hyperlink"/>
            <w:u w:val="none"/>
          </w:rPr>
          <w:t xml:space="preserve">umbers (SE) of arthropods collected by brush sampling from olive trees in </w:t>
        </w:r>
        <w:r w:rsidR="00DD31CF" w:rsidRPr="00CD53B8">
          <w:rPr>
            <w:rStyle w:val="Hyperlink"/>
            <w:u w:val="none"/>
          </w:rPr>
          <w:tab/>
          <w:t>north central Florida groves compared by year.....................................................................</w:t>
        </w:r>
      </w:hyperlink>
    </w:p>
    <w:p w14:paraId="5F633BCB" w14:textId="77777777" w:rsidR="00DD31CF" w:rsidRPr="00CD53B8" w:rsidRDefault="00DD31CF" w:rsidP="00DD31CF"/>
    <w:p w14:paraId="7CF9BA20" w14:textId="36774789" w:rsidR="00DD31CF" w:rsidRPr="00CD53B8" w:rsidRDefault="00671EBB" w:rsidP="00DD31CF">
      <w:hyperlink w:anchor="Table28" w:history="1">
        <w:r w:rsidR="00DD31CF" w:rsidRPr="00CD53B8">
          <w:rPr>
            <w:rStyle w:val="Hyperlink"/>
            <w:u w:val="none"/>
          </w:rPr>
          <w:t>Table 2-8. Mont</w:t>
        </w:r>
        <w:r w:rsidR="00DD31CF" w:rsidRPr="00CD53B8">
          <w:rPr>
            <w:rStyle w:val="Hyperlink"/>
            <w:u w:val="none"/>
          </w:rPr>
          <w:t>h</w:t>
        </w:r>
        <w:r w:rsidR="00DD31CF" w:rsidRPr="00CD53B8">
          <w:rPr>
            <w:rStyle w:val="Hyperlink"/>
            <w:u w:val="none"/>
          </w:rPr>
          <w:t xml:space="preserve">ly means (SE) of brush sample collections from olive tree bark in north central </w:t>
        </w:r>
        <w:r w:rsidR="00DD31CF" w:rsidRPr="00CD53B8">
          <w:rPr>
            <w:rStyle w:val="Hyperlink"/>
            <w:u w:val="none"/>
          </w:rPr>
          <w:tab/>
          <w:t>Florida groves in 2017 and 2018.........................................................................................</w:t>
        </w:r>
      </w:hyperlink>
    </w:p>
    <w:p w14:paraId="13666699" w14:textId="77777777" w:rsidR="00DD31CF" w:rsidRPr="00CD53B8" w:rsidRDefault="00DD31CF" w:rsidP="00DD31CF"/>
    <w:p w14:paraId="5A7AB08E" w14:textId="0A152D2F" w:rsidR="00DD31CF" w:rsidRPr="00CD53B8" w:rsidRDefault="00671EBB" w:rsidP="00DD31CF">
      <w:hyperlink w:anchor="Table29" w:history="1">
        <w:r w:rsidR="00DD31CF" w:rsidRPr="00CD53B8">
          <w:rPr>
            <w:rStyle w:val="Hyperlink"/>
            <w:u w:val="none"/>
          </w:rPr>
          <w:t xml:space="preserve">Table 2-9. Effect of trap location within the plot on mean numbers (SE) of arthropods collected </w:t>
        </w:r>
        <w:r w:rsidR="00DD31CF" w:rsidRPr="00CD53B8">
          <w:rPr>
            <w:rStyle w:val="Hyperlink"/>
            <w:u w:val="none"/>
          </w:rPr>
          <w:tab/>
          <w:t>by brush sampling</w:t>
        </w:r>
        <w:r w:rsidR="00DD31CF" w:rsidRPr="00CD53B8">
          <w:rPr>
            <w:rStyle w:val="Hyperlink"/>
            <w:u w:val="none"/>
          </w:rPr>
          <w:t xml:space="preserve"> </w:t>
        </w:r>
        <w:r w:rsidR="00DD31CF" w:rsidRPr="00CD53B8">
          <w:rPr>
            <w:rStyle w:val="Hyperlink"/>
            <w:u w:val="none"/>
          </w:rPr>
          <w:t>within north central Florida olive groves in 2017 and 2018...................</w:t>
        </w:r>
      </w:hyperlink>
    </w:p>
    <w:p w14:paraId="2FD42189" w14:textId="77777777" w:rsidR="00DD31CF" w:rsidRPr="00CD53B8" w:rsidRDefault="00DD31CF" w:rsidP="00DD31CF"/>
    <w:p w14:paraId="78175876" w14:textId="56DB60C4" w:rsidR="00DD31CF" w:rsidRPr="00CD53B8" w:rsidRDefault="00671EBB" w:rsidP="00DD31CF">
      <w:hyperlink w:anchor="Table210" w:history="1">
        <w:r w:rsidR="00DD31CF" w:rsidRPr="00CD53B8">
          <w:rPr>
            <w:rStyle w:val="Hyperlink"/>
            <w:u w:val="none"/>
          </w:rPr>
          <w:t xml:space="preserve">Table 2-10. Mean numbers of arthropods (SE) collected by sweep net collections from grassy </w:t>
        </w:r>
        <w:r w:rsidR="00DD31CF" w:rsidRPr="00CD53B8">
          <w:rPr>
            <w:rStyle w:val="Hyperlink"/>
            <w:u w:val="none"/>
          </w:rPr>
          <w:tab/>
          <w:t>inter-rows in no</w:t>
        </w:r>
        <w:r w:rsidR="00DD31CF" w:rsidRPr="00CD53B8">
          <w:rPr>
            <w:rStyle w:val="Hyperlink"/>
            <w:u w:val="none"/>
          </w:rPr>
          <w:t>r</w:t>
        </w:r>
        <w:r w:rsidR="00DD31CF" w:rsidRPr="00CD53B8">
          <w:rPr>
            <w:rStyle w:val="Hyperlink"/>
            <w:u w:val="none"/>
          </w:rPr>
          <w:t>th central Florida olive groves compared by year.......................................</w:t>
        </w:r>
      </w:hyperlink>
    </w:p>
    <w:p w14:paraId="32A9A2F3" w14:textId="77777777" w:rsidR="00DD31CF" w:rsidRPr="00CD53B8" w:rsidRDefault="00DD31CF" w:rsidP="00DD31CF"/>
    <w:p w14:paraId="30DD1653" w14:textId="2B74196A" w:rsidR="00DD31CF" w:rsidRPr="00CD53B8" w:rsidRDefault="00671EBB" w:rsidP="00DD31CF">
      <w:hyperlink w:anchor="Table211" w:history="1">
        <w:r w:rsidR="00DD31CF" w:rsidRPr="00CD53B8">
          <w:rPr>
            <w:rStyle w:val="Hyperlink"/>
            <w:u w:val="none"/>
          </w:rPr>
          <w:t xml:space="preserve">Table 2-11. Monthly means (SE) of sweep net collections from inter-row from grassy areas in </w:t>
        </w:r>
        <w:r w:rsidR="00DD31CF" w:rsidRPr="00CD53B8">
          <w:rPr>
            <w:rStyle w:val="Hyperlink"/>
            <w:u w:val="none"/>
          </w:rPr>
          <w:tab/>
          <w:t>north central Flo</w:t>
        </w:r>
        <w:r w:rsidR="00DD31CF" w:rsidRPr="00CD53B8">
          <w:rPr>
            <w:rStyle w:val="Hyperlink"/>
            <w:u w:val="none"/>
          </w:rPr>
          <w:t>r</w:t>
        </w:r>
        <w:r w:rsidR="00DD31CF" w:rsidRPr="00CD53B8">
          <w:rPr>
            <w:rStyle w:val="Hyperlink"/>
            <w:u w:val="none"/>
          </w:rPr>
          <w:t xml:space="preserve">ida olive groves in </w:t>
        </w:r>
        <w:r w:rsidR="00DD31CF" w:rsidRPr="00CD53B8">
          <w:rPr>
            <w:rStyle w:val="Hyperlink"/>
            <w:u w:val="none"/>
          </w:rPr>
          <w:tab/>
          <w:t>2017 and 2018...........................................................</w:t>
        </w:r>
      </w:hyperlink>
    </w:p>
    <w:p w14:paraId="2CAE4406" w14:textId="77777777" w:rsidR="00DD31CF" w:rsidRPr="00CD53B8" w:rsidRDefault="00DD31CF" w:rsidP="00DD31CF"/>
    <w:p w14:paraId="347453CD" w14:textId="14F2E992" w:rsidR="00DD31CF" w:rsidRPr="00CD53B8" w:rsidRDefault="00671EBB" w:rsidP="00DD31CF">
      <w:hyperlink w:anchor="Table212" w:history="1">
        <w:r w:rsidR="00DD31CF" w:rsidRPr="00CD53B8">
          <w:rPr>
            <w:rStyle w:val="Hyperlink"/>
            <w:u w:val="none"/>
          </w:rPr>
          <w:t>Table 2-12. Effect of trap location within the plot on mean (SE) numbers of arthropods collected</w:t>
        </w:r>
        <w:r w:rsidR="00DD31CF" w:rsidRPr="00CD53B8">
          <w:rPr>
            <w:rStyle w:val="Hyperlink"/>
            <w:u w:val="none"/>
          </w:rPr>
          <w:tab/>
        </w:r>
        <w:r w:rsidR="00DD31CF" w:rsidRPr="00CD53B8">
          <w:rPr>
            <w:rStyle w:val="Hyperlink"/>
            <w:u w:val="none"/>
          </w:rPr>
          <w:tab/>
          <w:t xml:space="preserve"> by sweep net c</w:t>
        </w:r>
        <w:r w:rsidR="00DD31CF" w:rsidRPr="00CD53B8">
          <w:rPr>
            <w:rStyle w:val="Hyperlink"/>
            <w:u w:val="none"/>
          </w:rPr>
          <w:t>o</w:t>
        </w:r>
        <w:r w:rsidR="00DD31CF" w:rsidRPr="00CD53B8">
          <w:rPr>
            <w:rStyle w:val="Hyperlink"/>
            <w:u w:val="none"/>
          </w:rPr>
          <w:t xml:space="preserve">llection from grassy </w:t>
        </w:r>
        <w:r w:rsidR="00DD31CF" w:rsidRPr="00CD53B8">
          <w:rPr>
            <w:rStyle w:val="Hyperlink"/>
            <w:u w:val="none"/>
          </w:rPr>
          <w:tab/>
          <w:t>inter-rows in north central Florida olive groves........</w:t>
        </w:r>
      </w:hyperlink>
    </w:p>
    <w:p w14:paraId="6DBFAD19" w14:textId="77777777" w:rsidR="00DD31CF" w:rsidRPr="00CD53B8" w:rsidRDefault="00DD31CF" w:rsidP="00DD31CF"/>
    <w:p w14:paraId="6D6078D0" w14:textId="26AD5608" w:rsidR="00DD31CF" w:rsidRPr="00CD53B8" w:rsidRDefault="00671EBB" w:rsidP="00DD31CF">
      <w:hyperlink w:anchor="Table213" w:history="1">
        <w:r w:rsidR="00DD31CF" w:rsidRPr="00CD53B8">
          <w:rPr>
            <w:rStyle w:val="Hyperlink"/>
            <w:u w:val="none"/>
          </w:rPr>
          <w:t>Table 2-13.  Mean nu</w:t>
        </w:r>
        <w:r w:rsidR="00DD31CF" w:rsidRPr="00CD53B8">
          <w:rPr>
            <w:rStyle w:val="Hyperlink"/>
            <w:u w:val="none"/>
          </w:rPr>
          <w:t>m</w:t>
        </w:r>
        <w:r w:rsidR="00DD31CF" w:rsidRPr="00CD53B8">
          <w:rPr>
            <w:rStyle w:val="Hyperlink"/>
            <w:u w:val="none"/>
          </w:rPr>
          <w:t xml:space="preserve">bers (SE) of arthropods observations during five-minute observations in </w:t>
        </w:r>
        <w:r w:rsidR="00DD31CF" w:rsidRPr="00CD53B8">
          <w:rPr>
            <w:rStyle w:val="Hyperlink"/>
            <w:u w:val="none"/>
          </w:rPr>
          <w:tab/>
          <w:t xml:space="preserve">north central Florida olive groves........................................................................................         </w:t>
        </w:r>
      </w:hyperlink>
      <w:r w:rsidR="00DD31CF" w:rsidRPr="00CD53B8">
        <w:t xml:space="preserve"> </w:t>
      </w:r>
    </w:p>
    <w:p w14:paraId="2907B096" w14:textId="77777777" w:rsidR="00DD31CF" w:rsidRPr="00CD53B8" w:rsidRDefault="00DD31CF" w:rsidP="00DD31CF"/>
    <w:p w14:paraId="270E290F" w14:textId="183F00D3" w:rsidR="00DD31CF" w:rsidRPr="00CD53B8" w:rsidRDefault="00671EBB" w:rsidP="00DD31CF">
      <w:hyperlink w:anchor="Table214" w:history="1">
        <w:r w:rsidR="00DD31CF" w:rsidRPr="00CD53B8">
          <w:rPr>
            <w:rStyle w:val="Hyperlink"/>
            <w:u w:val="none"/>
          </w:rPr>
          <w:t>Table 2-14. Mo</w:t>
        </w:r>
        <w:r w:rsidR="00DD31CF" w:rsidRPr="00CD53B8">
          <w:rPr>
            <w:rStyle w:val="Hyperlink"/>
            <w:u w:val="none"/>
          </w:rPr>
          <w:t>n</w:t>
        </w:r>
        <w:r w:rsidR="00DD31CF" w:rsidRPr="00CD53B8">
          <w:rPr>
            <w:rStyle w:val="Hyperlink"/>
            <w:u w:val="none"/>
          </w:rPr>
          <w:t xml:space="preserve">thly means (SE) of numbers of arthropods observed in north central Florida </w:t>
        </w:r>
        <w:r w:rsidR="00DD31CF" w:rsidRPr="00CD53B8">
          <w:rPr>
            <w:rStyle w:val="Hyperlink"/>
            <w:u w:val="none"/>
          </w:rPr>
          <w:tab/>
          <w:t>olive groves in</w:t>
        </w:r>
        <w:r w:rsidR="00DD31CF" w:rsidRPr="00CD53B8">
          <w:rPr>
            <w:rStyle w:val="Hyperlink"/>
            <w:u w:val="none"/>
          </w:rPr>
          <w:t xml:space="preserve"> </w:t>
        </w:r>
        <w:r w:rsidR="00DD31CF" w:rsidRPr="00CD53B8">
          <w:rPr>
            <w:rStyle w:val="Hyperlink"/>
            <w:u w:val="none"/>
          </w:rPr>
          <w:t>2017 and 2018...............................................................................................</w:t>
        </w:r>
      </w:hyperlink>
    </w:p>
    <w:p w14:paraId="6549F1A0" w14:textId="77777777" w:rsidR="00DD31CF" w:rsidRPr="00CD53B8" w:rsidRDefault="00DD31CF" w:rsidP="00DD31CF"/>
    <w:p w14:paraId="60C76469" w14:textId="2E96C330" w:rsidR="00DD31CF" w:rsidRPr="00CD53B8" w:rsidRDefault="00671EBB" w:rsidP="00DD31CF">
      <w:hyperlink w:anchor="Table215" w:history="1">
        <w:r w:rsidR="00DD31CF" w:rsidRPr="00CD53B8">
          <w:rPr>
            <w:rStyle w:val="Hyperlink"/>
            <w:u w:val="none"/>
          </w:rPr>
          <w:t xml:space="preserve">Table 2-15. Effect of observation location within the plot on numbers (SE) of arthropods </w:t>
        </w:r>
        <w:r w:rsidR="00DD31CF" w:rsidRPr="00CD53B8">
          <w:rPr>
            <w:rStyle w:val="Hyperlink"/>
            <w:u w:val="none"/>
          </w:rPr>
          <w:tab/>
          <w:t>observed in north centra</w:t>
        </w:r>
        <w:r w:rsidR="00DD31CF" w:rsidRPr="00CD53B8">
          <w:rPr>
            <w:rStyle w:val="Hyperlink"/>
            <w:u w:val="none"/>
          </w:rPr>
          <w:t>l</w:t>
        </w:r>
        <w:r w:rsidR="00DD31CF" w:rsidRPr="00CD53B8">
          <w:rPr>
            <w:rStyle w:val="Hyperlink"/>
            <w:u w:val="none"/>
          </w:rPr>
          <w:t xml:space="preserve"> olive groves in 2017 and 2018......................................................</w:t>
        </w:r>
      </w:hyperlink>
    </w:p>
    <w:p w14:paraId="5C63EF74" w14:textId="77777777" w:rsidR="00DD31CF" w:rsidRPr="00CD53B8" w:rsidRDefault="00DD31CF" w:rsidP="00DD31CF"/>
    <w:p w14:paraId="00E610C8" w14:textId="3A8ACEE7" w:rsidR="00DD31CF" w:rsidRPr="00CD53B8" w:rsidRDefault="001C7448" w:rsidP="00DD31CF">
      <w:hyperlink w:anchor="Table216" w:history="1">
        <w:r w:rsidR="00DD31CF" w:rsidRPr="00CD53B8">
          <w:rPr>
            <w:rStyle w:val="Hyperlink"/>
            <w:u w:val="none"/>
          </w:rPr>
          <w:t xml:space="preserve">Table 2-16. Organisms more prevalent in weedy compared to grassy inter-row grassy areas in </w:t>
        </w:r>
        <w:r w:rsidR="00DD31CF" w:rsidRPr="00CD53B8">
          <w:rPr>
            <w:rStyle w:val="Hyperlink"/>
            <w:u w:val="none"/>
          </w:rPr>
          <w:tab/>
          <w:t>four nort</w:t>
        </w:r>
        <w:r w:rsidR="00DD31CF" w:rsidRPr="00CD53B8">
          <w:rPr>
            <w:rStyle w:val="Hyperlink"/>
            <w:u w:val="none"/>
          </w:rPr>
          <w:t>h</w:t>
        </w:r>
        <w:r w:rsidR="00DD31CF" w:rsidRPr="00CD53B8">
          <w:rPr>
            <w:rStyle w:val="Hyperlink"/>
            <w:u w:val="none"/>
          </w:rPr>
          <w:t xml:space="preserve"> central Florida olive groves from active sampling methods </w:t>
        </w:r>
        <w:r w:rsidR="00542A13" w:rsidRPr="00CD53B8">
          <w:rPr>
            <w:rStyle w:val="Hyperlink"/>
            <w:u w:val="none"/>
          </w:rPr>
          <w:t>i</w:t>
        </w:r>
        <w:r w:rsidR="00DD31CF" w:rsidRPr="00CD53B8">
          <w:rPr>
            <w:rStyle w:val="Hyperlink"/>
            <w:u w:val="none"/>
          </w:rPr>
          <w:t>n 2017 and 2018....</w:t>
        </w:r>
      </w:hyperlink>
      <w:r w:rsidR="00DD31CF" w:rsidRPr="00CD53B8">
        <w:t xml:space="preserve"> </w:t>
      </w:r>
    </w:p>
    <w:p w14:paraId="35507E7F" w14:textId="77777777" w:rsidR="00542A13" w:rsidRPr="00CD53B8" w:rsidRDefault="00542A13" w:rsidP="00542A13"/>
    <w:p w14:paraId="2AFA2ECD" w14:textId="6F45EC09" w:rsidR="00542A13" w:rsidRPr="00CD53B8" w:rsidRDefault="001C7448" w:rsidP="00542A13">
      <w:hyperlink w:anchor="Table217" w:history="1">
        <w:r w:rsidRPr="00CD53B8">
          <w:rPr>
            <w:rStyle w:val="Hyperlink"/>
            <w:u w:val="none"/>
          </w:rPr>
          <w:t>Table 2-17.  List of Shannon-Weaver diversity indices from total organisms collected from</w:t>
        </w:r>
        <w:r w:rsidRPr="00CD53B8">
          <w:rPr>
            <w:rStyle w:val="Hyperlink"/>
            <w:u w:val="none"/>
          </w:rPr>
          <w:tab/>
        </w:r>
        <w:r w:rsidRPr="00CD53B8">
          <w:rPr>
            <w:rStyle w:val="Hyperlink"/>
            <w:u w:val="none"/>
          </w:rPr>
          <w:tab/>
          <w:t xml:space="preserve"> sampling methods and compared by inter-row characteristics in four north-central olive</w:t>
        </w:r>
        <w:r w:rsidRPr="00CD53B8">
          <w:rPr>
            <w:rStyle w:val="Hyperlink"/>
            <w:u w:val="none"/>
          </w:rPr>
          <w:tab/>
        </w:r>
        <w:r w:rsidRPr="00CD53B8">
          <w:rPr>
            <w:rStyle w:val="Hyperlink"/>
            <w:u w:val="none"/>
          </w:rPr>
          <w:tab/>
          <w:t xml:space="preserve"> groves over the course of 2017 and 2018...................................</w:t>
        </w:r>
      </w:hyperlink>
    </w:p>
    <w:p w14:paraId="151E81C1" w14:textId="77777777" w:rsidR="00DD31CF" w:rsidRPr="00CD53B8" w:rsidRDefault="00DD31CF" w:rsidP="00DD31CF"/>
    <w:p w14:paraId="4E648C53" w14:textId="145F32C5" w:rsidR="00DD31CF" w:rsidRPr="00CD53B8" w:rsidRDefault="00C45B8D" w:rsidP="00DD31CF">
      <w:hyperlink w:anchor="Table31" w:history="1">
        <w:r w:rsidR="00DD31CF" w:rsidRPr="00CD53B8">
          <w:rPr>
            <w:rStyle w:val="Hyperlink"/>
            <w:u w:val="none"/>
          </w:rPr>
          <w:t xml:space="preserve">Table 3-1. List and abundance of arthropods collected on yellow and blue sticky cards hung in </w:t>
        </w:r>
        <w:r w:rsidR="00DD31CF" w:rsidRPr="00CD53B8">
          <w:rPr>
            <w:rStyle w:val="Hyperlink"/>
            <w:u w:val="none"/>
          </w:rPr>
          <w:tab/>
          <w:t>north central Florida o</w:t>
        </w:r>
        <w:r w:rsidR="00DD31CF" w:rsidRPr="00CD53B8">
          <w:rPr>
            <w:rStyle w:val="Hyperlink"/>
            <w:u w:val="none"/>
          </w:rPr>
          <w:t>l</w:t>
        </w:r>
        <w:r w:rsidR="00DD31CF" w:rsidRPr="00CD53B8">
          <w:rPr>
            <w:rStyle w:val="Hyperlink"/>
            <w:u w:val="none"/>
          </w:rPr>
          <w:t>ive groves in 2017 and 2018.............................................................</w:t>
        </w:r>
      </w:hyperlink>
    </w:p>
    <w:p w14:paraId="02682EE0" w14:textId="77777777" w:rsidR="00DD31CF" w:rsidRPr="00CD53B8" w:rsidRDefault="00DD31CF" w:rsidP="00DD31CF">
      <w:pPr>
        <w:autoSpaceDE w:val="0"/>
        <w:autoSpaceDN w:val="0"/>
        <w:adjustRightInd w:val="0"/>
        <w:rPr>
          <w:color w:val="353535"/>
        </w:rPr>
      </w:pPr>
    </w:p>
    <w:p w14:paraId="71DAF394" w14:textId="5B8EFAB1" w:rsidR="00DD31CF" w:rsidRPr="00CD53B8" w:rsidRDefault="00C45B8D" w:rsidP="00DD31CF">
      <w:pPr>
        <w:autoSpaceDE w:val="0"/>
        <w:autoSpaceDN w:val="0"/>
        <w:adjustRightInd w:val="0"/>
        <w:rPr>
          <w:color w:val="353535"/>
        </w:rPr>
      </w:pPr>
      <w:hyperlink w:anchor="Table32" w:history="1">
        <w:r w:rsidR="00DD31CF" w:rsidRPr="00CD53B8">
          <w:rPr>
            <w:rStyle w:val="Hyperlink"/>
            <w:u w:val="none"/>
          </w:rPr>
          <w:t xml:space="preserve">Table 3-2. Comparison of yearly means (SE) of arthropods caught on yellow and blue sticky </w:t>
        </w:r>
        <w:r w:rsidR="00DD31CF" w:rsidRPr="00CD53B8">
          <w:rPr>
            <w:rStyle w:val="Hyperlink"/>
            <w:u w:val="none"/>
          </w:rPr>
          <w:tab/>
          <w:t xml:space="preserve">traps hung in </w:t>
        </w:r>
        <w:r w:rsidR="00DD31CF" w:rsidRPr="00CD53B8">
          <w:rPr>
            <w:rStyle w:val="Hyperlink"/>
            <w:u w:val="none"/>
          </w:rPr>
          <w:t>n</w:t>
        </w:r>
        <w:r w:rsidR="00DD31CF" w:rsidRPr="00CD53B8">
          <w:rPr>
            <w:rStyle w:val="Hyperlink"/>
            <w:u w:val="none"/>
          </w:rPr>
          <w:t>orth central Florida olive orchards in 2017 and 2018...................................</w:t>
        </w:r>
      </w:hyperlink>
    </w:p>
    <w:p w14:paraId="77BF7B69" w14:textId="77777777" w:rsidR="00DD31CF" w:rsidRPr="00CD53B8" w:rsidRDefault="00DD31CF" w:rsidP="00DD31CF">
      <w:pPr>
        <w:autoSpaceDE w:val="0"/>
        <w:autoSpaceDN w:val="0"/>
        <w:adjustRightInd w:val="0"/>
        <w:rPr>
          <w:color w:val="353535"/>
        </w:rPr>
      </w:pPr>
    </w:p>
    <w:p w14:paraId="07EE6BA6" w14:textId="6082EF32" w:rsidR="00DD31CF" w:rsidRPr="00CD53B8" w:rsidRDefault="00C45B8D" w:rsidP="00DD31CF">
      <w:pPr>
        <w:autoSpaceDE w:val="0"/>
        <w:autoSpaceDN w:val="0"/>
        <w:adjustRightInd w:val="0"/>
        <w:rPr>
          <w:color w:val="353535"/>
        </w:rPr>
      </w:pPr>
      <w:hyperlink w:anchor="Table33" w:history="1">
        <w:r w:rsidR="00DD31CF" w:rsidRPr="00CD53B8">
          <w:rPr>
            <w:rStyle w:val="Hyperlink"/>
            <w:u w:val="none"/>
          </w:rPr>
          <w:t>Table 3-3. Monthly means (SE) of Thysanoptera and Hemiptera collected on yellow and blue</w:t>
        </w:r>
        <w:r w:rsidR="00DD31CF" w:rsidRPr="00CD53B8">
          <w:rPr>
            <w:rStyle w:val="Hyperlink"/>
            <w:u w:val="none"/>
          </w:rPr>
          <w:tab/>
        </w:r>
        <w:r w:rsidR="00DD31CF" w:rsidRPr="00CD53B8">
          <w:rPr>
            <w:rStyle w:val="Hyperlink"/>
            <w:u w:val="none"/>
          </w:rPr>
          <w:tab/>
          <w:t xml:space="preserve"> </w:t>
        </w:r>
        <w:r w:rsidR="00DD31CF" w:rsidRPr="00CD53B8">
          <w:rPr>
            <w:rStyle w:val="Hyperlink"/>
            <w:u w:val="none"/>
          </w:rPr>
          <w:t>t</w:t>
        </w:r>
        <w:r w:rsidR="00DD31CF" w:rsidRPr="00CD53B8">
          <w:rPr>
            <w:rStyle w:val="Hyperlink"/>
            <w:u w:val="none"/>
          </w:rPr>
          <w:t>raps hung in north central Florida olive orchards in 2017 and 2018...................................</w:t>
        </w:r>
      </w:hyperlink>
    </w:p>
    <w:p w14:paraId="60A4868F" w14:textId="77777777" w:rsidR="00DD31CF" w:rsidRPr="00CD53B8" w:rsidRDefault="00DD31CF" w:rsidP="00DD31CF"/>
    <w:p w14:paraId="22CB1230" w14:textId="40CDFB94" w:rsidR="00DD31CF" w:rsidRPr="00CD53B8" w:rsidRDefault="00C45B8D" w:rsidP="00DD31CF">
      <w:hyperlink w:anchor="Table34" w:history="1">
        <w:r w:rsidR="00DD31CF" w:rsidRPr="00CD53B8">
          <w:rPr>
            <w:rStyle w:val="Hyperlink"/>
            <w:u w:val="none"/>
          </w:rPr>
          <w:t>Table 3-4. Monthly mean</w:t>
        </w:r>
        <w:r w:rsidR="00DD31CF" w:rsidRPr="00CD53B8">
          <w:rPr>
            <w:rStyle w:val="Hyperlink"/>
            <w:u w:val="none"/>
          </w:rPr>
          <w:t>s</w:t>
        </w:r>
        <w:r w:rsidR="00DD31CF" w:rsidRPr="00CD53B8">
          <w:rPr>
            <w:rStyle w:val="Hyperlink"/>
            <w:u w:val="none"/>
          </w:rPr>
          <w:t xml:space="preserve"> (SE) of non-target arthropods collected on yellow and blue traps hung</w:t>
        </w:r>
        <w:r w:rsidR="00DD31CF" w:rsidRPr="00CD53B8">
          <w:rPr>
            <w:rStyle w:val="Hyperlink"/>
            <w:u w:val="none"/>
          </w:rPr>
          <w:tab/>
        </w:r>
        <w:r w:rsidR="00DD31CF" w:rsidRPr="00CD53B8">
          <w:rPr>
            <w:rStyle w:val="Hyperlink"/>
            <w:u w:val="none"/>
          </w:rPr>
          <w:tab/>
          <w:t xml:space="preserve"> in north central Florida olive orchards in 2017 and 2018. ...................................................</w:t>
        </w:r>
      </w:hyperlink>
    </w:p>
    <w:p w14:paraId="6385870A" w14:textId="77777777" w:rsidR="00DD31CF" w:rsidRPr="00CD53B8" w:rsidRDefault="00DD31CF" w:rsidP="00DD31CF">
      <w:pPr>
        <w:autoSpaceDE w:val="0"/>
        <w:autoSpaceDN w:val="0"/>
        <w:adjustRightInd w:val="0"/>
        <w:rPr>
          <w:color w:val="353535"/>
        </w:rPr>
      </w:pPr>
    </w:p>
    <w:p w14:paraId="149A6F0A" w14:textId="09C82990" w:rsidR="00DD31CF" w:rsidRPr="00CD53B8" w:rsidRDefault="00C45B8D" w:rsidP="00DD31CF">
      <w:pPr>
        <w:autoSpaceDE w:val="0"/>
        <w:autoSpaceDN w:val="0"/>
        <w:adjustRightInd w:val="0"/>
        <w:rPr>
          <w:color w:val="353535"/>
        </w:rPr>
      </w:pPr>
      <w:hyperlink w:anchor="Table35" w:history="1">
        <w:r w:rsidR="00DD31CF" w:rsidRPr="00CD53B8">
          <w:rPr>
            <w:rStyle w:val="Hyperlink"/>
            <w:u w:val="none"/>
          </w:rPr>
          <w:t xml:space="preserve">Table 3-5. Comparison of trap color on means (SE) of arthropods captured on yellow and blue </w:t>
        </w:r>
        <w:r w:rsidR="00DD31CF" w:rsidRPr="00CD53B8">
          <w:rPr>
            <w:rStyle w:val="Hyperlink"/>
            <w:u w:val="none"/>
          </w:rPr>
          <w:tab/>
          <w:t xml:space="preserve">sticky cards hung </w:t>
        </w:r>
        <w:r w:rsidR="00DD31CF" w:rsidRPr="00CD53B8">
          <w:rPr>
            <w:rStyle w:val="Hyperlink"/>
            <w:u w:val="none"/>
          </w:rPr>
          <w:t>i</w:t>
        </w:r>
        <w:r w:rsidR="00DD31CF" w:rsidRPr="00CD53B8">
          <w:rPr>
            <w:rStyle w:val="Hyperlink"/>
            <w:u w:val="none"/>
          </w:rPr>
          <w:t>n north-central Florida olive orchards in 2017 and 2018.........................</w:t>
        </w:r>
      </w:hyperlink>
    </w:p>
    <w:p w14:paraId="03A29566" w14:textId="77777777" w:rsidR="00DD31CF" w:rsidRPr="00CD53B8" w:rsidRDefault="00DD31CF" w:rsidP="00DD31CF">
      <w:pPr>
        <w:autoSpaceDE w:val="0"/>
        <w:autoSpaceDN w:val="0"/>
        <w:adjustRightInd w:val="0"/>
        <w:rPr>
          <w:color w:val="353535"/>
        </w:rPr>
      </w:pPr>
    </w:p>
    <w:p w14:paraId="0F4A1777" w14:textId="5F3ED04B" w:rsidR="00DD31CF" w:rsidRPr="00CD53B8" w:rsidRDefault="00C45B8D" w:rsidP="00DD31CF">
      <w:hyperlink w:anchor="Table36" w:history="1">
        <w:r w:rsidRPr="00CD53B8">
          <w:rPr>
            <w:rStyle w:val="Hyperlink"/>
            <w:u w:val="none"/>
          </w:rPr>
          <w:t>Table 3-6. E</w:t>
        </w:r>
        <w:r w:rsidRPr="00CD53B8">
          <w:rPr>
            <w:rStyle w:val="Hyperlink"/>
            <w:u w:val="none"/>
          </w:rPr>
          <w:t>f</w:t>
        </w:r>
        <w:r w:rsidRPr="00CD53B8">
          <w:rPr>
            <w:rStyle w:val="Hyperlink"/>
            <w:u w:val="none"/>
          </w:rPr>
          <w:t xml:space="preserve">fect of trap location within the plot on mean (SE) number of target arthropods </w:t>
        </w:r>
        <w:r w:rsidRPr="00CD53B8">
          <w:rPr>
            <w:rStyle w:val="Hyperlink"/>
            <w:u w:val="none"/>
          </w:rPr>
          <w:tab/>
          <w:t xml:space="preserve">collected on yellow and blue sticky traps hung in north central Florida olive orchards in </w:t>
        </w:r>
        <w:r w:rsidRPr="00CD53B8">
          <w:rPr>
            <w:rStyle w:val="Hyperlink"/>
            <w:u w:val="none"/>
          </w:rPr>
          <w:tab/>
          <w:t>2017 and 2018..........................................................</w:t>
        </w:r>
      </w:hyperlink>
    </w:p>
    <w:p w14:paraId="2872E68E" w14:textId="77777777" w:rsidR="00DD31CF" w:rsidRPr="00CD53B8" w:rsidRDefault="00DD31CF" w:rsidP="00DD31CF"/>
    <w:p w14:paraId="5B03A383" w14:textId="3633AC0D" w:rsidR="00DD31CF" w:rsidRPr="00CD53B8" w:rsidRDefault="005E0901" w:rsidP="00DD31CF">
      <w:hyperlink w:anchor="Table41" w:history="1">
        <w:r w:rsidRPr="00CD53B8">
          <w:rPr>
            <w:rStyle w:val="Hyperlink"/>
            <w:u w:val="none"/>
          </w:rPr>
          <w:t>Table 4-1. List a</w:t>
        </w:r>
        <w:r w:rsidRPr="00CD53B8">
          <w:rPr>
            <w:rStyle w:val="Hyperlink"/>
            <w:u w:val="none"/>
          </w:rPr>
          <w:t>n</w:t>
        </w:r>
        <w:r w:rsidRPr="00CD53B8">
          <w:rPr>
            <w:rStyle w:val="Hyperlink"/>
            <w:u w:val="none"/>
          </w:rPr>
          <w:t xml:space="preserve">d abundance of arthropods collected in stink bug traps baited with lures for the </w:t>
        </w:r>
        <w:r w:rsidRPr="00CD53B8">
          <w:rPr>
            <w:rStyle w:val="Hyperlink"/>
            <w:u w:val="none"/>
          </w:rPr>
          <w:tab/>
          <w:t xml:space="preserve">consperse stink bug, </w:t>
        </w:r>
        <w:r w:rsidRPr="00CD53B8">
          <w:rPr>
            <w:rStyle w:val="Hyperlink"/>
            <w:i/>
            <w:u w:val="none"/>
          </w:rPr>
          <w:t>Euschistus conspersus</w:t>
        </w:r>
        <w:r w:rsidRPr="00CD53B8">
          <w:rPr>
            <w:rStyle w:val="Hyperlink"/>
            <w:u w:val="none"/>
          </w:rPr>
          <w:t xml:space="preserve"> Ulher, or the brown marmorated stink bug, </w:t>
        </w:r>
        <w:r w:rsidRPr="00CD53B8">
          <w:rPr>
            <w:rStyle w:val="Hyperlink"/>
            <w:u w:val="none"/>
          </w:rPr>
          <w:tab/>
        </w:r>
        <w:r w:rsidRPr="00CD53B8">
          <w:rPr>
            <w:rStyle w:val="Hyperlink"/>
            <w:i/>
            <w:u w:val="none"/>
          </w:rPr>
          <w:t>Halyomorpha halys</w:t>
        </w:r>
        <w:r w:rsidRPr="00CD53B8">
          <w:rPr>
            <w:rStyle w:val="Hyperlink"/>
            <w:u w:val="none"/>
          </w:rPr>
          <w:t xml:space="preserve"> Stål, and the green stink bug, </w:t>
        </w:r>
        <w:r w:rsidRPr="00CD53B8">
          <w:rPr>
            <w:rStyle w:val="Hyperlink"/>
            <w:i/>
            <w:u w:val="none"/>
          </w:rPr>
          <w:t>Chinavia hilaris</w:t>
        </w:r>
        <w:r w:rsidRPr="00CD53B8">
          <w:rPr>
            <w:rStyle w:val="Hyperlink"/>
            <w:u w:val="none"/>
          </w:rPr>
          <w:t xml:space="preserve"> Say</w:t>
        </w:r>
      </w:hyperlink>
    </w:p>
    <w:p w14:paraId="35A4AED5" w14:textId="77777777" w:rsidR="00DD31CF" w:rsidRPr="00CD53B8" w:rsidRDefault="00DD31CF" w:rsidP="00DD31CF"/>
    <w:p w14:paraId="09D3FDD8" w14:textId="7627BFBF" w:rsidR="00DD31CF" w:rsidRPr="00CD53B8" w:rsidRDefault="005E0901" w:rsidP="00DD31CF">
      <w:hyperlink w:anchor="Table42" w:history="1">
        <w:r w:rsidRPr="00CD53B8">
          <w:rPr>
            <w:rStyle w:val="Hyperlink"/>
            <w:u w:val="none"/>
          </w:rPr>
          <w:t xml:space="preserve">Table 4-2. Mean numbers of arthropods (±SE) collected from stink bug traps baited with either </w:t>
        </w:r>
        <w:r w:rsidRPr="00CD53B8">
          <w:rPr>
            <w:rStyle w:val="Hyperlink"/>
            <w:u w:val="none"/>
          </w:rPr>
          <w:tab/>
        </w:r>
        <w:r w:rsidRPr="00CD53B8">
          <w:rPr>
            <w:rStyle w:val="Hyperlink"/>
            <w:u w:val="none"/>
          </w:rPr>
          <w:tab/>
          <w:t xml:space="preserve"> consperse stink bug, </w:t>
        </w:r>
        <w:r w:rsidRPr="00CD53B8">
          <w:rPr>
            <w:rStyle w:val="Hyperlink"/>
            <w:i/>
            <w:u w:val="none"/>
          </w:rPr>
          <w:t>Euschistus conspersus</w:t>
        </w:r>
        <w:r w:rsidRPr="00CD53B8">
          <w:rPr>
            <w:rStyle w:val="Hyperlink"/>
            <w:u w:val="none"/>
          </w:rPr>
          <w:t xml:space="preserve"> Ulher, lures or the brown marmorated stink </w:t>
        </w:r>
        <w:r w:rsidRPr="00CD53B8">
          <w:rPr>
            <w:rStyle w:val="Hyperlink"/>
            <w:u w:val="none"/>
          </w:rPr>
          <w:tab/>
          <w:t xml:space="preserve">bug, </w:t>
        </w:r>
        <w:r w:rsidRPr="00CD53B8">
          <w:rPr>
            <w:rStyle w:val="Hyperlink"/>
            <w:i/>
            <w:u w:val="none"/>
          </w:rPr>
          <w:t>Halyomorpha halys</w:t>
        </w:r>
        <w:r w:rsidRPr="00CD53B8">
          <w:rPr>
            <w:rStyle w:val="Hyperlink"/>
            <w:u w:val="none"/>
          </w:rPr>
          <w:t xml:space="preserve"> Stål, and the green stink bug, </w:t>
        </w:r>
        <w:r w:rsidRPr="00CD53B8">
          <w:rPr>
            <w:rStyle w:val="Hyperlink"/>
            <w:i/>
            <w:u w:val="none"/>
          </w:rPr>
          <w:t>Chinavia hilaris</w:t>
        </w:r>
        <w:r w:rsidRPr="00CD53B8">
          <w:rPr>
            <w:rStyle w:val="Hyperlink"/>
            <w:u w:val="none"/>
          </w:rPr>
          <w:t xml:space="preserve"> Say, lures placed </w:t>
        </w:r>
        <w:r w:rsidRPr="00CD53B8">
          <w:rPr>
            <w:rStyle w:val="Hyperlink"/>
            <w:u w:val="none"/>
          </w:rPr>
          <w:tab/>
          <w:t>in north central Florida orchards in 2017 and 2018.</w:t>
        </w:r>
      </w:hyperlink>
      <w:r w:rsidRPr="00CD53B8">
        <w:t xml:space="preserve"> </w:t>
      </w:r>
    </w:p>
    <w:p w14:paraId="24BE007E" w14:textId="77777777" w:rsidR="00DD31CF" w:rsidRPr="00CD53B8" w:rsidRDefault="00DD31CF" w:rsidP="00DD31CF"/>
    <w:p w14:paraId="28259E04" w14:textId="588680C5" w:rsidR="00DD31CF" w:rsidRPr="00CD53B8" w:rsidRDefault="005E0901" w:rsidP="00DD31CF">
      <w:hyperlink w:anchor="Table43" w:history="1">
        <w:r w:rsidRPr="00CD53B8">
          <w:rPr>
            <w:rStyle w:val="Hyperlink"/>
            <w:u w:val="none"/>
          </w:rPr>
          <w:t xml:space="preserve">Table 4-3. Monthly means (SE) of arthropods caught in stink bug traps baited with either for the </w:t>
        </w:r>
        <w:r w:rsidRPr="00CD53B8">
          <w:rPr>
            <w:rStyle w:val="Hyperlink"/>
            <w:u w:val="none"/>
          </w:rPr>
          <w:tab/>
          <w:t xml:space="preserve">consperse stink bug, </w:t>
        </w:r>
        <w:r w:rsidRPr="00CD53B8">
          <w:rPr>
            <w:rStyle w:val="Hyperlink"/>
            <w:i/>
            <w:u w:val="none"/>
          </w:rPr>
          <w:t>Euschistus conspersus</w:t>
        </w:r>
        <w:r w:rsidRPr="00CD53B8">
          <w:rPr>
            <w:rStyle w:val="Hyperlink"/>
            <w:u w:val="none"/>
          </w:rPr>
          <w:t xml:space="preserve"> Ulher, lures, or the brown marmorated stink </w:t>
        </w:r>
        <w:r w:rsidRPr="00CD53B8">
          <w:rPr>
            <w:rStyle w:val="Hyperlink"/>
            <w:u w:val="none"/>
          </w:rPr>
          <w:tab/>
          <w:t xml:space="preserve">bug, </w:t>
        </w:r>
        <w:r w:rsidRPr="00CD53B8">
          <w:rPr>
            <w:rStyle w:val="Hyperlink"/>
            <w:i/>
            <w:u w:val="none"/>
          </w:rPr>
          <w:t>Halyomorpha halys</w:t>
        </w:r>
        <w:r w:rsidRPr="00CD53B8">
          <w:rPr>
            <w:rStyle w:val="Hyperlink"/>
            <w:u w:val="none"/>
          </w:rPr>
          <w:t xml:space="preserve"> Stål, and the green stink bug, </w:t>
        </w:r>
        <w:r w:rsidRPr="00CD53B8">
          <w:rPr>
            <w:rStyle w:val="Hyperlink"/>
            <w:i/>
            <w:u w:val="none"/>
          </w:rPr>
          <w:t>Chinavia hilaris</w:t>
        </w:r>
        <w:r w:rsidRPr="00CD53B8">
          <w:rPr>
            <w:rStyle w:val="Hyperlink"/>
            <w:u w:val="none"/>
          </w:rPr>
          <w:t xml:space="preserve"> Say, lures placed </w:t>
        </w:r>
        <w:r w:rsidRPr="00CD53B8">
          <w:rPr>
            <w:rStyle w:val="Hyperlink"/>
            <w:u w:val="none"/>
          </w:rPr>
          <w:tab/>
          <w:t>in north central Florida orchards in 2017 and 2018.</w:t>
        </w:r>
      </w:hyperlink>
    </w:p>
    <w:p w14:paraId="462BDACA" w14:textId="77777777" w:rsidR="00DD31CF" w:rsidRPr="00CD53B8" w:rsidRDefault="00DD31CF" w:rsidP="00DD31CF"/>
    <w:p w14:paraId="1B756155" w14:textId="62285D95" w:rsidR="00DD31CF" w:rsidRPr="00CD53B8" w:rsidRDefault="005E0901" w:rsidP="00DD31CF">
      <w:hyperlink w:anchor="Table44" w:history="1">
        <w:r w:rsidRPr="00CD53B8">
          <w:rPr>
            <w:rStyle w:val="Hyperlink"/>
            <w:u w:val="none"/>
          </w:rPr>
          <w:t xml:space="preserve">Table 4-4. Comparison of lure type on means (SE) of arthropods collected in dual </w:t>
        </w:r>
        <w:r w:rsidRPr="00CD53B8">
          <w:rPr>
            <w:rStyle w:val="Hyperlink"/>
            <w:u w:val="none"/>
          </w:rPr>
          <w:tab/>
          <w:t xml:space="preserve">funnel </w:t>
        </w:r>
        <w:r w:rsidRPr="00CD53B8">
          <w:rPr>
            <w:rStyle w:val="Hyperlink"/>
            <w:u w:val="none"/>
          </w:rPr>
          <w:tab/>
          <w:t xml:space="preserve">stink </w:t>
        </w:r>
        <w:r w:rsidRPr="00CD53B8">
          <w:rPr>
            <w:rStyle w:val="Hyperlink"/>
            <w:u w:val="none"/>
          </w:rPr>
          <w:tab/>
          <w:t xml:space="preserve">bug traps baited with lures for the consperse stink bug </w:t>
        </w:r>
        <w:r w:rsidRPr="00CD53B8">
          <w:rPr>
            <w:rStyle w:val="Hyperlink"/>
            <w:i/>
            <w:u w:val="none"/>
          </w:rPr>
          <w:t>Euschistus conspersus</w:t>
        </w:r>
        <w:r w:rsidRPr="00CD53B8">
          <w:rPr>
            <w:rStyle w:val="Hyperlink"/>
            <w:u w:val="none"/>
          </w:rPr>
          <w:t xml:space="preserve"> Ulher, or </w:t>
        </w:r>
        <w:r w:rsidRPr="00CD53B8">
          <w:rPr>
            <w:rStyle w:val="Hyperlink"/>
            <w:u w:val="none"/>
          </w:rPr>
          <w:tab/>
          <w:t xml:space="preserve">the brown marmorated stink bug, </w:t>
        </w:r>
        <w:r w:rsidRPr="00CD53B8">
          <w:rPr>
            <w:rStyle w:val="Hyperlink"/>
            <w:i/>
            <w:u w:val="none"/>
          </w:rPr>
          <w:t>Halyomorpha halys</w:t>
        </w:r>
        <w:r w:rsidRPr="00CD53B8">
          <w:rPr>
            <w:rStyle w:val="Hyperlink"/>
            <w:u w:val="none"/>
          </w:rPr>
          <w:t xml:space="preserve"> Stål, and the green stink bug, </w:t>
        </w:r>
        <w:r w:rsidRPr="00CD53B8">
          <w:rPr>
            <w:rStyle w:val="Hyperlink"/>
            <w:u w:val="none"/>
          </w:rPr>
          <w:lastRenderedPageBreak/>
          <w:tab/>
        </w:r>
        <w:r w:rsidRPr="00CD53B8">
          <w:rPr>
            <w:rStyle w:val="Hyperlink"/>
            <w:i/>
            <w:u w:val="none"/>
          </w:rPr>
          <w:t>Chinavia hilaris</w:t>
        </w:r>
        <w:r w:rsidRPr="00CD53B8">
          <w:rPr>
            <w:rStyle w:val="Hyperlink"/>
            <w:u w:val="none"/>
          </w:rPr>
          <w:t xml:space="preserve"> Say, hung in four north central Florida olive groves surveyed in 2017 </w:t>
        </w:r>
        <w:r w:rsidRPr="00CD53B8">
          <w:rPr>
            <w:rStyle w:val="Hyperlink"/>
            <w:u w:val="none"/>
          </w:rPr>
          <w:tab/>
          <w:t>and 2018.</w:t>
        </w:r>
      </w:hyperlink>
    </w:p>
    <w:p w14:paraId="49152810" w14:textId="77777777" w:rsidR="005E0901" w:rsidRPr="00CD53B8" w:rsidRDefault="005E0901" w:rsidP="00DD31CF"/>
    <w:p w14:paraId="0123CD94" w14:textId="42ED9BB8" w:rsidR="00DD31CF" w:rsidRPr="00CD53B8" w:rsidRDefault="005E0901" w:rsidP="00DD31CF">
      <w:hyperlink w:anchor="Table45" w:history="1">
        <w:r w:rsidR="00DD31CF" w:rsidRPr="00CD53B8">
          <w:rPr>
            <w:rStyle w:val="Hyperlink"/>
            <w:u w:val="none"/>
          </w:rPr>
          <w:t xml:space="preserve">Table 4-5. Effect of trap location within the plot on mean numbers (SE) of arthropods collected </w:t>
        </w:r>
        <w:r w:rsidR="00DD31CF" w:rsidRPr="00CD53B8">
          <w:rPr>
            <w:rStyle w:val="Hyperlink"/>
            <w:u w:val="none"/>
          </w:rPr>
          <w:tab/>
          <w:t xml:space="preserve">from stink bug traps baited with lures for the consperse stink bug, </w:t>
        </w:r>
        <w:r w:rsidR="00DD31CF" w:rsidRPr="00CD53B8">
          <w:rPr>
            <w:rStyle w:val="Hyperlink"/>
            <w:i/>
            <w:u w:val="none"/>
          </w:rPr>
          <w:t>Euschistus conspersus</w:t>
        </w:r>
        <w:r w:rsidR="00DD31CF" w:rsidRPr="00CD53B8">
          <w:rPr>
            <w:rStyle w:val="Hyperlink"/>
            <w:i/>
            <w:u w:val="none"/>
          </w:rPr>
          <w:tab/>
        </w:r>
        <w:r w:rsidR="00DD31CF" w:rsidRPr="00CD53B8">
          <w:rPr>
            <w:rStyle w:val="Hyperlink"/>
            <w:i/>
            <w:u w:val="none"/>
          </w:rPr>
          <w:tab/>
          <w:t xml:space="preserve"> </w:t>
        </w:r>
        <w:r w:rsidR="00DD31CF" w:rsidRPr="00CD53B8">
          <w:rPr>
            <w:rStyle w:val="Hyperlink"/>
            <w:u w:val="none"/>
          </w:rPr>
          <w:t xml:space="preserve">Ulher, or the brown marmorated stink bug, </w:t>
        </w:r>
        <w:r w:rsidR="00DD31CF" w:rsidRPr="00CD53B8">
          <w:rPr>
            <w:rStyle w:val="Hyperlink"/>
            <w:i/>
            <w:u w:val="none"/>
          </w:rPr>
          <w:t xml:space="preserve">Halyomorpha halys </w:t>
        </w:r>
        <w:r w:rsidR="00DD31CF" w:rsidRPr="00CD53B8">
          <w:rPr>
            <w:rStyle w:val="Hyperlink"/>
            <w:u w:val="none"/>
          </w:rPr>
          <w:t xml:space="preserve">Stål, and the green stink </w:t>
        </w:r>
        <w:r w:rsidR="00DD31CF" w:rsidRPr="00CD53B8">
          <w:rPr>
            <w:rStyle w:val="Hyperlink"/>
            <w:u w:val="none"/>
          </w:rPr>
          <w:tab/>
          <w:t xml:space="preserve">bug, </w:t>
        </w:r>
        <w:r w:rsidR="00DD31CF" w:rsidRPr="00CD53B8">
          <w:rPr>
            <w:rStyle w:val="Hyperlink"/>
            <w:i/>
            <w:u w:val="none"/>
          </w:rPr>
          <w:t xml:space="preserve">Chinavia hilaris </w:t>
        </w:r>
        <w:r w:rsidR="00DD31CF" w:rsidRPr="00CD53B8">
          <w:rPr>
            <w:rStyle w:val="Hyperlink"/>
            <w:u w:val="none"/>
          </w:rPr>
          <w:t>Say, placed within central Florida olive groves in 2017 and 2018.....</w:t>
        </w:r>
      </w:hyperlink>
      <w:r w:rsidR="00DD31CF" w:rsidRPr="00CD53B8">
        <w:t xml:space="preserve"> </w:t>
      </w:r>
    </w:p>
    <w:p w14:paraId="5592561F" w14:textId="77777777" w:rsidR="00DD31CF" w:rsidRPr="00CD53B8" w:rsidRDefault="00DD31CF" w:rsidP="00DD31CF"/>
    <w:p w14:paraId="69FEB54F" w14:textId="50E0084F" w:rsidR="00DD31CF" w:rsidRPr="00CD53B8" w:rsidRDefault="001E35DB" w:rsidP="00DD31CF">
      <w:hyperlink w:anchor="Table46" w:history="1">
        <w:r w:rsidR="00DD31CF" w:rsidRPr="00CD53B8">
          <w:rPr>
            <w:rStyle w:val="Hyperlink"/>
            <w:u w:val="none"/>
          </w:rPr>
          <w:t xml:space="preserve">Table 4-6. Diversity and abundance of arthropods collected on olive fruit fly sticky traps hung in </w:t>
        </w:r>
        <w:r w:rsidR="00DD31CF" w:rsidRPr="00CD53B8">
          <w:rPr>
            <w:rStyle w:val="Hyperlink"/>
            <w:u w:val="none"/>
          </w:rPr>
          <w:tab/>
          <w:t xml:space="preserve">north central Florida olive groves in </w:t>
        </w:r>
        <w:r w:rsidR="00DD31CF" w:rsidRPr="00CD53B8">
          <w:rPr>
            <w:rStyle w:val="Hyperlink"/>
            <w:u w:val="none"/>
          </w:rPr>
          <w:tab/>
        </w:r>
        <w:r w:rsidR="00DD31CF" w:rsidRPr="00CD53B8">
          <w:rPr>
            <w:rStyle w:val="Hyperlink"/>
            <w:u w:val="none"/>
          </w:rPr>
          <w:t>2017 and 2018............................................................</w:t>
        </w:r>
      </w:hyperlink>
    </w:p>
    <w:p w14:paraId="6B7E7907" w14:textId="77777777" w:rsidR="00DD31CF" w:rsidRPr="00CD53B8" w:rsidRDefault="00DD31CF" w:rsidP="00DD31CF"/>
    <w:p w14:paraId="6DF5FFDF" w14:textId="1EAA9F11" w:rsidR="00DD31CF" w:rsidRPr="00CD53B8" w:rsidRDefault="001E35DB" w:rsidP="00DD31CF">
      <w:hyperlink w:anchor="Table47" w:history="1">
        <w:r w:rsidR="00DD31CF" w:rsidRPr="00CD53B8">
          <w:rPr>
            <w:rStyle w:val="Hyperlink"/>
            <w:u w:val="none"/>
          </w:rPr>
          <w:t>Table 4-7. Mean numbers of arthropods (SE) collected from olive fruit fly sticky traps placed in</w:t>
        </w:r>
        <w:r w:rsidR="00DD31CF" w:rsidRPr="00CD53B8">
          <w:rPr>
            <w:rStyle w:val="Hyperlink"/>
            <w:u w:val="none"/>
          </w:rPr>
          <w:tab/>
        </w:r>
        <w:r w:rsidR="00DD31CF" w:rsidRPr="00CD53B8">
          <w:rPr>
            <w:rStyle w:val="Hyperlink"/>
            <w:u w:val="none"/>
          </w:rPr>
          <w:tab/>
          <w:t xml:space="preserve"> north central Florida olive</w:t>
        </w:r>
        <w:r w:rsidR="00DD31CF" w:rsidRPr="00CD53B8">
          <w:rPr>
            <w:rStyle w:val="Hyperlink"/>
            <w:u w:val="none"/>
          </w:rPr>
          <w:t xml:space="preserve"> </w:t>
        </w:r>
        <w:r w:rsidR="00DD31CF" w:rsidRPr="00CD53B8">
          <w:rPr>
            <w:rStyle w:val="Hyperlink"/>
            <w:u w:val="none"/>
          </w:rPr>
          <w:t>orchards in 2017 and 2018.........................................................</w:t>
        </w:r>
      </w:hyperlink>
    </w:p>
    <w:p w14:paraId="1165F172" w14:textId="77777777" w:rsidR="00DD31CF" w:rsidRPr="00CD53B8" w:rsidRDefault="00DD31CF" w:rsidP="00DD31CF"/>
    <w:p w14:paraId="0EEC5764" w14:textId="67279DF2" w:rsidR="00DD31CF" w:rsidRPr="00CD53B8" w:rsidRDefault="001E35DB" w:rsidP="00DD31CF">
      <w:hyperlink w:anchor="Table48" w:history="1">
        <w:r w:rsidR="00DD31CF" w:rsidRPr="00CD53B8">
          <w:rPr>
            <w:rStyle w:val="Hyperlink"/>
            <w:u w:val="none"/>
          </w:rPr>
          <w:t>Table 4-8. Monthly means (SE) of a</w:t>
        </w:r>
        <w:r w:rsidR="00DD31CF" w:rsidRPr="00CD53B8">
          <w:rPr>
            <w:rStyle w:val="Hyperlink"/>
            <w:u w:val="none"/>
          </w:rPr>
          <w:t>r</w:t>
        </w:r>
        <w:r w:rsidR="00DD31CF" w:rsidRPr="00CD53B8">
          <w:rPr>
            <w:rStyle w:val="Hyperlink"/>
            <w:u w:val="none"/>
          </w:rPr>
          <w:t xml:space="preserve">thropods collected from olive fruit fly traps in north central </w:t>
        </w:r>
        <w:r w:rsidR="00DD31CF" w:rsidRPr="00CD53B8">
          <w:rPr>
            <w:rStyle w:val="Hyperlink"/>
            <w:u w:val="none"/>
          </w:rPr>
          <w:tab/>
          <w:t>Florida olive groves...............................................................................................................</w:t>
        </w:r>
      </w:hyperlink>
    </w:p>
    <w:p w14:paraId="1BE15AEA" w14:textId="77777777" w:rsidR="00DD31CF" w:rsidRPr="00CD53B8" w:rsidRDefault="00DD31CF" w:rsidP="00DD31CF"/>
    <w:p w14:paraId="704727AE" w14:textId="7AADCDE2" w:rsidR="006D4899" w:rsidRPr="00CD53B8" w:rsidRDefault="001E35DB" w:rsidP="00DD31CF">
      <w:pPr>
        <w:rPr>
          <w:ins w:id="3" w:author="Allan, Sandy" w:date="2019-06-25T12:24:00Z"/>
        </w:rPr>
      </w:pPr>
      <w:hyperlink w:anchor="Table49" w:history="1">
        <w:r w:rsidR="00DD31CF" w:rsidRPr="00CD53B8">
          <w:rPr>
            <w:rStyle w:val="Hyperlink"/>
            <w:u w:val="none"/>
          </w:rPr>
          <w:t xml:space="preserve">Table 4-9. Effect of trap location within the plot on mean (SE) numbers of arthropods collected </w:t>
        </w:r>
        <w:r w:rsidR="00DD31CF" w:rsidRPr="00CD53B8">
          <w:rPr>
            <w:rStyle w:val="Hyperlink"/>
            <w:u w:val="none"/>
          </w:rPr>
          <w:tab/>
          <w:t>from olive</w:t>
        </w:r>
        <w:r w:rsidR="00DD31CF" w:rsidRPr="00CD53B8">
          <w:rPr>
            <w:rStyle w:val="Hyperlink"/>
            <w:u w:val="none"/>
          </w:rPr>
          <w:t xml:space="preserve"> </w:t>
        </w:r>
        <w:r w:rsidR="00DD31CF" w:rsidRPr="00CD53B8">
          <w:rPr>
            <w:rStyle w:val="Hyperlink"/>
            <w:u w:val="none"/>
          </w:rPr>
          <w:t>fruit fly traps in north central Florida olive groves in 2017 and 2018.................</w:t>
        </w:r>
      </w:hyperlink>
      <w:r w:rsidR="00DD31CF" w:rsidRPr="00CD53B8">
        <w:t xml:space="preserve"> </w:t>
      </w:r>
    </w:p>
    <w:p w14:paraId="546B6D9B" w14:textId="550587A7" w:rsidR="00A46B3C" w:rsidRPr="00CD53B8" w:rsidRDefault="001E35DB" w:rsidP="00A46B3C">
      <w:pPr>
        <w:spacing w:before="100" w:beforeAutospacing="1" w:after="100" w:afterAutospacing="1"/>
      </w:pPr>
      <w:hyperlink w:anchor="TableA1" w:history="1">
        <w:r w:rsidR="00A46B3C" w:rsidRPr="00CD53B8">
          <w:rPr>
            <w:rStyle w:val="Hyperlink"/>
            <w:u w:val="none"/>
          </w:rPr>
          <w:t xml:space="preserve">Table A-1. Weather summary in the area of grove Suwannee. Data collected from the Florida </w:t>
        </w:r>
        <w:r w:rsidR="00A46B3C" w:rsidRPr="00CD53B8">
          <w:rPr>
            <w:rStyle w:val="Hyperlink"/>
            <w:u w:val="none"/>
          </w:rPr>
          <w:tab/>
          <w:t>Automated Network (F</w:t>
        </w:r>
        <w:r w:rsidR="00A46B3C" w:rsidRPr="00CD53B8">
          <w:rPr>
            <w:rStyle w:val="Hyperlink"/>
            <w:u w:val="none"/>
          </w:rPr>
          <w:t>A</w:t>
        </w:r>
        <w:r w:rsidR="00A46B3C" w:rsidRPr="00CD53B8">
          <w:rPr>
            <w:rStyle w:val="Hyperlink"/>
            <w:u w:val="none"/>
          </w:rPr>
          <w:t>WN) database.................................................................................</w:t>
        </w:r>
      </w:hyperlink>
    </w:p>
    <w:p w14:paraId="3EE8A61B" w14:textId="75396746" w:rsidR="00A46B3C" w:rsidRPr="00CD53B8" w:rsidRDefault="001E35DB" w:rsidP="00A46B3C">
      <w:pPr>
        <w:spacing w:before="100" w:beforeAutospacing="1" w:after="100" w:afterAutospacing="1"/>
      </w:pPr>
      <w:hyperlink w:anchor="TableA2" w:history="1">
        <w:r w:rsidR="00A46B3C" w:rsidRPr="00CD53B8">
          <w:rPr>
            <w:rStyle w:val="Hyperlink"/>
            <w:u w:val="none"/>
          </w:rPr>
          <w:t xml:space="preserve">Table A-2. Weather summary in the area of grove Gilchrist. Data collected from the Florida </w:t>
        </w:r>
        <w:r w:rsidR="00A46B3C" w:rsidRPr="00CD53B8">
          <w:rPr>
            <w:rStyle w:val="Hyperlink"/>
            <w:u w:val="none"/>
          </w:rPr>
          <w:tab/>
          <w:t>Automated Network (</w:t>
        </w:r>
        <w:r w:rsidR="00A46B3C" w:rsidRPr="00CD53B8">
          <w:rPr>
            <w:rStyle w:val="Hyperlink"/>
            <w:u w:val="none"/>
          </w:rPr>
          <w:t>F</w:t>
        </w:r>
        <w:r w:rsidR="00A46B3C" w:rsidRPr="00CD53B8">
          <w:rPr>
            <w:rStyle w:val="Hyperlink"/>
            <w:u w:val="none"/>
          </w:rPr>
          <w:t>AWN) database................................................................................</w:t>
        </w:r>
      </w:hyperlink>
    </w:p>
    <w:p w14:paraId="698E3FF1" w14:textId="66639EAE" w:rsidR="00A46B3C" w:rsidRPr="00CD53B8" w:rsidRDefault="001E35DB" w:rsidP="00A46B3C">
      <w:pPr>
        <w:spacing w:before="100" w:beforeAutospacing="1" w:after="100" w:afterAutospacing="1"/>
      </w:pPr>
      <w:hyperlink w:anchor="TableA3" w:history="1">
        <w:r w:rsidR="00A46B3C" w:rsidRPr="00CD53B8">
          <w:rPr>
            <w:rStyle w:val="Hyperlink"/>
            <w:u w:val="none"/>
          </w:rPr>
          <w:t xml:space="preserve">Table A-3. Weather summary in the area of grove Marion. Data collected from the Florida </w:t>
        </w:r>
        <w:r w:rsidR="00A46B3C" w:rsidRPr="00CD53B8">
          <w:rPr>
            <w:rStyle w:val="Hyperlink"/>
            <w:u w:val="none"/>
          </w:rPr>
          <w:tab/>
          <w:t>Automated Net</w:t>
        </w:r>
        <w:r w:rsidR="00A46B3C" w:rsidRPr="00CD53B8">
          <w:rPr>
            <w:rStyle w:val="Hyperlink"/>
            <w:u w:val="none"/>
          </w:rPr>
          <w:t>w</w:t>
        </w:r>
        <w:r w:rsidR="00A46B3C" w:rsidRPr="00CD53B8">
          <w:rPr>
            <w:rStyle w:val="Hyperlink"/>
            <w:u w:val="none"/>
          </w:rPr>
          <w:t>ork (FAWN) database.................................................................................</w:t>
        </w:r>
      </w:hyperlink>
    </w:p>
    <w:p w14:paraId="7CD22BEA" w14:textId="1D7857D6" w:rsidR="00A46B3C" w:rsidRPr="00CD53B8" w:rsidRDefault="001E35DB" w:rsidP="00A46B3C">
      <w:pPr>
        <w:spacing w:before="100" w:beforeAutospacing="1" w:after="100" w:afterAutospacing="1"/>
      </w:pPr>
      <w:hyperlink w:anchor="TableA4" w:history="1">
        <w:r w:rsidR="00A46B3C" w:rsidRPr="00CD53B8">
          <w:rPr>
            <w:rStyle w:val="Hyperlink"/>
            <w:u w:val="none"/>
          </w:rPr>
          <w:t xml:space="preserve">Table A-4. Weather summary in the area of grove Volusia. Data collected from the Florida </w:t>
        </w:r>
        <w:r w:rsidR="00A46B3C" w:rsidRPr="00CD53B8">
          <w:rPr>
            <w:rStyle w:val="Hyperlink"/>
            <w:u w:val="none"/>
          </w:rPr>
          <w:tab/>
          <w:t>Automated Network (FAWN) database.................................................................................</w:t>
        </w:r>
      </w:hyperlink>
    </w:p>
    <w:p w14:paraId="4A2188CC" w14:textId="77777777" w:rsidR="00C90343" w:rsidRPr="00CD53B8" w:rsidRDefault="00C90343" w:rsidP="00C90343"/>
    <w:p w14:paraId="0389D2C1" w14:textId="77777777" w:rsidR="00C90343" w:rsidRPr="00CD53B8" w:rsidRDefault="00C90343" w:rsidP="00C90343"/>
    <w:p w14:paraId="5966E504" w14:textId="77777777" w:rsidR="00C90343" w:rsidRPr="00CD53B8" w:rsidRDefault="00C90343" w:rsidP="00C90343"/>
    <w:p w14:paraId="5B6CBF6A" w14:textId="77777777" w:rsidR="00C90343" w:rsidRPr="00CD53B8" w:rsidRDefault="00C90343" w:rsidP="00C90343"/>
    <w:p w14:paraId="75F83419" w14:textId="77777777" w:rsidR="00C90343" w:rsidRPr="00CD53B8" w:rsidRDefault="00C90343" w:rsidP="00C90343"/>
    <w:p w14:paraId="4DF3A72E" w14:textId="77777777" w:rsidR="00C90343" w:rsidRPr="00CD53B8" w:rsidRDefault="00C90343" w:rsidP="00C90343"/>
    <w:p w14:paraId="1761728B" w14:textId="77777777" w:rsidR="00C90343" w:rsidRPr="00CD53B8" w:rsidRDefault="00C90343" w:rsidP="00C90343"/>
    <w:p w14:paraId="10740861" w14:textId="77777777" w:rsidR="00C90343" w:rsidRPr="00CD53B8" w:rsidRDefault="00C90343" w:rsidP="00C90343"/>
    <w:p w14:paraId="4E722876" w14:textId="77777777" w:rsidR="00C90343" w:rsidRPr="00CD53B8" w:rsidRDefault="00C90343" w:rsidP="00C90343"/>
    <w:p w14:paraId="0C870BB1" w14:textId="77777777" w:rsidR="00C90343" w:rsidRPr="00CD53B8" w:rsidRDefault="00C90343" w:rsidP="00C90343"/>
    <w:p w14:paraId="33D82A17" w14:textId="77777777" w:rsidR="00C90343" w:rsidRPr="00CD53B8" w:rsidRDefault="00C90343" w:rsidP="00C90343"/>
    <w:p w14:paraId="06D39551" w14:textId="77777777" w:rsidR="00C90343" w:rsidRPr="00CD53B8" w:rsidRDefault="00C90343" w:rsidP="00C90343"/>
    <w:p w14:paraId="7E13F98C" w14:textId="77777777" w:rsidR="00C90343" w:rsidRPr="00CD53B8" w:rsidRDefault="00C90343" w:rsidP="00C90343"/>
    <w:p w14:paraId="26D79680" w14:textId="37B5655F" w:rsidR="00DD31CF" w:rsidRPr="00CD53B8" w:rsidDel="00CA63DC" w:rsidRDefault="00DD31CF" w:rsidP="00C90343">
      <w:pPr>
        <w:rPr>
          <w:del w:id="4" w:author="Microsoft Office User" w:date="2019-06-25T21:26:00Z"/>
        </w:rPr>
      </w:pPr>
    </w:p>
    <w:p w14:paraId="44FEC22E" w14:textId="297BFF86" w:rsidR="00DD31CF" w:rsidRPr="00CD53B8" w:rsidDel="00CA63DC" w:rsidRDefault="00DD31CF" w:rsidP="00C90343">
      <w:pPr>
        <w:rPr>
          <w:del w:id="5" w:author="Microsoft Office User" w:date="2019-06-25T21:26:00Z"/>
        </w:rPr>
      </w:pPr>
    </w:p>
    <w:p w14:paraId="6037FA15" w14:textId="15068156" w:rsidR="00DD31CF" w:rsidRPr="00CD53B8" w:rsidDel="00CA63DC" w:rsidRDefault="00DD31CF" w:rsidP="00C90343">
      <w:pPr>
        <w:rPr>
          <w:del w:id="6" w:author="Microsoft Office User" w:date="2019-06-25T21:26:00Z"/>
        </w:rPr>
      </w:pPr>
    </w:p>
    <w:p w14:paraId="357038B7" w14:textId="359C88EC" w:rsidR="00DD31CF" w:rsidRPr="00CD53B8" w:rsidDel="00CA63DC" w:rsidRDefault="00DD31CF" w:rsidP="00C90343">
      <w:pPr>
        <w:rPr>
          <w:del w:id="7" w:author="Microsoft Office User" w:date="2019-06-25T21:26:00Z"/>
        </w:rPr>
      </w:pPr>
    </w:p>
    <w:p w14:paraId="40ECA8AA" w14:textId="513DA6EA" w:rsidR="00C90343" w:rsidRPr="00CD53B8" w:rsidDel="00CA63DC" w:rsidRDefault="00C90343" w:rsidP="00C90343">
      <w:pPr>
        <w:rPr>
          <w:del w:id="8" w:author="Microsoft Office User" w:date="2019-06-25T21:26:00Z"/>
        </w:rPr>
      </w:pPr>
    </w:p>
    <w:p w14:paraId="520F5441" w14:textId="77777777" w:rsidR="00C90343" w:rsidRPr="00CD53B8" w:rsidRDefault="00C90343" w:rsidP="00C90343"/>
    <w:p w14:paraId="31201AEE" w14:textId="77777777" w:rsidR="00C90343" w:rsidRPr="00CD53B8" w:rsidRDefault="00C90343" w:rsidP="00C90343">
      <w:pPr>
        <w:jc w:val="center"/>
      </w:pPr>
      <w:bookmarkStart w:id="9" w:name="ListofFigures"/>
      <w:r w:rsidRPr="00CD53B8">
        <w:lastRenderedPageBreak/>
        <w:t>LIST OF FIGURES</w:t>
      </w:r>
    </w:p>
    <w:bookmarkEnd w:id="9"/>
    <w:p w14:paraId="37B5E3B8" w14:textId="77777777" w:rsidR="00C90343" w:rsidRPr="00CD53B8" w:rsidRDefault="00C90343" w:rsidP="00C90343">
      <w:r w:rsidRPr="00CD53B8">
        <w:rPr>
          <w:u w:val="single"/>
        </w:rPr>
        <w:t>Figure</w:t>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t xml:space="preserve">    </w:t>
      </w:r>
      <w:r w:rsidRPr="00CD53B8">
        <w:rPr>
          <w:u w:val="single"/>
        </w:rPr>
        <w:t>page</w:t>
      </w:r>
    </w:p>
    <w:p w14:paraId="57EDD9B7" w14:textId="77777777" w:rsidR="00C90343" w:rsidRPr="00CD53B8" w:rsidRDefault="00C90343" w:rsidP="00C90343"/>
    <w:p w14:paraId="70A5D290" w14:textId="5DE7DFAF" w:rsidR="00F867C0" w:rsidRPr="00CD53B8" w:rsidRDefault="00BC008F" w:rsidP="00F867C0">
      <w:hyperlink w:anchor="Fig21" w:history="1">
        <w:r w:rsidRPr="00CD53B8">
          <w:rPr>
            <w:rStyle w:val="Hyperlink"/>
            <w:u w:val="none"/>
          </w:rPr>
          <w:t>Figure 2-1. Map of olive groves surveyed in north central Florida. Stars represent locations of</w:t>
        </w:r>
        <w:r w:rsidRPr="00CD53B8">
          <w:rPr>
            <w:rStyle w:val="Hyperlink"/>
            <w:u w:val="none"/>
          </w:rPr>
          <w:tab/>
          <w:t xml:space="preserve">groves. S is a grove in Suwanneec county, G is a grove in Gilchrist county, M is a grove </w:t>
        </w:r>
        <w:r w:rsidRPr="00CD53B8">
          <w:rPr>
            <w:rStyle w:val="Hyperlink"/>
            <w:u w:val="none"/>
          </w:rPr>
          <w:tab/>
          <w:t xml:space="preserve">in Marion county, V is a grove in Volusia county. Map created using spatial data from </w:t>
        </w:r>
        <w:r w:rsidRPr="00CD53B8">
          <w:rPr>
            <w:rStyle w:val="Hyperlink"/>
            <w:u w:val="none"/>
          </w:rPr>
          <w:tab/>
          <w:t>USGS.</w:t>
        </w:r>
      </w:hyperlink>
    </w:p>
    <w:p w14:paraId="248BDAFF" w14:textId="77777777" w:rsidR="00F867C0" w:rsidRPr="00CD53B8" w:rsidRDefault="00F867C0" w:rsidP="00F867C0"/>
    <w:p w14:paraId="245D25B5" w14:textId="143CF511" w:rsidR="00F867C0" w:rsidRPr="00CD53B8" w:rsidRDefault="00BC008F" w:rsidP="00F867C0">
      <w:hyperlink w:anchor="Fig22" w:history="1">
        <w:r w:rsidR="00F867C0" w:rsidRPr="00CD53B8">
          <w:rPr>
            <w:rStyle w:val="Hyperlink"/>
            <w:u w:val="none"/>
          </w:rPr>
          <w:t>Figure 2-2. Aerial view of the Suwannee grove in Suwannee County, Florida. The four-</w:t>
        </w:r>
        <w:r w:rsidR="00F867C0" w:rsidRPr="00CD53B8">
          <w:rPr>
            <w:rStyle w:val="Hyperlink"/>
            <w:u w:val="none"/>
          </w:rPr>
          <w:tab/>
          <w:t xml:space="preserve"> </w:t>
        </w:r>
        <w:r w:rsidR="00F867C0" w:rsidRPr="00CD53B8">
          <w:rPr>
            <w:rStyle w:val="Hyperlink"/>
            <w:u w:val="none"/>
          </w:rPr>
          <w:tab/>
        </w:r>
        <w:r w:rsidR="00F867C0" w:rsidRPr="00CD53B8">
          <w:rPr>
            <w:rStyle w:val="Hyperlink"/>
            <w:u w:val="none"/>
          </w:rPr>
          <w:tab/>
          <w:t xml:space="preserve"> hectare samp</w:t>
        </w:r>
        <w:r w:rsidR="00F867C0" w:rsidRPr="00CD53B8">
          <w:rPr>
            <w:rStyle w:val="Hyperlink"/>
            <w:u w:val="none"/>
          </w:rPr>
          <w:t>l</w:t>
        </w:r>
        <w:r w:rsidR="00F867C0" w:rsidRPr="00CD53B8">
          <w:rPr>
            <w:rStyle w:val="Hyperlink"/>
            <w:u w:val="none"/>
          </w:rPr>
          <w:t>ing area outlined in blue. Image from GoogleMaps.......................................</w:t>
        </w:r>
      </w:hyperlink>
    </w:p>
    <w:p w14:paraId="247C45A8" w14:textId="77777777" w:rsidR="00F867C0" w:rsidRPr="00CD53B8" w:rsidRDefault="00F867C0" w:rsidP="00F867C0"/>
    <w:p w14:paraId="4E88FAA6" w14:textId="1CA2B4AE" w:rsidR="00F867C0" w:rsidRPr="00CD53B8" w:rsidRDefault="00BC008F" w:rsidP="00F867C0">
      <w:hyperlink w:anchor="Fig23" w:history="1">
        <w:r w:rsidR="00F867C0" w:rsidRPr="00CD53B8">
          <w:rPr>
            <w:rStyle w:val="Hyperlink"/>
            <w:u w:val="none"/>
          </w:rPr>
          <w:t xml:space="preserve">Figure 2-3. Aerial view of the </w:t>
        </w:r>
        <w:r w:rsidR="00F867C0" w:rsidRPr="00CD53B8">
          <w:rPr>
            <w:rStyle w:val="Hyperlink"/>
            <w:u w:val="none"/>
          </w:rPr>
          <w:t>G</w:t>
        </w:r>
        <w:r w:rsidR="00F867C0" w:rsidRPr="00CD53B8">
          <w:rPr>
            <w:rStyle w:val="Hyperlink"/>
            <w:u w:val="none"/>
          </w:rPr>
          <w:t>ilchrist grove in Gilchrist County, Florida. The four-</w:t>
        </w:r>
        <w:r w:rsidR="00F867C0" w:rsidRPr="00CD53B8">
          <w:rPr>
            <w:rStyle w:val="Hyperlink"/>
            <w:u w:val="none"/>
          </w:rPr>
          <w:tab/>
        </w:r>
        <w:r w:rsidR="00F867C0" w:rsidRPr="00CD53B8">
          <w:rPr>
            <w:rStyle w:val="Hyperlink"/>
            <w:u w:val="none"/>
          </w:rPr>
          <w:tab/>
        </w:r>
        <w:r w:rsidR="00F867C0" w:rsidRPr="00CD53B8">
          <w:rPr>
            <w:rStyle w:val="Hyperlink"/>
            <w:u w:val="none"/>
          </w:rPr>
          <w:tab/>
          <w:t xml:space="preserve"> hectare sampling area outlined in blue. Image from GoogleMaps.......................................</w:t>
        </w:r>
      </w:hyperlink>
      <w:r w:rsidR="00F867C0" w:rsidRPr="00CD53B8">
        <w:t xml:space="preserve"> </w:t>
      </w:r>
    </w:p>
    <w:p w14:paraId="78048A1E" w14:textId="77777777" w:rsidR="00F867C0" w:rsidRPr="00CD53B8" w:rsidRDefault="00F867C0" w:rsidP="00F867C0"/>
    <w:p w14:paraId="61339C9A" w14:textId="02739078" w:rsidR="00F867C0" w:rsidRPr="00CD53B8" w:rsidRDefault="00BC008F" w:rsidP="00F867C0">
      <w:hyperlink w:anchor="Fig24" w:history="1">
        <w:r w:rsidR="00F867C0" w:rsidRPr="00CD53B8">
          <w:rPr>
            <w:rStyle w:val="Hyperlink"/>
            <w:u w:val="none"/>
          </w:rPr>
          <w:t xml:space="preserve">Figure 2-4. Aerial view </w:t>
        </w:r>
        <w:r w:rsidR="00F867C0" w:rsidRPr="00CD53B8">
          <w:rPr>
            <w:rStyle w:val="Hyperlink"/>
            <w:u w:val="none"/>
          </w:rPr>
          <w:t>o</w:t>
        </w:r>
        <w:r w:rsidR="00F867C0" w:rsidRPr="00CD53B8">
          <w:rPr>
            <w:rStyle w:val="Hyperlink"/>
            <w:u w:val="none"/>
          </w:rPr>
          <w:t>f the Marion grove in Marion County, FL. The one-hectare</w:t>
        </w:r>
        <w:r w:rsidR="00F867C0" w:rsidRPr="00CD53B8">
          <w:rPr>
            <w:rStyle w:val="Hyperlink"/>
            <w:u w:val="none"/>
          </w:rPr>
          <w:tab/>
        </w:r>
        <w:r w:rsidR="00F867C0" w:rsidRPr="00CD53B8">
          <w:rPr>
            <w:rStyle w:val="Hyperlink"/>
            <w:u w:val="none"/>
          </w:rPr>
          <w:tab/>
        </w:r>
        <w:r w:rsidR="00F867C0" w:rsidRPr="00CD53B8">
          <w:rPr>
            <w:rStyle w:val="Hyperlink"/>
            <w:u w:val="none"/>
          </w:rPr>
          <w:tab/>
          <w:t xml:space="preserve"> sampling area outlined in blue. Image from GoogleMaps....................................................</w:t>
        </w:r>
      </w:hyperlink>
      <w:r w:rsidR="00F867C0" w:rsidRPr="00CD53B8">
        <w:t xml:space="preserve"> </w:t>
      </w:r>
    </w:p>
    <w:p w14:paraId="140BBBF4" w14:textId="77777777" w:rsidR="00F867C0" w:rsidRPr="00CD53B8" w:rsidRDefault="00F867C0" w:rsidP="00F867C0"/>
    <w:p w14:paraId="21364AB9" w14:textId="29E3CAAC" w:rsidR="00F867C0" w:rsidRPr="00CD53B8" w:rsidRDefault="00BC008F" w:rsidP="00F867C0">
      <w:hyperlink w:anchor="Fig25" w:history="1">
        <w:r w:rsidR="00F867C0" w:rsidRPr="00CD53B8">
          <w:rPr>
            <w:rStyle w:val="Hyperlink"/>
            <w:u w:val="none"/>
          </w:rPr>
          <w:t>Figure 2-5. Aerial view o</w:t>
        </w:r>
        <w:r w:rsidR="00F867C0" w:rsidRPr="00CD53B8">
          <w:rPr>
            <w:rStyle w:val="Hyperlink"/>
            <w:u w:val="none"/>
          </w:rPr>
          <w:t>f</w:t>
        </w:r>
        <w:r w:rsidR="00F867C0" w:rsidRPr="00CD53B8">
          <w:rPr>
            <w:rStyle w:val="Hyperlink"/>
            <w:u w:val="none"/>
          </w:rPr>
          <w:t xml:space="preserve"> the Volusia grove in Volusia County, Florida. The</w:t>
        </w:r>
        <w:r w:rsidR="00F867C0" w:rsidRPr="00CD53B8">
          <w:rPr>
            <w:rStyle w:val="Hyperlink"/>
            <w:u w:val="none"/>
          </w:rPr>
          <w:tab/>
        </w:r>
        <w:r w:rsidR="00F867C0" w:rsidRPr="00CD53B8">
          <w:rPr>
            <w:rStyle w:val="Hyperlink"/>
            <w:u w:val="none"/>
          </w:rPr>
          <w:tab/>
        </w:r>
        <w:r w:rsidR="00F867C0" w:rsidRPr="00CD53B8">
          <w:rPr>
            <w:rStyle w:val="Hyperlink"/>
            <w:u w:val="none"/>
          </w:rPr>
          <w:tab/>
        </w:r>
        <w:r w:rsidR="00F867C0" w:rsidRPr="00CD53B8">
          <w:rPr>
            <w:rStyle w:val="Hyperlink"/>
            <w:u w:val="none"/>
          </w:rPr>
          <w:tab/>
          <w:t xml:space="preserve"> four-hectare sampling area outlined in blue. Image from GoogleMaps...............................</w:t>
        </w:r>
      </w:hyperlink>
    </w:p>
    <w:p w14:paraId="3ADD4ED5" w14:textId="77777777" w:rsidR="00F867C0" w:rsidRPr="00CD53B8" w:rsidRDefault="00F867C0" w:rsidP="00F867C0"/>
    <w:p w14:paraId="572620FC" w14:textId="78A17CD3" w:rsidR="00F867C0" w:rsidRPr="00CD53B8" w:rsidRDefault="00A84B62" w:rsidP="00F867C0">
      <w:hyperlink w:anchor="Fig26" w:history="1">
        <w:r w:rsidRPr="00CD53B8">
          <w:rPr>
            <w:rStyle w:val="Hyperlink"/>
            <w:u w:val="none"/>
          </w:rPr>
          <w:t xml:space="preserve">Figure 2-6. Sampling design within the surveyed north central Florida olive groves. The blue </w:t>
        </w:r>
        <w:r w:rsidRPr="00CD53B8">
          <w:rPr>
            <w:rStyle w:val="Hyperlink"/>
            <w:u w:val="none"/>
          </w:rPr>
          <w:tab/>
          <w:t>rectangle represents a four-hectare area surveyed, each purple box represents a one-</w:t>
        </w:r>
        <w:r w:rsidRPr="00CD53B8">
          <w:rPr>
            <w:rStyle w:val="Hyperlink"/>
            <w:u w:val="none"/>
          </w:rPr>
          <w:tab/>
          <w:t xml:space="preserve">hectare subplot. Each letter represents a sampling location where yellow and blue sticky </w:t>
        </w:r>
        <w:r w:rsidRPr="00CD53B8">
          <w:rPr>
            <w:rStyle w:val="Hyperlink"/>
            <w:u w:val="none"/>
          </w:rPr>
          <w:tab/>
          <w:t xml:space="preserve">traps, bark brush sampling, and tap sampling were conducted each sampling visit. Letters </w:t>
        </w:r>
        <w:r w:rsidRPr="00CD53B8">
          <w:rPr>
            <w:rStyle w:val="Hyperlink"/>
            <w:u w:val="none"/>
          </w:rPr>
          <w:tab/>
          <w:t xml:space="preserve">with yellow circles represent sampling locations where the additional sampling methods </w:t>
        </w:r>
        <w:r w:rsidRPr="00CD53B8">
          <w:rPr>
            <w:rStyle w:val="Hyperlink"/>
            <w:u w:val="none"/>
          </w:rPr>
          <w:tab/>
          <w:t xml:space="preserve">of sweep netting, five-minute tree observation, stink bug traps, and olive fruit fly traps </w:t>
        </w:r>
        <w:r w:rsidRPr="00CD53B8">
          <w:rPr>
            <w:rStyle w:val="Hyperlink"/>
            <w:u w:val="none"/>
          </w:rPr>
          <w:tab/>
          <w:t xml:space="preserve">were used. </w:t>
        </w:r>
      </w:hyperlink>
    </w:p>
    <w:p w14:paraId="6CCC5B0E" w14:textId="77777777" w:rsidR="00F867C0" w:rsidRPr="00CD53B8" w:rsidRDefault="00F867C0" w:rsidP="00F867C0"/>
    <w:p w14:paraId="76CE1D6C" w14:textId="54CEC273" w:rsidR="00F867C0" w:rsidRPr="00CD53B8" w:rsidRDefault="00A71A7D" w:rsidP="00F867C0">
      <w:hyperlink w:anchor="Fig27" w:history="1">
        <w:r w:rsidRPr="00CD53B8">
          <w:rPr>
            <w:rStyle w:val="Hyperlink"/>
            <w:u w:val="none"/>
          </w:rPr>
          <w:t xml:space="preserve">Figure 2-7. Diagram of spatial identifiers for sampling sites in olive groves. COR = corner site, </w:t>
        </w:r>
        <w:r w:rsidRPr="00CD53B8">
          <w:rPr>
            <w:rStyle w:val="Hyperlink"/>
            <w:u w:val="none"/>
          </w:rPr>
          <w:tab/>
          <w:t xml:space="preserve">CEN= center site, ER = edge of the grove site and bordered by olive trees on ¾ sides of </w:t>
        </w:r>
        <w:r w:rsidRPr="00CD53B8">
          <w:rPr>
            <w:rStyle w:val="Hyperlink"/>
            <w:u w:val="none"/>
          </w:rPr>
          <w:tab/>
          <w:t>the tree, END =</w:t>
        </w:r>
        <w:r w:rsidRPr="00CD53B8">
          <w:rPr>
            <w:rStyle w:val="Hyperlink"/>
            <w:u w:val="none"/>
          </w:rPr>
          <w:t xml:space="preserve"> </w:t>
        </w:r>
        <w:r w:rsidRPr="00CD53B8">
          <w:rPr>
            <w:rStyle w:val="Hyperlink"/>
            <w:u w:val="none"/>
          </w:rPr>
          <w:t xml:space="preserve">site located at the end of a row, but not a corner. Circles represent the </w:t>
        </w:r>
        <w:r w:rsidRPr="00CD53B8">
          <w:rPr>
            <w:rStyle w:val="Hyperlink"/>
            <w:u w:val="none"/>
          </w:rPr>
          <w:tab/>
          <w:t>subset of three selected sampling sites per subplot where stink bug and olive fruit fly</w:t>
        </w:r>
        <w:r w:rsidRPr="00CD53B8">
          <w:rPr>
            <w:rStyle w:val="Hyperlink"/>
            <w:u w:val="none"/>
          </w:rPr>
          <w:tab/>
        </w:r>
        <w:r w:rsidRPr="00CD53B8">
          <w:rPr>
            <w:rStyle w:val="Hyperlink"/>
            <w:u w:val="none"/>
          </w:rPr>
          <w:tab/>
          <w:t xml:space="preserve"> traps were hung within a grove.</w:t>
        </w:r>
      </w:hyperlink>
    </w:p>
    <w:p w14:paraId="5C4BA375" w14:textId="77777777" w:rsidR="00F867C0" w:rsidRPr="00CD53B8" w:rsidRDefault="00F867C0" w:rsidP="00F867C0"/>
    <w:p w14:paraId="5CCA96A5" w14:textId="4D1DACCC" w:rsidR="00F867C0" w:rsidRPr="00CD53B8" w:rsidRDefault="00A71A7D" w:rsidP="00F867C0">
      <w:hyperlink w:anchor="Fig28" w:history="1">
        <w:r w:rsidRPr="00CD53B8">
          <w:rPr>
            <w:rStyle w:val="Hyperlink"/>
            <w:u w:val="none"/>
          </w:rPr>
          <w:t>Figure 2-8. Web damage at terminal end of olive branch symptomatic of fall webworm,</w:t>
        </w:r>
        <w:r w:rsidRPr="00CD53B8">
          <w:rPr>
            <w:rStyle w:val="Hyperlink"/>
            <w:u w:val="none"/>
          </w:rPr>
          <w:tab/>
        </w:r>
        <w:r w:rsidRPr="00CD53B8">
          <w:rPr>
            <w:rStyle w:val="Hyperlink"/>
            <w:u w:val="none"/>
          </w:rPr>
          <w:tab/>
        </w:r>
        <w:r w:rsidRPr="00CD53B8">
          <w:rPr>
            <w:rStyle w:val="Hyperlink"/>
            <w:u w:val="none"/>
          </w:rPr>
          <w:tab/>
          <w:t xml:space="preserve">     Hyphantria cunea Drury, at a newly planted olive grove Trenton II located near </w:t>
        </w:r>
        <w:r w:rsidRPr="00CD53B8">
          <w:rPr>
            <w:rStyle w:val="Hyperlink"/>
            <w:u w:val="none"/>
          </w:rPr>
          <w:tab/>
        </w:r>
        <w:r w:rsidRPr="00CD53B8">
          <w:rPr>
            <w:rStyle w:val="Hyperlink"/>
            <w:u w:val="none"/>
          </w:rPr>
          <w:tab/>
          <w:t xml:space="preserve">     Trenton, FL in November 2017..................................................</w:t>
        </w:r>
      </w:hyperlink>
    </w:p>
    <w:p w14:paraId="63021B4B" w14:textId="77777777" w:rsidR="00F867C0" w:rsidRPr="00CD53B8" w:rsidRDefault="00F867C0" w:rsidP="00F867C0"/>
    <w:p w14:paraId="62DE06E7" w14:textId="6F1F96D8" w:rsidR="00F867C0" w:rsidRPr="00CD53B8" w:rsidRDefault="00A71A7D" w:rsidP="00F867C0">
      <w:pPr>
        <w:jc w:val="both"/>
      </w:pPr>
      <w:hyperlink w:anchor="Fig31" w:history="1">
        <w:r w:rsidR="00F867C0" w:rsidRPr="00CD53B8">
          <w:rPr>
            <w:rStyle w:val="Hyperlink"/>
            <w:u w:val="none"/>
          </w:rPr>
          <w:t xml:space="preserve">Figure 3-1. Yellow and blue sticky card traps (Trécé) hung in the sampled north central olive </w:t>
        </w:r>
        <w:r w:rsidR="00F867C0" w:rsidRPr="00CD53B8">
          <w:rPr>
            <w:rStyle w:val="Hyperlink"/>
            <w:u w:val="none"/>
          </w:rPr>
          <w:tab/>
          <w:t>groves from one month of sa</w:t>
        </w:r>
        <w:r w:rsidR="00F867C0" w:rsidRPr="00CD53B8">
          <w:rPr>
            <w:rStyle w:val="Hyperlink"/>
            <w:u w:val="none"/>
          </w:rPr>
          <w:t>m</w:t>
        </w:r>
        <w:r w:rsidR="00F867C0" w:rsidRPr="00CD53B8">
          <w:rPr>
            <w:rStyle w:val="Hyperlink"/>
            <w:u w:val="none"/>
          </w:rPr>
          <w:t>pling during the survey...........................................................</w:t>
        </w:r>
      </w:hyperlink>
    </w:p>
    <w:p w14:paraId="7ABBB304" w14:textId="77777777" w:rsidR="00F867C0" w:rsidRPr="00CD53B8" w:rsidRDefault="00F867C0" w:rsidP="00F867C0"/>
    <w:p w14:paraId="0DCF9E43" w14:textId="7F6461E1" w:rsidR="00F867C0" w:rsidRPr="00CD53B8" w:rsidRDefault="00A71A7D" w:rsidP="00F867C0">
      <w:hyperlink w:anchor="Fig32" w:history="1">
        <w:r w:rsidR="00F867C0" w:rsidRPr="00CD53B8">
          <w:rPr>
            <w:rStyle w:val="Hyperlink"/>
            <w:u w:val="none"/>
          </w:rPr>
          <w:t>Figure 3-2. Timel</w:t>
        </w:r>
        <w:r w:rsidR="00F867C0" w:rsidRPr="00CD53B8">
          <w:rPr>
            <w:rStyle w:val="Hyperlink"/>
            <w:u w:val="none"/>
          </w:rPr>
          <w:t>i</w:t>
        </w:r>
        <w:r w:rsidR="00F867C0" w:rsidRPr="00CD53B8">
          <w:rPr>
            <w:rStyle w:val="Hyperlink"/>
            <w:u w:val="none"/>
          </w:rPr>
          <w:t>ne of observed f</w:t>
        </w:r>
        <w:r w:rsidR="00F867C0" w:rsidRPr="00CD53B8">
          <w:rPr>
            <w:rStyle w:val="Hyperlink"/>
            <w:u w:val="none"/>
          </w:rPr>
          <w:t>r</w:t>
        </w:r>
        <w:r w:rsidR="00F867C0" w:rsidRPr="00CD53B8">
          <w:rPr>
            <w:rStyle w:val="Hyperlink"/>
            <w:u w:val="none"/>
          </w:rPr>
          <w:t xml:space="preserve">uiting and flowering events of north central Florida olive </w:t>
        </w:r>
        <w:r w:rsidR="00F867C0" w:rsidRPr="00CD53B8">
          <w:rPr>
            <w:rStyle w:val="Hyperlink"/>
            <w:u w:val="none"/>
          </w:rPr>
          <w:tab/>
          <w:t>trees in both 2017 and 2018...................................................................................................</w:t>
        </w:r>
      </w:hyperlink>
    </w:p>
    <w:p w14:paraId="70F722EA" w14:textId="77777777" w:rsidR="00F867C0" w:rsidRPr="00CD53B8" w:rsidRDefault="00F867C0" w:rsidP="00F867C0"/>
    <w:p w14:paraId="54035C26" w14:textId="3905384E" w:rsidR="00F867C0" w:rsidRPr="00CD53B8" w:rsidRDefault="00A71A7D" w:rsidP="00F867C0">
      <w:hyperlink w:anchor="Fig33" w:history="1">
        <w:r w:rsidR="00F867C0" w:rsidRPr="00CD53B8">
          <w:rPr>
            <w:rStyle w:val="Hyperlink"/>
            <w:u w:val="none"/>
          </w:rPr>
          <w:t xml:space="preserve">Figure 3-3. Mean thrips abundance per month in 2017 and 2018 and in both years combined </w:t>
        </w:r>
        <w:r w:rsidR="00F867C0" w:rsidRPr="00CD53B8">
          <w:rPr>
            <w:rStyle w:val="Hyperlink"/>
            <w:u w:val="none"/>
          </w:rPr>
          <w:tab/>
          <w:t>found on yellow and blue sticky card traps in four north central Florida olive groves.........</w:t>
        </w:r>
      </w:hyperlink>
      <w:r w:rsidR="00F867C0" w:rsidRPr="00CD53B8">
        <w:t xml:space="preserve"> </w:t>
      </w:r>
    </w:p>
    <w:p w14:paraId="1FF30270" w14:textId="77777777" w:rsidR="00F867C0" w:rsidRPr="00CD53B8" w:rsidRDefault="00F867C0" w:rsidP="00F867C0"/>
    <w:p w14:paraId="48B133FD" w14:textId="797A6DD0" w:rsidR="00F867C0" w:rsidRPr="00CD53B8" w:rsidRDefault="00A71A7D" w:rsidP="00F867C0">
      <w:hyperlink w:anchor="Fig41" w:history="1">
        <w:r w:rsidR="00F867C0" w:rsidRPr="00CD53B8">
          <w:rPr>
            <w:rStyle w:val="Hyperlink"/>
            <w:u w:val="none"/>
          </w:rPr>
          <w:t xml:space="preserve">Figure 4-1. Trécé brand stink bug dual funnel trap hung in the canopy of an olive tree in north </w:t>
        </w:r>
        <w:r w:rsidR="00F867C0" w:rsidRPr="00CD53B8">
          <w:rPr>
            <w:rStyle w:val="Hyperlink"/>
            <w:u w:val="none"/>
          </w:rPr>
          <w:tab/>
          <w:t>central F</w:t>
        </w:r>
        <w:r w:rsidR="00F867C0" w:rsidRPr="00CD53B8">
          <w:rPr>
            <w:rStyle w:val="Hyperlink"/>
            <w:u w:val="none"/>
          </w:rPr>
          <w:t>l</w:t>
        </w:r>
        <w:r w:rsidR="00F867C0" w:rsidRPr="00CD53B8">
          <w:rPr>
            <w:rStyle w:val="Hyperlink"/>
            <w:u w:val="none"/>
          </w:rPr>
          <w:t>orida. Photograph by Eleanor Phillips, University of Florida................................</w:t>
        </w:r>
      </w:hyperlink>
    </w:p>
    <w:p w14:paraId="51245EAE" w14:textId="77777777" w:rsidR="00F867C0" w:rsidRPr="00CD53B8" w:rsidRDefault="00F867C0" w:rsidP="00F867C0"/>
    <w:p w14:paraId="7B511705" w14:textId="6023186D" w:rsidR="00F867C0" w:rsidRPr="00CD53B8" w:rsidRDefault="00A71A7D" w:rsidP="00F867C0">
      <w:hyperlink w:anchor="Fig42" w:history="1">
        <w:r w:rsidR="00F867C0" w:rsidRPr="00CD53B8">
          <w:rPr>
            <w:rStyle w:val="Hyperlink"/>
            <w:u w:val="none"/>
          </w:rPr>
          <w:t xml:space="preserve">Figure 4-2. Pherocon® brand stink bug lures: A. Green stink bug, </w:t>
        </w:r>
        <w:r w:rsidR="00F867C0" w:rsidRPr="00CD53B8">
          <w:rPr>
            <w:rStyle w:val="Hyperlink"/>
            <w:i/>
            <w:u w:val="none"/>
          </w:rPr>
          <w:t>Acrosternum hilare,</w:t>
        </w:r>
        <w:r w:rsidR="00F867C0" w:rsidRPr="00CD53B8">
          <w:rPr>
            <w:rStyle w:val="Hyperlink"/>
            <w:u w:val="none"/>
          </w:rPr>
          <w:t xml:space="preserve"> lure, B.</w:t>
        </w:r>
        <w:r w:rsidR="00F867C0" w:rsidRPr="00CD53B8">
          <w:rPr>
            <w:rStyle w:val="Hyperlink"/>
            <w:u w:val="none"/>
          </w:rPr>
          <w:tab/>
        </w:r>
        <w:r w:rsidR="00F867C0" w:rsidRPr="00CD53B8">
          <w:rPr>
            <w:rStyle w:val="Hyperlink"/>
            <w:u w:val="none"/>
          </w:rPr>
          <w:tab/>
          <w:t xml:space="preserve"> Brown m</w:t>
        </w:r>
        <w:r w:rsidR="00F867C0" w:rsidRPr="00CD53B8">
          <w:rPr>
            <w:rStyle w:val="Hyperlink"/>
            <w:u w:val="none"/>
          </w:rPr>
          <w:t>a</w:t>
        </w:r>
        <w:r w:rsidR="00F867C0" w:rsidRPr="00CD53B8">
          <w:rPr>
            <w:rStyle w:val="Hyperlink"/>
            <w:u w:val="none"/>
          </w:rPr>
          <w:t xml:space="preserve">rmorated stink bug, </w:t>
        </w:r>
        <w:r w:rsidR="00F867C0" w:rsidRPr="00CD53B8">
          <w:rPr>
            <w:rStyle w:val="Hyperlink"/>
            <w:i/>
            <w:u w:val="none"/>
          </w:rPr>
          <w:t>Halyomorpha halys</w:t>
        </w:r>
        <w:r w:rsidR="00F867C0" w:rsidRPr="00CD53B8">
          <w:rPr>
            <w:rStyle w:val="Hyperlink"/>
            <w:u w:val="none"/>
          </w:rPr>
          <w:t>, lure, and C. Consperse stink bug,</w:t>
        </w:r>
        <w:r w:rsidR="00F867C0" w:rsidRPr="00CD53B8">
          <w:rPr>
            <w:rStyle w:val="Hyperlink"/>
            <w:u w:val="none"/>
          </w:rPr>
          <w:tab/>
        </w:r>
        <w:r w:rsidR="00F867C0" w:rsidRPr="00CD53B8">
          <w:rPr>
            <w:rStyle w:val="Hyperlink"/>
            <w:u w:val="none"/>
          </w:rPr>
          <w:tab/>
          <w:t xml:space="preserve"> </w:t>
        </w:r>
        <w:r w:rsidR="00F867C0" w:rsidRPr="00CD53B8">
          <w:rPr>
            <w:rStyle w:val="Hyperlink"/>
            <w:i/>
            <w:u w:val="none"/>
          </w:rPr>
          <w:t>Euschistus conspersus</w:t>
        </w:r>
        <w:r w:rsidR="00F867C0" w:rsidRPr="00CD53B8">
          <w:rPr>
            <w:rStyle w:val="Hyperlink"/>
            <w:u w:val="none"/>
          </w:rPr>
          <w:t xml:space="preserve">, lure. Images from </w:t>
        </w:r>
        <w:r w:rsidR="00F867C0" w:rsidRPr="00CD53B8">
          <w:rPr>
            <w:rStyle w:val="Hyperlink"/>
            <w:u w:val="none"/>
          </w:rPr>
          <w:tab/>
          <w:t>&lt;https://www.trece.com/PDF/Pherocon_Stink_Bug.pdf&gt;....................................................</w:t>
        </w:r>
      </w:hyperlink>
    </w:p>
    <w:p w14:paraId="70ED048A" w14:textId="77777777" w:rsidR="00F867C0" w:rsidRPr="00CD53B8" w:rsidRDefault="00F867C0" w:rsidP="00F867C0"/>
    <w:p w14:paraId="4FD4075C" w14:textId="2A0FF7EC" w:rsidR="00F867C0" w:rsidRPr="00CD53B8" w:rsidRDefault="00A71A7D" w:rsidP="00F867C0">
      <w:pPr>
        <w:rPr>
          <w:noProof/>
        </w:rPr>
      </w:pPr>
      <w:hyperlink w:anchor="Fig43" w:history="1">
        <w:r w:rsidRPr="00CD53B8">
          <w:rPr>
            <w:rStyle w:val="Hyperlink"/>
            <w:u w:val="none"/>
          </w:rPr>
          <w:t xml:space="preserve">Figure 4-3. Pherocon® AN/NB yellow stick trap for the olive fruit fly Bactrocera oleae with </w:t>
        </w:r>
        <w:r w:rsidRPr="00CD53B8">
          <w:rPr>
            <w:rStyle w:val="Hyperlink"/>
            <w:u w:val="none"/>
          </w:rPr>
          <w:tab/>
          <w:t xml:space="preserve">ammonium bicarbonate food bait and a sex pheromone lure hung in olive branches. </w:t>
        </w:r>
        <w:r w:rsidRPr="00CD53B8">
          <w:rPr>
            <w:rStyle w:val="Hyperlink"/>
            <w:u w:val="none"/>
          </w:rPr>
          <w:tab/>
          <w:t>Photograp</w:t>
        </w:r>
        <w:r w:rsidRPr="00CD53B8">
          <w:rPr>
            <w:rStyle w:val="Hyperlink"/>
            <w:u w:val="none"/>
          </w:rPr>
          <w:t>h</w:t>
        </w:r>
        <w:r w:rsidRPr="00CD53B8">
          <w:rPr>
            <w:rStyle w:val="Hyperlink"/>
            <w:u w:val="none"/>
          </w:rPr>
          <w:t xml:space="preserve"> by Taryn Griffith, University of Florida..............................</w:t>
        </w:r>
      </w:hyperlink>
    </w:p>
    <w:p w14:paraId="142B3D8D" w14:textId="77777777" w:rsidR="00F867C0" w:rsidRPr="00CD53B8" w:rsidRDefault="00F867C0" w:rsidP="00F867C0"/>
    <w:p w14:paraId="59E4F7A1" w14:textId="014B442E" w:rsidR="00F867C0" w:rsidRPr="00CD53B8" w:rsidRDefault="00A71A7D" w:rsidP="00F867C0">
      <w:pPr>
        <w:ind w:right="-180"/>
      </w:pPr>
      <w:hyperlink w:anchor="Fig44" w:history="1">
        <w:r w:rsidRPr="00CD53B8">
          <w:rPr>
            <w:rStyle w:val="Hyperlink"/>
            <w:u w:val="none"/>
          </w:rPr>
          <w:t xml:space="preserve">Figure 4-4. Comparison of lure type on collection of A) Hemiptera B) Euschistus quadrator </w:t>
        </w:r>
        <w:r w:rsidRPr="00CD53B8">
          <w:rPr>
            <w:rStyle w:val="Hyperlink"/>
            <w:u w:val="none"/>
          </w:rPr>
          <w:tab/>
          <w:t>Rolston C) Reduviidae, and D) Apiomerus crassipes Fabricius. Lures were placed in dual-</w:t>
        </w:r>
        <w:r w:rsidRPr="00CD53B8">
          <w:rPr>
            <w:rStyle w:val="Hyperlink"/>
            <w:u w:val="none"/>
          </w:rPr>
          <w:tab/>
          <w:t>funnel stink bug traps.</w:t>
        </w:r>
        <w:r w:rsidRPr="00CD53B8">
          <w:rPr>
            <w:rStyle w:val="Hyperlink"/>
            <w:u w:val="none"/>
          </w:rPr>
          <w:tab/>
          <w:t xml:space="preserve">Significance confirmed with a paired t-test (P ≤0.05). Means with </w:t>
        </w:r>
        <w:r w:rsidRPr="00CD53B8">
          <w:rPr>
            <w:rStyle w:val="Hyperlink"/>
            <w:u w:val="none"/>
          </w:rPr>
          <w:tab/>
          <w:t xml:space="preserve">different letters are significantly different.  </w:t>
        </w:r>
      </w:hyperlink>
    </w:p>
    <w:p w14:paraId="3FFCB82D" w14:textId="77777777" w:rsidR="00F867C0" w:rsidRPr="00CD53B8" w:rsidRDefault="00F867C0" w:rsidP="00F867C0"/>
    <w:p w14:paraId="5D326446" w14:textId="5229BEEF" w:rsidR="00F867C0" w:rsidRPr="00CD53B8" w:rsidRDefault="00A71A7D" w:rsidP="00F867C0">
      <w:hyperlink w:anchor="Fig45" w:history="1">
        <w:r w:rsidR="00F867C0" w:rsidRPr="00CD53B8">
          <w:rPr>
            <w:rStyle w:val="Hyperlink"/>
            <w:u w:val="none"/>
          </w:rPr>
          <w:t>Figure 4-5. A Vespid wasp and its nest inside a dual funnel trap baited for consperse stink bugs,</w:t>
        </w:r>
        <w:r w:rsidR="00F867C0" w:rsidRPr="00CD53B8">
          <w:rPr>
            <w:rStyle w:val="Hyperlink"/>
            <w:u w:val="none"/>
          </w:rPr>
          <w:tab/>
        </w:r>
        <w:r w:rsidR="00F867C0" w:rsidRPr="00CD53B8">
          <w:rPr>
            <w:rStyle w:val="Hyperlink"/>
            <w:u w:val="none"/>
          </w:rPr>
          <w:tab/>
          <w:t xml:space="preserve"> </w:t>
        </w:r>
        <w:r w:rsidR="00F867C0" w:rsidRPr="00CD53B8">
          <w:rPr>
            <w:rStyle w:val="Hyperlink"/>
            <w:i/>
            <w:u w:val="none"/>
          </w:rPr>
          <w:t xml:space="preserve">Euschistus conspersus </w:t>
        </w:r>
        <w:r w:rsidR="00F867C0" w:rsidRPr="00CD53B8">
          <w:rPr>
            <w:rStyle w:val="Hyperlink"/>
            <w:u w:val="none"/>
          </w:rPr>
          <w:t>U</w:t>
        </w:r>
        <w:r w:rsidR="00F867C0" w:rsidRPr="00CD53B8">
          <w:rPr>
            <w:rStyle w:val="Hyperlink"/>
            <w:u w:val="none"/>
          </w:rPr>
          <w:t>lher</w:t>
        </w:r>
        <w:r w:rsidR="00F867C0" w:rsidRPr="00CD53B8">
          <w:rPr>
            <w:rStyle w:val="Hyperlink"/>
            <w:i/>
            <w:u w:val="none"/>
          </w:rPr>
          <w:t xml:space="preserve">. </w:t>
        </w:r>
        <w:r w:rsidR="00F867C0" w:rsidRPr="00CD53B8">
          <w:rPr>
            <w:rStyle w:val="Hyperlink"/>
            <w:u w:val="none"/>
          </w:rPr>
          <w:t>Photograph by Taryn Griffith, University of Florida............</w:t>
        </w:r>
      </w:hyperlink>
    </w:p>
    <w:p w14:paraId="435ED364" w14:textId="77777777" w:rsidR="00C90343" w:rsidRPr="00CD53B8" w:rsidRDefault="00C90343" w:rsidP="00C90343"/>
    <w:p w14:paraId="27E075AD" w14:textId="77777777" w:rsidR="00C90343" w:rsidRPr="00CD53B8" w:rsidRDefault="00C90343" w:rsidP="00C90343">
      <w:pPr>
        <w:jc w:val="center"/>
      </w:pPr>
    </w:p>
    <w:p w14:paraId="690F3939" w14:textId="77777777" w:rsidR="00C90343" w:rsidRPr="00CD53B8" w:rsidRDefault="00C90343" w:rsidP="00C90343">
      <w:pPr>
        <w:jc w:val="center"/>
      </w:pPr>
    </w:p>
    <w:p w14:paraId="08133593" w14:textId="6996BDC5" w:rsidR="00C90343" w:rsidRPr="00CD53B8" w:rsidRDefault="00C90343" w:rsidP="00C90343">
      <w:pPr>
        <w:jc w:val="center"/>
      </w:pPr>
    </w:p>
    <w:p w14:paraId="56FB2613" w14:textId="7BF09C3D" w:rsidR="00F867C0" w:rsidRPr="00CD53B8" w:rsidRDefault="00F867C0" w:rsidP="00C90343">
      <w:pPr>
        <w:jc w:val="center"/>
      </w:pPr>
    </w:p>
    <w:p w14:paraId="58A6BB3B" w14:textId="0F69B601" w:rsidR="00F867C0" w:rsidRPr="00CD53B8" w:rsidRDefault="00F867C0" w:rsidP="00C90343">
      <w:pPr>
        <w:jc w:val="center"/>
      </w:pPr>
    </w:p>
    <w:p w14:paraId="65780998" w14:textId="49150620" w:rsidR="00F867C0" w:rsidRPr="00CD53B8" w:rsidRDefault="00F867C0" w:rsidP="00C90343">
      <w:pPr>
        <w:jc w:val="center"/>
      </w:pPr>
    </w:p>
    <w:p w14:paraId="4698E7C5" w14:textId="73004ADA" w:rsidR="00F867C0" w:rsidRPr="00CD53B8" w:rsidRDefault="00F867C0" w:rsidP="00C90343">
      <w:pPr>
        <w:jc w:val="center"/>
      </w:pPr>
    </w:p>
    <w:p w14:paraId="6D4488AD" w14:textId="56A9AA0F" w:rsidR="00F867C0" w:rsidRPr="00CD53B8" w:rsidRDefault="00F867C0" w:rsidP="00C90343">
      <w:pPr>
        <w:jc w:val="center"/>
      </w:pPr>
    </w:p>
    <w:p w14:paraId="45EDEF5E" w14:textId="5404D4E5" w:rsidR="00E65ECE" w:rsidRPr="00CD53B8" w:rsidRDefault="00E65ECE" w:rsidP="00C90343">
      <w:pPr>
        <w:jc w:val="center"/>
      </w:pPr>
    </w:p>
    <w:p w14:paraId="586836AC" w14:textId="31064A63" w:rsidR="00E65ECE" w:rsidRPr="00CD53B8" w:rsidRDefault="00E65ECE" w:rsidP="00C90343">
      <w:pPr>
        <w:jc w:val="center"/>
      </w:pPr>
    </w:p>
    <w:p w14:paraId="59609300" w14:textId="68F45B70" w:rsidR="00E65ECE" w:rsidRPr="00CD53B8" w:rsidRDefault="00E65ECE" w:rsidP="00C90343">
      <w:pPr>
        <w:jc w:val="center"/>
      </w:pPr>
    </w:p>
    <w:p w14:paraId="0164BBDF" w14:textId="108807DF" w:rsidR="00E65ECE" w:rsidRPr="00CD53B8" w:rsidRDefault="00E65ECE" w:rsidP="00C90343">
      <w:pPr>
        <w:jc w:val="center"/>
      </w:pPr>
    </w:p>
    <w:p w14:paraId="4DA2AFC8" w14:textId="753E72B8" w:rsidR="00E65ECE" w:rsidRPr="00CD53B8" w:rsidRDefault="00E65ECE" w:rsidP="00C90343">
      <w:pPr>
        <w:jc w:val="center"/>
      </w:pPr>
    </w:p>
    <w:p w14:paraId="77C3E3F1" w14:textId="310C925B" w:rsidR="00E65ECE" w:rsidRPr="00CD53B8" w:rsidRDefault="00E65ECE" w:rsidP="00C90343">
      <w:pPr>
        <w:jc w:val="center"/>
      </w:pPr>
    </w:p>
    <w:p w14:paraId="4A578600" w14:textId="1ABC78C8" w:rsidR="00E65ECE" w:rsidRPr="00CD53B8" w:rsidRDefault="00E65ECE" w:rsidP="00C90343">
      <w:pPr>
        <w:jc w:val="center"/>
      </w:pPr>
    </w:p>
    <w:p w14:paraId="4B724EC5" w14:textId="7B44CBA8" w:rsidR="00E65ECE" w:rsidRPr="00CD53B8" w:rsidRDefault="00E65ECE" w:rsidP="00C90343">
      <w:pPr>
        <w:jc w:val="center"/>
      </w:pPr>
    </w:p>
    <w:p w14:paraId="1945E20C" w14:textId="28FD9D22" w:rsidR="00E65ECE" w:rsidRPr="00CD53B8" w:rsidRDefault="00E65ECE" w:rsidP="00C90343">
      <w:pPr>
        <w:jc w:val="center"/>
      </w:pPr>
    </w:p>
    <w:p w14:paraId="2481F2BA" w14:textId="28498717" w:rsidR="00E65ECE" w:rsidRPr="00CD53B8" w:rsidRDefault="00E65ECE" w:rsidP="00C90343">
      <w:pPr>
        <w:jc w:val="center"/>
      </w:pPr>
    </w:p>
    <w:p w14:paraId="27D035B4" w14:textId="79A904A4" w:rsidR="00E65ECE" w:rsidRPr="00CD53B8" w:rsidRDefault="00E65ECE" w:rsidP="00C90343">
      <w:pPr>
        <w:jc w:val="center"/>
      </w:pPr>
    </w:p>
    <w:p w14:paraId="64240801" w14:textId="77777777" w:rsidR="00E65ECE" w:rsidRPr="00CD53B8" w:rsidRDefault="00E65ECE" w:rsidP="00C90343">
      <w:pPr>
        <w:jc w:val="center"/>
      </w:pPr>
    </w:p>
    <w:p w14:paraId="16D1D0ED" w14:textId="0A48D1C4" w:rsidR="00F867C0" w:rsidRPr="00CD53B8" w:rsidRDefault="00F867C0" w:rsidP="00C90343">
      <w:pPr>
        <w:jc w:val="center"/>
      </w:pPr>
    </w:p>
    <w:p w14:paraId="26A4127D" w14:textId="7F66076B" w:rsidR="00F867C0" w:rsidRPr="00CD53B8" w:rsidRDefault="00F867C0" w:rsidP="00C90343">
      <w:pPr>
        <w:jc w:val="center"/>
      </w:pPr>
    </w:p>
    <w:p w14:paraId="0837950D" w14:textId="575DCCE4" w:rsidR="00F867C0" w:rsidRPr="00CD53B8" w:rsidRDefault="00F867C0" w:rsidP="00C90343">
      <w:pPr>
        <w:jc w:val="center"/>
      </w:pPr>
    </w:p>
    <w:p w14:paraId="448A375F" w14:textId="057B0A9C" w:rsidR="00F867C0" w:rsidRPr="00CD53B8" w:rsidRDefault="00F867C0" w:rsidP="00C90343">
      <w:pPr>
        <w:jc w:val="center"/>
      </w:pPr>
    </w:p>
    <w:p w14:paraId="5C52C701" w14:textId="6EA96460" w:rsidR="00F867C0" w:rsidRPr="00CD53B8" w:rsidRDefault="00F867C0" w:rsidP="00C90343">
      <w:pPr>
        <w:jc w:val="center"/>
      </w:pPr>
    </w:p>
    <w:p w14:paraId="2D02AAE8" w14:textId="77777777" w:rsidR="00C90343" w:rsidRPr="00CD53B8" w:rsidRDefault="00C90343" w:rsidP="006032D5">
      <w:pPr>
        <w:jc w:val="center"/>
      </w:pPr>
      <w:bookmarkStart w:id="10" w:name="Abstract"/>
      <w:r w:rsidRPr="00CD53B8">
        <w:lastRenderedPageBreak/>
        <w:t xml:space="preserve">Abstract of Thesis Presented to the Graduate School </w:t>
      </w:r>
    </w:p>
    <w:bookmarkEnd w:id="10"/>
    <w:p w14:paraId="5A63472B" w14:textId="77777777" w:rsidR="00C90343" w:rsidRPr="00CD53B8" w:rsidRDefault="00C90343" w:rsidP="00C90343">
      <w:pPr>
        <w:jc w:val="center"/>
      </w:pPr>
      <w:r w:rsidRPr="00CD53B8">
        <w:t xml:space="preserve">of the University of Florida in Partial Fulfillment of the </w:t>
      </w:r>
      <w:r w:rsidRPr="00CD53B8">
        <w:tab/>
      </w:r>
    </w:p>
    <w:p w14:paraId="2DAE2200" w14:textId="77777777" w:rsidR="00C90343" w:rsidRPr="00CD53B8" w:rsidRDefault="00C90343" w:rsidP="00C90343">
      <w:pPr>
        <w:jc w:val="center"/>
      </w:pPr>
      <w:r w:rsidRPr="00CD53B8">
        <w:t>Requirements for the Degree of Master of Science</w:t>
      </w:r>
    </w:p>
    <w:p w14:paraId="0C5B2AA0" w14:textId="77777777" w:rsidR="00C90343" w:rsidRPr="00CD53B8" w:rsidRDefault="00C90343" w:rsidP="00C90343">
      <w:pPr>
        <w:jc w:val="center"/>
      </w:pPr>
    </w:p>
    <w:p w14:paraId="207F00B0" w14:textId="77777777" w:rsidR="00C90343" w:rsidRPr="00CD53B8" w:rsidRDefault="00C90343" w:rsidP="00C90343">
      <w:pPr>
        <w:jc w:val="center"/>
      </w:pPr>
    </w:p>
    <w:p w14:paraId="434A1B22" w14:textId="77777777" w:rsidR="00C90343" w:rsidRPr="00CD53B8" w:rsidRDefault="00C90343" w:rsidP="00C90343">
      <w:pPr>
        <w:jc w:val="center"/>
      </w:pPr>
    </w:p>
    <w:p w14:paraId="0CFFADDD" w14:textId="77777777" w:rsidR="00C90343" w:rsidRPr="00CD53B8" w:rsidRDefault="00C90343" w:rsidP="00C90343">
      <w:pPr>
        <w:jc w:val="center"/>
        <w:rPr>
          <w:sz w:val="28"/>
        </w:rPr>
      </w:pPr>
      <w:r w:rsidRPr="00CD53B8">
        <w:rPr>
          <w:sz w:val="28"/>
        </w:rPr>
        <w:t xml:space="preserve">SURVEY OF ARTHROPOD PESTS OF </w:t>
      </w:r>
      <w:r w:rsidRPr="00CD53B8">
        <w:rPr>
          <w:i/>
          <w:sz w:val="28"/>
        </w:rPr>
        <w:t>Olea europea</w:t>
      </w:r>
      <w:r w:rsidRPr="00CD53B8">
        <w:rPr>
          <w:sz w:val="28"/>
        </w:rPr>
        <w:t xml:space="preserve"> IN NORTH CENTRAL FLORIDA OLIVE GROVES  </w:t>
      </w:r>
    </w:p>
    <w:p w14:paraId="47BDA7D7" w14:textId="77777777" w:rsidR="00C90343" w:rsidRPr="00CD53B8" w:rsidRDefault="00C90343" w:rsidP="00C90343">
      <w:pPr>
        <w:jc w:val="center"/>
      </w:pPr>
    </w:p>
    <w:p w14:paraId="51DCB18E" w14:textId="77777777" w:rsidR="00C90343" w:rsidRPr="00CD53B8" w:rsidRDefault="00C90343" w:rsidP="00C90343">
      <w:pPr>
        <w:jc w:val="center"/>
      </w:pPr>
      <w:r w:rsidRPr="00CD53B8">
        <w:t xml:space="preserve">By </w:t>
      </w:r>
    </w:p>
    <w:p w14:paraId="1A94753F" w14:textId="77777777" w:rsidR="00C90343" w:rsidRPr="00CD53B8" w:rsidRDefault="00C90343" w:rsidP="00C90343">
      <w:pPr>
        <w:jc w:val="center"/>
      </w:pPr>
    </w:p>
    <w:p w14:paraId="4C62B180" w14:textId="77777777" w:rsidR="00C90343" w:rsidRPr="00CD53B8" w:rsidRDefault="00C90343" w:rsidP="00C90343">
      <w:pPr>
        <w:jc w:val="center"/>
      </w:pPr>
      <w:r w:rsidRPr="00CD53B8">
        <w:t>Eleanor Frances Phillips</w:t>
      </w:r>
    </w:p>
    <w:p w14:paraId="01405D83" w14:textId="77777777" w:rsidR="00C90343" w:rsidRPr="00CD53B8" w:rsidRDefault="00C90343" w:rsidP="00C90343">
      <w:pPr>
        <w:jc w:val="center"/>
      </w:pPr>
    </w:p>
    <w:p w14:paraId="1D500E2F" w14:textId="77777777" w:rsidR="00C90343" w:rsidRPr="00CD53B8" w:rsidRDefault="00C90343" w:rsidP="00C90343">
      <w:pPr>
        <w:jc w:val="center"/>
      </w:pPr>
      <w:r w:rsidRPr="00CD53B8">
        <w:t>August 2019</w:t>
      </w:r>
    </w:p>
    <w:p w14:paraId="233CDF45" w14:textId="77777777" w:rsidR="00C90343" w:rsidRPr="00CD53B8" w:rsidRDefault="00C90343" w:rsidP="00C90343">
      <w:pPr>
        <w:jc w:val="center"/>
      </w:pPr>
    </w:p>
    <w:p w14:paraId="714E0FE6" w14:textId="77777777" w:rsidR="00C90343" w:rsidRPr="00CD53B8" w:rsidRDefault="00C90343" w:rsidP="00C90343">
      <w:r w:rsidRPr="00CD53B8">
        <w:t>Chair: Jennifer L. Gillett-Kaufman</w:t>
      </w:r>
    </w:p>
    <w:p w14:paraId="4F7BD59A" w14:textId="33BEBE58" w:rsidR="00C90343" w:rsidRPr="00CD53B8" w:rsidRDefault="00C90343" w:rsidP="00C90343">
      <w:r w:rsidRPr="00CD53B8">
        <w:t>Major: Entomology and Nematology</w:t>
      </w:r>
    </w:p>
    <w:p w14:paraId="5CBE65A3" w14:textId="77777777" w:rsidR="00C90343" w:rsidRPr="00CD53B8" w:rsidRDefault="00C90343" w:rsidP="00C90343"/>
    <w:p w14:paraId="4E9C6036" w14:textId="35FF8DBC" w:rsidR="00FF14FA" w:rsidRPr="00CD53B8" w:rsidRDefault="009B7C48" w:rsidP="00E65ECE">
      <w:pPr>
        <w:spacing w:line="480" w:lineRule="auto"/>
      </w:pPr>
      <w:r w:rsidRPr="00CD53B8">
        <w:tab/>
      </w:r>
      <w:r w:rsidR="006032D5" w:rsidRPr="00CD53B8">
        <w:t>I</w:t>
      </w:r>
      <w:r w:rsidRPr="00CD53B8">
        <w:t xml:space="preserve">nnovative Florida growers have begun planting olive, </w:t>
      </w:r>
      <w:r w:rsidRPr="00CD53B8">
        <w:rPr>
          <w:i/>
        </w:rPr>
        <w:t>Olea europea</w:t>
      </w:r>
      <w:r w:rsidRPr="00CD53B8">
        <w:t xml:space="preserve"> Linnaeus</w:t>
      </w:r>
      <w:r w:rsidRPr="00CD53B8">
        <w:rPr>
          <w:i/>
        </w:rPr>
        <w:t xml:space="preserve">, </w:t>
      </w:r>
      <w:r w:rsidRPr="00CD53B8">
        <w:t xml:space="preserve">at commercial scale as a potential citrus replacement crop. The primary goal of this study was to characterize the arthropod community of Florida olive groves, with a focus </w:t>
      </w:r>
      <w:r w:rsidR="00CF778C" w:rsidRPr="00CD53B8">
        <w:t>to</w:t>
      </w:r>
      <w:r w:rsidRPr="00CD53B8">
        <w:t xml:space="preserve"> </w:t>
      </w:r>
      <w:r w:rsidR="00CF778C" w:rsidRPr="00CD53B8">
        <w:t>identify</w:t>
      </w:r>
      <w:r w:rsidRPr="00CD53B8">
        <w:t xml:space="preserve"> potential native pests of concern</w:t>
      </w:r>
      <w:r w:rsidR="00AF591A" w:rsidRPr="00CD53B8">
        <w:t xml:space="preserve">, </w:t>
      </w:r>
      <w:r w:rsidR="00CF778C" w:rsidRPr="00CD53B8">
        <w:t>monitor</w:t>
      </w:r>
      <w:r w:rsidRPr="00CD53B8">
        <w:t xml:space="preserve"> for potential invasive, highly economically damaging, olive-specific specie</w:t>
      </w:r>
      <w:r w:rsidR="00AF591A" w:rsidRPr="00CD53B8">
        <w:t xml:space="preserve">s, and </w:t>
      </w:r>
      <w:r w:rsidR="00CF778C" w:rsidRPr="00CD53B8">
        <w:t>determine</w:t>
      </w:r>
      <w:r w:rsidR="00AF591A" w:rsidRPr="00CD53B8">
        <w:t xml:space="preserve"> which taxa could best serve as indicators for grove management indicators. </w:t>
      </w:r>
      <w:r w:rsidR="00465065" w:rsidRPr="00CD53B8">
        <w:t xml:space="preserve">This is one of the few arthropod surveys in a subtropical climate and not in the native </w:t>
      </w:r>
      <w:r w:rsidR="00CC6676" w:rsidRPr="00CD53B8">
        <w:t xml:space="preserve">Mediterranean </w:t>
      </w:r>
      <w:r w:rsidR="00465065" w:rsidRPr="00CD53B8">
        <w:t xml:space="preserve">climate of olive trees. </w:t>
      </w:r>
      <w:r w:rsidR="004B3A8F" w:rsidRPr="00CD53B8">
        <w:t xml:space="preserve">This study </w:t>
      </w:r>
      <w:r w:rsidR="00FF14FA" w:rsidRPr="00CD53B8">
        <w:t>utilized</w:t>
      </w:r>
      <w:r w:rsidR="004B3A8F" w:rsidRPr="00CD53B8">
        <w:t xml:space="preserve"> e</w:t>
      </w:r>
      <w:r w:rsidRPr="00CD53B8">
        <w:t>ight</w:t>
      </w:r>
      <w:r w:rsidR="00A9271E" w:rsidRPr="00CD53B8">
        <w:t xml:space="preserve"> above-ground</w:t>
      </w:r>
      <w:r w:rsidRPr="00CD53B8">
        <w:t xml:space="preserve"> sampling techniques </w:t>
      </w:r>
      <w:r w:rsidR="00CC6676" w:rsidRPr="00CD53B8">
        <w:t xml:space="preserve">used in multiple sampling locations </w:t>
      </w:r>
      <w:r w:rsidRPr="00CD53B8">
        <w:t>during two growing seasons</w:t>
      </w:r>
      <w:r w:rsidR="00AF591A" w:rsidRPr="00CD53B8">
        <w:t xml:space="preserve"> to capture the diversity and monitor the </w:t>
      </w:r>
      <w:r w:rsidR="003E251B" w:rsidRPr="00CD53B8">
        <w:t xml:space="preserve">arthropods </w:t>
      </w:r>
      <w:r w:rsidR="00465065" w:rsidRPr="00CD53B8">
        <w:t>present in four north central olive groves</w:t>
      </w:r>
      <w:r w:rsidR="00CC6676" w:rsidRPr="00CD53B8">
        <w:t>. These included</w:t>
      </w:r>
      <w:r w:rsidR="00FF14FA" w:rsidRPr="00CD53B8">
        <w:t>: branch tapping, trunk bark brushing, inter-row sweep netting, visual observation</w:t>
      </w:r>
      <w:r w:rsidR="00EC16BE" w:rsidRPr="00CD53B8">
        <w:t>s</w:t>
      </w:r>
      <w:r w:rsidR="00FF14FA" w:rsidRPr="00CD53B8">
        <w:t>, fruit collection, colored sticky cards, olive fruit fly baited sticky traps, and dual funnel stink bug traps</w:t>
      </w:r>
      <w:r w:rsidR="003E251B" w:rsidRPr="00CD53B8">
        <w:t>.</w:t>
      </w:r>
      <w:r w:rsidR="00A9271E" w:rsidRPr="00CD53B8">
        <w:t xml:space="preserve"> </w:t>
      </w:r>
    </w:p>
    <w:p w14:paraId="27ED45BB" w14:textId="77777777" w:rsidR="00140DBD" w:rsidRPr="00CD53B8" w:rsidRDefault="00140DBD" w:rsidP="00140DBD"/>
    <w:p w14:paraId="0F4DFF40" w14:textId="1E6FBA9D" w:rsidR="00C90343" w:rsidRPr="00CD53B8" w:rsidRDefault="001C5307" w:rsidP="00E65ECE">
      <w:pPr>
        <w:spacing w:line="480" w:lineRule="auto"/>
        <w:ind w:firstLine="720"/>
      </w:pPr>
      <w:r w:rsidRPr="00CD53B8">
        <w:t>No</w:t>
      </w:r>
      <w:r w:rsidR="00A9271E" w:rsidRPr="00CD53B8">
        <w:t xml:space="preserve"> arthropods emerge</w:t>
      </w:r>
      <w:r w:rsidR="00CC6676" w:rsidRPr="00CD53B8">
        <w:t>d</w:t>
      </w:r>
      <w:r w:rsidR="00A9271E" w:rsidRPr="00CD53B8">
        <w:t xml:space="preserve"> from collected fruit, </w:t>
      </w:r>
      <w:r w:rsidR="00AE1F5E" w:rsidRPr="00CD53B8">
        <w:t xml:space="preserve">and no taxa were determined to be </w:t>
      </w:r>
      <w:r w:rsidR="00CC6676" w:rsidRPr="00CD53B8">
        <w:t>characteristic</w:t>
      </w:r>
      <w:r w:rsidR="00AE1F5E" w:rsidRPr="00CD53B8">
        <w:t xml:space="preserve"> of grove management regime</w:t>
      </w:r>
      <w:r w:rsidR="00741D3D" w:rsidRPr="00CD53B8">
        <w:t xml:space="preserve"> or condition. </w:t>
      </w:r>
    </w:p>
    <w:p w14:paraId="3E45F658" w14:textId="5498E801" w:rsidR="00C90343" w:rsidRPr="00CD53B8" w:rsidRDefault="00FF14FA" w:rsidP="00E65ECE">
      <w:pPr>
        <w:spacing w:line="480" w:lineRule="auto"/>
      </w:pPr>
      <w:r w:rsidRPr="00CD53B8">
        <w:lastRenderedPageBreak/>
        <w:tab/>
        <w:t xml:space="preserve">The sticky cards deployed in the olive tree canopies were yellow and blue to target Thysanoptera. The most abundant </w:t>
      </w:r>
      <w:r w:rsidR="00CC6676" w:rsidRPr="00CD53B8">
        <w:t>t</w:t>
      </w:r>
      <w:r w:rsidRPr="00CD53B8">
        <w:t xml:space="preserve">hrips pest species of concern </w:t>
      </w:r>
      <w:r w:rsidR="00CC6676" w:rsidRPr="00CD53B8">
        <w:t xml:space="preserve">was </w:t>
      </w:r>
      <w:r w:rsidR="001C5307" w:rsidRPr="00CD53B8">
        <w:t xml:space="preserve">a flower-feeding thrips </w:t>
      </w:r>
      <w:r w:rsidRPr="00CD53B8">
        <w:rPr>
          <w:i/>
        </w:rPr>
        <w:t>Frankliniella bispinosa.</w:t>
      </w:r>
      <w:r w:rsidR="001C5307" w:rsidRPr="00CD53B8">
        <w:t xml:space="preserve"> The yellow cards also attracted a potential pest </w:t>
      </w:r>
      <w:r w:rsidR="001C5307" w:rsidRPr="00CD53B8">
        <w:rPr>
          <w:i/>
        </w:rPr>
        <w:t>Homalodisca vitripennis</w:t>
      </w:r>
      <w:r w:rsidR="001C5307" w:rsidRPr="00CD53B8">
        <w:t>.</w:t>
      </w:r>
      <w:r w:rsidRPr="00CD53B8">
        <w:rPr>
          <w:i/>
        </w:rPr>
        <w:t xml:space="preserve"> </w:t>
      </w:r>
      <w:r w:rsidRPr="00CD53B8">
        <w:t xml:space="preserve">Both of these pests warrant future monitoring in Florida olive, especially </w:t>
      </w:r>
      <w:r w:rsidRPr="00CD53B8">
        <w:rPr>
          <w:i/>
        </w:rPr>
        <w:t xml:space="preserve">F. bispinosa </w:t>
      </w:r>
      <w:r w:rsidRPr="00CD53B8">
        <w:t xml:space="preserve">in future years with more flowering. </w:t>
      </w:r>
    </w:p>
    <w:p w14:paraId="09095CBD" w14:textId="77777777" w:rsidR="00140DBD" w:rsidRPr="00CD53B8" w:rsidRDefault="00140DBD" w:rsidP="00140DBD"/>
    <w:p w14:paraId="61BC79B0" w14:textId="47376121" w:rsidR="00EC16BE" w:rsidRPr="00CD53B8" w:rsidRDefault="00FF14FA" w:rsidP="00E65ECE">
      <w:pPr>
        <w:spacing w:line="480" w:lineRule="auto"/>
      </w:pPr>
      <w:r w:rsidRPr="00CD53B8">
        <w:tab/>
        <w:t xml:space="preserve">The baited olive fruit fly sticky cards and stink bug traps were deployed </w:t>
      </w:r>
      <w:r w:rsidR="009D2B03" w:rsidRPr="00CD53B8">
        <w:t xml:space="preserve">to </w:t>
      </w:r>
      <w:r w:rsidRPr="00CD53B8">
        <w:t xml:space="preserve">monitor for </w:t>
      </w:r>
      <w:r w:rsidR="009D2B03" w:rsidRPr="00CD53B8">
        <w:t>target</w:t>
      </w:r>
      <w:r w:rsidRPr="00CD53B8">
        <w:t xml:space="preserve"> serious invasive pests of olive fruit, the olive fruit fly </w:t>
      </w:r>
      <w:r w:rsidRPr="00CD53B8">
        <w:rPr>
          <w:i/>
        </w:rPr>
        <w:t>Bactrocera oleae</w:t>
      </w:r>
      <w:r w:rsidRPr="00CD53B8">
        <w:t xml:space="preserve">, and potential endemic olive fruit pests, such as pentatomids in the genus </w:t>
      </w:r>
      <w:r w:rsidRPr="00CD53B8">
        <w:rPr>
          <w:i/>
        </w:rPr>
        <w:t>Euschistus</w:t>
      </w:r>
      <w:r w:rsidR="009D2B03" w:rsidRPr="00CD53B8">
        <w:t xml:space="preserve"> spp. </w:t>
      </w:r>
      <w:r w:rsidR="00C66F78" w:rsidRPr="00CD53B8">
        <w:t xml:space="preserve">On the olive fruit fly cards, no </w:t>
      </w:r>
      <w:r w:rsidR="00C66F78" w:rsidRPr="00CD53B8">
        <w:rPr>
          <w:i/>
        </w:rPr>
        <w:t xml:space="preserve">B. oleae </w:t>
      </w:r>
      <w:r w:rsidR="00C66F78" w:rsidRPr="00CD53B8">
        <w:t xml:space="preserve">were identified, although again the yellow color of the cards attracted potential pests of concern </w:t>
      </w:r>
      <w:r w:rsidR="00C66F78" w:rsidRPr="00CD53B8">
        <w:rPr>
          <w:i/>
        </w:rPr>
        <w:t>H</w:t>
      </w:r>
      <w:r w:rsidR="006032D5" w:rsidRPr="00CD53B8">
        <w:rPr>
          <w:i/>
        </w:rPr>
        <w:t>omalodisca</w:t>
      </w:r>
      <w:r w:rsidR="00C66F78" w:rsidRPr="00CD53B8">
        <w:rPr>
          <w:i/>
        </w:rPr>
        <w:t xml:space="preserve"> vitripennis</w:t>
      </w:r>
      <w:r w:rsidR="00C66F78" w:rsidRPr="00CD53B8">
        <w:t>. Multiple species of stink bugs</w:t>
      </w:r>
      <w:r w:rsidR="00CC6676" w:rsidRPr="00CD53B8">
        <w:t>,</w:t>
      </w:r>
      <w:r w:rsidR="00C66F78" w:rsidRPr="00CD53B8">
        <w:t xml:space="preserve"> </w:t>
      </w:r>
      <w:r w:rsidR="00CC6676" w:rsidRPr="00CD53B8">
        <w:t xml:space="preserve">the majority of which </w:t>
      </w:r>
      <w:r w:rsidR="001C5307" w:rsidRPr="00CD53B8">
        <w:t xml:space="preserve">were from the genus </w:t>
      </w:r>
      <w:r w:rsidR="00CC6676" w:rsidRPr="00CD53B8">
        <w:rPr>
          <w:i/>
        </w:rPr>
        <w:t>Euschistus</w:t>
      </w:r>
      <w:r w:rsidR="00CC6676" w:rsidRPr="00CD53B8">
        <w:t>.</w:t>
      </w:r>
    </w:p>
    <w:p w14:paraId="3295F7BF" w14:textId="77777777" w:rsidR="00140DBD" w:rsidRPr="00CD53B8" w:rsidRDefault="00140DBD" w:rsidP="00140DBD"/>
    <w:p w14:paraId="47734060" w14:textId="77777777" w:rsidR="001C5307" w:rsidRPr="00CD53B8" w:rsidRDefault="00EC16BE" w:rsidP="00E65ECE">
      <w:pPr>
        <w:spacing w:line="480" w:lineRule="auto"/>
        <w:ind w:firstLine="720"/>
      </w:pPr>
      <w:r w:rsidRPr="00CD53B8">
        <w:t xml:space="preserve">A total of </w:t>
      </w:r>
      <w:r w:rsidR="001C5307" w:rsidRPr="00CD53B8">
        <w:t>25,107</w:t>
      </w:r>
      <w:r w:rsidR="001C5307" w:rsidRPr="00CD53B8">
        <w:t xml:space="preserve"> </w:t>
      </w:r>
      <w:r w:rsidRPr="00CD53B8">
        <w:t xml:space="preserve">insects </w:t>
      </w:r>
      <w:r w:rsidR="001C5307" w:rsidRPr="00CD53B8">
        <w:t xml:space="preserve">were collected </w:t>
      </w:r>
      <w:r w:rsidR="001C5307" w:rsidRPr="00CD53B8">
        <w:t>from branch tap, bark brush, sweep netting, and visual observation sampling</w:t>
      </w:r>
      <w:r w:rsidR="001C5307" w:rsidRPr="00CD53B8">
        <w:t>, and were identified in 19 orders and 110 families.</w:t>
      </w:r>
      <w:r w:rsidRPr="00CD53B8">
        <w:t xml:space="preserve"> The potentially invasive pests, olive fruit fly and olive psyllid were not detected in this survey.  </w:t>
      </w:r>
      <w:r w:rsidRPr="00CD53B8">
        <w:t xml:space="preserve">Key pests, potentially responsible for the most damage included the black scale, </w:t>
      </w:r>
      <w:r w:rsidRPr="00CD53B8">
        <w:rPr>
          <w:i/>
        </w:rPr>
        <w:t>Saissetia oleae</w:t>
      </w:r>
      <w:r w:rsidRPr="00CD53B8">
        <w:t xml:space="preserve">, and hornworms, </w:t>
      </w:r>
      <w:r w:rsidRPr="00CD53B8">
        <w:rPr>
          <w:i/>
        </w:rPr>
        <w:t>Manduca rustica</w:t>
      </w:r>
      <w:r w:rsidRPr="00CD53B8">
        <w:t xml:space="preserve">. Other arthropods with the potential to become secondary pests were determined to be </w:t>
      </w:r>
      <w:r w:rsidRPr="00CD53B8">
        <w:rPr>
          <w:i/>
        </w:rPr>
        <w:t xml:space="preserve">Frankliniella bispinosa, </w:t>
      </w:r>
      <w:r w:rsidRPr="00CD53B8">
        <w:t xml:space="preserve">Crambidae shootworms, and phytophagous Heteroptera such as </w:t>
      </w:r>
      <w:r w:rsidRPr="00CD53B8">
        <w:rPr>
          <w:i/>
        </w:rPr>
        <w:t>Eu</w:t>
      </w:r>
      <w:r w:rsidR="001C5307" w:rsidRPr="00CD53B8">
        <w:rPr>
          <w:i/>
        </w:rPr>
        <w:t>s</w:t>
      </w:r>
      <w:r w:rsidRPr="00CD53B8">
        <w:rPr>
          <w:i/>
        </w:rPr>
        <w:t>chistus</w:t>
      </w:r>
      <w:r w:rsidRPr="00CD53B8">
        <w:t xml:space="preserve"> spp. stinkbugs. A potential non-target pest of concern was identified in the traps as being present and active in the olive groves was </w:t>
      </w:r>
      <w:r w:rsidRPr="00CD53B8">
        <w:rPr>
          <w:i/>
        </w:rPr>
        <w:t>Homalodisca vitripennis</w:t>
      </w:r>
      <w:r w:rsidRPr="00CD53B8">
        <w:t>, which is a vector of a serious bacterial pathogen of olive.</w:t>
      </w:r>
      <w:r w:rsidR="00F56250" w:rsidRPr="00CD53B8">
        <w:t xml:space="preserve"> Seasonal patterns of abundance were determined with the most pronounced associated with </w:t>
      </w:r>
      <w:r w:rsidR="00F56250" w:rsidRPr="00CD53B8">
        <w:rPr>
          <w:i/>
        </w:rPr>
        <w:t>Frankliniella</w:t>
      </w:r>
      <w:r w:rsidR="00F56250" w:rsidRPr="00CD53B8">
        <w:t xml:space="preserve"> spp. thrips with greatest abundance associated with months when blossoms were present. </w:t>
      </w:r>
    </w:p>
    <w:p w14:paraId="79188172" w14:textId="29DB7567" w:rsidR="00EC16BE" w:rsidRPr="00CD53B8" w:rsidRDefault="001C5307" w:rsidP="00E65ECE">
      <w:pPr>
        <w:spacing w:line="480" w:lineRule="auto"/>
        <w:ind w:firstLine="720"/>
      </w:pPr>
      <w:r w:rsidRPr="00CD53B8">
        <w:lastRenderedPageBreak/>
        <w:t>This survey provides insight into integrated pest management of arthropods of Florida olive, including optimal monitoring stragety for potential pests of concern.</w:t>
      </w:r>
      <w:r w:rsidR="00F56250" w:rsidRPr="00CD53B8">
        <w:t xml:space="preserve"> </w:t>
      </w:r>
      <w:del w:id="11" w:author="Microsoft Office User" w:date="2019-06-27T09:12:00Z">
        <w:r w:rsidR="00F56250" w:rsidRPr="00CD53B8" w:rsidDel="001C5307">
          <w:delText xml:space="preserve">Future </w:delText>
        </w:r>
      </w:del>
      <w:r w:rsidRPr="00CD53B8">
        <w:t>Continued</w:t>
      </w:r>
      <w:r w:rsidRPr="00CD53B8">
        <w:t xml:space="preserve"> </w:t>
      </w:r>
      <w:r w:rsidR="00F56250" w:rsidRPr="00CD53B8">
        <w:t xml:space="preserve">monitoring for potential pests of olive is warranted to protect </w:t>
      </w:r>
      <w:r w:rsidRPr="00CD53B8">
        <w:t xml:space="preserve">the emerging Florida olive industry from significant arthropod injury and losses. </w:t>
      </w:r>
      <w:r w:rsidR="00F56250" w:rsidRPr="00CD53B8">
        <w:t xml:space="preserve"> </w:t>
      </w:r>
      <w:del w:id="12" w:author="Microsoft Office User" w:date="2019-06-27T09:12:00Z">
        <w:r w:rsidR="00F56250" w:rsidRPr="00CD53B8" w:rsidDel="001C5307">
          <w:delText>/…something about trapping. nformation about optimal methods and timing for sampling is provided in your thesis.  I am running out of good words but you get the idea.</w:delText>
        </w:r>
      </w:del>
    </w:p>
    <w:p w14:paraId="1D085B5F" w14:textId="77777777" w:rsidR="00C90343" w:rsidRPr="00CD53B8" w:rsidRDefault="00C90343" w:rsidP="00C90343"/>
    <w:p w14:paraId="64A61756" w14:textId="77777777" w:rsidR="00C90343" w:rsidRPr="00CD53B8" w:rsidRDefault="00C90343" w:rsidP="00C90343"/>
    <w:p w14:paraId="52DA378D" w14:textId="77777777" w:rsidR="00C90343" w:rsidRPr="00CD53B8" w:rsidRDefault="00C90343" w:rsidP="00C90343"/>
    <w:p w14:paraId="1891F8FD" w14:textId="77777777" w:rsidR="00C90343" w:rsidRPr="00CD53B8" w:rsidRDefault="00C90343" w:rsidP="00C90343"/>
    <w:p w14:paraId="3309B071" w14:textId="77777777" w:rsidR="00C90343" w:rsidRPr="00CD53B8" w:rsidRDefault="00C90343" w:rsidP="00C90343"/>
    <w:p w14:paraId="15C2B12D" w14:textId="77777777" w:rsidR="00C90343" w:rsidRPr="00CD53B8" w:rsidRDefault="00C90343" w:rsidP="00C90343"/>
    <w:p w14:paraId="35FF7127" w14:textId="77777777" w:rsidR="00C90343" w:rsidRPr="00CD53B8" w:rsidRDefault="00C90343" w:rsidP="00C90343"/>
    <w:p w14:paraId="23A4B32C" w14:textId="77777777" w:rsidR="00C90343" w:rsidRPr="00CD53B8" w:rsidRDefault="00C90343" w:rsidP="00C90343"/>
    <w:p w14:paraId="007A55D6" w14:textId="77777777" w:rsidR="00C90343" w:rsidRPr="00CD53B8" w:rsidRDefault="00C90343" w:rsidP="00C90343"/>
    <w:p w14:paraId="703BA4B7" w14:textId="09493DC5" w:rsidR="00C90343" w:rsidRPr="00CD53B8" w:rsidRDefault="00C90343" w:rsidP="00C90343"/>
    <w:p w14:paraId="59D35215" w14:textId="1B00E436" w:rsidR="00A80352" w:rsidRPr="00CD53B8" w:rsidRDefault="00A80352" w:rsidP="00C90343"/>
    <w:p w14:paraId="0C3FA816" w14:textId="01201DE0" w:rsidR="00A80352" w:rsidRPr="00CD53B8" w:rsidRDefault="00A80352" w:rsidP="00C90343"/>
    <w:p w14:paraId="4826D199" w14:textId="1443AF68" w:rsidR="00A80352" w:rsidRPr="00CD53B8" w:rsidRDefault="00A80352" w:rsidP="00C90343"/>
    <w:p w14:paraId="03ACD90A" w14:textId="190F0736" w:rsidR="00A80352" w:rsidRPr="00CD53B8" w:rsidRDefault="00A80352" w:rsidP="00C90343"/>
    <w:p w14:paraId="70946D65" w14:textId="0935A02D" w:rsidR="00A80352" w:rsidRPr="00CD53B8" w:rsidRDefault="00A80352" w:rsidP="00C90343"/>
    <w:p w14:paraId="694E81C9" w14:textId="03D5F901" w:rsidR="00A80352" w:rsidRPr="00CD53B8" w:rsidRDefault="00A80352" w:rsidP="00C90343"/>
    <w:p w14:paraId="42BE4DF1" w14:textId="19C0E155" w:rsidR="00A80352" w:rsidRPr="00CD53B8" w:rsidRDefault="00A80352" w:rsidP="00C90343"/>
    <w:p w14:paraId="179137FF" w14:textId="391DFB5E" w:rsidR="00A80352" w:rsidRPr="00CD53B8" w:rsidRDefault="00A80352" w:rsidP="00C90343"/>
    <w:p w14:paraId="4E4114CC" w14:textId="31C7B32C" w:rsidR="00A80352" w:rsidRPr="00CD53B8" w:rsidRDefault="00A80352" w:rsidP="00C90343"/>
    <w:p w14:paraId="55316963" w14:textId="63A4E2F7" w:rsidR="00A80352" w:rsidRPr="00CD53B8" w:rsidRDefault="00A80352" w:rsidP="00C90343"/>
    <w:p w14:paraId="47A3FC11" w14:textId="7909E5F3" w:rsidR="00A80352" w:rsidRPr="00CD53B8" w:rsidRDefault="00A80352" w:rsidP="00C90343"/>
    <w:p w14:paraId="0BC789F3" w14:textId="0103EDB2" w:rsidR="00A80352" w:rsidRPr="00CD53B8" w:rsidRDefault="00A80352" w:rsidP="00C90343"/>
    <w:p w14:paraId="0EC284E8" w14:textId="26FAD8F9" w:rsidR="00A80352" w:rsidRPr="00CD53B8" w:rsidRDefault="00A80352" w:rsidP="00C90343"/>
    <w:p w14:paraId="0062872D" w14:textId="5EE87E18" w:rsidR="00E65ECE" w:rsidRPr="00CD53B8" w:rsidRDefault="00E65ECE" w:rsidP="00C90343"/>
    <w:p w14:paraId="183A5A21" w14:textId="11A06C13" w:rsidR="00E65ECE" w:rsidRPr="00CD53B8" w:rsidRDefault="00E65ECE" w:rsidP="00C90343"/>
    <w:p w14:paraId="525EBE56" w14:textId="17B8D43E" w:rsidR="00E65ECE" w:rsidRPr="00CD53B8" w:rsidRDefault="00E65ECE" w:rsidP="00C90343"/>
    <w:p w14:paraId="28B310B0" w14:textId="7893F252" w:rsidR="00E65ECE" w:rsidRPr="00CD53B8" w:rsidRDefault="00E65ECE" w:rsidP="00C90343"/>
    <w:p w14:paraId="5EC43171" w14:textId="27A9AD6B" w:rsidR="00E65ECE" w:rsidRPr="00CD53B8" w:rsidRDefault="00E65ECE" w:rsidP="00C90343"/>
    <w:p w14:paraId="336EB4E5" w14:textId="391E728F" w:rsidR="00E65ECE" w:rsidRPr="00CD53B8" w:rsidRDefault="00E65ECE" w:rsidP="00C90343"/>
    <w:p w14:paraId="601DA8B8" w14:textId="6CDE93B3" w:rsidR="00E65ECE" w:rsidRPr="00CD53B8" w:rsidRDefault="00E65ECE" w:rsidP="00C90343"/>
    <w:p w14:paraId="31D539B5" w14:textId="5C139C02" w:rsidR="00E65ECE" w:rsidRPr="00CD53B8" w:rsidRDefault="00E65ECE" w:rsidP="00C90343"/>
    <w:p w14:paraId="7754EEF6" w14:textId="10604556" w:rsidR="00E65ECE" w:rsidRPr="00CD53B8" w:rsidRDefault="00E65ECE" w:rsidP="00C90343"/>
    <w:p w14:paraId="5850B25B" w14:textId="77777777" w:rsidR="00E65ECE" w:rsidRPr="00CD53B8" w:rsidRDefault="00E65ECE" w:rsidP="00C90343"/>
    <w:p w14:paraId="37003A7A" w14:textId="1ED02540" w:rsidR="00A80352" w:rsidRPr="00CD53B8" w:rsidRDefault="00A80352" w:rsidP="00C90343"/>
    <w:p w14:paraId="3231D44E" w14:textId="3CAA75D3" w:rsidR="00A80352" w:rsidRPr="00CD53B8" w:rsidRDefault="00A80352" w:rsidP="00C90343"/>
    <w:p w14:paraId="7276F00C" w14:textId="57E3F8BD" w:rsidR="00A80352" w:rsidRPr="00CD53B8" w:rsidRDefault="00A80352" w:rsidP="00C90343"/>
    <w:p w14:paraId="5FCA5894" w14:textId="70B51183" w:rsidR="00A80352" w:rsidRPr="00CD53B8" w:rsidRDefault="00A80352" w:rsidP="00C90343"/>
    <w:p w14:paraId="6D6DB012" w14:textId="77777777" w:rsidR="00A80352" w:rsidRPr="00CD53B8" w:rsidRDefault="00A80352" w:rsidP="00C90343"/>
    <w:p w14:paraId="60FD909C" w14:textId="77777777" w:rsidR="00C90343" w:rsidRPr="00CD53B8" w:rsidRDefault="00C90343" w:rsidP="00C90343">
      <w:pPr>
        <w:jc w:val="center"/>
      </w:pPr>
      <w:bookmarkStart w:id="13" w:name="Chapter1"/>
      <w:r w:rsidRPr="00CD53B8">
        <w:lastRenderedPageBreak/>
        <w:t xml:space="preserve">CHAPTER 1 </w:t>
      </w:r>
    </w:p>
    <w:bookmarkEnd w:id="13"/>
    <w:p w14:paraId="7AA1A57B" w14:textId="77777777" w:rsidR="00C90343" w:rsidRPr="00CD53B8" w:rsidRDefault="00C90343" w:rsidP="00C90343">
      <w:pPr>
        <w:jc w:val="center"/>
      </w:pPr>
      <w:r w:rsidRPr="00CD53B8">
        <w:t>INTRODUCTION</w:t>
      </w:r>
    </w:p>
    <w:p w14:paraId="265666B5" w14:textId="77777777" w:rsidR="00C90343" w:rsidRPr="00CD53B8" w:rsidRDefault="00C90343" w:rsidP="00C90343">
      <w:pPr>
        <w:jc w:val="center"/>
      </w:pPr>
    </w:p>
    <w:p w14:paraId="5BAEED84" w14:textId="77777777" w:rsidR="00C90343" w:rsidRPr="00CD53B8" w:rsidRDefault="00C90343" w:rsidP="009A679F">
      <w:pPr>
        <w:jc w:val="center"/>
      </w:pPr>
      <w:bookmarkStart w:id="14" w:name="OliveCultFL"/>
      <w:r w:rsidRPr="00CD53B8">
        <w:rPr>
          <w:b/>
        </w:rPr>
        <w:t>Olive Cultivation in Florida</w:t>
      </w:r>
    </w:p>
    <w:bookmarkEnd w:id="14"/>
    <w:p w14:paraId="559BB041" w14:textId="6B4F01BB" w:rsidR="00140DBD" w:rsidRPr="00CD53B8" w:rsidRDefault="00C90343" w:rsidP="00140DBD">
      <w:pPr>
        <w:pStyle w:val="NormalWeb"/>
        <w:spacing w:line="480" w:lineRule="auto"/>
        <w:ind w:firstLine="720"/>
        <w:rPr>
          <w:rFonts w:ascii="Times New Roman" w:hAnsi="Times New Roman"/>
          <w:sz w:val="24"/>
          <w:szCs w:val="24"/>
        </w:rPr>
      </w:pPr>
      <w:r w:rsidRPr="00CD53B8">
        <w:rPr>
          <w:rFonts w:ascii="Times New Roman" w:hAnsi="Times New Roman"/>
          <w:sz w:val="24"/>
          <w:szCs w:val="24"/>
        </w:rPr>
        <w:t xml:space="preserve">Florida has a robust agricultural sector. However, with the advent of climate change and ever-present threat of invasive pest species ranging from insects to pathogens, many important crops are under increasing amounts of stress. A prominent example of this is the introduction of invasive insect species </w:t>
      </w:r>
      <w:r w:rsidRPr="00CD53B8">
        <w:rPr>
          <w:rFonts w:ascii="Times New Roman" w:hAnsi="Times New Roman"/>
          <w:i/>
          <w:sz w:val="24"/>
          <w:szCs w:val="24"/>
        </w:rPr>
        <w:t xml:space="preserve">Diaphorina citri </w:t>
      </w:r>
      <w:r w:rsidRPr="00CD53B8">
        <w:rPr>
          <w:rFonts w:ascii="Times New Roman" w:hAnsi="Times New Roman"/>
          <w:sz w:val="24"/>
          <w:szCs w:val="24"/>
        </w:rPr>
        <w:t>Kuwayama</w:t>
      </w:r>
      <w:r w:rsidRPr="00CD53B8">
        <w:rPr>
          <w:rFonts w:ascii="Times New Roman" w:hAnsi="Times New Roman"/>
          <w:i/>
          <w:sz w:val="24"/>
          <w:szCs w:val="24"/>
        </w:rPr>
        <w:t xml:space="preserve"> </w:t>
      </w:r>
      <w:r w:rsidRPr="00CD53B8">
        <w:rPr>
          <w:rFonts w:ascii="Times New Roman" w:hAnsi="Times New Roman"/>
          <w:sz w:val="24"/>
          <w:szCs w:val="24"/>
        </w:rPr>
        <w:t xml:space="preserve">(Hemiptera: Psyllidae), commonly known as the Asian citrus psyllid. </w:t>
      </w:r>
      <w:r w:rsidRPr="00CD53B8">
        <w:rPr>
          <w:rFonts w:ascii="Times New Roman" w:hAnsi="Times New Roman"/>
          <w:i/>
          <w:sz w:val="24"/>
          <w:szCs w:val="24"/>
        </w:rPr>
        <w:t>D. citri</w:t>
      </w:r>
      <w:r w:rsidRPr="00CD53B8">
        <w:rPr>
          <w:rFonts w:ascii="Times New Roman" w:hAnsi="Times New Roman"/>
          <w:sz w:val="24"/>
          <w:szCs w:val="24"/>
        </w:rPr>
        <w:t xml:space="preserve"> is a vector of the Candidatus </w:t>
      </w:r>
      <w:r w:rsidRPr="00CD53B8">
        <w:rPr>
          <w:rFonts w:ascii="Times New Roman" w:hAnsi="Times New Roman"/>
          <w:i/>
          <w:sz w:val="24"/>
          <w:szCs w:val="24"/>
        </w:rPr>
        <w:t>Liberbacter asiaticus</w:t>
      </w:r>
      <w:r w:rsidRPr="00CD53B8">
        <w:rPr>
          <w:rFonts w:ascii="Times New Roman" w:hAnsi="Times New Roman"/>
          <w:sz w:val="24"/>
          <w:szCs w:val="24"/>
        </w:rPr>
        <w:t xml:space="preserve"> bacteria which causes greening, fruit and flower loss, and branch dieback on citrus plants, and is commonly referred to as citrus greening disease (Halbert and Manjunath 2004). The citrus greening disease has caused extensive damage to Florida citrus production (Albrecht et al. 2012), and many growers are now looking to diversify crop production in response to declining citrus production affected by citrus greening disease.  </w:t>
      </w:r>
    </w:p>
    <w:p w14:paraId="458CC944" w14:textId="24088885" w:rsidR="00C90343" w:rsidRPr="00CD53B8" w:rsidRDefault="00C90343" w:rsidP="00B2078F">
      <w:pPr>
        <w:pStyle w:val="NormalWeb"/>
        <w:spacing w:line="480" w:lineRule="auto"/>
        <w:ind w:firstLine="720"/>
        <w:rPr>
          <w:rFonts w:ascii="Times New Roman" w:hAnsi="Times New Roman"/>
          <w:sz w:val="24"/>
          <w:szCs w:val="24"/>
        </w:rPr>
      </w:pPr>
      <w:r w:rsidRPr="00CD53B8">
        <w:rPr>
          <w:rFonts w:ascii="Times New Roman" w:hAnsi="Times New Roman"/>
          <w:sz w:val="24"/>
          <w:szCs w:val="24"/>
        </w:rPr>
        <w:t xml:space="preserve">One such replacement crop may be the olive, </w:t>
      </w:r>
      <w:r w:rsidRPr="00CD53B8">
        <w:rPr>
          <w:rFonts w:ascii="Times New Roman" w:hAnsi="Times New Roman"/>
          <w:i/>
          <w:sz w:val="24"/>
          <w:szCs w:val="24"/>
        </w:rPr>
        <w:t xml:space="preserve">Olea europaea </w:t>
      </w:r>
      <w:r w:rsidRPr="00CD53B8">
        <w:rPr>
          <w:rFonts w:ascii="Times New Roman" w:hAnsi="Times New Roman"/>
          <w:sz w:val="24"/>
          <w:szCs w:val="24"/>
        </w:rPr>
        <w:t>L. Olive trees are grown primarily for their fruit for table consumption and for pressed oil, and they are also grown as ornamentals for cut foliage and wood (reference). Olives are andromonoecious, wind pollinated trees (Cuévas and Polito 2004). They are native to regions surrounding the Mediterranean Sea, and do best in well-drained soils with pH of 8.5 (Chaney et al. 2007). Due to olive trees’ susceptibility to root rot in overly moist soils</w:t>
      </w:r>
      <w:ins w:id="15" w:author="Allan, Sandy" w:date="2019-06-25T12:56:00Z">
        <w:r w:rsidR="00A52251" w:rsidRPr="00CD53B8">
          <w:rPr>
            <w:rFonts w:ascii="Times New Roman" w:hAnsi="Times New Roman"/>
            <w:sz w:val="24"/>
            <w:szCs w:val="24"/>
          </w:rPr>
          <w:t>,</w:t>
        </w:r>
      </w:ins>
      <w:r w:rsidRPr="00CD53B8">
        <w:rPr>
          <w:rFonts w:ascii="Times New Roman" w:hAnsi="Times New Roman"/>
          <w:sz w:val="24"/>
          <w:szCs w:val="24"/>
        </w:rPr>
        <w:t xml:space="preserve"> olive thrives in soils with high sand content, </w:t>
      </w:r>
      <w:r w:rsidR="00A52251" w:rsidRPr="00CD53B8">
        <w:rPr>
          <w:rFonts w:ascii="Times New Roman" w:hAnsi="Times New Roman"/>
          <w:sz w:val="24"/>
          <w:szCs w:val="24"/>
        </w:rPr>
        <w:t xml:space="preserve">such as </w:t>
      </w:r>
      <w:r w:rsidRPr="00CD53B8">
        <w:rPr>
          <w:rFonts w:ascii="Times New Roman" w:hAnsi="Times New Roman"/>
          <w:sz w:val="24"/>
          <w:szCs w:val="24"/>
        </w:rPr>
        <w:t xml:space="preserve">those of north central Florida (Thetford et al. 2015). The planting of multiple cultivars and the resulting cross-pollination leads to more successful and more rapid fertilization (Cuévas 1992). Many cultivars are self-sterile and require a compatible pollinizer variety to produce fruit (Chaney et al. 2007). Olives require minimal fertilization and irrigation, and do well in nutrient </w:t>
      </w:r>
      <w:r w:rsidRPr="00CD53B8">
        <w:rPr>
          <w:rFonts w:ascii="Times New Roman" w:hAnsi="Times New Roman"/>
          <w:sz w:val="24"/>
          <w:szCs w:val="24"/>
        </w:rPr>
        <w:lastRenderedPageBreak/>
        <w:t xml:space="preserve">deficient soils, which makes olive production very sustainable both environmentally and economically (Chaney et al. 2007).    </w:t>
      </w:r>
    </w:p>
    <w:p w14:paraId="45121B02" w14:textId="77777777" w:rsidR="00C90343" w:rsidRPr="00CD53B8" w:rsidRDefault="00C90343" w:rsidP="00B2078F">
      <w:pPr>
        <w:pStyle w:val="NormalWeb"/>
        <w:spacing w:before="0" w:beforeAutospacing="0" w:line="480" w:lineRule="auto"/>
        <w:ind w:firstLine="720"/>
        <w:rPr>
          <w:rFonts w:ascii="Times New Roman" w:hAnsi="Times New Roman"/>
          <w:sz w:val="24"/>
          <w:szCs w:val="24"/>
        </w:rPr>
      </w:pPr>
      <w:r w:rsidRPr="00CD53B8">
        <w:rPr>
          <w:rFonts w:ascii="Times New Roman" w:hAnsi="Times New Roman"/>
          <w:sz w:val="24"/>
          <w:szCs w:val="24"/>
        </w:rPr>
        <w:t>Olives</w:t>
      </w:r>
      <w:r w:rsidRPr="00CD53B8">
        <w:rPr>
          <w:rFonts w:ascii="Times New Roman" w:hAnsi="Times New Roman"/>
          <w:i/>
          <w:sz w:val="24"/>
          <w:szCs w:val="24"/>
        </w:rPr>
        <w:t xml:space="preserve"> </w:t>
      </w:r>
      <w:r w:rsidRPr="00CD53B8">
        <w:rPr>
          <w:rFonts w:ascii="Times New Roman" w:hAnsi="Times New Roman"/>
          <w:sz w:val="24"/>
          <w:szCs w:val="24"/>
        </w:rPr>
        <w:t>have been grown in Florida on a small scale for over 100 years (FSHS 1907</w:t>
      </w:r>
      <w:r w:rsidRPr="00CD53B8">
        <w:rPr>
          <w:rFonts w:ascii="Arial" w:hAnsi="Arial" w:cs="Arial"/>
          <w:sz w:val="24"/>
          <w:szCs w:val="24"/>
        </w:rPr>
        <w:t xml:space="preserve">). </w:t>
      </w:r>
      <w:r w:rsidRPr="00CD53B8">
        <w:rPr>
          <w:rFonts w:ascii="Times New Roman" w:hAnsi="Times New Roman"/>
          <w:sz w:val="24"/>
          <w:szCs w:val="24"/>
        </w:rPr>
        <w:t xml:space="preserve">In recent years, growers in north central Florida have begun to plant olives in high density groves and two have established olive oil mills to process Florida olives into olive oil commercially. When this study began in February 2017, approximately 200 acres of olives trees were planted in Florida, and by the end of the study in November 2018 there were around 2,000 acres of olive groves in the state. No growers are planning on producing table olives commercially. Research is ongoing to determine which cultivars will be best suited for the subtropical climate of north central Florida (Thetford et al. 2015). A Hawaiian study showed that olive cultivars ‘Arbequina’, ‘Arbosana’ and ‘Koroneiki’ required fewer chill hours, and produced more fruit and inflorescence in tropical climates (Miyasaka and Hamasaki 2016). Since Florida has a warmer and more humid climate compared to the native Mediterranean climate of </w:t>
      </w:r>
      <w:r w:rsidRPr="00CD53B8">
        <w:rPr>
          <w:rFonts w:ascii="Times New Roman" w:hAnsi="Times New Roman"/>
          <w:i/>
          <w:sz w:val="24"/>
          <w:szCs w:val="24"/>
        </w:rPr>
        <w:t>Olea europaea,</w:t>
      </w:r>
      <w:r w:rsidRPr="00CD53B8">
        <w:rPr>
          <w:rFonts w:ascii="Times New Roman" w:hAnsi="Times New Roman"/>
          <w:sz w:val="24"/>
          <w:szCs w:val="24"/>
        </w:rPr>
        <w:t xml:space="preserve"> pests may behave differently than has been reported in other growing areas. This study was conducted in groves planted with predominantly the three cultivars ‘Arbequina’, ‘Arbosana’ and ‘Koroneiki’ because they are the most commonly encountered varities in Florida high-density production areas.         </w:t>
      </w:r>
    </w:p>
    <w:p w14:paraId="62A2E561" w14:textId="77777777" w:rsidR="00C90343" w:rsidRPr="00CD53B8" w:rsidRDefault="00C90343" w:rsidP="009A679F">
      <w:pPr>
        <w:pStyle w:val="NormalWeb"/>
        <w:jc w:val="center"/>
        <w:rPr>
          <w:rFonts w:ascii="Times New Roman" w:hAnsi="Times New Roman"/>
          <w:b/>
          <w:iCs/>
          <w:sz w:val="24"/>
          <w:szCs w:val="24"/>
        </w:rPr>
      </w:pPr>
      <w:bookmarkStart w:id="16" w:name="ArthPestOliv"/>
      <w:r w:rsidRPr="00CD53B8">
        <w:rPr>
          <w:rFonts w:ascii="Times New Roman" w:hAnsi="Times New Roman"/>
          <w:b/>
          <w:iCs/>
          <w:sz w:val="24"/>
          <w:szCs w:val="24"/>
        </w:rPr>
        <w:t>Arthropod Pests of Olive</w:t>
      </w:r>
    </w:p>
    <w:bookmarkEnd w:id="16"/>
    <w:p w14:paraId="1E46A949" w14:textId="10A46017" w:rsidR="00C90343" w:rsidRPr="00CD53B8" w:rsidRDefault="00C90343" w:rsidP="00B2078F">
      <w:pPr>
        <w:spacing w:line="480" w:lineRule="auto"/>
        <w:ind w:firstLine="720"/>
      </w:pPr>
      <w:r w:rsidRPr="00CD53B8">
        <w:t>Arthropods can be used as indicators of many environmental characteristics in agro-ecosystems (Ruano et al. 2004). One previous study in of olive trees in Florida focused specifically on Thysanoptera species in relation to periods before, during and after olive inflorescence and Thysanoptera response to different colored sticky traps (Allan and Gillett-</w:t>
      </w:r>
      <w:r w:rsidRPr="00CD53B8">
        <w:lastRenderedPageBreak/>
        <w:t xml:space="preserve">Kaufman 2018). Initiated in 2014, this survey identified two Thysanoptera species to be pests on Florida olive trees. </w:t>
      </w:r>
      <w:r w:rsidRPr="00CD53B8">
        <w:rPr>
          <w:i/>
        </w:rPr>
        <w:t xml:space="preserve">Frankliniella bispinosa </w:t>
      </w:r>
      <w:r w:rsidRPr="00CD53B8">
        <w:t xml:space="preserve">(Morgan) (Thysanoptera: Thripidae), which is a common thrips species that feeds predominately on flowers of many economically important crops in Florida, was found most commonly on olive. The second thrips found in much smaller numbers on olive was </w:t>
      </w:r>
      <w:r w:rsidRPr="00CD53B8">
        <w:rPr>
          <w:i/>
        </w:rPr>
        <w:t>Leptothrips pini</w:t>
      </w:r>
      <w:r w:rsidRPr="00CD53B8">
        <w:t xml:space="preserve"> (Watson) (Thysanoptera: Phlaeothripidae), which is a predacious thrips species often found on pine trees in the southeastern U.S. (Allan and Gillett-Kaufman 2018). Thrips have been found on olive trees during times of flowering, which is typically a period of 7-10 days during March to late April in Florida (Chaney et al. 2007). Herbivorous thrips are common pests of olive, and if extensive feeding damage on leaves occurs, tree growth may be affected, making the trees more susceptible to diseases such as </w:t>
      </w:r>
      <w:r w:rsidRPr="00CD53B8">
        <w:rPr>
          <w:i/>
        </w:rPr>
        <w:t>Fusarium</w:t>
      </w:r>
      <w:r w:rsidRPr="00CD53B8">
        <w:t xml:space="preserve"> sp. (Debo et al. 2011). Thrips feeding damage on olive flowers has resulted in malformed fruit (Spooner-Hart et al. 2007).</w:t>
      </w:r>
    </w:p>
    <w:p w14:paraId="17D91057" w14:textId="77777777" w:rsidR="00C90343" w:rsidRPr="00CD53B8" w:rsidRDefault="00C90343" w:rsidP="00C90343">
      <w:pPr>
        <w:ind w:firstLine="720"/>
      </w:pPr>
    </w:p>
    <w:p w14:paraId="7D54A3A2" w14:textId="77777777" w:rsidR="00C90343" w:rsidRPr="00CD53B8" w:rsidRDefault="00C90343" w:rsidP="00B2078F">
      <w:pPr>
        <w:spacing w:line="480" w:lineRule="auto"/>
        <w:ind w:firstLine="720"/>
      </w:pPr>
      <w:r w:rsidRPr="00CD53B8">
        <w:t>The following arthropods have been observed by Gillett-Kaufman et al. (2014) or reported by growers in the field as causing varying degrees of damage to olives in Florida: leaf footed bugs (Hemiptera: Coreidae), pest stink bugs (Hemiptera: Pentatomidae), glassy-winged sharpshooters (</w:t>
      </w:r>
      <w:r w:rsidRPr="00CD53B8">
        <w:rPr>
          <w:i/>
        </w:rPr>
        <w:t>Homalodisca vitripennis</w:t>
      </w:r>
      <w:r w:rsidRPr="00CD53B8">
        <w:t>), olive bud mite (</w:t>
      </w:r>
      <w:r w:rsidRPr="00CD53B8">
        <w:rPr>
          <w:i/>
        </w:rPr>
        <w:t>Oxycenus maxwelli</w:t>
      </w:r>
      <w:r w:rsidRPr="00CD53B8">
        <w:t xml:space="preserve">), grasshoppers (Orthoptera: Acrididae), katydids (Orthoptera: Tettigoniidae), hornworms (larvae of </w:t>
      </w:r>
      <w:r w:rsidRPr="00CD53B8">
        <w:rPr>
          <w:i/>
        </w:rPr>
        <w:t>Manduca rustica</w:t>
      </w:r>
      <w:r w:rsidRPr="00CD53B8">
        <w:t xml:space="preserve">), olive shootworm (larvae of </w:t>
      </w:r>
      <w:r w:rsidRPr="00CD53B8">
        <w:rPr>
          <w:i/>
        </w:rPr>
        <w:t>Palpita persimilis</w:t>
      </w:r>
      <w:r w:rsidRPr="00CD53B8">
        <w:t xml:space="preserve">), eastern omnivorous leafroller (larvae of </w:t>
      </w:r>
      <w:r w:rsidRPr="00CD53B8">
        <w:rPr>
          <w:i/>
        </w:rPr>
        <w:t>Platynota rostrana</w:t>
      </w:r>
      <w:r w:rsidRPr="00CD53B8">
        <w:t>), and black scale (</w:t>
      </w:r>
      <w:r w:rsidRPr="00CD53B8">
        <w:rPr>
          <w:i/>
        </w:rPr>
        <w:t>Saissetia oleae</w:t>
      </w:r>
      <w:r w:rsidRPr="00CD53B8">
        <w:t xml:space="preserve">). The identified pest arthropods helped frame the sampling methods chosen for this project. </w:t>
      </w:r>
    </w:p>
    <w:p w14:paraId="33166960" w14:textId="77777777" w:rsidR="00C90343" w:rsidRPr="00CD53B8" w:rsidRDefault="00C90343" w:rsidP="00C90343">
      <w:pPr>
        <w:ind w:firstLine="720"/>
      </w:pPr>
    </w:p>
    <w:p w14:paraId="7DD55486" w14:textId="77777777" w:rsidR="00C90343" w:rsidRPr="00CD53B8" w:rsidRDefault="00C90343" w:rsidP="00B2078F">
      <w:pPr>
        <w:spacing w:line="480" w:lineRule="auto"/>
        <w:ind w:firstLine="720"/>
      </w:pPr>
      <w:r w:rsidRPr="00CD53B8">
        <w:t xml:space="preserve">Leaf footed bugs and stink bugs have been found to feed on and damage olive fruit. Glassy-winged sharpshooters and olive bud mites have both been collected from olives in north </w:t>
      </w:r>
      <w:r w:rsidRPr="00CD53B8">
        <w:lastRenderedPageBreak/>
        <w:t xml:space="preserve">Florida. Glassy-winged sharpshooters are a known vector of </w:t>
      </w:r>
      <w:r w:rsidRPr="00CD53B8">
        <w:rPr>
          <w:i/>
        </w:rPr>
        <w:t>Xylella fastidiosa</w:t>
      </w:r>
      <w:r w:rsidRPr="00CD53B8">
        <w:t xml:space="preserve">, a bacterium that has been found to infect olives causing desiccation and dieback (Cornara et al. 2017). Olive bud mites prefer to feed on the upper portion of terminal olive leaves, but will feed on olive buds on heavily infested trees, leading to early flower drop (Reis et al. 2011). Grasshoppers, katydids, hornworms, and olive shootworms have all been reported to defoliate olive trees in Florida. Grasshoppers and katydids are generalist herbivores seen only occasionally causing defoliation on olive (Gillett-Kaufman et al. 2014). Rustic sphynx hornworms have been observed to quickly denude young olive trees in Florida (Gillett-Kaufman et al. 2015). Olive shootworm infestations are visible as leaf feeding and leaf rolling damage caused by the larvae (Hayden and Buss 2017). Eastern omnivorous leafroller damage is known to damage leaves by scraping the plant material, feces and silk strands to bind leaves together to form a cocoon (Nava et al. 2006). Black scale is a common citrus pest that have been found to infest olive trees in Florida, and the honeydew excreted by the scale can promote the growth of fungal sooty mold which can inhibit the ability of the host tree to photosynthesize. Ants can be an indicator of a scale infestation, as they feed on the honeydew excreted by the scale insects (Gillett-Kaufman et al. 2014). </w:t>
      </w:r>
    </w:p>
    <w:p w14:paraId="7C1891E9" w14:textId="77777777" w:rsidR="00C90343" w:rsidRPr="00CD53B8" w:rsidRDefault="00C90343" w:rsidP="00B2078F">
      <w:pPr>
        <w:pStyle w:val="NormalWeb"/>
        <w:spacing w:line="480" w:lineRule="auto"/>
        <w:ind w:firstLine="720"/>
      </w:pPr>
      <w:r w:rsidRPr="00CD53B8">
        <w:rPr>
          <w:rFonts w:ascii="Times New Roman" w:hAnsi="Times New Roman"/>
          <w:sz w:val="24"/>
          <w:szCs w:val="24"/>
        </w:rPr>
        <w:t>Two major pests of concern of olive not yet reported in Florida include the olive psyllid (</w:t>
      </w:r>
      <w:r w:rsidRPr="00CD53B8">
        <w:rPr>
          <w:rFonts w:ascii="Times New Roman" w:hAnsi="Times New Roman"/>
          <w:i/>
          <w:iCs/>
          <w:sz w:val="24"/>
          <w:szCs w:val="24"/>
        </w:rPr>
        <w:t>Euphyllura olivine</w:t>
      </w:r>
      <w:r w:rsidRPr="00CD53B8">
        <w:rPr>
          <w:rFonts w:ascii="Times New Roman" w:hAnsi="Times New Roman"/>
          <w:iCs/>
          <w:sz w:val="24"/>
          <w:szCs w:val="24"/>
        </w:rPr>
        <w:t>) and the olive fruit fly (</w:t>
      </w:r>
      <w:r w:rsidRPr="00CD53B8">
        <w:rPr>
          <w:rFonts w:ascii="Times New Roman" w:hAnsi="Times New Roman"/>
          <w:i/>
          <w:iCs/>
          <w:sz w:val="24"/>
          <w:szCs w:val="24"/>
        </w:rPr>
        <w:t>Bactrocera oleae</w:t>
      </w:r>
      <w:r w:rsidRPr="00CD53B8">
        <w:rPr>
          <w:rFonts w:ascii="Times New Roman" w:hAnsi="Times New Roman"/>
          <w:iCs/>
          <w:sz w:val="24"/>
          <w:szCs w:val="24"/>
        </w:rPr>
        <w:t xml:space="preserve">) (Gillett-Kaufman et al. 2014). To date, neither of these olive-specific pests have been identified in earlier studies or in this study’s samples from Florida. </w:t>
      </w:r>
    </w:p>
    <w:p w14:paraId="55A293F3" w14:textId="77777777" w:rsidR="00C90343" w:rsidRPr="00CD53B8" w:rsidRDefault="00C90343" w:rsidP="009A679F">
      <w:pPr>
        <w:pStyle w:val="NormalWeb"/>
        <w:jc w:val="center"/>
        <w:rPr>
          <w:rFonts w:ascii="Times New Roman" w:hAnsi="Times New Roman"/>
          <w:b/>
          <w:iCs/>
          <w:sz w:val="24"/>
          <w:szCs w:val="24"/>
        </w:rPr>
      </w:pPr>
      <w:bookmarkStart w:id="17" w:name="TaxSurvOlGr"/>
      <w:r w:rsidRPr="00CD53B8">
        <w:rPr>
          <w:rFonts w:ascii="Times New Roman" w:hAnsi="Times New Roman"/>
          <w:b/>
          <w:iCs/>
          <w:sz w:val="24"/>
          <w:szCs w:val="24"/>
        </w:rPr>
        <w:t>Taxonomic Arthropod Surveys of Olive Groves</w:t>
      </w:r>
    </w:p>
    <w:bookmarkEnd w:id="17"/>
    <w:p w14:paraId="5912B84D" w14:textId="77777777" w:rsidR="00C90343" w:rsidRPr="00CD53B8" w:rsidRDefault="00C90343" w:rsidP="00B2078F">
      <w:pPr>
        <w:spacing w:line="480" w:lineRule="auto"/>
        <w:ind w:firstLine="720"/>
      </w:pPr>
      <w:r w:rsidRPr="00CD53B8">
        <w:t xml:space="preserve">Surveys of arthropods in olive groves often focus on one specific group or subgroup of insects, such as a study done in Turkey evaluating pest and beneficial insects from the suborder </w:t>
      </w:r>
      <w:r w:rsidRPr="00CD53B8">
        <w:lastRenderedPageBreak/>
        <w:t xml:space="preserve">Heteroptera in eastern Mediterranean and southeastern Anatolian Turkish olive groves (Kacar and Dursun 2015). Similarly, a survey done by Mansour et al. (2011) examined the scale insects in the superfamily Coccoidea and their natural enemies in 52 different olive groves in Tunisia. In another study from 1998-1999, five olive groves in Montenegro were surveyed to identify major olive insect pests in the region, however, only McPhail traps were used in this study, and all other data recorded was purely observational (Hrncic 2002). Sometimes, only one key predatory group is surveyed to determine its potential as a biological control organism. Albertini et al. (2017) conducted such a survey to determine if carabid beetles could be an efficient means to control olive fruit fly larvae and pupae in Tuscan olive groves. </w:t>
      </w:r>
    </w:p>
    <w:p w14:paraId="3E3558CF" w14:textId="77777777" w:rsidR="00C90343" w:rsidRPr="00CD53B8" w:rsidRDefault="00C90343" w:rsidP="00C90343">
      <w:pPr>
        <w:ind w:firstLine="720"/>
      </w:pPr>
    </w:p>
    <w:p w14:paraId="1F9CDA30" w14:textId="3960DEFD" w:rsidR="00C90343" w:rsidRPr="00CD53B8" w:rsidRDefault="00C90343" w:rsidP="00B2078F">
      <w:pPr>
        <w:spacing w:line="480" w:lineRule="auto"/>
        <w:ind w:firstLine="720"/>
      </w:pPr>
      <w:r w:rsidRPr="00CD53B8">
        <w:t xml:space="preserve">Lastly, surveys of arthropods are conducted to determine effects of chemical controls for target pests on other beneficial arthropods, or are done to see how different grove management systems affect the arthropod community. Many surveys focus on the most economically damaging pest of olive worldwide: the olive fruit fly, </w:t>
      </w:r>
      <w:r w:rsidRPr="00CD53B8">
        <w:rPr>
          <w:i/>
        </w:rPr>
        <w:t>Bactrocera oleae</w:t>
      </w:r>
      <w:r w:rsidRPr="00CD53B8">
        <w:t xml:space="preserve"> (</w:t>
      </w:r>
      <w:r w:rsidR="00797014" w:rsidRPr="00CD53B8">
        <w:t xml:space="preserve">Bueno and Jones 2002; </w:t>
      </w:r>
      <w:r w:rsidR="005659BC" w:rsidRPr="00CD53B8">
        <w:t xml:space="preserve">Daane </w:t>
      </w:r>
      <w:r w:rsidR="000F5696" w:rsidRPr="00CD53B8">
        <w:t>and Johnson</w:t>
      </w:r>
      <w:r w:rsidR="005659BC" w:rsidRPr="00CD53B8">
        <w:t xml:space="preserve"> 2010</w:t>
      </w:r>
      <w:r w:rsidR="004E134B" w:rsidRPr="00CD53B8">
        <w:t xml:space="preserve">; Kakani et al. </w:t>
      </w:r>
      <w:r w:rsidR="00A42FEC" w:rsidRPr="00CD53B8">
        <w:t>2010</w:t>
      </w:r>
      <w:r w:rsidRPr="00CD53B8">
        <w:t>). Olive fruit fly management relies on substantive efforts using chemical control to reduce populations below economic thresholds (</w:t>
      </w:r>
      <w:r w:rsidR="00797014" w:rsidRPr="00CD53B8">
        <w:t>Bueno and Jones 2002; Daane and Johnson 2010;</w:t>
      </w:r>
      <w:r w:rsidRPr="00CD53B8">
        <w:t>), and many have raised concerns regarding the negative effect of chemical control on beneficial arthropods</w:t>
      </w:r>
      <w:r w:rsidR="00173304" w:rsidRPr="00CD53B8">
        <w:t xml:space="preserve"> and insecticide resistance</w:t>
      </w:r>
      <w:r w:rsidRPr="00CD53B8">
        <w:t xml:space="preserve"> (</w:t>
      </w:r>
      <w:r w:rsidR="00797014" w:rsidRPr="00CD53B8">
        <w:t>Allahyari et al. 2016</w:t>
      </w:r>
      <w:r w:rsidR="004E134B" w:rsidRPr="00CD53B8">
        <w:t xml:space="preserve">; Bueno and Jones 2002; Kakani et al. </w:t>
      </w:r>
      <w:r w:rsidR="00A42FEC" w:rsidRPr="00CD53B8">
        <w:t>2010</w:t>
      </w:r>
      <w:r w:rsidRPr="00CD53B8">
        <w:t>). These chemical approaches however may come at a cost. Pascual et al. (2014) noticed that sprays are particularly effective in olive grove canopies and designed a survey for an olive grove in south-eastern Spain. They demonstrated that chemical treatments differed in how they affected populations of natural enemies</w:t>
      </w:r>
      <w:r w:rsidR="00A821B4" w:rsidRPr="00CD53B8">
        <w:t>; plots utilizing spinosad bait-sprays reduced natural enem</w:t>
      </w:r>
      <w:r w:rsidR="0003722B" w:rsidRPr="00CD53B8">
        <w:t>y abundance</w:t>
      </w:r>
      <w:r w:rsidR="00A821B4" w:rsidRPr="00CD53B8">
        <w:t xml:space="preserve"> over the study’s three-year duration while untreated plots did not</w:t>
      </w:r>
      <w:r w:rsidRPr="00CD53B8">
        <w:t xml:space="preserve">. It is important to have an indication of beneficial presence </w:t>
      </w:r>
      <w:r w:rsidRPr="00CD53B8">
        <w:lastRenderedPageBreak/>
        <w:t>and fluctuation when pest management measures are taken. For instance, Ruano et al. (2004) conducted a study from 1999 to 2000 and sampled soil and canopy arthropods chosen as bioindicators of overall grove health, not specifically for pest or beneficial damage or presence.</w:t>
      </w:r>
    </w:p>
    <w:p w14:paraId="5F6B26DF" w14:textId="77777777" w:rsidR="00C90343" w:rsidRPr="00CD53B8" w:rsidRDefault="00C90343" w:rsidP="009A679F">
      <w:pPr>
        <w:pStyle w:val="NormalWeb"/>
        <w:jc w:val="center"/>
        <w:rPr>
          <w:rFonts w:ascii="Times New Roman" w:hAnsi="Times New Roman"/>
          <w:b/>
          <w:iCs/>
          <w:sz w:val="24"/>
          <w:szCs w:val="24"/>
        </w:rPr>
      </w:pPr>
      <w:bookmarkStart w:id="18" w:name="IntgPestMgmt"/>
      <w:r w:rsidRPr="00CD53B8">
        <w:rPr>
          <w:rFonts w:ascii="Times New Roman" w:hAnsi="Times New Roman"/>
          <w:b/>
          <w:iCs/>
          <w:sz w:val="24"/>
          <w:szCs w:val="24"/>
        </w:rPr>
        <w:t>Integrated Pest Management in Olive</w:t>
      </w:r>
    </w:p>
    <w:bookmarkEnd w:id="18"/>
    <w:p w14:paraId="2CBF2522" w14:textId="77777777" w:rsidR="00C90343" w:rsidRPr="00CD53B8" w:rsidRDefault="00C90343" w:rsidP="00B2078F">
      <w:pPr>
        <w:pStyle w:val="NormalWeb"/>
        <w:spacing w:line="480" w:lineRule="auto"/>
        <w:ind w:firstLine="720"/>
        <w:rPr>
          <w:rFonts w:ascii="Times New Roman" w:hAnsi="Times New Roman"/>
          <w:iCs/>
          <w:sz w:val="24"/>
          <w:szCs w:val="24"/>
        </w:rPr>
      </w:pPr>
      <w:r w:rsidRPr="00CD53B8">
        <w:rPr>
          <w:rFonts w:ascii="Times New Roman" w:hAnsi="Times New Roman"/>
          <w:iCs/>
          <w:sz w:val="24"/>
          <w:szCs w:val="24"/>
        </w:rPr>
        <w:t xml:space="preserve">The concept of Integrated Pest Management (IPM) in olive is quickly gaining prominence, especially as high-density groves grow in number and productivity. European Union countries with a Mediterranean climate are the primary high-density olive growers in the world. Public demand in the European Union is increasingly shifting towards organic agricultural practices and the emphasis of environmental stewardship. In high-density groves, organic pest management such as chemical control of arthropod pests, tillage for weed suppression, and the use of cover crops are not typically done due to the high tree density (Metzidakis et al. 2008). Instead, a number of other sustainable pest management techniques may be used to combat arthropod pests. The central goals of IPM include the following: to correctly identify pest species, monitor pest presence to keep pest populations below economically damaging levels, set thresholds for when crop injury is high enough to warrant control methods, take preventative measures against pests, use a combination of biological, physical, mechanical, cultural, and chemical control methods when necessary, and assessing the effectiveness of the control used, especially in regards to environmental impact (Flint 2012).  </w:t>
      </w:r>
    </w:p>
    <w:p w14:paraId="3C006750" w14:textId="77777777" w:rsidR="00C90343" w:rsidRPr="00CD53B8" w:rsidRDefault="00C90343" w:rsidP="00B2078F">
      <w:pPr>
        <w:pStyle w:val="NormalWeb"/>
        <w:spacing w:line="480" w:lineRule="auto"/>
        <w:ind w:firstLine="720"/>
        <w:rPr>
          <w:rFonts w:ascii="Times New Roman" w:hAnsi="Times New Roman"/>
          <w:iCs/>
          <w:sz w:val="24"/>
          <w:szCs w:val="24"/>
        </w:rPr>
      </w:pPr>
      <w:r w:rsidRPr="00CD53B8">
        <w:rPr>
          <w:rFonts w:ascii="Times New Roman" w:hAnsi="Times New Roman"/>
          <w:iCs/>
          <w:sz w:val="24"/>
          <w:szCs w:val="24"/>
        </w:rPr>
        <w:t xml:space="preserve">In this study, I used the principles of IPM to best design environmentally sound monitoring methods for native and invasive arthropod pests and alerted growers when pest presence warranted control. Currently, organophosphate pesticides are the chemical control most used in olive groves for arthropod pest management worldwide (Metzidakis et al. 2008). The use </w:t>
      </w:r>
      <w:r w:rsidRPr="00CD53B8">
        <w:rPr>
          <w:rFonts w:ascii="Times New Roman" w:hAnsi="Times New Roman"/>
          <w:iCs/>
          <w:sz w:val="24"/>
          <w:szCs w:val="24"/>
        </w:rPr>
        <w:lastRenderedPageBreak/>
        <w:t>of organophosphate chemical controls are most commonly used on key pests not reported to be established in the state of Florida, including the olive fruit fly (</w:t>
      </w:r>
      <w:r w:rsidRPr="00CD53B8">
        <w:rPr>
          <w:rFonts w:ascii="Times New Roman" w:hAnsi="Times New Roman"/>
          <w:i/>
          <w:iCs/>
          <w:sz w:val="24"/>
          <w:szCs w:val="24"/>
        </w:rPr>
        <w:t>Bactrocera oleae</w:t>
      </w:r>
      <w:r w:rsidRPr="00CD53B8">
        <w:rPr>
          <w:rFonts w:ascii="Times New Roman" w:hAnsi="Times New Roman"/>
          <w:iCs/>
          <w:sz w:val="24"/>
          <w:szCs w:val="24"/>
        </w:rPr>
        <w:t>) and the olive moth (</w:t>
      </w:r>
      <w:r w:rsidRPr="00CD53B8">
        <w:rPr>
          <w:rFonts w:ascii="Times New Roman" w:hAnsi="Times New Roman"/>
          <w:i/>
          <w:iCs/>
          <w:sz w:val="24"/>
          <w:szCs w:val="24"/>
        </w:rPr>
        <w:t>Prays oleae</w:t>
      </w:r>
      <w:r w:rsidRPr="00CD53B8">
        <w:rPr>
          <w:rFonts w:ascii="Times New Roman" w:hAnsi="Times New Roman"/>
          <w:iCs/>
          <w:sz w:val="24"/>
          <w:szCs w:val="24"/>
        </w:rPr>
        <w:t xml:space="preserve">) (Metzidakis et al. 2008). The growers in this study did not report heavy use of chemical control during our study. When appropriate, any drastic changes in arthropod community structure observed after pesticide use was recorded, and multiple options for IPM measures were given to growers upon detection of pests of concern. </w:t>
      </w:r>
    </w:p>
    <w:p w14:paraId="7688395B" w14:textId="77777777" w:rsidR="00C90343" w:rsidRPr="00CD53B8" w:rsidRDefault="00C90343" w:rsidP="00B2078F">
      <w:pPr>
        <w:spacing w:line="480" w:lineRule="auto"/>
        <w:ind w:firstLine="720"/>
      </w:pPr>
      <w:r w:rsidRPr="00CD53B8">
        <w:t xml:space="preserve">Numerous surveys of olive groves have been done, and they tend to focus on one group of insects in the olive agroecosystem instead of on the entire trophic composition of arthropods in their scope. A focus on sampling one insect group can give insight into the spatial distribution of pest insects or pest groups (Kovanci and Kumral 2008), information on the presence, efficacy, or abundance of key predatory and parasitic species (Fraulo et al. 2008; Albertini et al. 2017), or data to evaluate the effects of farming methods or pesticides that are being used (Olfert et al. 2002; Bengochea et al. 2014; Gkisakis et al. 2015).  Additionally, previous surveys have been conducted in considerably more Mediterranean climates and drier and Florida is in a moist subtropical zone. With these differences in climate and the unique assemblage of indigenous and invasive pest species in Florida, it is possible that there may be new pest challenges to olive production. To date, there has been no extensive survey of arthropods of olive systems in the southeast and information on the extent of pest and beneficial arthropods in this system remains unclear. </w:t>
      </w:r>
    </w:p>
    <w:p w14:paraId="630D5B55" w14:textId="77777777" w:rsidR="00C90343" w:rsidRPr="00CD53B8" w:rsidRDefault="00C90343" w:rsidP="009A679F">
      <w:pPr>
        <w:pStyle w:val="NormalWeb"/>
        <w:jc w:val="center"/>
        <w:rPr>
          <w:rFonts w:ascii="Times New Roman" w:hAnsi="Times New Roman"/>
          <w:b/>
          <w:iCs/>
          <w:sz w:val="24"/>
          <w:szCs w:val="24"/>
        </w:rPr>
      </w:pPr>
      <w:bookmarkStart w:id="19" w:name="Objectives_CH1"/>
      <w:r w:rsidRPr="00CD53B8">
        <w:rPr>
          <w:rFonts w:ascii="Times New Roman" w:hAnsi="Times New Roman"/>
          <w:b/>
          <w:iCs/>
          <w:sz w:val="24"/>
          <w:szCs w:val="24"/>
        </w:rPr>
        <w:t>Objectives</w:t>
      </w:r>
    </w:p>
    <w:bookmarkEnd w:id="19"/>
    <w:p w14:paraId="1275AEB6" w14:textId="77777777" w:rsidR="00C90343" w:rsidRPr="00CD53B8" w:rsidRDefault="00C90343" w:rsidP="00C90343">
      <w:pPr>
        <w:pStyle w:val="NormalWeb"/>
        <w:rPr>
          <w:rFonts w:ascii="Times New Roman" w:hAnsi="Times New Roman"/>
          <w:iCs/>
          <w:sz w:val="24"/>
          <w:szCs w:val="24"/>
        </w:rPr>
      </w:pPr>
      <w:r w:rsidRPr="00CD53B8">
        <w:rPr>
          <w:rFonts w:ascii="Times New Roman" w:hAnsi="Times New Roman"/>
          <w:iCs/>
          <w:sz w:val="24"/>
          <w:szCs w:val="24"/>
        </w:rPr>
        <w:t xml:space="preserve">The overall goal of this project is to: </w:t>
      </w:r>
    </w:p>
    <w:p w14:paraId="47BC45FF" w14:textId="77777777" w:rsidR="00C90343" w:rsidRPr="00CD53B8" w:rsidRDefault="00C90343" w:rsidP="00B2078F">
      <w:pPr>
        <w:pStyle w:val="NormalWeb"/>
        <w:numPr>
          <w:ilvl w:val="0"/>
          <w:numId w:val="2"/>
        </w:numPr>
        <w:spacing w:line="480" w:lineRule="auto"/>
        <w:rPr>
          <w:rFonts w:ascii="Times New Roman" w:hAnsi="Times New Roman"/>
          <w:iCs/>
          <w:sz w:val="24"/>
          <w:szCs w:val="24"/>
        </w:rPr>
      </w:pPr>
      <w:r w:rsidRPr="00CD53B8">
        <w:rPr>
          <w:rFonts w:ascii="Times New Roman" w:hAnsi="Times New Roman"/>
          <w:iCs/>
          <w:sz w:val="24"/>
          <w:szCs w:val="24"/>
        </w:rPr>
        <w:lastRenderedPageBreak/>
        <w:t>Conduct a taxonomic survey of pest and beneficial arthropods present in the olive ecosystem and determination of key orders representative of different management systems</w:t>
      </w:r>
    </w:p>
    <w:p w14:paraId="1CD6253A" w14:textId="77777777" w:rsidR="00C90343" w:rsidRPr="00CD53B8" w:rsidRDefault="00C90343" w:rsidP="00B2078F">
      <w:pPr>
        <w:pStyle w:val="NormalWeb"/>
        <w:numPr>
          <w:ilvl w:val="0"/>
          <w:numId w:val="2"/>
        </w:numPr>
        <w:spacing w:line="480" w:lineRule="auto"/>
        <w:rPr>
          <w:rFonts w:ascii="Times New Roman" w:hAnsi="Times New Roman"/>
          <w:iCs/>
          <w:sz w:val="24"/>
          <w:szCs w:val="24"/>
        </w:rPr>
      </w:pPr>
      <w:r w:rsidRPr="00CD53B8">
        <w:rPr>
          <w:rFonts w:ascii="Times New Roman" w:hAnsi="Times New Roman"/>
          <w:iCs/>
          <w:sz w:val="24"/>
          <w:szCs w:val="24"/>
        </w:rPr>
        <w:t>Identify the diversity of thrips present in olive groves in relation to influorescence events</w:t>
      </w:r>
    </w:p>
    <w:p w14:paraId="5E5ED086" w14:textId="77777777" w:rsidR="00C90343" w:rsidRPr="00CD53B8" w:rsidRDefault="00C90343" w:rsidP="00B2078F">
      <w:pPr>
        <w:pStyle w:val="NormalWeb"/>
        <w:numPr>
          <w:ilvl w:val="0"/>
          <w:numId w:val="2"/>
        </w:numPr>
        <w:spacing w:line="480" w:lineRule="auto"/>
        <w:rPr>
          <w:rFonts w:ascii="Times New Roman" w:hAnsi="Times New Roman"/>
          <w:iCs/>
          <w:sz w:val="24"/>
          <w:szCs w:val="24"/>
        </w:rPr>
      </w:pPr>
      <w:r w:rsidRPr="00CD53B8">
        <w:rPr>
          <w:rFonts w:ascii="Times New Roman" w:hAnsi="Times New Roman"/>
          <w:iCs/>
          <w:sz w:val="24"/>
          <w:szCs w:val="24"/>
        </w:rPr>
        <w:t>Investigate the presence of stink bugs and olive fruit flies as potential threats for fruit development</w:t>
      </w:r>
    </w:p>
    <w:p w14:paraId="0A40F96A" w14:textId="06440A82" w:rsidR="006D4899" w:rsidRPr="00CD53B8" w:rsidRDefault="006D4899"/>
    <w:p w14:paraId="7B53DD10" w14:textId="5B54A5B9" w:rsidR="004D4721" w:rsidRPr="00CD53B8" w:rsidRDefault="004D4721"/>
    <w:p w14:paraId="59668E3C" w14:textId="49692E11" w:rsidR="004D4721" w:rsidRPr="00CD53B8" w:rsidRDefault="004D4721"/>
    <w:p w14:paraId="631927DA" w14:textId="571AC2B1" w:rsidR="00B2078F" w:rsidRPr="00CD53B8" w:rsidRDefault="00B2078F"/>
    <w:p w14:paraId="38ABDABD" w14:textId="33F367B7" w:rsidR="00B2078F" w:rsidRPr="00CD53B8" w:rsidRDefault="00B2078F"/>
    <w:p w14:paraId="1BDEB644" w14:textId="4A031FED" w:rsidR="00B2078F" w:rsidRPr="00CD53B8" w:rsidRDefault="00B2078F"/>
    <w:p w14:paraId="74EC9D0A" w14:textId="34516F96" w:rsidR="00B2078F" w:rsidRPr="00CD53B8" w:rsidRDefault="00B2078F"/>
    <w:p w14:paraId="33329726" w14:textId="36DD557C" w:rsidR="00B2078F" w:rsidRPr="00CD53B8" w:rsidRDefault="00B2078F"/>
    <w:p w14:paraId="6425573A" w14:textId="07903C77" w:rsidR="00B2078F" w:rsidRPr="00CD53B8" w:rsidRDefault="00B2078F"/>
    <w:p w14:paraId="436C6664" w14:textId="30A0D6E8" w:rsidR="00B2078F" w:rsidRPr="00CD53B8" w:rsidRDefault="00B2078F"/>
    <w:p w14:paraId="25614E30" w14:textId="21013AFE" w:rsidR="00B2078F" w:rsidRPr="00CD53B8" w:rsidRDefault="00B2078F"/>
    <w:p w14:paraId="4740D48D" w14:textId="1D26FA7E" w:rsidR="00B2078F" w:rsidRPr="00CD53B8" w:rsidRDefault="00B2078F"/>
    <w:p w14:paraId="7B64825F" w14:textId="59EA651B" w:rsidR="00B2078F" w:rsidRPr="00CD53B8" w:rsidRDefault="00B2078F"/>
    <w:p w14:paraId="10359A8C" w14:textId="7376A940" w:rsidR="00B2078F" w:rsidRPr="00CD53B8" w:rsidRDefault="00B2078F"/>
    <w:p w14:paraId="2A47E587" w14:textId="233D2777" w:rsidR="00B2078F" w:rsidRPr="00CD53B8" w:rsidRDefault="00B2078F"/>
    <w:p w14:paraId="7C1FB547" w14:textId="677A55B5" w:rsidR="00B2078F" w:rsidRPr="00CD53B8" w:rsidRDefault="00B2078F"/>
    <w:p w14:paraId="5B36F6C4" w14:textId="66A59A43" w:rsidR="00B2078F" w:rsidRPr="00CD53B8" w:rsidRDefault="00B2078F"/>
    <w:p w14:paraId="7A1BED1B" w14:textId="1C640CD0" w:rsidR="00B2078F" w:rsidRPr="00CD53B8" w:rsidRDefault="00B2078F"/>
    <w:p w14:paraId="454C3F89" w14:textId="192E388C" w:rsidR="00B2078F" w:rsidRPr="00CD53B8" w:rsidRDefault="00B2078F"/>
    <w:p w14:paraId="1D3C1B2B" w14:textId="25EAFEF7" w:rsidR="00B2078F" w:rsidRPr="00CD53B8" w:rsidRDefault="00B2078F"/>
    <w:p w14:paraId="43440200" w14:textId="230DA3A7" w:rsidR="00B2078F" w:rsidRPr="00CD53B8" w:rsidRDefault="00B2078F"/>
    <w:p w14:paraId="5D4BF57D" w14:textId="4615A29D" w:rsidR="00B2078F" w:rsidRPr="00CD53B8" w:rsidRDefault="00B2078F"/>
    <w:p w14:paraId="470C3195" w14:textId="39D70515" w:rsidR="00B2078F" w:rsidRPr="00CD53B8" w:rsidRDefault="00B2078F"/>
    <w:p w14:paraId="08EADC4F" w14:textId="351288D5" w:rsidR="00B2078F" w:rsidRPr="00CD53B8" w:rsidRDefault="00B2078F"/>
    <w:p w14:paraId="23182DD2" w14:textId="71A28DFA" w:rsidR="00B2078F" w:rsidRPr="00CD53B8" w:rsidRDefault="00B2078F"/>
    <w:p w14:paraId="042DB4F9" w14:textId="68845F64" w:rsidR="00B2078F" w:rsidRPr="00CD53B8" w:rsidRDefault="00B2078F"/>
    <w:p w14:paraId="394C5C3D" w14:textId="417B72FE" w:rsidR="00B2078F" w:rsidRPr="00CD53B8" w:rsidRDefault="00B2078F"/>
    <w:p w14:paraId="37F74427" w14:textId="23FE69C1" w:rsidR="00B2078F" w:rsidRPr="00CD53B8" w:rsidRDefault="00B2078F"/>
    <w:p w14:paraId="722BE5EE" w14:textId="1920CCFB" w:rsidR="00B2078F" w:rsidRPr="00CD53B8" w:rsidRDefault="00B2078F"/>
    <w:p w14:paraId="1A6473DB" w14:textId="1ABD54A7" w:rsidR="00B2078F" w:rsidRPr="00CD53B8" w:rsidRDefault="00B2078F"/>
    <w:p w14:paraId="6C655811" w14:textId="06F0765F" w:rsidR="00B2078F" w:rsidRPr="00CD53B8" w:rsidRDefault="00B2078F"/>
    <w:p w14:paraId="51F9C718" w14:textId="77777777" w:rsidR="00B2078F" w:rsidRPr="00CD53B8" w:rsidRDefault="00B2078F"/>
    <w:p w14:paraId="0D2B576E" w14:textId="52C5CB69" w:rsidR="004D4721" w:rsidRPr="00CD53B8" w:rsidRDefault="004D4721"/>
    <w:p w14:paraId="62BEF481" w14:textId="77777777" w:rsidR="004D4721" w:rsidRPr="00CD53B8" w:rsidRDefault="004D4721" w:rsidP="004D4721">
      <w:pPr>
        <w:jc w:val="center"/>
      </w:pPr>
      <w:bookmarkStart w:id="20" w:name="Chapter2"/>
      <w:r w:rsidRPr="00CD53B8">
        <w:lastRenderedPageBreak/>
        <w:t>CHAPTER 2</w:t>
      </w:r>
    </w:p>
    <w:bookmarkEnd w:id="20"/>
    <w:p w14:paraId="52B6D5EC" w14:textId="77777777" w:rsidR="004D4721" w:rsidRPr="00CD53B8" w:rsidRDefault="004D4721" w:rsidP="004D4721">
      <w:pPr>
        <w:ind w:left="720" w:hanging="720"/>
        <w:jc w:val="center"/>
      </w:pPr>
    </w:p>
    <w:p w14:paraId="4B39AF80" w14:textId="77777777" w:rsidR="004D4721" w:rsidRPr="00CD53B8" w:rsidRDefault="004D4721" w:rsidP="004D4721">
      <w:pPr>
        <w:ind w:left="720" w:hanging="720"/>
        <w:jc w:val="center"/>
      </w:pPr>
      <w:r w:rsidRPr="00CD53B8">
        <w:t>USE OF TAXONOMIC SURVEY RESULTS FOR DISCRIMINATION OF DIFFERENT MANAGEMENT APPROACHES IN FLORIDA OLIVE GROVES</w:t>
      </w:r>
    </w:p>
    <w:p w14:paraId="7F0EA97F" w14:textId="77777777" w:rsidR="004D4721" w:rsidRPr="00CD53B8" w:rsidRDefault="004D4721" w:rsidP="004D4721">
      <w:pPr>
        <w:ind w:left="720" w:hanging="720"/>
      </w:pPr>
    </w:p>
    <w:p w14:paraId="708971D5" w14:textId="5B9C78BE" w:rsidR="004D4721" w:rsidRPr="00CD53B8" w:rsidRDefault="004D4721" w:rsidP="009A679F">
      <w:pPr>
        <w:jc w:val="center"/>
      </w:pPr>
      <w:bookmarkStart w:id="21" w:name="IntroCH2"/>
      <w:r w:rsidRPr="00CD53B8">
        <w:rPr>
          <w:b/>
        </w:rPr>
        <w:t>Introduction</w:t>
      </w:r>
    </w:p>
    <w:bookmarkEnd w:id="21"/>
    <w:p w14:paraId="63E0EC97" w14:textId="77777777" w:rsidR="004D4721" w:rsidRPr="00CD53B8" w:rsidRDefault="004D4721" w:rsidP="004D4721"/>
    <w:p w14:paraId="46E15291" w14:textId="77777777" w:rsidR="004D4721" w:rsidRPr="00CD53B8" w:rsidRDefault="004D4721" w:rsidP="00B2078F">
      <w:pPr>
        <w:spacing w:line="480" w:lineRule="auto"/>
        <w:ind w:firstLine="720"/>
      </w:pPr>
      <w:r w:rsidRPr="00CD53B8">
        <w:t xml:space="preserve">Olives are native to the Mediterranean. Olives have been selectively grown by humans for their fruit for centuries, resulting in dozens of varieties of olive trees, </w:t>
      </w:r>
      <w:r w:rsidRPr="00CD53B8">
        <w:rPr>
          <w:i/>
        </w:rPr>
        <w:t xml:space="preserve">Olea europaea </w:t>
      </w:r>
      <w:r w:rsidRPr="00CD53B8">
        <w:t xml:space="preserve">(Linnaeus). They are adapted to mild, rainy winters and warm dry summers characteristic of the Mediterranean region (Zohary and Spiegel-Roy 1975). In 2017, the most recent USDA census reported that approximately 16,187 bearing hectares produced 101,000 tones of olives for oil production in the United States nationwide (USDA 2018). In the United States, these reported acres are from California, where olives have been the most profitable, with olives crushed for oil valued at $810.00 per ton in 2017. Olives are also currently planted on an estimated 650 hectares in Texas, 353 hectares in Arizona, 38 hectares in Oregon, and one to four growers in the states of Alabama, Illinois, Mississippi, Louisiana, New Jersey, and Tennessee (USDA Quick Stats 2018). Georgia growers have recently planted around 809 hectares of olives near its southwestern border with Florida, and Texas olive operations have expanded in recent years. Interest in planting commercial scale high density olive groves in the north central region of Florida for oil production began soon after 2010 and has been increasing ever since. For instance, in 2017, at the beginning of this survey, an estimated 300 hectares were planted in Florida, and by the end, around 1,000 hectares were planted at commercial scale. </w:t>
      </w:r>
    </w:p>
    <w:p w14:paraId="4D296C3A" w14:textId="77777777" w:rsidR="004D4721" w:rsidRPr="00CD53B8" w:rsidRDefault="004D4721" w:rsidP="00140DBD"/>
    <w:p w14:paraId="4929C7F5" w14:textId="5E42B431" w:rsidR="004D4721" w:rsidRPr="00CD53B8" w:rsidRDefault="004D4721" w:rsidP="00B2078F">
      <w:pPr>
        <w:spacing w:line="480" w:lineRule="auto"/>
        <w:ind w:firstLine="720"/>
        <w:rPr>
          <w:color w:val="ED7D31" w:themeColor="accent2"/>
        </w:rPr>
      </w:pPr>
      <w:r w:rsidRPr="00CD53B8">
        <w:t xml:space="preserve">The most economically damaging arthropod pests affecting olive production include the olive fruit fly (Ant et al. 2012; Athar 2005), the olive moth (Hegazi et al. 2007; Oliveira et al. 2012), and the olive psyllid (Debo et al. 2011). These pests are ubiquitous in large olive </w:t>
      </w:r>
      <w:r w:rsidRPr="00CD53B8">
        <w:lastRenderedPageBreak/>
        <w:t>producing countries outside of the U.S and are responsible for extensive damage to crops (reference</w:t>
      </w:r>
      <w:r w:rsidRPr="00CD53B8">
        <w:rPr>
          <w:color w:val="000000" w:themeColor="text1"/>
        </w:rPr>
        <w:t xml:space="preserve">). Injury to olive trees by insect pests have been estimated to account for around 15% of total losses faced by olive growers globally, with the major pests making up 10% (Haniotakis 2003). </w:t>
      </w:r>
      <w:r w:rsidRPr="00CD53B8">
        <w:t xml:space="preserve">In the U.S., the most extensive documentation of olive pests is in Californian olive groves throughout the state (Daane et al. 2005) with the olive fruit fly and the olive psyllid considered the most economically important pests (Daanet et al. 2005). </w:t>
      </w:r>
      <w:r w:rsidRPr="00CD53B8">
        <w:rPr>
          <w:color w:val="000000" w:themeColor="text1"/>
        </w:rPr>
        <w:t xml:space="preserve">Globally, estimates of cost of control of insect pests in olive have been estimated to be as high as 800 million Euros, the equivalent of roughly 900 million US dollars (Haniotakis 2003).  In a preliminary assessment of insects in one olive orchard in Florida, no olive fruit flies or olive psyllids were detected, although they were not targeted for collection (Allan and Gillett-Kauffman 2018).  </w:t>
      </w:r>
    </w:p>
    <w:p w14:paraId="62E8E881" w14:textId="77777777" w:rsidR="004D4721" w:rsidRPr="00CD53B8" w:rsidRDefault="004D4721" w:rsidP="00140DBD"/>
    <w:p w14:paraId="1C2C8949" w14:textId="77777777" w:rsidR="004D4721" w:rsidRPr="00CD53B8" w:rsidRDefault="004D4721" w:rsidP="00B2078F">
      <w:pPr>
        <w:spacing w:line="480" w:lineRule="auto"/>
        <w:ind w:firstLine="720"/>
      </w:pPr>
      <w:r w:rsidRPr="00CD53B8">
        <w:t>Commercial olive grove management can be classed into primary categories which are conventional, integrated, and organic management (</w:t>
      </w:r>
      <w:r w:rsidRPr="00CD53B8">
        <w:rPr>
          <w:color w:val="000000" w:themeColor="text1"/>
        </w:rPr>
        <w:t xml:space="preserve">Cotes et al. 2010; Cotes et al. 2011; Morente et al. 2018; Ruano et al. 2004). Conventional management methods rely on inorganic weed and arthropod pesticide use, usually on a set schedule throughout </w:t>
      </w:r>
      <w:r w:rsidRPr="00CD53B8">
        <w:t xml:space="preserve">the growing season. Conventional management regimes also utilize industrially produced fertilizers, and tend to be mono-culture systems that rarely disturb the soil with tilling. Integrated management methods typically utilize strategies of integrated pest management (IPM) to attempt to utilize inorganic chemical pesticides as a last resort for pest </w:t>
      </w:r>
      <w:r w:rsidRPr="00CD53B8">
        <w:rPr>
          <w:color w:val="000000" w:themeColor="text1"/>
        </w:rPr>
        <w:t xml:space="preserve">control (USEPA 2019). Integrated </w:t>
      </w:r>
      <w:r w:rsidRPr="00CD53B8">
        <w:t xml:space="preserve">systems frequently scout and identify pests as they appear in the field, identify economic threshold levels of present pests, and determine if biological, physical, or mechanical control methods may be implemented to prevent the spread or increased damage by pests. Integrated systems utilize chemical weed control as necessary and may utilize varying degrees of tillage for weed control. Integrated systems may use organic or industrially synthesized sources of fertilizer. Organic management systems are </w:t>
      </w:r>
      <w:r w:rsidRPr="00CD53B8">
        <w:lastRenderedPageBreak/>
        <w:t xml:space="preserve">reliant upon the use of inorganic pesticides to control for pest arthropods and often use livestock manure for fertilization. Weed management is usually managed by low-till or the release of </w:t>
      </w:r>
      <w:r w:rsidRPr="00CD53B8">
        <w:rPr>
          <w:color w:val="000000" w:themeColor="text1"/>
        </w:rPr>
        <w:t>biological control agents, although few effective biocontrol agents are available for weed control (Rigby and Cáceres 2001</w:t>
      </w:r>
      <w:r w:rsidRPr="00CD53B8">
        <w:t xml:space="preserve">). </w:t>
      </w:r>
    </w:p>
    <w:p w14:paraId="739B88FD" w14:textId="77777777" w:rsidR="004D4721" w:rsidRPr="00CD53B8" w:rsidRDefault="004D4721" w:rsidP="00140DBD"/>
    <w:p w14:paraId="30E33916" w14:textId="77777777" w:rsidR="004D4721" w:rsidRPr="00CD53B8" w:rsidRDefault="004D4721" w:rsidP="00B2078F">
      <w:pPr>
        <w:spacing w:line="480" w:lineRule="auto"/>
        <w:ind w:firstLine="720"/>
      </w:pPr>
      <w:r w:rsidRPr="00CD53B8">
        <w:t xml:space="preserve">Surveys of arthropods in olive groves have previously been conducted to evaluate grove health based on relationships between grove management regimes and arthropod abundance and diversity. Ruano et al. (2004) sought to identify arthropod orders in three olive groves of Arenales, Colomera, and Deifontes, Spain, that could be used to characterize grove management regimes as conventional, integrated, or organic. In their survey, canopy samples were obtained by beating tree branches into an insect net, and by placing pitfall traps in the soil beneath the canopy and at the edge of tree canopies. The orders Coleoptera, Diptera, Heteroptera, Lepidoptera, and Thysanoptera proved to be the most useful for characterizing grove management regimes when collections were made from the canopy. Specifically, Coleoptera and Lepidoptera are the most suitable orders for distinguishing between management regimes in olive systems. Soil arthropods have also been similarly evaluated for characterization of management schemes in olive production systems. Surveys of soil arthropods from autumn 2011 to summer 2012 were conducted to compare conventional, integrated, and organic olive management regimes in Crete, Greece (Gkisakis et al. 2015). However, using pitfall traps for 20 weeks in 24 different orchards, no differences between management regimes were detected with soil arthropod abundance or diversity. In 2014, a study of 123 olive groves in Andalusia, Spain was conducted in the month of May (Castro et al. 2017) to evaluate the effectiveness of three different sampling methods in olive production systems. Pitfall traps were the most effective method for catching the highest proportion of families compared to baited pitfall traps and sweep </w:t>
      </w:r>
      <w:r w:rsidRPr="00CD53B8">
        <w:lastRenderedPageBreak/>
        <w:t xml:space="preserve">netting. A combination of pitfall traps and sweep netting was determined to best estimate richness and abundance of arthropods in olive groves, the study was limited in terms of time and a season long evaluation of sampling methods is merited (Castro et al. 2017). Another approach is to survey a key predatory species to determine the impact of a management regime. Cárdenas et al. (2006) found that between organic, conventional, and integrated olive groves near Granada, Spain, spiders were present in higher abundance in organically managed groves than conventional groves. Up to this point, these studies on characterization of management strategies based on higher level categories such as orders or use of key predatory species has been undertaken in relatively arid environments generally thought as characteristic of commercial olive production.  </w:t>
      </w:r>
    </w:p>
    <w:p w14:paraId="1811DF7B" w14:textId="77777777" w:rsidR="004D4721" w:rsidRPr="00CD53B8" w:rsidRDefault="004D4721" w:rsidP="00140DBD"/>
    <w:p w14:paraId="00B72709" w14:textId="06EF4D48" w:rsidR="004D4721" w:rsidRPr="00CD53B8" w:rsidRDefault="004D4721" w:rsidP="00B2078F">
      <w:pPr>
        <w:spacing w:line="480" w:lineRule="auto"/>
        <w:ind w:firstLine="720"/>
      </w:pPr>
      <w:r w:rsidRPr="00CD53B8">
        <w:t xml:space="preserve">With the increased interest in development of an olive oil industry in humid subtropical Florida, the main goal of this study was to conduct an expansive survey of arthropods present to determine if any native or invasive pests could post a threat to the establishment of young olive trees. Emphasis was placed on above-ground sampling with comparisons made between the different olive management regimes used in the orchards. Specific objectives were to: </w:t>
      </w:r>
    </w:p>
    <w:p w14:paraId="0D614456" w14:textId="77777777" w:rsidR="004D4721" w:rsidRPr="00CD53B8" w:rsidRDefault="004D4721" w:rsidP="00140DBD">
      <w:pPr>
        <w:ind w:firstLine="720"/>
      </w:pPr>
    </w:p>
    <w:p w14:paraId="67875655" w14:textId="77777777" w:rsidR="004D4721" w:rsidRPr="00CD53B8" w:rsidRDefault="004D4721" w:rsidP="00B2078F">
      <w:pPr>
        <w:pStyle w:val="ListParagraph"/>
        <w:numPr>
          <w:ilvl w:val="0"/>
          <w:numId w:val="3"/>
        </w:numPr>
        <w:spacing w:line="480" w:lineRule="auto"/>
      </w:pPr>
      <w:r w:rsidRPr="00CD53B8">
        <w:t xml:space="preserve">Determine arthropods present on the above-ground portion of trees in Florida olive groves </w:t>
      </w:r>
    </w:p>
    <w:p w14:paraId="4E07DDF9" w14:textId="77777777" w:rsidR="004D4721" w:rsidRPr="00CD53B8" w:rsidRDefault="004D4721" w:rsidP="00B2078F">
      <w:pPr>
        <w:pStyle w:val="ListParagraph"/>
        <w:numPr>
          <w:ilvl w:val="0"/>
          <w:numId w:val="3"/>
        </w:numPr>
        <w:spacing w:line="480" w:lineRule="auto"/>
      </w:pPr>
      <w:r w:rsidRPr="00CD53B8">
        <w:t>Determine arthropods present in the inter-row areas of Florida olive groves</w:t>
      </w:r>
    </w:p>
    <w:p w14:paraId="1EDB6895" w14:textId="3205F563" w:rsidR="004D4721" w:rsidRPr="00CD53B8" w:rsidRDefault="004D4721" w:rsidP="00B2078F">
      <w:pPr>
        <w:pStyle w:val="ListParagraph"/>
        <w:numPr>
          <w:ilvl w:val="0"/>
          <w:numId w:val="3"/>
        </w:numPr>
        <w:spacing w:line="480" w:lineRule="auto"/>
      </w:pPr>
      <w:r w:rsidRPr="00CD53B8">
        <w:t>Identify endemic and invasive pests present in Florida olive groves</w:t>
      </w:r>
    </w:p>
    <w:p w14:paraId="29A39934" w14:textId="77777777" w:rsidR="00140DBD" w:rsidRPr="00CD53B8" w:rsidRDefault="00140DBD" w:rsidP="00140DBD">
      <w:pPr>
        <w:ind w:left="720"/>
      </w:pPr>
    </w:p>
    <w:p w14:paraId="228D0F17" w14:textId="00593D37" w:rsidR="004D4721" w:rsidRPr="00CD53B8" w:rsidRDefault="004D4721" w:rsidP="009A679F">
      <w:pPr>
        <w:spacing w:line="480" w:lineRule="auto"/>
        <w:jc w:val="center"/>
        <w:rPr>
          <w:b/>
        </w:rPr>
      </w:pPr>
      <w:bookmarkStart w:id="22" w:name="MatMethCH2"/>
      <w:r w:rsidRPr="00CD53B8">
        <w:rPr>
          <w:b/>
        </w:rPr>
        <w:t>Materials and Methods</w:t>
      </w:r>
    </w:p>
    <w:bookmarkEnd w:id="22"/>
    <w:p w14:paraId="38D069B9" w14:textId="77777777" w:rsidR="00DD43C3" w:rsidRPr="00CD53B8" w:rsidRDefault="00DD43C3" w:rsidP="00DD43C3"/>
    <w:p w14:paraId="1888B60E" w14:textId="7A8E1BE0" w:rsidR="004D4721" w:rsidRPr="00CD53B8" w:rsidRDefault="004D4721" w:rsidP="00B2078F">
      <w:pPr>
        <w:spacing w:line="480" w:lineRule="auto"/>
        <w:rPr>
          <w:b/>
        </w:rPr>
      </w:pPr>
      <w:bookmarkStart w:id="23" w:name="ResearSitesCH2"/>
      <w:r w:rsidRPr="00CD53B8">
        <w:rPr>
          <w:b/>
        </w:rPr>
        <w:t>Research Sites</w:t>
      </w:r>
    </w:p>
    <w:bookmarkEnd w:id="23"/>
    <w:p w14:paraId="4FBD029D" w14:textId="77777777" w:rsidR="004D4721" w:rsidRPr="00CD53B8" w:rsidRDefault="004D4721" w:rsidP="00B2078F">
      <w:pPr>
        <w:spacing w:line="480" w:lineRule="auto"/>
        <w:ind w:firstLine="720"/>
      </w:pPr>
      <w:r w:rsidRPr="00CD53B8">
        <w:lastRenderedPageBreak/>
        <w:t>Four inland, north central Florida olive groves were surveyed for this study, which was initiated in March 2017 and completed in November 2018 (</w:t>
      </w:r>
      <w:r w:rsidRPr="00CD53B8">
        <w:rPr>
          <w:b/>
        </w:rPr>
        <w:t>Figure 2-1)</w:t>
      </w:r>
      <w:r w:rsidRPr="00CD53B8">
        <w:t>. The northernmost grove was located near Live Oak, in Suwannee County, FL (30.2918, -83.1796) (</w:t>
      </w:r>
      <w:r w:rsidRPr="00CD53B8">
        <w:rPr>
          <w:b/>
        </w:rPr>
        <w:t>Figure 2-2</w:t>
      </w:r>
      <w:r w:rsidRPr="00CD53B8">
        <w:t xml:space="preserve">) and referred to as the Suwannee grove. The grove was planted in 2012, with an estimated tree density of 660 trees/acre. The grove was a total of 13.35 hectares with inter-row spacing that were 3.96 m wide and trees spaced at 1.52 m apart. At the Suwannee grove, trees were supported by bamboo poles connected to wire trellising. The Suwannee grove, located adjacent to pasture land and a chicken farm, was planted on land previously used for pine logging and most of the grove’s perimeters were semi-natural pine forest. Four hectares were sampled at the Suwanee grove. The inter-row areas of Suwannee were grassy initially and became increasingly weedy throughout the study. </w:t>
      </w:r>
    </w:p>
    <w:p w14:paraId="211A1E79" w14:textId="77777777" w:rsidR="004D4721" w:rsidRPr="00CD53B8" w:rsidRDefault="004D4721" w:rsidP="000E32F0">
      <w:pPr>
        <w:ind w:firstLine="720"/>
      </w:pPr>
    </w:p>
    <w:p w14:paraId="020FCED8" w14:textId="77777777" w:rsidR="004D4721" w:rsidRPr="00CD53B8" w:rsidRDefault="004D4721" w:rsidP="00B2078F">
      <w:pPr>
        <w:spacing w:line="480" w:lineRule="auto"/>
        <w:ind w:firstLine="720"/>
      </w:pPr>
      <w:r w:rsidRPr="00CD53B8">
        <w:t>The Gilchrist grove was southwest of Suwannee near Trenton, in Gilchrist County, FL (29.5923, -82.8426) (</w:t>
      </w:r>
      <w:r w:rsidRPr="00CD53B8">
        <w:rPr>
          <w:b/>
        </w:rPr>
        <w:t>Figure 2-3</w:t>
      </w:r>
      <w:r w:rsidRPr="00CD53B8">
        <w:t>). This grove consisted of 39.25 hectares and was planted in 2013, with a tree density of 726 trees/acre. Width between rows was 3.66 m and trees were spaced at 1.83 m intervals. In the Gilchrist grove, trees were supported by 154 cm tall hollow grey PVC pipes. A bamboo stake placed in the hollow polyvinylchloride (PVC) pipe for trees and extending above the PVC pipe provided additional support for trees taller than the pipe. The Gilchrist grove was adjacent to cattle production areas and pastures. Four hectares were sampled at the Gilchrist grove. The inter-rows of Gilchrist were grass with weeds sometimes creeping into the inter-row.</w:t>
      </w:r>
    </w:p>
    <w:p w14:paraId="337EE180" w14:textId="77777777" w:rsidR="004D4721" w:rsidRPr="00CD53B8" w:rsidRDefault="004D4721" w:rsidP="000E32F0"/>
    <w:p w14:paraId="259DCBB6" w14:textId="77777777" w:rsidR="004D4721" w:rsidRPr="00CD53B8" w:rsidRDefault="004D4721" w:rsidP="00B2078F">
      <w:pPr>
        <w:spacing w:line="480" w:lineRule="auto"/>
        <w:ind w:firstLine="720"/>
      </w:pPr>
      <w:r w:rsidRPr="00CD53B8">
        <w:t>Further south from Gilchrist was the Marion grove near Emathla, in Marion County FL (29.2872, -82.2728) (</w:t>
      </w:r>
      <w:r w:rsidRPr="00CD53B8">
        <w:rPr>
          <w:b/>
        </w:rPr>
        <w:t>Figure 2-4</w:t>
      </w:r>
      <w:r w:rsidRPr="00CD53B8">
        <w:t xml:space="preserve">). This grove was planted in 2013, with a tree density of 750 </w:t>
      </w:r>
      <w:r w:rsidRPr="00CD53B8">
        <w:lastRenderedPageBreak/>
        <w:t xml:space="preserve">trees/acre on 10.12 hectares. The inter-row spacing was 3.66 m wide with trees spaced 1.22 m apart and supported by wooden posts attached to a singled horizontal wire trellis. The Marion grove was adjacent to cattle farming operations and associated pastures. One hectare was sampled at the Marion grove and the inter-row areas were maintained as grass. </w:t>
      </w:r>
    </w:p>
    <w:p w14:paraId="319CD84A" w14:textId="77777777" w:rsidR="004D4721" w:rsidRPr="00CD53B8" w:rsidRDefault="004D4721" w:rsidP="000E32F0">
      <w:pPr>
        <w:ind w:firstLine="720"/>
      </w:pPr>
    </w:p>
    <w:p w14:paraId="69225A2F" w14:textId="77777777" w:rsidR="004D4721" w:rsidRPr="00CD53B8" w:rsidRDefault="004D4721" w:rsidP="00B2078F">
      <w:pPr>
        <w:spacing w:line="480" w:lineRule="auto"/>
        <w:ind w:firstLine="720"/>
      </w:pPr>
      <w:r w:rsidRPr="00CD53B8">
        <w:t>Southwest of the Marion grove near De Leon Springs, in Volusia County, FL was the Volusia grove (29.1303, -81.3071) (</w:t>
      </w:r>
      <w:r w:rsidRPr="00CD53B8">
        <w:rPr>
          <w:b/>
        </w:rPr>
        <w:t>Figure 2-5)</w:t>
      </w:r>
      <w:r w:rsidRPr="00CD53B8">
        <w:t xml:space="preserve">. All trees were surveyed were four or five years since planting. The Volusia grove was planted in 2012, with a tree density of 558 trees/acre on 7.08 hectares total. Trees were spaced 1.83 m apart and supported by 185 cm tall white PVC pipes. The Volusia grove was located on land previously used for pine logging and surrounded on three sides by pine trees with an abandoned citrus grove across a paved street. The inter-row areas were maintained as grass. </w:t>
      </w:r>
    </w:p>
    <w:p w14:paraId="65EAABF7" w14:textId="77777777" w:rsidR="004D4721" w:rsidRPr="00CD53B8" w:rsidRDefault="004D4721" w:rsidP="000E32F0"/>
    <w:p w14:paraId="76D41C56" w14:textId="77777777" w:rsidR="004D4721" w:rsidRPr="00CD53B8" w:rsidRDefault="004D4721" w:rsidP="00B2078F">
      <w:pPr>
        <w:spacing w:line="480" w:lineRule="auto"/>
        <w:ind w:firstLine="720"/>
      </w:pPr>
      <w:r w:rsidRPr="00CD53B8">
        <w:t xml:space="preserve">Management practices differed moderately between groves. All except the Marion grove, applied herbicides to manage weeds. In general, weed management in groves with weedy inter-rows utilized clethodim, glufosinate-ammonium, and glyphosate. Weed management at the Volusia grove consisted of the use of glyphosate as needed. Weed management at the Marion grove was through mechanical weed whips, hoes, and mowing. In the Gilchrist and Suwannee grove copper fungicide was used to protect the olive trees from freezing temperatures. At the Suwannee, Gilchrist, and Marion groves, occasional applications of horticultural soaps and oils as well as non-synthetic pesticides (e.g., </w:t>
      </w:r>
      <w:r w:rsidRPr="00CD53B8">
        <w:rPr>
          <w:i/>
        </w:rPr>
        <w:t>Bacillus thuringiensis</w:t>
      </w:r>
      <w:r w:rsidRPr="00CD53B8">
        <w:t xml:space="preserve">, Bt) were used to manage insect pests when detected. No arthropod pest management methods were used at the Volusia grove. All sampled groves used well water with their irrigation systems. The irrigation system in Marion was elevated 65 cm from the ground and all other groves had drip irrigation systems </w:t>
      </w:r>
      <w:r w:rsidRPr="00CD53B8">
        <w:lastRenderedPageBreak/>
        <w:t xml:space="preserve">running along the ground of the tree rows. At the Suwannee, Marion, and Volusia groves, trees were irrigated as needed. The Gilchrist grove was irrigated three times per week in the growing season, otherwise irrigation occurred one time a week. Additionally, the Gilchrist grove was fertigated every other day in small quantities. In the Suwannee grove a variety of fertilizers were utilized in April to June, including 408 liquid lime-potash mixtures and slow release nitrogen solid fertilizer. In the Marion grove a specific blend of fertilizer was utilized for the grove after soil analysis in 2017, and only fish emulsion fertilizer was applied in 2018. In the Volusia grove nitrogen and potassium were applied rarely. In the Suwannee grove, vegetative suckers were hand pruned at 60.96 cm and below from the grove floor, and to reduce branch density. In the Gilchrist grove, pruning occurred twice per year with hand pruning of suckers and tops of trees and branches extending into the inter-rows mechanically pruned. In the Marion grove, suckers that were 76.2 cm or below from the grove floor were hand pruned. In the Volusia grove, trees were pruned once yearly with sides of trees pruned alternating from year to year. </w:t>
      </w:r>
    </w:p>
    <w:p w14:paraId="425007E0" w14:textId="77777777" w:rsidR="004D4721" w:rsidRPr="00CD53B8" w:rsidRDefault="004D4721" w:rsidP="000E32F0"/>
    <w:p w14:paraId="134B074D" w14:textId="77777777" w:rsidR="004D4721" w:rsidRPr="00CD53B8" w:rsidRDefault="004D4721" w:rsidP="00B2078F">
      <w:pPr>
        <w:spacing w:line="480" w:lineRule="auto"/>
        <w:ind w:firstLine="720"/>
      </w:pPr>
      <w:r w:rsidRPr="00CD53B8">
        <w:t xml:space="preserve">Composition of olive varieties varied between groves with the majority consisting primary of ‘Arbequina’ cultivars but also with lesser percentages of pollinizer cultivars such as ‘Arbosana’ and ‘Koroneiki’. The Suwannee, Gilchrist and Volusia groves contained the same three cultivars of </w:t>
      </w:r>
      <w:r w:rsidRPr="00CD53B8">
        <w:rPr>
          <w:i/>
        </w:rPr>
        <w:t xml:space="preserve">Olea europaea. </w:t>
      </w:r>
      <w:r w:rsidRPr="00CD53B8">
        <w:t>Varietal percentages within the Suwanee and Gilchrist groves were 90% ‘Arbequina’, 5% ‘Arbosana’, and 5% ‘Koroneiki’. Varietal percentages within the Volusia grove were 80% ‘Arbequina’, 10% ‘Arbosana’, and 10% ‘Koroneiki’. The Marion grove contained primarily ‘Arbequina’ and pollinizer cultivars ‘Luca’ and ‘Mission’ in unknown percentages within the sampling plot. The Marion grove had the primary cultivar ‘Arbequina’ planted in only one hectare of its total 10 acres planted and for that reason only one hectare was chosen to be sampled for inclusion in this study. In the Suwannee grove, every 10</w:t>
      </w:r>
      <w:r w:rsidRPr="00CD53B8">
        <w:rPr>
          <w:vertAlign w:val="superscript"/>
        </w:rPr>
        <w:t>th</w:t>
      </w:r>
      <w:r w:rsidRPr="00CD53B8">
        <w:t xml:space="preserve"> tree was a </w:t>
      </w:r>
      <w:r w:rsidRPr="00CD53B8">
        <w:lastRenderedPageBreak/>
        <w:t xml:space="preserve">pollinizer variety and could be either an ‘Arbosana’ or ‘Koroneiki’ cultivar. There was no pattern to pollinizer spacing at the Marion grove. In the Gilchrist grove, every fifth row of the grove was alternated with a row of either pollinizer cultivar, ‘Koroneiki’ or ‘Arbosana’. In the Volusia grove, within each row was planted with a repeated pattern of one pollinizer cultivar followed by four ‘Arbequina’. </w:t>
      </w:r>
    </w:p>
    <w:p w14:paraId="4063D02B" w14:textId="77777777" w:rsidR="004D4721" w:rsidRPr="00CD53B8" w:rsidRDefault="004D4721" w:rsidP="000E32F0"/>
    <w:p w14:paraId="3A4B70E8" w14:textId="37BAC7F4" w:rsidR="004D4721" w:rsidRPr="00CD53B8" w:rsidRDefault="004D4721" w:rsidP="00B2078F">
      <w:pPr>
        <w:spacing w:line="480" w:lineRule="auto"/>
        <w:rPr>
          <w:b/>
        </w:rPr>
      </w:pPr>
      <w:bookmarkStart w:id="24" w:name="SamplProtocCH2"/>
      <w:r w:rsidRPr="00CD53B8">
        <w:rPr>
          <w:b/>
        </w:rPr>
        <w:t xml:space="preserve">Sampling </w:t>
      </w:r>
      <w:r w:rsidR="000E32F0" w:rsidRPr="00CD53B8">
        <w:rPr>
          <w:b/>
        </w:rPr>
        <w:t>P</w:t>
      </w:r>
      <w:r w:rsidRPr="00CD53B8">
        <w:rPr>
          <w:b/>
        </w:rPr>
        <w:t>rotocol</w:t>
      </w:r>
    </w:p>
    <w:p w14:paraId="1395A0A7" w14:textId="77777777" w:rsidR="000E32F0" w:rsidRPr="00CD53B8" w:rsidRDefault="000E32F0" w:rsidP="000E32F0">
      <w:pPr>
        <w:rPr>
          <w:b/>
        </w:rPr>
      </w:pPr>
    </w:p>
    <w:bookmarkEnd w:id="24"/>
    <w:p w14:paraId="7B3742BA" w14:textId="61100DAA" w:rsidR="004D4721" w:rsidRPr="00CD53B8" w:rsidRDefault="004D4721" w:rsidP="00B2078F">
      <w:pPr>
        <w:spacing w:line="480" w:lineRule="auto"/>
      </w:pPr>
      <w:r w:rsidRPr="00CD53B8">
        <w:rPr>
          <w:i/>
        </w:rPr>
        <w:tab/>
      </w:r>
      <w:r w:rsidRPr="00CD53B8">
        <w:t>All sampling sites were divided into 1 ha subplots so that Suwannee, Gilchrist, and Volusia groves consisted of 4 subplots and the Marion grove consisted of one subplot.  For each subplot, there were 5 locations for sampling (</w:t>
      </w:r>
      <w:r w:rsidRPr="00CD53B8">
        <w:rPr>
          <w:b/>
        </w:rPr>
        <w:t>Figure 2-</w:t>
      </w:r>
      <w:r w:rsidR="007A25C8" w:rsidRPr="00CD53B8">
        <w:rPr>
          <w:b/>
        </w:rPr>
        <w:t>6</w:t>
      </w:r>
      <w:r w:rsidRPr="00CD53B8">
        <w:t>) representing the four corners and center of the plot. Thus, for the 4 subplots at each grove there were 20 sampling locations designated by different letters. Branch and tap sampling were conducted at each sampling location and sweep net collections and tree observations were conducted at three of the five locations in each subplot (</w:t>
      </w:r>
      <w:r w:rsidRPr="00CD53B8">
        <w:rPr>
          <w:b/>
        </w:rPr>
        <w:t>Figure 2-</w:t>
      </w:r>
      <w:r w:rsidR="007A25C8" w:rsidRPr="00CD53B8">
        <w:rPr>
          <w:b/>
        </w:rPr>
        <w:t>6</w:t>
      </w:r>
      <w:r w:rsidRPr="00CD53B8">
        <w:t>). Proximity of sampling locations to other vegetation such as other olive trees, grassy areas or woods may affect arthropods collected so sampling locations were classified according to their spatial position in the subplot and plot (</w:t>
      </w:r>
      <w:r w:rsidRPr="00CD53B8">
        <w:rPr>
          <w:b/>
        </w:rPr>
        <w:t>Figure 2-</w:t>
      </w:r>
      <w:r w:rsidR="007A25C8" w:rsidRPr="00CD53B8">
        <w:rPr>
          <w:b/>
        </w:rPr>
        <w:t>7</w:t>
      </w:r>
      <w:r w:rsidRPr="00CD53B8">
        <w:t xml:space="preserve">). Sampling locations were grouped into center sites (surrounded by olive trees), corner (surrounded on two sides by olives), edge of row (surrounded on three sides by olives) and end (end of a row but not a corner).  </w:t>
      </w:r>
    </w:p>
    <w:p w14:paraId="1207E098" w14:textId="77777777" w:rsidR="004D4721" w:rsidRPr="00CD53B8" w:rsidRDefault="004D4721" w:rsidP="000E32F0">
      <w:pPr>
        <w:rPr>
          <w:i/>
        </w:rPr>
      </w:pPr>
    </w:p>
    <w:p w14:paraId="533FE6FB" w14:textId="77777777" w:rsidR="004D4721" w:rsidRPr="00CD53B8" w:rsidRDefault="004D4721" w:rsidP="00B2078F">
      <w:pPr>
        <w:spacing w:line="480" w:lineRule="auto"/>
        <w:ind w:firstLine="720"/>
      </w:pPr>
      <w:r w:rsidRPr="00CD53B8">
        <w:t xml:space="preserve">Sampling began in late February of 2017 and was completed in November of 2018. Sampling occurred bi-monthly from February to April, and monthly from June to November. No sampling occurred in the Volusia grove in October 2017 due to the damage and flooding caused by hurricane Irma. Delayed sampling occurred in October 2017 in the Marion and Suwannee </w:t>
      </w:r>
      <w:r w:rsidRPr="00CD53B8">
        <w:lastRenderedPageBreak/>
        <w:t>groves due to disruption caused by Irma. Minimal sampling occurred during November 2019. Sampling did not occur during winter months when olive trees were dormant in Florida when no significant tree growth or reproductive activities occurred. Many insects are also in reproductive diapause or overwintering in the winter months due to colder temperatures, and less likely to be active, so significant rises in pest populations were considered unlikely</w:t>
      </w:r>
    </w:p>
    <w:p w14:paraId="558D1B20" w14:textId="77777777" w:rsidR="004D4721" w:rsidRPr="00CD53B8" w:rsidRDefault="004D4721" w:rsidP="000E32F0"/>
    <w:p w14:paraId="215682B4" w14:textId="78E0E805" w:rsidR="004D4721" w:rsidRPr="00CD53B8" w:rsidRDefault="004D4721" w:rsidP="00B2078F">
      <w:pPr>
        <w:spacing w:line="480" w:lineRule="auto"/>
        <w:rPr>
          <w:b/>
        </w:rPr>
      </w:pPr>
      <w:bookmarkStart w:id="25" w:name="TappingCH2"/>
      <w:r w:rsidRPr="00CD53B8">
        <w:rPr>
          <w:b/>
        </w:rPr>
        <w:t xml:space="preserve">Branch </w:t>
      </w:r>
      <w:r w:rsidR="000E32F0" w:rsidRPr="00CD53B8">
        <w:rPr>
          <w:b/>
        </w:rPr>
        <w:t>t</w:t>
      </w:r>
      <w:r w:rsidRPr="00CD53B8">
        <w:rPr>
          <w:b/>
        </w:rPr>
        <w:t>apping</w:t>
      </w:r>
    </w:p>
    <w:bookmarkEnd w:id="25"/>
    <w:p w14:paraId="0EE0F255" w14:textId="77777777" w:rsidR="004D4721" w:rsidRPr="00CD53B8" w:rsidRDefault="004D4721" w:rsidP="000E32F0">
      <w:r w:rsidRPr="00CD53B8">
        <w:t xml:space="preserve"> </w:t>
      </w:r>
    </w:p>
    <w:p w14:paraId="0C930074" w14:textId="64618958" w:rsidR="004D4721" w:rsidRPr="00CD53B8" w:rsidRDefault="004D4721" w:rsidP="00DD43C3">
      <w:pPr>
        <w:spacing w:line="480" w:lineRule="auto"/>
        <w:ind w:firstLine="720"/>
      </w:pPr>
      <w:r w:rsidRPr="00CD53B8">
        <w:t>Branch tapping as a measure of collection of arthropods from canopies was conducted at every site in each olive grove. A canvas beat sheet (71 cm</w:t>
      </w:r>
      <w:r w:rsidRPr="00CD53B8">
        <w:rPr>
          <w:vertAlign w:val="superscript"/>
        </w:rPr>
        <w:t>2</w:t>
      </w:r>
      <w:r w:rsidRPr="00CD53B8">
        <w:t xml:space="preserve">) (Bioquip®, Rancho Dominguez, CA) was used to collect arthropods from branches (Basnet et al. 2014, Kacar and Dursun 2015). Three trees were randomly selected at each sampling site and a random branch on each tree was tapped vigorously five times over the beat sheet. Insects were collected from the beat sheet using a mouth aspirator (Bioquip®) and attached aspirator vials. Samples were transferred into 50 mL centrifuge </w:t>
      </w:r>
      <w:r w:rsidRPr="00CD53B8">
        <w:rPr>
          <w:color w:val="000000" w:themeColor="text1"/>
        </w:rPr>
        <w:t xml:space="preserve">tubes with 70% ethyl alcohol for transportation and storage in the lab. A separate </w:t>
      </w:r>
      <w:r w:rsidRPr="00CD53B8">
        <w:t xml:space="preserve">beat sheet was used at each grove to avoid contamination between groves. </w:t>
      </w:r>
    </w:p>
    <w:p w14:paraId="05285C77" w14:textId="77777777" w:rsidR="000E32F0" w:rsidRPr="00CD53B8" w:rsidRDefault="000E32F0" w:rsidP="000E32F0">
      <w:bookmarkStart w:id="26" w:name="BrushingCH2"/>
    </w:p>
    <w:p w14:paraId="7E851CF5" w14:textId="6732064B" w:rsidR="004D4721" w:rsidRPr="00CD53B8" w:rsidRDefault="004D4721" w:rsidP="00B2078F">
      <w:pPr>
        <w:spacing w:line="480" w:lineRule="auto"/>
        <w:rPr>
          <w:b/>
        </w:rPr>
      </w:pPr>
      <w:r w:rsidRPr="00CD53B8">
        <w:rPr>
          <w:b/>
        </w:rPr>
        <w:t xml:space="preserve">Tree trunk brushing </w:t>
      </w:r>
    </w:p>
    <w:bookmarkEnd w:id="26"/>
    <w:p w14:paraId="53B4D365" w14:textId="77777777" w:rsidR="004D4721" w:rsidRPr="00CD53B8" w:rsidRDefault="004D4721" w:rsidP="000E32F0"/>
    <w:p w14:paraId="441ACB8F" w14:textId="78700650" w:rsidR="004D4721" w:rsidRPr="00CD53B8" w:rsidRDefault="004D4721" w:rsidP="000E32F0">
      <w:pPr>
        <w:spacing w:line="480" w:lineRule="auto"/>
        <w:ind w:firstLine="720"/>
      </w:pPr>
      <w:r w:rsidRPr="00CD53B8">
        <w:t xml:space="preserve">Tree trunk brushing was conducted at every site in each olive grove. Three olive trees in each site were randomly selected for brush sampling. Brush sampling was conducted using a small paintbrush (5.08 cm wide) (Lowe’s) with synthetic fibers was lightly coated in a 70% ethanol and 30% water mixture. Tree trunks were brushed five times near the grove floor and also five times where the tree limbs began to branch, and insects collected in a white pan. Samples were rinsed from the pan with 70% ethanol and stored in 50 mL centrifuge tubes.  </w:t>
      </w:r>
    </w:p>
    <w:p w14:paraId="52FFF8DA" w14:textId="77777777" w:rsidR="004D4721" w:rsidRPr="00CD53B8" w:rsidRDefault="004D4721" w:rsidP="00B2078F">
      <w:pPr>
        <w:spacing w:line="480" w:lineRule="auto"/>
        <w:rPr>
          <w:b/>
        </w:rPr>
      </w:pPr>
      <w:bookmarkStart w:id="27" w:name="SweepingCH2"/>
      <w:r w:rsidRPr="00CD53B8">
        <w:rPr>
          <w:b/>
        </w:rPr>
        <w:lastRenderedPageBreak/>
        <w:t>Sweep netting</w:t>
      </w:r>
    </w:p>
    <w:bookmarkEnd w:id="27"/>
    <w:p w14:paraId="40FA9D1C" w14:textId="77777777" w:rsidR="004D4721" w:rsidRPr="00CD53B8" w:rsidRDefault="004D4721" w:rsidP="000E32F0">
      <w:pPr>
        <w:rPr>
          <w:i/>
        </w:rPr>
      </w:pPr>
    </w:p>
    <w:p w14:paraId="696A13CF" w14:textId="77777777" w:rsidR="004D4721" w:rsidRPr="00CD53B8" w:rsidRDefault="004D4721" w:rsidP="00B2078F">
      <w:pPr>
        <w:spacing w:line="480" w:lineRule="auto"/>
        <w:ind w:firstLine="720"/>
      </w:pPr>
      <w:r w:rsidRPr="00CD53B8">
        <w:t xml:space="preserve">Three out of the five sampling locations within each plot were swept with a canvas sweep net (38.1 cm diameter) (Bioquip®). Grass and weeds between the tree rows were swept for 30 seconds in a forward line while walking between rows of trees. Arthropods were tapped from the sweep net into a cup filled with a small amount of 70% ethanol, then funneled into 50 mL centrifuge tubes. </w:t>
      </w:r>
    </w:p>
    <w:p w14:paraId="2586E7D5" w14:textId="77777777" w:rsidR="004D4721" w:rsidRPr="00CD53B8" w:rsidRDefault="004D4721" w:rsidP="000E32F0"/>
    <w:p w14:paraId="4378A4FB" w14:textId="77777777" w:rsidR="004D4721" w:rsidRPr="00CD53B8" w:rsidRDefault="004D4721" w:rsidP="00B2078F">
      <w:pPr>
        <w:spacing w:line="480" w:lineRule="auto"/>
        <w:rPr>
          <w:b/>
        </w:rPr>
      </w:pPr>
      <w:bookmarkStart w:id="28" w:name="TreeObsCH2"/>
      <w:r w:rsidRPr="00CD53B8">
        <w:rPr>
          <w:b/>
        </w:rPr>
        <w:t>Tree observation</w:t>
      </w:r>
    </w:p>
    <w:bookmarkEnd w:id="28"/>
    <w:p w14:paraId="065DF96B" w14:textId="77777777" w:rsidR="004D4721" w:rsidRPr="00CD53B8" w:rsidRDefault="004D4721" w:rsidP="000E32F0">
      <w:pPr>
        <w:ind w:firstLine="720"/>
      </w:pPr>
      <w:r w:rsidRPr="00CD53B8">
        <w:t xml:space="preserve"> </w:t>
      </w:r>
    </w:p>
    <w:p w14:paraId="5E36353E" w14:textId="77777777" w:rsidR="004D4721" w:rsidRPr="00CD53B8" w:rsidRDefault="004D4721" w:rsidP="00B2078F">
      <w:pPr>
        <w:spacing w:line="480" w:lineRule="auto"/>
        <w:ind w:firstLine="720"/>
      </w:pPr>
      <w:r w:rsidRPr="00CD53B8">
        <w:t xml:space="preserve">At the same three sites used for sweep netting in a plot, three trees were randomly selected, and detailed observations made in the canopy for five minutes during every sampling visit (Fraulo et al. 2008). Observation data included identification and location of the organisms seen and collected.  Additionally, weather conditions, field conditions, any significant recent farming activity, such as fertilization, pesticide treatments, or irrigation. Any noted or suspected pest arthropods were collected for identification. </w:t>
      </w:r>
    </w:p>
    <w:p w14:paraId="60A56E47" w14:textId="77777777" w:rsidR="004D4721" w:rsidRPr="00CD53B8" w:rsidRDefault="004D4721" w:rsidP="007B078E">
      <w:pPr>
        <w:ind w:firstLine="720"/>
      </w:pPr>
    </w:p>
    <w:p w14:paraId="45848311" w14:textId="0CDD52E9" w:rsidR="004D4721" w:rsidRPr="00CD53B8" w:rsidRDefault="004D4721" w:rsidP="00B2078F">
      <w:pPr>
        <w:spacing w:line="480" w:lineRule="auto"/>
        <w:rPr>
          <w:rFonts w:ascii="TimesNewRomanPSMT" w:hAnsi="TimesNewRomanPSMT" w:cs="TimesNewRomanPSMT"/>
          <w:b/>
        </w:rPr>
      </w:pPr>
      <w:bookmarkStart w:id="29" w:name="ExtnSamCH2"/>
      <w:r w:rsidRPr="00CD53B8">
        <w:rPr>
          <w:rFonts w:ascii="TimesNewRomanPSMT" w:hAnsi="TimesNewRomanPSMT" w:cs="TimesNewRomanPSMT"/>
          <w:b/>
        </w:rPr>
        <w:t xml:space="preserve">Additional </w:t>
      </w:r>
      <w:r w:rsidR="007B078E" w:rsidRPr="00CD53B8">
        <w:rPr>
          <w:rFonts w:ascii="TimesNewRomanPSMT" w:hAnsi="TimesNewRomanPSMT" w:cs="TimesNewRomanPSMT"/>
          <w:b/>
        </w:rPr>
        <w:t>d</w:t>
      </w:r>
      <w:r w:rsidRPr="00CD53B8">
        <w:rPr>
          <w:rFonts w:ascii="TimesNewRomanPSMT" w:hAnsi="TimesNewRomanPSMT" w:cs="TimesNewRomanPSMT"/>
          <w:b/>
        </w:rPr>
        <w:t xml:space="preserve">ata and </w:t>
      </w:r>
      <w:r w:rsidR="007B078E" w:rsidRPr="00CD53B8">
        <w:rPr>
          <w:rFonts w:ascii="TimesNewRomanPSMT" w:hAnsi="TimesNewRomanPSMT" w:cs="TimesNewRomanPSMT"/>
          <w:b/>
        </w:rPr>
        <w:t>e</w:t>
      </w:r>
      <w:r w:rsidRPr="00CD53B8">
        <w:rPr>
          <w:rFonts w:ascii="TimesNewRomanPSMT" w:hAnsi="TimesNewRomanPSMT" w:cs="TimesNewRomanPSMT"/>
          <w:b/>
        </w:rPr>
        <w:t>xternal</w:t>
      </w:r>
      <w:r w:rsidR="007B078E" w:rsidRPr="00CD53B8">
        <w:rPr>
          <w:rFonts w:ascii="TimesNewRomanPSMT" w:hAnsi="TimesNewRomanPSMT" w:cs="TimesNewRomanPSMT"/>
          <w:b/>
        </w:rPr>
        <w:t xml:space="preserve"> s</w:t>
      </w:r>
      <w:r w:rsidRPr="00CD53B8">
        <w:rPr>
          <w:rFonts w:ascii="TimesNewRomanPSMT" w:hAnsi="TimesNewRomanPSMT" w:cs="TimesNewRomanPSMT"/>
          <w:b/>
        </w:rPr>
        <w:t xml:space="preserve">amples </w:t>
      </w:r>
    </w:p>
    <w:bookmarkEnd w:id="29"/>
    <w:p w14:paraId="07A504E3" w14:textId="77777777" w:rsidR="004D4721" w:rsidRPr="00CD53B8" w:rsidRDefault="004D4721" w:rsidP="007B078E">
      <w:pPr>
        <w:rPr>
          <w:rFonts w:ascii="TimesNewRomanPSMT" w:hAnsi="TimesNewRomanPSMT" w:cs="TimesNewRomanPSMT"/>
        </w:rPr>
      </w:pPr>
    </w:p>
    <w:p w14:paraId="60B9268B" w14:textId="77777777" w:rsidR="004D4721" w:rsidRPr="00CD53B8" w:rsidRDefault="004D4721" w:rsidP="00B2078F">
      <w:pPr>
        <w:spacing w:line="480" w:lineRule="auto"/>
        <w:ind w:firstLine="720"/>
      </w:pPr>
      <w:r w:rsidRPr="00CD53B8">
        <w:t xml:space="preserve">Pieces of fallen fruit were collected from the grove floor of the Volusia grove in July 2017 and April and June 2018. Fruit samples were collected from the grove floor of the Marion grove outside of the sampling area during August and October 2018. The fruit was stored for 10 days at 26˚C in black rearing cages (Bioquip®, 30.48 cm x 30.48 cm) to monitor for insect emergence. </w:t>
      </w:r>
    </w:p>
    <w:p w14:paraId="3A089789" w14:textId="77777777" w:rsidR="004D4721" w:rsidRPr="00CD53B8" w:rsidRDefault="004D4721" w:rsidP="00B2078F">
      <w:pPr>
        <w:spacing w:line="480" w:lineRule="auto"/>
        <w:ind w:firstLine="720"/>
      </w:pPr>
    </w:p>
    <w:p w14:paraId="76AA31F7" w14:textId="6E804E1E" w:rsidR="004D4721" w:rsidRPr="00CD53B8" w:rsidRDefault="004D4721" w:rsidP="00B2078F">
      <w:pPr>
        <w:spacing w:line="480" w:lineRule="auto"/>
        <w:ind w:firstLine="720"/>
      </w:pPr>
      <w:r w:rsidRPr="00CD53B8">
        <w:lastRenderedPageBreak/>
        <w:t xml:space="preserve">This project also accepted samples from other olive grove sites in Florida in case a serious pest cased damage in other areas of the state. One such site was located in Gilchrist County, FL, and will be referred to as Gilchrist II. Gilchrist II was established in fall of 2017 with newly transplanted olive trees. During the transplanting, Gilchrist II experienced a mild infestation most closely symptomatic of fall webworm, </w:t>
      </w:r>
      <w:r w:rsidRPr="00CD53B8">
        <w:rPr>
          <w:i/>
        </w:rPr>
        <w:t xml:space="preserve">Hyphantria cunea </w:t>
      </w:r>
      <w:r w:rsidRPr="00CD53B8">
        <w:t>Drury, in early November of 2017. The fall webworm constructed webs up to 30 cm in length that bound together the leaves and the ends of young olive branches (</w:t>
      </w:r>
      <w:r w:rsidRPr="00CD53B8">
        <w:rPr>
          <w:b/>
        </w:rPr>
        <w:t>Figure 2-</w:t>
      </w:r>
      <w:r w:rsidR="007A25C8" w:rsidRPr="00CD53B8">
        <w:rPr>
          <w:b/>
        </w:rPr>
        <w:t>8</w:t>
      </w:r>
      <w:r w:rsidRPr="00CD53B8">
        <w:t>).</w:t>
      </w:r>
    </w:p>
    <w:p w14:paraId="7A4BD0B4" w14:textId="77777777" w:rsidR="004D4721" w:rsidRPr="00CD53B8" w:rsidRDefault="004D4721" w:rsidP="00B2078F">
      <w:pPr>
        <w:spacing w:line="480" w:lineRule="auto"/>
        <w:ind w:firstLine="720"/>
      </w:pPr>
    </w:p>
    <w:p w14:paraId="499292E2" w14:textId="77777777" w:rsidR="004D4721" w:rsidRPr="00CD53B8" w:rsidRDefault="004D4721" w:rsidP="00B2078F">
      <w:pPr>
        <w:spacing w:line="480" w:lineRule="auto"/>
        <w:rPr>
          <w:b/>
        </w:rPr>
      </w:pPr>
      <w:bookmarkStart w:id="30" w:name="IDCH2"/>
      <w:r w:rsidRPr="00CD53B8">
        <w:rPr>
          <w:b/>
        </w:rPr>
        <w:t>Insect Identification</w:t>
      </w:r>
      <w:r w:rsidRPr="00CD53B8">
        <w:rPr>
          <w:b/>
        </w:rPr>
        <w:tab/>
      </w:r>
    </w:p>
    <w:bookmarkEnd w:id="30"/>
    <w:p w14:paraId="1719CDEF" w14:textId="77777777" w:rsidR="004D4721" w:rsidRPr="00CD53B8" w:rsidRDefault="004D4721" w:rsidP="00B2078F">
      <w:pPr>
        <w:spacing w:line="480" w:lineRule="auto"/>
        <w:rPr>
          <w:i/>
        </w:rPr>
      </w:pPr>
      <w:r w:rsidRPr="00CD53B8">
        <w:rPr>
          <w:i/>
        </w:rPr>
        <w:tab/>
      </w:r>
      <w:r w:rsidRPr="00CD53B8">
        <w:rPr>
          <w:i/>
        </w:rPr>
        <w:tab/>
      </w:r>
      <w:r w:rsidRPr="00CD53B8">
        <w:rPr>
          <w:i/>
        </w:rPr>
        <w:tab/>
      </w:r>
      <w:r w:rsidRPr="00CD53B8">
        <w:rPr>
          <w:i/>
        </w:rPr>
        <w:tab/>
      </w:r>
      <w:r w:rsidRPr="00CD53B8">
        <w:rPr>
          <w:i/>
        </w:rPr>
        <w:tab/>
      </w:r>
      <w:r w:rsidRPr="00CD53B8">
        <w:rPr>
          <w:i/>
        </w:rPr>
        <w:tab/>
      </w:r>
      <w:r w:rsidRPr="00CD53B8">
        <w:rPr>
          <w:i/>
        </w:rPr>
        <w:tab/>
      </w:r>
      <w:r w:rsidRPr="00CD53B8">
        <w:rPr>
          <w:i/>
        </w:rPr>
        <w:tab/>
      </w:r>
      <w:r w:rsidRPr="00CD53B8">
        <w:rPr>
          <w:i/>
        </w:rPr>
        <w:tab/>
      </w:r>
    </w:p>
    <w:p w14:paraId="53FDF788" w14:textId="77777777" w:rsidR="004D4721" w:rsidRPr="00CD53B8" w:rsidRDefault="004D4721" w:rsidP="00B2078F">
      <w:pPr>
        <w:spacing w:line="480" w:lineRule="auto"/>
        <w:ind w:firstLine="720"/>
      </w:pPr>
      <w:r w:rsidRPr="00CD53B8">
        <w:t>Arthropods collected were identified to order or family using keys from Triplehorm and Johnson (2005). Identification was done under 40x magnification for larger organisms, and small organisms were slide mounted and identified under a compound microscope up to 400x magnification. Some identifications were able to be made to different levels of specificity during observational studies in the field if the arthropod was large and distinct enough to make those determinations without a microscope. If samples were similar to olive pests or observed causing damage, they were identified to genus and species. For specimens collected in good condition and meeting the previously stated criteria, a variety of keys were used for genus and species identification (</w:t>
      </w:r>
      <w:r w:rsidRPr="00CD53B8">
        <w:rPr>
          <w:b/>
        </w:rPr>
        <w:t>Table 2-2</w:t>
      </w:r>
      <w:r w:rsidRPr="00CD53B8">
        <w:t xml:space="preserve">). Expert insect identification was received from Lyle Buss (University of Florida), Oliver Keller (University of Florida), Dr. Gary Steck (Florida Division of Plant Industry), Dr. Elijah Talamas (Florida Division of Plant Industry), and Kyle Schnepp (Florida Division of Plant Industry). </w:t>
      </w:r>
    </w:p>
    <w:p w14:paraId="510DEE9A" w14:textId="77777777" w:rsidR="004D4721" w:rsidRPr="00CD53B8" w:rsidRDefault="004D4721" w:rsidP="00B2078F">
      <w:pPr>
        <w:spacing w:line="480" w:lineRule="auto"/>
      </w:pPr>
    </w:p>
    <w:p w14:paraId="1E876DC1" w14:textId="77777777" w:rsidR="004D4721" w:rsidRPr="00CD53B8" w:rsidRDefault="004D4721" w:rsidP="00B2078F">
      <w:pPr>
        <w:spacing w:line="480" w:lineRule="auto"/>
        <w:rPr>
          <w:rFonts w:ascii="TimesNewRomanPSMT" w:hAnsi="TimesNewRomanPSMT" w:cs="TimesNewRomanPSMT"/>
          <w:b/>
        </w:rPr>
      </w:pPr>
      <w:r w:rsidRPr="00CD53B8">
        <w:rPr>
          <w:rFonts w:ascii="TimesNewRomanPSMT" w:hAnsi="TimesNewRomanPSMT" w:cs="TimesNewRomanPSMT"/>
          <w:b/>
        </w:rPr>
        <w:lastRenderedPageBreak/>
        <w:t>Weathe</w:t>
      </w:r>
      <w:bookmarkStart w:id="31" w:name="WeatherCH2"/>
      <w:bookmarkEnd w:id="31"/>
      <w:r w:rsidRPr="00CD53B8">
        <w:rPr>
          <w:rFonts w:ascii="TimesNewRomanPSMT" w:hAnsi="TimesNewRomanPSMT" w:cs="TimesNewRomanPSMT"/>
          <w:b/>
        </w:rPr>
        <w:t>r Data</w:t>
      </w:r>
    </w:p>
    <w:p w14:paraId="4C8A367E" w14:textId="77777777" w:rsidR="004D4721" w:rsidRPr="00CD53B8" w:rsidRDefault="004D4721" w:rsidP="007B078E">
      <w:pPr>
        <w:rPr>
          <w:rFonts w:ascii="TimesNewRomanPSMT" w:hAnsi="TimesNewRomanPSMT" w:cs="TimesNewRomanPSMT"/>
        </w:rPr>
      </w:pPr>
    </w:p>
    <w:p w14:paraId="6D594E25" w14:textId="77777777" w:rsidR="004D4721" w:rsidRPr="00CD53B8" w:rsidRDefault="004D4721" w:rsidP="00B2078F">
      <w:pPr>
        <w:spacing w:line="480" w:lineRule="auto"/>
      </w:pPr>
      <w:r w:rsidRPr="00CD53B8">
        <w:rPr>
          <w:rFonts w:ascii="TimesNewRomanPSMT" w:hAnsi="TimesNewRomanPSMT" w:cs="TimesNewRomanPSMT"/>
        </w:rPr>
        <w:tab/>
      </w:r>
      <w:r w:rsidRPr="00CD53B8">
        <w:t xml:space="preserve">Mean temperatures, precipitation, and significant weather monthly weather events at each grove were obtained from the nearest weather stations to the groves available on the Florida Automated Weather Network (FAWN) (Table 2-1). </w:t>
      </w:r>
    </w:p>
    <w:p w14:paraId="1617E17F" w14:textId="77777777" w:rsidR="004D4721" w:rsidRPr="00CD53B8" w:rsidRDefault="004D4721" w:rsidP="007B078E"/>
    <w:p w14:paraId="2D3288F3" w14:textId="77777777" w:rsidR="004D4721" w:rsidRPr="00CD53B8" w:rsidRDefault="004D4721" w:rsidP="00B2078F">
      <w:pPr>
        <w:spacing w:line="480" w:lineRule="auto"/>
        <w:rPr>
          <w:b/>
        </w:rPr>
      </w:pPr>
      <w:bookmarkStart w:id="32" w:name="DataAnalCH2"/>
      <w:r w:rsidRPr="00CD53B8">
        <w:rPr>
          <w:b/>
        </w:rPr>
        <w:t>Data Analysis</w:t>
      </w:r>
    </w:p>
    <w:bookmarkEnd w:id="32"/>
    <w:p w14:paraId="06BC9485" w14:textId="77777777" w:rsidR="004D4721" w:rsidRPr="00CD53B8" w:rsidRDefault="004D4721" w:rsidP="007B078E"/>
    <w:p w14:paraId="0B9A5550" w14:textId="21C27768" w:rsidR="004D4721" w:rsidRPr="00CD53B8" w:rsidRDefault="004D4721" w:rsidP="00B2078F">
      <w:pPr>
        <w:spacing w:line="480" w:lineRule="auto"/>
      </w:pPr>
      <w:r w:rsidRPr="00CD53B8">
        <w:rPr>
          <w:i/>
        </w:rPr>
        <w:tab/>
      </w:r>
      <w:r w:rsidRPr="00CD53B8">
        <w:t>Comparisons between means were determined using Proc-GLM in SAS on square root (x+0.01) transformed count data. Comparisons in means by year were conducted with a paired t-test with unequal variance. Means at different sampling locations, and monthly means were compared for each taxon by ANOVA (Proc-GLM, SAS) followed by means separation by Student-Neuman-Keul’s Test (</w:t>
      </w:r>
      <w:r w:rsidRPr="00CD53B8">
        <w:rPr>
          <w:i/>
        </w:rPr>
        <w:t xml:space="preserve">P </w:t>
      </w:r>
      <w:r w:rsidRPr="00CD53B8">
        <w:t>≤ 0.05) or Tukey Test (</w:t>
      </w:r>
      <w:r w:rsidRPr="00CD53B8">
        <w:rPr>
          <w:i/>
        </w:rPr>
        <w:t xml:space="preserve">P </w:t>
      </w:r>
      <w:r w:rsidRPr="00CD53B8">
        <w:t xml:space="preserve">≤ 0.05).  </w:t>
      </w:r>
    </w:p>
    <w:p w14:paraId="3C6BA48D" w14:textId="77777777" w:rsidR="007B078E" w:rsidRPr="00CD53B8" w:rsidRDefault="007B078E" w:rsidP="007B078E"/>
    <w:p w14:paraId="3AC78ADF" w14:textId="089491EA" w:rsidR="004D4721" w:rsidRPr="00CD53B8" w:rsidRDefault="004D4721" w:rsidP="00B2078F">
      <w:pPr>
        <w:spacing w:line="480" w:lineRule="auto"/>
      </w:pPr>
      <w:r w:rsidRPr="00CD53B8">
        <w:t xml:space="preserve"> </w:t>
      </w:r>
      <w:r w:rsidRPr="00CD53B8">
        <w:tab/>
        <w:t xml:space="preserve">A variety of factors contributed to missing data collections. The Volusia grove was not visited in October 2017, and sampling was delayed at Marion and Suwannee in September 2017 due to fallen trees, flooding, gas shortages, and power outages caused by hurricane Irma. Data were not collected from Marion in February 2018 due to grower operation constraints. Data were not collected from the Volusia grove after June 2018. All traps were removed from this grove on 6/9/2018 at the request of the grower and counts of organisms found during sampling on 6/9/2018 were doubled to account for the entire month of June. Data from the Volusia grove were analyzed in total sum analysis for the 2017 sampling year, and for February through June of 2018. Data from the Volusia grove were excluded from the total sum analyses of 2018 data. </w:t>
      </w:r>
    </w:p>
    <w:p w14:paraId="46AE6592" w14:textId="77777777" w:rsidR="007B078E" w:rsidRPr="00CD53B8" w:rsidRDefault="007B078E" w:rsidP="007B078E"/>
    <w:p w14:paraId="261801BE" w14:textId="3B073B15" w:rsidR="009129AB" w:rsidRDefault="004D4721" w:rsidP="009129AB">
      <w:pPr>
        <w:spacing w:line="480" w:lineRule="auto"/>
      </w:pPr>
      <w:r w:rsidRPr="00CD53B8">
        <w:t xml:space="preserve">Groves sampled represented two different management styles and were characterized by grassy or weedy inter-rows.  For each sampling method, the abundance of organisms for each sampling </w:t>
      </w:r>
      <w:r w:rsidRPr="00CD53B8">
        <w:lastRenderedPageBreak/>
        <w:t xml:space="preserve">date were compared between grassy and weedy groves by t-tests using pooled variance (PROC TTEST Cochran, SAS). </w:t>
      </w:r>
      <w:ins w:id="33" w:author="Microsoft Office User" w:date="2019-06-25T21:29:00Z">
        <w:r w:rsidR="00A80352" w:rsidRPr="00CD53B8">
          <w:t>Shannon-Weaver Incides of diversity were calculated at the order level from total organisms from each sampling method and each of the two grove inter-row types</w:t>
        </w:r>
      </w:ins>
      <w:r w:rsidR="009129AB">
        <w:t xml:space="preserve"> </w:t>
      </w:r>
      <w:r w:rsidR="001D7396">
        <w:rPr>
          <w:noProof/>
        </w:rPr>
        <w:drawing>
          <wp:anchor distT="0" distB="0" distL="114300" distR="114300" simplePos="0" relativeHeight="251658240" behindDoc="1" locked="0" layoutInCell="1" allowOverlap="1" wp14:anchorId="27305364" wp14:editId="2DCCC7F9">
            <wp:simplePos x="0" y="0"/>
            <wp:positionH relativeFrom="column">
              <wp:posOffset>730885</wp:posOffset>
            </wp:positionH>
            <wp:positionV relativeFrom="paragraph">
              <wp:posOffset>1249680</wp:posOffset>
            </wp:positionV>
            <wp:extent cx="1861185" cy="670560"/>
            <wp:effectExtent l="0" t="0" r="5715" b="2540"/>
            <wp:wrapTight wrapText="bothSides">
              <wp:wrapPolygon edited="0">
                <wp:start x="0" y="0"/>
                <wp:lineTo x="0" y="21273"/>
                <wp:lineTo x="21519" y="21273"/>
                <wp:lineTo x="2151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29 at 1.15.49 PM.png"/>
                    <pic:cNvPicPr/>
                  </pic:nvPicPr>
                  <pic:blipFill>
                    <a:blip r:embed="rId8">
                      <a:extLst>
                        <a:ext uri="{28A0092B-C50C-407E-A947-70E740481C1C}">
                          <a14:useLocalDpi xmlns:a14="http://schemas.microsoft.com/office/drawing/2010/main" val="0"/>
                        </a:ext>
                      </a:extLst>
                    </a:blip>
                    <a:stretch>
                      <a:fillRect/>
                    </a:stretch>
                  </pic:blipFill>
                  <pic:spPr>
                    <a:xfrm>
                      <a:off x="0" y="0"/>
                      <a:ext cx="1861185" cy="670560"/>
                    </a:xfrm>
                    <a:prstGeom prst="rect">
                      <a:avLst/>
                    </a:prstGeom>
                  </pic:spPr>
                </pic:pic>
              </a:graphicData>
            </a:graphic>
            <wp14:sizeRelH relativeFrom="page">
              <wp14:pctWidth>0</wp14:pctWidth>
            </wp14:sizeRelH>
            <wp14:sizeRelV relativeFrom="page">
              <wp14:pctHeight>0</wp14:pctHeight>
            </wp14:sizeRelV>
          </wp:anchor>
        </w:drawing>
      </w:r>
      <w:r w:rsidR="009129AB">
        <w:t>(Shannon and Weaver 1949)</w:t>
      </w:r>
      <w:ins w:id="34" w:author="Microsoft Office User" w:date="2019-06-25T21:29:00Z">
        <w:r w:rsidR="00A80352" w:rsidRPr="00CD53B8">
          <w:t>.</w:t>
        </w:r>
      </w:ins>
      <w:r w:rsidR="009129AB">
        <w:t xml:space="preserve"> Total organisms from an order represented variable ‘i’ in the equation</w:t>
      </w:r>
      <w:r w:rsidR="001D7396">
        <w:t xml:space="preserve"> </w:t>
      </w:r>
      <w:r w:rsidR="009129AB">
        <w:t xml:space="preserve">  </w:t>
      </w:r>
    </w:p>
    <w:p w14:paraId="14275851" w14:textId="0BE6A6CA" w:rsidR="004D4721" w:rsidRPr="00CD53B8" w:rsidRDefault="004D4721" w:rsidP="009129AB">
      <w:pPr>
        <w:spacing w:line="480" w:lineRule="auto"/>
        <w:jc w:val="center"/>
      </w:pPr>
    </w:p>
    <w:p w14:paraId="4473E3F5" w14:textId="77777777" w:rsidR="004D4721" w:rsidRPr="00CD53B8" w:rsidRDefault="004D4721" w:rsidP="007B078E"/>
    <w:p w14:paraId="2CFD0140" w14:textId="77777777" w:rsidR="004D4721" w:rsidRPr="00CD53B8" w:rsidRDefault="004D4721" w:rsidP="00B2078F">
      <w:pPr>
        <w:spacing w:line="480" w:lineRule="auto"/>
      </w:pPr>
      <w:bookmarkStart w:id="35" w:name="ResultCH2"/>
      <w:r w:rsidRPr="00CD53B8">
        <w:rPr>
          <w:b/>
        </w:rPr>
        <w:t>Results</w:t>
      </w:r>
      <w:r w:rsidRPr="00CD53B8">
        <w:t xml:space="preserve"> </w:t>
      </w:r>
    </w:p>
    <w:bookmarkEnd w:id="35"/>
    <w:p w14:paraId="0125C687" w14:textId="77777777" w:rsidR="004D4721" w:rsidRPr="00CD53B8" w:rsidRDefault="004D4721" w:rsidP="007B078E"/>
    <w:p w14:paraId="213DC717" w14:textId="77777777" w:rsidR="004D4721" w:rsidRPr="00CD53B8" w:rsidRDefault="004D4721" w:rsidP="00B2078F">
      <w:pPr>
        <w:spacing w:line="480" w:lineRule="auto"/>
        <w:ind w:firstLine="720"/>
      </w:pPr>
      <w:r w:rsidRPr="00CD53B8">
        <w:t>A total of 25,107 arthropods were identified from the active sampling methods used in the olive groves (</w:t>
      </w:r>
      <w:r w:rsidRPr="00CD53B8">
        <w:rPr>
          <w:b/>
        </w:rPr>
        <w:t>Table 2-3</w:t>
      </w:r>
      <w:r w:rsidRPr="00CD53B8">
        <w:t>). Of these, 19.32% of arthropods came from branch tapping, 7.91% were from bark brush sampling, 57.93% were from sweep netting, and 18.99% were from visual observations.</w:t>
      </w:r>
    </w:p>
    <w:p w14:paraId="5A0B90FA" w14:textId="77777777" w:rsidR="004D4721" w:rsidRPr="00CD53B8" w:rsidRDefault="004D4721" w:rsidP="007B078E">
      <w:pPr>
        <w:ind w:firstLine="720"/>
      </w:pPr>
    </w:p>
    <w:p w14:paraId="2A382CE7" w14:textId="1BC9AEEA" w:rsidR="004D4721" w:rsidRPr="00CD53B8" w:rsidRDefault="004D4721" w:rsidP="007B078E">
      <w:pPr>
        <w:spacing w:line="480" w:lineRule="auto"/>
        <w:ind w:firstLine="720"/>
        <w:rPr>
          <w:b/>
        </w:rPr>
      </w:pPr>
      <w:bookmarkStart w:id="36" w:name="TapResCH2"/>
      <w:r w:rsidRPr="00CD53B8">
        <w:rPr>
          <w:b/>
        </w:rPr>
        <w:t>Branch tapping</w:t>
      </w:r>
      <w:bookmarkEnd w:id="36"/>
      <w:r w:rsidR="007B078E" w:rsidRPr="00CD53B8">
        <w:rPr>
          <w:b/>
        </w:rPr>
        <w:t xml:space="preserve">: </w:t>
      </w:r>
      <w:r w:rsidRPr="00CD53B8">
        <w:t>A total of 4,658 arthropods were collected from branch tap sampling (</w:t>
      </w:r>
      <w:r w:rsidRPr="00CD53B8">
        <w:rPr>
          <w:b/>
        </w:rPr>
        <w:t>Table 2-3</w:t>
      </w:r>
      <w:r w:rsidRPr="00CD53B8">
        <w:t xml:space="preserve">). Two Arachnida orders were collected, one Entognatha order was collected, and 12 Insecta orders. The most commonly collected organisms from branch tap sampling were Hymenoptera (47.81%), of which 97.53% were from the family Formicidae. The second most commonly collected group were predatory order Araneae (23.42%). The next most numerous group was order Hemiptera (5.71%), followed by Psocoptera (5.54%). Of thrips identified to species, 75.81% were Thripidae and 20.97% were Phlaeothripidae. 85.48% were phytophagous compared to 11.29% that were predaceous. Most (75.81%) thrips were in the genus of </w:t>
      </w:r>
      <w:r w:rsidRPr="00CD53B8">
        <w:rPr>
          <w:i/>
        </w:rPr>
        <w:t>Frankliniella</w:t>
      </w:r>
      <w:r w:rsidRPr="00CD53B8">
        <w:t xml:space="preserve"> with 78.72% </w:t>
      </w:r>
      <w:r w:rsidRPr="00CD53B8">
        <w:rPr>
          <w:i/>
        </w:rPr>
        <w:t>F. bispinosa</w:t>
      </w:r>
      <w:r w:rsidRPr="00CD53B8">
        <w:t xml:space="preserve">. Of potential pest taxa, only 10 pentatomids, 1 tephritid fly and 55 phtophagous thrips were collected. Parasitoid wasps in the taxonomic group Chalcidoidea were analyzed in total at the superfamily order due to low counts of certain </w:t>
      </w:r>
      <w:r w:rsidRPr="00CD53B8">
        <w:lastRenderedPageBreak/>
        <w:t xml:space="preserve">families collected. Groups with counts ≤ 2 were excluded from statistical analysis. Excluded groups included Blattodea, Buprestoidea, Elateridae, Mordellidae, Nitidulidae, Scarabidae, Scolytinae, </w:t>
      </w:r>
      <w:r w:rsidRPr="00CD53B8">
        <w:rPr>
          <w:i/>
        </w:rPr>
        <w:t>Bothrotes</w:t>
      </w:r>
      <w:r w:rsidRPr="00CD53B8">
        <w:t xml:space="preserve"> sp., Diplura, Anisopodidae, Anthomyiidae, Chaoboridae, Ephydridae, Empididae, Scatopsidae, Syrphidae, Tephritidae, Tilupidae, Xylomidae, Acaloniidae, Achilidae, Anthocoridae, Aphididae, Cercopidae, Fulgoridae, Geocoridae, Psyllidae, Reduviidae, Rhyparochromidae, Cynipidae, Ichneumonidae, Pelecinidae, Platygastridae, Scelionidae, Vespidae, </w:t>
      </w:r>
      <w:r w:rsidRPr="00CD53B8">
        <w:rPr>
          <w:i/>
        </w:rPr>
        <w:t>Manduca rustica</w:t>
      </w:r>
      <w:r w:rsidRPr="00CD53B8">
        <w:t xml:space="preserve"> immatures, an Acrididae immature, and </w:t>
      </w:r>
      <w:r w:rsidRPr="00CD53B8">
        <w:rPr>
          <w:i/>
        </w:rPr>
        <w:t xml:space="preserve">Frankliniella cephalica. </w:t>
      </w:r>
      <w:r w:rsidRPr="00CD53B8">
        <w:t xml:space="preserve">  </w:t>
      </w:r>
    </w:p>
    <w:p w14:paraId="481F54F6" w14:textId="77777777" w:rsidR="004D4721" w:rsidRPr="00CD53B8" w:rsidRDefault="004D4721" w:rsidP="003A6C07"/>
    <w:p w14:paraId="750B404C" w14:textId="77777777" w:rsidR="004D4721" w:rsidRPr="00CD53B8" w:rsidRDefault="004D4721" w:rsidP="00B2078F">
      <w:pPr>
        <w:spacing w:line="480" w:lineRule="auto"/>
        <w:ind w:firstLine="720"/>
      </w:pPr>
      <w:r w:rsidRPr="00CD53B8">
        <w:t>While there were some differences in collections between 2017 and 2018, most taxa (including those containing pest species, Thysanoptera and Pentatomids) did not differ (</w:t>
      </w:r>
      <w:r w:rsidRPr="00CD53B8">
        <w:rPr>
          <w:b/>
        </w:rPr>
        <w:t>Table 2-4</w:t>
      </w:r>
      <w:r w:rsidRPr="00CD53B8">
        <w:t xml:space="preserve">). Of the eight taxa with significant differences between years, only two were higher in 2017. As there were few overall differences between years, means from each year were combined for subsequent analyses. </w:t>
      </w:r>
    </w:p>
    <w:p w14:paraId="4BAEA922" w14:textId="77777777" w:rsidR="004D4721" w:rsidRPr="00CD53B8" w:rsidRDefault="004D4721" w:rsidP="003A6C07"/>
    <w:p w14:paraId="069B4B35" w14:textId="77777777" w:rsidR="004D4721" w:rsidRPr="00CD53B8" w:rsidRDefault="004D4721" w:rsidP="00B2078F">
      <w:pPr>
        <w:spacing w:line="480" w:lineRule="auto"/>
        <w:ind w:firstLine="720"/>
      </w:pPr>
      <w:r w:rsidRPr="00CD53B8">
        <w:t>Monthly analyses showed significant effects on the abundance of organisms in the groves over the course of the growing season (</w:t>
      </w:r>
      <w:r w:rsidRPr="00CD53B8">
        <w:rPr>
          <w:b/>
        </w:rPr>
        <w:t>Table 2-5</w:t>
      </w:r>
      <w:r w:rsidRPr="00CD53B8">
        <w:t xml:space="preserve">). Order Acari and family Reduviidae had the highest collections in February. Parasitoid superfamily Chalchidoidea had the highest collections in March. Hemiptera families Membracidae, Miridae, and order Psocoptera had the highest collections in May. Order Coleoptera had the highest collections in June. Order Araneae and family Cixiidae had the highest collections in August. Family Cecidomyiidae had the highest counts in September. Order Hymenoptera had the highest collections in October. Orders Collembola, Diptera, and Hemiptera, and families Chironomidae, Phoridae, Aphididae, Coccidae, and Nabidae had highest collections in November. No groups had significantly highest </w:t>
      </w:r>
      <w:r w:rsidRPr="00CD53B8">
        <w:lastRenderedPageBreak/>
        <w:t xml:space="preserve">collections in April or July. There were no detected differences between months for Thysanoptera or Pentatomidae. </w:t>
      </w:r>
    </w:p>
    <w:p w14:paraId="0EA0D92B" w14:textId="77777777" w:rsidR="004D4721" w:rsidRPr="00CD53B8" w:rsidRDefault="004D4721" w:rsidP="003A6C07">
      <w:pPr>
        <w:ind w:firstLine="720"/>
      </w:pPr>
    </w:p>
    <w:p w14:paraId="4BB800D7" w14:textId="77777777" w:rsidR="004D4721" w:rsidRPr="00CD53B8" w:rsidRDefault="004D4721" w:rsidP="00B2078F">
      <w:pPr>
        <w:spacing w:line="480" w:lineRule="auto"/>
      </w:pPr>
      <w:r w:rsidRPr="00CD53B8">
        <w:tab/>
        <w:t>Spatial analysis revealed higher collections based on sampling location position within the groves for some taxa (</w:t>
      </w:r>
      <w:r w:rsidRPr="00CD53B8">
        <w:rPr>
          <w:b/>
        </w:rPr>
        <w:t>Table 2-6</w:t>
      </w:r>
      <w:r w:rsidRPr="00CD53B8">
        <w:t xml:space="preserve">). Both the predatory thrips, </w:t>
      </w:r>
      <w:r w:rsidRPr="00CD53B8">
        <w:rPr>
          <w:i/>
        </w:rPr>
        <w:t xml:space="preserve">Karynothrips flavipes, </w:t>
      </w:r>
      <w:r w:rsidRPr="00CD53B8">
        <w:t xml:space="preserve">and flower pest thrips, </w:t>
      </w:r>
      <w:r w:rsidRPr="00CD53B8">
        <w:rPr>
          <w:i/>
        </w:rPr>
        <w:t>Frankliniella bispinosa,</w:t>
      </w:r>
      <w:r w:rsidRPr="00CD53B8">
        <w:t xml:space="preserve"> had highest collections in corner positions. Highest numbers of Hymenoptera were from collections from center positions, whereas Araneae and Thysanoptera were from corner positions. Acari and Diptera, Chironomidae and Culicidae had the highest collections in end positions. No groups had the highest collections in edge row positions.   </w:t>
      </w:r>
    </w:p>
    <w:p w14:paraId="6D05171D" w14:textId="77777777" w:rsidR="004D4721" w:rsidRPr="00CD53B8" w:rsidRDefault="004D4721" w:rsidP="003A6C07">
      <w:pPr>
        <w:rPr>
          <w:b/>
        </w:rPr>
      </w:pPr>
    </w:p>
    <w:p w14:paraId="73562343" w14:textId="43DE80A8" w:rsidR="004D4721" w:rsidRPr="00CD53B8" w:rsidRDefault="004D4721" w:rsidP="00A72DBC">
      <w:pPr>
        <w:spacing w:line="480" w:lineRule="auto"/>
        <w:ind w:firstLine="720"/>
        <w:rPr>
          <w:u w:val="single"/>
        </w:rPr>
      </w:pPr>
      <w:bookmarkStart w:id="37" w:name="BrResCH2"/>
      <w:r w:rsidRPr="00CD53B8">
        <w:rPr>
          <w:b/>
        </w:rPr>
        <w:t>Trunk brushing</w:t>
      </w:r>
      <w:bookmarkEnd w:id="37"/>
      <w:r w:rsidR="00A72DBC" w:rsidRPr="00CD53B8">
        <w:rPr>
          <w:b/>
        </w:rPr>
        <w:t>:</w:t>
      </w:r>
      <w:r w:rsidR="00A72DBC" w:rsidRPr="00CD53B8">
        <w:t xml:space="preserve"> </w:t>
      </w:r>
      <w:r w:rsidRPr="00CD53B8">
        <w:t>A total of 1,908 arthropods were collected in olive trunk brush samples (</w:t>
      </w:r>
      <w:r w:rsidRPr="00CD53B8">
        <w:rPr>
          <w:b/>
        </w:rPr>
        <w:t>Table 2-3</w:t>
      </w:r>
      <w:r w:rsidRPr="00CD53B8">
        <w:t xml:space="preserve">). Two Arachnida orders, one Entognathous order, and 10 Insecta orders were collected. The most frequently collected taxonomic groups Collembola (22.90%), followed by Acari (18.61%), Hymenoptera (14.26%) and Araneae (11.58%). Thysanoptera represented 4.77% of the total specimens, of which 80.22% were Thripidae and 9.89% Phlaeothripidae. The most common thrips species was </w:t>
      </w:r>
      <w:r w:rsidRPr="00CD53B8">
        <w:rPr>
          <w:i/>
        </w:rPr>
        <w:t>F. bispinosa</w:t>
      </w:r>
      <w:r w:rsidRPr="00CD53B8">
        <w:t xml:space="preserve"> which constituted 29.67% of all Thysanoptera identifiable to species. Groups with counts ≤ 2 were excluded from analysis. Excluded groups include Anobiidae, Carabidae, Kateretidae, </w:t>
      </w:r>
      <w:r w:rsidRPr="00CD53B8">
        <w:rPr>
          <w:i/>
        </w:rPr>
        <w:t>Bothrotes</w:t>
      </w:r>
      <w:r w:rsidRPr="00CD53B8">
        <w:t xml:space="preserve"> spp., Agromyzidae, Chaemyiidae, Ephydridae, Psychodea, Sarcophagidae, Syrphidae, Tachinidae, Tilupidae, Berytidae, Flatidae, Fulgoridae, Nabidae, </w:t>
      </w:r>
      <w:r w:rsidRPr="00CD53B8">
        <w:rPr>
          <w:i/>
        </w:rPr>
        <w:t>Murgantia histrionica</w:t>
      </w:r>
      <w:r w:rsidRPr="00CD53B8">
        <w:t xml:space="preserve">, Tropiduchidae, Andrenidae, Brachonidae, Diapriidae, Halictidae, Ichneumonidae, Signiphoridae, Sphecidae, Psychidae pupae, Acrididae immatures, Gryllidae, Tettigoniidae immature, </w:t>
      </w:r>
      <w:r w:rsidRPr="00CD53B8">
        <w:rPr>
          <w:i/>
        </w:rPr>
        <w:t>Frankliniella cephalica, Frankliniella occidentalis</w:t>
      </w:r>
      <w:r w:rsidRPr="00CD53B8">
        <w:t xml:space="preserve">, immature Phlaeothripidae, </w:t>
      </w:r>
      <w:r w:rsidRPr="00CD53B8">
        <w:rPr>
          <w:i/>
        </w:rPr>
        <w:t xml:space="preserve">Haplothrips gowdeyi, Karynothrips flavipes </w:t>
      </w:r>
      <w:r w:rsidRPr="00CD53B8">
        <w:t>and</w:t>
      </w:r>
      <w:r w:rsidRPr="00CD53B8">
        <w:rPr>
          <w:i/>
        </w:rPr>
        <w:t xml:space="preserve"> </w:t>
      </w:r>
      <w:r w:rsidRPr="00CD53B8">
        <w:rPr>
          <w:i/>
        </w:rPr>
        <w:lastRenderedPageBreak/>
        <w:t xml:space="preserve">Leptothrips </w:t>
      </w:r>
      <w:r w:rsidRPr="00CD53B8">
        <w:t>spp. Parasitoid wasps in the taxonomic group Chalcidoidea were analyzed in total at the superfamily order due to low counts of individual families collected.</w:t>
      </w:r>
    </w:p>
    <w:p w14:paraId="4A93A97D" w14:textId="77777777" w:rsidR="004D4721" w:rsidRPr="00CD53B8" w:rsidRDefault="004D4721" w:rsidP="003A6C07">
      <w:pPr>
        <w:rPr>
          <w:b/>
        </w:rPr>
      </w:pPr>
    </w:p>
    <w:p w14:paraId="1DDA0CD5" w14:textId="77777777" w:rsidR="004D4721" w:rsidRPr="00CD53B8" w:rsidRDefault="004D4721" w:rsidP="00B2078F">
      <w:pPr>
        <w:spacing w:line="480" w:lineRule="auto"/>
        <w:ind w:firstLine="720"/>
      </w:pPr>
      <w:r w:rsidRPr="00CD53B8">
        <w:t>Collections did not differ between year of collection for 29 of the 35 taxa examined (</w:t>
      </w:r>
      <w:r w:rsidRPr="00CD53B8">
        <w:rPr>
          <w:b/>
        </w:rPr>
        <w:t>Table 2-7</w:t>
      </w:r>
      <w:r w:rsidRPr="00CD53B8">
        <w:t>). Of those with differences, Platygastridae and Lepidoptera (which were predominantly Lepidopteran larvae) were higher in 2017 and Araneae, Collembola, Mycetophilidae, and Thripidae were higher in 2018. Individual thrips species present in high enough numbers for comparison did not differ between years. Seasonal patterns were detected for some taxa by comparison of monthly collections (</w:t>
      </w:r>
      <w:r w:rsidRPr="00CD53B8">
        <w:rPr>
          <w:b/>
        </w:rPr>
        <w:t>Table 2-8</w:t>
      </w:r>
      <w:r w:rsidRPr="00CD53B8">
        <w:t xml:space="preserve">). While Thysanoptera as a group and </w:t>
      </w:r>
      <w:r w:rsidRPr="00CD53B8">
        <w:rPr>
          <w:i/>
        </w:rPr>
        <w:t>F. bispinosa</w:t>
      </w:r>
      <w:r w:rsidRPr="00CD53B8">
        <w:t xml:space="preserve"> and </w:t>
      </w:r>
      <w:r w:rsidRPr="00CD53B8">
        <w:rPr>
          <w:i/>
        </w:rPr>
        <w:t>K. flavipes</w:t>
      </w:r>
      <w:r w:rsidRPr="00CD53B8">
        <w:t xml:space="preserve"> did not show monthly differences, Thripidae and </w:t>
      </w:r>
      <w:r w:rsidRPr="00CD53B8">
        <w:rPr>
          <w:i/>
        </w:rPr>
        <w:t>Frankliniella</w:t>
      </w:r>
      <w:r w:rsidRPr="00CD53B8">
        <w:t xml:space="preserve"> (combined) did show differences with greatest collections in </w:t>
      </w:r>
      <w:r w:rsidRPr="00CD53B8">
        <w:rPr>
          <w:color w:val="000000" w:themeColor="text1"/>
        </w:rPr>
        <w:t>2018</w:t>
      </w:r>
      <w:r w:rsidRPr="00CD53B8">
        <w:t xml:space="preserve">. Acari and Collembola had the highest collections in February. Coccidae had the highest collections in April. Lygaeidae had the highest collections in May. Araneae, Cecidomyiidae, Dolichopodidae, Pentatomidae, and Orthoptera had the highest collections in September. Formicidae, Platygastridae, and Lepidoptera had the highest collections in October. Diptera, Ceraptogonidae, Chironomidae, and Chloropidae had the highest collections in November. No groups had the highest collections in March, June, July, or August. </w:t>
      </w:r>
    </w:p>
    <w:p w14:paraId="512B1AD9" w14:textId="77777777" w:rsidR="004D4721" w:rsidRPr="00CD53B8" w:rsidRDefault="004D4721" w:rsidP="003A6C07">
      <w:r w:rsidRPr="00CD53B8">
        <w:tab/>
      </w:r>
    </w:p>
    <w:p w14:paraId="7DB1DE01" w14:textId="77777777" w:rsidR="004D4721" w:rsidRPr="00CD53B8" w:rsidRDefault="004D4721" w:rsidP="00B2078F">
      <w:pPr>
        <w:spacing w:line="480" w:lineRule="auto"/>
        <w:ind w:firstLine="720"/>
      </w:pPr>
      <w:r w:rsidRPr="00CD53B8">
        <w:t>Spatial position within the orchard had significant effects for some taxa collected by brush samples (</w:t>
      </w:r>
      <w:r w:rsidRPr="00CD53B8">
        <w:rPr>
          <w:b/>
        </w:rPr>
        <w:t>Table 2-9</w:t>
      </w:r>
      <w:r w:rsidRPr="00CD53B8">
        <w:t>). Lepidoptera were collected in highest numbers in center positions and Acari and Diptera had the highest collections in corner positions. Chironomidae and Chloropidae had the highest collections in end positions with collections of Araneae highest in edge of row positions.</w:t>
      </w:r>
    </w:p>
    <w:p w14:paraId="2B9ED123" w14:textId="77777777" w:rsidR="004D4721" w:rsidRPr="00CD53B8" w:rsidRDefault="004D4721" w:rsidP="003A6C07">
      <w:pPr>
        <w:rPr>
          <w:b/>
        </w:rPr>
      </w:pPr>
    </w:p>
    <w:p w14:paraId="70CA9ECC" w14:textId="6BF61ED2" w:rsidR="004D4721" w:rsidRPr="00CD53B8" w:rsidRDefault="004D4721" w:rsidP="00E056C0">
      <w:pPr>
        <w:spacing w:line="480" w:lineRule="auto"/>
        <w:ind w:firstLine="720"/>
        <w:rPr>
          <w:b/>
        </w:rPr>
      </w:pPr>
      <w:bookmarkStart w:id="38" w:name="SwResCH2"/>
      <w:r w:rsidRPr="00CD53B8">
        <w:rPr>
          <w:b/>
        </w:rPr>
        <w:lastRenderedPageBreak/>
        <w:t>Sweep net sampling</w:t>
      </w:r>
      <w:r w:rsidR="003A6C07" w:rsidRPr="00CD53B8">
        <w:rPr>
          <w:b/>
        </w:rPr>
        <w:t>:</w:t>
      </w:r>
      <w:bookmarkEnd w:id="38"/>
      <w:r w:rsidR="003A6C07" w:rsidRPr="00CD53B8">
        <w:rPr>
          <w:b/>
        </w:rPr>
        <w:t xml:space="preserve"> </w:t>
      </w:r>
      <w:r w:rsidRPr="00CD53B8">
        <w:t>A total of 13,962 Arthropods were collected in sweep net samples and the orders included two Arachnida, 13 Insecta, and one Gastropoda (</w:t>
      </w:r>
      <w:r w:rsidRPr="00CD53B8">
        <w:rPr>
          <w:b/>
        </w:rPr>
        <w:t>Table 2-3</w:t>
      </w:r>
      <w:r w:rsidRPr="00CD53B8">
        <w:t xml:space="preserve">). The most numerous taxonomic group in sweep net samples were Hemiptera (34.43%). Diptera were very numerous (23.21%), and Collembola were caught frequently (15.78%).  Groups with counts ≤ 2 (Blattodea, Mantodea, Neuroptera) were excluded from statistical analysis. </w:t>
      </w:r>
    </w:p>
    <w:p w14:paraId="283AF996" w14:textId="77777777" w:rsidR="004D4721" w:rsidRPr="00CD53B8" w:rsidRDefault="004D4721" w:rsidP="00E056C0">
      <w:pPr>
        <w:ind w:firstLine="720"/>
      </w:pPr>
    </w:p>
    <w:p w14:paraId="7985C488" w14:textId="77777777" w:rsidR="004D4721" w:rsidRPr="00CD53B8" w:rsidRDefault="004D4721" w:rsidP="00B2078F">
      <w:pPr>
        <w:spacing w:line="480" w:lineRule="auto"/>
        <w:ind w:firstLine="720"/>
      </w:pPr>
      <w:r w:rsidRPr="00CD53B8">
        <w:t>In general, more organisms were collected in sweep net samples in 2017 than 2018 (</w:t>
      </w:r>
      <w:r w:rsidRPr="00CD53B8">
        <w:rPr>
          <w:b/>
        </w:rPr>
        <w:t>Table 2-10)</w:t>
      </w:r>
      <w:r w:rsidRPr="00CD53B8">
        <w:t>. Groups identified were analyzed by monthly collection numbers (</w:t>
      </w:r>
      <w:r w:rsidRPr="00CD53B8">
        <w:rPr>
          <w:b/>
        </w:rPr>
        <w:t>Table 2-11)</w:t>
      </w:r>
      <w:r w:rsidRPr="00CD53B8">
        <w:t>. Acari and Collembola had the highest catches in February. Hemiptera had the highest collections in April. Araneae and Diptera both had the highest collections in October. Spatial analysis of groups revealed only significant differences in spatial collections in Collembola, Diptera, and Hemiptera (</w:t>
      </w:r>
      <w:r w:rsidRPr="00CD53B8">
        <w:rPr>
          <w:b/>
        </w:rPr>
        <w:t>Table 2-12</w:t>
      </w:r>
      <w:r w:rsidRPr="00CD53B8">
        <w:t xml:space="preserve">). Collembola and Diptera had highest catches at the end positions, while Hemiptera had highest collections at corner positions.  </w:t>
      </w:r>
    </w:p>
    <w:p w14:paraId="1BD19BD5" w14:textId="77777777" w:rsidR="004D4721" w:rsidRPr="00CD53B8" w:rsidRDefault="004D4721" w:rsidP="00E056C0">
      <w:pPr>
        <w:rPr>
          <w:b/>
        </w:rPr>
      </w:pPr>
    </w:p>
    <w:p w14:paraId="2C05DC42" w14:textId="51100D4C" w:rsidR="004D4721" w:rsidRPr="00CD53B8" w:rsidRDefault="004D4721" w:rsidP="00E056C0">
      <w:pPr>
        <w:spacing w:line="480" w:lineRule="auto"/>
        <w:ind w:firstLine="720"/>
        <w:rPr>
          <w:b/>
        </w:rPr>
      </w:pPr>
      <w:bookmarkStart w:id="39" w:name="ObsResCH2"/>
      <w:r w:rsidRPr="00CD53B8">
        <w:rPr>
          <w:b/>
        </w:rPr>
        <w:t>Tree observation</w:t>
      </w:r>
      <w:r w:rsidR="00E056C0" w:rsidRPr="00CD53B8">
        <w:rPr>
          <w:b/>
        </w:rPr>
        <w:t>:</w:t>
      </w:r>
      <w:r w:rsidRPr="00CD53B8">
        <w:rPr>
          <w:b/>
        </w:rPr>
        <w:t xml:space="preserve"> </w:t>
      </w:r>
      <w:bookmarkEnd w:id="39"/>
      <w:r w:rsidRPr="00CD53B8">
        <w:t>A total of 4,579 arthropods were observed during five-minute sampling observations (</w:t>
      </w:r>
      <w:r w:rsidRPr="00CD53B8">
        <w:rPr>
          <w:b/>
        </w:rPr>
        <w:t>Table 2-3</w:t>
      </w:r>
      <w:r w:rsidRPr="00CD53B8">
        <w:t xml:space="preserve">) and included two orders from class Arachnida and 13 orders from class Insecta. Taxonomic groups observed in the highest number were Hemiptera (46.30%). Of these, 95.71% were black scale, </w:t>
      </w:r>
      <w:r w:rsidRPr="00CD53B8">
        <w:rPr>
          <w:i/>
        </w:rPr>
        <w:t>Saissetia oleae</w:t>
      </w:r>
      <w:r w:rsidRPr="00CD53B8">
        <w:t xml:space="preserve"> and 2.26% were Pentatomidae with 7 specimens of </w:t>
      </w:r>
      <w:r w:rsidRPr="00CD53B8">
        <w:rPr>
          <w:i/>
        </w:rPr>
        <w:t>Euschistus</w:t>
      </w:r>
      <w:r w:rsidRPr="00CD53B8">
        <w:t xml:space="preserve"> spp. The second most observed group were Hymenoptera (40.01%), of which 99.62% were Formicidae. The next most abundant group was Araneae (6.18%), followed by Orthoptera (1.99%). While only comprising 0.96% of arthropods observed, Lepidoptera collected included the highly damaging species, </w:t>
      </w:r>
      <w:r w:rsidRPr="00CD53B8">
        <w:rPr>
          <w:i/>
        </w:rPr>
        <w:t>Manduca rustica</w:t>
      </w:r>
      <w:r w:rsidRPr="00CD53B8">
        <w:t xml:space="preserve">. Organisms excluded from further analysis due to low counts (n ≤2) included Chrysomelidae, Asilidae, Chironomidae, Syrphidae, </w:t>
      </w:r>
      <w:r w:rsidRPr="00CD53B8">
        <w:rPr>
          <w:i/>
        </w:rPr>
        <w:t>Homalodisca vitripennis</w:t>
      </w:r>
      <w:r w:rsidRPr="00CD53B8">
        <w:t xml:space="preserve">, </w:t>
      </w:r>
      <w:r w:rsidRPr="00CD53B8">
        <w:rPr>
          <w:i/>
        </w:rPr>
        <w:t>Leptoglossus phyllopus</w:t>
      </w:r>
      <w:r w:rsidRPr="00CD53B8">
        <w:t xml:space="preserve">, </w:t>
      </w:r>
      <w:r w:rsidRPr="00CD53B8">
        <w:rPr>
          <w:i/>
        </w:rPr>
        <w:t xml:space="preserve">Metcalfa pruinosa, </w:t>
      </w:r>
      <w:r w:rsidRPr="00CD53B8">
        <w:t xml:space="preserve">Lygaeidae, </w:t>
      </w:r>
      <w:r w:rsidRPr="00CD53B8">
        <w:lastRenderedPageBreak/>
        <w:t xml:space="preserve">Nabidae, </w:t>
      </w:r>
      <w:r w:rsidRPr="00CD53B8">
        <w:rPr>
          <w:i/>
        </w:rPr>
        <w:t>Loxa flavicollis</w:t>
      </w:r>
      <w:r w:rsidRPr="00CD53B8">
        <w:t xml:space="preserve">, </w:t>
      </w:r>
      <w:r w:rsidRPr="00CD53B8">
        <w:rPr>
          <w:i/>
        </w:rPr>
        <w:t>Oebalus pugnax, Perillus stringipes</w:t>
      </w:r>
      <w:r w:rsidRPr="00CD53B8">
        <w:t xml:space="preserve">, </w:t>
      </w:r>
      <w:r w:rsidRPr="00CD53B8">
        <w:rPr>
          <w:i/>
        </w:rPr>
        <w:t xml:space="preserve">Proxys punctuales, Apriomerus crassipes, Arilus cristatus, Anastatus reduvii, </w:t>
      </w:r>
      <w:r w:rsidRPr="00CD53B8">
        <w:t xml:space="preserve">Sphecidae, Mantodea, Tettigoniidae, and Tubulifera. Parasitoid wasps in the taxonomic group Chalcidoidea were analyzed in total at the superfamily order due to low counts of individual families collected. </w:t>
      </w:r>
    </w:p>
    <w:p w14:paraId="77DFAB16" w14:textId="77777777" w:rsidR="004D4721" w:rsidRPr="00CD53B8" w:rsidRDefault="004D4721" w:rsidP="003026BF">
      <w:pPr>
        <w:rPr>
          <w:b/>
        </w:rPr>
      </w:pPr>
    </w:p>
    <w:p w14:paraId="5AB36666" w14:textId="77777777" w:rsidR="004D4721" w:rsidRPr="00CD53B8" w:rsidRDefault="004D4721" w:rsidP="00B2078F">
      <w:pPr>
        <w:spacing w:line="480" w:lineRule="auto"/>
        <w:ind w:firstLine="720"/>
        <w:rPr>
          <w:b/>
        </w:rPr>
      </w:pPr>
      <w:r w:rsidRPr="00CD53B8">
        <w:t>There were differences between years on observation numbers for eight out of 32 taxa (</w:t>
      </w:r>
      <w:r w:rsidRPr="00CD53B8">
        <w:rPr>
          <w:b/>
        </w:rPr>
        <w:t>Table 2-13</w:t>
      </w:r>
      <w:r w:rsidRPr="00CD53B8">
        <w:t>). Only Mutilidae had higher collections in 2017 with the remaining taxa Araneae, Cicadidae, Lepidoptera, Psychidae, Odonata, Orthoptera, and Acrididae having higher collections in 2018. Month of brush sampling also had an effect on collections (</w:t>
      </w:r>
      <w:r w:rsidRPr="00CD53B8">
        <w:rPr>
          <w:b/>
        </w:rPr>
        <w:t>Table 2-14</w:t>
      </w:r>
      <w:r w:rsidRPr="00CD53B8">
        <w:t xml:space="preserve">). Reduviidae and Formicidae had highest collections in June. Hemiptera and Coccidae had the highest collections in July. Araneae, Diptera, Dolichopodidae, and Psychidae had highest collections in August. </w:t>
      </w:r>
      <w:r w:rsidRPr="00CD53B8">
        <w:rPr>
          <w:i/>
        </w:rPr>
        <w:t>Mocis latipes</w:t>
      </w:r>
      <w:r w:rsidRPr="00CD53B8">
        <w:t xml:space="preserve">, Mantodea, and Phasmatodea had highest collections in September. Hymenotpera, Orthoptera, and Acrididae had highest collections in October. No groups had highest collections in February, March, April, May, or November. </w:t>
      </w:r>
    </w:p>
    <w:p w14:paraId="2F6C3730" w14:textId="77777777" w:rsidR="004D4721" w:rsidRPr="00CD53B8" w:rsidRDefault="004D4721" w:rsidP="003026BF">
      <w:pPr>
        <w:ind w:firstLine="720"/>
      </w:pPr>
    </w:p>
    <w:p w14:paraId="658E07FF" w14:textId="77777777" w:rsidR="004D4721" w:rsidRPr="00CD53B8" w:rsidRDefault="004D4721" w:rsidP="00B2078F">
      <w:pPr>
        <w:spacing w:line="480" w:lineRule="auto"/>
        <w:ind w:firstLine="720"/>
      </w:pPr>
      <w:r w:rsidRPr="00CD53B8">
        <w:t>Spatial position in the groves had a significant effect on numbers of organisms observed (</w:t>
      </w:r>
      <w:r w:rsidRPr="00CD53B8">
        <w:rPr>
          <w:b/>
        </w:rPr>
        <w:t>Table 2-15</w:t>
      </w:r>
      <w:r w:rsidRPr="00CD53B8">
        <w:t xml:space="preserve">). Hymenoptera and Formicidae had the highest collections in center positions. Hemiptera and Coccidae had the highest collections in corner positions. No groups had the highest collections in end or edge of row positions. </w:t>
      </w:r>
    </w:p>
    <w:p w14:paraId="14D5C07E" w14:textId="77777777" w:rsidR="004D4721" w:rsidRPr="00CD53B8" w:rsidRDefault="004D4721" w:rsidP="003026BF"/>
    <w:p w14:paraId="7CD08569" w14:textId="2C30D5E9" w:rsidR="0081519E" w:rsidRPr="00CD53B8" w:rsidRDefault="004D4721" w:rsidP="003026BF">
      <w:pPr>
        <w:spacing w:line="480" w:lineRule="auto"/>
        <w:ind w:firstLine="720"/>
      </w:pPr>
      <w:r w:rsidRPr="00CD53B8">
        <w:t>The presence of grassy or weedy inter-rows affected the abundance of some organisms (</w:t>
      </w:r>
      <w:r w:rsidRPr="00CD53B8">
        <w:rPr>
          <w:b/>
        </w:rPr>
        <w:t>Table 2-16</w:t>
      </w:r>
      <w:r w:rsidRPr="00CD53B8">
        <w:t xml:space="preserve">). Hymenoptera were consistently more abundant in weedy inter-row areas in tap, sweep and observation sampling methods. Hemiptera were consistently more abundant in grassy inter-row areas in tap and observation sampling methods. Orthoptera and Diptera were higher in grassy inter-row groves in tap sampling, and were higher in weedy inter-rows in sweep and </w:t>
      </w:r>
      <w:r w:rsidRPr="00CD53B8">
        <w:lastRenderedPageBreak/>
        <w:t xml:space="preserve">observation sampling methods. The rest of the groups’ abundance varied between sampling method and weed presence in the inter-row area.   </w:t>
      </w:r>
    </w:p>
    <w:p w14:paraId="6237054A" w14:textId="323489E1" w:rsidR="0081519E" w:rsidRPr="00CD53B8" w:rsidRDefault="0081519E" w:rsidP="00B2078F">
      <w:pPr>
        <w:spacing w:line="480" w:lineRule="auto"/>
        <w:ind w:firstLine="720"/>
      </w:pPr>
      <w:r w:rsidRPr="00CD53B8">
        <w:t>Shannon-Weaver diversity indices were calculated from total abundance of organisms from each sampling method and each inter-row type, grassy or weedy, at the order level (</w:t>
      </w:r>
      <w:r w:rsidRPr="00CD53B8">
        <w:rPr>
          <w:b/>
        </w:rPr>
        <w:t>Table 2-17</w:t>
      </w:r>
      <w:r w:rsidRPr="00CD53B8">
        <w:t>)</w:t>
      </w:r>
      <w:r w:rsidR="006A0D6D" w:rsidRPr="00CD53B8">
        <w:t xml:space="preserve"> (Shannon and Weaver 1949)</w:t>
      </w:r>
      <w:r w:rsidRPr="00CD53B8">
        <w:t xml:space="preserve">. Trunk bark brush samples from weedy inter-rows had the highest overall diversity index, H’=4.284, and the sampling method with the lowedst diversity index was visual observations of trees in groves with weedy inter-rows. Sampling methods closer to the grove floor (sweep netting and trunk brushing) had higher diversity indices in groves with weedy inter-rows, and sampling methods from the tree canopy and a combination of observing the tree canopy and trunks (branch tapping and visual observation) were had higher diversity indices in groves with grassy inter-rows. </w:t>
      </w:r>
    </w:p>
    <w:p w14:paraId="133B07A7" w14:textId="77777777" w:rsidR="004D4721" w:rsidRPr="00CD53B8" w:rsidRDefault="004D4721" w:rsidP="003026BF">
      <w:pPr>
        <w:rPr>
          <w:b/>
        </w:rPr>
      </w:pPr>
    </w:p>
    <w:p w14:paraId="5AA15926" w14:textId="77777777" w:rsidR="004D4721" w:rsidRPr="00CD53B8" w:rsidRDefault="004D4721" w:rsidP="00B2078F">
      <w:pPr>
        <w:spacing w:line="480" w:lineRule="auto"/>
      </w:pPr>
      <w:bookmarkStart w:id="40" w:name="Disc"/>
      <w:r w:rsidRPr="00CD53B8">
        <w:rPr>
          <w:b/>
        </w:rPr>
        <w:t>Discussion</w:t>
      </w:r>
      <w:r w:rsidRPr="00CD53B8">
        <w:t xml:space="preserve"> </w:t>
      </w:r>
    </w:p>
    <w:bookmarkEnd w:id="40"/>
    <w:p w14:paraId="16DB35F2" w14:textId="77777777" w:rsidR="004D4721" w:rsidRPr="00CD53B8" w:rsidRDefault="004D4721" w:rsidP="003026BF"/>
    <w:p w14:paraId="72B13BAF" w14:textId="01E9E059" w:rsidR="004D4721" w:rsidRPr="00CD53B8" w:rsidRDefault="004D4721" w:rsidP="00B2078F">
      <w:pPr>
        <w:spacing w:line="480" w:lineRule="auto"/>
      </w:pPr>
      <w:r w:rsidRPr="00CD53B8">
        <w:tab/>
        <w:t>None of the most economically important, olive-specific pests such as the olive fruit fly, olive moth, or olive psyllid were identified in this survey. Olive trees may take between seven to ten years to become fully productive. In future years when Florida groves are more established and producing at full capacity, more flowering and more fruiting may provide enough host material for the establishment of invasive species. The most significant global olive pest that is currently not present in the state, olive fruit fly, however has been intercepted by Florida state officials in imported olive plant material containing olive fruit (</w:t>
      </w:r>
      <w:r w:rsidR="004B3A8F" w:rsidRPr="00CD53B8">
        <w:t>ch</w:t>
      </w:r>
      <w:r w:rsidR="00A207C9" w:rsidRPr="00CD53B8">
        <w:t xml:space="preserve"> 2014</w:t>
      </w:r>
      <w:r w:rsidRPr="00CD53B8">
        <w:t xml:space="preserve">). </w:t>
      </w:r>
      <w:r w:rsidR="003E1500" w:rsidRPr="00CD53B8">
        <w:t>Thus,</w:t>
      </w:r>
      <w:r w:rsidRPr="00CD53B8">
        <w:t xml:space="preserve"> continued monitoring for invasive species is critical to allow a successful and robust olive oil industry in Florida. </w:t>
      </w:r>
    </w:p>
    <w:p w14:paraId="144BA050" w14:textId="77777777" w:rsidR="004D4721" w:rsidRPr="00CD53B8" w:rsidRDefault="004D4721" w:rsidP="003026BF">
      <w:r w:rsidRPr="00CD53B8">
        <w:t xml:space="preserve"> </w:t>
      </w:r>
    </w:p>
    <w:p w14:paraId="3451DABB" w14:textId="35329DA8" w:rsidR="004D4721" w:rsidRPr="00CD53B8" w:rsidRDefault="004D4721" w:rsidP="00B2078F">
      <w:pPr>
        <w:spacing w:line="480" w:lineRule="auto"/>
        <w:ind w:firstLine="720"/>
      </w:pPr>
      <w:r w:rsidRPr="00CD53B8">
        <w:lastRenderedPageBreak/>
        <w:t>Choosing higher taxonomic identification as opposed to species level identification was popularized by Williams and Gaston (1994). While family richness is considered a good indicator of species richness (</w:t>
      </w:r>
      <w:r w:rsidRPr="00CD53B8">
        <w:rPr>
          <w:color w:val="000000" w:themeColor="text1"/>
        </w:rPr>
        <w:t xml:space="preserve">Blamford et al. 1996; Morente et al. 2018), family </w:t>
      </w:r>
      <w:r w:rsidRPr="00CD53B8">
        <w:t xml:space="preserve">level identification proved cost effective and improved the rate of sample processing. Species level processing of the thousands of organisms collected would have taken more time in the form of longer identification process, consultation with experts, and training of more research assistants to aid in identification. For this reason, family level identifications were made, and genus and species level identifications were made if the organism was considered a potential pest (Jones and Gillett 2008). </w:t>
      </w:r>
      <w:r w:rsidR="003E1500" w:rsidRPr="00CD53B8">
        <w:t xml:space="preserve">The same principles were applied in the use of the Shannon-Weaver Index for comparing diversity among arthropods collected in each sampling method. The higher diversity of arthropods on the olive trees determined from tap sampling and visual obsercations in groves with inter-rows that were consistently maintained as homogenously grassy may be moving more arthropods from the inter-row space onto the olives. The higher diversity indices in groves with inter-rows made up of a more diverse, flowering weed composition in sampling methods close to the ground suggest that the diversity in these groves is highest closesr to the floor of the groves. </w:t>
      </w:r>
      <w:r w:rsidR="007F410F" w:rsidRPr="00CD53B8">
        <w:t xml:space="preserve">A study done by Paredes et al. (2013) found that herbaceous ground cover had the largest positive effect on natural enemies within an olive grove near Granada, Spain, particularly parasitoid wasps. </w:t>
      </w:r>
      <w:r w:rsidR="006449D5" w:rsidRPr="00CD53B8">
        <w:t xml:space="preserve">Future work </w:t>
      </w:r>
      <w:r w:rsidR="007F410F" w:rsidRPr="00CD53B8">
        <w:t xml:space="preserve">similar to this </w:t>
      </w:r>
      <w:r w:rsidR="006449D5" w:rsidRPr="00CD53B8">
        <w:t>using a cover crop in the inter-row space to attract a higher diversity of specific beneficial insects into Florida olive could prove useful</w:t>
      </w:r>
      <w:r w:rsidR="00BF0BE9" w:rsidRPr="00CD53B8">
        <w:t xml:space="preserve"> for growers interested in increasing levels of native biological control in their orchards (Paredes et al. 2013)</w:t>
      </w:r>
      <w:r w:rsidR="006449D5" w:rsidRPr="00CD53B8">
        <w:t xml:space="preserve">. </w:t>
      </w:r>
    </w:p>
    <w:p w14:paraId="4340FE37" w14:textId="77777777" w:rsidR="004D4721" w:rsidRPr="00CD53B8" w:rsidRDefault="004D4721" w:rsidP="003026BF">
      <w:pPr>
        <w:ind w:firstLine="720"/>
      </w:pPr>
    </w:p>
    <w:p w14:paraId="2F656C5B" w14:textId="0F4BDB5F" w:rsidR="004D4721" w:rsidRPr="00CD53B8" w:rsidRDefault="004D4721" w:rsidP="00B2078F">
      <w:pPr>
        <w:spacing w:line="480" w:lineRule="auto"/>
        <w:ind w:firstLine="720"/>
      </w:pPr>
      <w:r w:rsidRPr="00CD53B8">
        <w:t>While Lepidoptera are often severe pests of many fruit</w:t>
      </w:r>
      <w:r w:rsidR="00AC1C74" w:rsidRPr="00CD53B8">
        <w:t xml:space="preserve"> and vegetable</w:t>
      </w:r>
      <w:r w:rsidRPr="00CD53B8">
        <w:t xml:space="preserve"> crops (</w:t>
      </w:r>
      <w:r w:rsidR="00AC1C74" w:rsidRPr="00CD53B8">
        <w:t>Capinera 2001;</w:t>
      </w:r>
      <w:r w:rsidR="00C91C47" w:rsidRPr="00CD53B8">
        <w:t xml:space="preserve"> Kirk et al. 2013;</w:t>
      </w:r>
      <w:r w:rsidR="00AC1C74" w:rsidRPr="00CD53B8">
        <w:t xml:space="preserve"> Phillips et al. 2014</w:t>
      </w:r>
      <w:r w:rsidRPr="00CD53B8">
        <w:t xml:space="preserve">), only a few pests of concern were found in this study. The species were found by observation and tap sampling methods. Hornworms are rarely </w:t>
      </w:r>
      <w:r w:rsidRPr="00CD53B8">
        <w:lastRenderedPageBreak/>
        <w:t xml:space="preserve">considered pests of olive, (Daane et al. 2005; Spooner-Hart et al. </w:t>
      </w:r>
      <w:r w:rsidR="00A207C9" w:rsidRPr="00CD53B8">
        <w:t>2007</w:t>
      </w:r>
      <w:r w:rsidRPr="00CD53B8">
        <w:t xml:space="preserve">, Tzanakakis 2003). The rustic sphynx moth, </w:t>
      </w:r>
      <w:r w:rsidRPr="00CD53B8">
        <w:rPr>
          <w:i/>
        </w:rPr>
        <w:t>Manduca rustica</w:t>
      </w:r>
      <w:r w:rsidRPr="00CD53B8">
        <w:t xml:space="preserve">, was collected four times in the egg and larval life stages. The moth can rapidly defoliate young olive trees, and Florida is the only place where it has been reported as a pest of olive (Gillett-Kaufman et al. 2015), although its range includes other olive-growing regions of the Americas (Prasad 2010).  The moth was collected in July to September during this study, however during the study growers reported observation of </w:t>
      </w:r>
      <w:r w:rsidRPr="00CD53B8">
        <w:rPr>
          <w:i/>
        </w:rPr>
        <w:t>M. rustica</w:t>
      </w:r>
      <w:r w:rsidRPr="00CD53B8">
        <w:t xml:space="preserve"> as early as March. Upon detection, growers immediately applied control methods, which is likely the reason why higher abundances were not detected. Other Lepidopteran pests were found causing damage, including shootworms from the family Crambidae, and the striped grass looper </w:t>
      </w:r>
      <w:r w:rsidRPr="00CD53B8">
        <w:rPr>
          <w:i/>
        </w:rPr>
        <w:t xml:space="preserve">Mocis latipes </w:t>
      </w:r>
      <w:r w:rsidRPr="00CD53B8">
        <w:t xml:space="preserve">(Erebidae). Crambid shootworms were observed in late summer into the fall months, and caused characteristic webbing. The shootworms tended to aggregate and spread from the crown of the trees downwards, and they caused damage by feeding on younger foliage and creating webs between remaining leaves. A Crambid pest of olive, the olive shootworm, </w:t>
      </w:r>
      <w:r w:rsidRPr="00CD53B8">
        <w:rPr>
          <w:i/>
        </w:rPr>
        <w:t>Palpita persimilis</w:t>
      </w:r>
      <w:r w:rsidRPr="00CD53B8">
        <w:t xml:space="preserve"> Munroe, is known in Florida. Other species in this genus are known to feed on olive (Gotoh et al. 2011; Yilmaz and Genç 2012). </w:t>
      </w:r>
      <w:r w:rsidRPr="00CD53B8">
        <w:rPr>
          <w:i/>
        </w:rPr>
        <w:t xml:space="preserve"> </w:t>
      </w:r>
      <w:r w:rsidRPr="00CD53B8">
        <w:t xml:space="preserve">When detected early, </w:t>
      </w:r>
      <w:r w:rsidRPr="00CD53B8">
        <w:rPr>
          <w:i/>
        </w:rPr>
        <w:t xml:space="preserve">Palpita </w:t>
      </w:r>
      <w:r w:rsidRPr="00CD53B8">
        <w:t xml:space="preserve">shootworms can be controlled quickly and efficiently with the bacterial biological control agent </w:t>
      </w:r>
      <w:r w:rsidRPr="00CD53B8">
        <w:rPr>
          <w:i/>
        </w:rPr>
        <w:t>Bacillus thuringiensis</w:t>
      </w:r>
      <w:r w:rsidRPr="00CD53B8">
        <w:t xml:space="preserve"> (Herz et al. 2005). </w:t>
      </w:r>
      <w:r w:rsidRPr="00CD53B8">
        <w:rPr>
          <w:i/>
        </w:rPr>
        <w:t xml:space="preserve">Mocis latipes </w:t>
      </w:r>
      <w:r w:rsidRPr="00CD53B8">
        <w:t xml:space="preserve">pupal life stages were observed most often in September. Damage by </w:t>
      </w:r>
      <w:r w:rsidRPr="00CD53B8">
        <w:rPr>
          <w:i/>
        </w:rPr>
        <w:t>M. latipes</w:t>
      </w:r>
      <w:r w:rsidRPr="00CD53B8">
        <w:t xml:space="preserve"> involved the binding of the tip of olive leaves, often located at the tip of branches. Damage was not severe, and the moth was not highly abundant in the groves. </w:t>
      </w:r>
      <w:r w:rsidRPr="00CD53B8">
        <w:rPr>
          <w:i/>
        </w:rPr>
        <w:t xml:space="preserve">Mocis latipes </w:t>
      </w:r>
      <w:r w:rsidRPr="00CD53B8">
        <w:t xml:space="preserve">is a known pest of grasses, sugarcane, and sorghum in the United States, so it is likely moving from the grass of the inter-row areas in the groves to pupate on the olive trees and not preferentially feeding on the olives (Landolt 1995). Similarly, bagworm pupae were observed </w:t>
      </w:r>
      <w:r w:rsidRPr="00CD53B8">
        <w:lastRenderedPageBreak/>
        <w:t xml:space="preserve">on the tips of branches and abaxial sides of leaves and although considered widely polyphagous (Rhainds et al. 2008), no larvae were observed causing damage. </w:t>
      </w:r>
    </w:p>
    <w:p w14:paraId="60FAB9DF" w14:textId="77777777" w:rsidR="004D4721" w:rsidRPr="00CD53B8" w:rsidRDefault="004D4721" w:rsidP="00B2078F">
      <w:pPr>
        <w:spacing w:line="480" w:lineRule="auto"/>
        <w:rPr>
          <w:b/>
        </w:rPr>
      </w:pPr>
    </w:p>
    <w:p w14:paraId="0DB97F8C" w14:textId="499DAA89" w:rsidR="004D4721" w:rsidRPr="00CD53B8" w:rsidRDefault="004D4721" w:rsidP="00B2078F">
      <w:pPr>
        <w:spacing w:line="480" w:lineRule="auto"/>
      </w:pPr>
      <w:r w:rsidRPr="00CD53B8">
        <w:rPr>
          <w:b/>
        </w:rPr>
        <w:tab/>
      </w:r>
      <w:r w:rsidRPr="00CD53B8">
        <w:t xml:space="preserve">The most abundant Hemipteran pests were black scale, </w:t>
      </w:r>
      <w:r w:rsidRPr="00CD53B8">
        <w:rPr>
          <w:i/>
        </w:rPr>
        <w:t>Saissetia olea</w:t>
      </w:r>
      <w:r w:rsidRPr="00CD53B8">
        <w:t>. Black scale were collected in tap, brush, and observation samples, and were most frequently observed compared to the other sampling methods. Black scale is frequently listed as a pest of olives and citrus (Daane et al.</w:t>
      </w:r>
      <w:r w:rsidR="00A9271E" w:rsidRPr="00CD53B8">
        <w:t xml:space="preserve"> 2005</w:t>
      </w:r>
      <w:r w:rsidRPr="00CD53B8">
        <w:t>; Lampson and Morse 1992; Morente et al. 2018; Spooner-Hart</w:t>
      </w:r>
      <w:r w:rsidR="00A9271E" w:rsidRPr="00CD53B8">
        <w:t xml:space="preserve"> et al. 2007;</w:t>
      </w:r>
      <w:r w:rsidRPr="00CD53B8">
        <w:t xml:space="preserve"> Tzanakakis 2003). Black scale can rise from a secondary pest to a serious pest if infestations become high enough, and growers may have to rely on heavy pruning or chemical controls control populations (Ouguas and Chemseddine 2010). When infestations of black scale were observed in the groves, ants (Formicidae) were almost always seen in association with the black scale. Ants have been characterized in multiple ways in olive agroecosystems. Ottonetti et al. (2008) used stable isotopes from surveyed ant species in and olive grove in Tuscany, Italy, to determine the trophic level of the ants present. They suggested from their analysis that </w:t>
      </w:r>
      <w:r w:rsidRPr="00CD53B8">
        <w:rPr>
          <w:i/>
        </w:rPr>
        <w:t>Camponotus piceus and Camponotus lateralis</w:t>
      </w:r>
      <w:r w:rsidRPr="00CD53B8">
        <w:t xml:space="preserve"> likely were feeding more on substances such as honeydew excreted by hemipteran insects, and they noted </w:t>
      </w:r>
      <w:r w:rsidRPr="00CD53B8">
        <w:rPr>
          <w:i/>
        </w:rPr>
        <w:t xml:space="preserve">Saissetia olea </w:t>
      </w:r>
      <w:r w:rsidRPr="00CD53B8">
        <w:t xml:space="preserve">as being a pest present in the olive grove surveyed (Ottonetti et al. 2008). It is thought that ants tend scale and other Hemipteran insects to feed on their sugary frass called honeydew and a myrmecophilus relationship is gained by the hemipterans in protection from natural enemies. Barzmand and Daane (2001) took a critical look at the effect of ant handling of black scale and the parasitoid deterrence. They concluded that while there are benefits for black scale to be handled by ants, parasitoid ovipositon was not always less in the presence of ants for different species. Multiple black scale specimens collected in this survey had exit holes indicative of parasitism. The ant </w:t>
      </w:r>
      <w:r w:rsidRPr="00CD53B8">
        <w:lastRenderedPageBreak/>
        <w:t xml:space="preserve">behavior observed in this survey and findings of other surveys indicates that the ants may be aiding in the survival and dispersal of black scale in Florida olive, and so ant populations may need to be controlled along with scale populations. Future work could involve the characterization of ant species involved with tending black scale in Florida olive. </w:t>
      </w:r>
    </w:p>
    <w:p w14:paraId="205EE80A" w14:textId="77777777" w:rsidR="004D4721" w:rsidRPr="00CD53B8" w:rsidRDefault="004D4721" w:rsidP="003026BF"/>
    <w:p w14:paraId="73F89ABA" w14:textId="77777777" w:rsidR="004D4721" w:rsidRPr="00CD53B8" w:rsidRDefault="004D4721" w:rsidP="00B2078F">
      <w:pPr>
        <w:spacing w:line="480" w:lineRule="auto"/>
        <w:ind w:firstLine="720"/>
      </w:pPr>
      <w:r w:rsidRPr="00CD53B8">
        <w:t xml:space="preserve">True bugs (Heteroptera) were most frequently observed and occasionally tapped from tree branches. Numerous phytophagous Pentatomidae were tapped and observed, and some immatures were brushed from tree trunks, however, none were collected or observed aggregating in the groves or causing significant damage to the trees. Both Miridae and Lygaeidae were detected in tap sampling methods, and Lygaeidae were also collected in bark brushing samples. Branch tapping collected the most Mirids, while Lygaeidae were equally collected between branch tap and bark brush samples. The </w:t>
      </w:r>
      <w:r w:rsidRPr="00CD53B8">
        <w:rPr>
          <w:i/>
        </w:rPr>
        <w:t xml:space="preserve">Lygus </w:t>
      </w:r>
      <w:r w:rsidRPr="00CD53B8">
        <w:t xml:space="preserve">bugs have been reported as pests on a wide host range of plants including species in the family Oleaceae (Tingey and Pillemer 1977; Young 1986). </w:t>
      </w:r>
      <w:r w:rsidRPr="00CD53B8">
        <w:rPr>
          <w:i/>
        </w:rPr>
        <w:t>Lygus lineolaris</w:t>
      </w:r>
      <w:r w:rsidRPr="00CD53B8">
        <w:t xml:space="preserve"> is also known to feed and damage pine trees (Sutherland et al. 1989; Shrimpton 1984). In our study, the bugs present in the olive groves may have been associated with the pine ecosystems that partially surrounded the groves. Although only 13 total </w:t>
      </w:r>
      <w:r w:rsidRPr="00CD53B8">
        <w:rPr>
          <w:i/>
        </w:rPr>
        <w:t xml:space="preserve">Lygus </w:t>
      </w:r>
      <w:r w:rsidRPr="00CD53B8">
        <w:t xml:space="preserve">species were collected in this survey and they were detected after flowering, their potential for damaging flowers is great and thus it is important to monitor for these bugs to prevent future damage to flowers. Kalaitzaki et al. (2012) reported that a polyphagous Mirid plant bug, </w:t>
      </w:r>
      <w:r w:rsidRPr="00CD53B8">
        <w:rPr>
          <w:i/>
        </w:rPr>
        <w:t>Closterotomus trivialis</w:t>
      </w:r>
      <w:r w:rsidRPr="00CD53B8">
        <w:t xml:space="preserve"> was often found in Mediterranean olive groves and preferred feeding on flower buds and flowers resulting in early flower drop. This species</w:t>
      </w:r>
      <w:r w:rsidRPr="00CD53B8">
        <w:rPr>
          <w:i/>
        </w:rPr>
        <w:t xml:space="preserve"> </w:t>
      </w:r>
      <w:r w:rsidRPr="00CD53B8">
        <w:t xml:space="preserve">was present in groves as early as March, and on weedy hosts in the grove throughout the growing season. They concluded that although </w:t>
      </w:r>
      <w:r w:rsidRPr="00CD53B8">
        <w:rPr>
          <w:i/>
        </w:rPr>
        <w:t xml:space="preserve">C. trivialis </w:t>
      </w:r>
      <w:r w:rsidRPr="00CD53B8">
        <w:t xml:space="preserve">can cause reduced fruit set in olives, numbers were not high enough to warrant chemical control, and they recommended scouting for the bugs during inflorescence. On </w:t>
      </w:r>
      <w:r w:rsidRPr="00CD53B8">
        <w:lastRenderedPageBreak/>
        <w:t xml:space="preserve">a larger scale, Kacar and Dursun (2015) conducted a survey of suborder Heteroptera in olive groves in Turkey and reported that from seven Turkish provinces, most specimens were in Lygaeidae and Miridae. They reported 11 </w:t>
      </w:r>
      <w:r w:rsidRPr="00CD53B8">
        <w:rPr>
          <w:i/>
        </w:rPr>
        <w:t>C. trivialis</w:t>
      </w:r>
      <w:r w:rsidRPr="00CD53B8">
        <w:t xml:space="preserve"> collected in the nine groves surveyed. </w:t>
      </w:r>
    </w:p>
    <w:p w14:paraId="2354BC45" w14:textId="77777777" w:rsidR="004D4721" w:rsidRPr="00CD53B8" w:rsidRDefault="004D4721" w:rsidP="003026BF">
      <w:pPr>
        <w:rPr>
          <w:b/>
        </w:rPr>
      </w:pPr>
    </w:p>
    <w:p w14:paraId="04C76FB9" w14:textId="564EC09E" w:rsidR="004D4721" w:rsidRPr="00CD53B8" w:rsidRDefault="004D4721" w:rsidP="00B2078F">
      <w:pPr>
        <w:spacing w:line="480" w:lineRule="auto"/>
        <w:ind w:firstLine="720"/>
      </w:pPr>
      <w:r w:rsidRPr="00CD53B8">
        <w:t xml:space="preserve">Thysanoptera were most frequently collected in sweep net samples compared to other sampling methods, which could indicate many species of thrips are moving through the olive groves and that olives are not a preferred host. </w:t>
      </w:r>
      <w:r w:rsidRPr="00CD53B8">
        <w:rPr>
          <w:i/>
        </w:rPr>
        <w:t>Frankliniella bispinosa</w:t>
      </w:r>
      <w:r w:rsidRPr="00CD53B8">
        <w:t xml:space="preserve"> were the most abundantly collected phytophagous thrips species from tap and brush samples. Since olives have a relatively short flowering period of 7 to10 days (Chaney et al. 2007), it is likely that these thrips may only pose a threat to Florida olives for a short window of time during flower development and inflorescence. </w:t>
      </w:r>
    </w:p>
    <w:p w14:paraId="7215B8B6" w14:textId="77777777" w:rsidR="004D4721" w:rsidRPr="00CD53B8" w:rsidRDefault="004D4721" w:rsidP="003026BF"/>
    <w:p w14:paraId="465C1A46" w14:textId="77777777" w:rsidR="004D4721" w:rsidRPr="00CD53B8" w:rsidRDefault="004D4721" w:rsidP="00B2078F">
      <w:pPr>
        <w:spacing w:line="480" w:lineRule="auto"/>
        <w:ind w:firstLine="720"/>
      </w:pPr>
      <w:r w:rsidRPr="00CD53B8">
        <w:t xml:space="preserve">Other generalist phytophagous groups such as Orthoptera (Acrididae, Tettigoniidae) were observed frequently in the groves. They were rarely observed feeding, although foliar damage to leaves characteristic to the order was observed occasionally. This indicates olives may serve as an occasional, but not preferred, host plant for Orthopterans. In Australia, grasshoppers (Acrididae) have been documented rapidly defoliating olive leaves when in swarming phases (Spooner-Hart et al. 2007). For this reason, action to control swarming populations may be required if a swarming event occurs in Florida.  </w:t>
      </w:r>
    </w:p>
    <w:p w14:paraId="5668C885" w14:textId="77777777" w:rsidR="004D4721" w:rsidRPr="00CD53B8" w:rsidRDefault="004D4721" w:rsidP="003026BF">
      <w:pPr>
        <w:rPr>
          <w:b/>
        </w:rPr>
      </w:pPr>
    </w:p>
    <w:p w14:paraId="0CE16F09" w14:textId="77777777" w:rsidR="004D4721" w:rsidRPr="00CD53B8" w:rsidRDefault="004D4721" w:rsidP="00B2078F">
      <w:pPr>
        <w:spacing w:line="480" w:lineRule="auto"/>
        <w:ind w:firstLine="720"/>
      </w:pPr>
      <w:r w:rsidRPr="00CD53B8">
        <w:t xml:space="preserve">Four orders,14 families, and five species of strictly predatory organisms were identified in this study. Predatory group Araneae was the most abundant predatory group in the olive groves, with 2,343 total individuals collected most frequently in tap sampling methods followed by sweep net samples. This suggests they are widely distributed and present on the olive trees and in the areas around the trees within the groves. Although Picchi et al. (2016) found that </w:t>
      </w:r>
      <w:r w:rsidRPr="00CD53B8">
        <w:lastRenderedPageBreak/>
        <w:t xml:space="preserve">organic grove management increased spider abundance by 29% and species richness by 16% in organic groves compared to conventional olive groves, grove management (maintained grassy inter-rows vs weedy inter-rows) did not have an effect on Araneae in this study. Predatory insects that were affected by grove management in this study included Neuroptera and Odonata, which were found more abundantly in grassy inter-row managed groves in branch tap and sweep samples, respectively. The higher abundance of these predators in well-maintained inter-row spaces may suggest that maintaining a lower diversity of flowering plants and weeds in the inter-row spaces of Florida olive groves may promote a higher abundance of predatory arthropods.      </w:t>
      </w:r>
    </w:p>
    <w:p w14:paraId="3F6D6225" w14:textId="77777777" w:rsidR="004D4721" w:rsidRPr="00CD53B8" w:rsidRDefault="004D4721" w:rsidP="00B2078F">
      <w:pPr>
        <w:spacing w:line="480" w:lineRule="auto"/>
      </w:pPr>
      <w:r w:rsidRPr="00CD53B8">
        <w:t xml:space="preserve">Twenty-five families of 120 individual parasitoid Hymenoptera were identified in this survey. Of these, 49 came from tap sampling methods, 69 were from bark brush sampling methods, and two were collected during visual sampling, of which one Eupelmidae, </w:t>
      </w:r>
      <w:r w:rsidRPr="00CD53B8">
        <w:rPr>
          <w:i/>
        </w:rPr>
        <w:t>Anastatus reduvii</w:t>
      </w:r>
      <w:r w:rsidRPr="00CD53B8">
        <w:t xml:space="preserve">, emerged from a </w:t>
      </w:r>
      <w:r w:rsidRPr="00CD53B8">
        <w:rPr>
          <w:i/>
        </w:rPr>
        <w:t xml:space="preserve">M. rustica </w:t>
      </w:r>
      <w:r w:rsidRPr="00CD53B8">
        <w:t xml:space="preserve">egg. The presence of parasitoid wasps in the olive groves warrants further research, and indicates they are providing a measure of biological control to pests living on the trees.   </w:t>
      </w:r>
    </w:p>
    <w:p w14:paraId="625AEFEB" w14:textId="77777777" w:rsidR="004D4721" w:rsidRPr="00CD53B8" w:rsidRDefault="004D4721" w:rsidP="00140DBD">
      <w:pPr>
        <w:ind w:firstLine="720"/>
      </w:pPr>
    </w:p>
    <w:p w14:paraId="55B2F957" w14:textId="77777777" w:rsidR="004D4721" w:rsidRPr="00CD53B8" w:rsidRDefault="004D4721" w:rsidP="00B2078F">
      <w:pPr>
        <w:spacing w:line="480" w:lineRule="auto"/>
        <w:ind w:firstLine="720"/>
      </w:pPr>
      <w:r w:rsidRPr="00CD53B8">
        <w:t xml:space="preserve">Additionally, three orders and 15 families of fungivorous and detritivorous groups were identified. These groups are likely to be comminuters and feeding on the lichens and moss observed growing on the olive trees. Of the orders, Psocoptera were the most numerous with 449 individuals collected, primarily from branch tap samples. Psocoptera are considered primarily fungivorous (New 1987). Other olive arthropod surveys have found Psocoptera to be more abundant in integrated and organically managed systems than conventional olive systems (Cotes et al. 2010; Cotes et al. 2011; Ruano et al. 2004). The relatively abundant presence of Psocoptera in Florida olive may be an indicator of the relatively few incidences of pesticide used in the groves. </w:t>
      </w:r>
    </w:p>
    <w:p w14:paraId="4E1458D2" w14:textId="77777777" w:rsidR="004D4721" w:rsidRPr="00CD53B8" w:rsidRDefault="004D4721" w:rsidP="00140DBD">
      <w:pPr>
        <w:ind w:firstLine="720"/>
      </w:pPr>
    </w:p>
    <w:p w14:paraId="7DA03E70" w14:textId="3AE27852" w:rsidR="004D4721" w:rsidRPr="00CD53B8" w:rsidRDefault="004D4721" w:rsidP="00B2078F">
      <w:pPr>
        <w:spacing w:line="480" w:lineRule="auto"/>
        <w:ind w:firstLine="720"/>
      </w:pPr>
      <w:r w:rsidRPr="00CD53B8">
        <w:t xml:space="preserve">Although no </w:t>
      </w:r>
      <w:r w:rsidR="002B4BA7" w:rsidRPr="00CD53B8">
        <w:t xml:space="preserve">single </w:t>
      </w:r>
      <w:r w:rsidRPr="00CD53B8">
        <w:t xml:space="preserve">group was consistently a significant indicator of the grove management regime as determined by grassy or weedy inter-row areas, the presence or absence of weeds in the olive groves did affect some groups. This may be due to the relatively young age of Florida olive groves, and the absence of economically important, invasive, olive-specific pests that could require more conventional means of control should they become established in Florida olive groves. Economically important pest arthropods collected from 3,792 branch tap samples, 3,972 trunk brush samples, 744 inter-row sweep net samples, and 63 hours of visual observation in Florida olive groves include the black scale and hornworms. Pests considered secondary with the potential to become primary pests include </w:t>
      </w:r>
      <w:r w:rsidR="0040021E" w:rsidRPr="00CD53B8">
        <w:rPr>
          <w:i/>
        </w:rPr>
        <w:t>F. bispinosa</w:t>
      </w:r>
      <w:r w:rsidRPr="00CD53B8">
        <w:t>, shootworms, and Heteroptera such as pest pentatomids and mirids. Although many pest organisms were identified, a balance of predators and parasitoids suggests good biological control is currently also occurring in Florida olive. If managed and monitored with sound integrated pest management principles, olive may be a suitable replacement crop in light of the ever-present threat of insect injury to valuable fruit crops as demonstrated by citrus greening disease vectored by the Asian citrus psyllid (</w:t>
      </w:r>
      <w:r w:rsidRPr="00CD53B8">
        <w:rPr>
          <w:i/>
        </w:rPr>
        <w:t xml:space="preserve">Diaphorina citri </w:t>
      </w:r>
      <w:r w:rsidRPr="00CD53B8">
        <w:t>Kuwayama) in Florida citrus.</w:t>
      </w:r>
    </w:p>
    <w:p w14:paraId="078839D7" w14:textId="77777777" w:rsidR="004D4721" w:rsidRPr="00CD53B8" w:rsidRDefault="004D4721" w:rsidP="00B2078F">
      <w:pPr>
        <w:spacing w:line="480" w:lineRule="auto"/>
        <w:rPr>
          <w:b/>
        </w:rPr>
      </w:pPr>
    </w:p>
    <w:p w14:paraId="101F96FE" w14:textId="77777777" w:rsidR="004D4721" w:rsidRPr="00CD53B8" w:rsidRDefault="004D4721" w:rsidP="00B2078F">
      <w:pPr>
        <w:spacing w:line="480" w:lineRule="auto"/>
        <w:rPr>
          <w:b/>
        </w:rPr>
      </w:pPr>
    </w:p>
    <w:p w14:paraId="26F0565B" w14:textId="77777777" w:rsidR="004D4721" w:rsidRPr="00CD53B8" w:rsidRDefault="004D4721" w:rsidP="00B2078F">
      <w:pPr>
        <w:spacing w:line="480" w:lineRule="auto"/>
        <w:rPr>
          <w:b/>
        </w:rPr>
      </w:pPr>
    </w:p>
    <w:p w14:paraId="6D2DB0DB" w14:textId="77777777" w:rsidR="004D4721" w:rsidRPr="00CD53B8" w:rsidRDefault="004D4721" w:rsidP="004D4721">
      <w:pPr>
        <w:rPr>
          <w:b/>
        </w:rPr>
      </w:pPr>
    </w:p>
    <w:p w14:paraId="0CE6AC8F" w14:textId="77777777" w:rsidR="004D4721" w:rsidRPr="00CD53B8" w:rsidRDefault="004D4721" w:rsidP="004D4721">
      <w:pPr>
        <w:rPr>
          <w:b/>
        </w:rPr>
      </w:pPr>
    </w:p>
    <w:p w14:paraId="0876AC1D" w14:textId="77777777" w:rsidR="004D4721" w:rsidRPr="00CD53B8" w:rsidRDefault="004D4721" w:rsidP="004D4721">
      <w:pPr>
        <w:rPr>
          <w:b/>
        </w:rPr>
      </w:pPr>
    </w:p>
    <w:p w14:paraId="4BB596EC" w14:textId="645A4BBB" w:rsidR="004D4721" w:rsidRPr="00CD53B8" w:rsidRDefault="004D4721" w:rsidP="004D4721">
      <w:pPr>
        <w:rPr>
          <w:b/>
        </w:rPr>
      </w:pPr>
    </w:p>
    <w:p w14:paraId="77182C8E" w14:textId="75724BCD" w:rsidR="00DD43C3" w:rsidRPr="00CD53B8" w:rsidRDefault="00DD43C3" w:rsidP="004D4721">
      <w:pPr>
        <w:rPr>
          <w:b/>
        </w:rPr>
      </w:pPr>
    </w:p>
    <w:p w14:paraId="3CD3005E" w14:textId="05C1EA99" w:rsidR="00DD43C3" w:rsidRPr="00CD53B8" w:rsidRDefault="00DD43C3" w:rsidP="004D4721">
      <w:pPr>
        <w:rPr>
          <w:b/>
        </w:rPr>
      </w:pPr>
    </w:p>
    <w:p w14:paraId="7B5197E4" w14:textId="043CFB65" w:rsidR="00DD43C3" w:rsidRPr="00CD53B8" w:rsidRDefault="00DD43C3" w:rsidP="004D4721">
      <w:pPr>
        <w:rPr>
          <w:b/>
        </w:rPr>
      </w:pPr>
    </w:p>
    <w:p w14:paraId="32850505" w14:textId="341E548D" w:rsidR="00DD43C3" w:rsidRPr="00CD53B8" w:rsidRDefault="00DD43C3" w:rsidP="004D4721">
      <w:pPr>
        <w:rPr>
          <w:b/>
        </w:rPr>
      </w:pPr>
    </w:p>
    <w:p w14:paraId="0A9E86DC" w14:textId="7EA84D08" w:rsidR="00DD43C3" w:rsidRPr="00CD53B8" w:rsidRDefault="00DD43C3" w:rsidP="004D4721">
      <w:pPr>
        <w:rPr>
          <w:b/>
        </w:rPr>
      </w:pPr>
    </w:p>
    <w:p w14:paraId="19A02511" w14:textId="2FBACC14" w:rsidR="00DD43C3" w:rsidRPr="00CD53B8" w:rsidRDefault="00DD43C3" w:rsidP="004D4721">
      <w:pPr>
        <w:rPr>
          <w:b/>
        </w:rPr>
      </w:pPr>
    </w:p>
    <w:p w14:paraId="553645CC" w14:textId="77777777" w:rsidR="004D4721" w:rsidRPr="00CD53B8" w:rsidRDefault="004D4721" w:rsidP="004D4721">
      <w:bookmarkStart w:id="41" w:name="Table21"/>
      <w:r w:rsidRPr="00CD53B8">
        <w:t xml:space="preserve">Table 2-1. </w:t>
      </w:r>
      <w:bookmarkEnd w:id="41"/>
      <w:r w:rsidRPr="00CD53B8">
        <w:t xml:space="preserve">Four north central Florida olive groves surveyed and the nearest corresponding </w:t>
      </w:r>
      <w:r w:rsidRPr="00CD53B8">
        <w:tab/>
        <w:t xml:space="preserve">Florida Automated Weather Network (FAWN) weather monitoring stations. Full climate </w:t>
      </w:r>
      <w:r w:rsidRPr="00CD53B8">
        <w:tab/>
        <w:t xml:space="preserve">data in Appendix A. </w:t>
      </w: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1835"/>
        <w:gridCol w:w="6295"/>
      </w:tblGrid>
      <w:tr w:rsidR="004D4721" w:rsidRPr="00CD53B8" w14:paraId="54132DBA" w14:textId="77777777" w:rsidTr="006D4899">
        <w:trPr>
          <w:trHeight w:val="320"/>
          <w:jc w:val="center"/>
        </w:trPr>
        <w:tc>
          <w:tcPr>
            <w:tcW w:w="1230" w:type="dxa"/>
            <w:tcBorders>
              <w:top w:val="single" w:sz="4" w:space="0" w:color="000000"/>
              <w:bottom w:val="single" w:sz="4" w:space="0" w:color="000000"/>
            </w:tcBorders>
            <w:noWrap/>
            <w:hideMark/>
          </w:tcPr>
          <w:p w14:paraId="1E209228" w14:textId="77777777" w:rsidR="004D4721" w:rsidRPr="00CD53B8" w:rsidRDefault="004D4721" w:rsidP="006D4899">
            <w:pPr>
              <w:rPr>
                <w:bCs/>
                <w:color w:val="000000" w:themeColor="text1"/>
              </w:rPr>
            </w:pPr>
            <w:r w:rsidRPr="00CD53B8">
              <w:rPr>
                <w:bCs/>
                <w:color w:val="000000" w:themeColor="text1"/>
              </w:rPr>
              <w:t>Grove</w:t>
            </w:r>
          </w:p>
        </w:tc>
        <w:tc>
          <w:tcPr>
            <w:tcW w:w="1835" w:type="dxa"/>
            <w:tcBorders>
              <w:top w:val="single" w:sz="4" w:space="0" w:color="000000"/>
              <w:bottom w:val="single" w:sz="4" w:space="0" w:color="000000"/>
            </w:tcBorders>
          </w:tcPr>
          <w:p w14:paraId="6293C359" w14:textId="77777777" w:rsidR="004D4721" w:rsidRPr="00CD53B8" w:rsidRDefault="004D4721" w:rsidP="006D4899">
            <w:pPr>
              <w:rPr>
                <w:bCs/>
                <w:color w:val="000000" w:themeColor="text1"/>
              </w:rPr>
            </w:pPr>
            <w:r w:rsidRPr="00CD53B8">
              <w:rPr>
                <w:bCs/>
                <w:color w:val="000000" w:themeColor="text1"/>
              </w:rPr>
              <w:t>Station Selected</w:t>
            </w:r>
          </w:p>
        </w:tc>
        <w:tc>
          <w:tcPr>
            <w:tcW w:w="6295" w:type="dxa"/>
            <w:tcBorders>
              <w:top w:val="single" w:sz="4" w:space="0" w:color="000000"/>
              <w:bottom w:val="single" w:sz="4" w:space="0" w:color="000000"/>
            </w:tcBorders>
            <w:noWrap/>
            <w:hideMark/>
          </w:tcPr>
          <w:p w14:paraId="59BA1DB9" w14:textId="77777777" w:rsidR="004D4721" w:rsidRPr="00CD53B8" w:rsidRDefault="004D4721" w:rsidP="006D4899">
            <w:pPr>
              <w:rPr>
                <w:bCs/>
                <w:color w:val="000000" w:themeColor="text1"/>
              </w:rPr>
            </w:pPr>
            <w:r w:rsidRPr="00CD53B8">
              <w:rPr>
                <w:bCs/>
                <w:color w:val="000000" w:themeColor="text1"/>
              </w:rPr>
              <w:t>Weather Data Link</w:t>
            </w:r>
          </w:p>
        </w:tc>
      </w:tr>
      <w:tr w:rsidR="004D4721" w:rsidRPr="00CD53B8" w14:paraId="38007373" w14:textId="77777777" w:rsidTr="006D4899">
        <w:trPr>
          <w:trHeight w:val="320"/>
          <w:jc w:val="center"/>
        </w:trPr>
        <w:tc>
          <w:tcPr>
            <w:tcW w:w="1230" w:type="dxa"/>
            <w:tcBorders>
              <w:top w:val="single" w:sz="4" w:space="0" w:color="000000"/>
            </w:tcBorders>
            <w:noWrap/>
            <w:hideMark/>
          </w:tcPr>
          <w:p w14:paraId="7ECE2B82" w14:textId="77777777" w:rsidR="004D4721" w:rsidRPr="00CD53B8" w:rsidRDefault="004D4721" w:rsidP="006D4899">
            <w:pPr>
              <w:rPr>
                <w:color w:val="000000" w:themeColor="text1"/>
              </w:rPr>
            </w:pPr>
            <w:r w:rsidRPr="00CD53B8">
              <w:rPr>
                <w:color w:val="000000" w:themeColor="text1"/>
              </w:rPr>
              <w:t>Suwannee</w:t>
            </w:r>
          </w:p>
        </w:tc>
        <w:tc>
          <w:tcPr>
            <w:tcW w:w="1835" w:type="dxa"/>
            <w:tcBorders>
              <w:top w:val="single" w:sz="4" w:space="0" w:color="000000"/>
            </w:tcBorders>
          </w:tcPr>
          <w:p w14:paraId="46680C7E" w14:textId="77777777" w:rsidR="004D4721" w:rsidRPr="00CD53B8" w:rsidRDefault="004D4721" w:rsidP="006D4899">
            <w:pPr>
              <w:rPr>
                <w:color w:val="000000" w:themeColor="text1"/>
              </w:rPr>
            </w:pPr>
            <w:r w:rsidRPr="00CD53B8">
              <w:rPr>
                <w:color w:val="000000" w:themeColor="text1"/>
              </w:rPr>
              <w:t>Live Oak, FL</w:t>
            </w:r>
          </w:p>
        </w:tc>
        <w:tc>
          <w:tcPr>
            <w:tcW w:w="6295" w:type="dxa"/>
            <w:tcBorders>
              <w:top w:val="single" w:sz="4" w:space="0" w:color="000000"/>
            </w:tcBorders>
            <w:noWrap/>
            <w:hideMark/>
          </w:tcPr>
          <w:p w14:paraId="20B417C4" w14:textId="77777777" w:rsidR="004D4721" w:rsidRPr="00CD53B8" w:rsidRDefault="002B40FF" w:rsidP="006D4899">
            <w:pPr>
              <w:rPr>
                <w:color w:val="000000" w:themeColor="text1"/>
              </w:rPr>
            </w:pPr>
            <w:hyperlink r:id="rId9" w:history="1">
              <w:r w:rsidR="004D4721" w:rsidRPr="00CD53B8">
                <w:rPr>
                  <w:rStyle w:val="Hyperlink"/>
                </w:rPr>
                <w:t>https://www</w:t>
              </w:r>
            </w:hyperlink>
            <w:r w:rsidR="004D4721" w:rsidRPr="00CD53B8">
              <w:rPr>
                <w:color w:val="000000" w:themeColor="text1"/>
              </w:rPr>
              <w:t>.fawn.ifas.ufl.edu/data/reports/?res1558989864288</w:t>
            </w:r>
          </w:p>
        </w:tc>
      </w:tr>
      <w:tr w:rsidR="004D4721" w:rsidRPr="00CD53B8" w14:paraId="5FEFA32A" w14:textId="77777777" w:rsidTr="006D4899">
        <w:trPr>
          <w:trHeight w:val="341"/>
          <w:jc w:val="center"/>
        </w:trPr>
        <w:tc>
          <w:tcPr>
            <w:tcW w:w="1230" w:type="dxa"/>
            <w:noWrap/>
            <w:hideMark/>
          </w:tcPr>
          <w:p w14:paraId="0459D3EE" w14:textId="77777777" w:rsidR="004D4721" w:rsidRPr="00CD53B8" w:rsidRDefault="004D4721" w:rsidP="006D4899">
            <w:pPr>
              <w:rPr>
                <w:color w:val="000000" w:themeColor="text1"/>
              </w:rPr>
            </w:pPr>
            <w:r w:rsidRPr="00CD53B8">
              <w:rPr>
                <w:color w:val="000000" w:themeColor="text1"/>
              </w:rPr>
              <w:t>Gilchrist</w:t>
            </w:r>
          </w:p>
        </w:tc>
        <w:tc>
          <w:tcPr>
            <w:tcW w:w="1835" w:type="dxa"/>
          </w:tcPr>
          <w:p w14:paraId="0523FA13" w14:textId="77777777" w:rsidR="004D4721" w:rsidRPr="00CD53B8" w:rsidRDefault="004D4721" w:rsidP="006D4899">
            <w:pPr>
              <w:rPr>
                <w:color w:val="000000" w:themeColor="text1"/>
              </w:rPr>
            </w:pPr>
            <w:r w:rsidRPr="00CD53B8">
              <w:rPr>
                <w:color w:val="000000" w:themeColor="text1"/>
              </w:rPr>
              <w:t>Bronson, FL</w:t>
            </w:r>
          </w:p>
        </w:tc>
        <w:tc>
          <w:tcPr>
            <w:tcW w:w="6295" w:type="dxa"/>
            <w:noWrap/>
            <w:hideMark/>
          </w:tcPr>
          <w:p w14:paraId="503D6F9C" w14:textId="77777777" w:rsidR="004D4721" w:rsidRPr="00CD53B8" w:rsidRDefault="002B40FF" w:rsidP="006D4899">
            <w:pPr>
              <w:rPr>
                <w:color w:val="000000" w:themeColor="text1"/>
              </w:rPr>
            </w:pPr>
            <w:hyperlink r:id="rId10" w:history="1">
              <w:r w:rsidR="004D4721" w:rsidRPr="00CD53B8">
                <w:rPr>
                  <w:rStyle w:val="Hyperlink"/>
                </w:rPr>
                <w:t>https://www</w:t>
              </w:r>
            </w:hyperlink>
            <w:r w:rsidR="004D4721" w:rsidRPr="00CD53B8">
              <w:rPr>
                <w:color w:val="000000" w:themeColor="text1"/>
              </w:rPr>
              <w:t>.fawn.ifas.ufl.edu/data/reports/?res1558989864288</w:t>
            </w:r>
          </w:p>
        </w:tc>
      </w:tr>
      <w:tr w:rsidR="004D4721" w:rsidRPr="00CD53B8" w14:paraId="0A49AD4A" w14:textId="77777777" w:rsidTr="006D4899">
        <w:trPr>
          <w:trHeight w:val="320"/>
          <w:jc w:val="center"/>
        </w:trPr>
        <w:tc>
          <w:tcPr>
            <w:tcW w:w="1230" w:type="dxa"/>
            <w:noWrap/>
            <w:hideMark/>
          </w:tcPr>
          <w:p w14:paraId="075366E4" w14:textId="77777777" w:rsidR="004D4721" w:rsidRPr="00CD53B8" w:rsidRDefault="004D4721" w:rsidP="006D4899">
            <w:pPr>
              <w:rPr>
                <w:color w:val="000000" w:themeColor="text1"/>
              </w:rPr>
            </w:pPr>
            <w:r w:rsidRPr="00CD53B8">
              <w:rPr>
                <w:color w:val="000000" w:themeColor="text1"/>
              </w:rPr>
              <w:t>Marion</w:t>
            </w:r>
          </w:p>
        </w:tc>
        <w:tc>
          <w:tcPr>
            <w:tcW w:w="1835" w:type="dxa"/>
          </w:tcPr>
          <w:p w14:paraId="259EEA22" w14:textId="77777777" w:rsidR="004D4721" w:rsidRPr="00CD53B8" w:rsidRDefault="004D4721" w:rsidP="006D4899">
            <w:pPr>
              <w:rPr>
                <w:color w:val="000000" w:themeColor="text1"/>
              </w:rPr>
            </w:pPr>
            <w:r w:rsidRPr="00CD53B8">
              <w:rPr>
                <w:color w:val="000000" w:themeColor="text1"/>
              </w:rPr>
              <w:t>Citra, FL</w:t>
            </w:r>
          </w:p>
        </w:tc>
        <w:tc>
          <w:tcPr>
            <w:tcW w:w="6295" w:type="dxa"/>
            <w:noWrap/>
            <w:hideMark/>
          </w:tcPr>
          <w:p w14:paraId="5C88E1C2" w14:textId="77777777" w:rsidR="004D4721" w:rsidRPr="00CD53B8" w:rsidRDefault="002B40FF" w:rsidP="006D4899">
            <w:pPr>
              <w:rPr>
                <w:color w:val="000000" w:themeColor="text1"/>
              </w:rPr>
            </w:pPr>
            <w:hyperlink r:id="rId11" w:history="1">
              <w:r w:rsidR="004D4721" w:rsidRPr="00CD53B8">
                <w:rPr>
                  <w:rStyle w:val="Hyperlink"/>
                </w:rPr>
                <w:t>https://www</w:t>
              </w:r>
            </w:hyperlink>
            <w:r w:rsidR="004D4721" w:rsidRPr="00CD53B8">
              <w:rPr>
                <w:color w:val="000000" w:themeColor="text1"/>
              </w:rPr>
              <w:t>.fawn.ifas.ufl.edu/data/reports/?res1558989864288</w:t>
            </w:r>
          </w:p>
        </w:tc>
      </w:tr>
      <w:tr w:rsidR="004D4721" w:rsidRPr="00CD53B8" w14:paraId="7383B761" w14:textId="77777777" w:rsidTr="006D4899">
        <w:trPr>
          <w:trHeight w:val="320"/>
          <w:jc w:val="center"/>
        </w:trPr>
        <w:tc>
          <w:tcPr>
            <w:tcW w:w="1230" w:type="dxa"/>
            <w:tcBorders>
              <w:bottom w:val="single" w:sz="4" w:space="0" w:color="auto"/>
            </w:tcBorders>
            <w:noWrap/>
            <w:hideMark/>
          </w:tcPr>
          <w:p w14:paraId="4789B33E" w14:textId="77777777" w:rsidR="004D4721" w:rsidRPr="00CD53B8" w:rsidRDefault="004D4721" w:rsidP="006D4899">
            <w:pPr>
              <w:rPr>
                <w:color w:val="000000" w:themeColor="text1"/>
              </w:rPr>
            </w:pPr>
            <w:r w:rsidRPr="00CD53B8">
              <w:rPr>
                <w:color w:val="000000" w:themeColor="text1"/>
              </w:rPr>
              <w:t>Volusia</w:t>
            </w:r>
          </w:p>
        </w:tc>
        <w:tc>
          <w:tcPr>
            <w:tcW w:w="1835" w:type="dxa"/>
            <w:tcBorders>
              <w:bottom w:val="single" w:sz="4" w:space="0" w:color="auto"/>
            </w:tcBorders>
          </w:tcPr>
          <w:p w14:paraId="08AE36AE" w14:textId="77777777" w:rsidR="004D4721" w:rsidRPr="00CD53B8" w:rsidRDefault="004D4721" w:rsidP="006D4899">
            <w:pPr>
              <w:rPr>
                <w:color w:val="000000" w:themeColor="text1"/>
              </w:rPr>
            </w:pPr>
            <w:r w:rsidRPr="00CD53B8">
              <w:rPr>
                <w:color w:val="000000" w:themeColor="text1"/>
              </w:rPr>
              <w:t>Pierson, FL</w:t>
            </w:r>
          </w:p>
        </w:tc>
        <w:tc>
          <w:tcPr>
            <w:tcW w:w="6295" w:type="dxa"/>
            <w:tcBorders>
              <w:bottom w:val="single" w:sz="4" w:space="0" w:color="auto"/>
            </w:tcBorders>
            <w:noWrap/>
            <w:hideMark/>
          </w:tcPr>
          <w:p w14:paraId="1E746CEE" w14:textId="77777777" w:rsidR="004D4721" w:rsidRPr="00CD53B8" w:rsidRDefault="002B40FF" w:rsidP="006D4899">
            <w:pPr>
              <w:rPr>
                <w:color w:val="000000" w:themeColor="text1"/>
              </w:rPr>
            </w:pPr>
            <w:hyperlink r:id="rId12" w:history="1">
              <w:r w:rsidR="004D4721" w:rsidRPr="00CD53B8">
                <w:rPr>
                  <w:rStyle w:val="Hyperlink"/>
                </w:rPr>
                <w:t>https://www</w:t>
              </w:r>
            </w:hyperlink>
            <w:r w:rsidR="004D4721" w:rsidRPr="00CD53B8">
              <w:rPr>
                <w:color w:val="000000" w:themeColor="text1"/>
              </w:rPr>
              <w:t>.fawn.ifas.ufl.edu/data/reports/?res1558989864288</w:t>
            </w:r>
          </w:p>
        </w:tc>
      </w:tr>
    </w:tbl>
    <w:p w14:paraId="1F1F0B09" w14:textId="77777777" w:rsidR="004D4721" w:rsidRPr="00CD53B8" w:rsidRDefault="004D4721" w:rsidP="004D4721">
      <w:pPr>
        <w:rPr>
          <w:b/>
        </w:rPr>
      </w:pPr>
    </w:p>
    <w:p w14:paraId="04F7296C" w14:textId="77777777" w:rsidR="004D4721" w:rsidRPr="00CD53B8" w:rsidRDefault="004D4721" w:rsidP="004D4721">
      <w:pPr>
        <w:rPr>
          <w:b/>
        </w:rPr>
      </w:pPr>
    </w:p>
    <w:p w14:paraId="18FCBCD9" w14:textId="77777777" w:rsidR="004D4721" w:rsidRPr="00CD53B8" w:rsidRDefault="004D4721" w:rsidP="004D4721">
      <w:pPr>
        <w:rPr>
          <w:b/>
        </w:rPr>
      </w:pPr>
    </w:p>
    <w:p w14:paraId="32E5958B" w14:textId="77777777" w:rsidR="004D4721" w:rsidRPr="00CD53B8" w:rsidRDefault="004D4721" w:rsidP="004D4721">
      <w:pPr>
        <w:rPr>
          <w:b/>
        </w:rPr>
      </w:pPr>
    </w:p>
    <w:p w14:paraId="2CA6BEA1" w14:textId="77777777" w:rsidR="004D4721" w:rsidRPr="00CD53B8" w:rsidRDefault="004D4721" w:rsidP="004D4721">
      <w:pPr>
        <w:rPr>
          <w:b/>
        </w:rPr>
      </w:pPr>
    </w:p>
    <w:p w14:paraId="13EBE4C2" w14:textId="77777777" w:rsidR="004D4721" w:rsidRPr="00CD53B8" w:rsidRDefault="004D4721" w:rsidP="004D4721">
      <w:pPr>
        <w:sectPr w:rsidR="004D4721" w:rsidRPr="00CD53B8" w:rsidSect="00BC008F">
          <w:footerReference w:type="even" r:id="rId13"/>
          <w:footerReference w:type="default" r:id="rId14"/>
          <w:headerReference w:type="first" r:id="rId15"/>
          <w:type w:val="nextPage"/>
          <w:pgSz w:w="12240" w:h="15840" w:code="1"/>
          <w:pgMar w:top="1440" w:right="1440" w:bottom="1440" w:left="1440" w:header="720" w:footer="720" w:gutter="0"/>
          <w:cols w:space="720"/>
          <w:titlePg/>
          <w:docGrid w:linePitch="360"/>
        </w:sectPr>
      </w:pPr>
    </w:p>
    <w:p w14:paraId="5BB397C7" w14:textId="77777777" w:rsidR="004D4721" w:rsidRPr="00CD53B8" w:rsidRDefault="004D4721" w:rsidP="004D4721">
      <w:bookmarkStart w:id="42" w:name="Table22"/>
      <w:r w:rsidRPr="00CD53B8">
        <w:lastRenderedPageBreak/>
        <w:t xml:space="preserve">Table 2-2. A list of keys used in aid of arthropod identification. </w:t>
      </w:r>
    </w:p>
    <w:tbl>
      <w:tblPr>
        <w:tblStyle w:val="TableGrid"/>
        <w:tblW w:w="141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0"/>
        <w:gridCol w:w="2790"/>
        <w:gridCol w:w="1980"/>
        <w:gridCol w:w="1260"/>
        <w:gridCol w:w="2160"/>
        <w:gridCol w:w="4140"/>
      </w:tblGrid>
      <w:tr w:rsidR="004D4721" w:rsidRPr="00CD53B8" w14:paraId="596783A6" w14:textId="77777777" w:rsidTr="006D4899">
        <w:trPr>
          <w:trHeight w:val="340"/>
          <w:jc w:val="center"/>
        </w:trPr>
        <w:tc>
          <w:tcPr>
            <w:tcW w:w="1800" w:type="dxa"/>
            <w:tcBorders>
              <w:top w:val="single" w:sz="4" w:space="0" w:color="000000"/>
              <w:bottom w:val="single" w:sz="4" w:space="0" w:color="000000"/>
            </w:tcBorders>
            <w:noWrap/>
            <w:hideMark/>
          </w:tcPr>
          <w:bookmarkEnd w:id="42"/>
          <w:p w14:paraId="13D29B11" w14:textId="77777777" w:rsidR="004D4721" w:rsidRPr="00CD53B8" w:rsidRDefault="004D4721" w:rsidP="006D4899">
            <w:pPr>
              <w:rPr>
                <w:color w:val="000000"/>
                <w:sz w:val="22"/>
                <w:szCs w:val="22"/>
              </w:rPr>
            </w:pPr>
            <w:r w:rsidRPr="00CD53B8">
              <w:rPr>
                <w:color w:val="000000"/>
                <w:sz w:val="22"/>
                <w:szCs w:val="22"/>
              </w:rPr>
              <w:t xml:space="preserve">Organism </w:t>
            </w:r>
          </w:p>
        </w:tc>
        <w:tc>
          <w:tcPr>
            <w:tcW w:w="2790" w:type="dxa"/>
            <w:tcBorders>
              <w:top w:val="single" w:sz="4" w:space="0" w:color="000000"/>
              <w:bottom w:val="single" w:sz="4" w:space="0" w:color="000000"/>
            </w:tcBorders>
            <w:hideMark/>
          </w:tcPr>
          <w:p w14:paraId="119392A0" w14:textId="77777777" w:rsidR="004D4721" w:rsidRPr="00CD53B8" w:rsidRDefault="004D4721" w:rsidP="006D4899">
            <w:pPr>
              <w:rPr>
                <w:color w:val="000000"/>
                <w:sz w:val="22"/>
                <w:szCs w:val="22"/>
              </w:rPr>
            </w:pPr>
            <w:r w:rsidRPr="00CD53B8">
              <w:rPr>
                <w:color w:val="000000"/>
                <w:sz w:val="22"/>
                <w:szCs w:val="22"/>
              </w:rPr>
              <w:t xml:space="preserve">Title </w:t>
            </w:r>
          </w:p>
        </w:tc>
        <w:tc>
          <w:tcPr>
            <w:tcW w:w="1980" w:type="dxa"/>
            <w:tcBorders>
              <w:top w:val="single" w:sz="4" w:space="0" w:color="000000"/>
              <w:bottom w:val="single" w:sz="4" w:space="0" w:color="000000"/>
            </w:tcBorders>
            <w:hideMark/>
          </w:tcPr>
          <w:p w14:paraId="656CC77C" w14:textId="77777777" w:rsidR="004D4721" w:rsidRPr="00CD53B8" w:rsidRDefault="004D4721" w:rsidP="006D4899">
            <w:pPr>
              <w:rPr>
                <w:color w:val="000000"/>
                <w:sz w:val="22"/>
                <w:szCs w:val="22"/>
              </w:rPr>
            </w:pPr>
            <w:r w:rsidRPr="00CD53B8">
              <w:rPr>
                <w:color w:val="000000"/>
                <w:sz w:val="22"/>
                <w:szCs w:val="22"/>
              </w:rPr>
              <w:t>Authors</w:t>
            </w:r>
          </w:p>
        </w:tc>
        <w:tc>
          <w:tcPr>
            <w:tcW w:w="1260" w:type="dxa"/>
            <w:tcBorders>
              <w:top w:val="single" w:sz="4" w:space="0" w:color="000000"/>
              <w:bottom w:val="single" w:sz="4" w:space="0" w:color="000000"/>
            </w:tcBorders>
            <w:noWrap/>
            <w:hideMark/>
          </w:tcPr>
          <w:p w14:paraId="192DC534" w14:textId="77777777" w:rsidR="004D4721" w:rsidRPr="00CD53B8" w:rsidRDefault="004D4721" w:rsidP="006D4899">
            <w:pPr>
              <w:jc w:val="center"/>
              <w:rPr>
                <w:color w:val="000000"/>
                <w:sz w:val="22"/>
                <w:szCs w:val="22"/>
              </w:rPr>
            </w:pPr>
            <w:r w:rsidRPr="00CD53B8">
              <w:rPr>
                <w:color w:val="000000"/>
                <w:sz w:val="22"/>
                <w:szCs w:val="22"/>
              </w:rPr>
              <w:t xml:space="preserve">Year </w:t>
            </w:r>
          </w:p>
        </w:tc>
        <w:tc>
          <w:tcPr>
            <w:tcW w:w="2160" w:type="dxa"/>
            <w:tcBorders>
              <w:top w:val="single" w:sz="4" w:space="0" w:color="000000"/>
              <w:bottom w:val="single" w:sz="4" w:space="0" w:color="000000"/>
            </w:tcBorders>
            <w:hideMark/>
          </w:tcPr>
          <w:p w14:paraId="0BF3179D" w14:textId="77777777" w:rsidR="004D4721" w:rsidRPr="00CD53B8" w:rsidRDefault="004D4721" w:rsidP="006D4899">
            <w:pPr>
              <w:rPr>
                <w:color w:val="000000"/>
                <w:sz w:val="22"/>
                <w:szCs w:val="22"/>
              </w:rPr>
            </w:pPr>
            <w:r w:rsidRPr="00CD53B8">
              <w:rPr>
                <w:color w:val="000000"/>
                <w:sz w:val="22"/>
                <w:szCs w:val="22"/>
              </w:rPr>
              <w:t>Publisher</w:t>
            </w:r>
          </w:p>
        </w:tc>
        <w:tc>
          <w:tcPr>
            <w:tcW w:w="4140" w:type="dxa"/>
            <w:tcBorders>
              <w:top w:val="single" w:sz="4" w:space="0" w:color="000000"/>
              <w:bottom w:val="single" w:sz="4" w:space="0" w:color="000000"/>
            </w:tcBorders>
            <w:hideMark/>
          </w:tcPr>
          <w:p w14:paraId="07DD8C99" w14:textId="77777777" w:rsidR="004D4721" w:rsidRPr="00CD53B8" w:rsidRDefault="004D4721" w:rsidP="006D4899">
            <w:pPr>
              <w:rPr>
                <w:color w:val="000000"/>
                <w:sz w:val="22"/>
                <w:szCs w:val="22"/>
              </w:rPr>
            </w:pPr>
            <w:r w:rsidRPr="00CD53B8">
              <w:rPr>
                <w:color w:val="000000"/>
                <w:sz w:val="22"/>
                <w:szCs w:val="22"/>
              </w:rPr>
              <w:t xml:space="preserve">website/DOI </w:t>
            </w:r>
          </w:p>
        </w:tc>
      </w:tr>
      <w:tr w:rsidR="004D4721" w:rsidRPr="00CD53B8" w14:paraId="64D5A970" w14:textId="77777777" w:rsidTr="006D4899">
        <w:trPr>
          <w:trHeight w:val="980"/>
          <w:jc w:val="center"/>
        </w:trPr>
        <w:tc>
          <w:tcPr>
            <w:tcW w:w="1800" w:type="dxa"/>
            <w:tcBorders>
              <w:top w:val="single" w:sz="4" w:space="0" w:color="000000"/>
            </w:tcBorders>
            <w:noWrap/>
            <w:vAlign w:val="center"/>
          </w:tcPr>
          <w:p w14:paraId="73326EBD" w14:textId="77777777" w:rsidR="004D4721" w:rsidRPr="00CD53B8" w:rsidRDefault="004D4721" w:rsidP="006D4899">
            <w:pPr>
              <w:jc w:val="center"/>
              <w:rPr>
                <w:color w:val="000000"/>
                <w:sz w:val="20"/>
                <w:szCs w:val="20"/>
              </w:rPr>
            </w:pPr>
            <w:r w:rsidRPr="00CD53B8">
              <w:rPr>
                <w:color w:val="000000"/>
                <w:sz w:val="20"/>
                <w:szCs w:val="20"/>
              </w:rPr>
              <w:t>All Arthopods – Order and Family Level</w:t>
            </w:r>
          </w:p>
        </w:tc>
        <w:tc>
          <w:tcPr>
            <w:tcW w:w="2790" w:type="dxa"/>
            <w:tcBorders>
              <w:top w:val="single" w:sz="4" w:space="0" w:color="000000"/>
            </w:tcBorders>
            <w:vAlign w:val="center"/>
          </w:tcPr>
          <w:p w14:paraId="70CF3707" w14:textId="77777777" w:rsidR="004D4721" w:rsidRPr="00CD53B8" w:rsidRDefault="004D4721" w:rsidP="006D4899">
            <w:pPr>
              <w:jc w:val="center"/>
              <w:rPr>
                <w:color w:val="000000"/>
                <w:sz w:val="20"/>
                <w:szCs w:val="20"/>
              </w:rPr>
            </w:pPr>
            <w:r w:rsidRPr="00CD53B8">
              <w:rPr>
                <w:sz w:val="20"/>
                <w:szCs w:val="20"/>
              </w:rPr>
              <w:t>Borror and Delong’s Introduction to the Study of Insects</w:t>
            </w:r>
          </w:p>
        </w:tc>
        <w:tc>
          <w:tcPr>
            <w:tcW w:w="1980" w:type="dxa"/>
            <w:tcBorders>
              <w:top w:val="single" w:sz="4" w:space="0" w:color="000000"/>
            </w:tcBorders>
            <w:vAlign w:val="center"/>
          </w:tcPr>
          <w:p w14:paraId="587EF6CF" w14:textId="77777777" w:rsidR="004D4721" w:rsidRPr="00CD53B8" w:rsidRDefault="004D4721" w:rsidP="006D4899">
            <w:pPr>
              <w:jc w:val="center"/>
              <w:rPr>
                <w:color w:val="000000"/>
                <w:sz w:val="20"/>
                <w:szCs w:val="20"/>
              </w:rPr>
            </w:pPr>
            <w:r w:rsidRPr="00CD53B8">
              <w:rPr>
                <w:color w:val="000000"/>
                <w:sz w:val="20"/>
                <w:szCs w:val="20"/>
              </w:rPr>
              <w:t>Triplehorn CA, Johnson NF</w:t>
            </w:r>
          </w:p>
        </w:tc>
        <w:tc>
          <w:tcPr>
            <w:tcW w:w="1260" w:type="dxa"/>
            <w:tcBorders>
              <w:top w:val="single" w:sz="4" w:space="0" w:color="000000"/>
            </w:tcBorders>
            <w:noWrap/>
            <w:vAlign w:val="center"/>
          </w:tcPr>
          <w:p w14:paraId="19CF595D" w14:textId="77777777" w:rsidR="004D4721" w:rsidRPr="00CD53B8" w:rsidRDefault="004D4721" w:rsidP="006D4899">
            <w:pPr>
              <w:jc w:val="center"/>
              <w:rPr>
                <w:color w:val="000000"/>
                <w:sz w:val="20"/>
                <w:szCs w:val="20"/>
              </w:rPr>
            </w:pPr>
            <w:r w:rsidRPr="00CD53B8">
              <w:rPr>
                <w:color w:val="000000"/>
                <w:sz w:val="20"/>
                <w:szCs w:val="20"/>
              </w:rPr>
              <w:t>2005</w:t>
            </w:r>
          </w:p>
        </w:tc>
        <w:tc>
          <w:tcPr>
            <w:tcW w:w="2160" w:type="dxa"/>
            <w:tcBorders>
              <w:top w:val="single" w:sz="4" w:space="0" w:color="000000"/>
            </w:tcBorders>
            <w:vAlign w:val="center"/>
          </w:tcPr>
          <w:p w14:paraId="42A4096B" w14:textId="77777777" w:rsidR="004D4721" w:rsidRPr="00CD53B8" w:rsidRDefault="004D4721" w:rsidP="006D4899">
            <w:pPr>
              <w:jc w:val="center"/>
              <w:rPr>
                <w:color w:val="000000"/>
                <w:sz w:val="20"/>
                <w:szCs w:val="20"/>
              </w:rPr>
            </w:pPr>
            <w:r w:rsidRPr="00CD53B8">
              <w:rPr>
                <w:sz w:val="20"/>
                <w:szCs w:val="20"/>
              </w:rPr>
              <w:t>Brooks/Cole of Thomson Learning, Inc., Belmont, CA, USA. pp. 157-744</w:t>
            </w:r>
          </w:p>
        </w:tc>
        <w:tc>
          <w:tcPr>
            <w:tcW w:w="4140" w:type="dxa"/>
            <w:tcBorders>
              <w:top w:val="single" w:sz="4" w:space="0" w:color="000000"/>
            </w:tcBorders>
            <w:vAlign w:val="center"/>
          </w:tcPr>
          <w:p w14:paraId="2A0A3666" w14:textId="77777777" w:rsidR="004D4721" w:rsidRPr="00CD53B8" w:rsidRDefault="004D4721" w:rsidP="006D4899">
            <w:pPr>
              <w:jc w:val="center"/>
              <w:rPr>
                <w:color w:val="000000"/>
                <w:sz w:val="20"/>
                <w:szCs w:val="20"/>
              </w:rPr>
            </w:pPr>
          </w:p>
        </w:tc>
      </w:tr>
      <w:tr w:rsidR="004D4721" w:rsidRPr="00CD53B8" w14:paraId="4BE21231" w14:textId="77777777" w:rsidTr="006D4899">
        <w:trPr>
          <w:trHeight w:val="1280"/>
          <w:jc w:val="center"/>
        </w:trPr>
        <w:tc>
          <w:tcPr>
            <w:tcW w:w="1800" w:type="dxa"/>
            <w:noWrap/>
            <w:vAlign w:val="center"/>
            <w:hideMark/>
          </w:tcPr>
          <w:p w14:paraId="73D22B57" w14:textId="77777777" w:rsidR="004D4721" w:rsidRPr="00CD53B8" w:rsidRDefault="004D4721" w:rsidP="006D4899">
            <w:pPr>
              <w:jc w:val="center"/>
              <w:rPr>
                <w:color w:val="000000"/>
                <w:sz w:val="20"/>
                <w:szCs w:val="20"/>
              </w:rPr>
            </w:pPr>
            <w:r w:rsidRPr="00CD53B8">
              <w:rPr>
                <w:color w:val="000000"/>
                <w:sz w:val="20"/>
                <w:szCs w:val="20"/>
              </w:rPr>
              <w:t xml:space="preserve">Coreidae: </w:t>
            </w:r>
            <w:r w:rsidRPr="00CD53B8">
              <w:rPr>
                <w:i/>
                <w:iCs/>
                <w:color w:val="000000"/>
                <w:sz w:val="20"/>
                <w:szCs w:val="20"/>
              </w:rPr>
              <w:t>Acanthocephala</w:t>
            </w:r>
          </w:p>
        </w:tc>
        <w:tc>
          <w:tcPr>
            <w:tcW w:w="2790" w:type="dxa"/>
            <w:vAlign w:val="center"/>
            <w:hideMark/>
          </w:tcPr>
          <w:p w14:paraId="60D599E5" w14:textId="77777777" w:rsidR="004D4721" w:rsidRPr="00CD53B8" w:rsidRDefault="004D4721" w:rsidP="006D4899">
            <w:pPr>
              <w:jc w:val="center"/>
              <w:rPr>
                <w:color w:val="000000"/>
                <w:sz w:val="20"/>
                <w:szCs w:val="20"/>
              </w:rPr>
            </w:pPr>
            <w:r w:rsidRPr="00CD53B8">
              <w:rPr>
                <w:color w:val="000000"/>
                <w:sz w:val="20"/>
                <w:szCs w:val="20"/>
              </w:rPr>
              <w:t xml:space="preserve">Review of </w:t>
            </w:r>
            <w:r w:rsidRPr="00CD53B8">
              <w:rPr>
                <w:i/>
                <w:iCs/>
                <w:color w:val="000000"/>
                <w:sz w:val="20"/>
                <w:szCs w:val="20"/>
              </w:rPr>
              <w:t xml:space="preserve">Acanthocephala </w:t>
            </w:r>
            <w:r w:rsidRPr="00CD53B8">
              <w:rPr>
                <w:color w:val="000000"/>
                <w:sz w:val="20"/>
                <w:szCs w:val="20"/>
              </w:rPr>
              <w:t>(Hemiptera: Coreidae) of America north of Mexico with a key to species</w:t>
            </w:r>
          </w:p>
        </w:tc>
        <w:tc>
          <w:tcPr>
            <w:tcW w:w="1980" w:type="dxa"/>
            <w:vAlign w:val="center"/>
            <w:hideMark/>
          </w:tcPr>
          <w:p w14:paraId="7D7DD89A" w14:textId="77777777" w:rsidR="004D4721" w:rsidRPr="00CD53B8" w:rsidRDefault="004D4721" w:rsidP="006D4899">
            <w:pPr>
              <w:jc w:val="center"/>
              <w:rPr>
                <w:color w:val="000000"/>
                <w:sz w:val="20"/>
                <w:szCs w:val="20"/>
              </w:rPr>
            </w:pPr>
            <w:r w:rsidRPr="00CD53B8">
              <w:rPr>
                <w:color w:val="000000"/>
                <w:sz w:val="20"/>
                <w:szCs w:val="20"/>
              </w:rPr>
              <w:t>McPherson, JE, Packauskas RJ, Sites RW, Taylor SJ, Bundy CS, Bradshaw JD, Mitchell PL</w:t>
            </w:r>
          </w:p>
        </w:tc>
        <w:tc>
          <w:tcPr>
            <w:tcW w:w="1260" w:type="dxa"/>
            <w:noWrap/>
            <w:vAlign w:val="center"/>
            <w:hideMark/>
          </w:tcPr>
          <w:p w14:paraId="5FEB9A28" w14:textId="77777777" w:rsidR="004D4721" w:rsidRPr="00CD53B8" w:rsidRDefault="004D4721" w:rsidP="006D4899">
            <w:pPr>
              <w:jc w:val="center"/>
              <w:rPr>
                <w:color w:val="000000"/>
                <w:sz w:val="20"/>
                <w:szCs w:val="20"/>
              </w:rPr>
            </w:pPr>
            <w:r w:rsidRPr="00CD53B8">
              <w:rPr>
                <w:color w:val="000000"/>
                <w:sz w:val="20"/>
                <w:szCs w:val="20"/>
              </w:rPr>
              <w:t>2011</w:t>
            </w:r>
          </w:p>
        </w:tc>
        <w:tc>
          <w:tcPr>
            <w:tcW w:w="2160" w:type="dxa"/>
            <w:vAlign w:val="center"/>
            <w:hideMark/>
          </w:tcPr>
          <w:p w14:paraId="6C85E771" w14:textId="77777777" w:rsidR="004D4721" w:rsidRPr="00CD53B8" w:rsidRDefault="004D4721" w:rsidP="006D4899">
            <w:pPr>
              <w:jc w:val="center"/>
              <w:rPr>
                <w:color w:val="000000"/>
                <w:sz w:val="20"/>
                <w:szCs w:val="20"/>
              </w:rPr>
            </w:pPr>
            <w:r w:rsidRPr="00CD53B8">
              <w:rPr>
                <w:color w:val="000000"/>
                <w:sz w:val="20"/>
                <w:szCs w:val="20"/>
              </w:rPr>
              <w:t>Zootaxa: 2835: 30-40</w:t>
            </w:r>
          </w:p>
        </w:tc>
        <w:tc>
          <w:tcPr>
            <w:tcW w:w="4140" w:type="dxa"/>
            <w:vAlign w:val="center"/>
            <w:hideMark/>
          </w:tcPr>
          <w:p w14:paraId="680CBE01" w14:textId="77777777" w:rsidR="004D4721" w:rsidRPr="00CD53B8" w:rsidRDefault="004D4721" w:rsidP="006D4899">
            <w:pPr>
              <w:jc w:val="center"/>
              <w:rPr>
                <w:color w:val="000000"/>
                <w:sz w:val="20"/>
                <w:szCs w:val="20"/>
              </w:rPr>
            </w:pPr>
          </w:p>
        </w:tc>
      </w:tr>
      <w:tr w:rsidR="004D4721" w:rsidRPr="00CD53B8" w14:paraId="2EA347AB" w14:textId="77777777" w:rsidTr="006D4899">
        <w:trPr>
          <w:trHeight w:val="340"/>
          <w:jc w:val="center"/>
        </w:trPr>
        <w:tc>
          <w:tcPr>
            <w:tcW w:w="1800" w:type="dxa"/>
            <w:noWrap/>
            <w:vAlign w:val="center"/>
            <w:hideMark/>
          </w:tcPr>
          <w:p w14:paraId="3AE0B5DF" w14:textId="77777777" w:rsidR="004D4721" w:rsidRPr="00CD53B8" w:rsidRDefault="004D4721" w:rsidP="006D4899">
            <w:pPr>
              <w:jc w:val="center"/>
              <w:rPr>
                <w:color w:val="000000"/>
                <w:sz w:val="20"/>
                <w:szCs w:val="20"/>
              </w:rPr>
            </w:pPr>
            <w:r w:rsidRPr="00CD53B8">
              <w:rPr>
                <w:color w:val="000000"/>
                <w:sz w:val="20"/>
                <w:szCs w:val="20"/>
              </w:rPr>
              <w:t>Fulgoridae</w:t>
            </w:r>
          </w:p>
        </w:tc>
        <w:tc>
          <w:tcPr>
            <w:tcW w:w="2790" w:type="dxa"/>
            <w:vAlign w:val="center"/>
            <w:hideMark/>
          </w:tcPr>
          <w:p w14:paraId="59ADFE35" w14:textId="77777777" w:rsidR="004D4721" w:rsidRPr="00CD53B8" w:rsidRDefault="004D4721" w:rsidP="006D4899">
            <w:pPr>
              <w:jc w:val="center"/>
              <w:rPr>
                <w:color w:val="000000"/>
                <w:sz w:val="20"/>
                <w:szCs w:val="20"/>
              </w:rPr>
            </w:pPr>
            <w:r w:rsidRPr="00CD53B8">
              <w:rPr>
                <w:color w:val="000000"/>
                <w:sz w:val="20"/>
                <w:szCs w:val="20"/>
              </w:rPr>
              <w:t>Studies in North American Fulgoridae</w:t>
            </w:r>
          </w:p>
        </w:tc>
        <w:tc>
          <w:tcPr>
            <w:tcW w:w="1980" w:type="dxa"/>
            <w:vAlign w:val="center"/>
            <w:hideMark/>
          </w:tcPr>
          <w:p w14:paraId="02FE1B10" w14:textId="77777777" w:rsidR="004D4721" w:rsidRPr="00CD53B8" w:rsidRDefault="004D4721" w:rsidP="006D4899">
            <w:pPr>
              <w:jc w:val="center"/>
              <w:rPr>
                <w:color w:val="000000"/>
                <w:sz w:val="20"/>
                <w:szCs w:val="20"/>
              </w:rPr>
            </w:pPr>
            <w:r w:rsidRPr="00CD53B8">
              <w:rPr>
                <w:color w:val="000000"/>
                <w:sz w:val="20"/>
                <w:szCs w:val="20"/>
              </w:rPr>
              <w:t>EP Van Duzee</w:t>
            </w:r>
          </w:p>
        </w:tc>
        <w:tc>
          <w:tcPr>
            <w:tcW w:w="1260" w:type="dxa"/>
            <w:noWrap/>
            <w:vAlign w:val="center"/>
            <w:hideMark/>
          </w:tcPr>
          <w:p w14:paraId="6960E630" w14:textId="77777777" w:rsidR="004D4721" w:rsidRPr="00CD53B8" w:rsidRDefault="004D4721" w:rsidP="006D4899">
            <w:pPr>
              <w:jc w:val="center"/>
              <w:rPr>
                <w:color w:val="000000"/>
                <w:sz w:val="20"/>
                <w:szCs w:val="20"/>
              </w:rPr>
            </w:pPr>
            <w:r w:rsidRPr="00CD53B8">
              <w:rPr>
                <w:color w:val="000000"/>
                <w:sz w:val="20"/>
                <w:szCs w:val="20"/>
              </w:rPr>
              <w:t>1907</w:t>
            </w:r>
          </w:p>
        </w:tc>
        <w:tc>
          <w:tcPr>
            <w:tcW w:w="2160" w:type="dxa"/>
            <w:vAlign w:val="center"/>
            <w:hideMark/>
          </w:tcPr>
          <w:p w14:paraId="456BB42E" w14:textId="77777777" w:rsidR="004D4721" w:rsidRPr="00CD53B8" w:rsidRDefault="004D4721" w:rsidP="006D4899">
            <w:pPr>
              <w:jc w:val="center"/>
              <w:rPr>
                <w:color w:val="000000"/>
                <w:sz w:val="20"/>
                <w:szCs w:val="20"/>
              </w:rPr>
            </w:pPr>
            <w:r w:rsidRPr="00CD53B8">
              <w:rPr>
                <w:color w:val="000000"/>
                <w:sz w:val="20"/>
                <w:szCs w:val="20"/>
              </w:rPr>
              <w:t>Academy of Natural Sciences</w:t>
            </w:r>
          </w:p>
        </w:tc>
        <w:tc>
          <w:tcPr>
            <w:tcW w:w="4140" w:type="dxa"/>
            <w:vAlign w:val="center"/>
            <w:hideMark/>
          </w:tcPr>
          <w:p w14:paraId="4FEC130A" w14:textId="77777777" w:rsidR="004D4721" w:rsidRPr="00CD53B8" w:rsidRDefault="002B40FF" w:rsidP="006D4899">
            <w:pPr>
              <w:jc w:val="center"/>
              <w:rPr>
                <w:color w:val="000000"/>
                <w:sz w:val="20"/>
                <w:szCs w:val="20"/>
              </w:rPr>
            </w:pPr>
            <w:hyperlink r:id="rId16" w:history="1">
              <w:r w:rsidR="004D4721" w:rsidRPr="00CD53B8">
                <w:rPr>
                  <w:rStyle w:val="Hyperlink"/>
                </w:rPr>
                <w:t>https://www</w:t>
              </w:r>
            </w:hyperlink>
            <w:r w:rsidR="004D4721" w:rsidRPr="00CD53B8">
              <w:rPr>
                <w:color w:val="000000"/>
                <w:sz w:val="20"/>
                <w:szCs w:val="20"/>
              </w:rPr>
              <w:t>.jstor.org/stable/4063203</w:t>
            </w:r>
          </w:p>
        </w:tc>
      </w:tr>
      <w:tr w:rsidR="004D4721" w:rsidRPr="00CD53B8" w14:paraId="519ABDF4" w14:textId="77777777" w:rsidTr="006D4899">
        <w:trPr>
          <w:trHeight w:val="360"/>
          <w:jc w:val="center"/>
        </w:trPr>
        <w:tc>
          <w:tcPr>
            <w:tcW w:w="1800" w:type="dxa"/>
            <w:noWrap/>
            <w:vAlign w:val="center"/>
            <w:hideMark/>
          </w:tcPr>
          <w:p w14:paraId="49012737" w14:textId="77777777" w:rsidR="004D4721" w:rsidRPr="00CD53B8" w:rsidRDefault="004D4721" w:rsidP="006D4899">
            <w:pPr>
              <w:jc w:val="center"/>
              <w:rPr>
                <w:color w:val="000000"/>
                <w:sz w:val="20"/>
                <w:szCs w:val="20"/>
              </w:rPr>
            </w:pPr>
            <w:r w:rsidRPr="00CD53B8">
              <w:rPr>
                <w:color w:val="000000"/>
                <w:sz w:val="20"/>
                <w:szCs w:val="20"/>
              </w:rPr>
              <w:t>Fulgoridea</w:t>
            </w:r>
          </w:p>
        </w:tc>
        <w:tc>
          <w:tcPr>
            <w:tcW w:w="2790" w:type="dxa"/>
            <w:vAlign w:val="center"/>
            <w:hideMark/>
          </w:tcPr>
          <w:p w14:paraId="4C4A3662" w14:textId="77777777" w:rsidR="004D4721" w:rsidRPr="00CD53B8" w:rsidRDefault="004D4721" w:rsidP="006D4899">
            <w:pPr>
              <w:jc w:val="center"/>
              <w:rPr>
                <w:color w:val="000000"/>
                <w:sz w:val="20"/>
                <w:szCs w:val="20"/>
              </w:rPr>
            </w:pPr>
            <w:r w:rsidRPr="00CD53B8">
              <w:rPr>
                <w:color w:val="000000"/>
                <w:sz w:val="20"/>
                <w:szCs w:val="20"/>
              </w:rPr>
              <w:t>Planthoppers of North America</w:t>
            </w:r>
          </w:p>
        </w:tc>
        <w:tc>
          <w:tcPr>
            <w:tcW w:w="1980" w:type="dxa"/>
            <w:vAlign w:val="center"/>
            <w:hideMark/>
          </w:tcPr>
          <w:p w14:paraId="5615196E" w14:textId="77777777" w:rsidR="004D4721" w:rsidRPr="00CD53B8" w:rsidRDefault="004D4721" w:rsidP="006D4899">
            <w:pPr>
              <w:jc w:val="center"/>
              <w:rPr>
                <w:color w:val="000000"/>
                <w:sz w:val="20"/>
                <w:szCs w:val="20"/>
              </w:rPr>
            </w:pPr>
            <w:r w:rsidRPr="00CD53B8">
              <w:rPr>
                <w:color w:val="000000"/>
                <w:sz w:val="20"/>
                <w:szCs w:val="20"/>
              </w:rPr>
              <w:t>CR Bartlett</w:t>
            </w:r>
          </w:p>
        </w:tc>
        <w:tc>
          <w:tcPr>
            <w:tcW w:w="1260" w:type="dxa"/>
            <w:vAlign w:val="center"/>
            <w:hideMark/>
          </w:tcPr>
          <w:p w14:paraId="027D63E9" w14:textId="77777777" w:rsidR="004D4721" w:rsidRPr="00CD53B8" w:rsidRDefault="004D4721" w:rsidP="006D4899">
            <w:pPr>
              <w:jc w:val="center"/>
              <w:rPr>
                <w:color w:val="000000"/>
                <w:sz w:val="20"/>
                <w:szCs w:val="20"/>
              </w:rPr>
            </w:pPr>
            <w:r w:rsidRPr="00CD53B8">
              <w:rPr>
                <w:color w:val="000000"/>
                <w:sz w:val="20"/>
                <w:szCs w:val="20"/>
              </w:rPr>
              <w:t>2019</w:t>
            </w:r>
          </w:p>
        </w:tc>
        <w:tc>
          <w:tcPr>
            <w:tcW w:w="2160" w:type="dxa"/>
            <w:vAlign w:val="center"/>
            <w:hideMark/>
          </w:tcPr>
          <w:p w14:paraId="1F6E980B" w14:textId="77777777" w:rsidR="004D4721" w:rsidRPr="00CD53B8" w:rsidRDefault="004D4721" w:rsidP="006D4899">
            <w:pPr>
              <w:jc w:val="center"/>
              <w:rPr>
                <w:color w:val="000000"/>
                <w:sz w:val="20"/>
                <w:szCs w:val="20"/>
              </w:rPr>
            </w:pPr>
            <w:r w:rsidRPr="00CD53B8">
              <w:rPr>
                <w:color w:val="000000"/>
                <w:sz w:val="20"/>
                <w:szCs w:val="20"/>
              </w:rPr>
              <w:t>University of Delaware</w:t>
            </w:r>
          </w:p>
        </w:tc>
        <w:tc>
          <w:tcPr>
            <w:tcW w:w="4140" w:type="dxa"/>
            <w:noWrap/>
            <w:vAlign w:val="center"/>
            <w:hideMark/>
          </w:tcPr>
          <w:p w14:paraId="70CBB2E4" w14:textId="77777777" w:rsidR="004D4721" w:rsidRPr="00CD53B8" w:rsidRDefault="002B40FF" w:rsidP="006D4899">
            <w:pPr>
              <w:jc w:val="center"/>
              <w:rPr>
                <w:color w:val="141412"/>
                <w:sz w:val="20"/>
                <w:szCs w:val="20"/>
              </w:rPr>
            </w:pPr>
            <w:hyperlink r:id="rId17" w:history="1">
              <w:r w:rsidR="004D4721" w:rsidRPr="00CD53B8">
                <w:rPr>
                  <w:rStyle w:val="Hyperlink"/>
                </w:rPr>
                <w:t>http://canr</w:t>
              </w:r>
            </w:hyperlink>
            <w:r w:rsidR="004D4721" w:rsidRPr="00CD53B8">
              <w:rPr>
                <w:color w:val="141412"/>
                <w:sz w:val="20"/>
                <w:szCs w:val="20"/>
              </w:rPr>
              <w:t>.udel.edu/planthoppers</w:t>
            </w:r>
          </w:p>
        </w:tc>
      </w:tr>
      <w:tr w:rsidR="004D4721" w:rsidRPr="00CD53B8" w14:paraId="4B9CB2C5" w14:textId="77777777" w:rsidTr="006D4899">
        <w:trPr>
          <w:trHeight w:val="765"/>
          <w:jc w:val="center"/>
        </w:trPr>
        <w:tc>
          <w:tcPr>
            <w:tcW w:w="1800" w:type="dxa"/>
            <w:noWrap/>
            <w:vAlign w:val="center"/>
            <w:hideMark/>
          </w:tcPr>
          <w:p w14:paraId="38760D7C" w14:textId="77777777" w:rsidR="004D4721" w:rsidRPr="00CD53B8" w:rsidRDefault="004D4721" w:rsidP="006D4899">
            <w:pPr>
              <w:jc w:val="center"/>
              <w:rPr>
                <w:color w:val="000000"/>
                <w:sz w:val="20"/>
                <w:szCs w:val="20"/>
              </w:rPr>
            </w:pPr>
            <w:r w:rsidRPr="00CD53B8">
              <w:rPr>
                <w:color w:val="000000"/>
                <w:sz w:val="20"/>
                <w:szCs w:val="20"/>
              </w:rPr>
              <w:t>Heteroptera</w:t>
            </w:r>
          </w:p>
        </w:tc>
        <w:tc>
          <w:tcPr>
            <w:tcW w:w="2790" w:type="dxa"/>
            <w:vAlign w:val="center"/>
            <w:hideMark/>
          </w:tcPr>
          <w:p w14:paraId="23F031B4" w14:textId="77777777" w:rsidR="004D4721" w:rsidRPr="00CD53B8" w:rsidRDefault="004D4721" w:rsidP="006D4899">
            <w:pPr>
              <w:jc w:val="center"/>
              <w:rPr>
                <w:color w:val="000000"/>
                <w:sz w:val="20"/>
                <w:szCs w:val="20"/>
              </w:rPr>
            </w:pPr>
            <w:r w:rsidRPr="00CD53B8">
              <w:rPr>
                <w:color w:val="000000"/>
                <w:sz w:val="20"/>
                <w:szCs w:val="20"/>
              </w:rPr>
              <w:t>Identification Key to the Principal Families of Florida Hemiptera, s.o. Heteroptera</w:t>
            </w:r>
          </w:p>
        </w:tc>
        <w:tc>
          <w:tcPr>
            <w:tcW w:w="1980" w:type="dxa"/>
            <w:vAlign w:val="center"/>
            <w:hideMark/>
          </w:tcPr>
          <w:p w14:paraId="50AF9032" w14:textId="77777777" w:rsidR="004D4721" w:rsidRPr="00CD53B8" w:rsidRDefault="004D4721" w:rsidP="006D4899">
            <w:pPr>
              <w:jc w:val="center"/>
              <w:rPr>
                <w:color w:val="000000"/>
                <w:sz w:val="20"/>
                <w:szCs w:val="20"/>
              </w:rPr>
            </w:pPr>
            <w:r w:rsidRPr="00CD53B8">
              <w:rPr>
                <w:color w:val="000000"/>
                <w:sz w:val="20"/>
                <w:szCs w:val="20"/>
              </w:rPr>
              <w:t>PM Choate</w:t>
            </w:r>
          </w:p>
        </w:tc>
        <w:tc>
          <w:tcPr>
            <w:tcW w:w="1260" w:type="dxa"/>
            <w:vAlign w:val="center"/>
            <w:hideMark/>
          </w:tcPr>
          <w:p w14:paraId="7A3BA4C7" w14:textId="77777777" w:rsidR="004D4721" w:rsidRPr="00CD53B8" w:rsidRDefault="004D4721" w:rsidP="006D4899">
            <w:pPr>
              <w:jc w:val="center"/>
              <w:rPr>
                <w:color w:val="000000"/>
                <w:sz w:val="20"/>
                <w:szCs w:val="20"/>
              </w:rPr>
            </w:pPr>
            <w:r w:rsidRPr="00CD53B8">
              <w:rPr>
                <w:color w:val="000000"/>
                <w:sz w:val="20"/>
                <w:szCs w:val="20"/>
              </w:rPr>
              <w:t>2010</w:t>
            </w:r>
          </w:p>
        </w:tc>
        <w:tc>
          <w:tcPr>
            <w:tcW w:w="2160" w:type="dxa"/>
            <w:vAlign w:val="center"/>
            <w:hideMark/>
          </w:tcPr>
          <w:p w14:paraId="5D2D6598" w14:textId="77777777" w:rsidR="004D4721" w:rsidRPr="00CD53B8" w:rsidRDefault="004D4721" w:rsidP="006D4899">
            <w:pPr>
              <w:jc w:val="center"/>
              <w:rPr>
                <w:color w:val="000000"/>
                <w:sz w:val="20"/>
                <w:szCs w:val="20"/>
              </w:rPr>
            </w:pPr>
          </w:p>
        </w:tc>
        <w:tc>
          <w:tcPr>
            <w:tcW w:w="4140" w:type="dxa"/>
            <w:vAlign w:val="center"/>
            <w:hideMark/>
          </w:tcPr>
          <w:p w14:paraId="319F6970" w14:textId="77777777" w:rsidR="004D4721" w:rsidRPr="00CD53B8" w:rsidRDefault="004D4721" w:rsidP="006D4899">
            <w:pPr>
              <w:jc w:val="center"/>
              <w:rPr>
                <w:sz w:val="20"/>
                <w:szCs w:val="20"/>
              </w:rPr>
            </w:pPr>
          </w:p>
        </w:tc>
      </w:tr>
      <w:tr w:rsidR="004D4721" w:rsidRPr="00CD53B8" w14:paraId="1D5B9114" w14:textId="77777777" w:rsidTr="006D4899">
        <w:trPr>
          <w:trHeight w:val="780"/>
          <w:jc w:val="center"/>
        </w:trPr>
        <w:tc>
          <w:tcPr>
            <w:tcW w:w="1800" w:type="dxa"/>
            <w:noWrap/>
            <w:vAlign w:val="center"/>
            <w:hideMark/>
          </w:tcPr>
          <w:p w14:paraId="55831B89" w14:textId="77777777" w:rsidR="004D4721" w:rsidRPr="00CD53B8" w:rsidRDefault="004D4721" w:rsidP="006D4899">
            <w:pPr>
              <w:jc w:val="center"/>
              <w:rPr>
                <w:color w:val="000000"/>
                <w:sz w:val="20"/>
                <w:szCs w:val="20"/>
              </w:rPr>
            </w:pPr>
            <w:r w:rsidRPr="00CD53B8">
              <w:rPr>
                <w:color w:val="000000"/>
                <w:sz w:val="20"/>
                <w:szCs w:val="20"/>
              </w:rPr>
              <w:t>Lygaeidae</w:t>
            </w:r>
          </w:p>
        </w:tc>
        <w:tc>
          <w:tcPr>
            <w:tcW w:w="2790" w:type="dxa"/>
            <w:vAlign w:val="center"/>
            <w:hideMark/>
          </w:tcPr>
          <w:p w14:paraId="21C44D29" w14:textId="77777777" w:rsidR="004D4721" w:rsidRPr="00CD53B8" w:rsidRDefault="004D4721" w:rsidP="006D4899">
            <w:pPr>
              <w:jc w:val="center"/>
              <w:rPr>
                <w:color w:val="000000"/>
                <w:sz w:val="20"/>
                <w:szCs w:val="20"/>
              </w:rPr>
            </w:pPr>
            <w:r w:rsidRPr="00CD53B8">
              <w:rPr>
                <w:color w:val="000000"/>
                <w:sz w:val="20"/>
                <w:szCs w:val="20"/>
              </w:rPr>
              <w:t>Lygaeidae of Floridae (Hemiptera: Heteroptera)</w:t>
            </w:r>
          </w:p>
        </w:tc>
        <w:tc>
          <w:tcPr>
            <w:tcW w:w="1980" w:type="dxa"/>
            <w:vAlign w:val="center"/>
            <w:hideMark/>
          </w:tcPr>
          <w:p w14:paraId="02D0D113" w14:textId="77777777" w:rsidR="004D4721" w:rsidRPr="00CD53B8" w:rsidRDefault="004D4721" w:rsidP="006D4899">
            <w:pPr>
              <w:jc w:val="center"/>
              <w:rPr>
                <w:color w:val="000000"/>
                <w:sz w:val="20"/>
                <w:szCs w:val="20"/>
              </w:rPr>
            </w:pPr>
            <w:r w:rsidRPr="00CD53B8">
              <w:rPr>
                <w:color w:val="000000"/>
                <w:sz w:val="20"/>
                <w:szCs w:val="20"/>
              </w:rPr>
              <w:t>Slater JA, Baranowski RM</w:t>
            </w:r>
          </w:p>
        </w:tc>
        <w:tc>
          <w:tcPr>
            <w:tcW w:w="1260" w:type="dxa"/>
            <w:vAlign w:val="center"/>
            <w:hideMark/>
          </w:tcPr>
          <w:p w14:paraId="1FF17BB4" w14:textId="77777777" w:rsidR="004D4721" w:rsidRPr="00CD53B8" w:rsidRDefault="004D4721" w:rsidP="006D4899">
            <w:pPr>
              <w:jc w:val="center"/>
              <w:rPr>
                <w:color w:val="000000"/>
                <w:sz w:val="20"/>
                <w:szCs w:val="20"/>
              </w:rPr>
            </w:pPr>
            <w:r w:rsidRPr="00CD53B8">
              <w:rPr>
                <w:color w:val="000000"/>
                <w:sz w:val="20"/>
                <w:szCs w:val="20"/>
              </w:rPr>
              <w:t>1990</w:t>
            </w:r>
          </w:p>
        </w:tc>
        <w:tc>
          <w:tcPr>
            <w:tcW w:w="2160" w:type="dxa"/>
            <w:vAlign w:val="center"/>
            <w:hideMark/>
          </w:tcPr>
          <w:p w14:paraId="0E236BE8" w14:textId="77777777" w:rsidR="004D4721" w:rsidRPr="00CD53B8" w:rsidRDefault="004D4721" w:rsidP="006D4899">
            <w:pPr>
              <w:jc w:val="center"/>
              <w:rPr>
                <w:color w:val="000000"/>
                <w:sz w:val="20"/>
                <w:szCs w:val="20"/>
              </w:rPr>
            </w:pPr>
            <w:r w:rsidRPr="00CD53B8">
              <w:rPr>
                <w:color w:val="000000"/>
                <w:sz w:val="20"/>
                <w:szCs w:val="20"/>
              </w:rPr>
              <w:t>Volume 13 Arthropods of Florida and Neighboring Land Areas: Contribution No. 725 Florida Department of Agriculture and Consumer Services</w:t>
            </w:r>
          </w:p>
        </w:tc>
        <w:tc>
          <w:tcPr>
            <w:tcW w:w="4140" w:type="dxa"/>
            <w:noWrap/>
            <w:vAlign w:val="center"/>
            <w:hideMark/>
          </w:tcPr>
          <w:p w14:paraId="7FEF60A5" w14:textId="77777777" w:rsidR="004D4721" w:rsidRPr="00CD53B8" w:rsidRDefault="004D4721" w:rsidP="006D4899">
            <w:pPr>
              <w:jc w:val="center"/>
              <w:rPr>
                <w:color w:val="000000"/>
                <w:sz w:val="20"/>
                <w:szCs w:val="20"/>
              </w:rPr>
            </w:pPr>
          </w:p>
        </w:tc>
      </w:tr>
      <w:tr w:rsidR="00496AE7" w:rsidRPr="00CD53B8" w14:paraId="66209160" w14:textId="77777777" w:rsidTr="006D4899">
        <w:trPr>
          <w:trHeight w:val="700"/>
          <w:jc w:val="center"/>
        </w:trPr>
        <w:tc>
          <w:tcPr>
            <w:tcW w:w="1800" w:type="dxa"/>
            <w:noWrap/>
            <w:vAlign w:val="center"/>
          </w:tcPr>
          <w:p w14:paraId="35407F45" w14:textId="71C640C1" w:rsidR="00496AE7" w:rsidRPr="00CD53B8" w:rsidRDefault="00496AE7" w:rsidP="006D4899">
            <w:pPr>
              <w:jc w:val="center"/>
              <w:rPr>
                <w:color w:val="000000"/>
                <w:sz w:val="20"/>
                <w:szCs w:val="20"/>
                <w:highlight w:val="yellow"/>
              </w:rPr>
            </w:pPr>
            <w:r w:rsidRPr="00CD53B8">
              <w:rPr>
                <w:color w:val="000000"/>
                <w:sz w:val="20"/>
                <w:szCs w:val="20"/>
                <w:highlight w:val="yellow"/>
              </w:rPr>
              <w:t>Pentatomidae</w:t>
            </w:r>
          </w:p>
        </w:tc>
        <w:tc>
          <w:tcPr>
            <w:tcW w:w="2790" w:type="dxa"/>
            <w:vAlign w:val="center"/>
          </w:tcPr>
          <w:p w14:paraId="065F52A3" w14:textId="478BB094" w:rsidR="00496AE7" w:rsidRPr="00CD53B8" w:rsidRDefault="00674E62" w:rsidP="006D4899">
            <w:pPr>
              <w:jc w:val="center"/>
              <w:rPr>
                <w:color w:val="000000"/>
                <w:sz w:val="20"/>
                <w:szCs w:val="20"/>
                <w:highlight w:val="yellow"/>
              </w:rPr>
            </w:pPr>
            <w:r w:rsidRPr="00CD53B8">
              <w:rPr>
                <w:color w:val="000000"/>
                <w:sz w:val="20"/>
                <w:szCs w:val="20"/>
                <w:highlight w:val="yellow"/>
              </w:rPr>
              <w:t>Checklist of Florida Pentatomoidea</w:t>
            </w:r>
          </w:p>
        </w:tc>
        <w:tc>
          <w:tcPr>
            <w:tcW w:w="1980" w:type="dxa"/>
            <w:vAlign w:val="center"/>
          </w:tcPr>
          <w:p w14:paraId="11F1DF28" w14:textId="77777777" w:rsidR="00496AE7" w:rsidRPr="00CD53B8" w:rsidRDefault="00496AE7" w:rsidP="006D4899">
            <w:pPr>
              <w:jc w:val="center"/>
              <w:rPr>
                <w:color w:val="000000"/>
                <w:sz w:val="20"/>
                <w:szCs w:val="20"/>
              </w:rPr>
            </w:pPr>
          </w:p>
        </w:tc>
        <w:tc>
          <w:tcPr>
            <w:tcW w:w="1260" w:type="dxa"/>
            <w:vAlign w:val="center"/>
          </w:tcPr>
          <w:p w14:paraId="070AADE5" w14:textId="77777777" w:rsidR="00496AE7" w:rsidRPr="00CD53B8" w:rsidRDefault="00496AE7" w:rsidP="006D4899">
            <w:pPr>
              <w:jc w:val="center"/>
              <w:rPr>
                <w:color w:val="000000"/>
                <w:sz w:val="20"/>
                <w:szCs w:val="20"/>
              </w:rPr>
            </w:pPr>
          </w:p>
        </w:tc>
        <w:tc>
          <w:tcPr>
            <w:tcW w:w="2160" w:type="dxa"/>
            <w:vAlign w:val="center"/>
          </w:tcPr>
          <w:p w14:paraId="3FBDCBAF" w14:textId="77777777" w:rsidR="00496AE7" w:rsidRPr="00CD53B8" w:rsidRDefault="00496AE7" w:rsidP="006D4899">
            <w:pPr>
              <w:jc w:val="center"/>
              <w:rPr>
                <w:color w:val="000000"/>
                <w:sz w:val="20"/>
                <w:szCs w:val="20"/>
              </w:rPr>
            </w:pPr>
          </w:p>
        </w:tc>
        <w:tc>
          <w:tcPr>
            <w:tcW w:w="4140" w:type="dxa"/>
            <w:vAlign w:val="center"/>
          </w:tcPr>
          <w:p w14:paraId="6F3BD9D4" w14:textId="77777777" w:rsidR="00496AE7" w:rsidRPr="00CD53B8" w:rsidRDefault="00496AE7" w:rsidP="006D4899">
            <w:pPr>
              <w:jc w:val="center"/>
              <w:rPr>
                <w:sz w:val="20"/>
                <w:szCs w:val="20"/>
              </w:rPr>
            </w:pPr>
          </w:p>
        </w:tc>
      </w:tr>
      <w:tr w:rsidR="004D4721" w:rsidRPr="00CD53B8" w14:paraId="0246020F" w14:textId="77777777" w:rsidTr="006D4899">
        <w:trPr>
          <w:trHeight w:val="700"/>
          <w:jc w:val="center"/>
        </w:trPr>
        <w:tc>
          <w:tcPr>
            <w:tcW w:w="1800" w:type="dxa"/>
            <w:noWrap/>
            <w:vAlign w:val="center"/>
            <w:hideMark/>
          </w:tcPr>
          <w:p w14:paraId="5CD97EE9" w14:textId="77777777" w:rsidR="004D4721" w:rsidRPr="00CD53B8" w:rsidRDefault="004D4721" w:rsidP="006D4899">
            <w:pPr>
              <w:jc w:val="center"/>
              <w:rPr>
                <w:color w:val="000000"/>
                <w:sz w:val="20"/>
                <w:szCs w:val="20"/>
              </w:rPr>
            </w:pPr>
            <w:r w:rsidRPr="00CD53B8">
              <w:rPr>
                <w:color w:val="000000"/>
                <w:sz w:val="20"/>
                <w:szCs w:val="20"/>
              </w:rPr>
              <w:t>Reduviidae</w:t>
            </w:r>
          </w:p>
        </w:tc>
        <w:tc>
          <w:tcPr>
            <w:tcW w:w="2790" w:type="dxa"/>
            <w:vAlign w:val="center"/>
            <w:hideMark/>
          </w:tcPr>
          <w:p w14:paraId="1EE697E6" w14:textId="77777777" w:rsidR="004D4721" w:rsidRPr="00CD53B8" w:rsidRDefault="004D4721" w:rsidP="006D4899">
            <w:pPr>
              <w:jc w:val="center"/>
              <w:rPr>
                <w:color w:val="000000"/>
                <w:sz w:val="20"/>
                <w:szCs w:val="20"/>
              </w:rPr>
            </w:pPr>
            <w:r w:rsidRPr="00CD53B8">
              <w:rPr>
                <w:color w:val="000000"/>
                <w:sz w:val="20"/>
                <w:szCs w:val="20"/>
              </w:rPr>
              <w:t>A Literature-based Key to Reduviidae (Heteroptera) of Florida</w:t>
            </w:r>
          </w:p>
        </w:tc>
        <w:tc>
          <w:tcPr>
            <w:tcW w:w="1980" w:type="dxa"/>
            <w:vAlign w:val="center"/>
            <w:hideMark/>
          </w:tcPr>
          <w:p w14:paraId="0F5E1193" w14:textId="77777777" w:rsidR="004D4721" w:rsidRPr="00CD53B8" w:rsidRDefault="004D4721" w:rsidP="006D4899">
            <w:pPr>
              <w:jc w:val="center"/>
              <w:rPr>
                <w:color w:val="000000"/>
                <w:sz w:val="20"/>
                <w:szCs w:val="20"/>
              </w:rPr>
            </w:pPr>
            <w:r w:rsidRPr="00CD53B8">
              <w:rPr>
                <w:color w:val="000000"/>
                <w:sz w:val="20"/>
                <w:szCs w:val="20"/>
              </w:rPr>
              <w:t>Bierle S, Dunn E, Frederick S, Garrett S, Harbison J, Hoel D, Ley B, Wihman S</w:t>
            </w:r>
          </w:p>
        </w:tc>
        <w:tc>
          <w:tcPr>
            <w:tcW w:w="1260" w:type="dxa"/>
            <w:vAlign w:val="center"/>
            <w:hideMark/>
          </w:tcPr>
          <w:p w14:paraId="26D4DEAA" w14:textId="77777777" w:rsidR="004D4721" w:rsidRPr="00CD53B8" w:rsidRDefault="004D4721" w:rsidP="006D4899">
            <w:pPr>
              <w:jc w:val="center"/>
              <w:rPr>
                <w:color w:val="000000"/>
                <w:sz w:val="20"/>
                <w:szCs w:val="20"/>
              </w:rPr>
            </w:pPr>
            <w:r w:rsidRPr="00CD53B8">
              <w:rPr>
                <w:color w:val="000000"/>
                <w:sz w:val="20"/>
                <w:szCs w:val="20"/>
              </w:rPr>
              <w:t>2002</w:t>
            </w:r>
          </w:p>
        </w:tc>
        <w:tc>
          <w:tcPr>
            <w:tcW w:w="2160" w:type="dxa"/>
            <w:vAlign w:val="center"/>
            <w:hideMark/>
          </w:tcPr>
          <w:p w14:paraId="4F6EE451" w14:textId="77777777" w:rsidR="004D4721" w:rsidRPr="00CD53B8" w:rsidRDefault="004D4721" w:rsidP="006D4899">
            <w:pPr>
              <w:jc w:val="center"/>
              <w:rPr>
                <w:color w:val="000000"/>
                <w:sz w:val="20"/>
                <w:szCs w:val="20"/>
              </w:rPr>
            </w:pPr>
          </w:p>
        </w:tc>
        <w:tc>
          <w:tcPr>
            <w:tcW w:w="4140" w:type="dxa"/>
            <w:vAlign w:val="center"/>
            <w:hideMark/>
          </w:tcPr>
          <w:p w14:paraId="6C39D8FB" w14:textId="77777777" w:rsidR="004D4721" w:rsidRPr="00CD53B8" w:rsidRDefault="004D4721" w:rsidP="006D4899">
            <w:pPr>
              <w:jc w:val="center"/>
              <w:rPr>
                <w:sz w:val="20"/>
                <w:szCs w:val="20"/>
              </w:rPr>
            </w:pPr>
          </w:p>
        </w:tc>
      </w:tr>
      <w:tr w:rsidR="004D4721" w:rsidRPr="00CD53B8" w14:paraId="0266B41A" w14:textId="77777777" w:rsidTr="006D4899">
        <w:trPr>
          <w:trHeight w:val="810"/>
          <w:jc w:val="center"/>
        </w:trPr>
        <w:tc>
          <w:tcPr>
            <w:tcW w:w="1800" w:type="dxa"/>
            <w:noWrap/>
            <w:vAlign w:val="center"/>
            <w:hideMark/>
          </w:tcPr>
          <w:p w14:paraId="52C9AA14" w14:textId="77777777" w:rsidR="004D4721" w:rsidRPr="00CD53B8" w:rsidRDefault="004D4721" w:rsidP="006D4899">
            <w:pPr>
              <w:jc w:val="center"/>
              <w:rPr>
                <w:color w:val="000000"/>
                <w:sz w:val="20"/>
                <w:szCs w:val="20"/>
              </w:rPr>
            </w:pPr>
            <w:r w:rsidRPr="00CD53B8">
              <w:rPr>
                <w:color w:val="000000"/>
                <w:sz w:val="20"/>
                <w:szCs w:val="20"/>
              </w:rPr>
              <w:t>Tenebrionidae</w:t>
            </w:r>
          </w:p>
        </w:tc>
        <w:tc>
          <w:tcPr>
            <w:tcW w:w="2790" w:type="dxa"/>
            <w:vAlign w:val="center"/>
            <w:hideMark/>
          </w:tcPr>
          <w:p w14:paraId="1D8E96B0" w14:textId="77777777" w:rsidR="004D4721" w:rsidRPr="00CD53B8" w:rsidRDefault="004D4721" w:rsidP="006D4899">
            <w:pPr>
              <w:jc w:val="center"/>
              <w:rPr>
                <w:color w:val="000000"/>
                <w:sz w:val="20"/>
                <w:szCs w:val="20"/>
              </w:rPr>
            </w:pPr>
            <w:r w:rsidRPr="00CD53B8">
              <w:rPr>
                <w:color w:val="000000"/>
                <w:sz w:val="20"/>
                <w:szCs w:val="20"/>
              </w:rPr>
              <w:t>The Darkling Beetles of Florida and Eastern United States (Coleoptera: Tenebrionidae)</w:t>
            </w:r>
          </w:p>
        </w:tc>
        <w:tc>
          <w:tcPr>
            <w:tcW w:w="1980" w:type="dxa"/>
            <w:vAlign w:val="center"/>
            <w:hideMark/>
          </w:tcPr>
          <w:p w14:paraId="0237AB1E" w14:textId="77777777" w:rsidR="004D4721" w:rsidRPr="00CD53B8" w:rsidRDefault="004D4721" w:rsidP="006D4899">
            <w:pPr>
              <w:jc w:val="center"/>
              <w:rPr>
                <w:color w:val="000000"/>
                <w:sz w:val="20"/>
                <w:szCs w:val="20"/>
              </w:rPr>
            </w:pPr>
            <w:r w:rsidRPr="00CD53B8">
              <w:rPr>
                <w:color w:val="000000"/>
                <w:sz w:val="20"/>
                <w:szCs w:val="20"/>
              </w:rPr>
              <w:t>Dunford JC, Thomas MC, Choate PM</w:t>
            </w:r>
          </w:p>
        </w:tc>
        <w:tc>
          <w:tcPr>
            <w:tcW w:w="1260" w:type="dxa"/>
            <w:noWrap/>
            <w:vAlign w:val="center"/>
            <w:hideMark/>
          </w:tcPr>
          <w:p w14:paraId="2CAC54D3" w14:textId="77777777" w:rsidR="004D4721" w:rsidRPr="00CD53B8" w:rsidRDefault="004D4721" w:rsidP="006D4899">
            <w:pPr>
              <w:jc w:val="center"/>
              <w:rPr>
                <w:color w:val="000000"/>
                <w:sz w:val="20"/>
                <w:szCs w:val="20"/>
              </w:rPr>
            </w:pPr>
            <w:r w:rsidRPr="00CD53B8">
              <w:rPr>
                <w:color w:val="000000"/>
                <w:sz w:val="20"/>
                <w:szCs w:val="20"/>
              </w:rPr>
              <w:t>2005</w:t>
            </w:r>
          </w:p>
        </w:tc>
        <w:tc>
          <w:tcPr>
            <w:tcW w:w="2160" w:type="dxa"/>
            <w:vAlign w:val="center"/>
            <w:hideMark/>
          </w:tcPr>
          <w:p w14:paraId="6A3EDB99" w14:textId="77777777" w:rsidR="004D4721" w:rsidRPr="00CD53B8" w:rsidRDefault="004D4721" w:rsidP="006D4899">
            <w:pPr>
              <w:jc w:val="center"/>
              <w:rPr>
                <w:color w:val="000000"/>
                <w:sz w:val="20"/>
                <w:szCs w:val="20"/>
              </w:rPr>
            </w:pPr>
            <w:r w:rsidRPr="00CD53B8">
              <w:rPr>
                <w:color w:val="000000"/>
                <w:sz w:val="20"/>
                <w:szCs w:val="20"/>
              </w:rPr>
              <w:t>University of Florida and Florida Department of Plant Industry</w:t>
            </w:r>
          </w:p>
        </w:tc>
        <w:tc>
          <w:tcPr>
            <w:tcW w:w="4140" w:type="dxa"/>
            <w:vAlign w:val="center"/>
            <w:hideMark/>
          </w:tcPr>
          <w:p w14:paraId="087B6F3A" w14:textId="77777777" w:rsidR="004D4721" w:rsidRPr="00CD53B8" w:rsidRDefault="002B40FF" w:rsidP="006D4899">
            <w:pPr>
              <w:jc w:val="center"/>
              <w:rPr>
                <w:color w:val="000000"/>
                <w:sz w:val="20"/>
                <w:szCs w:val="20"/>
              </w:rPr>
            </w:pPr>
            <w:hyperlink r:id="rId18" w:history="1">
              <w:r w:rsidR="004D4721" w:rsidRPr="00CD53B8">
                <w:rPr>
                  <w:rStyle w:val="Hyperlink"/>
                </w:rPr>
                <w:t>https://entnemdept</w:t>
              </w:r>
            </w:hyperlink>
            <w:r w:rsidR="004D4721" w:rsidRPr="00CD53B8">
              <w:rPr>
                <w:color w:val="000000"/>
                <w:sz w:val="20"/>
                <w:szCs w:val="20"/>
              </w:rPr>
              <w:t>.ifas.ufl.edu/teneb/florida_checklist.htm</w:t>
            </w:r>
          </w:p>
        </w:tc>
      </w:tr>
      <w:tr w:rsidR="004D4721" w:rsidRPr="00CD53B8" w14:paraId="6A5EF3E9" w14:textId="77777777" w:rsidTr="006D4899">
        <w:trPr>
          <w:trHeight w:val="680"/>
          <w:jc w:val="center"/>
        </w:trPr>
        <w:tc>
          <w:tcPr>
            <w:tcW w:w="1800" w:type="dxa"/>
            <w:noWrap/>
            <w:vAlign w:val="center"/>
            <w:hideMark/>
          </w:tcPr>
          <w:p w14:paraId="39180D7B" w14:textId="77777777" w:rsidR="004D4721" w:rsidRPr="00CD53B8" w:rsidRDefault="004D4721" w:rsidP="006D4899">
            <w:pPr>
              <w:jc w:val="center"/>
              <w:rPr>
                <w:color w:val="000000"/>
                <w:sz w:val="20"/>
                <w:szCs w:val="20"/>
              </w:rPr>
            </w:pPr>
            <w:r w:rsidRPr="00CD53B8">
              <w:rPr>
                <w:color w:val="000000"/>
                <w:sz w:val="20"/>
                <w:szCs w:val="20"/>
              </w:rPr>
              <w:t>Thysanoptera</w:t>
            </w:r>
          </w:p>
        </w:tc>
        <w:tc>
          <w:tcPr>
            <w:tcW w:w="2790" w:type="dxa"/>
            <w:vAlign w:val="center"/>
            <w:hideMark/>
          </w:tcPr>
          <w:p w14:paraId="6AC9FED3" w14:textId="77777777" w:rsidR="004D4721" w:rsidRPr="00CD53B8" w:rsidRDefault="004D4721" w:rsidP="006D4899">
            <w:pPr>
              <w:jc w:val="center"/>
              <w:rPr>
                <w:color w:val="000000"/>
                <w:sz w:val="20"/>
                <w:szCs w:val="20"/>
              </w:rPr>
            </w:pPr>
            <w:r w:rsidRPr="00CD53B8">
              <w:rPr>
                <w:color w:val="000000"/>
                <w:sz w:val="20"/>
                <w:szCs w:val="20"/>
              </w:rPr>
              <w:t>Thrips of California 2012 – lucid key</w:t>
            </w:r>
          </w:p>
        </w:tc>
        <w:tc>
          <w:tcPr>
            <w:tcW w:w="1980" w:type="dxa"/>
            <w:vAlign w:val="center"/>
            <w:hideMark/>
          </w:tcPr>
          <w:p w14:paraId="6241DF02" w14:textId="77777777" w:rsidR="004D4721" w:rsidRPr="00CD53B8" w:rsidRDefault="004D4721" w:rsidP="006D4899">
            <w:pPr>
              <w:jc w:val="center"/>
              <w:rPr>
                <w:color w:val="000000"/>
                <w:sz w:val="20"/>
                <w:szCs w:val="20"/>
              </w:rPr>
            </w:pPr>
            <w:r w:rsidRPr="00CD53B8">
              <w:rPr>
                <w:color w:val="000000"/>
                <w:sz w:val="20"/>
                <w:szCs w:val="20"/>
              </w:rPr>
              <w:t>Hoddle MS, Mound LA, Paris DL.</w:t>
            </w:r>
          </w:p>
        </w:tc>
        <w:tc>
          <w:tcPr>
            <w:tcW w:w="1260" w:type="dxa"/>
            <w:vAlign w:val="center"/>
            <w:hideMark/>
          </w:tcPr>
          <w:p w14:paraId="14154165" w14:textId="77777777" w:rsidR="004D4721" w:rsidRPr="00CD53B8" w:rsidRDefault="004D4721" w:rsidP="006D4899">
            <w:pPr>
              <w:jc w:val="center"/>
              <w:rPr>
                <w:color w:val="000000"/>
                <w:sz w:val="20"/>
                <w:szCs w:val="20"/>
              </w:rPr>
            </w:pPr>
            <w:r w:rsidRPr="00CD53B8">
              <w:rPr>
                <w:color w:val="000000"/>
                <w:sz w:val="20"/>
                <w:szCs w:val="20"/>
              </w:rPr>
              <w:t>Updated frequently</w:t>
            </w:r>
          </w:p>
        </w:tc>
        <w:tc>
          <w:tcPr>
            <w:tcW w:w="2160" w:type="dxa"/>
            <w:vAlign w:val="center"/>
            <w:hideMark/>
          </w:tcPr>
          <w:p w14:paraId="0E7A883A" w14:textId="77777777" w:rsidR="004D4721" w:rsidRPr="00CD53B8" w:rsidRDefault="004D4721" w:rsidP="006D4899">
            <w:pPr>
              <w:jc w:val="center"/>
              <w:rPr>
                <w:color w:val="000000"/>
                <w:sz w:val="20"/>
                <w:szCs w:val="20"/>
              </w:rPr>
            </w:pPr>
            <w:r w:rsidRPr="00CD53B8">
              <w:rPr>
                <w:color w:val="000000"/>
                <w:sz w:val="20"/>
                <w:szCs w:val="20"/>
              </w:rPr>
              <w:t>CBIT Publishing, Queensland</w:t>
            </w:r>
          </w:p>
        </w:tc>
        <w:tc>
          <w:tcPr>
            <w:tcW w:w="4140" w:type="dxa"/>
            <w:vAlign w:val="center"/>
            <w:hideMark/>
          </w:tcPr>
          <w:p w14:paraId="0DC8C5F5" w14:textId="77777777" w:rsidR="004D4721" w:rsidRPr="00CD53B8" w:rsidRDefault="002B40FF" w:rsidP="006D4899">
            <w:pPr>
              <w:jc w:val="center"/>
              <w:rPr>
                <w:color w:val="000000"/>
                <w:sz w:val="20"/>
                <w:szCs w:val="20"/>
              </w:rPr>
            </w:pPr>
            <w:hyperlink r:id="rId19" w:history="1">
              <w:r w:rsidR="004D4721" w:rsidRPr="00CD53B8">
                <w:rPr>
                  <w:rStyle w:val="Hyperlink"/>
                </w:rPr>
                <w:t>https://keys</w:t>
              </w:r>
            </w:hyperlink>
            <w:r w:rsidR="004D4721" w:rsidRPr="00CD53B8">
              <w:rPr>
                <w:color w:val="000000"/>
                <w:sz w:val="20"/>
                <w:szCs w:val="20"/>
              </w:rPr>
              <w:t>.lucidcentral.org/keys/v3/thrips_of_california/Thrips_of_California.html</w:t>
            </w:r>
          </w:p>
        </w:tc>
      </w:tr>
      <w:tr w:rsidR="004D4721" w:rsidRPr="00CD53B8" w14:paraId="1CB5D25E" w14:textId="77777777" w:rsidTr="006D4899">
        <w:trPr>
          <w:trHeight w:val="1020"/>
          <w:jc w:val="center"/>
        </w:trPr>
        <w:tc>
          <w:tcPr>
            <w:tcW w:w="1800" w:type="dxa"/>
            <w:tcBorders>
              <w:bottom w:val="single" w:sz="4" w:space="0" w:color="000000"/>
            </w:tcBorders>
            <w:noWrap/>
            <w:vAlign w:val="center"/>
            <w:hideMark/>
          </w:tcPr>
          <w:p w14:paraId="57C01C6B" w14:textId="77777777" w:rsidR="004D4721" w:rsidRPr="00CD53B8" w:rsidRDefault="004D4721" w:rsidP="006D4899">
            <w:pPr>
              <w:jc w:val="center"/>
              <w:rPr>
                <w:color w:val="000000"/>
                <w:sz w:val="20"/>
                <w:szCs w:val="20"/>
              </w:rPr>
            </w:pPr>
            <w:r w:rsidRPr="00CD53B8">
              <w:rPr>
                <w:color w:val="000000"/>
                <w:sz w:val="20"/>
                <w:szCs w:val="20"/>
              </w:rPr>
              <w:lastRenderedPageBreak/>
              <w:t>Vespidae</w:t>
            </w:r>
          </w:p>
        </w:tc>
        <w:tc>
          <w:tcPr>
            <w:tcW w:w="2790" w:type="dxa"/>
            <w:tcBorders>
              <w:bottom w:val="single" w:sz="4" w:space="0" w:color="000000"/>
            </w:tcBorders>
            <w:vAlign w:val="center"/>
            <w:hideMark/>
          </w:tcPr>
          <w:p w14:paraId="000F087F" w14:textId="77777777" w:rsidR="004D4721" w:rsidRPr="00CD53B8" w:rsidRDefault="004D4721" w:rsidP="006D4899">
            <w:pPr>
              <w:jc w:val="center"/>
              <w:rPr>
                <w:color w:val="000000"/>
                <w:sz w:val="20"/>
                <w:szCs w:val="20"/>
              </w:rPr>
            </w:pPr>
            <w:r w:rsidRPr="00CD53B8">
              <w:rPr>
                <w:color w:val="000000"/>
                <w:sz w:val="20"/>
                <w:szCs w:val="20"/>
              </w:rPr>
              <w:t>Identification Atlas of the Vespidae (Hymenoptera, Aculata) of the northeastern Nearctic Region</w:t>
            </w:r>
          </w:p>
        </w:tc>
        <w:tc>
          <w:tcPr>
            <w:tcW w:w="1980" w:type="dxa"/>
            <w:tcBorders>
              <w:bottom w:val="single" w:sz="4" w:space="0" w:color="000000"/>
            </w:tcBorders>
            <w:vAlign w:val="center"/>
            <w:hideMark/>
          </w:tcPr>
          <w:p w14:paraId="5BC59886" w14:textId="77777777" w:rsidR="004D4721" w:rsidRPr="00CD53B8" w:rsidRDefault="004D4721" w:rsidP="006D4899">
            <w:pPr>
              <w:jc w:val="center"/>
              <w:rPr>
                <w:color w:val="000000"/>
                <w:sz w:val="20"/>
                <w:szCs w:val="20"/>
              </w:rPr>
            </w:pPr>
            <w:r w:rsidRPr="00CD53B8">
              <w:rPr>
                <w:color w:val="000000"/>
                <w:sz w:val="20"/>
                <w:szCs w:val="20"/>
              </w:rPr>
              <w:t>Buck M, Marshall SA, Cheung DKB</w:t>
            </w:r>
          </w:p>
        </w:tc>
        <w:tc>
          <w:tcPr>
            <w:tcW w:w="1260" w:type="dxa"/>
            <w:tcBorders>
              <w:bottom w:val="single" w:sz="4" w:space="0" w:color="000000"/>
            </w:tcBorders>
            <w:vAlign w:val="center"/>
            <w:hideMark/>
          </w:tcPr>
          <w:p w14:paraId="467922D9" w14:textId="77777777" w:rsidR="004D4721" w:rsidRPr="00CD53B8" w:rsidRDefault="004D4721" w:rsidP="006D4899">
            <w:pPr>
              <w:jc w:val="center"/>
              <w:rPr>
                <w:color w:val="000000"/>
                <w:sz w:val="20"/>
                <w:szCs w:val="20"/>
              </w:rPr>
            </w:pPr>
            <w:r w:rsidRPr="00CD53B8">
              <w:rPr>
                <w:color w:val="000000"/>
                <w:sz w:val="20"/>
                <w:szCs w:val="20"/>
              </w:rPr>
              <w:t>2008</w:t>
            </w:r>
          </w:p>
        </w:tc>
        <w:tc>
          <w:tcPr>
            <w:tcW w:w="2160" w:type="dxa"/>
            <w:tcBorders>
              <w:bottom w:val="single" w:sz="4" w:space="0" w:color="000000"/>
            </w:tcBorders>
            <w:vAlign w:val="center"/>
            <w:hideMark/>
          </w:tcPr>
          <w:p w14:paraId="303AC1F7" w14:textId="77777777" w:rsidR="004D4721" w:rsidRPr="00CD53B8" w:rsidRDefault="004D4721" w:rsidP="006D4899">
            <w:pPr>
              <w:jc w:val="center"/>
              <w:rPr>
                <w:color w:val="000000"/>
                <w:sz w:val="20"/>
                <w:szCs w:val="20"/>
              </w:rPr>
            </w:pPr>
            <w:r w:rsidRPr="00CD53B8">
              <w:rPr>
                <w:color w:val="000000"/>
                <w:sz w:val="20"/>
                <w:szCs w:val="20"/>
              </w:rPr>
              <w:t>Canadian Journal of Arthropod Identification 5: 1-468</w:t>
            </w:r>
          </w:p>
        </w:tc>
        <w:tc>
          <w:tcPr>
            <w:tcW w:w="4140" w:type="dxa"/>
            <w:tcBorders>
              <w:bottom w:val="single" w:sz="4" w:space="0" w:color="000000"/>
            </w:tcBorders>
            <w:vAlign w:val="center"/>
            <w:hideMark/>
          </w:tcPr>
          <w:p w14:paraId="592FE01E" w14:textId="77777777" w:rsidR="004D4721" w:rsidRPr="00CD53B8" w:rsidRDefault="002B40FF" w:rsidP="006D4899">
            <w:pPr>
              <w:jc w:val="center"/>
              <w:rPr>
                <w:color w:val="000000"/>
                <w:sz w:val="20"/>
                <w:szCs w:val="20"/>
              </w:rPr>
            </w:pPr>
            <w:hyperlink r:id="rId20" w:history="1">
              <w:r w:rsidR="004D4721" w:rsidRPr="00CD53B8">
                <w:rPr>
                  <w:rStyle w:val="Hyperlink"/>
                </w:rPr>
                <w:t>https://www</w:t>
              </w:r>
            </w:hyperlink>
            <w:r w:rsidR="004D4721" w:rsidRPr="00CD53B8">
              <w:rPr>
                <w:color w:val="000000"/>
                <w:sz w:val="20"/>
                <w:szCs w:val="20"/>
              </w:rPr>
              <w:t>.researchgate.net/publication/228655842_Identification_Atlas_of_the_Vespidae_Hymenoptera_Aculeata_of_the_northeastern_Nearctic_region</w:t>
            </w:r>
          </w:p>
        </w:tc>
      </w:tr>
    </w:tbl>
    <w:p w14:paraId="07241F1B" w14:textId="77777777" w:rsidR="004D4721" w:rsidRPr="00CD53B8" w:rsidRDefault="004D4721" w:rsidP="004D4721"/>
    <w:p w14:paraId="2D1F1BA4" w14:textId="77777777" w:rsidR="00DC4308" w:rsidRDefault="00DC4308" w:rsidP="004D4721">
      <w:bookmarkStart w:id="43" w:name="Table23"/>
    </w:p>
    <w:p w14:paraId="0FD9DF90" w14:textId="77777777" w:rsidR="00DC4308" w:rsidRDefault="00DC4308" w:rsidP="004D4721"/>
    <w:p w14:paraId="3AEFECA4" w14:textId="77777777" w:rsidR="00DC4308" w:rsidRDefault="00DC4308" w:rsidP="004D4721"/>
    <w:p w14:paraId="7FA29502" w14:textId="77777777" w:rsidR="00DC4308" w:rsidRDefault="00DC4308" w:rsidP="004D4721"/>
    <w:p w14:paraId="50ECA11B" w14:textId="77777777" w:rsidR="00DC4308" w:rsidRDefault="00DC4308" w:rsidP="004D4721"/>
    <w:p w14:paraId="4E3BE87C" w14:textId="77777777" w:rsidR="00DC4308" w:rsidRDefault="00DC4308" w:rsidP="004D4721"/>
    <w:p w14:paraId="5FC04E51" w14:textId="77777777" w:rsidR="00DC4308" w:rsidRDefault="00DC4308" w:rsidP="004D4721"/>
    <w:p w14:paraId="03321F08" w14:textId="77777777" w:rsidR="00DC4308" w:rsidRDefault="00DC4308" w:rsidP="004D4721"/>
    <w:p w14:paraId="25D3CBE5" w14:textId="77777777" w:rsidR="00DC4308" w:rsidRDefault="00DC4308" w:rsidP="004D4721"/>
    <w:p w14:paraId="7EDBFC2C" w14:textId="77777777" w:rsidR="00DC4308" w:rsidRDefault="00DC4308" w:rsidP="004D4721"/>
    <w:p w14:paraId="611CBC0B" w14:textId="77777777" w:rsidR="00DC4308" w:rsidRDefault="00DC4308" w:rsidP="004D4721"/>
    <w:p w14:paraId="5286ACD1" w14:textId="77777777" w:rsidR="00DC4308" w:rsidRDefault="00DC4308" w:rsidP="004D4721"/>
    <w:p w14:paraId="1598B8A5" w14:textId="77777777" w:rsidR="00DC4308" w:rsidRDefault="00DC4308" w:rsidP="004D4721"/>
    <w:p w14:paraId="04617780" w14:textId="77777777" w:rsidR="00DC4308" w:rsidRDefault="00DC4308" w:rsidP="004D4721"/>
    <w:p w14:paraId="617FBE1E" w14:textId="77777777" w:rsidR="00DC4308" w:rsidRDefault="00DC4308" w:rsidP="004D4721"/>
    <w:p w14:paraId="246B4F90" w14:textId="77777777" w:rsidR="00DC4308" w:rsidRDefault="00DC4308" w:rsidP="004D4721"/>
    <w:p w14:paraId="54127722" w14:textId="77777777" w:rsidR="00DC4308" w:rsidRDefault="00DC4308" w:rsidP="004D4721"/>
    <w:p w14:paraId="0AE1DFD1" w14:textId="77777777" w:rsidR="00DC4308" w:rsidRDefault="00DC4308" w:rsidP="004D4721"/>
    <w:p w14:paraId="31F85BE6" w14:textId="77777777" w:rsidR="00DC4308" w:rsidRDefault="00DC4308" w:rsidP="004D4721"/>
    <w:p w14:paraId="7DAED24A" w14:textId="77777777" w:rsidR="00DC4308" w:rsidRDefault="00DC4308" w:rsidP="004D4721"/>
    <w:p w14:paraId="751408E4" w14:textId="77777777" w:rsidR="00DC4308" w:rsidRDefault="00DC4308" w:rsidP="004D4721"/>
    <w:p w14:paraId="2671F6E7" w14:textId="77777777" w:rsidR="00DC4308" w:rsidRDefault="00DC4308" w:rsidP="004D4721"/>
    <w:p w14:paraId="6304E6D4" w14:textId="77777777" w:rsidR="00DC4308" w:rsidRDefault="00DC4308" w:rsidP="004D4721"/>
    <w:p w14:paraId="12B6C5A1" w14:textId="77777777" w:rsidR="00DC4308" w:rsidRDefault="00DC4308" w:rsidP="004D4721"/>
    <w:p w14:paraId="09383C07" w14:textId="77777777" w:rsidR="00DC4308" w:rsidRDefault="00DC4308" w:rsidP="004D4721"/>
    <w:p w14:paraId="01A00F3B" w14:textId="77777777" w:rsidR="00DC4308" w:rsidRDefault="00DC4308" w:rsidP="004D4721"/>
    <w:p w14:paraId="46632F25" w14:textId="77777777" w:rsidR="00DC4308" w:rsidRDefault="00DC4308" w:rsidP="004D4721"/>
    <w:p w14:paraId="3CF215D3" w14:textId="77777777" w:rsidR="00DC4308" w:rsidRDefault="00DC4308" w:rsidP="004D4721"/>
    <w:p w14:paraId="56364020" w14:textId="661489A9" w:rsidR="004D4721" w:rsidRPr="00CD53B8" w:rsidRDefault="004D4721" w:rsidP="004D4721">
      <w:r w:rsidRPr="00CD53B8">
        <w:lastRenderedPageBreak/>
        <w:t xml:space="preserve">Table 2-3. List and abundance of arthropods collected by branch tapping, trunk brushing, inter-row sweep netting, and visual </w:t>
      </w:r>
      <w:r w:rsidR="003026BF" w:rsidRPr="00CD53B8">
        <w:tab/>
      </w:r>
      <w:r w:rsidRPr="00CD53B8">
        <w:t xml:space="preserve">observation sampling from in olive groves in north central Florida groves in 2017 and 2018. </w:t>
      </w:r>
      <w:bookmarkEnd w:id="43"/>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4D4721" w:rsidRPr="00CD53B8" w14:paraId="13BC2036" w14:textId="77777777" w:rsidTr="000A19AC">
        <w:trPr>
          <w:trHeight w:val="340"/>
        </w:trPr>
        <w:tc>
          <w:tcPr>
            <w:tcW w:w="1260" w:type="dxa"/>
            <w:tcBorders>
              <w:top w:val="single" w:sz="4" w:space="0" w:color="000000"/>
            </w:tcBorders>
            <w:shd w:val="clear" w:color="auto" w:fill="auto"/>
            <w:noWrap/>
            <w:vAlign w:val="center"/>
          </w:tcPr>
          <w:p w14:paraId="7A46FF76" w14:textId="77777777" w:rsidR="004D4721" w:rsidRPr="00CD53B8" w:rsidRDefault="004D4721" w:rsidP="006D4899">
            <w:pPr>
              <w:jc w:val="center"/>
              <w:rPr>
                <w:color w:val="000000"/>
                <w:sz w:val="22"/>
                <w:szCs w:val="22"/>
              </w:rPr>
            </w:pPr>
          </w:p>
        </w:tc>
        <w:tc>
          <w:tcPr>
            <w:tcW w:w="2070" w:type="dxa"/>
            <w:tcBorders>
              <w:top w:val="single" w:sz="4" w:space="0" w:color="000000"/>
            </w:tcBorders>
            <w:shd w:val="clear" w:color="auto" w:fill="auto"/>
            <w:vAlign w:val="center"/>
          </w:tcPr>
          <w:p w14:paraId="10C34B08" w14:textId="77777777" w:rsidR="004D4721" w:rsidRPr="00CD53B8" w:rsidRDefault="004D4721" w:rsidP="006D4899">
            <w:pPr>
              <w:jc w:val="center"/>
              <w:rPr>
                <w:color w:val="000000"/>
                <w:sz w:val="22"/>
                <w:szCs w:val="22"/>
              </w:rPr>
            </w:pPr>
          </w:p>
        </w:tc>
        <w:tc>
          <w:tcPr>
            <w:tcW w:w="3567" w:type="dxa"/>
            <w:tcBorders>
              <w:top w:val="single" w:sz="4" w:space="0" w:color="000000"/>
            </w:tcBorders>
            <w:shd w:val="clear" w:color="auto" w:fill="auto"/>
            <w:noWrap/>
            <w:vAlign w:val="center"/>
          </w:tcPr>
          <w:p w14:paraId="2F221A72" w14:textId="77777777" w:rsidR="004D4721" w:rsidRPr="00CD53B8" w:rsidRDefault="004D4721" w:rsidP="006D4899">
            <w:pPr>
              <w:jc w:val="center"/>
              <w:rPr>
                <w:color w:val="000000"/>
                <w:sz w:val="22"/>
                <w:szCs w:val="22"/>
              </w:rPr>
            </w:pPr>
          </w:p>
        </w:tc>
        <w:tc>
          <w:tcPr>
            <w:tcW w:w="2013" w:type="dxa"/>
            <w:gridSpan w:val="2"/>
            <w:tcBorders>
              <w:top w:val="single" w:sz="4" w:space="0" w:color="000000"/>
              <w:bottom w:val="single" w:sz="4" w:space="0" w:color="000000"/>
            </w:tcBorders>
            <w:shd w:val="clear" w:color="auto" w:fill="auto"/>
            <w:noWrap/>
            <w:vAlign w:val="center"/>
          </w:tcPr>
          <w:p w14:paraId="4A5D4528" w14:textId="77777777" w:rsidR="004D4721" w:rsidRPr="00CD53B8" w:rsidRDefault="004D4721" w:rsidP="006D4899">
            <w:pPr>
              <w:jc w:val="center"/>
              <w:rPr>
                <w:color w:val="000000"/>
                <w:sz w:val="22"/>
                <w:szCs w:val="22"/>
              </w:rPr>
            </w:pPr>
            <w:r w:rsidRPr="00CD53B8">
              <w:rPr>
                <w:color w:val="000000"/>
                <w:sz w:val="22"/>
                <w:szCs w:val="22"/>
              </w:rPr>
              <w:t>Tap Samples</w:t>
            </w:r>
          </w:p>
        </w:tc>
        <w:tc>
          <w:tcPr>
            <w:tcW w:w="1890" w:type="dxa"/>
            <w:gridSpan w:val="2"/>
            <w:tcBorders>
              <w:top w:val="single" w:sz="4" w:space="0" w:color="000000"/>
              <w:bottom w:val="single" w:sz="4" w:space="0" w:color="000000"/>
            </w:tcBorders>
            <w:vAlign w:val="center"/>
          </w:tcPr>
          <w:p w14:paraId="7732DCC7" w14:textId="77777777" w:rsidR="004D4721" w:rsidRPr="00CD53B8" w:rsidRDefault="004D4721" w:rsidP="006D4899">
            <w:pPr>
              <w:jc w:val="center"/>
              <w:rPr>
                <w:color w:val="000000"/>
                <w:sz w:val="22"/>
                <w:szCs w:val="22"/>
              </w:rPr>
            </w:pPr>
            <w:r w:rsidRPr="00CD53B8">
              <w:rPr>
                <w:color w:val="000000"/>
                <w:sz w:val="22"/>
                <w:szCs w:val="22"/>
              </w:rPr>
              <w:t>Brush Samples</w:t>
            </w:r>
          </w:p>
        </w:tc>
        <w:tc>
          <w:tcPr>
            <w:tcW w:w="1890" w:type="dxa"/>
            <w:gridSpan w:val="2"/>
            <w:tcBorders>
              <w:top w:val="single" w:sz="4" w:space="0" w:color="000000"/>
              <w:bottom w:val="single" w:sz="4" w:space="0" w:color="000000"/>
            </w:tcBorders>
            <w:vAlign w:val="center"/>
          </w:tcPr>
          <w:p w14:paraId="754CC8E8" w14:textId="77777777" w:rsidR="004D4721" w:rsidRPr="00CD53B8" w:rsidRDefault="004D4721" w:rsidP="006D4899">
            <w:pPr>
              <w:jc w:val="center"/>
              <w:rPr>
                <w:color w:val="000000"/>
                <w:sz w:val="22"/>
                <w:szCs w:val="22"/>
              </w:rPr>
            </w:pPr>
            <w:r w:rsidRPr="00CD53B8">
              <w:rPr>
                <w:color w:val="000000"/>
                <w:sz w:val="22"/>
                <w:szCs w:val="22"/>
              </w:rPr>
              <w:t>Sweep Samples</w:t>
            </w:r>
          </w:p>
        </w:tc>
        <w:tc>
          <w:tcPr>
            <w:tcW w:w="1800" w:type="dxa"/>
            <w:gridSpan w:val="2"/>
            <w:tcBorders>
              <w:top w:val="single" w:sz="4" w:space="0" w:color="000000"/>
              <w:bottom w:val="single" w:sz="4" w:space="0" w:color="000000"/>
            </w:tcBorders>
            <w:shd w:val="clear" w:color="auto" w:fill="auto"/>
            <w:vAlign w:val="center"/>
          </w:tcPr>
          <w:p w14:paraId="1DC46DFC" w14:textId="77777777" w:rsidR="004D4721" w:rsidRPr="00CD53B8" w:rsidRDefault="004D4721" w:rsidP="006D4899">
            <w:pPr>
              <w:jc w:val="center"/>
              <w:rPr>
                <w:color w:val="000000"/>
                <w:sz w:val="22"/>
                <w:szCs w:val="22"/>
              </w:rPr>
            </w:pPr>
            <w:r w:rsidRPr="00CD53B8">
              <w:rPr>
                <w:color w:val="000000"/>
                <w:sz w:val="22"/>
                <w:szCs w:val="22"/>
              </w:rPr>
              <w:t>Visual Samples</w:t>
            </w:r>
          </w:p>
        </w:tc>
      </w:tr>
      <w:tr w:rsidR="004D4721" w:rsidRPr="00CD53B8" w14:paraId="6E5CD44F" w14:textId="77777777" w:rsidTr="000A19AC">
        <w:trPr>
          <w:trHeight w:val="20"/>
        </w:trPr>
        <w:tc>
          <w:tcPr>
            <w:tcW w:w="1260" w:type="dxa"/>
            <w:tcBorders>
              <w:bottom w:val="single" w:sz="4" w:space="0" w:color="000000"/>
            </w:tcBorders>
            <w:shd w:val="clear" w:color="auto" w:fill="auto"/>
            <w:noWrap/>
            <w:vAlign w:val="center"/>
            <w:hideMark/>
          </w:tcPr>
          <w:p w14:paraId="332C6BEB" w14:textId="77777777" w:rsidR="004D4721" w:rsidRPr="00CD53B8" w:rsidRDefault="004D4721" w:rsidP="006D4899">
            <w:pPr>
              <w:jc w:val="center"/>
              <w:rPr>
                <w:color w:val="000000"/>
                <w:sz w:val="22"/>
                <w:szCs w:val="22"/>
              </w:rPr>
            </w:pPr>
            <w:r w:rsidRPr="00CD53B8">
              <w:rPr>
                <w:color w:val="000000"/>
                <w:sz w:val="22"/>
                <w:szCs w:val="22"/>
              </w:rPr>
              <w:t>Class</w:t>
            </w:r>
          </w:p>
        </w:tc>
        <w:tc>
          <w:tcPr>
            <w:tcW w:w="2070" w:type="dxa"/>
            <w:tcBorders>
              <w:bottom w:val="single" w:sz="4" w:space="0" w:color="000000"/>
            </w:tcBorders>
            <w:shd w:val="clear" w:color="auto" w:fill="auto"/>
            <w:vAlign w:val="center"/>
            <w:hideMark/>
          </w:tcPr>
          <w:p w14:paraId="4A34E7F8" w14:textId="77777777" w:rsidR="004D4721" w:rsidRPr="00CD53B8" w:rsidRDefault="004D4721" w:rsidP="006D4899">
            <w:pPr>
              <w:jc w:val="center"/>
              <w:rPr>
                <w:color w:val="000000"/>
                <w:sz w:val="22"/>
                <w:szCs w:val="22"/>
              </w:rPr>
            </w:pPr>
            <w:r w:rsidRPr="00CD53B8">
              <w:rPr>
                <w:color w:val="000000"/>
                <w:sz w:val="22"/>
                <w:szCs w:val="22"/>
              </w:rPr>
              <w:t>Order (Family)</w:t>
            </w:r>
          </w:p>
        </w:tc>
        <w:tc>
          <w:tcPr>
            <w:tcW w:w="3567" w:type="dxa"/>
            <w:tcBorders>
              <w:bottom w:val="single" w:sz="4" w:space="0" w:color="000000"/>
            </w:tcBorders>
            <w:shd w:val="clear" w:color="auto" w:fill="auto"/>
            <w:noWrap/>
            <w:vAlign w:val="center"/>
            <w:hideMark/>
          </w:tcPr>
          <w:p w14:paraId="6AB3E783" w14:textId="77777777" w:rsidR="004D4721" w:rsidRPr="00CD53B8" w:rsidRDefault="004D4721" w:rsidP="006D4899">
            <w:pPr>
              <w:jc w:val="center"/>
              <w:rPr>
                <w:color w:val="000000"/>
                <w:sz w:val="22"/>
                <w:szCs w:val="22"/>
              </w:rPr>
            </w:pPr>
            <w:r w:rsidRPr="00CD53B8">
              <w:rPr>
                <w:color w:val="000000"/>
                <w:sz w:val="22"/>
                <w:szCs w:val="22"/>
              </w:rPr>
              <w:t>Scientific name</w:t>
            </w:r>
          </w:p>
        </w:tc>
        <w:tc>
          <w:tcPr>
            <w:tcW w:w="933" w:type="dxa"/>
            <w:tcBorders>
              <w:top w:val="single" w:sz="4" w:space="0" w:color="000000"/>
              <w:bottom w:val="single" w:sz="4" w:space="0" w:color="000000"/>
            </w:tcBorders>
            <w:shd w:val="clear" w:color="auto" w:fill="auto"/>
            <w:noWrap/>
            <w:vAlign w:val="center"/>
            <w:hideMark/>
          </w:tcPr>
          <w:p w14:paraId="12C5854D" w14:textId="77777777" w:rsidR="004D4721" w:rsidRPr="00CD53B8" w:rsidRDefault="004D4721" w:rsidP="006D4899">
            <w:pPr>
              <w:jc w:val="center"/>
              <w:rPr>
                <w:color w:val="000000"/>
                <w:sz w:val="22"/>
                <w:szCs w:val="22"/>
              </w:rPr>
            </w:pPr>
            <w:r w:rsidRPr="00CD53B8">
              <w:rPr>
                <w:color w:val="000000"/>
                <w:sz w:val="22"/>
                <w:szCs w:val="22"/>
              </w:rPr>
              <w:t>Total</w:t>
            </w:r>
          </w:p>
        </w:tc>
        <w:tc>
          <w:tcPr>
            <w:tcW w:w="1080" w:type="dxa"/>
            <w:tcBorders>
              <w:top w:val="single" w:sz="4" w:space="0" w:color="000000"/>
              <w:bottom w:val="single" w:sz="4" w:space="0" w:color="000000"/>
            </w:tcBorders>
            <w:shd w:val="clear" w:color="auto" w:fill="auto"/>
            <w:noWrap/>
            <w:vAlign w:val="center"/>
            <w:hideMark/>
          </w:tcPr>
          <w:p w14:paraId="3E97A65A" w14:textId="77777777" w:rsidR="004D4721" w:rsidRPr="00CD53B8" w:rsidRDefault="004D4721" w:rsidP="006D4899">
            <w:pPr>
              <w:jc w:val="center"/>
              <w:rPr>
                <w:color w:val="000000"/>
                <w:sz w:val="22"/>
                <w:szCs w:val="22"/>
              </w:rPr>
            </w:pPr>
            <w:r w:rsidRPr="00CD53B8">
              <w:rPr>
                <w:color w:val="000000"/>
                <w:sz w:val="22"/>
                <w:szCs w:val="22"/>
              </w:rPr>
              <w:t>Extended total</w:t>
            </w:r>
          </w:p>
        </w:tc>
        <w:tc>
          <w:tcPr>
            <w:tcW w:w="799" w:type="dxa"/>
            <w:tcBorders>
              <w:top w:val="single" w:sz="4" w:space="0" w:color="000000"/>
              <w:bottom w:val="single" w:sz="4" w:space="0" w:color="000000"/>
            </w:tcBorders>
            <w:vAlign w:val="center"/>
          </w:tcPr>
          <w:p w14:paraId="5AD59A31" w14:textId="77777777" w:rsidR="004D4721" w:rsidRPr="00CD53B8" w:rsidRDefault="004D4721" w:rsidP="006D4899">
            <w:pPr>
              <w:jc w:val="center"/>
              <w:rPr>
                <w:color w:val="000000"/>
                <w:sz w:val="22"/>
                <w:szCs w:val="22"/>
              </w:rPr>
            </w:pPr>
            <w:r w:rsidRPr="00CD53B8">
              <w:rPr>
                <w:color w:val="000000"/>
                <w:sz w:val="22"/>
                <w:szCs w:val="22"/>
              </w:rPr>
              <w:t>Total</w:t>
            </w:r>
          </w:p>
        </w:tc>
        <w:tc>
          <w:tcPr>
            <w:tcW w:w="1091" w:type="dxa"/>
            <w:tcBorders>
              <w:top w:val="single" w:sz="4" w:space="0" w:color="000000"/>
              <w:bottom w:val="single" w:sz="4" w:space="0" w:color="000000"/>
            </w:tcBorders>
            <w:vAlign w:val="center"/>
          </w:tcPr>
          <w:p w14:paraId="4F893F4A" w14:textId="77777777" w:rsidR="004D4721" w:rsidRPr="00CD53B8" w:rsidRDefault="004D4721" w:rsidP="006D4899">
            <w:pPr>
              <w:jc w:val="center"/>
              <w:rPr>
                <w:color w:val="000000"/>
                <w:sz w:val="22"/>
                <w:szCs w:val="22"/>
              </w:rPr>
            </w:pPr>
            <w:r w:rsidRPr="00CD53B8">
              <w:rPr>
                <w:color w:val="000000"/>
                <w:sz w:val="22"/>
                <w:szCs w:val="22"/>
              </w:rPr>
              <w:t>Extended Total</w:t>
            </w:r>
          </w:p>
        </w:tc>
        <w:tc>
          <w:tcPr>
            <w:tcW w:w="810" w:type="dxa"/>
            <w:tcBorders>
              <w:top w:val="single" w:sz="4" w:space="0" w:color="000000"/>
              <w:bottom w:val="single" w:sz="4" w:space="0" w:color="000000"/>
            </w:tcBorders>
            <w:vAlign w:val="center"/>
          </w:tcPr>
          <w:p w14:paraId="5F4DCC87" w14:textId="77777777" w:rsidR="004D4721" w:rsidRPr="00CD53B8" w:rsidRDefault="004D4721" w:rsidP="006D4899">
            <w:pPr>
              <w:jc w:val="center"/>
              <w:rPr>
                <w:color w:val="000000"/>
                <w:sz w:val="22"/>
                <w:szCs w:val="22"/>
              </w:rPr>
            </w:pPr>
            <w:r w:rsidRPr="00CD53B8">
              <w:rPr>
                <w:color w:val="000000"/>
                <w:sz w:val="22"/>
                <w:szCs w:val="22"/>
              </w:rPr>
              <w:t>Total</w:t>
            </w:r>
          </w:p>
        </w:tc>
        <w:tc>
          <w:tcPr>
            <w:tcW w:w="1080" w:type="dxa"/>
            <w:tcBorders>
              <w:top w:val="single" w:sz="4" w:space="0" w:color="000000"/>
              <w:bottom w:val="single" w:sz="4" w:space="0" w:color="000000"/>
            </w:tcBorders>
            <w:shd w:val="clear" w:color="auto" w:fill="auto"/>
            <w:vAlign w:val="center"/>
          </w:tcPr>
          <w:p w14:paraId="46AC3E4B" w14:textId="77777777" w:rsidR="004D4721" w:rsidRPr="00CD53B8" w:rsidRDefault="004D4721" w:rsidP="006D4899">
            <w:pPr>
              <w:jc w:val="center"/>
              <w:rPr>
                <w:color w:val="000000"/>
                <w:sz w:val="22"/>
                <w:szCs w:val="22"/>
              </w:rPr>
            </w:pPr>
            <w:r w:rsidRPr="00CD53B8">
              <w:rPr>
                <w:color w:val="000000"/>
                <w:sz w:val="22"/>
                <w:szCs w:val="22"/>
              </w:rPr>
              <w:t>Extended Total</w:t>
            </w:r>
          </w:p>
        </w:tc>
        <w:tc>
          <w:tcPr>
            <w:tcW w:w="720" w:type="dxa"/>
            <w:tcBorders>
              <w:top w:val="single" w:sz="4" w:space="0" w:color="000000"/>
              <w:bottom w:val="single" w:sz="4" w:space="0" w:color="000000"/>
            </w:tcBorders>
            <w:shd w:val="clear" w:color="auto" w:fill="auto"/>
            <w:vAlign w:val="center"/>
          </w:tcPr>
          <w:p w14:paraId="58DEA89F" w14:textId="77777777" w:rsidR="004D4721" w:rsidRPr="00CD53B8" w:rsidRDefault="004D4721" w:rsidP="006D4899">
            <w:pPr>
              <w:jc w:val="center"/>
              <w:rPr>
                <w:color w:val="000000"/>
                <w:sz w:val="22"/>
                <w:szCs w:val="22"/>
              </w:rPr>
            </w:pPr>
            <w:r w:rsidRPr="00CD53B8">
              <w:rPr>
                <w:color w:val="000000"/>
                <w:sz w:val="22"/>
                <w:szCs w:val="22"/>
              </w:rPr>
              <w:t>Total</w:t>
            </w:r>
          </w:p>
        </w:tc>
        <w:tc>
          <w:tcPr>
            <w:tcW w:w="1080" w:type="dxa"/>
            <w:tcBorders>
              <w:top w:val="single" w:sz="4" w:space="0" w:color="000000"/>
              <w:bottom w:val="single" w:sz="4" w:space="0" w:color="000000"/>
            </w:tcBorders>
            <w:shd w:val="clear" w:color="auto" w:fill="auto"/>
            <w:vAlign w:val="center"/>
          </w:tcPr>
          <w:p w14:paraId="70F7D2BF" w14:textId="77777777" w:rsidR="004D4721" w:rsidRPr="00CD53B8" w:rsidRDefault="004D4721" w:rsidP="006D4899">
            <w:pPr>
              <w:jc w:val="center"/>
              <w:rPr>
                <w:color w:val="000000"/>
                <w:sz w:val="22"/>
                <w:szCs w:val="22"/>
              </w:rPr>
            </w:pPr>
            <w:r w:rsidRPr="00CD53B8">
              <w:rPr>
                <w:color w:val="000000"/>
                <w:sz w:val="22"/>
                <w:szCs w:val="22"/>
              </w:rPr>
              <w:t>Extended Total</w:t>
            </w:r>
          </w:p>
        </w:tc>
      </w:tr>
      <w:tr w:rsidR="004D4721" w:rsidRPr="00CD53B8" w14:paraId="75B80A3C" w14:textId="77777777" w:rsidTr="000A19AC">
        <w:trPr>
          <w:trHeight w:val="20"/>
        </w:trPr>
        <w:tc>
          <w:tcPr>
            <w:tcW w:w="1260" w:type="dxa"/>
            <w:tcBorders>
              <w:top w:val="single" w:sz="4" w:space="0" w:color="000000"/>
            </w:tcBorders>
            <w:shd w:val="clear" w:color="auto" w:fill="auto"/>
            <w:noWrap/>
            <w:vAlign w:val="bottom"/>
            <w:hideMark/>
          </w:tcPr>
          <w:p w14:paraId="7A49BC54" w14:textId="77777777" w:rsidR="004D4721" w:rsidRPr="00CD53B8" w:rsidRDefault="004D4721" w:rsidP="006D4899">
            <w:pPr>
              <w:rPr>
                <w:color w:val="000000"/>
                <w:sz w:val="22"/>
                <w:szCs w:val="22"/>
              </w:rPr>
            </w:pPr>
            <w:r w:rsidRPr="00CD53B8">
              <w:rPr>
                <w:color w:val="000000"/>
                <w:sz w:val="22"/>
                <w:szCs w:val="22"/>
              </w:rPr>
              <w:t>Arachnida</w:t>
            </w:r>
          </w:p>
        </w:tc>
        <w:tc>
          <w:tcPr>
            <w:tcW w:w="2070" w:type="dxa"/>
            <w:tcBorders>
              <w:top w:val="single" w:sz="4" w:space="0" w:color="000000"/>
            </w:tcBorders>
            <w:shd w:val="clear" w:color="auto" w:fill="auto"/>
            <w:vAlign w:val="bottom"/>
            <w:hideMark/>
          </w:tcPr>
          <w:p w14:paraId="79CAD66D" w14:textId="77777777" w:rsidR="004D4721" w:rsidRPr="00CD53B8" w:rsidRDefault="004D4721" w:rsidP="006D4899">
            <w:pPr>
              <w:rPr>
                <w:color w:val="000000"/>
                <w:sz w:val="22"/>
                <w:szCs w:val="22"/>
              </w:rPr>
            </w:pPr>
          </w:p>
        </w:tc>
        <w:tc>
          <w:tcPr>
            <w:tcW w:w="3567" w:type="dxa"/>
            <w:tcBorders>
              <w:top w:val="single" w:sz="4" w:space="0" w:color="000000"/>
            </w:tcBorders>
            <w:shd w:val="clear" w:color="auto" w:fill="auto"/>
            <w:noWrap/>
            <w:vAlign w:val="bottom"/>
            <w:hideMark/>
          </w:tcPr>
          <w:p w14:paraId="759113CC" w14:textId="77777777" w:rsidR="004D4721" w:rsidRPr="00CD53B8" w:rsidRDefault="004D4721" w:rsidP="006D4899">
            <w:pPr>
              <w:rPr>
                <w:sz w:val="22"/>
                <w:szCs w:val="22"/>
              </w:rPr>
            </w:pPr>
          </w:p>
        </w:tc>
        <w:tc>
          <w:tcPr>
            <w:tcW w:w="933" w:type="dxa"/>
            <w:tcBorders>
              <w:top w:val="single" w:sz="4" w:space="0" w:color="000000"/>
            </w:tcBorders>
            <w:shd w:val="clear" w:color="auto" w:fill="auto"/>
            <w:noWrap/>
            <w:vAlign w:val="bottom"/>
            <w:hideMark/>
          </w:tcPr>
          <w:p w14:paraId="59B17138"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tcBorders>
              <w:top w:val="single" w:sz="4" w:space="0" w:color="000000"/>
            </w:tcBorders>
            <w:shd w:val="clear" w:color="auto" w:fill="auto"/>
            <w:noWrap/>
            <w:vAlign w:val="bottom"/>
            <w:hideMark/>
          </w:tcPr>
          <w:p w14:paraId="075151C8"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799" w:type="dxa"/>
            <w:tcBorders>
              <w:top w:val="single" w:sz="4" w:space="0" w:color="000000"/>
            </w:tcBorders>
            <w:vAlign w:val="bottom"/>
          </w:tcPr>
          <w:p w14:paraId="55BB105D" w14:textId="77777777" w:rsidR="004D4721" w:rsidRPr="00CD53B8" w:rsidRDefault="004D4721" w:rsidP="006D4899">
            <w:pPr>
              <w:jc w:val="right"/>
              <w:rPr>
                <w:color w:val="000000"/>
                <w:sz w:val="22"/>
                <w:szCs w:val="22"/>
              </w:rPr>
            </w:pPr>
          </w:p>
        </w:tc>
        <w:tc>
          <w:tcPr>
            <w:tcW w:w="1091" w:type="dxa"/>
            <w:tcBorders>
              <w:top w:val="single" w:sz="4" w:space="0" w:color="000000"/>
            </w:tcBorders>
            <w:vAlign w:val="bottom"/>
          </w:tcPr>
          <w:p w14:paraId="046FAE29" w14:textId="77777777" w:rsidR="004D4721" w:rsidRPr="00CD53B8" w:rsidRDefault="004D4721" w:rsidP="006D4899">
            <w:pPr>
              <w:jc w:val="right"/>
              <w:rPr>
                <w:color w:val="000000"/>
                <w:sz w:val="22"/>
                <w:szCs w:val="22"/>
              </w:rPr>
            </w:pPr>
          </w:p>
        </w:tc>
        <w:tc>
          <w:tcPr>
            <w:tcW w:w="810" w:type="dxa"/>
            <w:tcBorders>
              <w:top w:val="single" w:sz="4" w:space="0" w:color="000000"/>
            </w:tcBorders>
            <w:vAlign w:val="bottom"/>
          </w:tcPr>
          <w:p w14:paraId="4B78FD5C" w14:textId="77777777" w:rsidR="004D4721" w:rsidRPr="00CD53B8" w:rsidRDefault="004D4721" w:rsidP="006D4899">
            <w:pPr>
              <w:jc w:val="right"/>
              <w:rPr>
                <w:color w:val="000000"/>
                <w:sz w:val="22"/>
                <w:szCs w:val="22"/>
              </w:rPr>
            </w:pPr>
          </w:p>
        </w:tc>
        <w:tc>
          <w:tcPr>
            <w:tcW w:w="1080" w:type="dxa"/>
            <w:tcBorders>
              <w:top w:val="single" w:sz="4" w:space="0" w:color="000000"/>
            </w:tcBorders>
            <w:shd w:val="clear" w:color="auto" w:fill="auto"/>
            <w:vAlign w:val="bottom"/>
          </w:tcPr>
          <w:p w14:paraId="7B9CA18A" w14:textId="77777777" w:rsidR="004D4721" w:rsidRPr="00CD53B8" w:rsidRDefault="004D4721" w:rsidP="006D4899">
            <w:pPr>
              <w:jc w:val="right"/>
              <w:rPr>
                <w:color w:val="000000"/>
                <w:sz w:val="22"/>
                <w:szCs w:val="22"/>
              </w:rPr>
            </w:pPr>
          </w:p>
        </w:tc>
        <w:tc>
          <w:tcPr>
            <w:tcW w:w="720" w:type="dxa"/>
            <w:tcBorders>
              <w:top w:val="single" w:sz="4" w:space="0" w:color="000000"/>
            </w:tcBorders>
            <w:shd w:val="clear" w:color="auto" w:fill="auto"/>
            <w:vAlign w:val="bottom"/>
          </w:tcPr>
          <w:p w14:paraId="42EE1349" w14:textId="77777777" w:rsidR="004D4721" w:rsidRPr="00CD53B8" w:rsidRDefault="004D4721" w:rsidP="006D4899">
            <w:pPr>
              <w:jc w:val="right"/>
              <w:rPr>
                <w:color w:val="000000"/>
                <w:sz w:val="22"/>
                <w:szCs w:val="22"/>
              </w:rPr>
            </w:pPr>
          </w:p>
        </w:tc>
        <w:tc>
          <w:tcPr>
            <w:tcW w:w="1080" w:type="dxa"/>
            <w:tcBorders>
              <w:top w:val="single" w:sz="4" w:space="0" w:color="000000"/>
            </w:tcBorders>
            <w:shd w:val="clear" w:color="auto" w:fill="auto"/>
            <w:vAlign w:val="bottom"/>
          </w:tcPr>
          <w:p w14:paraId="42669D94" w14:textId="77777777" w:rsidR="004D4721" w:rsidRPr="00CD53B8" w:rsidRDefault="004D4721" w:rsidP="006D4899">
            <w:pPr>
              <w:jc w:val="right"/>
              <w:rPr>
                <w:color w:val="000000"/>
                <w:sz w:val="22"/>
                <w:szCs w:val="22"/>
              </w:rPr>
            </w:pPr>
          </w:p>
        </w:tc>
      </w:tr>
      <w:tr w:rsidR="004D4721" w:rsidRPr="00CD53B8" w14:paraId="7C7C34B2" w14:textId="77777777" w:rsidTr="000A19AC">
        <w:trPr>
          <w:trHeight w:val="20"/>
        </w:trPr>
        <w:tc>
          <w:tcPr>
            <w:tcW w:w="1260" w:type="dxa"/>
            <w:shd w:val="clear" w:color="auto" w:fill="auto"/>
            <w:noWrap/>
            <w:vAlign w:val="bottom"/>
            <w:hideMark/>
          </w:tcPr>
          <w:p w14:paraId="306D86F9" w14:textId="77777777" w:rsidR="004D4721" w:rsidRPr="00CD53B8" w:rsidRDefault="004D4721" w:rsidP="006D4899">
            <w:pPr>
              <w:rPr>
                <w:sz w:val="22"/>
                <w:szCs w:val="22"/>
              </w:rPr>
            </w:pPr>
          </w:p>
        </w:tc>
        <w:tc>
          <w:tcPr>
            <w:tcW w:w="2070" w:type="dxa"/>
            <w:shd w:val="clear" w:color="auto" w:fill="auto"/>
            <w:vAlign w:val="bottom"/>
            <w:hideMark/>
          </w:tcPr>
          <w:p w14:paraId="74DFDCF0" w14:textId="77777777" w:rsidR="004D4721" w:rsidRPr="00CD53B8" w:rsidRDefault="004D4721" w:rsidP="006D4899">
            <w:pPr>
              <w:rPr>
                <w:color w:val="000000"/>
                <w:sz w:val="22"/>
                <w:szCs w:val="22"/>
              </w:rPr>
            </w:pPr>
            <w:r w:rsidRPr="00CD53B8">
              <w:rPr>
                <w:color w:val="000000"/>
                <w:sz w:val="22"/>
                <w:szCs w:val="22"/>
              </w:rPr>
              <w:t>Acari</w:t>
            </w:r>
          </w:p>
        </w:tc>
        <w:tc>
          <w:tcPr>
            <w:tcW w:w="3567" w:type="dxa"/>
            <w:shd w:val="clear" w:color="auto" w:fill="auto"/>
            <w:noWrap/>
            <w:vAlign w:val="bottom"/>
            <w:hideMark/>
          </w:tcPr>
          <w:p w14:paraId="4B2BE543"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6E0721C4"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22A741A8" w14:textId="77777777" w:rsidR="004D4721" w:rsidRPr="00CD53B8" w:rsidRDefault="004D4721" w:rsidP="006D4899">
            <w:pPr>
              <w:jc w:val="right"/>
              <w:rPr>
                <w:color w:val="000000"/>
                <w:sz w:val="22"/>
                <w:szCs w:val="22"/>
              </w:rPr>
            </w:pPr>
            <w:r w:rsidRPr="00CD53B8">
              <w:rPr>
                <w:color w:val="000000"/>
                <w:sz w:val="22"/>
                <w:szCs w:val="22"/>
              </w:rPr>
              <w:t>127</w:t>
            </w:r>
          </w:p>
        </w:tc>
        <w:tc>
          <w:tcPr>
            <w:tcW w:w="799" w:type="dxa"/>
            <w:vAlign w:val="bottom"/>
          </w:tcPr>
          <w:p w14:paraId="058EA1C7" w14:textId="77777777" w:rsidR="004D4721" w:rsidRPr="00CD53B8" w:rsidRDefault="004D4721" w:rsidP="006D4899">
            <w:pPr>
              <w:jc w:val="right"/>
              <w:rPr>
                <w:color w:val="000000"/>
                <w:sz w:val="22"/>
                <w:szCs w:val="22"/>
              </w:rPr>
            </w:pPr>
          </w:p>
        </w:tc>
        <w:tc>
          <w:tcPr>
            <w:tcW w:w="1091" w:type="dxa"/>
            <w:vAlign w:val="bottom"/>
          </w:tcPr>
          <w:p w14:paraId="4BE0F74E" w14:textId="77777777" w:rsidR="004D4721" w:rsidRPr="00CD53B8" w:rsidRDefault="004D4721" w:rsidP="006D4899">
            <w:pPr>
              <w:jc w:val="right"/>
              <w:rPr>
                <w:color w:val="000000"/>
                <w:sz w:val="22"/>
                <w:szCs w:val="22"/>
              </w:rPr>
            </w:pPr>
            <w:r w:rsidRPr="00CD53B8">
              <w:rPr>
                <w:color w:val="000000"/>
                <w:sz w:val="22"/>
                <w:szCs w:val="22"/>
              </w:rPr>
              <w:t>355</w:t>
            </w:r>
          </w:p>
        </w:tc>
        <w:tc>
          <w:tcPr>
            <w:tcW w:w="810" w:type="dxa"/>
            <w:vAlign w:val="bottom"/>
          </w:tcPr>
          <w:p w14:paraId="107C4507" w14:textId="77777777" w:rsidR="004D4721" w:rsidRPr="00CD53B8" w:rsidRDefault="004D4721" w:rsidP="006D4899">
            <w:pPr>
              <w:jc w:val="right"/>
              <w:rPr>
                <w:color w:val="000000"/>
                <w:sz w:val="22"/>
                <w:szCs w:val="22"/>
              </w:rPr>
            </w:pPr>
          </w:p>
        </w:tc>
        <w:tc>
          <w:tcPr>
            <w:tcW w:w="1080" w:type="dxa"/>
            <w:shd w:val="clear" w:color="auto" w:fill="auto"/>
            <w:vAlign w:val="bottom"/>
          </w:tcPr>
          <w:p w14:paraId="0A70E148" w14:textId="77777777" w:rsidR="004D4721" w:rsidRPr="00CD53B8" w:rsidRDefault="004D4721" w:rsidP="006D4899">
            <w:pPr>
              <w:jc w:val="right"/>
              <w:rPr>
                <w:color w:val="000000"/>
                <w:sz w:val="22"/>
                <w:szCs w:val="22"/>
              </w:rPr>
            </w:pPr>
            <w:r w:rsidRPr="00CD53B8">
              <w:rPr>
                <w:color w:val="000000"/>
                <w:sz w:val="22"/>
                <w:szCs w:val="22"/>
              </w:rPr>
              <w:t>454</w:t>
            </w:r>
          </w:p>
        </w:tc>
        <w:tc>
          <w:tcPr>
            <w:tcW w:w="720" w:type="dxa"/>
            <w:shd w:val="clear" w:color="auto" w:fill="auto"/>
            <w:vAlign w:val="bottom"/>
          </w:tcPr>
          <w:p w14:paraId="277F426D" w14:textId="77777777" w:rsidR="004D4721" w:rsidRPr="00CD53B8" w:rsidRDefault="004D4721" w:rsidP="006D4899">
            <w:pPr>
              <w:jc w:val="right"/>
              <w:rPr>
                <w:color w:val="000000"/>
                <w:sz w:val="22"/>
                <w:szCs w:val="22"/>
              </w:rPr>
            </w:pPr>
          </w:p>
        </w:tc>
        <w:tc>
          <w:tcPr>
            <w:tcW w:w="1080" w:type="dxa"/>
            <w:shd w:val="clear" w:color="auto" w:fill="auto"/>
            <w:vAlign w:val="bottom"/>
          </w:tcPr>
          <w:p w14:paraId="58241D13" w14:textId="77777777" w:rsidR="004D4721" w:rsidRPr="00CD53B8" w:rsidRDefault="004D4721" w:rsidP="006D4899">
            <w:pPr>
              <w:jc w:val="right"/>
              <w:rPr>
                <w:color w:val="000000"/>
                <w:sz w:val="22"/>
                <w:szCs w:val="22"/>
              </w:rPr>
            </w:pPr>
            <w:r w:rsidRPr="00CD53B8">
              <w:rPr>
                <w:color w:val="000000"/>
                <w:sz w:val="22"/>
                <w:szCs w:val="22"/>
              </w:rPr>
              <w:t>7</w:t>
            </w:r>
          </w:p>
        </w:tc>
      </w:tr>
      <w:tr w:rsidR="004D4721" w:rsidRPr="00CD53B8" w14:paraId="2A19EBCD" w14:textId="77777777" w:rsidTr="000A19AC">
        <w:trPr>
          <w:trHeight w:val="20"/>
        </w:trPr>
        <w:tc>
          <w:tcPr>
            <w:tcW w:w="1260" w:type="dxa"/>
            <w:shd w:val="clear" w:color="auto" w:fill="auto"/>
            <w:noWrap/>
            <w:vAlign w:val="bottom"/>
            <w:hideMark/>
          </w:tcPr>
          <w:p w14:paraId="43FE85DA" w14:textId="77777777" w:rsidR="004D4721" w:rsidRPr="00CD53B8" w:rsidRDefault="004D4721" w:rsidP="006D4899">
            <w:pPr>
              <w:rPr>
                <w:sz w:val="22"/>
                <w:szCs w:val="22"/>
              </w:rPr>
            </w:pPr>
          </w:p>
        </w:tc>
        <w:tc>
          <w:tcPr>
            <w:tcW w:w="2070" w:type="dxa"/>
            <w:shd w:val="clear" w:color="auto" w:fill="auto"/>
            <w:vAlign w:val="bottom"/>
            <w:hideMark/>
          </w:tcPr>
          <w:p w14:paraId="1661D956" w14:textId="77777777" w:rsidR="004D4721" w:rsidRPr="00CD53B8" w:rsidRDefault="004D4721" w:rsidP="006D4899">
            <w:pPr>
              <w:rPr>
                <w:color w:val="000000"/>
                <w:sz w:val="22"/>
                <w:szCs w:val="22"/>
              </w:rPr>
            </w:pPr>
            <w:r w:rsidRPr="00CD53B8">
              <w:rPr>
                <w:color w:val="000000"/>
                <w:sz w:val="22"/>
                <w:szCs w:val="22"/>
              </w:rPr>
              <w:t>Araneae</w:t>
            </w:r>
            <w:r w:rsidRPr="00CD53B8">
              <w:rPr>
                <w:color w:val="222222"/>
                <w:sz w:val="22"/>
                <w:szCs w:val="22"/>
                <w:shd w:val="clear" w:color="auto" w:fill="FFFFFF"/>
              </w:rPr>
              <w:t>†</w:t>
            </w:r>
          </w:p>
        </w:tc>
        <w:tc>
          <w:tcPr>
            <w:tcW w:w="3567" w:type="dxa"/>
            <w:shd w:val="clear" w:color="auto" w:fill="auto"/>
            <w:noWrap/>
            <w:vAlign w:val="bottom"/>
            <w:hideMark/>
          </w:tcPr>
          <w:p w14:paraId="42DB6340"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757B7220" w14:textId="77777777" w:rsidR="004D4721" w:rsidRPr="00CD53B8" w:rsidRDefault="004D4721" w:rsidP="006D4899">
            <w:pPr>
              <w:jc w:val="right"/>
              <w:rPr>
                <w:color w:val="000000"/>
                <w:sz w:val="22"/>
                <w:szCs w:val="22"/>
              </w:rPr>
            </w:pPr>
          </w:p>
        </w:tc>
        <w:tc>
          <w:tcPr>
            <w:tcW w:w="1080" w:type="dxa"/>
            <w:shd w:val="clear" w:color="auto" w:fill="auto"/>
            <w:noWrap/>
            <w:vAlign w:val="bottom"/>
            <w:hideMark/>
          </w:tcPr>
          <w:p w14:paraId="1BD63AB3" w14:textId="77777777" w:rsidR="004D4721" w:rsidRPr="00CD53B8" w:rsidRDefault="004D4721" w:rsidP="006D4899">
            <w:pPr>
              <w:jc w:val="right"/>
              <w:rPr>
                <w:color w:val="000000"/>
                <w:sz w:val="22"/>
                <w:szCs w:val="22"/>
              </w:rPr>
            </w:pPr>
            <w:r w:rsidRPr="00CD53B8">
              <w:rPr>
                <w:color w:val="000000"/>
                <w:sz w:val="22"/>
                <w:szCs w:val="22"/>
              </w:rPr>
              <w:t>1,091</w:t>
            </w:r>
          </w:p>
        </w:tc>
        <w:tc>
          <w:tcPr>
            <w:tcW w:w="799" w:type="dxa"/>
            <w:vAlign w:val="bottom"/>
          </w:tcPr>
          <w:p w14:paraId="0496AF49" w14:textId="77777777" w:rsidR="004D4721" w:rsidRPr="00CD53B8" w:rsidRDefault="004D4721" w:rsidP="006D4899">
            <w:pPr>
              <w:jc w:val="right"/>
              <w:rPr>
                <w:color w:val="000000"/>
                <w:sz w:val="22"/>
                <w:szCs w:val="22"/>
              </w:rPr>
            </w:pPr>
          </w:p>
        </w:tc>
        <w:tc>
          <w:tcPr>
            <w:tcW w:w="1091" w:type="dxa"/>
            <w:vAlign w:val="bottom"/>
          </w:tcPr>
          <w:p w14:paraId="23CF3739" w14:textId="77777777" w:rsidR="004D4721" w:rsidRPr="00CD53B8" w:rsidRDefault="004D4721" w:rsidP="006D4899">
            <w:pPr>
              <w:jc w:val="right"/>
              <w:rPr>
                <w:color w:val="000000"/>
                <w:sz w:val="22"/>
                <w:szCs w:val="22"/>
              </w:rPr>
            </w:pPr>
            <w:r w:rsidRPr="00CD53B8">
              <w:rPr>
                <w:color w:val="000000"/>
                <w:sz w:val="22"/>
                <w:szCs w:val="22"/>
              </w:rPr>
              <w:t>221</w:t>
            </w:r>
          </w:p>
        </w:tc>
        <w:tc>
          <w:tcPr>
            <w:tcW w:w="810" w:type="dxa"/>
            <w:vAlign w:val="bottom"/>
          </w:tcPr>
          <w:p w14:paraId="5F8645EB" w14:textId="77777777" w:rsidR="004D4721" w:rsidRPr="00CD53B8" w:rsidRDefault="004D4721" w:rsidP="006D4899">
            <w:pPr>
              <w:jc w:val="right"/>
              <w:rPr>
                <w:color w:val="000000"/>
                <w:sz w:val="22"/>
                <w:szCs w:val="22"/>
              </w:rPr>
            </w:pPr>
          </w:p>
        </w:tc>
        <w:tc>
          <w:tcPr>
            <w:tcW w:w="1080" w:type="dxa"/>
            <w:shd w:val="clear" w:color="auto" w:fill="auto"/>
            <w:vAlign w:val="bottom"/>
          </w:tcPr>
          <w:p w14:paraId="3D353BC3" w14:textId="77777777" w:rsidR="004D4721" w:rsidRPr="00CD53B8" w:rsidRDefault="004D4721" w:rsidP="006D4899">
            <w:pPr>
              <w:jc w:val="right"/>
              <w:rPr>
                <w:color w:val="000000"/>
                <w:sz w:val="22"/>
                <w:szCs w:val="22"/>
              </w:rPr>
            </w:pPr>
            <w:r w:rsidRPr="00CD53B8">
              <w:rPr>
                <w:color w:val="000000"/>
                <w:sz w:val="22"/>
                <w:szCs w:val="22"/>
              </w:rPr>
              <w:t>748</w:t>
            </w:r>
          </w:p>
        </w:tc>
        <w:tc>
          <w:tcPr>
            <w:tcW w:w="720" w:type="dxa"/>
            <w:shd w:val="clear" w:color="auto" w:fill="auto"/>
            <w:vAlign w:val="bottom"/>
          </w:tcPr>
          <w:p w14:paraId="3E427730" w14:textId="77777777" w:rsidR="004D4721" w:rsidRPr="00CD53B8" w:rsidRDefault="004D4721" w:rsidP="006D4899">
            <w:pPr>
              <w:jc w:val="right"/>
              <w:rPr>
                <w:color w:val="000000"/>
                <w:sz w:val="22"/>
                <w:szCs w:val="22"/>
              </w:rPr>
            </w:pPr>
          </w:p>
        </w:tc>
        <w:tc>
          <w:tcPr>
            <w:tcW w:w="1080" w:type="dxa"/>
            <w:shd w:val="clear" w:color="auto" w:fill="auto"/>
            <w:vAlign w:val="bottom"/>
          </w:tcPr>
          <w:p w14:paraId="16E353FE" w14:textId="77777777" w:rsidR="004D4721" w:rsidRPr="00CD53B8" w:rsidRDefault="004D4721" w:rsidP="006D4899">
            <w:pPr>
              <w:jc w:val="right"/>
              <w:rPr>
                <w:color w:val="000000"/>
                <w:sz w:val="22"/>
                <w:szCs w:val="22"/>
              </w:rPr>
            </w:pPr>
            <w:r w:rsidRPr="00CD53B8">
              <w:rPr>
                <w:color w:val="000000"/>
                <w:sz w:val="22"/>
                <w:szCs w:val="22"/>
              </w:rPr>
              <w:t>283</w:t>
            </w:r>
          </w:p>
        </w:tc>
      </w:tr>
      <w:tr w:rsidR="004D4721" w:rsidRPr="00CD53B8" w14:paraId="53C2F80A" w14:textId="77777777" w:rsidTr="000A19AC">
        <w:trPr>
          <w:trHeight w:val="20"/>
        </w:trPr>
        <w:tc>
          <w:tcPr>
            <w:tcW w:w="1260" w:type="dxa"/>
            <w:shd w:val="clear" w:color="auto" w:fill="auto"/>
            <w:noWrap/>
            <w:vAlign w:val="bottom"/>
          </w:tcPr>
          <w:p w14:paraId="3F77D79D" w14:textId="77777777" w:rsidR="004D4721" w:rsidRPr="00CD53B8" w:rsidRDefault="004D4721" w:rsidP="006D4899">
            <w:pPr>
              <w:rPr>
                <w:color w:val="000000"/>
                <w:sz w:val="22"/>
                <w:szCs w:val="22"/>
              </w:rPr>
            </w:pPr>
            <w:r w:rsidRPr="00CD53B8">
              <w:rPr>
                <w:color w:val="000000"/>
                <w:sz w:val="22"/>
                <w:szCs w:val="22"/>
              </w:rPr>
              <w:t>Entognatha</w:t>
            </w:r>
          </w:p>
        </w:tc>
        <w:tc>
          <w:tcPr>
            <w:tcW w:w="2070" w:type="dxa"/>
            <w:shd w:val="clear" w:color="auto" w:fill="auto"/>
            <w:vAlign w:val="bottom"/>
          </w:tcPr>
          <w:p w14:paraId="73976817" w14:textId="77777777" w:rsidR="004D4721" w:rsidRPr="00CD53B8" w:rsidRDefault="004D4721" w:rsidP="006D4899">
            <w:pPr>
              <w:rPr>
                <w:color w:val="000000"/>
                <w:sz w:val="22"/>
                <w:szCs w:val="22"/>
              </w:rPr>
            </w:pPr>
            <w:r w:rsidRPr="00CD53B8">
              <w:rPr>
                <w:color w:val="000000"/>
                <w:sz w:val="22"/>
                <w:szCs w:val="22"/>
              </w:rPr>
              <w:t>Collembola</w:t>
            </w:r>
            <w:r w:rsidRPr="00CD53B8">
              <w:rPr>
                <w:color w:val="222222"/>
                <w:sz w:val="22"/>
                <w:szCs w:val="22"/>
                <w:shd w:val="clear" w:color="auto" w:fill="FFFFFF"/>
              </w:rPr>
              <w:sym w:font="Symbol" w:char="F0C4"/>
            </w:r>
          </w:p>
        </w:tc>
        <w:tc>
          <w:tcPr>
            <w:tcW w:w="3567" w:type="dxa"/>
            <w:shd w:val="clear" w:color="auto" w:fill="auto"/>
            <w:noWrap/>
            <w:vAlign w:val="bottom"/>
          </w:tcPr>
          <w:p w14:paraId="12813431" w14:textId="77777777" w:rsidR="004D4721" w:rsidRPr="00CD53B8" w:rsidRDefault="004D4721" w:rsidP="006D4899">
            <w:pPr>
              <w:rPr>
                <w:sz w:val="22"/>
                <w:szCs w:val="22"/>
              </w:rPr>
            </w:pPr>
          </w:p>
        </w:tc>
        <w:tc>
          <w:tcPr>
            <w:tcW w:w="933" w:type="dxa"/>
            <w:shd w:val="clear" w:color="auto" w:fill="auto"/>
            <w:noWrap/>
            <w:vAlign w:val="bottom"/>
          </w:tcPr>
          <w:p w14:paraId="01BBFCC5" w14:textId="77777777" w:rsidR="004D4721" w:rsidRPr="00CD53B8" w:rsidRDefault="004D4721" w:rsidP="006D4899">
            <w:pPr>
              <w:jc w:val="right"/>
              <w:rPr>
                <w:sz w:val="22"/>
                <w:szCs w:val="22"/>
              </w:rPr>
            </w:pPr>
          </w:p>
        </w:tc>
        <w:tc>
          <w:tcPr>
            <w:tcW w:w="1080" w:type="dxa"/>
            <w:shd w:val="clear" w:color="auto" w:fill="auto"/>
            <w:noWrap/>
            <w:vAlign w:val="bottom"/>
          </w:tcPr>
          <w:p w14:paraId="23DCB130" w14:textId="77777777" w:rsidR="004D4721" w:rsidRPr="00CD53B8" w:rsidRDefault="004D4721" w:rsidP="006D4899">
            <w:pPr>
              <w:jc w:val="right"/>
              <w:rPr>
                <w:sz w:val="22"/>
                <w:szCs w:val="22"/>
              </w:rPr>
            </w:pPr>
            <w:r w:rsidRPr="00CD53B8">
              <w:rPr>
                <w:sz w:val="22"/>
                <w:szCs w:val="22"/>
              </w:rPr>
              <w:t>217</w:t>
            </w:r>
          </w:p>
        </w:tc>
        <w:tc>
          <w:tcPr>
            <w:tcW w:w="799" w:type="dxa"/>
            <w:vAlign w:val="bottom"/>
          </w:tcPr>
          <w:p w14:paraId="64864AF1" w14:textId="77777777" w:rsidR="004D4721" w:rsidRPr="00CD53B8" w:rsidRDefault="004D4721" w:rsidP="006D4899">
            <w:pPr>
              <w:jc w:val="right"/>
              <w:rPr>
                <w:sz w:val="22"/>
                <w:szCs w:val="22"/>
              </w:rPr>
            </w:pPr>
          </w:p>
        </w:tc>
        <w:tc>
          <w:tcPr>
            <w:tcW w:w="1091" w:type="dxa"/>
            <w:vAlign w:val="bottom"/>
          </w:tcPr>
          <w:p w14:paraId="0EF5DB7E" w14:textId="77777777" w:rsidR="004D4721" w:rsidRPr="00CD53B8" w:rsidRDefault="004D4721" w:rsidP="006D4899">
            <w:pPr>
              <w:jc w:val="right"/>
              <w:rPr>
                <w:sz w:val="22"/>
                <w:szCs w:val="22"/>
              </w:rPr>
            </w:pPr>
            <w:r w:rsidRPr="00CD53B8">
              <w:rPr>
                <w:sz w:val="22"/>
                <w:szCs w:val="22"/>
              </w:rPr>
              <w:t>437</w:t>
            </w:r>
          </w:p>
        </w:tc>
        <w:tc>
          <w:tcPr>
            <w:tcW w:w="810" w:type="dxa"/>
            <w:vAlign w:val="bottom"/>
          </w:tcPr>
          <w:p w14:paraId="08F21F62" w14:textId="77777777" w:rsidR="004D4721" w:rsidRPr="00CD53B8" w:rsidRDefault="004D4721" w:rsidP="006D4899">
            <w:pPr>
              <w:jc w:val="right"/>
              <w:rPr>
                <w:sz w:val="22"/>
                <w:szCs w:val="22"/>
              </w:rPr>
            </w:pPr>
          </w:p>
        </w:tc>
        <w:tc>
          <w:tcPr>
            <w:tcW w:w="1080" w:type="dxa"/>
            <w:shd w:val="clear" w:color="auto" w:fill="auto"/>
            <w:vAlign w:val="bottom"/>
          </w:tcPr>
          <w:p w14:paraId="4BAAA554" w14:textId="77777777" w:rsidR="004D4721" w:rsidRPr="00CD53B8" w:rsidRDefault="004D4721" w:rsidP="006D4899">
            <w:pPr>
              <w:jc w:val="right"/>
              <w:rPr>
                <w:sz w:val="22"/>
                <w:szCs w:val="22"/>
              </w:rPr>
            </w:pPr>
            <w:r w:rsidRPr="00CD53B8">
              <w:rPr>
                <w:sz w:val="22"/>
                <w:szCs w:val="22"/>
              </w:rPr>
              <w:t>2,203</w:t>
            </w:r>
          </w:p>
        </w:tc>
        <w:tc>
          <w:tcPr>
            <w:tcW w:w="720" w:type="dxa"/>
            <w:shd w:val="clear" w:color="auto" w:fill="auto"/>
            <w:vAlign w:val="bottom"/>
          </w:tcPr>
          <w:p w14:paraId="6C95603A" w14:textId="77777777" w:rsidR="004D4721" w:rsidRPr="00CD53B8" w:rsidRDefault="004D4721" w:rsidP="006D4899">
            <w:pPr>
              <w:jc w:val="right"/>
              <w:rPr>
                <w:sz w:val="22"/>
                <w:szCs w:val="22"/>
              </w:rPr>
            </w:pPr>
          </w:p>
        </w:tc>
        <w:tc>
          <w:tcPr>
            <w:tcW w:w="1080" w:type="dxa"/>
            <w:shd w:val="clear" w:color="auto" w:fill="auto"/>
            <w:vAlign w:val="bottom"/>
          </w:tcPr>
          <w:p w14:paraId="399993AC" w14:textId="77777777" w:rsidR="004D4721" w:rsidRPr="00CD53B8" w:rsidRDefault="004D4721" w:rsidP="006D4899">
            <w:pPr>
              <w:jc w:val="right"/>
              <w:rPr>
                <w:sz w:val="22"/>
                <w:szCs w:val="22"/>
              </w:rPr>
            </w:pPr>
          </w:p>
        </w:tc>
      </w:tr>
      <w:tr w:rsidR="004D4721" w:rsidRPr="00CD53B8" w14:paraId="4BD132A9" w14:textId="77777777" w:rsidTr="000A19AC">
        <w:trPr>
          <w:trHeight w:val="20"/>
        </w:trPr>
        <w:tc>
          <w:tcPr>
            <w:tcW w:w="1260" w:type="dxa"/>
            <w:shd w:val="clear" w:color="auto" w:fill="auto"/>
            <w:noWrap/>
            <w:vAlign w:val="bottom"/>
            <w:hideMark/>
          </w:tcPr>
          <w:p w14:paraId="79B26734" w14:textId="77777777" w:rsidR="004D4721" w:rsidRPr="00CD53B8" w:rsidRDefault="004D4721" w:rsidP="006D4899">
            <w:pPr>
              <w:rPr>
                <w:color w:val="000000"/>
                <w:sz w:val="22"/>
                <w:szCs w:val="22"/>
              </w:rPr>
            </w:pPr>
            <w:r w:rsidRPr="00CD53B8">
              <w:rPr>
                <w:color w:val="000000"/>
                <w:sz w:val="22"/>
                <w:szCs w:val="22"/>
              </w:rPr>
              <w:t>Insecta</w:t>
            </w:r>
          </w:p>
        </w:tc>
        <w:tc>
          <w:tcPr>
            <w:tcW w:w="2070" w:type="dxa"/>
            <w:shd w:val="clear" w:color="auto" w:fill="auto"/>
            <w:vAlign w:val="bottom"/>
            <w:hideMark/>
          </w:tcPr>
          <w:p w14:paraId="4C2E3259" w14:textId="77777777" w:rsidR="004D4721" w:rsidRPr="00CD53B8" w:rsidRDefault="004D4721" w:rsidP="006D4899">
            <w:pPr>
              <w:rPr>
                <w:color w:val="000000"/>
                <w:sz w:val="22"/>
                <w:szCs w:val="22"/>
              </w:rPr>
            </w:pPr>
          </w:p>
        </w:tc>
        <w:tc>
          <w:tcPr>
            <w:tcW w:w="3567" w:type="dxa"/>
            <w:shd w:val="clear" w:color="auto" w:fill="auto"/>
            <w:noWrap/>
            <w:vAlign w:val="bottom"/>
            <w:hideMark/>
          </w:tcPr>
          <w:p w14:paraId="234E4EEF" w14:textId="77777777" w:rsidR="004D4721" w:rsidRPr="00CD53B8" w:rsidRDefault="004D4721" w:rsidP="006D4899">
            <w:pPr>
              <w:rPr>
                <w:sz w:val="22"/>
                <w:szCs w:val="22"/>
              </w:rPr>
            </w:pPr>
          </w:p>
        </w:tc>
        <w:tc>
          <w:tcPr>
            <w:tcW w:w="933" w:type="dxa"/>
            <w:shd w:val="clear" w:color="auto" w:fill="auto"/>
            <w:noWrap/>
            <w:vAlign w:val="bottom"/>
            <w:hideMark/>
          </w:tcPr>
          <w:p w14:paraId="0E36EF0F" w14:textId="77777777" w:rsidR="004D4721" w:rsidRPr="00CD53B8" w:rsidRDefault="004D4721" w:rsidP="006D4899">
            <w:pPr>
              <w:jc w:val="right"/>
              <w:rPr>
                <w:sz w:val="22"/>
                <w:szCs w:val="22"/>
              </w:rPr>
            </w:pPr>
          </w:p>
        </w:tc>
        <w:tc>
          <w:tcPr>
            <w:tcW w:w="1080" w:type="dxa"/>
            <w:shd w:val="clear" w:color="auto" w:fill="auto"/>
            <w:noWrap/>
            <w:vAlign w:val="bottom"/>
            <w:hideMark/>
          </w:tcPr>
          <w:p w14:paraId="6C7DC9D2" w14:textId="77777777" w:rsidR="004D4721" w:rsidRPr="00CD53B8" w:rsidRDefault="004D4721" w:rsidP="006D4899">
            <w:pPr>
              <w:jc w:val="right"/>
              <w:rPr>
                <w:sz w:val="22"/>
                <w:szCs w:val="22"/>
              </w:rPr>
            </w:pPr>
          </w:p>
        </w:tc>
        <w:tc>
          <w:tcPr>
            <w:tcW w:w="799" w:type="dxa"/>
            <w:vAlign w:val="bottom"/>
          </w:tcPr>
          <w:p w14:paraId="30B4600C" w14:textId="77777777" w:rsidR="004D4721" w:rsidRPr="00CD53B8" w:rsidRDefault="004D4721" w:rsidP="006D4899">
            <w:pPr>
              <w:jc w:val="right"/>
              <w:rPr>
                <w:sz w:val="22"/>
                <w:szCs w:val="22"/>
              </w:rPr>
            </w:pPr>
          </w:p>
        </w:tc>
        <w:tc>
          <w:tcPr>
            <w:tcW w:w="1091" w:type="dxa"/>
            <w:vAlign w:val="bottom"/>
          </w:tcPr>
          <w:p w14:paraId="12D56F6C" w14:textId="77777777" w:rsidR="004D4721" w:rsidRPr="00CD53B8" w:rsidRDefault="004D4721" w:rsidP="006D4899">
            <w:pPr>
              <w:jc w:val="right"/>
              <w:rPr>
                <w:sz w:val="22"/>
                <w:szCs w:val="22"/>
              </w:rPr>
            </w:pPr>
          </w:p>
        </w:tc>
        <w:tc>
          <w:tcPr>
            <w:tcW w:w="810" w:type="dxa"/>
            <w:vAlign w:val="bottom"/>
          </w:tcPr>
          <w:p w14:paraId="21204B84" w14:textId="77777777" w:rsidR="004D4721" w:rsidRPr="00CD53B8" w:rsidRDefault="004D4721" w:rsidP="006D4899">
            <w:pPr>
              <w:jc w:val="right"/>
              <w:rPr>
                <w:sz w:val="22"/>
                <w:szCs w:val="22"/>
              </w:rPr>
            </w:pPr>
          </w:p>
        </w:tc>
        <w:tc>
          <w:tcPr>
            <w:tcW w:w="1080" w:type="dxa"/>
            <w:shd w:val="clear" w:color="auto" w:fill="auto"/>
            <w:vAlign w:val="bottom"/>
          </w:tcPr>
          <w:p w14:paraId="6EFDD327" w14:textId="77777777" w:rsidR="004D4721" w:rsidRPr="00CD53B8" w:rsidRDefault="004D4721" w:rsidP="006D4899">
            <w:pPr>
              <w:jc w:val="right"/>
              <w:rPr>
                <w:sz w:val="22"/>
                <w:szCs w:val="22"/>
              </w:rPr>
            </w:pPr>
          </w:p>
        </w:tc>
        <w:tc>
          <w:tcPr>
            <w:tcW w:w="720" w:type="dxa"/>
            <w:shd w:val="clear" w:color="auto" w:fill="auto"/>
            <w:vAlign w:val="bottom"/>
          </w:tcPr>
          <w:p w14:paraId="1A9A74F5" w14:textId="77777777" w:rsidR="004D4721" w:rsidRPr="00CD53B8" w:rsidRDefault="004D4721" w:rsidP="006D4899">
            <w:pPr>
              <w:jc w:val="right"/>
              <w:rPr>
                <w:sz w:val="22"/>
                <w:szCs w:val="22"/>
              </w:rPr>
            </w:pPr>
          </w:p>
        </w:tc>
        <w:tc>
          <w:tcPr>
            <w:tcW w:w="1080" w:type="dxa"/>
            <w:shd w:val="clear" w:color="auto" w:fill="auto"/>
            <w:vAlign w:val="bottom"/>
          </w:tcPr>
          <w:p w14:paraId="3285A329" w14:textId="77777777" w:rsidR="004D4721" w:rsidRPr="00CD53B8" w:rsidRDefault="004D4721" w:rsidP="006D4899">
            <w:pPr>
              <w:jc w:val="right"/>
              <w:rPr>
                <w:sz w:val="22"/>
                <w:szCs w:val="22"/>
              </w:rPr>
            </w:pPr>
          </w:p>
        </w:tc>
      </w:tr>
      <w:tr w:rsidR="004D4721" w:rsidRPr="00CD53B8" w14:paraId="287634F5" w14:textId="77777777" w:rsidTr="000A19AC">
        <w:trPr>
          <w:trHeight w:val="20"/>
        </w:trPr>
        <w:tc>
          <w:tcPr>
            <w:tcW w:w="1260" w:type="dxa"/>
            <w:shd w:val="clear" w:color="auto" w:fill="auto"/>
            <w:noWrap/>
            <w:vAlign w:val="bottom"/>
            <w:hideMark/>
          </w:tcPr>
          <w:p w14:paraId="33916446" w14:textId="77777777" w:rsidR="004D4721" w:rsidRPr="00CD53B8" w:rsidRDefault="004D4721" w:rsidP="006D4899">
            <w:pPr>
              <w:rPr>
                <w:sz w:val="22"/>
                <w:szCs w:val="22"/>
              </w:rPr>
            </w:pPr>
          </w:p>
        </w:tc>
        <w:tc>
          <w:tcPr>
            <w:tcW w:w="2070" w:type="dxa"/>
            <w:shd w:val="clear" w:color="auto" w:fill="auto"/>
            <w:vAlign w:val="bottom"/>
            <w:hideMark/>
          </w:tcPr>
          <w:p w14:paraId="6BC093F7" w14:textId="77777777" w:rsidR="004D4721" w:rsidRPr="00CD53B8" w:rsidRDefault="004D4721" w:rsidP="006D4899">
            <w:pPr>
              <w:rPr>
                <w:color w:val="000000"/>
                <w:sz w:val="22"/>
                <w:szCs w:val="22"/>
              </w:rPr>
            </w:pPr>
            <w:r w:rsidRPr="00CD53B8">
              <w:rPr>
                <w:color w:val="000000"/>
                <w:sz w:val="22"/>
                <w:szCs w:val="22"/>
              </w:rPr>
              <w:t>Blattodea</w:t>
            </w:r>
            <w:r w:rsidRPr="00CD53B8">
              <w:rPr>
                <w:color w:val="222222"/>
                <w:sz w:val="22"/>
                <w:szCs w:val="22"/>
                <w:shd w:val="clear" w:color="auto" w:fill="FFFFFF"/>
              </w:rPr>
              <w:sym w:font="Symbol" w:char="F0C4"/>
            </w:r>
          </w:p>
        </w:tc>
        <w:tc>
          <w:tcPr>
            <w:tcW w:w="3567" w:type="dxa"/>
            <w:shd w:val="clear" w:color="auto" w:fill="auto"/>
            <w:noWrap/>
            <w:vAlign w:val="bottom"/>
            <w:hideMark/>
          </w:tcPr>
          <w:p w14:paraId="55F94FF5" w14:textId="77777777" w:rsidR="004D4721" w:rsidRPr="00CD53B8" w:rsidRDefault="004D4721" w:rsidP="006D4899">
            <w:pPr>
              <w:rPr>
                <w:color w:val="000000"/>
                <w:sz w:val="22"/>
                <w:szCs w:val="22"/>
              </w:rPr>
            </w:pPr>
            <w:r w:rsidRPr="00CD53B8">
              <w:rPr>
                <w:color w:val="000000"/>
                <w:sz w:val="22"/>
                <w:szCs w:val="22"/>
              </w:rPr>
              <w:t xml:space="preserve"> adult</w:t>
            </w:r>
          </w:p>
        </w:tc>
        <w:tc>
          <w:tcPr>
            <w:tcW w:w="933" w:type="dxa"/>
            <w:shd w:val="clear" w:color="auto" w:fill="auto"/>
            <w:noWrap/>
            <w:vAlign w:val="bottom"/>
            <w:hideMark/>
          </w:tcPr>
          <w:p w14:paraId="587D5321"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5AEAECC2"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799" w:type="dxa"/>
            <w:vAlign w:val="bottom"/>
          </w:tcPr>
          <w:p w14:paraId="0189AB2B" w14:textId="77777777" w:rsidR="004D4721" w:rsidRPr="00CD53B8" w:rsidRDefault="004D4721" w:rsidP="006D4899">
            <w:pPr>
              <w:jc w:val="right"/>
              <w:rPr>
                <w:color w:val="000000"/>
                <w:sz w:val="22"/>
                <w:szCs w:val="22"/>
              </w:rPr>
            </w:pPr>
          </w:p>
        </w:tc>
        <w:tc>
          <w:tcPr>
            <w:tcW w:w="1091" w:type="dxa"/>
            <w:vAlign w:val="bottom"/>
          </w:tcPr>
          <w:p w14:paraId="19783830" w14:textId="77777777" w:rsidR="004D4721" w:rsidRPr="00CD53B8" w:rsidRDefault="004D4721" w:rsidP="006D4899">
            <w:pPr>
              <w:jc w:val="right"/>
              <w:rPr>
                <w:color w:val="000000"/>
                <w:sz w:val="22"/>
                <w:szCs w:val="22"/>
              </w:rPr>
            </w:pPr>
          </w:p>
        </w:tc>
        <w:tc>
          <w:tcPr>
            <w:tcW w:w="810" w:type="dxa"/>
            <w:vAlign w:val="bottom"/>
          </w:tcPr>
          <w:p w14:paraId="34103952" w14:textId="77777777" w:rsidR="004D4721" w:rsidRPr="00CD53B8" w:rsidRDefault="004D4721" w:rsidP="006D4899">
            <w:pPr>
              <w:jc w:val="right"/>
              <w:rPr>
                <w:color w:val="000000"/>
                <w:sz w:val="22"/>
                <w:szCs w:val="22"/>
              </w:rPr>
            </w:pPr>
          </w:p>
        </w:tc>
        <w:tc>
          <w:tcPr>
            <w:tcW w:w="1080" w:type="dxa"/>
            <w:shd w:val="clear" w:color="auto" w:fill="auto"/>
            <w:vAlign w:val="bottom"/>
          </w:tcPr>
          <w:p w14:paraId="6D73C063"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720" w:type="dxa"/>
            <w:shd w:val="clear" w:color="auto" w:fill="auto"/>
            <w:vAlign w:val="bottom"/>
          </w:tcPr>
          <w:p w14:paraId="0CA88400" w14:textId="77777777" w:rsidR="004D4721" w:rsidRPr="00CD53B8" w:rsidRDefault="004D4721" w:rsidP="006D4899">
            <w:pPr>
              <w:jc w:val="right"/>
              <w:rPr>
                <w:color w:val="000000"/>
                <w:sz w:val="22"/>
                <w:szCs w:val="22"/>
              </w:rPr>
            </w:pPr>
          </w:p>
        </w:tc>
        <w:tc>
          <w:tcPr>
            <w:tcW w:w="1080" w:type="dxa"/>
            <w:shd w:val="clear" w:color="auto" w:fill="auto"/>
            <w:vAlign w:val="bottom"/>
          </w:tcPr>
          <w:p w14:paraId="37DCB0C5" w14:textId="77777777" w:rsidR="004D4721" w:rsidRPr="00CD53B8" w:rsidRDefault="004D4721" w:rsidP="006D4899">
            <w:pPr>
              <w:jc w:val="right"/>
              <w:rPr>
                <w:color w:val="000000"/>
                <w:sz w:val="22"/>
                <w:szCs w:val="22"/>
              </w:rPr>
            </w:pPr>
            <w:r w:rsidRPr="00CD53B8">
              <w:rPr>
                <w:color w:val="000000"/>
                <w:sz w:val="22"/>
                <w:szCs w:val="22"/>
              </w:rPr>
              <w:t>4</w:t>
            </w:r>
          </w:p>
        </w:tc>
      </w:tr>
      <w:tr w:rsidR="004D4721" w:rsidRPr="00CD53B8" w14:paraId="272D4F9C" w14:textId="77777777" w:rsidTr="000A19AC">
        <w:trPr>
          <w:trHeight w:val="20"/>
        </w:trPr>
        <w:tc>
          <w:tcPr>
            <w:tcW w:w="1260" w:type="dxa"/>
            <w:shd w:val="clear" w:color="auto" w:fill="auto"/>
            <w:noWrap/>
            <w:vAlign w:val="bottom"/>
          </w:tcPr>
          <w:p w14:paraId="59DA681B" w14:textId="77777777" w:rsidR="004D4721" w:rsidRPr="00CD53B8" w:rsidRDefault="004D4721" w:rsidP="006D4899">
            <w:pPr>
              <w:rPr>
                <w:sz w:val="22"/>
                <w:szCs w:val="22"/>
              </w:rPr>
            </w:pPr>
          </w:p>
        </w:tc>
        <w:tc>
          <w:tcPr>
            <w:tcW w:w="2070" w:type="dxa"/>
            <w:shd w:val="clear" w:color="auto" w:fill="auto"/>
            <w:vAlign w:val="bottom"/>
          </w:tcPr>
          <w:p w14:paraId="2AD8AA21" w14:textId="77777777" w:rsidR="004D4721" w:rsidRPr="00CD53B8" w:rsidRDefault="004D4721" w:rsidP="006D4899">
            <w:pPr>
              <w:rPr>
                <w:color w:val="000000"/>
                <w:sz w:val="22"/>
                <w:szCs w:val="22"/>
              </w:rPr>
            </w:pPr>
          </w:p>
        </w:tc>
        <w:tc>
          <w:tcPr>
            <w:tcW w:w="3567" w:type="dxa"/>
            <w:shd w:val="clear" w:color="auto" w:fill="auto"/>
            <w:noWrap/>
            <w:vAlign w:val="bottom"/>
          </w:tcPr>
          <w:p w14:paraId="5503710E" w14:textId="77777777" w:rsidR="004D4721" w:rsidRPr="00CD53B8" w:rsidRDefault="004D4721" w:rsidP="006D4899">
            <w:pPr>
              <w:rPr>
                <w:color w:val="000000"/>
                <w:sz w:val="22"/>
                <w:szCs w:val="22"/>
              </w:rPr>
            </w:pPr>
            <w:r w:rsidRPr="00CD53B8">
              <w:rPr>
                <w:color w:val="000000"/>
                <w:sz w:val="22"/>
                <w:szCs w:val="22"/>
              </w:rPr>
              <w:t>immature</w:t>
            </w:r>
          </w:p>
        </w:tc>
        <w:tc>
          <w:tcPr>
            <w:tcW w:w="933" w:type="dxa"/>
            <w:shd w:val="clear" w:color="auto" w:fill="auto"/>
            <w:noWrap/>
            <w:vAlign w:val="bottom"/>
          </w:tcPr>
          <w:p w14:paraId="0015015A"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40E19650" w14:textId="77777777" w:rsidR="004D4721" w:rsidRPr="00CD53B8" w:rsidRDefault="004D4721" w:rsidP="006D4899">
            <w:pPr>
              <w:jc w:val="right"/>
              <w:rPr>
                <w:color w:val="000000"/>
                <w:sz w:val="22"/>
                <w:szCs w:val="22"/>
              </w:rPr>
            </w:pPr>
            <w:r w:rsidRPr="00CD53B8">
              <w:rPr>
                <w:color w:val="000000"/>
                <w:sz w:val="22"/>
                <w:szCs w:val="22"/>
              </w:rPr>
              <w:t>1</w:t>
            </w:r>
          </w:p>
        </w:tc>
        <w:tc>
          <w:tcPr>
            <w:tcW w:w="799" w:type="dxa"/>
            <w:vAlign w:val="bottom"/>
          </w:tcPr>
          <w:p w14:paraId="295052E2" w14:textId="77777777" w:rsidR="004D4721" w:rsidRPr="00CD53B8" w:rsidRDefault="004D4721" w:rsidP="006D4899">
            <w:pPr>
              <w:jc w:val="right"/>
              <w:rPr>
                <w:color w:val="000000"/>
                <w:sz w:val="22"/>
                <w:szCs w:val="22"/>
              </w:rPr>
            </w:pPr>
          </w:p>
        </w:tc>
        <w:tc>
          <w:tcPr>
            <w:tcW w:w="1091" w:type="dxa"/>
            <w:vAlign w:val="bottom"/>
          </w:tcPr>
          <w:p w14:paraId="098864B9" w14:textId="77777777" w:rsidR="004D4721" w:rsidRPr="00CD53B8" w:rsidRDefault="004D4721" w:rsidP="006D4899">
            <w:pPr>
              <w:jc w:val="right"/>
              <w:rPr>
                <w:color w:val="000000"/>
                <w:sz w:val="22"/>
                <w:szCs w:val="22"/>
              </w:rPr>
            </w:pPr>
          </w:p>
        </w:tc>
        <w:tc>
          <w:tcPr>
            <w:tcW w:w="810" w:type="dxa"/>
            <w:vAlign w:val="bottom"/>
          </w:tcPr>
          <w:p w14:paraId="508CBEA9" w14:textId="77777777" w:rsidR="004D4721" w:rsidRPr="00CD53B8" w:rsidRDefault="004D4721" w:rsidP="006D4899">
            <w:pPr>
              <w:jc w:val="right"/>
              <w:rPr>
                <w:color w:val="000000"/>
                <w:sz w:val="22"/>
                <w:szCs w:val="22"/>
              </w:rPr>
            </w:pPr>
          </w:p>
        </w:tc>
        <w:tc>
          <w:tcPr>
            <w:tcW w:w="1080" w:type="dxa"/>
            <w:shd w:val="clear" w:color="auto" w:fill="auto"/>
            <w:vAlign w:val="bottom"/>
          </w:tcPr>
          <w:p w14:paraId="427B2EBD" w14:textId="77777777" w:rsidR="004D4721" w:rsidRPr="00CD53B8" w:rsidRDefault="004D4721" w:rsidP="006D4899">
            <w:pPr>
              <w:jc w:val="right"/>
              <w:rPr>
                <w:color w:val="000000"/>
                <w:sz w:val="22"/>
                <w:szCs w:val="22"/>
              </w:rPr>
            </w:pPr>
            <w:r w:rsidRPr="00CD53B8">
              <w:rPr>
                <w:color w:val="000000"/>
                <w:sz w:val="22"/>
                <w:szCs w:val="22"/>
              </w:rPr>
              <w:t>2</w:t>
            </w:r>
          </w:p>
        </w:tc>
        <w:tc>
          <w:tcPr>
            <w:tcW w:w="720" w:type="dxa"/>
            <w:shd w:val="clear" w:color="auto" w:fill="auto"/>
            <w:vAlign w:val="bottom"/>
          </w:tcPr>
          <w:p w14:paraId="0ABCDE3B" w14:textId="77777777" w:rsidR="004D4721" w:rsidRPr="00CD53B8" w:rsidRDefault="004D4721" w:rsidP="006D4899">
            <w:pPr>
              <w:jc w:val="right"/>
              <w:rPr>
                <w:color w:val="000000"/>
                <w:sz w:val="22"/>
                <w:szCs w:val="22"/>
              </w:rPr>
            </w:pPr>
          </w:p>
        </w:tc>
        <w:tc>
          <w:tcPr>
            <w:tcW w:w="1080" w:type="dxa"/>
            <w:shd w:val="clear" w:color="auto" w:fill="auto"/>
            <w:vAlign w:val="bottom"/>
          </w:tcPr>
          <w:p w14:paraId="0AA6418C" w14:textId="77777777" w:rsidR="004D4721" w:rsidRPr="00CD53B8" w:rsidRDefault="004D4721" w:rsidP="006D4899">
            <w:pPr>
              <w:jc w:val="right"/>
              <w:rPr>
                <w:color w:val="000000"/>
                <w:sz w:val="22"/>
                <w:szCs w:val="22"/>
              </w:rPr>
            </w:pPr>
          </w:p>
        </w:tc>
      </w:tr>
      <w:tr w:rsidR="004D4721" w:rsidRPr="00CD53B8" w14:paraId="2A05D27C" w14:textId="77777777" w:rsidTr="000A19AC">
        <w:trPr>
          <w:trHeight w:val="20"/>
        </w:trPr>
        <w:tc>
          <w:tcPr>
            <w:tcW w:w="1260" w:type="dxa"/>
            <w:shd w:val="clear" w:color="auto" w:fill="auto"/>
            <w:noWrap/>
            <w:vAlign w:val="bottom"/>
            <w:hideMark/>
          </w:tcPr>
          <w:p w14:paraId="1053CC8C" w14:textId="77777777" w:rsidR="004D4721" w:rsidRPr="00CD53B8" w:rsidRDefault="004D4721" w:rsidP="006D4899">
            <w:pPr>
              <w:rPr>
                <w:sz w:val="22"/>
                <w:szCs w:val="22"/>
              </w:rPr>
            </w:pPr>
          </w:p>
        </w:tc>
        <w:tc>
          <w:tcPr>
            <w:tcW w:w="2070" w:type="dxa"/>
            <w:shd w:val="clear" w:color="auto" w:fill="auto"/>
            <w:vAlign w:val="bottom"/>
            <w:hideMark/>
          </w:tcPr>
          <w:p w14:paraId="79DAC529" w14:textId="77777777" w:rsidR="004D4721" w:rsidRPr="00CD53B8" w:rsidRDefault="004D4721" w:rsidP="006D4899">
            <w:pPr>
              <w:rPr>
                <w:color w:val="000000"/>
                <w:sz w:val="22"/>
                <w:szCs w:val="22"/>
              </w:rPr>
            </w:pPr>
            <w:r w:rsidRPr="00CD53B8">
              <w:rPr>
                <w:color w:val="000000"/>
                <w:sz w:val="22"/>
                <w:szCs w:val="22"/>
              </w:rPr>
              <w:t>Coleoptera (+immatures)</w:t>
            </w:r>
          </w:p>
        </w:tc>
        <w:tc>
          <w:tcPr>
            <w:tcW w:w="3567" w:type="dxa"/>
            <w:shd w:val="clear" w:color="auto" w:fill="auto"/>
            <w:noWrap/>
            <w:vAlign w:val="bottom"/>
            <w:hideMark/>
          </w:tcPr>
          <w:p w14:paraId="58CABFD6" w14:textId="77777777" w:rsidR="004D4721" w:rsidRPr="00CD53B8" w:rsidRDefault="004D4721" w:rsidP="006D4899">
            <w:pPr>
              <w:rPr>
                <w:color w:val="000000"/>
                <w:sz w:val="22"/>
                <w:szCs w:val="22"/>
              </w:rPr>
            </w:pPr>
            <w:r w:rsidRPr="00CD53B8">
              <w:rPr>
                <w:color w:val="000000"/>
                <w:sz w:val="22"/>
                <w:szCs w:val="22"/>
              </w:rPr>
              <w:t xml:space="preserve"> unidentified</w:t>
            </w:r>
          </w:p>
        </w:tc>
        <w:tc>
          <w:tcPr>
            <w:tcW w:w="933" w:type="dxa"/>
            <w:shd w:val="clear" w:color="auto" w:fill="auto"/>
            <w:noWrap/>
            <w:vAlign w:val="bottom"/>
            <w:hideMark/>
          </w:tcPr>
          <w:p w14:paraId="752E5E03" w14:textId="77777777" w:rsidR="004D4721" w:rsidRPr="00CD53B8" w:rsidRDefault="004D4721" w:rsidP="006D4899">
            <w:pPr>
              <w:jc w:val="right"/>
              <w:rPr>
                <w:color w:val="000000"/>
                <w:sz w:val="22"/>
                <w:szCs w:val="22"/>
              </w:rPr>
            </w:pPr>
            <w:r w:rsidRPr="00CD53B8">
              <w:rPr>
                <w:color w:val="000000"/>
                <w:sz w:val="22"/>
                <w:szCs w:val="22"/>
              </w:rPr>
              <w:t>18</w:t>
            </w:r>
          </w:p>
        </w:tc>
        <w:tc>
          <w:tcPr>
            <w:tcW w:w="1080" w:type="dxa"/>
            <w:shd w:val="clear" w:color="auto" w:fill="auto"/>
            <w:noWrap/>
            <w:vAlign w:val="bottom"/>
            <w:hideMark/>
          </w:tcPr>
          <w:p w14:paraId="0ED9A12A" w14:textId="77777777" w:rsidR="004D4721" w:rsidRPr="00CD53B8" w:rsidRDefault="004D4721" w:rsidP="006D4899">
            <w:pPr>
              <w:jc w:val="right"/>
              <w:rPr>
                <w:color w:val="000000"/>
                <w:sz w:val="22"/>
                <w:szCs w:val="22"/>
              </w:rPr>
            </w:pPr>
            <w:r w:rsidRPr="00CD53B8">
              <w:rPr>
                <w:color w:val="000000"/>
                <w:sz w:val="22"/>
                <w:szCs w:val="22"/>
              </w:rPr>
              <w:t>140</w:t>
            </w:r>
          </w:p>
        </w:tc>
        <w:tc>
          <w:tcPr>
            <w:tcW w:w="799" w:type="dxa"/>
            <w:vAlign w:val="bottom"/>
          </w:tcPr>
          <w:p w14:paraId="4E087657" w14:textId="77777777" w:rsidR="004D4721" w:rsidRPr="00CD53B8" w:rsidRDefault="004D4721" w:rsidP="006D4899">
            <w:pPr>
              <w:jc w:val="right"/>
              <w:rPr>
                <w:color w:val="000000"/>
                <w:sz w:val="22"/>
                <w:szCs w:val="22"/>
              </w:rPr>
            </w:pPr>
            <w:r w:rsidRPr="00CD53B8">
              <w:rPr>
                <w:color w:val="000000"/>
                <w:sz w:val="22"/>
                <w:szCs w:val="22"/>
              </w:rPr>
              <w:t>5</w:t>
            </w:r>
          </w:p>
        </w:tc>
        <w:tc>
          <w:tcPr>
            <w:tcW w:w="1091" w:type="dxa"/>
            <w:vAlign w:val="bottom"/>
          </w:tcPr>
          <w:p w14:paraId="35B0B648" w14:textId="77777777" w:rsidR="004D4721" w:rsidRPr="00CD53B8" w:rsidRDefault="004D4721" w:rsidP="006D4899">
            <w:pPr>
              <w:jc w:val="right"/>
              <w:rPr>
                <w:color w:val="000000"/>
                <w:sz w:val="22"/>
                <w:szCs w:val="22"/>
              </w:rPr>
            </w:pPr>
            <w:r w:rsidRPr="00CD53B8">
              <w:rPr>
                <w:color w:val="000000"/>
                <w:sz w:val="22"/>
                <w:szCs w:val="22"/>
              </w:rPr>
              <w:t>36</w:t>
            </w:r>
          </w:p>
        </w:tc>
        <w:tc>
          <w:tcPr>
            <w:tcW w:w="810" w:type="dxa"/>
            <w:vAlign w:val="bottom"/>
          </w:tcPr>
          <w:p w14:paraId="574DB75B" w14:textId="77777777" w:rsidR="004D4721" w:rsidRPr="00CD53B8" w:rsidRDefault="004D4721" w:rsidP="006D4899">
            <w:pPr>
              <w:jc w:val="right"/>
              <w:rPr>
                <w:color w:val="000000"/>
                <w:sz w:val="22"/>
                <w:szCs w:val="22"/>
              </w:rPr>
            </w:pPr>
          </w:p>
        </w:tc>
        <w:tc>
          <w:tcPr>
            <w:tcW w:w="1080" w:type="dxa"/>
            <w:shd w:val="clear" w:color="auto" w:fill="auto"/>
            <w:vAlign w:val="bottom"/>
          </w:tcPr>
          <w:p w14:paraId="5B7FF7AC" w14:textId="77777777" w:rsidR="004D4721" w:rsidRPr="00CD53B8" w:rsidRDefault="004D4721" w:rsidP="006D4899">
            <w:pPr>
              <w:jc w:val="right"/>
              <w:rPr>
                <w:color w:val="000000"/>
                <w:sz w:val="22"/>
                <w:szCs w:val="22"/>
              </w:rPr>
            </w:pPr>
            <w:r w:rsidRPr="00CD53B8">
              <w:rPr>
                <w:color w:val="000000"/>
                <w:sz w:val="22"/>
                <w:szCs w:val="22"/>
              </w:rPr>
              <w:t>184</w:t>
            </w:r>
          </w:p>
        </w:tc>
        <w:tc>
          <w:tcPr>
            <w:tcW w:w="720" w:type="dxa"/>
            <w:shd w:val="clear" w:color="auto" w:fill="auto"/>
            <w:vAlign w:val="bottom"/>
          </w:tcPr>
          <w:p w14:paraId="574D649D" w14:textId="77777777" w:rsidR="004D4721" w:rsidRPr="00CD53B8" w:rsidRDefault="004D4721" w:rsidP="006D4899">
            <w:pPr>
              <w:jc w:val="right"/>
              <w:rPr>
                <w:color w:val="000000"/>
                <w:sz w:val="22"/>
                <w:szCs w:val="22"/>
              </w:rPr>
            </w:pPr>
            <w:r w:rsidRPr="00CD53B8">
              <w:rPr>
                <w:color w:val="000000"/>
                <w:sz w:val="22"/>
                <w:szCs w:val="22"/>
              </w:rPr>
              <w:t>13</w:t>
            </w:r>
          </w:p>
        </w:tc>
        <w:tc>
          <w:tcPr>
            <w:tcW w:w="1080" w:type="dxa"/>
            <w:shd w:val="clear" w:color="auto" w:fill="auto"/>
            <w:vAlign w:val="bottom"/>
          </w:tcPr>
          <w:p w14:paraId="4F19C0CA" w14:textId="77777777" w:rsidR="004D4721" w:rsidRPr="00CD53B8" w:rsidRDefault="004D4721" w:rsidP="006D4899">
            <w:pPr>
              <w:jc w:val="right"/>
              <w:rPr>
                <w:color w:val="000000"/>
                <w:sz w:val="22"/>
                <w:szCs w:val="22"/>
              </w:rPr>
            </w:pPr>
            <w:r w:rsidRPr="00CD53B8">
              <w:rPr>
                <w:color w:val="000000"/>
                <w:sz w:val="22"/>
                <w:szCs w:val="22"/>
              </w:rPr>
              <w:t>49</w:t>
            </w:r>
          </w:p>
        </w:tc>
      </w:tr>
      <w:tr w:rsidR="004D4721" w:rsidRPr="00CD53B8" w14:paraId="07290581" w14:textId="77777777" w:rsidTr="000A19AC">
        <w:trPr>
          <w:trHeight w:val="20"/>
        </w:trPr>
        <w:tc>
          <w:tcPr>
            <w:tcW w:w="1260" w:type="dxa"/>
            <w:shd w:val="clear" w:color="auto" w:fill="auto"/>
            <w:noWrap/>
            <w:vAlign w:val="bottom"/>
            <w:hideMark/>
          </w:tcPr>
          <w:p w14:paraId="3C68B55D" w14:textId="77777777" w:rsidR="004D4721" w:rsidRPr="00CD53B8" w:rsidRDefault="004D4721" w:rsidP="006D4899">
            <w:pPr>
              <w:rPr>
                <w:sz w:val="22"/>
                <w:szCs w:val="22"/>
              </w:rPr>
            </w:pPr>
          </w:p>
        </w:tc>
        <w:tc>
          <w:tcPr>
            <w:tcW w:w="2070" w:type="dxa"/>
            <w:shd w:val="clear" w:color="auto" w:fill="auto"/>
            <w:vAlign w:val="bottom"/>
            <w:hideMark/>
          </w:tcPr>
          <w:p w14:paraId="18029438" w14:textId="77777777" w:rsidR="004D4721" w:rsidRPr="00CD53B8" w:rsidRDefault="004D4721" w:rsidP="006D4899">
            <w:pPr>
              <w:jc w:val="right"/>
              <w:rPr>
                <w:sz w:val="22"/>
                <w:szCs w:val="22"/>
              </w:rPr>
            </w:pPr>
            <w:r w:rsidRPr="00CD53B8">
              <w:rPr>
                <w:color w:val="000000"/>
                <w:sz w:val="22"/>
                <w:szCs w:val="22"/>
              </w:rPr>
              <w:t>Anthribiidae</w:t>
            </w:r>
            <w:r w:rsidRPr="00CD53B8">
              <w:rPr>
                <w:color w:val="222222"/>
                <w:sz w:val="22"/>
                <w:szCs w:val="22"/>
                <w:shd w:val="clear" w:color="auto" w:fill="FFFFFF"/>
              </w:rPr>
              <w:sym w:font="Symbol" w:char="F0C4"/>
            </w:r>
          </w:p>
        </w:tc>
        <w:tc>
          <w:tcPr>
            <w:tcW w:w="3567" w:type="dxa"/>
            <w:shd w:val="clear" w:color="auto" w:fill="auto"/>
            <w:noWrap/>
            <w:vAlign w:val="bottom"/>
            <w:hideMark/>
          </w:tcPr>
          <w:p w14:paraId="35FCDD3E"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0C07681" w14:textId="77777777" w:rsidR="004D4721" w:rsidRPr="00CD53B8" w:rsidRDefault="004D4721" w:rsidP="006D4899">
            <w:pPr>
              <w:jc w:val="right"/>
              <w:rPr>
                <w:color w:val="000000"/>
                <w:sz w:val="22"/>
                <w:szCs w:val="22"/>
              </w:rPr>
            </w:pPr>
            <w:r w:rsidRPr="00CD53B8">
              <w:rPr>
                <w:color w:val="000000"/>
                <w:sz w:val="22"/>
                <w:szCs w:val="22"/>
              </w:rPr>
              <w:t>10</w:t>
            </w:r>
          </w:p>
        </w:tc>
        <w:tc>
          <w:tcPr>
            <w:tcW w:w="1080" w:type="dxa"/>
            <w:shd w:val="clear" w:color="auto" w:fill="auto"/>
            <w:noWrap/>
            <w:vAlign w:val="bottom"/>
            <w:hideMark/>
          </w:tcPr>
          <w:p w14:paraId="328F0AAE" w14:textId="77777777" w:rsidR="004D4721" w:rsidRPr="00CD53B8" w:rsidRDefault="004D4721" w:rsidP="006D4899">
            <w:pPr>
              <w:jc w:val="right"/>
              <w:rPr>
                <w:color w:val="000000"/>
                <w:sz w:val="22"/>
                <w:szCs w:val="22"/>
              </w:rPr>
            </w:pPr>
          </w:p>
        </w:tc>
        <w:tc>
          <w:tcPr>
            <w:tcW w:w="799" w:type="dxa"/>
            <w:vAlign w:val="bottom"/>
          </w:tcPr>
          <w:p w14:paraId="34998A8E" w14:textId="77777777" w:rsidR="004D4721" w:rsidRPr="00CD53B8" w:rsidRDefault="004D4721" w:rsidP="006D4899">
            <w:pPr>
              <w:jc w:val="right"/>
              <w:rPr>
                <w:color w:val="000000"/>
                <w:sz w:val="22"/>
                <w:szCs w:val="22"/>
              </w:rPr>
            </w:pPr>
          </w:p>
        </w:tc>
        <w:tc>
          <w:tcPr>
            <w:tcW w:w="1091" w:type="dxa"/>
            <w:vAlign w:val="bottom"/>
          </w:tcPr>
          <w:p w14:paraId="01653F28" w14:textId="77777777" w:rsidR="004D4721" w:rsidRPr="00CD53B8" w:rsidRDefault="004D4721" w:rsidP="006D4899">
            <w:pPr>
              <w:jc w:val="right"/>
              <w:rPr>
                <w:color w:val="000000"/>
                <w:sz w:val="22"/>
                <w:szCs w:val="22"/>
              </w:rPr>
            </w:pPr>
          </w:p>
        </w:tc>
        <w:tc>
          <w:tcPr>
            <w:tcW w:w="810" w:type="dxa"/>
            <w:vAlign w:val="bottom"/>
          </w:tcPr>
          <w:p w14:paraId="2434A5A5" w14:textId="77777777" w:rsidR="004D4721" w:rsidRPr="00CD53B8" w:rsidRDefault="004D4721" w:rsidP="006D4899">
            <w:pPr>
              <w:jc w:val="right"/>
              <w:rPr>
                <w:color w:val="000000"/>
                <w:sz w:val="22"/>
                <w:szCs w:val="22"/>
              </w:rPr>
            </w:pPr>
          </w:p>
        </w:tc>
        <w:tc>
          <w:tcPr>
            <w:tcW w:w="1080" w:type="dxa"/>
            <w:shd w:val="clear" w:color="auto" w:fill="auto"/>
            <w:vAlign w:val="bottom"/>
          </w:tcPr>
          <w:p w14:paraId="12C362B1" w14:textId="77777777" w:rsidR="004D4721" w:rsidRPr="00CD53B8" w:rsidRDefault="004D4721" w:rsidP="006D4899">
            <w:pPr>
              <w:jc w:val="right"/>
              <w:rPr>
                <w:color w:val="000000"/>
                <w:sz w:val="22"/>
                <w:szCs w:val="22"/>
              </w:rPr>
            </w:pPr>
          </w:p>
        </w:tc>
        <w:tc>
          <w:tcPr>
            <w:tcW w:w="720" w:type="dxa"/>
            <w:shd w:val="clear" w:color="auto" w:fill="auto"/>
            <w:vAlign w:val="bottom"/>
          </w:tcPr>
          <w:p w14:paraId="6CADE4AC" w14:textId="77777777" w:rsidR="004D4721" w:rsidRPr="00CD53B8" w:rsidRDefault="004D4721" w:rsidP="006D4899">
            <w:pPr>
              <w:jc w:val="right"/>
              <w:rPr>
                <w:color w:val="000000"/>
                <w:sz w:val="22"/>
                <w:szCs w:val="22"/>
              </w:rPr>
            </w:pPr>
          </w:p>
        </w:tc>
        <w:tc>
          <w:tcPr>
            <w:tcW w:w="1080" w:type="dxa"/>
            <w:shd w:val="clear" w:color="auto" w:fill="auto"/>
            <w:vAlign w:val="bottom"/>
          </w:tcPr>
          <w:p w14:paraId="662A7DCD" w14:textId="77777777" w:rsidR="004D4721" w:rsidRPr="00CD53B8" w:rsidRDefault="004D4721" w:rsidP="006D4899">
            <w:pPr>
              <w:jc w:val="right"/>
              <w:rPr>
                <w:color w:val="000000"/>
                <w:sz w:val="22"/>
                <w:szCs w:val="22"/>
              </w:rPr>
            </w:pPr>
          </w:p>
        </w:tc>
      </w:tr>
      <w:tr w:rsidR="004D4721" w:rsidRPr="00CD53B8" w14:paraId="1DF48510" w14:textId="77777777" w:rsidTr="000A19AC">
        <w:trPr>
          <w:trHeight w:val="20"/>
        </w:trPr>
        <w:tc>
          <w:tcPr>
            <w:tcW w:w="1260" w:type="dxa"/>
            <w:shd w:val="clear" w:color="auto" w:fill="auto"/>
            <w:noWrap/>
            <w:vAlign w:val="bottom"/>
            <w:hideMark/>
          </w:tcPr>
          <w:p w14:paraId="4BC4EC25" w14:textId="77777777" w:rsidR="004D4721" w:rsidRPr="00CD53B8" w:rsidRDefault="004D4721" w:rsidP="006D4899">
            <w:pPr>
              <w:rPr>
                <w:sz w:val="22"/>
                <w:szCs w:val="22"/>
              </w:rPr>
            </w:pPr>
          </w:p>
        </w:tc>
        <w:tc>
          <w:tcPr>
            <w:tcW w:w="2070" w:type="dxa"/>
            <w:shd w:val="clear" w:color="auto" w:fill="auto"/>
            <w:vAlign w:val="bottom"/>
            <w:hideMark/>
          </w:tcPr>
          <w:p w14:paraId="5CA42FD1" w14:textId="77777777" w:rsidR="004D4721" w:rsidRPr="00CD53B8" w:rsidRDefault="004D4721" w:rsidP="006D4899">
            <w:pPr>
              <w:jc w:val="right"/>
              <w:rPr>
                <w:sz w:val="22"/>
                <w:szCs w:val="22"/>
              </w:rPr>
            </w:pPr>
            <w:r w:rsidRPr="00CD53B8">
              <w:rPr>
                <w:color w:val="000000"/>
                <w:sz w:val="22"/>
                <w:szCs w:val="22"/>
              </w:rPr>
              <w:t>Buprestoidea</w:t>
            </w:r>
            <w:r w:rsidRPr="00CD53B8">
              <w:rPr>
                <w:bCs/>
                <w:i/>
                <w:color w:val="000000" w:themeColor="text1"/>
                <w:sz w:val="22"/>
                <w:szCs w:val="22"/>
              </w:rPr>
              <w:t>*</w:t>
            </w:r>
          </w:p>
        </w:tc>
        <w:tc>
          <w:tcPr>
            <w:tcW w:w="3567" w:type="dxa"/>
            <w:shd w:val="clear" w:color="auto" w:fill="auto"/>
            <w:noWrap/>
            <w:vAlign w:val="bottom"/>
            <w:hideMark/>
          </w:tcPr>
          <w:p w14:paraId="21CB3FBE"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D59153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2D8EE958" w14:textId="77777777" w:rsidR="004D4721" w:rsidRPr="00CD53B8" w:rsidRDefault="004D4721" w:rsidP="006D4899">
            <w:pPr>
              <w:jc w:val="right"/>
              <w:rPr>
                <w:color w:val="000000"/>
                <w:sz w:val="22"/>
                <w:szCs w:val="22"/>
              </w:rPr>
            </w:pPr>
          </w:p>
        </w:tc>
        <w:tc>
          <w:tcPr>
            <w:tcW w:w="799" w:type="dxa"/>
            <w:vAlign w:val="bottom"/>
          </w:tcPr>
          <w:p w14:paraId="5E9AA810" w14:textId="77777777" w:rsidR="004D4721" w:rsidRPr="00CD53B8" w:rsidRDefault="004D4721" w:rsidP="006D4899">
            <w:pPr>
              <w:jc w:val="right"/>
              <w:rPr>
                <w:color w:val="000000"/>
                <w:sz w:val="22"/>
                <w:szCs w:val="22"/>
              </w:rPr>
            </w:pPr>
          </w:p>
        </w:tc>
        <w:tc>
          <w:tcPr>
            <w:tcW w:w="1091" w:type="dxa"/>
            <w:vAlign w:val="bottom"/>
          </w:tcPr>
          <w:p w14:paraId="6E2E5882" w14:textId="77777777" w:rsidR="004D4721" w:rsidRPr="00CD53B8" w:rsidRDefault="004D4721" w:rsidP="006D4899">
            <w:pPr>
              <w:jc w:val="right"/>
              <w:rPr>
                <w:color w:val="000000"/>
                <w:sz w:val="22"/>
                <w:szCs w:val="22"/>
              </w:rPr>
            </w:pPr>
          </w:p>
        </w:tc>
        <w:tc>
          <w:tcPr>
            <w:tcW w:w="810" w:type="dxa"/>
            <w:vAlign w:val="bottom"/>
          </w:tcPr>
          <w:p w14:paraId="0306663F" w14:textId="77777777" w:rsidR="004D4721" w:rsidRPr="00CD53B8" w:rsidRDefault="004D4721" w:rsidP="006D4899">
            <w:pPr>
              <w:jc w:val="right"/>
              <w:rPr>
                <w:color w:val="000000"/>
                <w:sz w:val="22"/>
                <w:szCs w:val="22"/>
              </w:rPr>
            </w:pPr>
          </w:p>
        </w:tc>
        <w:tc>
          <w:tcPr>
            <w:tcW w:w="1080" w:type="dxa"/>
            <w:shd w:val="clear" w:color="auto" w:fill="auto"/>
            <w:vAlign w:val="bottom"/>
          </w:tcPr>
          <w:p w14:paraId="278D2B79" w14:textId="77777777" w:rsidR="004D4721" w:rsidRPr="00CD53B8" w:rsidRDefault="004D4721" w:rsidP="006D4899">
            <w:pPr>
              <w:jc w:val="right"/>
              <w:rPr>
                <w:color w:val="000000"/>
                <w:sz w:val="22"/>
                <w:szCs w:val="22"/>
              </w:rPr>
            </w:pPr>
          </w:p>
        </w:tc>
        <w:tc>
          <w:tcPr>
            <w:tcW w:w="720" w:type="dxa"/>
            <w:shd w:val="clear" w:color="auto" w:fill="auto"/>
            <w:vAlign w:val="bottom"/>
          </w:tcPr>
          <w:p w14:paraId="6DC9775B" w14:textId="77777777" w:rsidR="004D4721" w:rsidRPr="00CD53B8" w:rsidRDefault="004D4721" w:rsidP="006D4899">
            <w:pPr>
              <w:jc w:val="right"/>
              <w:rPr>
                <w:color w:val="000000"/>
                <w:sz w:val="22"/>
                <w:szCs w:val="22"/>
              </w:rPr>
            </w:pPr>
          </w:p>
        </w:tc>
        <w:tc>
          <w:tcPr>
            <w:tcW w:w="1080" w:type="dxa"/>
            <w:shd w:val="clear" w:color="auto" w:fill="auto"/>
            <w:vAlign w:val="bottom"/>
          </w:tcPr>
          <w:p w14:paraId="64F4C9F4" w14:textId="77777777" w:rsidR="004D4721" w:rsidRPr="00CD53B8" w:rsidRDefault="004D4721" w:rsidP="006D4899">
            <w:pPr>
              <w:jc w:val="right"/>
              <w:rPr>
                <w:color w:val="000000"/>
                <w:sz w:val="22"/>
                <w:szCs w:val="22"/>
              </w:rPr>
            </w:pPr>
          </w:p>
        </w:tc>
      </w:tr>
      <w:tr w:rsidR="004D4721" w:rsidRPr="00CD53B8" w14:paraId="46A6013A" w14:textId="77777777" w:rsidTr="000A19AC">
        <w:trPr>
          <w:trHeight w:val="20"/>
        </w:trPr>
        <w:tc>
          <w:tcPr>
            <w:tcW w:w="1260" w:type="dxa"/>
            <w:shd w:val="clear" w:color="auto" w:fill="auto"/>
            <w:noWrap/>
            <w:vAlign w:val="bottom"/>
          </w:tcPr>
          <w:p w14:paraId="48A16E1C" w14:textId="77777777" w:rsidR="004D4721" w:rsidRPr="00CD53B8" w:rsidRDefault="004D4721" w:rsidP="006D4899">
            <w:pPr>
              <w:rPr>
                <w:sz w:val="22"/>
                <w:szCs w:val="22"/>
              </w:rPr>
            </w:pPr>
          </w:p>
        </w:tc>
        <w:tc>
          <w:tcPr>
            <w:tcW w:w="2070" w:type="dxa"/>
            <w:shd w:val="clear" w:color="auto" w:fill="auto"/>
            <w:vAlign w:val="bottom"/>
          </w:tcPr>
          <w:p w14:paraId="740A03F5" w14:textId="77777777" w:rsidR="004D4721" w:rsidRPr="00CD53B8" w:rsidRDefault="004D4721" w:rsidP="006D4899">
            <w:pPr>
              <w:jc w:val="right"/>
              <w:rPr>
                <w:color w:val="000000"/>
                <w:sz w:val="22"/>
                <w:szCs w:val="22"/>
              </w:rPr>
            </w:pPr>
            <w:r w:rsidRPr="00CD53B8">
              <w:rPr>
                <w:color w:val="000000"/>
                <w:sz w:val="22"/>
                <w:szCs w:val="22"/>
              </w:rPr>
              <w:t>Carabidae</w:t>
            </w:r>
            <w:r w:rsidRPr="00CD53B8">
              <w:rPr>
                <w:color w:val="222222"/>
                <w:sz w:val="22"/>
                <w:szCs w:val="22"/>
                <w:shd w:val="clear" w:color="auto" w:fill="FFFFFF"/>
              </w:rPr>
              <w:t>†</w:t>
            </w:r>
          </w:p>
        </w:tc>
        <w:tc>
          <w:tcPr>
            <w:tcW w:w="3567" w:type="dxa"/>
            <w:shd w:val="clear" w:color="auto" w:fill="auto"/>
            <w:noWrap/>
            <w:vAlign w:val="bottom"/>
          </w:tcPr>
          <w:p w14:paraId="3F46BB66" w14:textId="77777777" w:rsidR="004D4721" w:rsidRPr="00CD53B8" w:rsidRDefault="004D4721" w:rsidP="006D4899">
            <w:pPr>
              <w:jc w:val="right"/>
              <w:rPr>
                <w:color w:val="000000"/>
                <w:sz w:val="22"/>
                <w:szCs w:val="22"/>
              </w:rPr>
            </w:pPr>
          </w:p>
        </w:tc>
        <w:tc>
          <w:tcPr>
            <w:tcW w:w="933" w:type="dxa"/>
            <w:shd w:val="clear" w:color="auto" w:fill="auto"/>
            <w:noWrap/>
            <w:vAlign w:val="bottom"/>
          </w:tcPr>
          <w:p w14:paraId="17901964"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0E2AC2EF" w14:textId="77777777" w:rsidR="004D4721" w:rsidRPr="00CD53B8" w:rsidRDefault="004D4721" w:rsidP="006D4899">
            <w:pPr>
              <w:jc w:val="right"/>
              <w:rPr>
                <w:color w:val="000000"/>
                <w:sz w:val="22"/>
                <w:szCs w:val="22"/>
              </w:rPr>
            </w:pPr>
          </w:p>
        </w:tc>
        <w:tc>
          <w:tcPr>
            <w:tcW w:w="799" w:type="dxa"/>
            <w:vAlign w:val="bottom"/>
          </w:tcPr>
          <w:p w14:paraId="198507BE"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1F86D15A" w14:textId="77777777" w:rsidR="004D4721" w:rsidRPr="00CD53B8" w:rsidRDefault="004D4721" w:rsidP="006D4899">
            <w:pPr>
              <w:jc w:val="right"/>
              <w:rPr>
                <w:color w:val="000000"/>
                <w:sz w:val="22"/>
                <w:szCs w:val="22"/>
              </w:rPr>
            </w:pPr>
          </w:p>
        </w:tc>
        <w:tc>
          <w:tcPr>
            <w:tcW w:w="810" w:type="dxa"/>
            <w:vAlign w:val="bottom"/>
          </w:tcPr>
          <w:p w14:paraId="121A2E8F" w14:textId="77777777" w:rsidR="004D4721" w:rsidRPr="00CD53B8" w:rsidRDefault="004D4721" w:rsidP="006D4899">
            <w:pPr>
              <w:jc w:val="right"/>
              <w:rPr>
                <w:color w:val="000000"/>
                <w:sz w:val="22"/>
                <w:szCs w:val="22"/>
              </w:rPr>
            </w:pPr>
          </w:p>
        </w:tc>
        <w:tc>
          <w:tcPr>
            <w:tcW w:w="1080" w:type="dxa"/>
            <w:shd w:val="clear" w:color="auto" w:fill="auto"/>
            <w:vAlign w:val="bottom"/>
          </w:tcPr>
          <w:p w14:paraId="1178D4A8" w14:textId="77777777" w:rsidR="004D4721" w:rsidRPr="00CD53B8" w:rsidRDefault="004D4721" w:rsidP="006D4899">
            <w:pPr>
              <w:jc w:val="right"/>
              <w:rPr>
                <w:color w:val="000000"/>
                <w:sz w:val="22"/>
                <w:szCs w:val="22"/>
              </w:rPr>
            </w:pPr>
          </w:p>
        </w:tc>
        <w:tc>
          <w:tcPr>
            <w:tcW w:w="720" w:type="dxa"/>
            <w:shd w:val="clear" w:color="auto" w:fill="auto"/>
            <w:vAlign w:val="bottom"/>
          </w:tcPr>
          <w:p w14:paraId="6382E70D" w14:textId="77777777" w:rsidR="004D4721" w:rsidRPr="00CD53B8" w:rsidRDefault="004D4721" w:rsidP="006D4899">
            <w:pPr>
              <w:jc w:val="right"/>
              <w:rPr>
                <w:color w:val="000000"/>
                <w:sz w:val="22"/>
                <w:szCs w:val="22"/>
              </w:rPr>
            </w:pPr>
          </w:p>
        </w:tc>
        <w:tc>
          <w:tcPr>
            <w:tcW w:w="1080" w:type="dxa"/>
            <w:shd w:val="clear" w:color="auto" w:fill="auto"/>
            <w:vAlign w:val="bottom"/>
          </w:tcPr>
          <w:p w14:paraId="2FE6DC81" w14:textId="77777777" w:rsidR="004D4721" w:rsidRPr="00CD53B8" w:rsidRDefault="004D4721" w:rsidP="006D4899">
            <w:pPr>
              <w:jc w:val="right"/>
              <w:rPr>
                <w:color w:val="000000"/>
                <w:sz w:val="22"/>
                <w:szCs w:val="22"/>
              </w:rPr>
            </w:pPr>
          </w:p>
        </w:tc>
      </w:tr>
      <w:tr w:rsidR="004D4721" w:rsidRPr="00CD53B8" w14:paraId="2D84D9C5" w14:textId="77777777" w:rsidTr="000A19AC">
        <w:trPr>
          <w:trHeight w:val="20"/>
        </w:trPr>
        <w:tc>
          <w:tcPr>
            <w:tcW w:w="1260" w:type="dxa"/>
            <w:shd w:val="clear" w:color="auto" w:fill="auto"/>
            <w:noWrap/>
            <w:vAlign w:val="bottom"/>
            <w:hideMark/>
          </w:tcPr>
          <w:p w14:paraId="6989E908" w14:textId="77777777" w:rsidR="004D4721" w:rsidRPr="00CD53B8" w:rsidRDefault="004D4721" w:rsidP="006D4899">
            <w:pPr>
              <w:rPr>
                <w:sz w:val="22"/>
                <w:szCs w:val="22"/>
              </w:rPr>
            </w:pPr>
          </w:p>
        </w:tc>
        <w:tc>
          <w:tcPr>
            <w:tcW w:w="2070" w:type="dxa"/>
            <w:shd w:val="clear" w:color="auto" w:fill="auto"/>
            <w:vAlign w:val="bottom"/>
            <w:hideMark/>
          </w:tcPr>
          <w:p w14:paraId="6ABDC560" w14:textId="77777777" w:rsidR="004D4721" w:rsidRPr="00CD53B8" w:rsidRDefault="004D4721" w:rsidP="006D4899">
            <w:pPr>
              <w:jc w:val="right"/>
              <w:rPr>
                <w:sz w:val="22"/>
                <w:szCs w:val="22"/>
              </w:rPr>
            </w:pPr>
            <w:r w:rsidRPr="00CD53B8">
              <w:rPr>
                <w:color w:val="000000"/>
                <w:sz w:val="22"/>
                <w:szCs w:val="22"/>
              </w:rPr>
              <w:t>Chrysomelidae</w:t>
            </w:r>
            <w:r w:rsidRPr="00CD53B8">
              <w:rPr>
                <w:bCs/>
                <w:i/>
                <w:color w:val="000000" w:themeColor="text1"/>
                <w:sz w:val="22"/>
                <w:szCs w:val="22"/>
              </w:rPr>
              <w:t>*</w:t>
            </w:r>
          </w:p>
        </w:tc>
        <w:tc>
          <w:tcPr>
            <w:tcW w:w="3567" w:type="dxa"/>
            <w:shd w:val="clear" w:color="auto" w:fill="auto"/>
            <w:noWrap/>
            <w:vAlign w:val="bottom"/>
            <w:hideMark/>
          </w:tcPr>
          <w:p w14:paraId="0D49DC2E" w14:textId="77777777" w:rsidR="004D4721" w:rsidRPr="00CD53B8" w:rsidRDefault="004D4721" w:rsidP="006D4899">
            <w:pPr>
              <w:jc w:val="right"/>
              <w:rPr>
                <w:color w:val="000000"/>
                <w:sz w:val="22"/>
                <w:szCs w:val="22"/>
              </w:rPr>
            </w:pPr>
          </w:p>
        </w:tc>
        <w:tc>
          <w:tcPr>
            <w:tcW w:w="933" w:type="dxa"/>
            <w:shd w:val="clear" w:color="auto" w:fill="auto"/>
            <w:noWrap/>
            <w:vAlign w:val="bottom"/>
            <w:hideMark/>
          </w:tcPr>
          <w:p w14:paraId="65907E31" w14:textId="77777777" w:rsidR="004D4721" w:rsidRPr="00CD53B8" w:rsidRDefault="004D4721" w:rsidP="006D4899">
            <w:pPr>
              <w:jc w:val="right"/>
              <w:rPr>
                <w:color w:val="000000"/>
                <w:sz w:val="22"/>
                <w:szCs w:val="22"/>
              </w:rPr>
            </w:pPr>
            <w:r w:rsidRPr="00CD53B8">
              <w:rPr>
                <w:color w:val="000000"/>
                <w:sz w:val="22"/>
                <w:szCs w:val="22"/>
              </w:rPr>
              <w:t>15</w:t>
            </w:r>
          </w:p>
        </w:tc>
        <w:tc>
          <w:tcPr>
            <w:tcW w:w="1080" w:type="dxa"/>
            <w:shd w:val="clear" w:color="auto" w:fill="auto"/>
            <w:noWrap/>
            <w:vAlign w:val="bottom"/>
            <w:hideMark/>
          </w:tcPr>
          <w:p w14:paraId="73460174" w14:textId="77777777" w:rsidR="004D4721" w:rsidRPr="00CD53B8" w:rsidRDefault="004D4721" w:rsidP="006D4899">
            <w:pPr>
              <w:jc w:val="right"/>
              <w:rPr>
                <w:color w:val="000000"/>
                <w:sz w:val="22"/>
                <w:szCs w:val="22"/>
              </w:rPr>
            </w:pPr>
          </w:p>
        </w:tc>
        <w:tc>
          <w:tcPr>
            <w:tcW w:w="799" w:type="dxa"/>
            <w:vAlign w:val="bottom"/>
          </w:tcPr>
          <w:p w14:paraId="5FB2AF4F" w14:textId="77777777" w:rsidR="004D4721" w:rsidRPr="00CD53B8" w:rsidRDefault="004D4721" w:rsidP="006D4899">
            <w:pPr>
              <w:jc w:val="right"/>
              <w:rPr>
                <w:color w:val="000000"/>
                <w:sz w:val="22"/>
                <w:szCs w:val="22"/>
              </w:rPr>
            </w:pPr>
            <w:r w:rsidRPr="00CD53B8">
              <w:rPr>
                <w:color w:val="000000"/>
                <w:sz w:val="22"/>
                <w:szCs w:val="22"/>
              </w:rPr>
              <w:t>5</w:t>
            </w:r>
          </w:p>
        </w:tc>
        <w:tc>
          <w:tcPr>
            <w:tcW w:w="1091" w:type="dxa"/>
            <w:vAlign w:val="bottom"/>
          </w:tcPr>
          <w:p w14:paraId="64FC4064" w14:textId="77777777" w:rsidR="004D4721" w:rsidRPr="00CD53B8" w:rsidRDefault="004D4721" w:rsidP="006D4899">
            <w:pPr>
              <w:jc w:val="right"/>
              <w:rPr>
                <w:color w:val="000000"/>
                <w:sz w:val="22"/>
                <w:szCs w:val="22"/>
              </w:rPr>
            </w:pPr>
          </w:p>
        </w:tc>
        <w:tc>
          <w:tcPr>
            <w:tcW w:w="810" w:type="dxa"/>
            <w:vAlign w:val="bottom"/>
          </w:tcPr>
          <w:p w14:paraId="3C3F1C3D" w14:textId="77777777" w:rsidR="004D4721" w:rsidRPr="00CD53B8" w:rsidRDefault="004D4721" w:rsidP="006D4899">
            <w:pPr>
              <w:jc w:val="right"/>
              <w:rPr>
                <w:color w:val="000000"/>
                <w:sz w:val="22"/>
                <w:szCs w:val="22"/>
              </w:rPr>
            </w:pPr>
          </w:p>
        </w:tc>
        <w:tc>
          <w:tcPr>
            <w:tcW w:w="1080" w:type="dxa"/>
            <w:shd w:val="clear" w:color="auto" w:fill="auto"/>
            <w:vAlign w:val="bottom"/>
          </w:tcPr>
          <w:p w14:paraId="5C2B16D1" w14:textId="77777777" w:rsidR="004D4721" w:rsidRPr="00CD53B8" w:rsidRDefault="004D4721" w:rsidP="006D4899">
            <w:pPr>
              <w:jc w:val="right"/>
              <w:rPr>
                <w:color w:val="000000"/>
                <w:sz w:val="22"/>
                <w:szCs w:val="22"/>
              </w:rPr>
            </w:pPr>
          </w:p>
        </w:tc>
        <w:tc>
          <w:tcPr>
            <w:tcW w:w="720" w:type="dxa"/>
            <w:shd w:val="clear" w:color="auto" w:fill="auto"/>
            <w:vAlign w:val="bottom"/>
          </w:tcPr>
          <w:p w14:paraId="7C1734C7"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vAlign w:val="bottom"/>
          </w:tcPr>
          <w:p w14:paraId="2150A2DE" w14:textId="77777777" w:rsidR="004D4721" w:rsidRPr="00CD53B8" w:rsidRDefault="004D4721" w:rsidP="006D4899">
            <w:pPr>
              <w:jc w:val="right"/>
              <w:rPr>
                <w:color w:val="000000"/>
                <w:sz w:val="22"/>
                <w:szCs w:val="22"/>
              </w:rPr>
            </w:pPr>
          </w:p>
        </w:tc>
      </w:tr>
      <w:tr w:rsidR="004D4721" w:rsidRPr="00CD53B8" w14:paraId="54FDD88A" w14:textId="77777777" w:rsidTr="000A19AC">
        <w:trPr>
          <w:trHeight w:val="20"/>
        </w:trPr>
        <w:tc>
          <w:tcPr>
            <w:tcW w:w="1260" w:type="dxa"/>
            <w:shd w:val="clear" w:color="auto" w:fill="auto"/>
            <w:noWrap/>
            <w:vAlign w:val="bottom"/>
            <w:hideMark/>
          </w:tcPr>
          <w:p w14:paraId="5CA31A1B" w14:textId="77777777" w:rsidR="004D4721" w:rsidRPr="00CD53B8" w:rsidRDefault="004D4721" w:rsidP="006D4899">
            <w:pPr>
              <w:rPr>
                <w:sz w:val="22"/>
                <w:szCs w:val="22"/>
              </w:rPr>
            </w:pPr>
          </w:p>
        </w:tc>
        <w:tc>
          <w:tcPr>
            <w:tcW w:w="2070" w:type="dxa"/>
            <w:shd w:val="clear" w:color="auto" w:fill="auto"/>
            <w:vAlign w:val="bottom"/>
            <w:hideMark/>
          </w:tcPr>
          <w:p w14:paraId="782D58D8" w14:textId="77777777" w:rsidR="004D4721" w:rsidRPr="00CD53B8" w:rsidRDefault="004D4721" w:rsidP="006D4899">
            <w:pPr>
              <w:jc w:val="right"/>
              <w:rPr>
                <w:sz w:val="22"/>
                <w:szCs w:val="22"/>
              </w:rPr>
            </w:pPr>
            <w:r w:rsidRPr="00CD53B8">
              <w:rPr>
                <w:i/>
                <w:iCs/>
                <w:color w:val="000000"/>
                <w:sz w:val="22"/>
                <w:szCs w:val="22"/>
              </w:rPr>
              <w:t xml:space="preserve"> </w:t>
            </w:r>
          </w:p>
        </w:tc>
        <w:tc>
          <w:tcPr>
            <w:tcW w:w="3567" w:type="dxa"/>
            <w:shd w:val="clear" w:color="auto" w:fill="auto"/>
            <w:noWrap/>
            <w:vAlign w:val="bottom"/>
            <w:hideMark/>
          </w:tcPr>
          <w:p w14:paraId="7EB64AE7" w14:textId="77777777" w:rsidR="004D4721" w:rsidRPr="00CD53B8" w:rsidRDefault="004D4721" w:rsidP="006D4899">
            <w:pPr>
              <w:rPr>
                <w:i/>
                <w:iCs/>
                <w:color w:val="000000"/>
                <w:sz w:val="22"/>
                <w:szCs w:val="22"/>
              </w:rPr>
            </w:pPr>
            <w:r w:rsidRPr="00CD53B8">
              <w:rPr>
                <w:i/>
                <w:iCs/>
                <w:color w:val="000000"/>
                <w:sz w:val="22"/>
                <w:szCs w:val="22"/>
              </w:rPr>
              <w:t xml:space="preserve">Altica </w:t>
            </w:r>
            <w:r w:rsidRPr="00CD53B8">
              <w:rPr>
                <w:color w:val="000000"/>
                <w:sz w:val="22"/>
                <w:szCs w:val="22"/>
              </w:rPr>
              <w:t xml:space="preserve">spp. </w:t>
            </w:r>
            <w:r w:rsidRPr="00CD53B8">
              <w:rPr>
                <w:bCs/>
                <w:i/>
                <w:color w:val="000000" w:themeColor="text1"/>
                <w:sz w:val="22"/>
                <w:szCs w:val="22"/>
              </w:rPr>
              <w:t>*</w:t>
            </w:r>
          </w:p>
        </w:tc>
        <w:tc>
          <w:tcPr>
            <w:tcW w:w="933" w:type="dxa"/>
            <w:shd w:val="clear" w:color="auto" w:fill="auto"/>
            <w:noWrap/>
            <w:vAlign w:val="bottom"/>
            <w:hideMark/>
          </w:tcPr>
          <w:p w14:paraId="32648A9D"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62664E7" w14:textId="77777777" w:rsidR="004D4721" w:rsidRPr="00CD53B8" w:rsidRDefault="004D4721" w:rsidP="006D4899">
            <w:pPr>
              <w:jc w:val="right"/>
              <w:rPr>
                <w:color w:val="000000"/>
                <w:sz w:val="22"/>
                <w:szCs w:val="22"/>
              </w:rPr>
            </w:pPr>
          </w:p>
        </w:tc>
        <w:tc>
          <w:tcPr>
            <w:tcW w:w="799" w:type="dxa"/>
            <w:vAlign w:val="bottom"/>
          </w:tcPr>
          <w:p w14:paraId="19F9D0C8" w14:textId="77777777" w:rsidR="004D4721" w:rsidRPr="00CD53B8" w:rsidRDefault="004D4721" w:rsidP="006D4899">
            <w:pPr>
              <w:jc w:val="right"/>
              <w:rPr>
                <w:color w:val="000000"/>
                <w:sz w:val="22"/>
                <w:szCs w:val="22"/>
              </w:rPr>
            </w:pPr>
          </w:p>
        </w:tc>
        <w:tc>
          <w:tcPr>
            <w:tcW w:w="1091" w:type="dxa"/>
            <w:vAlign w:val="bottom"/>
          </w:tcPr>
          <w:p w14:paraId="1FCB3A7C" w14:textId="77777777" w:rsidR="004D4721" w:rsidRPr="00CD53B8" w:rsidRDefault="004D4721" w:rsidP="006D4899">
            <w:pPr>
              <w:jc w:val="right"/>
              <w:rPr>
                <w:color w:val="000000"/>
                <w:sz w:val="22"/>
                <w:szCs w:val="22"/>
              </w:rPr>
            </w:pPr>
          </w:p>
        </w:tc>
        <w:tc>
          <w:tcPr>
            <w:tcW w:w="810" w:type="dxa"/>
            <w:vAlign w:val="bottom"/>
          </w:tcPr>
          <w:p w14:paraId="528F78DE" w14:textId="77777777" w:rsidR="004D4721" w:rsidRPr="00CD53B8" w:rsidRDefault="004D4721" w:rsidP="006D4899">
            <w:pPr>
              <w:jc w:val="right"/>
              <w:rPr>
                <w:color w:val="000000"/>
                <w:sz w:val="22"/>
                <w:szCs w:val="22"/>
              </w:rPr>
            </w:pPr>
          </w:p>
        </w:tc>
        <w:tc>
          <w:tcPr>
            <w:tcW w:w="1080" w:type="dxa"/>
            <w:shd w:val="clear" w:color="auto" w:fill="auto"/>
            <w:vAlign w:val="bottom"/>
          </w:tcPr>
          <w:p w14:paraId="651CC3F9" w14:textId="77777777" w:rsidR="004D4721" w:rsidRPr="00CD53B8" w:rsidRDefault="004D4721" w:rsidP="006D4899">
            <w:pPr>
              <w:jc w:val="right"/>
              <w:rPr>
                <w:color w:val="000000"/>
                <w:sz w:val="22"/>
                <w:szCs w:val="22"/>
              </w:rPr>
            </w:pPr>
          </w:p>
        </w:tc>
        <w:tc>
          <w:tcPr>
            <w:tcW w:w="720" w:type="dxa"/>
            <w:shd w:val="clear" w:color="auto" w:fill="auto"/>
            <w:vAlign w:val="bottom"/>
          </w:tcPr>
          <w:p w14:paraId="1B9713CE" w14:textId="77777777" w:rsidR="004D4721" w:rsidRPr="00CD53B8" w:rsidRDefault="004D4721" w:rsidP="006D4899">
            <w:pPr>
              <w:jc w:val="right"/>
              <w:rPr>
                <w:color w:val="000000"/>
                <w:sz w:val="22"/>
                <w:szCs w:val="22"/>
              </w:rPr>
            </w:pPr>
          </w:p>
        </w:tc>
        <w:tc>
          <w:tcPr>
            <w:tcW w:w="1080" w:type="dxa"/>
            <w:shd w:val="clear" w:color="auto" w:fill="auto"/>
            <w:vAlign w:val="bottom"/>
          </w:tcPr>
          <w:p w14:paraId="0DDF9257" w14:textId="77777777" w:rsidR="004D4721" w:rsidRPr="00CD53B8" w:rsidRDefault="004D4721" w:rsidP="006D4899">
            <w:pPr>
              <w:jc w:val="right"/>
              <w:rPr>
                <w:color w:val="000000"/>
                <w:sz w:val="22"/>
                <w:szCs w:val="22"/>
              </w:rPr>
            </w:pPr>
          </w:p>
        </w:tc>
      </w:tr>
      <w:tr w:rsidR="004D4721" w:rsidRPr="00CD53B8" w14:paraId="375476CF" w14:textId="77777777" w:rsidTr="000A19AC">
        <w:trPr>
          <w:trHeight w:val="20"/>
        </w:trPr>
        <w:tc>
          <w:tcPr>
            <w:tcW w:w="1260" w:type="dxa"/>
            <w:shd w:val="clear" w:color="auto" w:fill="auto"/>
            <w:noWrap/>
            <w:vAlign w:val="bottom"/>
            <w:hideMark/>
          </w:tcPr>
          <w:p w14:paraId="2969042B" w14:textId="77777777" w:rsidR="004D4721" w:rsidRPr="00CD53B8" w:rsidRDefault="004D4721" w:rsidP="006D4899">
            <w:pPr>
              <w:rPr>
                <w:sz w:val="22"/>
                <w:szCs w:val="22"/>
              </w:rPr>
            </w:pPr>
          </w:p>
        </w:tc>
        <w:tc>
          <w:tcPr>
            <w:tcW w:w="2070" w:type="dxa"/>
            <w:shd w:val="clear" w:color="auto" w:fill="auto"/>
            <w:vAlign w:val="bottom"/>
            <w:hideMark/>
          </w:tcPr>
          <w:p w14:paraId="3CD1BDE3" w14:textId="77777777" w:rsidR="004D4721" w:rsidRPr="00CD53B8" w:rsidRDefault="004D4721" w:rsidP="006D4899">
            <w:pPr>
              <w:jc w:val="right"/>
              <w:rPr>
                <w:sz w:val="22"/>
                <w:szCs w:val="22"/>
              </w:rPr>
            </w:pPr>
            <w:r w:rsidRPr="00CD53B8">
              <w:rPr>
                <w:color w:val="000000"/>
                <w:sz w:val="22"/>
                <w:szCs w:val="22"/>
              </w:rPr>
              <w:t xml:space="preserve">Coccinellidae </w:t>
            </w:r>
            <w:r w:rsidRPr="00CD53B8">
              <w:rPr>
                <w:color w:val="222222"/>
                <w:sz w:val="22"/>
                <w:szCs w:val="22"/>
                <w:shd w:val="clear" w:color="auto" w:fill="FFFFFF"/>
              </w:rPr>
              <w:t>†</w:t>
            </w:r>
            <w:r w:rsidRPr="00CD53B8">
              <w:rPr>
                <w:color w:val="000000"/>
                <w:sz w:val="22"/>
                <w:szCs w:val="22"/>
              </w:rPr>
              <w:t xml:space="preserve"> (+immatures)</w:t>
            </w:r>
          </w:p>
        </w:tc>
        <w:tc>
          <w:tcPr>
            <w:tcW w:w="3567" w:type="dxa"/>
            <w:shd w:val="clear" w:color="auto" w:fill="auto"/>
            <w:noWrap/>
            <w:vAlign w:val="bottom"/>
            <w:hideMark/>
          </w:tcPr>
          <w:p w14:paraId="556E8641" w14:textId="77777777" w:rsidR="004D4721" w:rsidRPr="00CD53B8" w:rsidRDefault="004D4721" w:rsidP="006D4899">
            <w:pPr>
              <w:jc w:val="right"/>
              <w:rPr>
                <w:color w:val="000000"/>
                <w:sz w:val="22"/>
                <w:szCs w:val="22"/>
              </w:rPr>
            </w:pPr>
          </w:p>
        </w:tc>
        <w:tc>
          <w:tcPr>
            <w:tcW w:w="933" w:type="dxa"/>
            <w:shd w:val="clear" w:color="auto" w:fill="auto"/>
            <w:noWrap/>
            <w:vAlign w:val="bottom"/>
            <w:hideMark/>
          </w:tcPr>
          <w:p w14:paraId="0C214ED2" w14:textId="77777777" w:rsidR="004D4721" w:rsidRPr="00CD53B8" w:rsidRDefault="004D4721" w:rsidP="006D4899">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74D994A5" w14:textId="77777777" w:rsidR="004D4721" w:rsidRPr="00CD53B8" w:rsidRDefault="004D4721" w:rsidP="006D4899">
            <w:pPr>
              <w:jc w:val="right"/>
              <w:rPr>
                <w:color w:val="000000"/>
                <w:sz w:val="22"/>
                <w:szCs w:val="22"/>
              </w:rPr>
            </w:pPr>
          </w:p>
        </w:tc>
        <w:tc>
          <w:tcPr>
            <w:tcW w:w="799" w:type="dxa"/>
            <w:vAlign w:val="bottom"/>
          </w:tcPr>
          <w:p w14:paraId="5A286D49" w14:textId="77777777" w:rsidR="004D4721" w:rsidRPr="00CD53B8" w:rsidRDefault="004D4721" w:rsidP="006D4899">
            <w:pPr>
              <w:jc w:val="right"/>
              <w:rPr>
                <w:color w:val="000000"/>
                <w:sz w:val="22"/>
                <w:szCs w:val="22"/>
              </w:rPr>
            </w:pPr>
          </w:p>
        </w:tc>
        <w:tc>
          <w:tcPr>
            <w:tcW w:w="1091" w:type="dxa"/>
            <w:vAlign w:val="bottom"/>
          </w:tcPr>
          <w:p w14:paraId="5BF5605C" w14:textId="77777777" w:rsidR="004D4721" w:rsidRPr="00CD53B8" w:rsidRDefault="004D4721" w:rsidP="006D4899">
            <w:pPr>
              <w:jc w:val="right"/>
              <w:rPr>
                <w:color w:val="000000"/>
                <w:sz w:val="22"/>
                <w:szCs w:val="22"/>
              </w:rPr>
            </w:pPr>
          </w:p>
        </w:tc>
        <w:tc>
          <w:tcPr>
            <w:tcW w:w="810" w:type="dxa"/>
            <w:vAlign w:val="bottom"/>
          </w:tcPr>
          <w:p w14:paraId="6F7E9744" w14:textId="77777777" w:rsidR="004D4721" w:rsidRPr="00CD53B8" w:rsidRDefault="004D4721" w:rsidP="006D4899">
            <w:pPr>
              <w:jc w:val="right"/>
              <w:rPr>
                <w:color w:val="000000"/>
                <w:sz w:val="22"/>
                <w:szCs w:val="22"/>
              </w:rPr>
            </w:pPr>
          </w:p>
        </w:tc>
        <w:tc>
          <w:tcPr>
            <w:tcW w:w="1080" w:type="dxa"/>
            <w:shd w:val="clear" w:color="auto" w:fill="auto"/>
            <w:vAlign w:val="bottom"/>
          </w:tcPr>
          <w:p w14:paraId="667DF07B" w14:textId="77777777" w:rsidR="004D4721" w:rsidRPr="00CD53B8" w:rsidRDefault="004D4721" w:rsidP="006D4899">
            <w:pPr>
              <w:jc w:val="right"/>
              <w:rPr>
                <w:color w:val="000000"/>
                <w:sz w:val="22"/>
                <w:szCs w:val="22"/>
              </w:rPr>
            </w:pPr>
          </w:p>
        </w:tc>
        <w:tc>
          <w:tcPr>
            <w:tcW w:w="720" w:type="dxa"/>
            <w:shd w:val="clear" w:color="auto" w:fill="auto"/>
            <w:vAlign w:val="bottom"/>
          </w:tcPr>
          <w:p w14:paraId="087F845D" w14:textId="77777777" w:rsidR="004D4721" w:rsidRPr="00CD53B8" w:rsidRDefault="004D4721" w:rsidP="006D4899">
            <w:pPr>
              <w:jc w:val="right"/>
              <w:rPr>
                <w:color w:val="000000"/>
                <w:sz w:val="22"/>
                <w:szCs w:val="22"/>
              </w:rPr>
            </w:pPr>
            <w:r w:rsidRPr="00CD53B8">
              <w:rPr>
                <w:color w:val="000000"/>
                <w:sz w:val="22"/>
                <w:szCs w:val="22"/>
              </w:rPr>
              <w:t>21</w:t>
            </w:r>
          </w:p>
        </w:tc>
        <w:tc>
          <w:tcPr>
            <w:tcW w:w="1080" w:type="dxa"/>
            <w:shd w:val="clear" w:color="auto" w:fill="auto"/>
            <w:vAlign w:val="bottom"/>
          </w:tcPr>
          <w:p w14:paraId="1F05A9EC" w14:textId="77777777" w:rsidR="004D4721" w:rsidRPr="00CD53B8" w:rsidRDefault="004D4721" w:rsidP="006D4899">
            <w:pPr>
              <w:jc w:val="right"/>
              <w:rPr>
                <w:color w:val="000000"/>
                <w:sz w:val="22"/>
                <w:szCs w:val="22"/>
              </w:rPr>
            </w:pPr>
          </w:p>
        </w:tc>
      </w:tr>
      <w:tr w:rsidR="004D4721" w:rsidRPr="00CD53B8" w14:paraId="4343ED73" w14:textId="77777777" w:rsidTr="000A19AC">
        <w:trPr>
          <w:trHeight w:val="20"/>
        </w:trPr>
        <w:tc>
          <w:tcPr>
            <w:tcW w:w="1260" w:type="dxa"/>
            <w:shd w:val="clear" w:color="auto" w:fill="auto"/>
            <w:noWrap/>
            <w:vAlign w:val="bottom"/>
          </w:tcPr>
          <w:p w14:paraId="3E5EC641" w14:textId="77777777" w:rsidR="004D4721" w:rsidRPr="00CD53B8" w:rsidRDefault="004D4721" w:rsidP="006D4899">
            <w:pPr>
              <w:rPr>
                <w:sz w:val="22"/>
                <w:szCs w:val="22"/>
              </w:rPr>
            </w:pPr>
          </w:p>
        </w:tc>
        <w:tc>
          <w:tcPr>
            <w:tcW w:w="2070" w:type="dxa"/>
            <w:shd w:val="clear" w:color="auto" w:fill="auto"/>
            <w:vAlign w:val="bottom"/>
          </w:tcPr>
          <w:p w14:paraId="54E88A66" w14:textId="77777777" w:rsidR="004D4721" w:rsidRPr="00CD53B8" w:rsidRDefault="004D4721" w:rsidP="006D4899">
            <w:pPr>
              <w:jc w:val="right"/>
              <w:rPr>
                <w:sz w:val="22"/>
                <w:szCs w:val="22"/>
              </w:rPr>
            </w:pPr>
            <w:r w:rsidRPr="00CD53B8">
              <w:rPr>
                <w:color w:val="000000"/>
                <w:sz w:val="22"/>
                <w:szCs w:val="22"/>
              </w:rPr>
              <w:t>Cucurlionidae*</w:t>
            </w:r>
          </w:p>
        </w:tc>
        <w:tc>
          <w:tcPr>
            <w:tcW w:w="3567" w:type="dxa"/>
            <w:shd w:val="clear" w:color="auto" w:fill="auto"/>
            <w:noWrap/>
            <w:vAlign w:val="bottom"/>
          </w:tcPr>
          <w:p w14:paraId="78123C46" w14:textId="77777777" w:rsidR="004D4721" w:rsidRPr="00CD53B8" w:rsidRDefault="004D4721" w:rsidP="006D4899">
            <w:pPr>
              <w:rPr>
                <w:color w:val="000000"/>
                <w:sz w:val="22"/>
                <w:szCs w:val="22"/>
              </w:rPr>
            </w:pPr>
          </w:p>
        </w:tc>
        <w:tc>
          <w:tcPr>
            <w:tcW w:w="933" w:type="dxa"/>
            <w:shd w:val="clear" w:color="auto" w:fill="auto"/>
            <w:noWrap/>
            <w:vAlign w:val="bottom"/>
          </w:tcPr>
          <w:p w14:paraId="6E9F45BC"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6F432452" w14:textId="77777777" w:rsidR="004D4721" w:rsidRPr="00CD53B8" w:rsidRDefault="004D4721" w:rsidP="006D4899">
            <w:pPr>
              <w:jc w:val="right"/>
              <w:rPr>
                <w:color w:val="000000"/>
                <w:sz w:val="22"/>
                <w:szCs w:val="22"/>
              </w:rPr>
            </w:pPr>
          </w:p>
        </w:tc>
        <w:tc>
          <w:tcPr>
            <w:tcW w:w="799" w:type="dxa"/>
            <w:vAlign w:val="bottom"/>
          </w:tcPr>
          <w:p w14:paraId="7DD554B2"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7C1F3B0E" w14:textId="77777777" w:rsidR="004D4721" w:rsidRPr="00CD53B8" w:rsidRDefault="004D4721" w:rsidP="006D4899">
            <w:pPr>
              <w:jc w:val="right"/>
              <w:rPr>
                <w:color w:val="000000"/>
                <w:sz w:val="22"/>
                <w:szCs w:val="22"/>
              </w:rPr>
            </w:pPr>
          </w:p>
        </w:tc>
        <w:tc>
          <w:tcPr>
            <w:tcW w:w="810" w:type="dxa"/>
            <w:vAlign w:val="bottom"/>
          </w:tcPr>
          <w:p w14:paraId="552974CE" w14:textId="77777777" w:rsidR="004D4721" w:rsidRPr="00CD53B8" w:rsidRDefault="004D4721" w:rsidP="006D4899">
            <w:pPr>
              <w:jc w:val="right"/>
              <w:rPr>
                <w:color w:val="000000"/>
                <w:sz w:val="22"/>
                <w:szCs w:val="22"/>
              </w:rPr>
            </w:pPr>
          </w:p>
        </w:tc>
        <w:tc>
          <w:tcPr>
            <w:tcW w:w="1080" w:type="dxa"/>
            <w:shd w:val="clear" w:color="auto" w:fill="auto"/>
            <w:vAlign w:val="bottom"/>
          </w:tcPr>
          <w:p w14:paraId="3272F241" w14:textId="77777777" w:rsidR="004D4721" w:rsidRPr="00CD53B8" w:rsidRDefault="004D4721" w:rsidP="006D4899">
            <w:pPr>
              <w:jc w:val="right"/>
              <w:rPr>
                <w:color w:val="000000"/>
                <w:sz w:val="22"/>
                <w:szCs w:val="22"/>
              </w:rPr>
            </w:pPr>
          </w:p>
        </w:tc>
        <w:tc>
          <w:tcPr>
            <w:tcW w:w="720" w:type="dxa"/>
            <w:shd w:val="clear" w:color="auto" w:fill="auto"/>
            <w:vAlign w:val="bottom"/>
          </w:tcPr>
          <w:p w14:paraId="7EC48545" w14:textId="77777777" w:rsidR="004D4721" w:rsidRPr="00CD53B8" w:rsidRDefault="004D4721" w:rsidP="006D4899">
            <w:pPr>
              <w:jc w:val="right"/>
              <w:rPr>
                <w:color w:val="000000"/>
                <w:sz w:val="22"/>
                <w:szCs w:val="22"/>
              </w:rPr>
            </w:pPr>
          </w:p>
        </w:tc>
        <w:tc>
          <w:tcPr>
            <w:tcW w:w="1080" w:type="dxa"/>
            <w:shd w:val="clear" w:color="auto" w:fill="auto"/>
            <w:vAlign w:val="bottom"/>
          </w:tcPr>
          <w:p w14:paraId="5439AA37" w14:textId="77777777" w:rsidR="004D4721" w:rsidRPr="00CD53B8" w:rsidRDefault="004D4721" w:rsidP="006D4899">
            <w:pPr>
              <w:jc w:val="right"/>
              <w:rPr>
                <w:color w:val="000000"/>
                <w:sz w:val="22"/>
                <w:szCs w:val="22"/>
              </w:rPr>
            </w:pPr>
          </w:p>
        </w:tc>
      </w:tr>
      <w:tr w:rsidR="004D4721" w:rsidRPr="00CD53B8" w14:paraId="33573B67" w14:textId="77777777" w:rsidTr="000A19AC">
        <w:trPr>
          <w:trHeight w:val="20"/>
        </w:trPr>
        <w:tc>
          <w:tcPr>
            <w:tcW w:w="1260" w:type="dxa"/>
            <w:shd w:val="clear" w:color="auto" w:fill="auto"/>
            <w:noWrap/>
            <w:vAlign w:val="bottom"/>
            <w:hideMark/>
          </w:tcPr>
          <w:p w14:paraId="1FF93D14" w14:textId="77777777" w:rsidR="004D4721" w:rsidRPr="00CD53B8" w:rsidRDefault="004D4721" w:rsidP="006D4899">
            <w:pPr>
              <w:rPr>
                <w:sz w:val="22"/>
                <w:szCs w:val="22"/>
              </w:rPr>
            </w:pPr>
          </w:p>
        </w:tc>
        <w:tc>
          <w:tcPr>
            <w:tcW w:w="2070" w:type="dxa"/>
            <w:shd w:val="clear" w:color="auto" w:fill="auto"/>
            <w:vAlign w:val="bottom"/>
            <w:hideMark/>
          </w:tcPr>
          <w:p w14:paraId="37A8FC1C" w14:textId="77777777" w:rsidR="004D4721" w:rsidRPr="00CD53B8" w:rsidRDefault="004D4721" w:rsidP="006D4899">
            <w:pPr>
              <w:jc w:val="right"/>
              <w:rPr>
                <w:sz w:val="22"/>
                <w:szCs w:val="22"/>
              </w:rPr>
            </w:pPr>
            <w:r w:rsidRPr="00CD53B8">
              <w:rPr>
                <w:color w:val="000000"/>
                <w:sz w:val="22"/>
                <w:szCs w:val="22"/>
              </w:rPr>
              <w:t>Elateridae</w:t>
            </w:r>
            <w:r w:rsidRPr="00CD53B8">
              <w:rPr>
                <w:bCs/>
                <w:i/>
                <w:color w:val="000000" w:themeColor="text1"/>
                <w:sz w:val="22"/>
                <w:szCs w:val="22"/>
              </w:rPr>
              <w:t>*</w:t>
            </w:r>
          </w:p>
        </w:tc>
        <w:tc>
          <w:tcPr>
            <w:tcW w:w="3567" w:type="dxa"/>
            <w:shd w:val="clear" w:color="auto" w:fill="auto"/>
            <w:noWrap/>
            <w:vAlign w:val="bottom"/>
            <w:hideMark/>
          </w:tcPr>
          <w:p w14:paraId="68DCA1D3"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73390BD1"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E874DE7" w14:textId="77777777" w:rsidR="004D4721" w:rsidRPr="00CD53B8" w:rsidRDefault="004D4721" w:rsidP="006D4899">
            <w:pPr>
              <w:jc w:val="right"/>
              <w:rPr>
                <w:color w:val="000000"/>
                <w:sz w:val="22"/>
                <w:szCs w:val="22"/>
              </w:rPr>
            </w:pPr>
          </w:p>
        </w:tc>
        <w:tc>
          <w:tcPr>
            <w:tcW w:w="799" w:type="dxa"/>
            <w:vAlign w:val="bottom"/>
          </w:tcPr>
          <w:p w14:paraId="57C49638" w14:textId="77777777" w:rsidR="004D4721" w:rsidRPr="00CD53B8" w:rsidRDefault="004D4721" w:rsidP="006D4899">
            <w:pPr>
              <w:jc w:val="right"/>
              <w:rPr>
                <w:color w:val="000000"/>
                <w:sz w:val="22"/>
                <w:szCs w:val="22"/>
              </w:rPr>
            </w:pPr>
          </w:p>
        </w:tc>
        <w:tc>
          <w:tcPr>
            <w:tcW w:w="1091" w:type="dxa"/>
            <w:vAlign w:val="bottom"/>
          </w:tcPr>
          <w:p w14:paraId="2BC3D390" w14:textId="77777777" w:rsidR="004D4721" w:rsidRPr="00CD53B8" w:rsidRDefault="004D4721" w:rsidP="006D4899">
            <w:pPr>
              <w:jc w:val="right"/>
              <w:rPr>
                <w:color w:val="000000"/>
                <w:sz w:val="22"/>
                <w:szCs w:val="22"/>
              </w:rPr>
            </w:pPr>
          </w:p>
        </w:tc>
        <w:tc>
          <w:tcPr>
            <w:tcW w:w="810" w:type="dxa"/>
            <w:vAlign w:val="bottom"/>
          </w:tcPr>
          <w:p w14:paraId="12980066" w14:textId="77777777" w:rsidR="004D4721" w:rsidRPr="00CD53B8" w:rsidRDefault="004D4721" w:rsidP="006D4899">
            <w:pPr>
              <w:jc w:val="right"/>
              <w:rPr>
                <w:color w:val="000000"/>
                <w:sz w:val="22"/>
                <w:szCs w:val="22"/>
              </w:rPr>
            </w:pPr>
          </w:p>
        </w:tc>
        <w:tc>
          <w:tcPr>
            <w:tcW w:w="1080" w:type="dxa"/>
            <w:shd w:val="clear" w:color="auto" w:fill="auto"/>
            <w:vAlign w:val="bottom"/>
          </w:tcPr>
          <w:p w14:paraId="6C540EA9" w14:textId="77777777" w:rsidR="004D4721" w:rsidRPr="00CD53B8" w:rsidRDefault="004D4721" w:rsidP="006D4899">
            <w:pPr>
              <w:jc w:val="right"/>
              <w:rPr>
                <w:color w:val="000000"/>
                <w:sz w:val="22"/>
                <w:szCs w:val="22"/>
              </w:rPr>
            </w:pPr>
          </w:p>
        </w:tc>
        <w:tc>
          <w:tcPr>
            <w:tcW w:w="720" w:type="dxa"/>
            <w:shd w:val="clear" w:color="auto" w:fill="auto"/>
            <w:vAlign w:val="bottom"/>
          </w:tcPr>
          <w:p w14:paraId="6FC35FC7" w14:textId="77777777" w:rsidR="004D4721" w:rsidRPr="00CD53B8" w:rsidRDefault="004D4721" w:rsidP="006D4899">
            <w:pPr>
              <w:jc w:val="right"/>
              <w:rPr>
                <w:color w:val="000000"/>
                <w:sz w:val="22"/>
                <w:szCs w:val="22"/>
              </w:rPr>
            </w:pPr>
          </w:p>
        </w:tc>
        <w:tc>
          <w:tcPr>
            <w:tcW w:w="1080" w:type="dxa"/>
            <w:shd w:val="clear" w:color="auto" w:fill="auto"/>
            <w:vAlign w:val="bottom"/>
          </w:tcPr>
          <w:p w14:paraId="353E5532" w14:textId="77777777" w:rsidR="004D4721" w:rsidRPr="00CD53B8" w:rsidRDefault="004D4721" w:rsidP="006D4899">
            <w:pPr>
              <w:jc w:val="right"/>
              <w:rPr>
                <w:color w:val="000000"/>
                <w:sz w:val="22"/>
                <w:szCs w:val="22"/>
              </w:rPr>
            </w:pPr>
          </w:p>
        </w:tc>
      </w:tr>
      <w:tr w:rsidR="004D4721" w:rsidRPr="00CD53B8" w14:paraId="332FB011" w14:textId="77777777" w:rsidTr="000A19AC">
        <w:trPr>
          <w:trHeight w:val="20"/>
        </w:trPr>
        <w:tc>
          <w:tcPr>
            <w:tcW w:w="1260" w:type="dxa"/>
            <w:shd w:val="clear" w:color="auto" w:fill="auto"/>
            <w:noWrap/>
            <w:vAlign w:val="bottom"/>
          </w:tcPr>
          <w:p w14:paraId="348EA8E6" w14:textId="77777777" w:rsidR="004D4721" w:rsidRPr="00CD53B8" w:rsidRDefault="004D4721" w:rsidP="006D4899">
            <w:pPr>
              <w:rPr>
                <w:sz w:val="22"/>
                <w:szCs w:val="22"/>
              </w:rPr>
            </w:pPr>
          </w:p>
        </w:tc>
        <w:tc>
          <w:tcPr>
            <w:tcW w:w="2070" w:type="dxa"/>
            <w:shd w:val="clear" w:color="auto" w:fill="auto"/>
            <w:vAlign w:val="bottom"/>
          </w:tcPr>
          <w:p w14:paraId="5FF24829" w14:textId="77777777" w:rsidR="004D4721" w:rsidRPr="00CD53B8" w:rsidRDefault="004D4721" w:rsidP="006D4899">
            <w:pPr>
              <w:jc w:val="right"/>
              <w:rPr>
                <w:color w:val="000000"/>
                <w:sz w:val="22"/>
                <w:szCs w:val="22"/>
              </w:rPr>
            </w:pPr>
            <w:r w:rsidRPr="00CD53B8">
              <w:rPr>
                <w:color w:val="000000"/>
                <w:sz w:val="22"/>
                <w:szCs w:val="22"/>
              </w:rPr>
              <w:t>Kateretidae*</w:t>
            </w:r>
          </w:p>
        </w:tc>
        <w:tc>
          <w:tcPr>
            <w:tcW w:w="3567" w:type="dxa"/>
            <w:shd w:val="clear" w:color="auto" w:fill="auto"/>
            <w:noWrap/>
            <w:vAlign w:val="bottom"/>
          </w:tcPr>
          <w:p w14:paraId="6CC7271B" w14:textId="77777777" w:rsidR="004D4721" w:rsidRPr="00CD53B8" w:rsidRDefault="004D4721" w:rsidP="006D4899">
            <w:pPr>
              <w:rPr>
                <w:i/>
                <w:iCs/>
                <w:color w:val="000000"/>
                <w:sz w:val="22"/>
                <w:szCs w:val="22"/>
              </w:rPr>
            </w:pPr>
          </w:p>
        </w:tc>
        <w:tc>
          <w:tcPr>
            <w:tcW w:w="933" w:type="dxa"/>
            <w:shd w:val="clear" w:color="auto" w:fill="auto"/>
            <w:noWrap/>
            <w:vAlign w:val="bottom"/>
          </w:tcPr>
          <w:p w14:paraId="2F342B53"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7F6ED402" w14:textId="77777777" w:rsidR="004D4721" w:rsidRPr="00CD53B8" w:rsidRDefault="004D4721" w:rsidP="006D4899">
            <w:pPr>
              <w:jc w:val="right"/>
              <w:rPr>
                <w:color w:val="000000"/>
                <w:sz w:val="22"/>
                <w:szCs w:val="22"/>
              </w:rPr>
            </w:pPr>
          </w:p>
        </w:tc>
        <w:tc>
          <w:tcPr>
            <w:tcW w:w="799" w:type="dxa"/>
            <w:vAlign w:val="bottom"/>
          </w:tcPr>
          <w:p w14:paraId="59C84E28"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746B3111" w14:textId="77777777" w:rsidR="004D4721" w:rsidRPr="00CD53B8" w:rsidRDefault="004D4721" w:rsidP="006D4899">
            <w:pPr>
              <w:jc w:val="right"/>
              <w:rPr>
                <w:color w:val="000000"/>
                <w:sz w:val="22"/>
                <w:szCs w:val="22"/>
              </w:rPr>
            </w:pPr>
          </w:p>
        </w:tc>
        <w:tc>
          <w:tcPr>
            <w:tcW w:w="810" w:type="dxa"/>
            <w:vAlign w:val="bottom"/>
          </w:tcPr>
          <w:p w14:paraId="4F463F87" w14:textId="77777777" w:rsidR="004D4721" w:rsidRPr="00CD53B8" w:rsidRDefault="004D4721" w:rsidP="006D4899">
            <w:pPr>
              <w:jc w:val="right"/>
              <w:rPr>
                <w:color w:val="000000"/>
                <w:sz w:val="22"/>
                <w:szCs w:val="22"/>
              </w:rPr>
            </w:pPr>
          </w:p>
        </w:tc>
        <w:tc>
          <w:tcPr>
            <w:tcW w:w="1080" w:type="dxa"/>
            <w:shd w:val="clear" w:color="auto" w:fill="auto"/>
            <w:vAlign w:val="bottom"/>
          </w:tcPr>
          <w:p w14:paraId="54FFFCAD" w14:textId="77777777" w:rsidR="004D4721" w:rsidRPr="00CD53B8" w:rsidRDefault="004D4721" w:rsidP="006D4899">
            <w:pPr>
              <w:jc w:val="right"/>
              <w:rPr>
                <w:color w:val="000000"/>
                <w:sz w:val="22"/>
                <w:szCs w:val="22"/>
              </w:rPr>
            </w:pPr>
          </w:p>
        </w:tc>
        <w:tc>
          <w:tcPr>
            <w:tcW w:w="720" w:type="dxa"/>
            <w:shd w:val="clear" w:color="auto" w:fill="auto"/>
            <w:vAlign w:val="bottom"/>
          </w:tcPr>
          <w:p w14:paraId="7B8D627E" w14:textId="77777777" w:rsidR="004D4721" w:rsidRPr="00CD53B8" w:rsidRDefault="004D4721" w:rsidP="006D4899">
            <w:pPr>
              <w:jc w:val="right"/>
              <w:rPr>
                <w:color w:val="000000"/>
                <w:sz w:val="22"/>
                <w:szCs w:val="22"/>
              </w:rPr>
            </w:pPr>
          </w:p>
        </w:tc>
        <w:tc>
          <w:tcPr>
            <w:tcW w:w="1080" w:type="dxa"/>
            <w:shd w:val="clear" w:color="auto" w:fill="auto"/>
            <w:vAlign w:val="bottom"/>
          </w:tcPr>
          <w:p w14:paraId="7A088052" w14:textId="77777777" w:rsidR="004D4721" w:rsidRPr="00CD53B8" w:rsidRDefault="004D4721" w:rsidP="006D4899">
            <w:pPr>
              <w:jc w:val="right"/>
              <w:rPr>
                <w:color w:val="000000"/>
                <w:sz w:val="22"/>
                <w:szCs w:val="22"/>
              </w:rPr>
            </w:pPr>
          </w:p>
        </w:tc>
      </w:tr>
      <w:tr w:rsidR="004D4721" w:rsidRPr="00CD53B8" w14:paraId="79812C35" w14:textId="77777777" w:rsidTr="000A19AC">
        <w:trPr>
          <w:trHeight w:val="20"/>
        </w:trPr>
        <w:tc>
          <w:tcPr>
            <w:tcW w:w="1260" w:type="dxa"/>
            <w:shd w:val="clear" w:color="auto" w:fill="auto"/>
            <w:noWrap/>
            <w:vAlign w:val="bottom"/>
            <w:hideMark/>
          </w:tcPr>
          <w:p w14:paraId="478253C4" w14:textId="77777777" w:rsidR="004D4721" w:rsidRPr="00CD53B8" w:rsidRDefault="004D4721" w:rsidP="006D4899">
            <w:pPr>
              <w:rPr>
                <w:sz w:val="22"/>
                <w:szCs w:val="22"/>
              </w:rPr>
            </w:pPr>
          </w:p>
        </w:tc>
        <w:tc>
          <w:tcPr>
            <w:tcW w:w="2070" w:type="dxa"/>
            <w:shd w:val="clear" w:color="auto" w:fill="auto"/>
            <w:vAlign w:val="bottom"/>
            <w:hideMark/>
          </w:tcPr>
          <w:p w14:paraId="6DD46D01" w14:textId="77777777" w:rsidR="004D4721" w:rsidRPr="00CD53B8" w:rsidRDefault="004D4721" w:rsidP="006D4899">
            <w:pPr>
              <w:jc w:val="right"/>
              <w:rPr>
                <w:sz w:val="22"/>
                <w:szCs w:val="22"/>
              </w:rPr>
            </w:pPr>
            <w:r w:rsidRPr="00CD53B8">
              <w:rPr>
                <w:color w:val="000000"/>
                <w:sz w:val="22"/>
                <w:szCs w:val="22"/>
              </w:rPr>
              <w:t xml:space="preserve">Latridiidae </w:t>
            </w:r>
            <w:r w:rsidRPr="00CD53B8">
              <w:rPr>
                <w:color w:val="222222"/>
                <w:sz w:val="22"/>
                <w:szCs w:val="22"/>
                <w:shd w:val="clear" w:color="auto" w:fill="FFFFFF"/>
              </w:rPr>
              <w:sym w:font="Symbol" w:char="F0C4"/>
            </w:r>
          </w:p>
        </w:tc>
        <w:tc>
          <w:tcPr>
            <w:tcW w:w="3567" w:type="dxa"/>
            <w:shd w:val="clear" w:color="auto" w:fill="auto"/>
            <w:noWrap/>
            <w:vAlign w:val="bottom"/>
            <w:hideMark/>
          </w:tcPr>
          <w:p w14:paraId="0966A14C" w14:textId="77777777" w:rsidR="004D4721" w:rsidRPr="00CD53B8" w:rsidRDefault="004D4721" w:rsidP="006D4899">
            <w:pPr>
              <w:rPr>
                <w:color w:val="000000"/>
                <w:sz w:val="22"/>
                <w:szCs w:val="22"/>
              </w:rPr>
            </w:pPr>
            <w:r w:rsidRPr="00CD53B8">
              <w:rPr>
                <w:i/>
                <w:iCs/>
                <w:color w:val="000000"/>
                <w:sz w:val="22"/>
                <w:szCs w:val="22"/>
              </w:rPr>
              <w:t>Melanophthalma</w:t>
            </w:r>
            <w:r w:rsidRPr="00CD53B8">
              <w:rPr>
                <w:color w:val="000000"/>
                <w:sz w:val="22"/>
                <w:szCs w:val="22"/>
              </w:rPr>
              <w:t xml:space="preserve"> sp. </w:t>
            </w:r>
            <w:r w:rsidRPr="00CD53B8">
              <w:rPr>
                <w:color w:val="222222"/>
                <w:sz w:val="22"/>
                <w:szCs w:val="22"/>
                <w:shd w:val="clear" w:color="auto" w:fill="FFFFFF"/>
              </w:rPr>
              <w:sym w:font="Symbol" w:char="F0C4"/>
            </w:r>
          </w:p>
        </w:tc>
        <w:tc>
          <w:tcPr>
            <w:tcW w:w="933" w:type="dxa"/>
            <w:shd w:val="clear" w:color="auto" w:fill="auto"/>
            <w:noWrap/>
            <w:vAlign w:val="bottom"/>
            <w:hideMark/>
          </w:tcPr>
          <w:p w14:paraId="4146A3AC" w14:textId="77777777" w:rsidR="004D4721" w:rsidRPr="00CD53B8" w:rsidRDefault="004D4721" w:rsidP="006D4899">
            <w:pPr>
              <w:jc w:val="right"/>
              <w:rPr>
                <w:color w:val="000000"/>
                <w:sz w:val="22"/>
                <w:szCs w:val="22"/>
              </w:rPr>
            </w:pPr>
            <w:r w:rsidRPr="00CD53B8">
              <w:rPr>
                <w:color w:val="000000"/>
                <w:sz w:val="22"/>
                <w:szCs w:val="22"/>
              </w:rPr>
              <w:t>35</w:t>
            </w:r>
          </w:p>
        </w:tc>
        <w:tc>
          <w:tcPr>
            <w:tcW w:w="1080" w:type="dxa"/>
            <w:shd w:val="clear" w:color="auto" w:fill="auto"/>
            <w:noWrap/>
            <w:vAlign w:val="bottom"/>
            <w:hideMark/>
          </w:tcPr>
          <w:p w14:paraId="4E01C6C4" w14:textId="77777777" w:rsidR="004D4721" w:rsidRPr="00CD53B8" w:rsidRDefault="004D4721" w:rsidP="006D4899">
            <w:pPr>
              <w:jc w:val="right"/>
              <w:rPr>
                <w:color w:val="000000"/>
                <w:sz w:val="22"/>
                <w:szCs w:val="22"/>
              </w:rPr>
            </w:pPr>
          </w:p>
        </w:tc>
        <w:tc>
          <w:tcPr>
            <w:tcW w:w="799" w:type="dxa"/>
            <w:vAlign w:val="bottom"/>
          </w:tcPr>
          <w:p w14:paraId="35331968" w14:textId="77777777" w:rsidR="004D4721" w:rsidRPr="00CD53B8" w:rsidRDefault="004D4721" w:rsidP="006D4899">
            <w:pPr>
              <w:jc w:val="right"/>
              <w:rPr>
                <w:color w:val="000000"/>
                <w:sz w:val="22"/>
                <w:szCs w:val="22"/>
              </w:rPr>
            </w:pPr>
            <w:r w:rsidRPr="00CD53B8">
              <w:rPr>
                <w:color w:val="000000"/>
                <w:sz w:val="22"/>
                <w:szCs w:val="22"/>
              </w:rPr>
              <w:t>5</w:t>
            </w:r>
          </w:p>
        </w:tc>
        <w:tc>
          <w:tcPr>
            <w:tcW w:w="1091" w:type="dxa"/>
            <w:vAlign w:val="bottom"/>
          </w:tcPr>
          <w:p w14:paraId="04627A36" w14:textId="77777777" w:rsidR="004D4721" w:rsidRPr="00CD53B8" w:rsidRDefault="004D4721" w:rsidP="006D4899">
            <w:pPr>
              <w:jc w:val="right"/>
              <w:rPr>
                <w:color w:val="000000"/>
                <w:sz w:val="22"/>
                <w:szCs w:val="22"/>
              </w:rPr>
            </w:pPr>
          </w:p>
        </w:tc>
        <w:tc>
          <w:tcPr>
            <w:tcW w:w="810" w:type="dxa"/>
            <w:vAlign w:val="bottom"/>
          </w:tcPr>
          <w:p w14:paraId="50F70B69" w14:textId="77777777" w:rsidR="004D4721" w:rsidRPr="00CD53B8" w:rsidRDefault="004D4721" w:rsidP="006D4899">
            <w:pPr>
              <w:jc w:val="right"/>
              <w:rPr>
                <w:color w:val="000000"/>
                <w:sz w:val="22"/>
                <w:szCs w:val="22"/>
              </w:rPr>
            </w:pPr>
          </w:p>
        </w:tc>
        <w:tc>
          <w:tcPr>
            <w:tcW w:w="1080" w:type="dxa"/>
            <w:shd w:val="clear" w:color="auto" w:fill="auto"/>
            <w:vAlign w:val="bottom"/>
          </w:tcPr>
          <w:p w14:paraId="307D91EA" w14:textId="77777777" w:rsidR="004D4721" w:rsidRPr="00CD53B8" w:rsidRDefault="004D4721" w:rsidP="006D4899">
            <w:pPr>
              <w:jc w:val="right"/>
              <w:rPr>
                <w:color w:val="000000"/>
                <w:sz w:val="22"/>
                <w:szCs w:val="22"/>
              </w:rPr>
            </w:pPr>
          </w:p>
        </w:tc>
        <w:tc>
          <w:tcPr>
            <w:tcW w:w="720" w:type="dxa"/>
            <w:shd w:val="clear" w:color="auto" w:fill="auto"/>
            <w:vAlign w:val="bottom"/>
          </w:tcPr>
          <w:p w14:paraId="5C537E85" w14:textId="77777777" w:rsidR="004D4721" w:rsidRPr="00CD53B8" w:rsidRDefault="004D4721" w:rsidP="006D4899">
            <w:pPr>
              <w:jc w:val="right"/>
              <w:rPr>
                <w:color w:val="000000"/>
                <w:sz w:val="22"/>
                <w:szCs w:val="22"/>
              </w:rPr>
            </w:pPr>
          </w:p>
        </w:tc>
        <w:tc>
          <w:tcPr>
            <w:tcW w:w="1080" w:type="dxa"/>
            <w:shd w:val="clear" w:color="auto" w:fill="auto"/>
            <w:vAlign w:val="bottom"/>
          </w:tcPr>
          <w:p w14:paraId="0A299D38" w14:textId="77777777" w:rsidR="004D4721" w:rsidRPr="00CD53B8" w:rsidRDefault="004D4721" w:rsidP="006D4899">
            <w:pPr>
              <w:jc w:val="right"/>
              <w:rPr>
                <w:color w:val="000000"/>
                <w:sz w:val="22"/>
                <w:szCs w:val="22"/>
              </w:rPr>
            </w:pPr>
          </w:p>
        </w:tc>
      </w:tr>
      <w:tr w:rsidR="004D4721" w:rsidRPr="00CD53B8" w14:paraId="591ECCED" w14:textId="77777777" w:rsidTr="000A19AC">
        <w:trPr>
          <w:trHeight w:val="20"/>
        </w:trPr>
        <w:tc>
          <w:tcPr>
            <w:tcW w:w="1260" w:type="dxa"/>
            <w:shd w:val="clear" w:color="auto" w:fill="auto"/>
            <w:noWrap/>
            <w:vAlign w:val="bottom"/>
            <w:hideMark/>
          </w:tcPr>
          <w:p w14:paraId="6B89D64D" w14:textId="77777777" w:rsidR="004D4721" w:rsidRPr="00CD53B8" w:rsidRDefault="004D4721" w:rsidP="006D4899">
            <w:pPr>
              <w:rPr>
                <w:sz w:val="22"/>
                <w:szCs w:val="22"/>
              </w:rPr>
            </w:pPr>
          </w:p>
        </w:tc>
        <w:tc>
          <w:tcPr>
            <w:tcW w:w="2070" w:type="dxa"/>
            <w:shd w:val="clear" w:color="auto" w:fill="auto"/>
            <w:vAlign w:val="bottom"/>
            <w:hideMark/>
          </w:tcPr>
          <w:p w14:paraId="21EF3B4A" w14:textId="77777777" w:rsidR="004D4721" w:rsidRPr="00CD53B8" w:rsidRDefault="004D4721" w:rsidP="006D4899">
            <w:pPr>
              <w:jc w:val="right"/>
              <w:rPr>
                <w:sz w:val="22"/>
                <w:szCs w:val="22"/>
              </w:rPr>
            </w:pPr>
            <w:r w:rsidRPr="00CD53B8">
              <w:rPr>
                <w:color w:val="000000"/>
                <w:sz w:val="22"/>
                <w:szCs w:val="22"/>
              </w:rPr>
              <w:t>Mordellidae</w:t>
            </w:r>
          </w:p>
        </w:tc>
        <w:tc>
          <w:tcPr>
            <w:tcW w:w="3567" w:type="dxa"/>
            <w:shd w:val="clear" w:color="auto" w:fill="auto"/>
            <w:noWrap/>
            <w:vAlign w:val="bottom"/>
            <w:hideMark/>
          </w:tcPr>
          <w:p w14:paraId="71C24E56"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6442BE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05453A5" w14:textId="77777777" w:rsidR="004D4721" w:rsidRPr="00CD53B8" w:rsidRDefault="004D4721" w:rsidP="006D4899">
            <w:pPr>
              <w:jc w:val="right"/>
              <w:rPr>
                <w:color w:val="000000"/>
                <w:sz w:val="22"/>
                <w:szCs w:val="22"/>
              </w:rPr>
            </w:pPr>
          </w:p>
        </w:tc>
        <w:tc>
          <w:tcPr>
            <w:tcW w:w="799" w:type="dxa"/>
            <w:vAlign w:val="bottom"/>
          </w:tcPr>
          <w:p w14:paraId="7E19B2E9" w14:textId="77777777" w:rsidR="004D4721" w:rsidRPr="00CD53B8" w:rsidRDefault="004D4721" w:rsidP="006D4899">
            <w:pPr>
              <w:jc w:val="right"/>
              <w:rPr>
                <w:color w:val="000000"/>
                <w:sz w:val="22"/>
                <w:szCs w:val="22"/>
              </w:rPr>
            </w:pPr>
          </w:p>
        </w:tc>
        <w:tc>
          <w:tcPr>
            <w:tcW w:w="1091" w:type="dxa"/>
            <w:vAlign w:val="bottom"/>
          </w:tcPr>
          <w:p w14:paraId="3AF189E8" w14:textId="77777777" w:rsidR="004D4721" w:rsidRPr="00CD53B8" w:rsidRDefault="004D4721" w:rsidP="006D4899">
            <w:pPr>
              <w:jc w:val="right"/>
              <w:rPr>
                <w:color w:val="000000"/>
                <w:sz w:val="22"/>
                <w:szCs w:val="22"/>
              </w:rPr>
            </w:pPr>
          </w:p>
        </w:tc>
        <w:tc>
          <w:tcPr>
            <w:tcW w:w="810" w:type="dxa"/>
            <w:vAlign w:val="bottom"/>
          </w:tcPr>
          <w:p w14:paraId="5F446D75" w14:textId="77777777" w:rsidR="004D4721" w:rsidRPr="00CD53B8" w:rsidRDefault="004D4721" w:rsidP="006D4899">
            <w:pPr>
              <w:jc w:val="right"/>
              <w:rPr>
                <w:color w:val="000000"/>
                <w:sz w:val="22"/>
                <w:szCs w:val="22"/>
              </w:rPr>
            </w:pPr>
          </w:p>
        </w:tc>
        <w:tc>
          <w:tcPr>
            <w:tcW w:w="1080" w:type="dxa"/>
            <w:shd w:val="clear" w:color="auto" w:fill="auto"/>
            <w:vAlign w:val="bottom"/>
          </w:tcPr>
          <w:p w14:paraId="5F281C16" w14:textId="77777777" w:rsidR="004D4721" w:rsidRPr="00CD53B8" w:rsidRDefault="004D4721" w:rsidP="006D4899">
            <w:pPr>
              <w:jc w:val="right"/>
              <w:rPr>
                <w:color w:val="000000"/>
                <w:sz w:val="22"/>
                <w:szCs w:val="22"/>
              </w:rPr>
            </w:pPr>
          </w:p>
        </w:tc>
        <w:tc>
          <w:tcPr>
            <w:tcW w:w="720" w:type="dxa"/>
            <w:shd w:val="clear" w:color="auto" w:fill="auto"/>
            <w:vAlign w:val="bottom"/>
          </w:tcPr>
          <w:p w14:paraId="20CA5821" w14:textId="77777777" w:rsidR="004D4721" w:rsidRPr="00CD53B8" w:rsidRDefault="004D4721" w:rsidP="006D4899">
            <w:pPr>
              <w:jc w:val="right"/>
              <w:rPr>
                <w:color w:val="000000"/>
                <w:sz w:val="22"/>
                <w:szCs w:val="22"/>
              </w:rPr>
            </w:pPr>
          </w:p>
        </w:tc>
        <w:tc>
          <w:tcPr>
            <w:tcW w:w="1080" w:type="dxa"/>
            <w:shd w:val="clear" w:color="auto" w:fill="auto"/>
            <w:vAlign w:val="bottom"/>
          </w:tcPr>
          <w:p w14:paraId="0DA39F31" w14:textId="77777777" w:rsidR="004D4721" w:rsidRPr="00CD53B8" w:rsidRDefault="004D4721" w:rsidP="006D4899">
            <w:pPr>
              <w:jc w:val="right"/>
              <w:rPr>
                <w:color w:val="000000"/>
                <w:sz w:val="22"/>
                <w:szCs w:val="22"/>
              </w:rPr>
            </w:pPr>
          </w:p>
        </w:tc>
      </w:tr>
      <w:tr w:rsidR="004D4721" w:rsidRPr="00CD53B8" w14:paraId="09BF5EDB" w14:textId="77777777" w:rsidTr="000A19AC">
        <w:trPr>
          <w:trHeight w:val="20"/>
        </w:trPr>
        <w:tc>
          <w:tcPr>
            <w:tcW w:w="1260" w:type="dxa"/>
            <w:shd w:val="clear" w:color="auto" w:fill="auto"/>
            <w:noWrap/>
            <w:vAlign w:val="bottom"/>
            <w:hideMark/>
          </w:tcPr>
          <w:p w14:paraId="0DA88DCC" w14:textId="77777777" w:rsidR="004D4721" w:rsidRPr="00CD53B8" w:rsidRDefault="004D4721" w:rsidP="006D4899">
            <w:pPr>
              <w:rPr>
                <w:sz w:val="22"/>
                <w:szCs w:val="22"/>
              </w:rPr>
            </w:pPr>
          </w:p>
        </w:tc>
        <w:tc>
          <w:tcPr>
            <w:tcW w:w="2070" w:type="dxa"/>
            <w:shd w:val="clear" w:color="auto" w:fill="auto"/>
            <w:vAlign w:val="bottom"/>
            <w:hideMark/>
          </w:tcPr>
          <w:p w14:paraId="16547B97" w14:textId="77777777" w:rsidR="004D4721" w:rsidRPr="00CD53B8" w:rsidRDefault="004D4721" w:rsidP="006D4899">
            <w:pPr>
              <w:jc w:val="right"/>
              <w:rPr>
                <w:sz w:val="22"/>
                <w:szCs w:val="22"/>
              </w:rPr>
            </w:pPr>
            <w:r w:rsidRPr="00CD53B8">
              <w:rPr>
                <w:color w:val="000000"/>
                <w:sz w:val="22"/>
                <w:szCs w:val="22"/>
              </w:rPr>
              <w:t>Nitidulidae</w:t>
            </w:r>
            <w:r w:rsidRPr="00CD53B8">
              <w:rPr>
                <w:color w:val="222222"/>
                <w:sz w:val="22"/>
                <w:szCs w:val="22"/>
                <w:shd w:val="clear" w:color="auto" w:fill="FFFFFF"/>
              </w:rPr>
              <w:sym w:font="Symbol" w:char="F0C4"/>
            </w:r>
          </w:p>
        </w:tc>
        <w:tc>
          <w:tcPr>
            <w:tcW w:w="3567" w:type="dxa"/>
            <w:shd w:val="clear" w:color="auto" w:fill="auto"/>
            <w:noWrap/>
            <w:vAlign w:val="bottom"/>
            <w:hideMark/>
          </w:tcPr>
          <w:p w14:paraId="42161756"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648A2305"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226E5C6C" w14:textId="77777777" w:rsidR="004D4721" w:rsidRPr="00CD53B8" w:rsidRDefault="004D4721" w:rsidP="006D4899">
            <w:pPr>
              <w:jc w:val="right"/>
              <w:rPr>
                <w:color w:val="000000"/>
                <w:sz w:val="22"/>
                <w:szCs w:val="22"/>
              </w:rPr>
            </w:pPr>
          </w:p>
        </w:tc>
        <w:tc>
          <w:tcPr>
            <w:tcW w:w="799" w:type="dxa"/>
            <w:vAlign w:val="bottom"/>
          </w:tcPr>
          <w:p w14:paraId="7EDC5A65" w14:textId="77777777" w:rsidR="004D4721" w:rsidRPr="00CD53B8" w:rsidRDefault="004D4721" w:rsidP="006D4899">
            <w:pPr>
              <w:jc w:val="right"/>
              <w:rPr>
                <w:color w:val="000000"/>
                <w:sz w:val="22"/>
                <w:szCs w:val="22"/>
              </w:rPr>
            </w:pPr>
          </w:p>
        </w:tc>
        <w:tc>
          <w:tcPr>
            <w:tcW w:w="1091" w:type="dxa"/>
            <w:vAlign w:val="bottom"/>
          </w:tcPr>
          <w:p w14:paraId="6684D99D" w14:textId="77777777" w:rsidR="004D4721" w:rsidRPr="00CD53B8" w:rsidRDefault="004D4721" w:rsidP="006D4899">
            <w:pPr>
              <w:jc w:val="right"/>
              <w:rPr>
                <w:color w:val="000000"/>
                <w:sz w:val="22"/>
                <w:szCs w:val="22"/>
              </w:rPr>
            </w:pPr>
            <w:r w:rsidRPr="00CD53B8">
              <w:rPr>
                <w:color w:val="000000"/>
                <w:sz w:val="22"/>
                <w:szCs w:val="22"/>
              </w:rPr>
              <w:t>10</w:t>
            </w:r>
          </w:p>
        </w:tc>
        <w:tc>
          <w:tcPr>
            <w:tcW w:w="810" w:type="dxa"/>
            <w:vAlign w:val="bottom"/>
          </w:tcPr>
          <w:p w14:paraId="119D3EDE" w14:textId="77777777" w:rsidR="004D4721" w:rsidRPr="00CD53B8" w:rsidRDefault="004D4721" w:rsidP="006D4899">
            <w:pPr>
              <w:jc w:val="right"/>
              <w:rPr>
                <w:color w:val="000000"/>
                <w:sz w:val="22"/>
                <w:szCs w:val="22"/>
              </w:rPr>
            </w:pPr>
          </w:p>
        </w:tc>
        <w:tc>
          <w:tcPr>
            <w:tcW w:w="1080" w:type="dxa"/>
            <w:shd w:val="clear" w:color="auto" w:fill="auto"/>
            <w:vAlign w:val="bottom"/>
          </w:tcPr>
          <w:p w14:paraId="58819487" w14:textId="77777777" w:rsidR="004D4721" w:rsidRPr="00CD53B8" w:rsidRDefault="004D4721" w:rsidP="006D4899">
            <w:pPr>
              <w:jc w:val="right"/>
              <w:rPr>
                <w:color w:val="000000"/>
                <w:sz w:val="22"/>
                <w:szCs w:val="22"/>
              </w:rPr>
            </w:pPr>
          </w:p>
        </w:tc>
        <w:tc>
          <w:tcPr>
            <w:tcW w:w="720" w:type="dxa"/>
            <w:shd w:val="clear" w:color="auto" w:fill="auto"/>
            <w:vAlign w:val="bottom"/>
          </w:tcPr>
          <w:p w14:paraId="7E2BDCA0" w14:textId="77777777" w:rsidR="004D4721" w:rsidRPr="00CD53B8" w:rsidRDefault="004D4721" w:rsidP="006D4899">
            <w:pPr>
              <w:jc w:val="right"/>
              <w:rPr>
                <w:color w:val="000000"/>
                <w:sz w:val="22"/>
                <w:szCs w:val="22"/>
              </w:rPr>
            </w:pPr>
          </w:p>
        </w:tc>
        <w:tc>
          <w:tcPr>
            <w:tcW w:w="1080" w:type="dxa"/>
            <w:shd w:val="clear" w:color="auto" w:fill="auto"/>
            <w:vAlign w:val="bottom"/>
          </w:tcPr>
          <w:p w14:paraId="73BBE14E" w14:textId="77777777" w:rsidR="004D4721" w:rsidRPr="00CD53B8" w:rsidRDefault="004D4721" w:rsidP="006D4899">
            <w:pPr>
              <w:jc w:val="right"/>
              <w:rPr>
                <w:color w:val="000000"/>
                <w:sz w:val="22"/>
                <w:szCs w:val="22"/>
              </w:rPr>
            </w:pPr>
          </w:p>
        </w:tc>
      </w:tr>
      <w:tr w:rsidR="004D4721" w:rsidRPr="00CD53B8" w14:paraId="3CFFE544" w14:textId="77777777" w:rsidTr="000A19AC">
        <w:trPr>
          <w:trHeight w:val="20"/>
        </w:trPr>
        <w:tc>
          <w:tcPr>
            <w:tcW w:w="1260" w:type="dxa"/>
            <w:shd w:val="clear" w:color="auto" w:fill="auto"/>
            <w:noWrap/>
            <w:vAlign w:val="bottom"/>
            <w:hideMark/>
          </w:tcPr>
          <w:p w14:paraId="0DA6B23B" w14:textId="77777777" w:rsidR="004D4721" w:rsidRPr="00CD53B8" w:rsidRDefault="004D4721" w:rsidP="006D4899">
            <w:pPr>
              <w:rPr>
                <w:sz w:val="22"/>
                <w:szCs w:val="22"/>
              </w:rPr>
            </w:pPr>
          </w:p>
        </w:tc>
        <w:tc>
          <w:tcPr>
            <w:tcW w:w="2070" w:type="dxa"/>
            <w:shd w:val="clear" w:color="auto" w:fill="auto"/>
            <w:vAlign w:val="bottom"/>
            <w:hideMark/>
          </w:tcPr>
          <w:p w14:paraId="4F103D87" w14:textId="77777777" w:rsidR="004D4721" w:rsidRPr="00CD53B8" w:rsidRDefault="004D4721" w:rsidP="006D4899">
            <w:pPr>
              <w:jc w:val="right"/>
              <w:rPr>
                <w:sz w:val="22"/>
                <w:szCs w:val="22"/>
              </w:rPr>
            </w:pPr>
            <w:r w:rsidRPr="00CD53B8">
              <w:rPr>
                <w:color w:val="000000"/>
                <w:sz w:val="22"/>
                <w:szCs w:val="22"/>
              </w:rPr>
              <w:t>Phalacridae</w:t>
            </w:r>
          </w:p>
        </w:tc>
        <w:tc>
          <w:tcPr>
            <w:tcW w:w="3567" w:type="dxa"/>
            <w:shd w:val="clear" w:color="auto" w:fill="auto"/>
            <w:noWrap/>
            <w:vAlign w:val="bottom"/>
            <w:hideMark/>
          </w:tcPr>
          <w:p w14:paraId="3D153172"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7116AE3D" w14:textId="77777777" w:rsidR="004D4721" w:rsidRPr="00CD53B8" w:rsidRDefault="004D4721" w:rsidP="006D4899">
            <w:pPr>
              <w:jc w:val="right"/>
              <w:rPr>
                <w:color w:val="000000"/>
                <w:sz w:val="22"/>
                <w:szCs w:val="22"/>
              </w:rPr>
            </w:pPr>
            <w:r w:rsidRPr="00CD53B8">
              <w:rPr>
                <w:color w:val="000000"/>
                <w:sz w:val="22"/>
                <w:szCs w:val="22"/>
              </w:rPr>
              <w:t>7</w:t>
            </w:r>
          </w:p>
        </w:tc>
        <w:tc>
          <w:tcPr>
            <w:tcW w:w="1080" w:type="dxa"/>
            <w:shd w:val="clear" w:color="auto" w:fill="auto"/>
            <w:noWrap/>
            <w:vAlign w:val="bottom"/>
            <w:hideMark/>
          </w:tcPr>
          <w:p w14:paraId="0E275379" w14:textId="77777777" w:rsidR="004D4721" w:rsidRPr="00CD53B8" w:rsidRDefault="004D4721" w:rsidP="006D4899">
            <w:pPr>
              <w:jc w:val="right"/>
              <w:rPr>
                <w:color w:val="000000"/>
                <w:sz w:val="22"/>
                <w:szCs w:val="22"/>
              </w:rPr>
            </w:pPr>
          </w:p>
        </w:tc>
        <w:tc>
          <w:tcPr>
            <w:tcW w:w="799" w:type="dxa"/>
            <w:vAlign w:val="bottom"/>
          </w:tcPr>
          <w:p w14:paraId="15B9FF6F" w14:textId="77777777" w:rsidR="004D4721" w:rsidRPr="00CD53B8" w:rsidRDefault="004D4721" w:rsidP="006D4899">
            <w:pPr>
              <w:jc w:val="right"/>
              <w:rPr>
                <w:color w:val="000000"/>
                <w:sz w:val="22"/>
                <w:szCs w:val="22"/>
              </w:rPr>
            </w:pPr>
          </w:p>
        </w:tc>
        <w:tc>
          <w:tcPr>
            <w:tcW w:w="1091" w:type="dxa"/>
            <w:vAlign w:val="bottom"/>
          </w:tcPr>
          <w:p w14:paraId="1B88FAD3" w14:textId="77777777" w:rsidR="004D4721" w:rsidRPr="00CD53B8" w:rsidRDefault="004D4721" w:rsidP="006D4899">
            <w:pPr>
              <w:jc w:val="right"/>
              <w:rPr>
                <w:color w:val="000000"/>
                <w:sz w:val="22"/>
                <w:szCs w:val="22"/>
              </w:rPr>
            </w:pPr>
          </w:p>
        </w:tc>
        <w:tc>
          <w:tcPr>
            <w:tcW w:w="810" w:type="dxa"/>
            <w:vAlign w:val="bottom"/>
          </w:tcPr>
          <w:p w14:paraId="710B3EA6" w14:textId="77777777" w:rsidR="004D4721" w:rsidRPr="00CD53B8" w:rsidRDefault="004D4721" w:rsidP="006D4899">
            <w:pPr>
              <w:jc w:val="right"/>
              <w:rPr>
                <w:color w:val="000000"/>
                <w:sz w:val="22"/>
                <w:szCs w:val="22"/>
              </w:rPr>
            </w:pPr>
          </w:p>
        </w:tc>
        <w:tc>
          <w:tcPr>
            <w:tcW w:w="1080" w:type="dxa"/>
            <w:shd w:val="clear" w:color="auto" w:fill="auto"/>
            <w:vAlign w:val="bottom"/>
          </w:tcPr>
          <w:p w14:paraId="576F69E1" w14:textId="77777777" w:rsidR="004D4721" w:rsidRPr="00CD53B8" w:rsidRDefault="004D4721" w:rsidP="006D4899">
            <w:pPr>
              <w:jc w:val="right"/>
              <w:rPr>
                <w:color w:val="000000"/>
                <w:sz w:val="22"/>
                <w:szCs w:val="22"/>
              </w:rPr>
            </w:pPr>
          </w:p>
        </w:tc>
        <w:tc>
          <w:tcPr>
            <w:tcW w:w="720" w:type="dxa"/>
            <w:shd w:val="clear" w:color="auto" w:fill="auto"/>
            <w:vAlign w:val="bottom"/>
          </w:tcPr>
          <w:p w14:paraId="683DB514" w14:textId="77777777" w:rsidR="004D4721" w:rsidRPr="00CD53B8" w:rsidRDefault="004D4721" w:rsidP="006D4899">
            <w:pPr>
              <w:jc w:val="right"/>
              <w:rPr>
                <w:color w:val="000000"/>
                <w:sz w:val="22"/>
                <w:szCs w:val="22"/>
              </w:rPr>
            </w:pPr>
          </w:p>
        </w:tc>
        <w:tc>
          <w:tcPr>
            <w:tcW w:w="1080" w:type="dxa"/>
            <w:shd w:val="clear" w:color="auto" w:fill="auto"/>
            <w:vAlign w:val="bottom"/>
          </w:tcPr>
          <w:p w14:paraId="2258A007" w14:textId="77777777" w:rsidR="004D4721" w:rsidRPr="00CD53B8" w:rsidRDefault="004D4721" w:rsidP="006D4899">
            <w:pPr>
              <w:jc w:val="right"/>
              <w:rPr>
                <w:color w:val="000000"/>
                <w:sz w:val="22"/>
                <w:szCs w:val="22"/>
              </w:rPr>
            </w:pPr>
          </w:p>
        </w:tc>
      </w:tr>
      <w:tr w:rsidR="004D4721" w:rsidRPr="00CD53B8" w14:paraId="2AC22F69" w14:textId="77777777" w:rsidTr="000A19AC">
        <w:trPr>
          <w:trHeight w:val="20"/>
        </w:trPr>
        <w:tc>
          <w:tcPr>
            <w:tcW w:w="1260" w:type="dxa"/>
            <w:shd w:val="clear" w:color="auto" w:fill="auto"/>
            <w:noWrap/>
            <w:vAlign w:val="bottom"/>
          </w:tcPr>
          <w:p w14:paraId="400B2870" w14:textId="77777777" w:rsidR="004D4721" w:rsidRPr="00CD53B8" w:rsidRDefault="004D4721" w:rsidP="006D4899">
            <w:pPr>
              <w:rPr>
                <w:sz w:val="22"/>
                <w:szCs w:val="22"/>
              </w:rPr>
            </w:pPr>
          </w:p>
        </w:tc>
        <w:tc>
          <w:tcPr>
            <w:tcW w:w="2070" w:type="dxa"/>
            <w:shd w:val="clear" w:color="auto" w:fill="auto"/>
            <w:vAlign w:val="bottom"/>
          </w:tcPr>
          <w:p w14:paraId="071B1626" w14:textId="77777777" w:rsidR="004D4721" w:rsidRPr="00CD53B8" w:rsidRDefault="004D4721" w:rsidP="006D4899">
            <w:pPr>
              <w:jc w:val="right"/>
              <w:rPr>
                <w:sz w:val="22"/>
                <w:szCs w:val="22"/>
              </w:rPr>
            </w:pPr>
            <w:r w:rsidRPr="00CD53B8">
              <w:rPr>
                <w:color w:val="000000"/>
                <w:sz w:val="22"/>
                <w:szCs w:val="22"/>
              </w:rPr>
              <w:t>Ptinidae*</w:t>
            </w:r>
          </w:p>
        </w:tc>
        <w:tc>
          <w:tcPr>
            <w:tcW w:w="3567" w:type="dxa"/>
            <w:shd w:val="clear" w:color="auto" w:fill="auto"/>
            <w:noWrap/>
            <w:vAlign w:val="bottom"/>
          </w:tcPr>
          <w:p w14:paraId="352D71E4" w14:textId="77777777" w:rsidR="004D4721" w:rsidRPr="00CD53B8" w:rsidRDefault="004D4721" w:rsidP="006D4899">
            <w:pPr>
              <w:rPr>
                <w:color w:val="000000"/>
                <w:sz w:val="22"/>
                <w:szCs w:val="22"/>
              </w:rPr>
            </w:pPr>
          </w:p>
        </w:tc>
        <w:tc>
          <w:tcPr>
            <w:tcW w:w="933" w:type="dxa"/>
            <w:shd w:val="clear" w:color="auto" w:fill="auto"/>
            <w:noWrap/>
            <w:vAlign w:val="bottom"/>
          </w:tcPr>
          <w:p w14:paraId="2B77199C" w14:textId="77777777" w:rsidR="004D4721" w:rsidRPr="00CD53B8" w:rsidRDefault="004D4721" w:rsidP="006D4899">
            <w:pPr>
              <w:jc w:val="right"/>
              <w:rPr>
                <w:color w:val="000000"/>
                <w:sz w:val="22"/>
                <w:szCs w:val="22"/>
              </w:rPr>
            </w:pPr>
            <w:r w:rsidRPr="00CD53B8">
              <w:rPr>
                <w:color w:val="000000"/>
                <w:sz w:val="22"/>
                <w:szCs w:val="22"/>
              </w:rPr>
              <w:t>19</w:t>
            </w:r>
          </w:p>
        </w:tc>
        <w:tc>
          <w:tcPr>
            <w:tcW w:w="1080" w:type="dxa"/>
            <w:shd w:val="clear" w:color="auto" w:fill="auto"/>
            <w:noWrap/>
            <w:vAlign w:val="bottom"/>
          </w:tcPr>
          <w:p w14:paraId="131E5116" w14:textId="77777777" w:rsidR="004D4721" w:rsidRPr="00CD53B8" w:rsidRDefault="004D4721" w:rsidP="006D4899">
            <w:pPr>
              <w:jc w:val="right"/>
              <w:rPr>
                <w:color w:val="000000"/>
                <w:sz w:val="22"/>
                <w:szCs w:val="22"/>
              </w:rPr>
            </w:pPr>
          </w:p>
        </w:tc>
        <w:tc>
          <w:tcPr>
            <w:tcW w:w="799" w:type="dxa"/>
            <w:vAlign w:val="bottom"/>
          </w:tcPr>
          <w:p w14:paraId="0D19838D" w14:textId="77777777" w:rsidR="004D4721" w:rsidRPr="00CD53B8" w:rsidRDefault="004D4721" w:rsidP="006D4899">
            <w:pPr>
              <w:jc w:val="right"/>
              <w:rPr>
                <w:color w:val="000000"/>
                <w:sz w:val="22"/>
                <w:szCs w:val="22"/>
              </w:rPr>
            </w:pPr>
          </w:p>
        </w:tc>
        <w:tc>
          <w:tcPr>
            <w:tcW w:w="1091" w:type="dxa"/>
            <w:vAlign w:val="bottom"/>
          </w:tcPr>
          <w:p w14:paraId="26D8616F" w14:textId="77777777" w:rsidR="004D4721" w:rsidRPr="00CD53B8" w:rsidRDefault="004D4721" w:rsidP="006D4899">
            <w:pPr>
              <w:jc w:val="right"/>
              <w:rPr>
                <w:color w:val="000000"/>
                <w:sz w:val="22"/>
                <w:szCs w:val="22"/>
              </w:rPr>
            </w:pPr>
            <w:r w:rsidRPr="00CD53B8">
              <w:rPr>
                <w:color w:val="000000"/>
                <w:sz w:val="22"/>
                <w:szCs w:val="22"/>
              </w:rPr>
              <w:t>1</w:t>
            </w:r>
          </w:p>
        </w:tc>
        <w:tc>
          <w:tcPr>
            <w:tcW w:w="810" w:type="dxa"/>
            <w:vAlign w:val="bottom"/>
          </w:tcPr>
          <w:p w14:paraId="561EB56A" w14:textId="77777777" w:rsidR="004D4721" w:rsidRPr="00CD53B8" w:rsidRDefault="004D4721" w:rsidP="006D4899">
            <w:pPr>
              <w:jc w:val="right"/>
              <w:rPr>
                <w:color w:val="000000"/>
                <w:sz w:val="22"/>
                <w:szCs w:val="22"/>
              </w:rPr>
            </w:pPr>
          </w:p>
        </w:tc>
        <w:tc>
          <w:tcPr>
            <w:tcW w:w="1080" w:type="dxa"/>
            <w:shd w:val="clear" w:color="auto" w:fill="auto"/>
            <w:vAlign w:val="bottom"/>
          </w:tcPr>
          <w:p w14:paraId="73229865" w14:textId="77777777" w:rsidR="004D4721" w:rsidRPr="00CD53B8" w:rsidRDefault="004D4721" w:rsidP="006D4899">
            <w:pPr>
              <w:jc w:val="right"/>
              <w:rPr>
                <w:color w:val="000000"/>
                <w:sz w:val="22"/>
                <w:szCs w:val="22"/>
              </w:rPr>
            </w:pPr>
          </w:p>
        </w:tc>
        <w:tc>
          <w:tcPr>
            <w:tcW w:w="720" w:type="dxa"/>
            <w:shd w:val="clear" w:color="auto" w:fill="auto"/>
            <w:vAlign w:val="bottom"/>
          </w:tcPr>
          <w:p w14:paraId="113D4252" w14:textId="77777777" w:rsidR="004D4721" w:rsidRPr="00CD53B8" w:rsidRDefault="004D4721" w:rsidP="006D4899">
            <w:pPr>
              <w:jc w:val="right"/>
              <w:rPr>
                <w:color w:val="000000"/>
                <w:sz w:val="22"/>
                <w:szCs w:val="22"/>
              </w:rPr>
            </w:pPr>
          </w:p>
        </w:tc>
        <w:tc>
          <w:tcPr>
            <w:tcW w:w="1080" w:type="dxa"/>
            <w:shd w:val="clear" w:color="auto" w:fill="auto"/>
            <w:vAlign w:val="bottom"/>
          </w:tcPr>
          <w:p w14:paraId="7625FF5B" w14:textId="77777777" w:rsidR="004D4721" w:rsidRPr="00CD53B8" w:rsidRDefault="004D4721" w:rsidP="006D4899">
            <w:pPr>
              <w:jc w:val="right"/>
              <w:rPr>
                <w:color w:val="000000"/>
                <w:sz w:val="22"/>
                <w:szCs w:val="22"/>
              </w:rPr>
            </w:pPr>
          </w:p>
        </w:tc>
      </w:tr>
      <w:tr w:rsidR="004D4721" w:rsidRPr="00CD53B8" w14:paraId="0F1F757A" w14:textId="77777777" w:rsidTr="000A19AC">
        <w:trPr>
          <w:trHeight w:val="20"/>
        </w:trPr>
        <w:tc>
          <w:tcPr>
            <w:tcW w:w="1260" w:type="dxa"/>
            <w:tcBorders>
              <w:bottom w:val="single" w:sz="4" w:space="0" w:color="auto"/>
            </w:tcBorders>
            <w:shd w:val="clear" w:color="auto" w:fill="auto"/>
            <w:noWrap/>
            <w:vAlign w:val="bottom"/>
            <w:hideMark/>
          </w:tcPr>
          <w:p w14:paraId="76A1919A" w14:textId="77777777" w:rsidR="004D4721" w:rsidRPr="00CD53B8" w:rsidRDefault="004D4721" w:rsidP="006D4899">
            <w:pPr>
              <w:rPr>
                <w:sz w:val="22"/>
                <w:szCs w:val="22"/>
              </w:rPr>
            </w:pPr>
          </w:p>
        </w:tc>
        <w:tc>
          <w:tcPr>
            <w:tcW w:w="2070" w:type="dxa"/>
            <w:tcBorders>
              <w:bottom w:val="single" w:sz="4" w:space="0" w:color="auto"/>
            </w:tcBorders>
            <w:shd w:val="clear" w:color="auto" w:fill="auto"/>
            <w:vAlign w:val="bottom"/>
            <w:hideMark/>
          </w:tcPr>
          <w:p w14:paraId="2F5BC592" w14:textId="77777777" w:rsidR="004D4721" w:rsidRPr="00CD53B8" w:rsidRDefault="004D4721" w:rsidP="006D4899">
            <w:pPr>
              <w:jc w:val="right"/>
              <w:rPr>
                <w:sz w:val="22"/>
                <w:szCs w:val="22"/>
              </w:rPr>
            </w:pPr>
            <w:r w:rsidRPr="00CD53B8">
              <w:rPr>
                <w:color w:val="000000"/>
                <w:sz w:val="22"/>
                <w:szCs w:val="22"/>
              </w:rPr>
              <w:t>Scarabidae</w:t>
            </w:r>
          </w:p>
        </w:tc>
        <w:tc>
          <w:tcPr>
            <w:tcW w:w="3567" w:type="dxa"/>
            <w:tcBorders>
              <w:bottom w:val="single" w:sz="4" w:space="0" w:color="auto"/>
            </w:tcBorders>
            <w:shd w:val="clear" w:color="auto" w:fill="auto"/>
            <w:noWrap/>
            <w:vAlign w:val="bottom"/>
            <w:hideMark/>
          </w:tcPr>
          <w:p w14:paraId="6EB738FE"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tcBorders>
              <w:bottom w:val="single" w:sz="4" w:space="0" w:color="auto"/>
            </w:tcBorders>
            <w:shd w:val="clear" w:color="auto" w:fill="auto"/>
            <w:noWrap/>
            <w:vAlign w:val="bottom"/>
            <w:hideMark/>
          </w:tcPr>
          <w:p w14:paraId="06126901"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tcBorders>
              <w:bottom w:val="single" w:sz="4" w:space="0" w:color="auto"/>
            </w:tcBorders>
            <w:shd w:val="clear" w:color="auto" w:fill="auto"/>
            <w:noWrap/>
            <w:vAlign w:val="bottom"/>
            <w:hideMark/>
          </w:tcPr>
          <w:p w14:paraId="0B53013E" w14:textId="77777777" w:rsidR="004D4721" w:rsidRPr="00CD53B8" w:rsidRDefault="004D4721" w:rsidP="006D4899">
            <w:pPr>
              <w:jc w:val="right"/>
              <w:rPr>
                <w:color w:val="000000"/>
                <w:sz w:val="22"/>
                <w:szCs w:val="22"/>
              </w:rPr>
            </w:pPr>
          </w:p>
        </w:tc>
        <w:tc>
          <w:tcPr>
            <w:tcW w:w="799" w:type="dxa"/>
            <w:tcBorders>
              <w:bottom w:val="single" w:sz="4" w:space="0" w:color="auto"/>
            </w:tcBorders>
            <w:vAlign w:val="bottom"/>
          </w:tcPr>
          <w:p w14:paraId="0A634BA4" w14:textId="77777777" w:rsidR="004D4721" w:rsidRPr="00CD53B8" w:rsidRDefault="004D4721" w:rsidP="006D4899">
            <w:pPr>
              <w:jc w:val="right"/>
              <w:rPr>
                <w:color w:val="000000"/>
                <w:sz w:val="22"/>
                <w:szCs w:val="22"/>
              </w:rPr>
            </w:pPr>
          </w:p>
        </w:tc>
        <w:tc>
          <w:tcPr>
            <w:tcW w:w="1091" w:type="dxa"/>
            <w:tcBorders>
              <w:bottom w:val="single" w:sz="4" w:space="0" w:color="auto"/>
            </w:tcBorders>
            <w:vAlign w:val="bottom"/>
          </w:tcPr>
          <w:p w14:paraId="1E599B30" w14:textId="77777777" w:rsidR="004D4721" w:rsidRPr="00CD53B8" w:rsidRDefault="004D4721" w:rsidP="006D4899">
            <w:pPr>
              <w:jc w:val="right"/>
              <w:rPr>
                <w:color w:val="000000"/>
                <w:sz w:val="22"/>
                <w:szCs w:val="22"/>
              </w:rPr>
            </w:pPr>
          </w:p>
        </w:tc>
        <w:tc>
          <w:tcPr>
            <w:tcW w:w="810" w:type="dxa"/>
            <w:tcBorders>
              <w:bottom w:val="single" w:sz="4" w:space="0" w:color="auto"/>
            </w:tcBorders>
            <w:vAlign w:val="bottom"/>
          </w:tcPr>
          <w:p w14:paraId="6EA33449" w14:textId="77777777" w:rsidR="004D4721" w:rsidRPr="00CD53B8" w:rsidRDefault="004D4721" w:rsidP="006D4899">
            <w:pPr>
              <w:jc w:val="right"/>
              <w:rPr>
                <w:color w:val="000000"/>
                <w:sz w:val="22"/>
                <w:szCs w:val="22"/>
              </w:rPr>
            </w:pPr>
          </w:p>
        </w:tc>
        <w:tc>
          <w:tcPr>
            <w:tcW w:w="1080" w:type="dxa"/>
            <w:tcBorders>
              <w:bottom w:val="single" w:sz="4" w:space="0" w:color="auto"/>
            </w:tcBorders>
            <w:shd w:val="clear" w:color="auto" w:fill="auto"/>
            <w:vAlign w:val="bottom"/>
          </w:tcPr>
          <w:p w14:paraId="0619C909" w14:textId="77777777" w:rsidR="004D4721" w:rsidRPr="00CD53B8" w:rsidRDefault="004D4721" w:rsidP="006D4899">
            <w:pPr>
              <w:jc w:val="right"/>
              <w:rPr>
                <w:color w:val="000000"/>
                <w:sz w:val="22"/>
                <w:szCs w:val="22"/>
              </w:rPr>
            </w:pPr>
          </w:p>
        </w:tc>
        <w:tc>
          <w:tcPr>
            <w:tcW w:w="720" w:type="dxa"/>
            <w:tcBorders>
              <w:bottom w:val="single" w:sz="4" w:space="0" w:color="auto"/>
            </w:tcBorders>
            <w:shd w:val="clear" w:color="auto" w:fill="auto"/>
            <w:vAlign w:val="bottom"/>
          </w:tcPr>
          <w:p w14:paraId="26422321"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tcBorders>
              <w:bottom w:val="single" w:sz="4" w:space="0" w:color="auto"/>
            </w:tcBorders>
            <w:shd w:val="clear" w:color="auto" w:fill="auto"/>
            <w:vAlign w:val="bottom"/>
          </w:tcPr>
          <w:p w14:paraId="524A800E" w14:textId="77777777" w:rsidR="004D4721" w:rsidRPr="00CD53B8" w:rsidRDefault="004D4721" w:rsidP="006D4899">
            <w:pPr>
              <w:jc w:val="right"/>
              <w:rPr>
                <w:color w:val="000000"/>
                <w:sz w:val="22"/>
                <w:szCs w:val="22"/>
              </w:rPr>
            </w:pPr>
          </w:p>
        </w:tc>
      </w:tr>
    </w:tbl>
    <w:p w14:paraId="530C840C" w14:textId="77777777" w:rsidR="00DC4308" w:rsidRDefault="00DC4308"/>
    <w:p w14:paraId="0C40D1F5" w14:textId="77777777" w:rsidR="00DC4308" w:rsidRDefault="00DC4308"/>
    <w:p w14:paraId="3CF0F979" w14:textId="77777777" w:rsidR="00DC4308" w:rsidRDefault="00DC4308"/>
    <w:p w14:paraId="15D11E21" w14:textId="77777777" w:rsidR="00DC4308" w:rsidRDefault="00DC4308"/>
    <w:p w14:paraId="78B4BF5C" w14:textId="77777777" w:rsidR="00DC4308" w:rsidRDefault="00DC4308"/>
    <w:p w14:paraId="6EFD24A3" w14:textId="127DA1CC"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3026BF" w:rsidRPr="00CD53B8" w14:paraId="5FB1B981" w14:textId="77777777" w:rsidTr="000A19AC">
        <w:trPr>
          <w:trHeight w:val="20"/>
        </w:trPr>
        <w:tc>
          <w:tcPr>
            <w:tcW w:w="1260" w:type="dxa"/>
            <w:tcBorders>
              <w:top w:val="single" w:sz="4" w:space="0" w:color="auto"/>
            </w:tcBorders>
            <w:shd w:val="clear" w:color="auto" w:fill="auto"/>
            <w:noWrap/>
            <w:vAlign w:val="center"/>
          </w:tcPr>
          <w:p w14:paraId="42ACD73A" w14:textId="77777777" w:rsidR="003026BF" w:rsidRPr="00CD53B8" w:rsidRDefault="003026BF" w:rsidP="003026BF">
            <w:pPr>
              <w:jc w:val="center"/>
              <w:rPr>
                <w:sz w:val="22"/>
                <w:szCs w:val="22"/>
              </w:rPr>
            </w:pPr>
          </w:p>
        </w:tc>
        <w:tc>
          <w:tcPr>
            <w:tcW w:w="2070" w:type="dxa"/>
            <w:tcBorders>
              <w:top w:val="single" w:sz="4" w:space="0" w:color="auto"/>
            </w:tcBorders>
            <w:shd w:val="clear" w:color="auto" w:fill="auto"/>
            <w:vAlign w:val="center"/>
          </w:tcPr>
          <w:p w14:paraId="7BC992B9" w14:textId="77777777" w:rsidR="003026BF" w:rsidRPr="00CD53B8" w:rsidRDefault="003026BF" w:rsidP="003026BF">
            <w:pPr>
              <w:jc w:val="center"/>
              <w:rPr>
                <w:color w:val="000000"/>
                <w:sz w:val="22"/>
                <w:szCs w:val="22"/>
              </w:rPr>
            </w:pPr>
          </w:p>
        </w:tc>
        <w:tc>
          <w:tcPr>
            <w:tcW w:w="3567" w:type="dxa"/>
            <w:tcBorders>
              <w:top w:val="single" w:sz="4" w:space="0" w:color="auto"/>
            </w:tcBorders>
            <w:shd w:val="clear" w:color="auto" w:fill="auto"/>
            <w:noWrap/>
            <w:vAlign w:val="center"/>
          </w:tcPr>
          <w:p w14:paraId="7F0ECE6C" w14:textId="77777777" w:rsidR="003026BF" w:rsidRPr="00CD53B8" w:rsidRDefault="003026BF" w:rsidP="003026BF">
            <w:pPr>
              <w:jc w:val="center"/>
              <w:rPr>
                <w:i/>
                <w:iCs/>
                <w:color w:val="000000"/>
                <w:sz w:val="22"/>
                <w:szCs w:val="22"/>
              </w:rPr>
            </w:pPr>
          </w:p>
        </w:tc>
        <w:tc>
          <w:tcPr>
            <w:tcW w:w="2013" w:type="dxa"/>
            <w:gridSpan w:val="2"/>
            <w:tcBorders>
              <w:top w:val="single" w:sz="4" w:space="0" w:color="auto"/>
            </w:tcBorders>
            <w:shd w:val="clear" w:color="auto" w:fill="auto"/>
            <w:noWrap/>
            <w:vAlign w:val="center"/>
          </w:tcPr>
          <w:p w14:paraId="297C0D10" w14:textId="105F6256" w:rsidR="003026BF" w:rsidRPr="00CD53B8" w:rsidRDefault="003026BF" w:rsidP="003026BF">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08DEABD5" w14:textId="7EB8315C" w:rsidR="003026BF" w:rsidRPr="00CD53B8" w:rsidRDefault="003026BF" w:rsidP="003026BF">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0C3A7198" w14:textId="20D038B9" w:rsidR="003026BF" w:rsidRPr="00CD53B8" w:rsidRDefault="003026BF" w:rsidP="003026BF">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48A792A6" w14:textId="72E9B7F3" w:rsidR="003026BF" w:rsidRPr="00CD53B8" w:rsidRDefault="003026BF" w:rsidP="003026BF">
            <w:pPr>
              <w:jc w:val="center"/>
              <w:rPr>
                <w:color w:val="000000"/>
                <w:sz w:val="22"/>
                <w:szCs w:val="22"/>
              </w:rPr>
            </w:pPr>
            <w:r w:rsidRPr="00CD53B8">
              <w:rPr>
                <w:color w:val="000000"/>
                <w:sz w:val="22"/>
                <w:szCs w:val="22"/>
              </w:rPr>
              <w:t>Visual Samples</w:t>
            </w:r>
          </w:p>
        </w:tc>
      </w:tr>
      <w:tr w:rsidR="003026BF" w:rsidRPr="00CD53B8" w14:paraId="5DCC8741" w14:textId="77777777" w:rsidTr="000A19AC">
        <w:trPr>
          <w:trHeight w:val="20"/>
        </w:trPr>
        <w:tc>
          <w:tcPr>
            <w:tcW w:w="1260" w:type="dxa"/>
            <w:tcBorders>
              <w:bottom w:val="single" w:sz="4" w:space="0" w:color="auto"/>
            </w:tcBorders>
            <w:shd w:val="clear" w:color="auto" w:fill="auto"/>
            <w:noWrap/>
            <w:vAlign w:val="center"/>
          </w:tcPr>
          <w:p w14:paraId="218982FF" w14:textId="56CCA74F" w:rsidR="003026BF" w:rsidRPr="00CD53B8" w:rsidRDefault="003026BF" w:rsidP="003026BF">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337342E9" w14:textId="043B5E04" w:rsidR="003026BF" w:rsidRPr="00CD53B8" w:rsidRDefault="003026BF" w:rsidP="003026BF">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67DAA90D" w14:textId="74926A89" w:rsidR="003026BF" w:rsidRPr="00CD53B8" w:rsidRDefault="003026BF" w:rsidP="003026BF">
            <w:pPr>
              <w:jc w:val="center"/>
              <w:rPr>
                <w:i/>
                <w:iCs/>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4A9451B5" w14:textId="300DF49E" w:rsidR="003026BF" w:rsidRPr="00CD53B8" w:rsidRDefault="003026BF" w:rsidP="003026BF">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370F5B81" w14:textId="226E2C24" w:rsidR="003026BF" w:rsidRPr="00CD53B8" w:rsidRDefault="003026BF" w:rsidP="003026BF">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63363A07" w14:textId="77A01347" w:rsidR="003026BF" w:rsidRPr="00CD53B8" w:rsidRDefault="003026BF" w:rsidP="003026BF">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325D1A67" w14:textId="53107F75" w:rsidR="003026BF" w:rsidRPr="00CD53B8" w:rsidRDefault="003026BF" w:rsidP="003026BF">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38CA9E8F" w14:textId="608CEE2E" w:rsidR="003026BF" w:rsidRPr="00CD53B8" w:rsidRDefault="003026BF" w:rsidP="003026BF">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5031B62E" w14:textId="4DBEE14C" w:rsidR="003026BF" w:rsidRPr="00CD53B8" w:rsidRDefault="003026BF" w:rsidP="003026BF">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1E26E193" w14:textId="5C8AAE00" w:rsidR="003026BF" w:rsidRPr="00CD53B8" w:rsidRDefault="003026BF" w:rsidP="003026BF">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54A8763B" w14:textId="361B691F" w:rsidR="003026BF" w:rsidRPr="00CD53B8" w:rsidRDefault="003026BF" w:rsidP="003026BF">
            <w:pPr>
              <w:jc w:val="center"/>
              <w:rPr>
                <w:color w:val="000000"/>
                <w:sz w:val="22"/>
                <w:szCs w:val="22"/>
              </w:rPr>
            </w:pPr>
            <w:r w:rsidRPr="00CD53B8">
              <w:rPr>
                <w:color w:val="000000"/>
                <w:sz w:val="22"/>
                <w:szCs w:val="22"/>
              </w:rPr>
              <w:t>Extended total</w:t>
            </w:r>
          </w:p>
        </w:tc>
      </w:tr>
      <w:tr w:rsidR="004D4721" w:rsidRPr="00CD53B8" w14:paraId="60A8A7A3" w14:textId="77777777" w:rsidTr="000A19AC">
        <w:trPr>
          <w:trHeight w:val="20"/>
        </w:trPr>
        <w:tc>
          <w:tcPr>
            <w:tcW w:w="1260" w:type="dxa"/>
            <w:tcBorders>
              <w:top w:val="single" w:sz="4" w:space="0" w:color="auto"/>
            </w:tcBorders>
            <w:shd w:val="clear" w:color="auto" w:fill="auto"/>
            <w:noWrap/>
            <w:vAlign w:val="bottom"/>
            <w:hideMark/>
          </w:tcPr>
          <w:p w14:paraId="44EA7B5F" w14:textId="77777777" w:rsidR="004D4721" w:rsidRPr="00CD53B8" w:rsidRDefault="004D4721" w:rsidP="006D4899">
            <w:pPr>
              <w:rPr>
                <w:sz w:val="22"/>
                <w:szCs w:val="22"/>
              </w:rPr>
            </w:pPr>
          </w:p>
        </w:tc>
        <w:tc>
          <w:tcPr>
            <w:tcW w:w="2070" w:type="dxa"/>
            <w:tcBorders>
              <w:top w:val="single" w:sz="4" w:space="0" w:color="auto"/>
            </w:tcBorders>
            <w:shd w:val="clear" w:color="auto" w:fill="auto"/>
            <w:vAlign w:val="bottom"/>
            <w:hideMark/>
          </w:tcPr>
          <w:p w14:paraId="728BD23C" w14:textId="77777777" w:rsidR="004D4721" w:rsidRPr="00CD53B8" w:rsidRDefault="004D4721" w:rsidP="006D4899">
            <w:pPr>
              <w:jc w:val="right"/>
              <w:rPr>
                <w:sz w:val="22"/>
                <w:szCs w:val="22"/>
              </w:rPr>
            </w:pPr>
            <w:r w:rsidRPr="00CD53B8">
              <w:rPr>
                <w:color w:val="000000"/>
                <w:sz w:val="22"/>
                <w:szCs w:val="22"/>
              </w:rPr>
              <w:t xml:space="preserve">Scolytinidae </w:t>
            </w:r>
          </w:p>
        </w:tc>
        <w:tc>
          <w:tcPr>
            <w:tcW w:w="3567" w:type="dxa"/>
            <w:tcBorders>
              <w:top w:val="single" w:sz="4" w:space="0" w:color="auto"/>
            </w:tcBorders>
            <w:shd w:val="clear" w:color="auto" w:fill="auto"/>
            <w:noWrap/>
            <w:vAlign w:val="bottom"/>
            <w:hideMark/>
          </w:tcPr>
          <w:p w14:paraId="790D491F" w14:textId="77777777" w:rsidR="004D4721" w:rsidRPr="00CD53B8" w:rsidRDefault="004D4721" w:rsidP="006D4899">
            <w:pPr>
              <w:rPr>
                <w:color w:val="000000"/>
                <w:sz w:val="22"/>
                <w:szCs w:val="22"/>
              </w:rPr>
            </w:pPr>
            <w:r w:rsidRPr="00CD53B8">
              <w:rPr>
                <w:i/>
                <w:iCs/>
                <w:color w:val="000000"/>
                <w:sz w:val="22"/>
                <w:szCs w:val="22"/>
              </w:rPr>
              <w:t xml:space="preserve"> </w:t>
            </w:r>
          </w:p>
        </w:tc>
        <w:tc>
          <w:tcPr>
            <w:tcW w:w="933" w:type="dxa"/>
            <w:tcBorders>
              <w:top w:val="single" w:sz="4" w:space="0" w:color="auto"/>
            </w:tcBorders>
            <w:shd w:val="clear" w:color="auto" w:fill="auto"/>
            <w:noWrap/>
            <w:vAlign w:val="bottom"/>
            <w:hideMark/>
          </w:tcPr>
          <w:p w14:paraId="0DBB17E3"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tcBorders>
              <w:top w:val="single" w:sz="4" w:space="0" w:color="auto"/>
            </w:tcBorders>
            <w:shd w:val="clear" w:color="auto" w:fill="auto"/>
            <w:noWrap/>
            <w:vAlign w:val="bottom"/>
            <w:hideMark/>
          </w:tcPr>
          <w:p w14:paraId="5D90090C" w14:textId="77777777" w:rsidR="004D4721" w:rsidRPr="00CD53B8" w:rsidRDefault="004D4721" w:rsidP="006D4899">
            <w:pPr>
              <w:jc w:val="right"/>
              <w:rPr>
                <w:color w:val="000000"/>
                <w:sz w:val="22"/>
                <w:szCs w:val="22"/>
              </w:rPr>
            </w:pPr>
          </w:p>
        </w:tc>
        <w:tc>
          <w:tcPr>
            <w:tcW w:w="799" w:type="dxa"/>
            <w:tcBorders>
              <w:top w:val="single" w:sz="4" w:space="0" w:color="auto"/>
            </w:tcBorders>
            <w:vAlign w:val="bottom"/>
          </w:tcPr>
          <w:p w14:paraId="79B80A4A" w14:textId="77777777" w:rsidR="004D4721" w:rsidRPr="00CD53B8" w:rsidRDefault="004D4721" w:rsidP="006D4899">
            <w:pPr>
              <w:jc w:val="right"/>
              <w:rPr>
                <w:color w:val="000000"/>
                <w:sz w:val="22"/>
                <w:szCs w:val="22"/>
              </w:rPr>
            </w:pPr>
          </w:p>
        </w:tc>
        <w:tc>
          <w:tcPr>
            <w:tcW w:w="1091" w:type="dxa"/>
            <w:tcBorders>
              <w:top w:val="single" w:sz="4" w:space="0" w:color="auto"/>
            </w:tcBorders>
            <w:vAlign w:val="bottom"/>
          </w:tcPr>
          <w:p w14:paraId="246FBF88" w14:textId="77777777" w:rsidR="004D4721" w:rsidRPr="00CD53B8" w:rsidRDefault="004D4721" w:rsidP="006D4899">
            <w:pPr>
              <w:jc w:val="right"/>
              <w:rPr>
                <w:color w:val="000000"/>
                <w:sz w:val="22"/>
                <w:szCs w:val="22"/>
              </w:rPr>
            </w:pPr>
          </w:p>
        </w:tc>
        <w:tc>
          <w:tcPr>
            <w:tcW w:w="810" w:type="dxa"/>
            <w:tcBorders>
              <w:top w:val="single" w:sz="4" w:space="0" w:color="auto"/>
            </w:tcBorders>
            <w:vAlign w:val="bottom"/>
          </w:tcPr>
          <w:p w14:paraId="6E13879D" w14:textId="77777777" w:rsidR="004D4721" w:rsidRPr="00CD53B8" w:rsidRDefault="004D4721" w:rsidP="006D4899">
            <w:pPr>
              <w:jc w:val="right"/>
              <w:rPr>
                <w:color w:val="000000"/>
                <w:sz w:val="22"/>
                <w:szCs w:val="22"/>
              </w:rPr>
            </w:pPr>
          </w:p>
        </w:tc>
        <w:tc>
          <w:tcPr>
            <w:tcW w:w="1080" w:type="dxa"/>
            <w:tcBorders>
              <w:top w:val="single" w:sz="4" w:space="0" w:color="auto"/>
            </w:tcBorders>
            <w:shd w:val="clear" w:color="auto" w:fill="auto"/>
            <w:vAlign w:val="bottom"/>
          </w:tcPr>
          <w:p w14:paraId="7E468F9D" w14:textId="77777777" w:rsidR="004D4721" w:rsidRPr="00CD53B8" w:rsidRDefault="004D4721" w:rsidP="006D4899">
            <w:pPr>
              <w:jc w:val="right"/>
              <w:rPr>
                <w:color w:val="000000"/>
                <w:sz w:val="22"/>
                <w:szCs w:val="22"/>
              </w:rPr>
            </w:pPr>
          </w:p>
        </w:tc>
        <w:tc>
          <w:tcPr>
            <w:tcW w:w="720" w:type="dxa"/>
            <w:tcBorders>
              <w:top w:val="single" w:sz="4" w:space="0" w:color="auto"/>
            </w:tcBorders>
            <w:shd w:val="clear" w:color="auto" w:fill="auto"/>
            <w:vAlign w:val="bottom"/>
          </w:tcPr>
          <w:p w14:paraId="7400645B" w14:textId="77777777" w:rsidR="004D4721" w:rsidRPr="00CD53B8" w:rsidRDefault="004D4721" w:rsidP="006D4899">
            <w:pPr>
              <w:jc w:val="right"/>
              <w:rPr>
                <w:color w:val="000000"/>
                <w:sz w:val="22"/>
                <w:szCs w:val="22"/>
              </w:rPr>
            </w:pPr>
          </w:p>
        </w:tc>
        <w:tc>
          <w:tcPr>
            <w:tcW w:w="1080" w:type="dxa"/>
            <w:shd w:val="clear" w:color="auto" w:fill="auto"/>
            <w:vAlign w:val="bottom"/>
          </w:tcPr>
          <w:p w14:paraId="4E16EDAB" w14:textId="77777777" w:rsidR="004D4721" w:rsidRPr="00CD53B8" w:rsidRDefault="004D4721" w:rsidP="006D4899">
            <w:pPr>
              <w:jc w:val="right"/>
              <w:rPr>
                <w:color w:val="000000"/>
                <w:sz w:val="22"/>
                <w:szCs w:val="22"/>
              </w:rPr>
            </w:pPr>
          </w:p>
        </w:tc>
      </w:tr>
      <w:tr w:rsidR="004D4721" w:rsidRPr="00CD53B8" w14:paraId="3B61B610" w14:textId="77777777" w:rsidTr="000A19AC">
        <w:trPr>
          <w:trHeight w:val="20"/>
        </w:trPr>
        <w:tc>
          <w:tcPr>
            <w:tcW w:w="1260" w:type="dxa"/>
            <w:shd w:val="clear" w:color="auto" w:fill="auto"/>
            <w:noWrap/>
            <w:vAlign w:val="bottom"/>
            <w:hideMark/>
          </w:tcPr>
          <w:p w14:paraId="41341558" w14:textId="77777777" w:rsidR="004D4721" w:rsidRPr="00CD53B8" w:rsidRDefault="004D4721" w:rsidP="006D4899">
            <w:pPr>
              <w:rPr>
                <w:sz w:val="22"/>
                <w:szCs w:val="22"/>
              </w:rPr>
            </w:pPr>
          </w:p>
        </w:tc>
        <w:tc>
          <w:tcPr>
            <w:tcW w:w="2070" w:type="dxa"/>
            <w:shd w:val="clear" w:color="auto" w:fill="auto"/>
            <w:vAlign w:val="bottom"/>
            <w:hideMark/>
          </w:tcPr>
          <w:p w14:paraId="0623B7D9" w14:textId="77777777" w:rsidR="004D4721" w:rsidRPr="00CD53B8" w:rsidRDefault="004D4721" w:rsidP="006D4899">
            <w:pPr>
              <w:jc w:val="right"/>
              <w:rPr>
                <w:sz w:val="22"/>
                <w:szCs w:val="22"/>
              </w:rPr>
            </w:pPr>
            <w:r w:rsidRPr="00CD53B8">
              <w:rPr>
                <w:color w:val="000000"/>
                <w:sz w:val="22"/>
                <w:szCs w:val="22"/>
              </w:rPr>
              <w:t>Staphylinidae</w:t>
            </w:r>
            <w:r w:rsidRPr="00CD53B8">
              <w:rPr>
                <w:color w:val="222222"/>
                <w:sz w:val="22"/>
                <w:szCs w:val="22"/>
                <w:shd w:val="clear" w:color="auto" w:fill="FFFFFF"/>
              </w:rPr>
              <w:sym w:font="Symbol" w:char="F0C4"/>
            </w:r>
          </w:p>
        </w:tc>
        <w:tc>
          <w:tcPr>
            <w:tcW w:w="3567" w:type="dxa"/>
            <w:shd w:val="clear" w:color="auto" w:fill="auto"/>
            <w:noWrap/>
            <w:vAlign w:val="bottom"/>
            <w:hideMark/>
          </w:tcPr>
          <w:p w14:paraId="2350C25F" w14:textId="77777777" w:rsidR="004D4721" w:rsidRPr="00CD53B8" w:rsidRDefault="004D4721" w:rsidP="006D4899">
            <w:pPr>
              <w:rPr>
                <w:color w:val="000000"/>
                <w:sz w:val="22"/>
                <w:szCs w:val="22"/>
              </w:rPr>
            </w:pPr>
            <w:r w:rsidRPr="00CD53B8">
              <w:rPr>
                <w:color w:val="000000"/>
                <w:sz w:val="22"/>
                <w:szCs w:val="22"/>
              </w:rPr>
              <w:t xml:space="preserve"> </w:t>
            </w:r>
            <w:r w:rsidRPr="00CD53B8">
              <w:rPr>
                <w:i/>
                <w:iCs/>
                <w:color w:val="000000"/>
                <w:sz w:val="22"/>
                <w:szCs w:val="22"/>
              </w:rPr>
              <w:t>Scaphidium</w:t>
            </w:r>
            <w:r w:rsidRPr="00CD53B8">
              <w:rPr>
                <w:color w:val="000000"/>
                <w:sz w:val="22"/>
                <w:szCs w:val="22"/>
              </w:rPr>
              <w:t xml:space="preserve"> sp.</w:t>
            </w:r>
            <w:r w:rsidRPr="00CD53B8">
              <w:rPr>
                <w:color w:val="222222"/>
                <w:sz w:val="22"/>
                <w:szCs w:val="22"/>
                <w:shd w:val="clear" w:color="auto" w:fill="FFFFFF"/>
              </w:rPr>
              <w:sym w:font="Symbol" w:char="F0C4"/>
            </w:r>
          </w:p>
        </w:tc>
        <w:tc>
          <w:tcPr>
            <w:tcW w:w="933" w:type="dxa"/>
            <w:shd w:val="clear" w:color="auto" w:fill="auto"/>
            <w:noWrap/>
            <w:vAlign w:val="bottom"/>
            <w:hideMark/>
          </w:tcPr>
          <w:p w14:paraId="6C3D7560" w14:textId="77777777" w:rsidR="004D4721" w:rsidRPr="00CD53B8" w:rsidRDefault="004D4721" w:rsidP="006D4899">
            <w:pPr>
              <w:jc w:val="right"/>
              <w:rPr>
                <w:color w:val="000000"/>
                <w:sz w:val="22"/>
                <w:szCs w:val="22"/>
              </w:rPr>
            </w:pPr>
            <w:r w:rsidRPr="00CD53B8">
              <w:rPr>
                <w:color w:val="000000"/>
                <w:sz w:val="22"/>
                <w:szCs w:val="22"/>
              </w:rPr>
              <w:t>7</w:t>
            </w:r>
          </w:p>
        </w:tc>
        <w:tc>
          <w:tcPr>
            <w:tcW w:w="1080" w:type="dxa"/>
            <w:shd w:val="clear" w:color="auto" w:fill="auto"/>
            <w:noWrap/>
            <w:vAlign w:val="bottom"/>
            <w:hideMark/>
          </w:tcPr>
          <w:p w14:paraId="0CCCCCEE" w14:textId="77777777" w:rsidR="004D4721" w:rsidRPr="00CD53B8" w:rsidRDefault="004D4721" w:rsidP="006D4899">
            <w:pPr>
              <w:jc w:val="right"/>
              <w:rPr>
                <w:color w:val="000000"/>
                <w:sz w:val="22"/>
                <w:szCs w:val="22"/>
              </w:rPr>
            </w:pPr>
          </w:p>
        </w:tc>
        <w:tc>
          <w:tcPr>
            <w:tcW w:w="799" w:type="dxa"/>
            <w:vAlign w:val="bottom"/>
          </w:tcPr>
          <w:p w14:paraId="27DE6D0D" w14:textId="77777777" w:rsidR="004D4721" w:rsidRPr="00CD53B8" w:rsidRDefault="004D4721" w:rsidP="006D4899">
            <w:pPr>
              <w:jc w:val="right"/>
              <w:rPr>
                <w:color w:val="000000"/>
                <w:sz w:val="22"/>
                <w:szCs w:val="22"/>
              </w:rPr>
            </w:pPr>
          </w:p>
        </w:tc>
        <w:tc>
          <w:tcPr>
            <w:tcW w:w="1091" w:type="dxa"/>
            <w:vAlign w:val="bottom"/>
          </w:tcPr>
          <w:p w14:paraId="1B0A541B" w14:textId="77777777" w:rsidR="004D4721" w:rsidRPr="00CD53B8" w:rsidRDefault="004D4721" w:rsidP="006D4899">
            <w:pPr>
              <w:jc w:val="right"/>
              <w:rPr>
                <w:color w:val="000000"/>
                <w:sz w:val="22"/>
                <w:szCs w:val="22"/>
              </w:rPr>
            </w:pPr>
          </w:p>
        </w:tc>
        <w:tc>
          <w:tcPr>
            <w:tcW w:w="810" w:type="dxa"/>
            <w:vAlign w:val="bottom"/>
          </w:tcPr>
          <w:p w14:paraId="7649551D" w14:textId="77777777" w:rsidR="004D4721" w:rsidRPr="00CD53B8" w:rsidRDefault="004D4721" w:rsidP="006D4899">
            <w:pPr>
              <w:jc w:val="right"/>
              <w:rPr>
                <w:color w:val="000000"/>
                <w:sz w:val="22"/>
                <w:szCs w:val="22"/>
              </w:rPr>
            </w:pPr>
          </w:p>
        </w:tc>
        <w:tc>
          <w:tcPr>
            <w:tcW w:w="1080" w:type="dxa"/>
            <w:shd w:val="clear" w:color="auto" w:fill="auto"/>
            <w:vAlign w:val="bottom"/>
          </w:tcPr>
          <w:p w14:paraId="76533A69" w14:textId="77777777" w:rsidR="004D4721" w:rsidRPr="00CD53B8" w:rsidRDefault="004D4721" w:rsidP="006D4899">
            <w:pPr>
              <w:jc w:val="right"/>
              <w:rPr>
                <w:color w:val="000000"/>
                <w:sz w:val="22"/>
                <w:szCs w:val="22"/>
              </w:rPr>
            </w:pPr>
          </w:p>
        </w:tc>
        <w:tc>
          <w:tcPr>
            <w:tcW w:w="720" w:type="dxa"/>
            <w:shd w:val="clear" w:color="auto" w:fill="auto"/>
            <w:vAlign w:val="bottom"/>
          </w:tcPr>
          <w:p w14:paraId="71F4B82A" w14:textId="77777777" w:rsidR="004D4721" w:rsidRPr="00CD53B8" w:rsidRDefault="004D4721" w:rsidP="006D4899">
            <w:pPr>
              <w:jc w:val="right"/>
              <w:rPr>
                <w:color w:val="000000"/>
                <w:sz w:val="22"/>
                <w:szCs w:val="22"/>
              </w:rPr>
            </w:pPr>
          </w:p>
        </w:tc>
        <w:tc>
          <w:tcPr>
            <w:tcW w:w="1080" w:type="dxa"/>
            <w:shd w:val="clear" w:color="auto" w:fill="auto"/>
            <w:vAlign w:val="bottom"/>
          </w:tcPr>
          <w:p w14:paraId="544A245C" w14:textId="77777777" w:rsidR="004D4721" w:rsidRPr="00CD53B8" w:rsidRDefault="004D4721" w:rsidP="006D4899">
            <w:pPr>
              <w:jc w:val="right"/>
              <w:rPr>
                <w:color w:val="000000"/>
                <w:sz w:val="22"/>
                <w:szCs w:val="22"/>
              </w:rPr>
            </w:pPr>
          </w:p>
        </w:tc>
      </w:tr>
      <w:tr w:rsidR="004D4721" w:rsidRPr="00CD53B8" w14:paraId="790DB122" w14:textId="77777777" w:rsidTr="000A19AC">
        <w:trPr>
          <w:trHeight w:val="20"/>
        </w:trPr>
        <w:tc>
          <w:tcPr>
            <w:tcW w:w="1260" w:type="dxa"/>
            <w:shd w:val="clear" w:color="auto" w:fill="auto"/>
            <w:noWrap/>
            <w:vAlign w:val="bottom"/>
            <w:hideMark/>
          </w:tcPr>
          <w:p w14:paraId="2E925915" w14:textId="77777777" w:rsidR="004D4721" w:rsidRPr="00CD53B8" w:rsidRDefault="004D4721" w:rsidP="006D4899">
            <w:pPr>
              <w:rPr>
                <w:sz w:val="22"/>
                <w:szCs w:val="22"/>
              </w:rPr>
            </w:pPr>
          </w:p>
        </w:tc>
        <w:tc>
          <w:tcPr>
            <w:tcW w:w="2070" w:type="dxa"/>
            <w:shd w:val="clear" w:color="auto" w:fill="auto"/>
            <w:vAlign w:val="bottom"/>
            <w:hideMark/>
          </w:tcPr>
          <w:p w14:paraId="3F70493B" w14:textId="77777777" w:rsidR="004D4721" w:rsidRPr="00CD53B8" w:rsidRDefault="004D4721" w:rsidP="006D4899">
            <w:pPr>
              <w:jc w:val="right"/>
              <w:rPr>
                <w:sz w:val="22"/>
                <w:szCs w:val="22"/>
              </w:rPr>
            </w:pPr>
            <w:r w:rsidRPr="00CD53B8">
              <w:rPr>
                <w:color w:val="000000"/>
                <w:sz w:val="22"/>
                <w:szCs w:val="22"/>
              </w:rPr>
              <w:t>Tenebrionidae</w:t>
            </w:r>
          </w:p>
        </w:tc>
        <w:tc>
          <w:tcPr>
            <w:tcW w:w="3567" w:type="dxa"/>
            <w:shd w:val="clear" w:color="auto" w:fill="auto"/>
            <w:noWrap/>
            <w:vAlign w:val="bottom"/>
            <w:hideMark/>
          </w:tcPr>
          <w:p w14:paraId="51B624AA"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53A96B7E" w14:textId="77777777" w:rsidR="004D4721" w:rsidRPr="00CD53B8" w:rsidRDefault="004D4721" w:rsidP="006D4899">
            <w:pPr>
              <w:jc w:val="right"/>
              <w:rPr>
                <w:color w:val="000000"/>
                <w:sz w:val="22"/>
                <w:szCs w:val="22"/>
              </w:rPr>
            </w:pPr>
            <w:r w:rsidRPr="00CD53B8">
              <w:rPr>
                <w:color w:val="000000"/>
                <w:sz w:val="22"/>
                <w:szCs w:val="22"/>
              </w:rPr>
              <w:t>7</w:t>
            </w:r>
          </w:p>
        </w:tc>
        <w:tc>
          <w:tcPr>
            <w:tcW w:w="1080" w:type="dxa"/>
            <w:shd w:val="clear" w:color="auto" w:fill="auto"/>
            <w:noWrap/>
            <w:vAlign w:val="bottom"/>
            <w:hideMark/>
          </w:tcPr>
          <w:p w14:paraId="258DA388" w14:textId="77777777" w:rsidR="004D4721" w:rsidRPr="00CD53B8" w:rsidRDefault="004D4721" w:rsidP="006D4899">
            <w:pPr>
              <w:jc w:val="right"/>
              <w:rPr>
                <w:color w:val="000000"/>
                <w:sz w:val="22"/>
                <w:szCs w:val="22"/>
              </w:rPr>
            </w:pPr>
          </w:p>
        </w:tc>
        <w:tc>
          <w:tcPr>
            <w:tcW w:w="799" w:type="dxa"/>
            <w:vAlign w:val="bottom"/>
          </w:tcPr>
          <w:p w14:paraId="45C75B51" w14:textId="77777777" w:rsidR="004D4721" w:rsidRPr="00CD53B8" w:rsidRDefault="004D4721" w:rsidP="006D4899">
            <w:pPr>
              <w:jc w:val="right"/>
              <w:rPr>
                <w:color w:val="000000"/>
                <w:sz w:val="22"/>
                <w:szCs w:val="22"/>
              </w:rPr>
            </w:pPr>
            <w:r w:rsidRPr="00CD53B8">
              <w:rPr>
                <w:color w:val="000000"/>
                <w:sz w:val="22"/>
                <w:szCs w:val="22"/>
              </w:rPr>
              <w:t>3</w:t>
            </w:r>
          </w:p>
        </w:tc>
        <w:tc>
          <w:tcPr>
            <w:tcW w:w="1091" w:type="dxa"/>
            <w:vAlign w:val="bottom"/>
          </w:tcPr>
          <w:p w14:paraId="0C071423" w14:textId="77777777" w:rsidR="004D4721" w:rsidRPr="00CD53B8" w:rsidRDefault="004D4721" w:rsidP="006D4899">
            <w:pPr>
              <w:jc w:val="right"/>
              <w:rPr>
                <w:color w:val="000000"/>
                <w:sz w:val="22"/>
                <w:szCs w:val="22"/>
              </w:rPr>
            </w:pPr>
          </w:p>
        </w:tc>
        <w:tc>
          <w:tcPr>
            <w:tcW w:w="810" w:type="dxa"/>
            <w:vAlign w:val="bottom"/>
          </w:tcPr>
          <w:p w14:paraId="069C30CD" w14:textId="77777777" w:rsidR="004D4721" w:rsidRPr="00CD53B8" w:rsidRDefault="004D4721" w:rsidP="006D4899">
            <w:pPr>
              <w:jc w:val="right"/>
              <w:rPr>
                <w:color w:val="000000"/>
                <w:sz w:val="22"/>
                <w:szCs w:val="22"/>
              </w:rPr>
            </w:pPr>
          </w:p>
        </w:tc>
        <w:tc>
          <w:tcPr>
            <w:tcW w:w="1080" w:type="dxa"/>
            <w:shd w:val="clear" w:color="auto" w:fill="auto"/>
            <w:vAlign w:val="bottom"/>
          </w:tcPr>
          <w:p w14:paraId="3108D0C9" w14:textId="77777777" w:rsidR="004D4721" w:rsidRPr="00CD53B8" w:rsidRDefault="004D4721" w:rsidP="006D4899">
            <w:pPr>
              <w:jc w:val="right"/>
              <w:rPr>
                <w:color w:val="000000"/>
                <w:sz w:val="22"/>
                <w:szCs w:val="22"/>
              </w:rPr>
            </w:pPr>
          </w:p>
        </w:tc>
        <w:tc>
          <w:tcPr>
            <w:tcW w:w="720" w:type="dxa"/>
            <w:shd w:val="clear" w:color="auto" w:fill="auto"/>
            <w:vAlign w:val="bottom"/>
          </w:tcPr>
          <w:p w14:paraId="3A3E7E38" w14:textId="77777777" w:rsidR="004D4721" w:rsidRPr="00CD53B8" w:rsidRDefault="004D4721" w:rsidP="006D4899">
            <w:pPr>
              <w:jc w:val="right"/>
              <w:rPr>
                <w:color w:val="000000"/>
                <w:sz w:val="22"/>
                <w:szCs w:val="22"/>
              </w:rPr>
            </w:pPr>
            <w:r w:rsidRPr="00CD53B8">
              <w:rPr>
                <w:color w:val="000000"/>
                <w:sz w:val="22"/>
                <w:szCs w:val="22"/>
              </w:rPr>
              <w:t>5</w:t>
            </w:r>
          </w:p>
        </w:tc>
        <w:tc>
          <w:tcPr>
            <w:tcW w:w="1080" w:type="dxa"/>
            <w:shd w:val="clear" w:color="auto" w:fill="auto"/>
            <w:vAlign w:val="bottom"/>
          </w:tcPr>
          <w:p w14:paraId="0A7D03F6" w14:textId="77777777" w:rsidR="004D4721" w:rsidRPr="00CD53B8" w:rsidRDefault="004D4721" w:rsidP="006D4899">
            <w:pPr>
              <w:jc w:val="right"/>
              <w:rPr>
                <w:color w:val="000000"/>
                <w:sz w:val="22"/>
                <w:szCs w:val="22"/>
              </w:rPr>
            </w:pPr>
          </w:p>
        </w:tc>
      </w:tr>
      <w:tr w:rsidR="004D4721" w:rsidRPr="00CD53B8" w14:paraId="6D1C28E3" w14:textId="77777777" w:rsidTr="000A19AC">
        <w:trPr>
          <w:trHeight w:val="20"/>
        </w:trPr>
        <w:tc>
          <w:tcPr>
            <w:tcW w:w="1260" w:type="dxa"/>
            <w:shd w:val="clear" w:color="auto" w:fill="auto"/>
            <w:noWrap/>
            <w:vAlign w:val="bottom"/>
            <w:hideMark/>
          </w:tcPr>
          <w:p w14:paraId="1D514B1B" w14:textId="77777777" w:rsidR="004D4721" w:rsidRPr="00CD53B8" w:rsidRDefault="004D4721" w:rsidP="006D4899">
            <w:pPr>
              <w:rPr>
                <w:sz w:val="22"/>
                <w:szCs w:val="22"/>
              </w:rPr>
            </w:pPr>
          </w:p>
        </w:tc>
        <w:tc>
          <w:tcPr>
            <w:tcW w:w="2070" w:type="dxa"/>
            <w:shd w:val="clear" w:color="auto" w:fill="auto"/>
            <w:vAlign w:val="bottom"/>
            <w:hideMark/>
          </w:tcPr>
          <w:p w14:paraId="52BB180F" w14:textId="77777777" w:rsidR="004D4721" w:rsidRPr="00CD53B8" w:rsidRDefault="004D4721" w:rsidP="006D4899">
            <w:pPr>
              <w:rPr>
                <w:sz w:val="22"/>
                <w:szCs w:val="22"/>
              </w:rPr>
            </w:pPr>
          </w:p>
        </w:tc>
        <w:tc>
          <w:tcPr>
            <w:tcW w:w="3567" w:type="dxa"/>
            <w:shd w:val="clear" w:color="auto" w:fill="auto"/>
            <w:noWrap/>
            <w:vAlign w:val="bottom"/>
            <w:hideMark/>
          </w:tcPr>
          <w:p w14:paraId="6E96DBB3" w14:textId="77777777" w:rsidR="004D4721" w:rsidRPr="00CD53B8" w:rsidRDefault="004D4721" w:rsidP="006D4899">
            <w:pPr>
              <w:rPr>
                <w:i/>
                <w:iCs/>
                <w:color w:val="000000"/>
                <w:sz w:val="22"/>
                <w:szCs w:val="22"/>
              </w:rPr>
            </w:pPr>
            <w:r w:rsidRPr="00CD53B8">
              <w:rPr>
                <w:i/>
                <w:iCs/>
                <w:color w:val="000000"/>
                <w:sz w:val="22"/>
                <w:szCs w:val="22"/>
              </w:rPr>
              <w:t xml:space="preserve">Bothrotes </w:t>
            </w:r>
            <w:r w:rsidRPr="00CD53B8">
              <w:rPr>
                <w:color w:val="000000"/>
                <w:sz w:val="22"/>
                <w:szCs w:val="22"/>
              </w:rPr>
              <w:t>sp.</w:t>
            </w:r>
            <w:r w:rsidRPr="00CD53B8">
              <w:rPr>
                <w:color w:val="222222"/>
                <w:sz w:val="22"/>
                <w:szCs w:val="22"/>
                <w:shd w:val="clear" w:color="auto" w:fill="FFFFFF"/>
              </w:rPr>
              <w:sym w:font="Symbol" w:char="F0C4"/>
            </w:r>
          </w:p>
        </w:tc>
        <w:tc>
          <w:tcPr>
            <w:tcW w:w="933" w:type="dxa"/>
            <w:shd w:val="clear" w:color="auto" w:fill="auto"/>
            <w:noWrap/>
            <w:vAlign w:val="bottom"/>
            <w:hideMark/>
          </w:tcPr>
          <w:p w14:paraId="2C776394"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B3400D9" w14:textId="77777777" w:rsidR="004D4721" w:rsidRPr="00CD53B8" w:rsidRDefault="004D4721" w:rsidP="006D4899">
            <w:pPr>
              <w:jc w:val="right"/>
              <w:rPr>
                <w:color w:val="000000"/>
                <w:sz w:val="22"/>
                <w:szCs w:val="22"/>
              </w:rPr>
            </w:pPr>
          </w:p>
        </w:tc>
        <w:tc>
          <w:tcPr>
            <w:tcW w:w="799" w:type="dxa"/>
            <w:vAlign w:val="bottom"/>
          </w:tcPr>
          <w:p w14:paraId="15118E1B"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5D854C4B" w14:textId="77777777" w:rsidR="004D4721" w:rsidRPr="00CD53B8" w:rsidRDefault="004D4721" w:rsidP="006D4899">
            <w:pPr>
              <w:jc w:val="right"/>
              <w:rPr>
                <w:color w:val="000000"/>
                <w:sz w:val="22"/>
                <w:szCs w:val="22"/>
              </w:rPr>
            </w:pPr>
          </w:p>
        </w:tc>
        <w:tc>
          <w:tcPr>
            <w:tcW w:w="810" w:type="dxa"/>
            <w:vAlign w:val="bottom"/>
          </w:tcPr>
          <w:p w14:paraId="5DCCB2B5" w14:textId="77777777" w:rsidR="004D4721" w:rsidRPr="00CD53B8" w:rsidRDefault="004D4721" w:rsidP="006D4899">
            <w:pPr>
              <w:jc w:val="right"/>
              <w:rPr>
                <w:color w:val="000000"/>
                <w:sz w:val="22"/>
                <w:szCs w:val="22"/>
              </w:rPr>
            </w:pPr>
          </w:p>
        </w:tc>
        <w:tc>
          <w:tcPr>
            <w:tcW w:w="1080" w:type="dxa"/>
            <w:shd w:val="clear" w:color="auto" w:fill="auto"/>
            <w:vAlign w:val="bottom"/>
          </w:tcPr>
          <w:p w14:paraId="10F0C550" w14:textId="77777777" w:rsidR="004D4721" w:rsidRPr="00CD53B8" w:rsidRDefault="004D4721" w:rsidP="006D4899">
            <w:pPr>
              <w:jc w:val="right"/>
              <w:rPr>
                <w:color w:val="000000"/>
                <w:sz w:val="22"/>
                <w:szCs w:val="22"/>
              </w:rPr>
            </w:pPr>
          </w:p>
        </w:tc>
        <w:tc>
          <w:tcPr>
            <w:tcW w:w="720" w:type="dxa"/>
            <w:shd w:val="clear" w:color="auto" w:fill="auto"/>
            <w:vAlign w:val="bottom"/>
          </w:tcPr>
          <w:p w14:paraId="7FCE55B1"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vAlign w:val="bottom"/>
          </w:tcPr>
          <w:p w14:paraId="29BA5A05" w14:textId="77777777" w:rsidR="004D4721" w:rsidRPr="00CD53B8" w:rsidRDefault="004D4721" w:rsidP="006D4899">
            <w:pPr>
              <w:jc w:val="right"/>
              <w:rPr>
                <w:color w:val="000000"/>
                <w:sz w:val="22"/>
                <w:szCs w:val="22"/>
              </w:rPr>
            </w:pPr>
          </w:p>
        </w:tc>
      </w:tr>
      <w:tr w:rsidR="004D4721" w:rsidRPr="00CD53B8" w14:paraId="1B5DE4B7" w14:textId="77777777" w:rsidTr="000A19AC">
        <w:trPr>
          <w:trHeight w:val="20"/>
        </w:trPr>
        <w:tc>
          <w:tcPr>
            <w:tcW w:w="1260" w:type="dxa"/>
            <w:shd w:val="clear" w:color="auto" w:fill="auto"/>
            <w:noWrap/>
            <w:vAlign w:val="bottom"/>
            <w:hideMark/>
          </w:tcPr>
          <w:p w14:paraId="6C5979B5" w14:textId="77777777" w:rsidR="004D4721" w:rsidRPr="00CD53B8" w:rsidRDefault="004D4721" w:rsidP="006D4899">
            <w:pPr>
              <w:rPr>
                <w:sz w:val="22"/>
                <w:szCs w:val="22"/>
              </w:rPr>
            </w:pPr>
          </w:p>
        </w:tc>
        <w:tc>
          <w:tcPr>
            <w:tcW w:w="2070" w:type="dxa"/>
            <w:shd w:val="clear" w:color="auto" w:fill="auto"/>
            <w:vAlign w:val="bottom"/>
            <w:hideMark/>
          </w:tcPr>
          <w:p w14:paraId="3F9F0EAA" w14:textId="77777777" w:rsidR="004D4721" w:rsidRPr="00CD53B8" w:rsidRDefault="004D4721" w:rsidP="006D4899">
            <w:pPr>
              <w:rPr>
                <w:sz w:val="22"/>
                <w:szCs w:val="22"/>
              </w:rPr>
            </w:pPr>
          </w:p>
        </w:tc>
        <w:tc>
          <w:tcPr>
            <w:tcW w:w="3567" w:type="dxa"/>
            <w:shd w:val="clear" w:color="auto" w:fill="auto"/>
            <w:noWrap/>
            <w:vAlign w:val="bottom"/>
            <w:hideMark/>
          </w:tcPr>
          <w:p w14:paraId="5402579D" w14:textId="77777777" w:rsidR="004D4721" w:rsidRPr="00CD53B8" w:rsidRDefault="004D4721" w:rsidP="006D4899">
            <w:pPr>
              <w:rPr>
                <w:i/>
                <w:iCs/>
                <w:color w:val="000000"/>
                <w:sz w:val="22"/>
                <w:szCs w:val="22"/>
              </w:rPr>
            </w:pPr>
            <w:r w:rsidRPr="00CD53B8">
              <w:rPr>
                <w:i/>
                <w:iCs/>
                <w:color w:val="000000"/>
                <w:sz w:val="22"/>
                <w:szCs w:val="22"/>
              </w:rPr>
              <w:t xml:space="preserve">Epitragodes </w:t>
            </w:r>
            <w:r w:rsidRPr="00CD53B8">
              <w:rPr>
                <w:color w:val="000000"/>
                <w:sz w:val="22"/>
                <w:szCs w:val="22"/>
              </w:rPr>
              <w:t>sp.</w:t>
            </w:r>
            <w:r w:rsidRPr="00CD53B8">
              <w:rPr>
                <w:color w:val="222222"/>
                <w:sz w:val="22"/>
                <w:szCs w:val="22"/>
                <w:shd w:val="clear" w:color="auto" w:fill="FFFFFF"/>
              </w:rPr>
              <w:sym w:font="Symbol" w:char="F0C4"/>
            </w:r>
          </w:p>
        </w:tc>
        <w:tc>
          <w:tcPr>
            <w:tcW w:w="933" w:type="dxa"/>
            <w:shd w:val="clear" w:color="auto" w:fill="auto"/>
            <w:noWrap/>
            <w:vAlign w:val="bottom"/>
            <w:hideMark/>
          </w:tcPr>
          <w:p w14:paraId="78E8034A" w14:textId="77777777" w:rsidR="004D4721" w:rsidRPr="00CD53B8" w:rsidRDefault="004D4721" w:rsidP="006D4899">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77D3253E" w14:textId="77777777" w:rsidR="004D4721" w:rsidRPr="00CD53B8" w:rsidRDefault="004D4721" w:rsidP="006D4899">
            <w:pPr>
              <w:jc w:val="right"/>
              <w:rPr>
                <w:color w:val="000000"/>
                <w:sz w:val="22"/>
                <w:szCs w:val="22"/>
              </w:rPr>
            </w:pPr>
          </w:p>
        </w:tc>
        <w:tc>
          <w:tcPr>
            <w:tcW w:w="799" w:type="dxa"/>
            <w:vAlign w:val="bottom"/>
          </w:tcPr>
          <w:p w14:paraId="7A48A2FF"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4FA20AFE" w14:textId="77777777" w:rsidR="004D4721" w:rsidRPr="00CD53B8" w:rsidRDefault="004D4721" w:rsidP="006D4899">
            <w:pPr>
              <w:jc w:val="right"/>
              <w:rPr>
                <w:color w:val="000000"/>
                <w:sz w:val="22"/>
                <w:szCs w:val="22"/>
              </w:rPr>
            </w:pPr>
          </w:p>
        </w:tc>
        <w:tc>
          <w:tcPr>
            <w:tcW w:w="810" w:type="dxa"/>
            <w:vAlign w:val="bottom"/>
          </w:tcPr>
          <w:p w14:paraId="168CA3F1" w14:textId="77777777" w:rsidR="004D4721" w:rsidRPr="00CD53B8" w:rsidRDefault="004D4721" w:rsidP="006D4899">
            <w:pPr>
              <w:jc w:val="right"/>
              <w:rPr>
                <w:color w:val="000000"/>
                <w:sz w:val="22"/>
                <w:szCs w:val="22"/>
              </w:rPr>
            </w:pPr>
          </w:p>
        </w:tc>
        <w:tc>
          <w:tcPr>
            <w:tcW w:w="1080" w:type="dxa"/>
            <w:shd w:val="clear" w:color="auto" w:fill="auto"/>
            <w:vAlign w:val="bottom"/>
          </w:tcPr>
          <w:p w14:paraId="2C7A1D15" w14:textId="77777777" w:rsidR="004D4721" w:rsidRPr="00CD53B8" w:rsidRDefault="004D4721" w:rsidP="006D4899">
            <w:pPr>
              <w:jc w:val="right"/>
              <w:rPr>
                <w:color w:val="000000"/>
                <w:sz w:val="22"/>
                <w:szCs w:val="22"/>
              </w:rPr>
            </w:pPr>
          </w:p>
        </w:tc>
        <w:tc>
          <w:tcPr>
            <w:tcW w:w="720" w:type="dxa"/>
            <w:shd w:val="clear" w:color="auto" w:fill="auto"/>
            <w:vAlign w:val="bottom"/>
          </w:tcPr>
          <w:p w14:paraId="63BA81DF"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shd w:val="clear" w:color="auto" w:fill="auto"/>
            <w:vAlign w:val="bottom"/>
          </w:tcPr>
          <w:p w14:paraId="051540A6" w14:textId="77777777" w:rsidR="004D4721" w:rsidRPr="00CD53B8" w:rsidRDefault="004D4721" w:rsidP="006D4899">
            <w:pPr>
              <w:jc w:val="right"/>
              <w:rPr>
                <w:color w:val="000000"/>
                <w:sz w:val="22"/>
                <w:szCs w:val="22"/>
              </w:rPr>
            </w:pPr>
          </w:p>
        </w:tc>
      </w:tr>
      <w:tr w:rsidR="004D4721" w:rsidRPr="00CD53B8" w14:paraId="3329B03C" w14:textId="77777777" w:rsidTr="000A19AC">
        <w:trPr>
          <w:trHeight w:val="20"/>
        </w:trPr>
        <w:tc>
          <w:tcPr>
            <w:tcW w:w="1260" w:type="dxa"/>
            <w:shd w:val="clear" w:color="auto" w:fill="auto"/>
            <w:noWrap/>
            <w:vAlign w:val="bottom"/>
          </w:tcPr>
          <w:p w14:paraId="7C1C1419" w14:textId="77777777" w:rsidR="004D4721" w:rsidRPr="00CD53B8" w:rsidRDefault="004D4721" w:rsidP="006D4899">
            <w:pPr>
              <w:rPr>
                <w:sz w:val="22"/>
                <w:szCs w:val="22"/>
              </w:rPr>
            </w:pPr>
          </w:p>
        </w:tc>
        <w:tc>
          <w:tcPr>
            <w:tcW w:w="2070" w:type="dxa"/>
            <w:shd w:val="clear" w:color="auto" w:fill="auto"/>
            <w:noWrap/>
            <w:vAlign w:val="bottom"/>
          </w:tcPr>
          <w:p w14:paraId="5C3BF832" w14:textId="77777777" w:rsidR="004D4721" w:rsidRPr="00CD53B8" w:rsidRDefault="004D4721" w:rsidP="006D4899">
            <w:pPr>
              <w:rPr>
                <w:color w:val="000000"/>
                <w:sz w:val="22"/>
                <w:szCs w:val="22"/>
              </w:rPr>
            </w:pPr>
            <w:r w:rsidRPr="00CD53B8">
              <w:rPr>
                <w:color w:val="000000"/>
                <w:sz w:val="22"/>
                <w:szCs w:val="22"/>
              </w:rPr>
              <w:t>Dermaptera</w:t>
            </w:r>
          </w:p>
        </w:tc>
        <w:tc>
          <w:tcPr>
            <w:tcW w:w="3567" w:type="dxa"/>
            <w:shd w:val="clear" w:color="auto" w:fill="auto"/>
            <w:noWrap/>
            <w:vAlign w:val="bottom"/>
          </w:tcPr>
          <w:p w14:paraId="03AD6C69" w14:textId="77777777" w:rsidR="004D4721" w:rsidRPr="00CD53B8" w:rsidRDefault="004D4721" w:rsidP="006D4899">
            <w:pPr>
              <w:rPr>
                <w:color w:val="000000"/>
                <w:sz w:val="22"/>
                <w:szCs w:val="22"/>
              </w:rPr>
            </w:pPr>
            <w:r w:rsidRPr="00CD53B8">
              <w:rPr>
                <w:color w:val="000000"/>
                <w:sz w:val="22"/>
                <w:szCs w:val="22"/>
              </w:rPr>
              <w:t>unidentified</w:t>
            </w:r>
          </w:p>
        </w:tc>
        <w:tc>
          <w:tcPr>
            <w:tcW w:w="933" w:type="dxa"/>
            <w:shd w:val="clear" w:color="auto" w:fill="auto"/>
            <w:noWrap/>
            <w:vAlign w:val="bottom"/>
          </w:tcPr>
          <w:p w14:paraId="2F24AE3E"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2D3D5FE9" w14:textId="77777777" w:rsidR="004D4721" w:rsidRPr="00CD53B8" w:rsidRDefault="004D4721" w:rsidP="006D4899">
            <w:pPr>
              <w:jc w:val="right"/>
              <w:rPr>
                <w:color w:val="000000"/>
                <w:sz w:val="22"/>
                <w:szCs w:val="22"/>
              </w:rPr>
            </w:pPr>
          </w:p>
        </w:tc>
        <w:tc>
          <w:tcPr>
            <w:tcW w:w="799" w:type="dxa"/>
            <w:vAlign w:val="bottom"/>
          </w:tcPr>
          <w:p w14:paraId="269529E4" w14:textId="77777777" w:rsidR="004D4721" w:rsidRPr="00CD53B8" w:rsidRDefault="004D4721" w:rsidP="006D4899">
            <w:pPr>
              <w:jc w:val="right"/>
              <w:rPr>
                <w:color w:val="000000"/>
                <w:sz w:val="22"/>
                <w:szCs w:val="22"/>
              </w:rPr>
            </w:pPr>
          </w:p>
        </w:tc>
        <w:tc>
          <w:tcPr>
            <w:tcW w:w="1091" w:type="dxa"/>
            <w:vAlign w:val="bottom"/>
          </w:tcPr>
          <w:p w14:paraId="4374C4CD" w14:textId="77777777" w:rsidR="004D4721" w:rsidRPr="00CD53B8" w:rsidRDefault="004D4721" w:rsidP="006D4899">
            <w:pPr>
              <w:jc w:val="right"/>
              <w:rPr>
                <w:color w:val="000000"/>
                <w:sz w:val="22"/>
                <w:szCs w:val="22"/>
              </w:rPr>
            </w:pPr>
            <w:r w:rsidRPr="00CD53B8">
              <w:rPr>
                <w:color w:val="000000"/>
                <w:sz w:val="22"/>
                <w:szCs w:val="22"/>
              </w:rPr>
              <w:t>1</w:t>
            </w:r>
          </w:p>
        </w:tc>
        <w:tc>
          <w:tcPr>
            <w:tcW w:w="810" w:type="dxa"/>
            <w:vAlign w:val="bottom"/>
          </w:tcPr>
          <w:p w14:paraId="71AED66B" w14:textId="77777777" w:rsidR="004D4721" w:rsidRPr="00CD53B8" w:rsidRDefault="004D4721" w:rsidP="006D4899">
            <w:pPr>
              <w:jc w:val="right"/>
              <w:rPr>
                <w:color w:val="000000"/>
                <w:sz w:val="22"/>
                <w:szCs w:val="22"/>
              </w:rPr>
            </w:pPr>
          </w:p>
        </w:tc>
        <w:tc>
          <w:tcPr>
            <w:tcW w:w="1080" w:type="dxa"/>
            <w:shd w:val="clear" w:color="auto" w:fill="auto"/>
            <w:vAlign w:val="bottom"/>
          </w:tcPr>
          <w:p w14:paraId="5B64C0EE" w14:textId="77777777" w:rsidR="004D4721" w:rsidRPr="00CD53B8" w:rsidRDefault="004D4721" w:rsidP="006D4899">
            <w:pPr>
              <w:jc w:val="right"/>
              <w:rPr>
                <w:color w:val="000000"/>
                <w:sz w:val="22"/>
                <w:szCs w:val="22"/>
              </w:rPr>
            </w:pPr>
          </w:p>
        </w:tc>
        <w:tc>
          <w:tcPr>
            <w:tcW w:w="720" w:type="dxa"/>
            <w:shd w:val="clear" w:color="auto" w:fill="auto"/>
            <w:vAlign w:val="bottom"/>
          </w:tcPr>
          <w:p w14:paraId="434A4041" w14:textId="77777777" w:rsidR="004D4721" w:rsidRPr="00CD53B8" w:rsidRDefault="004D4721" w:rsidP="006D4899">
            <w:pPr>
              <w:jc w:val="right"/>
              <w:rPr>
                <w:color w:val="000000"/>
                <w:sz w:val="22"/>
                <w:szCs w:val="22"/>
              </w:rPr>
            </w:pPr>
          </w:p>
        </w:tc>
        <w:tc>
          <w:tcPr>
            <w:tcW w:w="1080" w:type="dxa"/>
            <w:shd w:val="clear" w:color="auto" w:fill="auto"/>
            <w:vAlign w:val="bottom"/>
          </w:tcPr>
          <w:p w14:paraId="128FD6A2" w14:textId="77777777" w:rsidR="004D4721" w:rsidRPr="00CD53B8" w:rsidRDefault="004D4721" w:rsidP="006D4899">
            <w:pPr>
              <w:jc w:val="right"/>
              <w:rPr>
                <w:color w:val="000000"/>
                <w:sz w:val="22"/>
                <w:szCs w:val="22"/>
              </w:rPr>
            </w:pPr>
          </w:p>
        </w:tc>
      </w:tr>
      <w:tr w:rsidR="004D4721" w:rsidRPr="00CD53B8" w14:paraId="3122BCCE" w14:textId="77777777" w:rsidTr="000A19AC">
        <w:trPr>
          <w:trHeight w:val="20"/>
        </w:trPr>
        <w:tc>
          <w:tcPr>
            <w:tcW w:w="1260" w:type="dxa"/>
            <w:shd w:val="clear" w:color="auto" w:fill="auto"/>
            <w:noWrap/>
            <w:vAlign w:val="bottom"/>
            <w:hideMark/>
          </w:tcPr>
          <w:p w14:paraId="615ACE27" w14:textId="77777777" w:rsidR="004D4721" w:rsidRPr="00CD53B8" w:rsidRDefault="004D4721" w:rsidP="006D4899">
            <w:pPr>
              <w:rPr>
                <w:sz w:val="22"/>
                <w:szCs w:val="22"/>
              </w:rPr>
            </w:pPr>
          </w:p>
        </w:tc>
        <w:tc>
          <w:tcPr>
            <w:tcW w:w="2070" w:type="dxa"/>
            <w:shd w:val="clear" w:color="auto" w:fill="auto"/>
            <w:noWrap/>
            <w:vAlign w:val="bottom"/>
            <w:hideMark/>
          </w:tcPr>
          <w:p w14:paraId="73A39EA2" w14:textId="77777777" w:rsidR="004D4721" w:rsidRPr="00CD53B8" w:rsidRDefault="004D4721" w:rsidP="006D4899">
            <w:pPr>
              <w:rPr>
                <w:color w:val="000000"/>
                <w:sz w:val="22"/>
                <w:szCs w:val="22"/>
              </w:rPr>
            </w:pPr>
            <w:r w:rsidRPr="00CD53B8">
              <w:rPr>
                <w:color w:val="000000"/>
                <w:sz w:val="22"/>
                <w:szCs w:val="22"/>
              </w:rPr>
              <w:t>Diplura</w:t>
            </w:r>
          </w:p>
        </w:tc>
        <w:tc>
          <w:tcPr>
            <w:tcW w:w="3567" w:type="dxa"/>
            <w:shd w:val="clear" w:color="auto" w:fill="auto"/>
            <w:noWrap/>
            <w:vAlign w:val="bottom"/>
            <w:hideMark/>
          </w:tcPr>
          <w:p w14:paraId="67099F57" w14:textId="77777777" w:rsidR="004D4721" w:rsidRPr="00CD53B8" w:rsidRDefault="004D4721" w:rsidP="006D4899">
            <w:pPr>
              <w:rPr>
                <w:color w:val="000000"/>
                <w:sz w:val="22"/>
                <w:szCs w:val="22"/>
              </w:rPr>
            </w:pPr>
            <w:r w:rsidRPr="00CD53B8">
              <w:rPr>
                <w:color w:val="000000"/>
                <w:sz w:val="22"/>
                <w:szCs w:val="22"/>
              </w:rPr>
              <w:t>unidentified</w:t>
            </w:r>
          </w:p>
        </w:tc>
        <w:tc>
          <w:tcPr>
            <w:tcW w:w="933" w:type="dxa"/>
            <w:shd w:val="clear" w:color="auto" w:fill="auto"/>
            <w:noWrap/>
            <w:vAlign w:val="bottom"/>
            <w:hideMark/>
          </w:tcPr>
          <w:p w14:paraId="7732BB6C"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704D10DF" w14:textId="77777777" w:rsidR="004D4721" w:rsidRPr="00CD53B8" w:rsidRDefault="004D4721" w:rsidP="006D4899">
            <w:pPr>
              <w:jc w:val="right"/>
              <w:rPr>
                <w:color w:val="000000"/>
                <w:sz w:val="22"/>
                <w:szCs w:val="22"/>
              </w:rPr>
            </w:pPr>
            <w:r w:rsidRPr="00CD53B8">
              <w:rPr>
                <w:color w:val="000000"/>
                <w:sz w:val="22"/>
                <w:szCs w:val="22"/>
              </w:rPr>
              <w:t>1</w:t>
            </w:r>
          </w:p>
        </w:tc>
        <w:tc>
          <w:tcPr>
            <w:tcW w:w="799" w:type="dxa"/>
            <w:vAlign w:val="bottom"/>
          </w:tcPr>
          <w:p w14:paraId="578D37EB" w14:textId="77777777" w:rsidR="004D4721" w:rsidRPr="00CD53B8" w:rsidRDefault="004D4721" w:rsidP="006D4899">
            <w:pPr>
              <w:jc w:val="right"/>
              <w:rPr>
                <w:color w:val="000000"/>
                <w:sz w:val="22"/>
                <w:szCs w:val="22"/>
              </w:rPr>
            </w:pPr>
          </w:p>
        </w:tc>
        <w:tc>
          <w:tcPr>
            <w:tcW w:w="1091" w:type="dxa"/>
            <w:vAlign w:val="bottom"/>
          </w:tcPr>
          <w:p w14:paraId="5FA7046A" w14:textId="77777777" w:rsidR="004D4721" w:rsidRPr="00CD53B8" w:rsidRDefault="004D4721" w:rsidP="006D4899">
            <w:pPr>
              <w:jc w:val="right"/>
              <w:rPr>
                <w:color w:val="000000"/>
                <w:sz w:val="22"/>
                <w:szCs w:val="22"/>
              </w:rPr>
            </w:pPr>
          </w:p>
        </w:tc>
        <w:tc>
          <w:tcPr>
            <w:tcW w:w="810" w:type="dxa"/>
            <w:vAlign w:val="bottom"/>
          </w:tcPr>
          <w:p w14:paraId="256152BE" w14:textId="77777777" w:rsidR="004D4721" w:rsidRPr="00CD53B8" w:rsidRDefault="004D4721" w:rsidP="006D4899">
            <w:pPr>
              <w:jc w:val="right"/>
              <w:rPr>
                <w:color w:val="000000"/>
                <w:sz w:val="22"/>
                <w:szCs w:val="22"/>
              </w:rPr>
            </w:pPr>
          </w:p>
        </w:tc>
        <w:tc>
          <w:tcPr>
            <w:tcW w:w="1080" w:type="dxa"/>
            <w:shd w:val="clear" w:color="auto" w:fill="auto"/>
            <w:vAlign w:val="bottom"/>
          </w:tcPr>
          <w:p w14:paraId="21AFFCA5" w14:textId="77777777" w:rsidR="004D4721" w:rsidRPr="00CD53B8" w:rsidRDefault="004D4721" w:rsidP="006D4899">
            <w:pPr>
              <w:jc w:val="right"/>
              <w:rPr>
                <w:color w:val="000000"/>
                <w:sz w:val="22"/>
                <w:szCs w:val="22"/>
              </w:rPr>
            </w:pPr>
          </w:p>
        </w:tc>
        <w:tc>
          <w:tcPr>
            <w:tcW w:w="720" w:type="dxa"/>
            <w:shd w:val="clear" w:color="auto" w:fill="auto"/>
            <w:vAlign w:val="bottom"/>
          </w:tcPr>
          <w:p w14:paraId="777C1390" w14:textId="77777777" w:rsidR="004D4721" w:rsidRPr="00CD53B8" w:rsidRDefault="004D4721" w:rsidP="006D4899">
            <w:pPr>
              <w:jc w:val="right"/>
              <w:rPr>
                <w:color w:val="000000"/>
                <w:sz w:val="22"/>
                <w:szCs w:val="22"/>
              </w:rPr>
            </w:pPr>
          </w:p>
        </w:tc>
        <w:tc>
          <w:tcPr>
            <w:tcW w:w="1080" w:type="dxa"/>
            <w:shd w:val="clear" w:color="auto" w:fill="auto"/>
            <w:vAlign w:val="bottom"/>
          </w:tcPr>
          <w:p w14:paraId="6E078268" w14:textId="77777777" w:rsidR="004D4721" w:rsidRPr="00CD53B8" w:rsidRDefault="004D4721" w:rsidP="006D4899">
            <w:pPr>
              <w:jc w:val="right"/>
              <w:rPr>
                <w:color w:val="000000"/>
                <w:sz w:val="22"/>
                <w:szCs w:val="22"/>
              </w:rPr>
            </w:pPr>
          </w:p>
        </w:tc>
      </w:tr>
      <w:tr w:rsidR="004D4721" w:rsidRPr="00CD53B8" w14:paraId="76DFCDAA" w14:textId="77777777" w:rsidTr="000A19AC">
        <w:trPr>
          <w:trHeight w:val="20"/>
        </w:trPr>
        <w:tc>
          <w:tcPr>
            <w:tcW w:w="1260" w:type="dxa"/>
            <w:shd w:val="clear" w:color="auto" w:fill="auto"/>
            <w:noWrap/>
            <w:vAlign w:val="bottom"/>
            <w:hideMark/>
          </w:tcPr>
          <w:p w14:paraId="1CB1E967" w14:textId="77777777" w:rsidR="004D4721" w:rsidRPr="00CD53B8" w:rsidRDefault="004D4721" w:rsidP="006D4899">
            <w:pPr>
              <w:rPr>
                <w:sz w:val="22"/>
                <w:szCs w:val="22"/>
              </w:rPr>
            </w:pPr>
          </w:p>
        </w:tc>
        <w:tc>
          <w:tcPr>
            <w:tcW w:w="2070" w:type="dxa"/>
            <w:shd w:val="clear" w:color="auto" w:fill="auto"/>
            <w:vAlign w:val="bottom"/>
            <w:hideMark/>
          </w:tcPr>
          <w:p w14:paraId="7053E197" w14:textId="77777777" w:rsidR="004D4721" w:rsidRPr="00CD53B8" w:rsidRDefault="004D4721" w:rsidP="006D4899">
            <w:pPr>
              <w:rPr>
                <w:color w:val="000000"/>
                <w:sz w:val="22"/>
                <w:szCs w:val="22"/>
              </w:rPr>
            </w:pPr>
            <w:r w:rsidRPr="00CD53B8">
              <w:rPr>
                <w:color w:val="000000"/>
                <w:sz w:val="22"/>
                <w:szCs w:val="22"/>
              </w:rPr>
              <w:t>Diptera</w:t>
            </w:r>
          </w:p>
        </w:tc>
        <w:tc>
          <w:tcPr>
            <w:tcW w:w="3567" w:type="dxa"/>
            <w:shd w:val="clear" w:color="auto" w:fill="auto"/>
            <w:noWrap/>
            <w:vAlign w:val="bottom"/>
            <w:hideMark/>
          </w:tcPr>
          <w:p w14:paraId="5D026181" w14:textId="77777777" w:rsidR="004D4721" w:rsidRPr="00CD53B8" w:rsidRDefault="004D4721" w:rsidP="006D4899">
            <w:pPr>
              <w:rPr>
                <w:color w:val="000000"/>
                <w:sz w:val="22"/>
                <w:szCs w:val="22"/>
              </w:rPr>
            </w:pPr>
            <w:r w:rsidRPr="00CD53B8">
              <w:rPr>
                <w:color w:val="000000"/>
                <w:sz w:val="22"/>
                <w:szCs w:val="22"/>
              </w:rPr>
              <w:t>unidentified</w:t>
            </w:r>
          </w:p>
        </w:tc>
        <w:tc>
          <w:tcPr>
            <w:tcW w:w="933" w:type="dxa"/>
            <w:shd w:val="clear" w:color="auto" w:fill="auto"/>
            <w:noWrap/>
            <w:vAlign w:val="bottom"/>
            <w:hideMark/>
          </w:tcPr>
          <w:p w14:paraId="3F63713F" w14:textId="77777777" w:rsidR="004D4721" w:rsidRPr="00CD53B8" w:rsidRDefault="004D4721" w:rsidP="006D4899">
            <w:pPr>
              <w:jc w:val="right"/>
              <w:rPr>
                <w:color w:val="000000"/>
                <w:sz w:val="22"/>
                <w:szCs w:val="22"/>
              </w:rPr>
            </w:pPr>
            <w:r w:rsidRPr="00CD53B8">
              <w:rPr>
                <w:color w:val="000000"/>
                <w:sz w:val="22"/>
                <w:szCs w:val="22"/>
              </w:rPr>
              <w:t xml:space="preserve">6 </w:t>
            </w:r>
          </w:p>
        </w:tc>
        <w:tc>
          <w:tcPr>
            <w:tcW w:w="1080" w:type="dxa"/>
            <w:shd w:val="clear" w:color="auto" w:fill="auto"/>
            <w:noWrap/>
            <w:vAlign w:val="bottom"/>
            <w:hideMark/>
          </w:tcPr>
          <w:p w14:paraId="64FC607E" w14:textId="77777777" w:rsidR="004D4721" w:rsidRPr="00CD53B8" w:rsidRDefault="004D4721" w:rsidP="006D4899">
            <w:pPr>
              <w:jc w:val="right"/>
              <w:rPr>
                <w:color w:val="000000"/>
                <w:sz w:val="22"/>
                <w:szCs w:val="22"/>
              </w:rPr>
            </w:pPr>
            <w:r w:rsidRPr="00CD53B8">
              <w:rPr>
                <w:color w:val="000000"/>
                <w:sz w:val="22"/>
                <w:szCs w:val="22"/>
              </w:rPr>
              <w:t>164</w:t>
            </w:r>
          </w:p>
        </w:tc>
        <w:tc>
          <w:tcPr>
            <w:tcW w:w="799" w:type="dxa"/>
            <w:vAlign w:val="bottom"/>
          </w:tcPr>
          <w:p w14:paraId="410E9D1C" w14:textId="77777777" w:rsidR="004D4721" w:rsidRPr="00CD53B8" w:rsidRDefault="004D4721" w:rsidP="006D4899">
            <w:pPr>
              <w:jc w:val="right"/>
              <w:rPr>
                <w:color w:val="000000"/>
                <w:sz w:val="22"/>
                <w:szCs w:val="22"/>
              </w:rPr>
            </w:pPr>
            <w:r w:rsidRPr="00CD53B8">
              <w:rPr>
                <w:color w:val="000000"/>
                <w:sz w:val="22"/>
                <w:szCs w:val="22"/>
              </w:rPr>
              <w:t>4</w:t>
            </w:r>
          </w:p>
        </w:tc>
        <w:tc>
          <w:tcPr>
            <w:tcW w:w="1091" w:type="dxa"/>
            <w:vAlign w:val="bottom"/>
          </w:tcPr>
          <w:p w14:paraId="68AE251E" w14:textId="77777777" w:rsidR="004D4721" w:rsidRPr="00CD53B8" w:rsidRDefault="004D4721" w:rsidP="006D4899">
            <w:pPr>
              <w:jc w:val="right"/>
              <w:rPr>
                <w:color w:val="000000"/>
                <w:sz w:val="22"/>
                <w:szCs w:val="22"/>
              </w:rPr>
            </w:pPr>
            <w:r w:rsidRPr="00CD53B8">
              <w:rPr>
                <w:color w:val="000000"/>
                <w:sz w:val="22"/>
                <w:szCs w:val="22"/>
              </w:rPr>
              <w:t>220</w:t>
            </w:r>
          </w:p>
        </w:tc>
        <w:tc>
          <w:tcPr>
            <w:tcW w:w="810" w:type="dxa"/>
            <w:vAlign w:val="bottom"/>
          </w:tcPr>
          <w:p w14:paraId="7BD2E9F4" w14:textId="77777777" w:rsidR="004D4721" w:rsidRPr="00CD53B8" w:rsidRDefault="004D4721" w:rsidP="006D4899">
            <w:pPr>
              <w:jc w:val="right"/>
              <w:rPr>
                <w:color w:val="000000"/>
                <w:sz w:val="22"/>
                <w:szCs w:val="22"/>
              </w:rPr>
            </w:pPr>
          </w:p>
        </w:tc>
        <w:tc>
          <w:tcPr>
            <w:tcW w:w="1080" w:type="dxa"/>
            <w:shd w:val="clear" w:color="auto" w:fill="auto"/>
            <w:vAlign w:val="bottom"/>
          </w:tcPr>
          <w:p w14:paraId="656631B8" w14:textId="77777777" w:rsidR="004D4721" w:rsidRPr="00CD53B8" w:rsidRDefault="004D4721" w:rsidP="006D4899">
            <w:pPr>
              <w:jc w:val="right"/>
              <w:rPr>
                <w:color w:val="000000"/>
                <w:sz w:val="22"/>
                <w:szCs w:val="22"/>
              </w:rPr>
            </w:pPr>
            <w:r w:rsidRPr="00CD53B8">
              <w:rPr>
                <w:color w:val="000000"/>
                <w:sz w:val="22"/>
                <w:szCs w:val="22"/>
              </w:rPr>
              <w:t>3,240</w:t>
            </w:r>
          </w:p>
        </w:tc>
        <w:tc>
          <w:tcPr>
            <w:tcW w:w="720" w:type="dxa"/>
            <w:shd w:val="clear" w:color="auto" w:fill="auto"/>
            <w:vAlign w:val="bottom"/>
          </w:tcPr>
          <w:p w14:paraId="1C8E5842" w14:textId="77777777" w:rsidR="004D4721" w:rsidRPr="00CD53B8" w:rsidRDefault="004D4721" w:rsidP="006D4899">
            <w:pPr>
              <w:jc w:val="right"/>
              <w:rPr>
                <w:color w:val="000000"/>
                <w:sz w:val="22"/>
                <w:szCs w:val="22"/>
              </w:rPr>
            </w:pPr>
            <w:r w:rsidRPr="00CD53B8">
              <w:rPr>
                <w:color w:val="000000"/>
                <w:sz w:val="22"/>
                <w:szCs w:val="22"/>
              </w:rPr>
              <w:t>22</w:t>
            </w:r>
          </w:p>
        </w:tc>
        <w:tc>
          <w:tcPr>
            <w:tcW w:w="1080" w:type="dxa"/>
            <w:shd w:val="clear" w:color="auto" w:fill="auto"/>
            <w:vAlign w:val="bottom"/>
          </w:tcPr>
          <w:p w14:paraId="1BDC8B7C" w14:textId="77777777" w:rsidR="004D4721" w:rsidRPr="00CD53B8" w:rsidRDefault="004D4721" w:rsidP="006D4899">
            <w:pPr>
              <w:jc w:val="right"/>
              <w:rPr>
                <w:color w:val="000000"/>
                <w:sz w:val="22"/>
                <w:szCs w:val="22"/>
              </w:rPr>
            </w:pPr>
            <w:r w:rsidRPr="00CD53B8">
              <w:rPr>
                <w:color w:val="000000"/>
                <w:sz w:val="22"/>
                <w:szCs w:val="22"/>
              </w:rPr>
              <w:t>48</w:t>
            </w:r>
          </w:p>
        </w:tc>
      </w:tr>
      <w:tr w:rsidR="004D4721" w:rsidRPr="00CD53B8" w14:paraId="19619FF1" w14:textId="77777777" w:rsidTr="000A19AC">
        <w:trPr>
          <w:trHeight w:val="20"/>
        </w:trPr>
        <w:tc>
          <w:tcPr>
            <w:tcW w:w="1260" w:type="dxa"/>
            <w:shd w:val="clear" w:color="auto" w:fill="auto"/>
            <w:noWrap/>
            <w:vAlign w:val="bottom"/>
          </w:tcPr>
          <w:p w14:paraId="02E1E6C0" w14:textId="77777777" w:rsidR="004D4721" w:rsidRPr="00CD53B8" w:rsidRDefault="004D4721" w:rsidP="006D4899">
            <w:pPr>
              <w:rPr>
                <w:sz w:val="22"/>
                <w:szCs w:val="22"/>
              </w:rPr>
            </w:pPr>
          </w:p>
        </w:tc>
        <w:tc>
          <w:tcPr>
            <w:tcW w:w="2070" w:type="dxa"/>
            <w:shd w:val="clear" w:color="auto" w:fill="auto"/>
            <w:vAlign w:val="bottom"/>
          </w:tcPr>
          <w:p w14:paraId="2F5E0E1F" w14:textId="77777777" w:rsidR="004D4721" w:rsidRPr="00CD53B8" w:rsidRDefault="004D4721" w:rsidP="006D4899">
            <w:pPr>
              <w:jc w:val="right"/>
              <w:rPr>
                <w:color w:val="000000"/>
                <w:sz w:val="22"/>
                <w:szCs w:val="22"/>
              </w:rPr>
            </w:pPr>
            <w:r w:rsidRPr="00CD53B8">
              <w:rPr>
                <w:color w:val="000000"/>
                <w:sz w:val="22"/>
                <w:szCs w:val="22"/>
              </w:rPr>
              <w:t>Agromyzidae*</w:t>
            </w:r>
          </w:p>
        </w:tc>
        <w:tc>
          <w:tcPr>
            <w:tcW w:w="3567" w:type="dxa"/>
            <w:shd w:val="clear" w:color="auto" w:fill="auto"/>
            <w:noWrap/>
            <w:vAlign w:val="bottom"/>
          </w:tcPr>
          <w:p w14:paraId="465081D9" w14:textId="77777777" w:rsidR="004D4721" w:rsidRPr="00CD53B8" w:rsidRDefault="004D4721" w:rsidP="006D4899">
            <w:pPr>
              <w:rPr>
                <w:color w:val="000000"/>
                <w:sz w:val="22"/>
                <w:szCs w:val="22"/>
              </w:rPr>
            </w:pPr>
          </w:p>
        </w:tc>
        <w:tc>
          <w:tcPr>
            <w:tcW w:w="933" w:type="dxa"/>
            <w:shd w:val="clear" w:color="auto" w:fill="auto"/>
            <w:noWrap/>
            <w:vAlign w:val="bottom"/>
          </w:tcPr>
          <w:p w14:paraId="1992305C"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1855FAB0" w14:textId="77777777" w:rsidR="004D4721" w:rsidRPr="00CD53B8" w:rsidRDefault="004D4721" w:rsidP="006D4899">
            <w:pPr>
              <w:jc w:val="right"/>
              <w:rPr>
                <w:color w:val="000000"/>
                <w:sz w:val="22"/>
                <w:szCs w:val="22"/>
              </w:rPr>
            </w:pPr>
          </w:p>
        </w:tc>
        <w:tc>
          <w:tcPr>
            <w:tcW w:w="799" w:type="dxa"/>
            <w:vAlign w:val="bottom"/>
          </w:tcPr>
          <w:p w14:paraId="357EED6E"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61677757" w14:textId="77777777" w:rsidR="004D4721" w:rsidRPr="00CD53B8" w:rsidRDefault="004D4721" w:rsidP="006D4899">
            <w:pPr>
              <w:jc w:val="right"/>
              <w:rPr>
                <w:color w:val="000000"/>
                <w:sz w:val="22"/>
                <w:szCs w:val="22"/>
              </w:rPr>
            </w:pPr>
          </w:p>
        </w:tc>
        <w:tc>
          <w:tcPr>
            <w:tcW w:w="810" w:type="dxa"/>
            <w:vAlign w:val="bottom"/>
          </w:tcPr>
          <w:p w14:paraId="595A3166" w14:textId="77777777" w:rsidR="004D4721" w:rsidRPr="00CD53B8" w:rsidRDefault="004D4721" w:rsidP="006D4899">
            <w:pPr>
              <w:jc w:val="right"/>
              <w:rPr>
                <w:color w:val="000000"/>
                <w:sz w:val="22"/>
                <w:szCs w:val="22"/>
              </w:rPr>
            </w:pPr>
          </w:p>
        </w:tc>
        <w:tc>
          <w:tcPr>
            <w:tcW w:w="1080" w:type="dxa"/>
            <w:shd w:val="clear" w:color="auto" w:fill="auto"/>
            <w:vAlign w:val="bottom"/>
          </w:tcPr>
          <w:p w14:paraId="74260C5D" w14:textId="77777777" w:rsidR="004D4721" w:rsidRPr="00CD53B8" w:rsidRDefault="004D4721" w:rsidP="006D4899">
            <w:pPr>
              <w:jc w:val="right"/>
              <w:rPr>
                <w:color w:val="000000"/>
                <w:sz w:val="22"/>
                <w:szCs w:val="22"/>
              </w:rPr>
            </w:pPr>
          </w:p>
        </w:tc>
        <w:tc>
          <w:tcPr>
            <w:tcW w:w="720" w:type="dxa"/>
            <w:shd w:val="clear" w:color="auto" w:fill="auto"/>
            <w:vAlign w:val="bottom"/>
          </w:tcPr>
          <w:p w14:paraId="72B544B7" w14:textId="77777777" w:rsidR="004D4721" w:rsidRPr="00CD53B8" w:rsidRDefault="004D4721" w:rsidP="006D4899">
            <w:pPr>
              <w:jc w:val="right"/>
              <w:rPr>
                <w:color w:val="000000"/>
                <w:sz w:val="22"/>
                <w:szCs w:val="22"/>
              </w:rPr>
            </w:pPr>
          </w:p>
        </w:tc>
        <w:tc>
          <w:tcPr>
            <w:tcW w:w="1080" w:type="dxa"/>
            <w:shd w:val="clear" w:color="auto" w:fill="auto"/>
            <w:vAlign w:val="bottom"/>
          </w:tcPr>
          <w:p w14:paraId="2F1A2747" w14:textId="77777777" w:rsidR="004D4721" w:rsidRPr="00CD53B8" w:rsidRDefault="004D4721" w:rsidP="006D4899">
            <w:pPr>
              <w:jc w:val="right"/>
              <w:rPr>
                <w:color w:val="000000"/>
                <w:sz w:val="22"/>
                <w:szCs w:val="22"/>
              </w:rPr>
            </w:pPr>
          </w:p>
        </w:tc>
      </w:tr>
      <w:tr w:rsidR="004D4721" w:rsidRPr="00CD53B8" w14:paraId="37BF7495" w14:textId="77777777" w:rsidTr="000A19AC">
        <w:trPr>
          <w:trHeight w:val="20"/>
        </w:trPr>
        <w:tc>
          <w:tcPr>
            <w:tcW w:w="1260" w:type="dxa"/>
            <w:shd w:val="clear" w:color="auto" w:fill="auto"/>
            <w:noWrap/>
            <w:vAlign w:val="bottom"/>
            <w:hideMark/>
          </w:tcPr>
          <w:p w14:paraId="5141AF86" w14:textId="77777777" w:rsidR="004D4721" w:rsidRPr="00CD53B8" w:rsidRDefault="004D4721" w:rsidP="006D4899">
            <w:pPr>
              <w:rPr>
                <w:sz w:val="22"/>
                <w:szCs w:val="22"/>
              </w:rPr>
            </w:pPr>
          </w:p>
        </w:tc>
        <w:tc>
          <w:tcPr>
            <w:tcW w:w="2070" w:type="dxa"/>
            <w:shd w:val="clear" w:color="auto" w:fill="auto"/>
            <w:vAlign w:val="bottom"/>
            <w:hideMark/>
          </w:tcPr>
          <w:p w14:paraId="5FF792C0" w14:textId="77777777" w:rsidR="004D4721" w:rsidRPr="00CD53B8" w:rsidRDefault="004D4721" w:rsidP="006D4899">
            <w:pPr>
              <w:jc w:val="right"/>
              <w:rPr>
                <w:sz w:val="22"/>
                <w:szCs w:val="22"/>
              </w:rPr>
            </w:pPr>
            <w:r w:rsidRPr="00CD53B8">
              <w:rPr>
                <w:color w:val="000000"/>
                <w:sz w:val="22"/>
                <w:szCs w:val="22"/>
              </w:rPr>
              <w:t>Anisopodidae</w:t>
            </w:r>
            <w:r w:rsidRPr="00CD53B8">
              <w:rPr>
                <w:color w:val="222222"/>
                <w:sz w:val="22"/>
                <w:szCs w:val="22"/>
                <w:shd w:val="clear" w:color="auto" w:fill="FFFFFF"/>
              </w:rPr>
              <w:sym w:font="Symbol" w:char="F0C4"/>
            </w:r>
          </w:p>
        </w:tc>
        <w:tc>
          <w:tcPr>
            <w:tcW w:w="3567" w:type="dxa"/>
            <w:shd w:val="clear" w:color="auto" w:fill="auto"/>
            <w:noWrap/>
            <w:vAlign w:val="bottom"/>
            <w:hideMark/>
          </w:tcPr>
          <w:p w14:paraId="37C5BF3E" w14:textId="77777777" w:rsidR="004D4721" w:rsidRPr="00CD53B8" w:rsidRDefault="004D4721" w:rsidP="006D4899">
            <w:pPr>
              <w:rPr>
                <w:color w:val="000000"/>
                <w:sz w:val="22"/>
                <w:szCs w:val="22"/>
              </w:rPr>
            </w:pPr>
          </w:p>
        </w:tc>
        <w:tc>
          <w:tcPr>
            <w:tcW w:w="933" w:type="dxa"/>
            <w:shd w:val="clear" w:color="auto" w:fill="auto"/>
            <w:noWrap/>
            <w:vAlign w:val="bottom"/>
            <w:hideMark/>
          </w:tcPr>
          <w:p w14:paraId="38469227"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0661B9D7" w14:textId="77777777" w:rsidR="004D4721" w:rsidRPr="00CD53B8" w:rsidRDefault="004D4721" w:rsidP="006D4899">
            <w:pPr>
              <w:jc w:val="right"/>
              <w:rPr>
                <w:color w:val="000000"/>
                <w:sz w:val="22"/>
                <w:szCs w:val="22"/>
              </w:rPr>
            </w:pPr>
          </w:p>
        </w:tc>
        <w:tc>
          <w:tcPr>
            <w:tcW w:w="799" w:type="dxa"/>
            <w:vAlign w:val="bottom"/>
          </w:tcPr>
          <w:p w14:paraId="6E230E25" w14:textId="77777777" w:rsidR="004D4721" w:rsidRPr="00CD53B8" w:rsidRDefault="004D4721" w:rsidP="006D4899">
            <w:pPr>
              <w:jc w:val="right"/>
              <w:rPr>
                <w:color w:val="000000"/>
                <w:sz w:val="22"/>
                <w:szCs w:val="22"/>
              </w:rPr>
            </w:pPr>
          </w:p>
        </w:tc>
        <w:tc>
          <w:tcPr>
            <w:tcW w:w="1091" w:type="dxa"/>
            <w:vAlign w:val="bottom"/>
          </w:tcPr>
          <w:p w14:paraId="51E2A59D" w14:textId="77777777" w:rsidR="004D4721" w:rsidRPr="00CD53B8" w:rsidRDefault="004D4721" w:rsidP="006D4899">
            <w:pPr>
              <w:jc w:val="right"/>
              <w:rPr>
                <w:color w:val="000000"/>
                <w:sz w:val="22"/>
                <w:szCs w:val="22"/>
              </w:rPr>
            </w:pPr>
          </w:p>
        </w:tc>
        <w:tc>
          <w:tcPr>
            <w:tcW w:w="810" w:type="dxa"/>
            <w:vAlign w:val="bottom"/>
          </w:tcPr>
          <w:p w14:paraId="7EF861C1" w14:textId="77777777" w:rsidR="004D4721" w:rsidRPr="00CD53B8" w:rsidRDefault="004D4721" w:rsidP="006D4899">
            <w:pPr>
              <w:jc w:val="right"/>
              <w:rPr>
                <w:color w:val="000000"/>
                <w:sz w:val="22"/>
                <w:szCs w:val="22"/>
              </w:rPr>
            </w:pPr>
          </w:p>
        </w:tc>
        <w:tc>
          <w:tcPr>
            <w:tcW w:w="1080" w:type="dxa"/>
            <w:shd w:val="clear" w:color="auto" w:fill="auto"/>
            <w:vAlign w:val="bottom"/>
          </w:tcPr>
          <w:p w14:paraId="19CB34A2" w14:textId="77777777" w:rsidR="004D4721" w:rsidRPr="00CD53B8" w:rsidRDefault="004D4721" w:rsidP="006D4899">
            <w:pPr>
              <w:jc w:val="right"/>
              <w:rPr>
                <w:color w:val="000000"/>
                <w:sz w:val="22"/>
                <w:szCs w:val="22"/>
              </w:rPr>
            </w:pPr>
          </w:p>
        </w:tc>
        <w:tc>
          <w:tcPr>
            <w:tcW w:w="720" w:type="dxa"/>
            <w:shd w:val="clear" w:color="auto" w:fill="auto"/>
            <w:vAlign w:val="bottom"/>
          </w:tcPr>
          <w:p w14:paraId="23AEE6B9" w14:textId="77777777" w:rsidR="004D4721" w:rsidRPr="00CD53B8" w:rsidRDefault="004D4721" w:rsidP="006D4899">
            <w:pPr>
              <w:jc w:val="right"/>
              <w:rPr>
                <w:color w:val="000000"/>
                <w:sz w:val="22"/>
                <w:szCs w:val="22"/>
              </w:rPr>
            </w:pPr>
          </w:p>
        </w:tc>
        <w:tc>
          <w:tcPr>
            <w:tcW w:w="1080" w:type="dxa"/>
            <w:shd w:val="clear" w:color="auto" w:fill="auto"/>
            <w:vAlign w:val="bottom"/>
          </w:tcPr>
          <w:p w14:paraId="07D5FFB5" w14:textId="77777777" w:rsidR="004D4721" w:rsidRPr="00CD53B8" w:rsidRDefault="004D4721" w:rsidP="006D4899">
            <w:pPr>
              <w:jc w:val="right"/>
              <w:rPr>
                <w:color w:val="000000"/>
                <w:sz w:val="22"/>
                <w:szCs w:val="22"/>
              </w:rPr>
            </w:pPr>
          </w:p>
        </w:tc>
      </w:tr>
      <w:tr w:rsidR="004D4721" w:rsidRPr="00CD53B8" w14:paraId="40E8842C" w14:textId="77777777" w:rsidTr="000A19AC">
        <w:trPr>
          <w:trHeight w:val="20"/>
        </w:trPr>
        <w:tc>
          <w:tcPr>
            <w:tcW w:w="1260" w:type="dxa"/>
            <w:shd w:val="clear" w:color="auto" w:fill="auto"/>
            <w:noWrap/>
            <w:vAlign w:val="bottom"/>
            <w:hideMark/>
          </w:tcPr>
          <w:p w14:paraId="46E849F3" w14:textId="77777777" w:rsidR="004D4721" w:rsidRPr="00CD53B8" w:rsidRDefault="004D4721" w:rsidP="006D4899">
            <w:pPr>
              <w:rPr>
                <w:sz w:val="22"/>
                <w:szCs w:val="22"/>
              </w:rPr>
            </w:pPr>
          </w:p>
        </w:tc>
        <w:tc>
          <w:tcPr>
            <w:tcW w:w="2070" w:type="dxa"/>
            <w:shd w:val="clear" w:color="auto" w:fill="auto"/>
            <w:vAlign w:val="bottom"/>
            <w:hideMark/>
          </w:tcPr>
          <w:p w14:paraId="5869D69A" w14:textId="77777777" w:rsidR="004D4721" w:rsidRPr="00CD53B8" w:rsidRDefault="004D4721" w:rsidP="006D4899">
            <w:pPr>
              <w:jc w:val="right"/>
              <w:rPr>
                <w:sz w:val="22"/>
                <w:szCs w:val="22"/>
              </w:rPr>
            </w:pPr>
            <w:r w:rsidRPr="00CD53B8">
              <w:rPr>
                <w:color w:val="000000"/>
                <w:sz w:val="22"/>
                <w:szCs w:val="22"/>
              </w:rPr>
              <w:t>Anthomyiidae</w:t>
            </w:r>
            <w:r w:rsidRPr="00CD53B8">
              <w:rPr>
                <w:color w:val="222222"/>
                <w:sz w:val="22"/>
                <w:szCs w:val="22"/>
                <w:shd w:val="clear" w:color="auto" w:fill="FFFFFF"/>
              </w:rPr>
              <w:sym w:font="Symbol" w:char="F0C4"/>
            </w:r>
          </w:p>
        </w:tc>
        <w:tc>
          <w:tcPr>
            <w:tcW w:w="3567" w:type="dxa"/>
            <w:shd w:val="clear" w:color="auto" w:fill="auto"/>
            <w:noWrap/>
            <w:vAlign w:val="bottom"/>
            <w:hideMark/>
          </w:tcPr>
          <w:p w14:paraId="6F5ABE4A" w14:textId="77777777" w:rsidR="004D4721" w:rsidRPr="00CD53B8" w:rsidRDefault="004D4721" w:rsidP="006D4899">
            <w:pPr>
              <w:rPr>
                <w:color w:val="000000"/>
                <w:sz w:val="22"/>
                <w:szCs w:val="22"/>
              </w:rPr>
            </w:pPr>
          </w:p>
        </w:tc>
        <w:tc>
          <w:tcPr>
            <w:tcW w:w="933" w:type="dxa"/>
            <w:shd w:val="clear" w:color="auto" w:fill="auto"/>
            <w:noWrap/>
            <w:vAlign w:val="bottom"/>
            <w:hideMark/>
          </w:tcPr>
          <w:p w14:paraId="07430FC0"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32BFFDC3" w14:textId="77777777" w:rsidR="004D4721" w:rsidRPr="00CD53B8" w:rsidRDefault="004D4721" w:rsidP="006D4899">
            <w:pPr>
              <w:jc w:val="right"/>
              <w:rPr>
                <w:color w:val="000000"/>
                <w:sz w:val="22"/>
                <w:szCs w:val="22"/>
              </w:rPr>
            </w:pPr>
          </w:p>
        </w:tc>
        <w:tc>
          <w:tcPr>
            <w:tcW w:w="799" w:type="dxa"/>
            <w:vAlign w:val="bottom"/>
          </w:tcPr>
          <w:p w14:paraId="0A76E07C" w14:textId="77777777" w:rsidR="004D4721" w:rsidRPr="00CD53B8" w:rsidRDefault="004D4721" w:rsidP="006D4899">
            <w:pPr>
              <w:jc w:val="right"/>
              <w:rPr>
                <w:color w:val="000000"/>
                <w:sz w:val="22"/>
                <w:szCs w:val="22"/>
              </w:rPr>
            </w:pPr>
          </w:p>
        </w:tc>
        <w:tc>
          <w:tcPr>
            <w:tcW w:w="1091" w:type="dxa"/>
            <w:vAlign w:val="bottom"/>
          </w:tcPr>
          <w:p w14:paraId="0D8EA2D5" w14:textId="77777777" w:rsidR="004D4721" w:rsidRPr="00CD53B8" w:rsidRDefault="004D4721" w:rsidP="006D4899">
            <w:pPr>
              <w:jc w:val="right"/>
              <w:rPr>
                <w:color w:val="000000"/>
                <w:sz w:val="22"/>
                <w:szCs w:val="22"/>
              </w:rPr>
            </w:pPr>
          </w:p>
        </w:tc>
        <w:tc>
          <w:tcPr>
            <w:tcW w:w="810" w:type="dxa"/>
            <w:vAlign w:val="bottom"/>
          </w:tcPr>
          <w:p w14:paraId="3409782E" w14:textId="77777777" w:rsidR="004D4721" w:rsidRPr="00CD53B8" w:rsidRDefault="004D4721" w:rsidP="006D4899">
            <w:pPr>
              <w:jc w:val="right"/>
              <w:rPr>
                <w:color w:val="000000"/>
                <w:sz w:val="22"/>
                <w:szCs w:val="22"/>
              </w:rPr>
            </w:pPr>
          </w:p>
        </w:tc>
        <w:tc>
          <w:tcPr>
            <w:tcW w:w="1080" w:type="dxa"/>
            <w:shd w:val="clear" w:color="auto" w:fill="auto"/>
            <w:vAlign w:val="bottom"/>
          </w:tcPr>
          <w:p w14:paraId="6A545C64" w14:textId="77777777" w:rsidR="004D4721" w:rsidRPr="00CD53B8" w:rsidRDefault="004D4721" w:rsidP="006D4899">
            <w:pPr>
              <w:jc w:val="right"/>
              <w:rPr>
                <w:color w:val="000000"/>
                <w:sz w:val="22"/>
                <w:szCs w:val="22"/>
              </w:rPr>
            </w:pPr>
          </w:p>
        </w:tc>
        <w:tc>
          <w:tcPr>
            <w:tcW w:w="720" w:type="dxa"/>
            <w:shd w:val="clear" w:color="auto" w:fill="auto"/>
            <w:vAlign w:val="bottom"/>
          </w:tcPr>
          <w:p w14:paraId="416966CF" w14:textId="77777777" w:rsidR="004D4721" w:rsidRPr="00CD53B8" w:rsidRDefault="004D4721" w:rsidP="006D4899">
            <w:pPr>
              <w:jc w:val="right"/>
              <w:rPr>
                <w:color w:val="000000"/>
                <w:sz w:val="22"/>
                <w:szCs w:val="22"/>
              </w:rPr>
            </w:pPr>
          </w:p>
        </w:tc>
        <w:tc>
          <w:tcPr>
            <w:tcW w:w="1080" w:type="dxa"/>
            <w:shd w:val="clear" w:color="auto" w:fill="auto"/>
            <w:vAlign w:val="bottom"/>
          </w:tcPr>
          <w:p w14:paraId="0399DE0E" w14:textId="77777777" w:rsidR="004D4721" w:rsidRPr="00CD53B8" w:rsidRDefault="004D4721" w:rsidP="006D4899">
            <w:pPr>
              <w:jc w:val="right"/>
              <w:rPr>
                <w:color w:val="000000"/>
                <w:sz w:val="22"/>
                <w:szCs w:val="22"/>
              </w:rPr>
            </w:pPr>
          </w:p>
        </w:tc>
      </w:tr>
      <w:tr w:rsidR="004D4721" w:rsidRPr="00CD53B8" w14:paraId="533085DA" w14:textId="77777777" w:rsidTr="000A19AC">
        <w:trPr>
          <w:trHeight w:val="20"/>
        </w:trPr>
        <w:tc>
          <w:tcPr>
            <w:tcW w:w="1260" w:type="dxa"/>
            <w:shd w:val="clear" w:color="auto" w:fill="auto"/>
            <w:noWrap/>
            <w:vAlign w:val="bottom"/>
          </w:tcPr>
          <w:p w14:paraId="33235198" w14:textId="77777777" w:rsidR="004D4721" w:rsidRPr="00CD53B8" w:rsidRDefault="004D4721" w:rsidP="006D4899">
            <w:pPr>
              <w:rPr>
                <w:sz w:val="22"/>
                <w:szCs w:val="22"/>
              </w:rPr>
            </w:pPr>
          </w:p>
        </w:tc>
        <w:tc>
          <w:tcPr>
            <w:tcW w:w="2070" w:type="dxa"/>
            <w:shd w:val="clear" w:color="auto" w:fill="auto"/>
            <w:vAlign w:val="bottom"/>
          </w:tcPr>
          <w:p w14:paraId="6CFE043D" w14:textId="77777777" w:rsidR="004D4721" w:rsidRPr="00CD53B8" w:rsidRDefault="004D4721" w:rsidP="006D4899">
            <w:pPr>
              <w:jc w:val="right"/>
              <w:rPr>
                <w:color w:val="000000"/>
                <w:sz w:val="22"/>
                <w:szCs w:val="22"/>
              </w:rPr>
            </w:pPr>
            <w:r w:rsidRPr="00CD53B8">
              <w:rPr>
                <w:color w:val="000000"/>
                <w:sz w:val="22"/>
                <w:szCs w:val="22"/>
              </w:rPr>
              <w:t xml:space="preserve">Asilidae </w:t>
            </w:r>
            <w:r w:rsidRPr="00CD53B8">
              <w:rPr>
                <w:color w:val="222222"/>
                <w:sz w:val="22"/>
                <w:szCs w:val="22"/>
                <w:shd w:val="clear" w:color="auto" w:fill="FFFFFF"/>
              </w:rPr>
              <w:t>†</w:t>
            </w:r>
          </w:p>
        </w:tc>
        <w:tc>
          <w:tcPr>
            <w:tcW w:w="3567" w:type="dxa"/>
            <w:shd w:val="clear" w:color="auto" w:fill="auto"/>
            <w:noWrap/>
            <w:vAlign w:val="bottom"/>
          </w:tcPr>
          <w:p w14:paraId="67F59810" w14:textId="77777777" w:rsidR="004D4721" w:rsidRPr="00CD53B8" w:rsidRDefault="004D4721" w:rsidP="006D4899">
            <w:pPr>
              <w:rPr>
                <w:color w:val="000000"/>
                <w:sz w:val="22"/>
                <w:szCs w:val="22"/>
              </w:rPr>
            </w:pPr>
          </w:p>
        </w:tc>
        <w:tc>
          <w:tcPr>
            <w:tcW w:w="933" w:type="dxa"/>
            <w:shd w:val="clear" w:color="auto" w:fill="auto"/>
            <w:noWrap/>
            <w:vAlign w:val="bottom"/>
          </w:tcPr>
          <w:p w14:paraId="53D77A0C"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0C720F34" w14:textId="77777777" w:rsidR="004D4721" w:rsidRPr="00CD53B8" w:rsidRDefault="004D4721" w:rsidP="006D4899">
            <w:pPr>
              <w:jc w:val="right"/>
              <w:rPr>
                <w:color w:val="000000"/>
                <w:sz w:val="22"/>
                <w:szCs w:val="22"/>
              </w:rPr>
            </w:pPr>
          </w:p>
        </w:tc>
        <w:tc>
          <w:tcPr>
            <w:tcW w:w="799" w:type="dxa"/>
            <w:vAlign w:val="bottom"/>
          </w:tcPr>
          <w:p w14:paraId="0EBE0680" w14:textId="77777777" w:rsidR="004D4721" w:rsidRPr="00CD53B8" w:rsidRDefault="004D4721" w:rsidP="006D4899">
            <w:pPr>
              <w:jc w:val="right"/>
              <w:rPr>
                <w:color w:val="000000"/>
                <w:sz w:val="22"/>
                <w:szCs w:val="22"/>
              </w:rPr>
            </w:pPr>
          </w:p>
        </w:tc>
        <w:tc>
          <w:tcPr>
            <w:tcW w:w="1091" w:type="dxa"/>
            <w:vAlign w:val="bottom"/>
          </w:tcPr>
          <w:p w14:paraId="2B0C105A" w14:textId="77777777" w:rsidR="004D4721" w:rsidRPr="00CD53B8" w:rsidRDefault="004D4721" w:rsidP="006D4899">
            <w:pPr>
              <w:jc w:val="right"/>
              <w:rPr>
                <w:color w:val="000000"/>
                <w:sz w:val="22"/>
                <w:szCs w:val="22"/>
              </w:rPr>
            </w:pPr>
          </w:p>
        </w:tc>
        <w:tc>
          <w:tcPr>
            <w:tcW w:w="810" w:type="dxa"/>
            <w:vAlign w:val="bottom"/>
          </w:tcPr>
          <w:p w14:paraId="08DC1AD9" w14:textId="77777777" w:rsidR="004D4721" w:rsidRPr="00CD53B8" w:rsidRDefault="004D4721" w:rsidP="006D4899">
            <w:pPr>
              <w:jc w:val="right"/>
              <w:rPr>
                <w:color w:val="000000"/>
                <w:sz w:val="22"/>
                <w:szCs w:val="22"/>
              </w:rPr>
            </w:pPr>
          </w:p>
        </w:tc>
        <w:tc>
          <w:tcPr>
            <w:tcW w:w="1080" w:type="dxa"/>
            <w:shd w:val="clear" w:color="auto" w:fill="auto"/>
            <w:vAlign w:val="bottom"/>
          </w:tcPr>
          <w:p w14:paraId="7EFEBB9D" w14:textId="77777777" w:rsidR="004D4721" w:rsidRPr="00CD53B8" w:rsidRDefault="004D4721" w:rsidP="006D4899">
            <w:pPr>
              <w:jc w:val="right"/>
              <w:rPr>
                <w:color w:val="000000"/>
                <w:sz w:val="22"/>
                <w:szCs w:val="22"/>
              </w:rPr>
            </w:pPr>
          </w:p>
        </w:tc>
        <w:tc>
          <w:tcPr>
            <w:tcW w:w="720" w:type="dxa"/>
            <w:shd w:val="clear" w:color="auto" w:fill="auto"/>
            <w:vAlign w:val="bottom"/>
          </w:tcPr>
          <w:p w14:paraId="0D706C80"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vAlign w:val="bottom"/>
          </w:tcPr>
          <w:p w14:paraId="2CFF24B9" w14:textId="77777777" w:rsidR="004D4721" w:rsidRPr="00CD53B8" w:rsidRDefault="004D4721" w:rsidP="006D4899">
            <w:pPr>
              <w:jc w:val="right"/>
              <w:rPr>
                <w:color w:val="000000"/>
                <w:sz w:val="22"/>
                <w:szCs w:val="22"/>
              </w:rPr>
            </w:pPr>
          </w:p>
        </w:tc>
      </w:tr>
      <w:tr w:rsidR="004D4721" w:rsidRPr="00CD53B8" w14:paraId="3A48651A" w14:textId="77777777" w:rsidTr="000A19AC">
        <w:trPr>
          <w:trHeight w:val="20"/>
        </w:trPr>
        <w:tc>
          <w:tcPr>
            <w:tcW w:w="1260" w:type="dxa"/>
            <w:shd w:val="clear" w:color="auto" w:fill="auto"/>
            <w:noWrap/>
            <w:vAlign w:val="bottom"/>
            <w:hideMark/>
          </w:tcPr>
          <w:p w14:paraId="078BE254" w14:textId="77777777" w:rsidR="004D4721" w:rsidRPr="00CD53B8" w:rsidRDefault="004D4721" w:rsidP="006D4899">
            <w:pPr>
              <w:rPr>
                <w:sz w:val="22"/>
                <w:szCs w:val="22"/>
              </w:rPr>
            </w:pPr>
          </w:p>
        </w:tc>
        <w:tc>
          <w:tcPr>
            <w:tcW w:w="2070" w:type="dxa"/>
            <w:shd w:val="clear" w:color="auto" w:fill="auto"/>
            <w:vAlign w:val="bottom"/>
            <w:hideMark/>
          </w:tcPr>
          <w:p w14:paraId="1C7653BC" w14:textId="77777777" w:rsidR="004D4721" w:rsidRPr="00CD53B8" w:rsidRDefault="004D4721" w:rsidP="006D4899">
            <w:pPr>
              <w:jc w:val="right"/>
              <w:rPr>
                <w:sz w:val="22"/>
                <w:szCs w:val="22"/>
              </w:rPr>
            </w:pPr>
            <w:r w:rsidRPr="00CD53B8">
              <w:rPr>
                <w:color w:val="000000"/>
                <w:sz w:val="22"/>
                <w:szCs w:val="22"/>
              </w:rPr>
              <w:t>Bibionidae</w:t>
            </w:r>
            <w:r w:rsidRPr="00CD53B8">
              <w:rPr>
                <w:color w:val="222222"/>
                <w:sz w:val="22"/>
                <w:szCs w:val="22"/>
                <w:shd w:val="clear" w:color="auto" w:fill="FFFFFF"/>
              </w:rPr>
              <w:sym w:font="Symbol" w:char="F0C4"/>
            </w:r>
          </w:p>
        </w:tc>
        <w:tc>
          <w:tcPr>
            <w:tcW w:w="3567" w:type="dxa"/>
            <w:shd w:val="clear" w:color="auto" w:fill="auto"/>
            <w:noWrap/>
            <w:vAlign w:val="bottom"/>
            <w:hideMark/>
          </w:tcPr>
          <w:p w14:paraId="02771503" w14:textId="77777777" w:rsidR="004D4721" w:rsidRPr="00CD53B8" w:rsidRDefault="004D4721" w:rsidP="006D4899">
            <w:pPr>
              <w:rPr>
                <w:color w:val="000000"/>
                <w:sz w:val="22"/>
                <w:szCs w:val="22"/>
              </w:rPr>
            </w:pPr>
          </w:p>
        </w:tc>
        <w:tc>
          <w:tcPr>
            <w:tcW w:w="933" w:type="dxa"/>
            <w:shd w:val="clear" w:color="auto" w:fill="auto"/>
            <w:noWrap/>
            <w:vAlign w:val="bottom"/>
            <w:hideMark/>
          </w:tcPr>
          <w:p w14:paraId="2D6DD308" w14:textId="77777777" w:rsidR="004D4721" w:rsidRPr="00CD53B8" w:rsidRDefault="004D4721" w:rsidP="006D4899">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6945A390" w14:textId="77777777" w:rsidR="004D4721" w:rsidRPr="00CD53B8" w:rsidRDefault="004D4721" w:rsidP="006D4899">
            <w:pPr>
              <w:jc w:val="right"/>
              <w:rPr>
                <w:color w:val="000000"/>
                <w:sz w:val="22"/>
                <w:szCs w:val="22"/>
              </w:rPr>
            </w:pPr>
          </w:p>
        </w:tc>
        <w:tc>
          <w:tcPr>
            <w:tcW w:w="799" w:type="dxa"/>
            <w:vAlign w:val="bottom"/>
          </w:tcPr>
          <w:p w14:paraId="2FA0AAFF" w14:textId="77777777" w:rsidR="004D4721" w:rsidRPr="00CD53B8" w:rsidRDefault="004D4721" w:rsidP="006D4899">
            <w:pPr>
              <w:jc w:val="right"/>
              <w:rPr>
                <w:color w:val="000000"/>
                <w:sz w:val="22"/>
                <w:szCs w:val="22"/>
              </w:rPr>
            </w:pPr>
          </w:p>
        </w:tc>
        <w:tc>
          <w:tcPr>
            <w:tcW w:w="1091" w:type="dxa"/>
            <w:vAlign w:val="bottom"/>
          </w:tcPr>
          <w:p w14:paraId="41CCD0C1" w14:textId="77777777" w:rsidR="004D4721" w:rsidRPr="00CD53B8" w:rsidRDefault="004D4721" w:rsidP="006D4899">
            <w:pPr>
              <w:jc w:val="right"/>
              <w:rPr>
                <w:color w:val="000000"/>
                <w:sz w:val="22"/>
                <w:szCs w:val="22"/>
              </w:rPr>
            </w:pPr>
          </w:p>
        </w:tc>
        <w:tc>
          <w:tcPr>
            <w:tcW w:w="810" w:type="dxa"/>
            <w:vAlign w:val="bottom"/>
          </w:tcPr>
          <w:p w14:paraId="697146F7" w14:textId="77777777" w:rsidR="004D4721" w:rsidRPr="00CD53B8" w:rsidRDefault="004D4721" w:rsidP="006D4899">
            <w:pPr>
              <w:jc w:val="right"/>
              <w:rPr>
                <w:color w:val="000000"/>
                <w:sz w:val="22"/>
                <w:szCs w:val="22"/>
              </w:rPr>
            </w:pPr>
          </w:p>
        </w:tc>
        <w:tc>
          <w:tcPr>
            <w:tcW w:w="1080" w:type="dxa"/>
            <w:shd w:val="clear" w:color="auto" w:fill="auto"/>
            <w:vAlign w:val="bottom"/>
          </w:tcPr>
          <w:p w14:paraId="39BC5D2E" w14:textId="77777777" w:rsidR="004D4721" w:rsidRPr="00CD53B8" w:rsidRDefault="004D4721" w:rsidP="006D4899">
            <w:pPr>
              <w:jc w:val="right"/>
              <w:rPr>
                <w:color w:val="000000"/>
                <w:sz w:val="22"/>
                <w:szCs w:val="22"/>
              </w:rPr>
            </w:pPr>
          </w:p>
        </w:tc>
        <w:tc>
          <w:tcPr>
            <w:tcW w:w="720" w:type="dxa"/>
            <w:shd w:val="clear" w:color="auto" w:fill="auto"/>
            <w:vAlign w:val="bottom"/>
          </w:tcPr>
          <w:p w14:paraId="0A4F7353" w14:textId="77777777" w:rsidR="004D4721" w:rsidRPr="00CD53B8" w:rsidRDefault="004D4721" w:rsidP="006D4899">
            <w:pPr>
              <w:jc w:val="right"/>
              <w:rPr>
                <w:color w:val="000000"/>
                <w:sz w:val="22"/>
                <w:szCs w:val="22"/>
              </w:rPr>
            </w:pPr>
          </w:p>
        </w:tc>
        <w:tc>
          <w:tcPr>
            <w:tcW w:w="1080" w:type="dxa"/>
            <w:shd w:val="clear" w:color="auto" w:fill="auto"/>
            <w:vAlign w:val="bottom"/>
          </w:tcPr>
          <w:p w14:paraId="2507E0D0" w14:textId="77777777" w:rsidR="004D4721" w:rsidRPr="00CD53B8" w:rsidRDefault="004D4721" w:rsidP="006D4899">
            <w:pPr>
              <w:jc w:val="right"/>
              <w:rPr>
                <w:color w:val="000000"/>
                <w:sz w:val="22"/>
                <w:szCs w:val="22"/>
              </w:rPr>
            </w:pPr>
          </w:p>
        </w:tc>
      </w:tr>
      <w:tr w:rsidR="004D4721" w:rsidRPr="00CD53B8" w14:paraId="2CFFC4A5" w14:textId="77777777" w:rsidTr="000A19AC">
        <w:trPr>
          <w:trHeight w:val="20"/>
        </w:trPr>
        <w:tc>
          <w:tcPr>
            <w:tcW w:w="1260" w:type="dxa"/>
            <w:shd w:val="clear" w:color="auto" w:fill="auto"/>
            <w:noWrap/>
            <w:vAlign w:val="bottom"/>
            <w:hideMark/>
          </w:tcPr>
          <w:p w14:paraId="065B729C" w14:textId="77777777" w:rsidR="004D4721" w:rsidRPr="00CD53B8" w:rsidRDefault="004D4721" w:rsidP="006D4899">
            <w:pPr>
              <w:rPr>
                <w:sz w:val="22"/>
                <w:szCs w:val="22"/>
              </w:rPr>
            </w:pPr>
          </w:p>
        </w:tc>
        <w:tc>
          <w:tcPr>
            <w:tcW w:w="2070" w:type="dxa"/>
            <w:shd w:val="clear" w:color="auto" w:fill="auto"/>
            <w:vAlign w:val="bottom"/>
            <w:hideMark/>
          </w:tcPr>
          <w:p w14:paraId="7D488E2E" w14:textId="77777777" w:rsidR="004D4721" w:rsidRPr="00CD53B8" w:rsidRDefault="004D4721" w:rsidP="006D4899">
            <w:pPr>
              <w:jc w:val="right"/>
              <w:rPr>
                <w:sz w:val="22"/>
                <w:szCs w:val="22"/>
              </w:rPr>
            </w:pPr>
            <w:r w:rsidRPr="00CD53B8">
              <w:rPr>
                <w:color w:val="000000"/>
                <w:sz w:val="22"/>
                <w:szCs w:val="22"/>
              </w:rPr>
              <w:t>Cecidomyiidae*</w:t>
            </w:r>
          </w:p>
        </w:tc>
        <w:tc>
          <w:tcPr>
            <w:tcW w:w="3567" w:type="dxa"/>
            <w:shd w:val="clear" w:color="auto" w:fill="auto"/>
            <w:noWrap/>
            <w:vAlign w:val="bottom"/>
            <w:hideMark/>
          </w:tcPr>
          <w:p w14:paraId="63836DCD" w14:textId="77777777" w:rsidR="004D4721" w:rsidRPr="00CD53B8" w:rsidRDefault="004D4721" w:rsidP="006D4899">
            <w:pPr>
              <w:rPr>
                <w:color w:val="000000"/>
                <w:sz w:val="22"/>
                <w:szCs w:val="22"/>
              </w:rPr>
            </w:pPr>
          </w:p>
        </w:tc>
        <w:tc>
          <w:tcPr>
            <w:tcW w:w="933" w:type="dxa"/>
            <w:shd w:val="clear" w:color="auto" w:fill="auto"/>
            <w:noWrap/>
            <w:vAlign w:val="bottom"/>
            <w:hideMark/>
          </w:tcPr>
          <w:p w14:paraId="44182B50" w14:textId="77777777" w:rsidR="004D4721" w:rsidRPr="00CD53B8" w:rsidRDefault="004D4721" w:rsidP="006D4899">
            <w:pPr>
              <w:jc w:val="right"/>
              <w:rPr>
                <w:color w:val="000000"/>
                <w:sz w:val="22"/>
                <w:szCs w:val="22"/>
              </w:rPr>
            </w:pPr>
            <w:r w:rsidRPr="00CD53B8">
              <w:rPr>
                <w:color w:val="000000"/>
                <w:sz w:val="22"/>
                <w:szCs w:val="22"/>
              </w:rPr>
              <w:t>46</w:t>
            </w:r>
          </w:p>
        </w:tc>
        <w:tc>
          <w:tcPr>
            <w:tcW w:w="1080" w:type="dxa"/>
            <w:shd w:val="clear" w:color="auto" w:fill="auto"/>
            <w:noWrap/>
            <w:vAlign w:val="bottom"/>
            <w:hideMark/>
          </w:tcPr>
          <w:p w14:paraId="6E426DBB" w14:textId="77777777" w:rsidR="004D4721" w:rsidRPr="00CD53B8" w:rsidRDefault="004D4721" w:rsidP="006D4899">
            <w:pPr>
              <w:jc w:val="right"/>
              <w:rPr>
                <w:color w:val="000000"/>
                <w:sz w:val="22"/>
                <w:szCs w:val="22"/>
              </w:rPr>
            </w:pPr>
          </w:p>
        </w:tc>
        <w:tc>
          <w:tcPr>
            <w:tcW w:w="799" w:type="dxa"/>
            <w:vAlign w:val="bottom"/>
          </w:tcPr>
          <w:p w14:paraId="05789EB1" w14:textId="77777777" w:rsidR="004D4721" w:rsidRPr="00CD53B8" w:rsidRDefault="004D4721" w:rsidP="006D4899">
            <w:pPr>
              <w:jc w:val="right"/>
              <w:rPr>
                <w:color w:val="000000"/>
                <w:sz w:val="22"/>
                <w:szCs w:val="22"/>
              </w:rPr>
            </w:pPr>
            <w:r w:rsidRPr="00CD53B8">
              <w:rPr>
                <w:color w:val="000000"/>
                <w:sz w:val="22"/>
                <w:szCs w:val="22"/>
              </w:rPr>
              <w:t>91</w:t>
            </w:r>
          </w:p>
        </w:tc>
        <w:tc>
          <w:tcPr>
            <w:tcW w:w="1091" w:type="dxa"/>
            <w:vAlign w:val="bottom"/>
          </w:tcPr>
          <w:p w14:paraId="7F6C943C" w14:textId="77777777" w:rsidR="004D4721" w:rsidRPr="00CD53B8" w:rsidRDefault="004D4721" w:rsidP="006D4899">
            <w:pPr>
              <w:jc w:val="right"/>
              <w:rPr>
                <w:color w:val="000000"/>
                <w:sz w:val="22"/>
                <w:szCs w:val="22"/>
              </w:rPr>
            </w:pPr>
          </w:p>
        </w:tc>
        <w:tc>
          <w:tcPr>
            <w:tcW w:w="810" w:type="dxa"/>
            <w:vAlign w:val="bottom"/>
          </w:tcPr>
          <w:p w14:paraId="037FBAE3" w14:textId="77777777" w:rsidR="004D4721" w:rsidRPr="00CD53B8" w:rsidRDefault="004D4721" w:rsidP="006D4899">
            <w:pPr>
              <w:jc w:val="right"/>
              <w:rPr>
                <w:color w:val="000000"/>
                <w:sz w:val="22"/>
                <w:szCs w:val="22"/>
              </w:rPr>
            </w:pPr>
          </w:p>
        </w:tc>
        <w:tc>
          <w:tcPr>
            <w:tcW w:w="1080" w:type="dxa"/>
            <w:shd w:val="clear" w:color="auto" w:fill="auto"/>
            <w:vAlign w:val="bottom"/>
          </w:tcPr>
          <w:p w14:paraId="563137F5" w14:textId="77777777" w:rsidR="004D4721" w:rsidRPr="00CD53B8" w:rsidRDefault="004D4721" w:rsidP="006D4899">
            <w:pPr>
              <w:jc w:val="right"/>
              <w:rPr>
                <w:color w:val="000000"/>
                <w:sz w:val="22"/>
                <w:szCs w:val="22"/>
              </w:rPr>
            </w:pPr>
          </w:p>
        </w:tc>
        <w:tc>
          <w:tcPr>
            <w:tcW w:w="720" w:type="dxa"/>
            <w:shd w:val="clear" w:color="auto" w:fill="auto"/>
            <w:vAlign w:val="bottom"/>
          </w:tcPr>
          <w:p w14:paraId="393C9343" w14:textId="77777777" w:rsidR="004D4721" w:rsidRPr="00CD53B8" w:rsidRDefault="004D4721" w:rsidP="006D4899">
            <w:pPr>
              <w:jc w:val="right"/>
              <w:rPr>
                <w:color w:val="000000"/>
                <w:sz w:val="22"/>
                <w:szCs w:val="22"/>
              </w:rPr>
            </w:pPr>
          </w:p>
        </w:tc>
        <w:tc>
          <w:tcPr>
            <w:tcW w:w="1080" w:type="dxa"/>
            <w:shd w:val="clear" w:color="auto" w:fill="auto"/>
            <w:vAlign w:val="bottom"/>
          </w:tcPr>
          <w:p w14:paraId="63EA4256" w14:textId="77777777" w:rsidR="004D4721" w:rsidRPr="00CD53B8" w:rsidRDefault="004D4721" w:rsidP="006D4899">
            <w:pPr>
              <w:jc w:val="right"/>
              <w:rPr>
                <w:color w:val="000000"/>
                <w:sz w:val="22"/>
                <w:szCs w:val="22"/>
              </w:rPr>
            </w:pPr>
          </w:p>
        </w:tc>
      </w:tr>
      <w:tr w:rsidR="004D4721" w:rsidRPr="00CD53B8" w14:paraId="796E8165" w14:textId="77777777" w:rsidTr="000A19AC">
        <w:trPr>
          <w:trHeight w:val="20"/>
        </w:trPr>
        <w:tc>
          <w:tcPr>
            <w:tcW w:w="1260" w:type="dxa"/>
            <w:shd w:val="clear" w:color="auto" w:fill="auto"/>
            <w:noWrap/>
            <w:vAlign w:val="bottom"/>
            <w:hideMark/>
          </w:tcPr>
          <w:p w14:paraId="6B27BAE4" w14:textId="77777777" w:rsidR="004D4721" w:rsidRPr="00CD53B8" w:rsidRDefault="004D4721" w:rsidP="006D4899">
            <w:pPr>
              <w:rPr>
                <w:sz w:val="22"/>
                <w:szCs w:val="22"/>
              </w:rPr>
            </w:pPr>
          </w:p>
        </w:tc>
        <w:tc>
          <w:tcPr>
            <w:tcW w:w="2070" w:type="dxa"/>
            <w:shd w:val="clear" w:color="auto" w:fill="auto"/>
            <w:vAlign w:val="bottom"/>
            <w:hideMark/>
          </w:tcPr>
          <w:p w14:paraId="6E39AB92" w14:textId="77777777" w:rsidR="004D4721" w:rsidRPr="00CD53B8" w:rsidRDefault="004D4721" w:rsidP="006D4899">
            <w:pPr>
              <w:jc w:val="right"/>
              <w:rPr>
                <w:sz w:val="22"/>
                <w:szCs w:val="22"/>
              </w:rPr>
            </w:pPr>
            <w:r w:rsidRPr="00CD53B8">
              <w:rPr>
                <w:color w:val="000000"/>
                <w:sz w:val="22"/>
                <w:szCs w:val="22"/>
              </w:rPr>
              <w:t>Ceraptogonidae</w:t>
            </w:r>
          </w:p>
        </w:tc>
        <w:tc>
          <w:tcPr>
            <w:tcW w:w="3567" w:type="dxa"/>
            <w:shd w:val="clear" w:color="auto" w:fill="auto"/>
            <w:noWrap/>
            <w:vAlign w:val="bottom"/>
            <w:hideMark/>
          </w:tcPr>
          <w:p w14:paraId="3577EBDD" w14:textId="77777777" w:rsidR="004D4721" w:rsidRPr="00CD53B8" w:rsidRDefault="004D4721" w:rsidP="006D4899">
            <w:pPr>
              <w:rPr>
                <w:color w:val="000000"/>
                <w:sz w:val="22"/>
                <w:szCs w:val="22"/>
              </w:rPr>
            </w:pPr>
          </w:p>
        </w:tc>
        <w:tc>
          <w:tcPr>
            <w:tcW w:w="933" w:type="dxa"/>
            <w:shd w:val="clear" w:color="auto" w:fill="auto"/>
            <w:noWrap/>
            <w:vAlign w:val="bottom"/>
            <w:hideMark/>
          </w:tcPr>
          <w:p w14:paraId="54A03F72" w14:textId="77777777" w:rsidR="004D4721" w:rsidRPr="00CD53B8" w:rsidRDefault="004D4721" w:rsidP="006D4899">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22AEE12A" w14:textId="77777777" w:rsidR="004D4721" w:rsidRPr="00CD53B8" w:rsidRDefault="004D4721" w:rsidP="006D4899">
            <w:pPr>
              <w:jc w:val="right"/>
              <w:rPr>
                <w:color w:val="000000"/>
                <w:sz w:val="22"/>
                <w:szCs w:val="22"/>
              </w:rPr>
            </w:pPr>
          </w:p>
        </w:tc>
        <w:tc>
          <w:tcPr>
            <w:tcW w:w="799" w:type="dxa"/>
            <w:vAlign w:val="bottom"/>
          </w:tcPr>
          <w:p w14:paraId="2A00DF8D" w14:textId="77777777" w:rsidR="004D4721" w:rsidRPr="00CD53B8" w:rsidRDefault="004D4721" w:rsidP="006D4899">
            <w:pPr>
              <w:jc w:val="right"/>
              <w:rPr>
                <w:color w:val="000000"/>
                <w:sz w:val="22"/>
                <w:szCs w:val="22"/>
              </w:rPr>
            </w:pPr>
          </w:p>
        </w:tc>
        <w:tc>
          <w:tcPr>
            <w:tcW w:w="1091" w:type="dxa"/>
            <w:vAlign w:val="bottom"/>
          </w:tcPr>
          <w:p w14:paraId="7E8CEF26" w14:textId="77777777" w:rsidR="004D4721" w:rsidRPr="00CD53B8" w:rsidRDefault="004D4721" w:rsidP="006D4899">
            <w:pPr>
              <w:jc w:val="right"/>
              <w:rPr>
                <w:color w:val="000000"/>
                <w:sz w:val="22"/>
                <w:szCs w:val="22"/>
              </w:rPr>
            </w:pPr>
          </w:p>
        </w:tc>
        <w:tc>
          <w:tcPr>
            <w:tcW w:w="810" w:type="dxa"/>
            <w:vAlign w:val="bottom"/>
          </w:tcPr>
          <w:p w14:paraId="7FBF7737" w14:textId="77777777" w:rsidR="004D4721" w:rsidRPr="00CD53B8" w:rsidRDefault="004D4721" w:rsidP="006D4899">
            <w:pPr>
              <w:jc w:val="right"/>
              <w:rPr>
                <w:color w:val="000000"/>
                <w:sz w:val="22"/>
                <w:szCs w:val="22"/>
              </w:rPr>
            </w:pPr>
          </w:p>
        </w:tc>
        <w:tc>
          <w:tcPr>
            <w:tcW w:w="1080" w:type="dxa"/>
            <w:shd w:val="clear" w:color="auto" w:fill="auto"/>
            <w:vAlign w:val="bottom"/>
          </w:tcPr>
          <w:p w14:paraId="6F4D8744" w14:textId="77777777" w:rsidR="004D4721" w:rsidRPr="00CD53B8" w:rsidRDefault="004D4721" w:rsidP="006D4899">
            <w:pPr>
              <w:jc w:val="right"/>
              <w:rPr>
                <w:color w:val="000000"/>
                <w:sz w:val="22"/>
                <w:szCs w:val="22"/>
              </w:rPr>
            </w:pPr>
          </w:p>
        </w:tc>
        <w:tc>
          <w:tcPr>
            <w:tcW w:w="720" w:type="dxa"/>
            <w:shd w:val="clear" w:color="auto" w:fill="auto"/>
            <w:vAlign w:val="bottom"/>
          </w:tcPr>
          <w:p w14:paraId="0C4B3983" w14:textId="77777777" w:rsidR="004D4721" w:rsidRPr="00CD53B8" w:rsidRDefault="004D4721" w:rsidP="006D4899">
            <w:pPr>
              <w:jc w:val="right"/>
              <w:rPr>
                <w:color w:val="000000"/>
                <w:sz w:val="22"/>
                <w:szCs w:val="22"/>
              </w:rPr>
            </w:pPr>
          </w:p>
        </w:tc>
        <w:tc>
          <w:tcPr>
            <w:tcW w:w="1080" w:type="dxa"/>
            <w:shd w:val="clear" w:color="auto" w:fill="auto"/>
            <w:vAlign w:val="bottom"/>
          </w:tcPr>
          <w:p w14:paraId="3CEA092B" w14:textId="77777777" w:rsidR="004D4721" w:rsidRPr="00CD53B8" w:rsidRDefault="004D4721" w:rsidP="006D4899">
            <w:pPr>
              <w:jc w:val="right"/>
              <w:rPr>
                <w:color w:val="000000"/>
                <w:sz w:val="22"/>
                <w:szCs w:val="22"/>
              </w:rPr>
            </w:pPr>
          </w:p>
        </w:tc>
      </w:tr>
      <w:tr w:rsidR="004D4721" w:rsidRPr="00CD53B8" w14:paraId="703E4649" w14:textId="77777777" w:rsidTr="000A19AC">
        <w:trPr>
          <w:trHeight w:val="20"/>
        </w:trPr>
        <w:tc>
          <w:tcPr>
            <w:tcW w:w="1260" w:type="dxa"/>
            <w:shd w:val="clear" w:color="auto" w:fill="auto"/>
            <w:noWrap/>
            <w:vAlign w:val="bottom"/>
          </w:tcPr>
          <w:p w14:paraId="1F670A89" w14:textId="77777777" w:rsidR="004D4721" w:rsidRPr="00CD53B8" w:rsidRDefault="004D4721" w:rsidP="006D4899">
            <w:pPr>
              <w:rPr>
                <w:sz w:val="22"/>
                <w:szCs w:val="22"/>
              </w:rPr>
            </w:pPr>
          </w:p>
        </w:tc>
        <w:tc>
          <w:tcPr>
            <w:tcW w:w="2070" w:type="dxa"/>
            <w:shd w:val="clear" w:color="auto" w:fill="auto"/>
            <w:vAlign w:val="bottom"/>
          </w:tcPr>
          <w:p w14:paraId="4F0BF393" w14:textId="77777777" w:rsidR="004D4721" w:rsidRPr="00CD53B8" w:rsidRDefault="004D4721" w:rsidP="006D4899">
            <w:pPr>
              <w:jc w:val="right"/>
              <w:rPr>
                <w:color w:val="000000"/>
                <w:sz w:val="22"/>
                <w:szCs w:val="22"/>
              </w:rPr>
            </w:pPr>
            <w:r w:rsidRPr="00CD53B8">
              <w:rPr>
                <w:color w:val="000000"/>
                <w:sz w:val="22"/>
                <w:szCs w:val="22"/>
              </w:rPr>
              <w:t>Chaemaemyiidae</w:t>
            </w:r>
            <w:r w:rsidRPr="00CD53B8">
              <w:rPr>
                <w:color w:val="222222"/>
                <w:sz w:val="22"/>
                <w:szCs w:val="22"/>
                <w:shd w:val="clear" w:color="auto" w:fill="FFFFFF"/>
              </w:rPr>
              <w:t>†</w:t>
            </w:r>
          </w:p>
        </w:tc>
        <w:tc>
          <w:tcPr>
            <w:tcW w:w="3567" w:type="dxa"/>
            <w:shd w:val="clear" w:color="auto" w:fill="auto"/>
            <w:noWrap/>
            <w:vAlign w:val="bottom"/>
          </w:tcPr>
          <w:p w14:paraId="188C2506" w14:textId="77777777" w:rsidR="004D4721" w:rsidRPr="00CD53B8" w:rsidRDefault="004D4721" w:rsidP="006D4899">
            <w:pPr>
              <w:rPr>
                <w:color w:val="000000"/>
                <w:sz w:val="22"/>
                <w:szCs w:val="22"/>
              </w:rPr>
            </w:pPr>
          </w:p>
        </w:tc>
        <w:tc>
          <w:tcPr>
            <w:tcW w:w="933" w:type="dxa"/>
            <w:shd w:val="clear" w:color="auto" w:fill="auto"/>
            <w:noWrap/>
            <w:vAlign w:val="bottom"/>
          </w:tcPr>
          <w:p w14:paraId="537509C1"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4C042241" w14:textId="77777777" w:rsidR="004D4721" w:rsidRPr="00CD53B8" w:rsidRDefault="004D4721" w:rsidP="006D4899">
            <w:pPr>
              <w:jc w:val="right"/>
              <w:rPr>
                <w:color w:val="000000"/>
                <w:sz w:val="22"/>
                <w:szCs w:val="22"/>
              </w:rPr>
            </w:pPr>
          </w:p>
        </w:tc>
        <w:tc>
          <w:tcPr>
            <w:tcW w:w="799" w:type="dxa"/>
            <w:vAlign w:val="bottom"/>
          </w:tcPr>
          <w:p w14:paraId="55A2FC17"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68ADEE72" w14:textId="77777777" w:rsidR="004D4721" w:rsidRPr="00CD53B8" w:rsidRDefault="004D4721" w:rsidP="006D4899">
            <w:pPr>
              <w:jc w:val="right"/>
              <w:rPr>
                <w:color w:val="000000"/>
                <w:sz w:val="22"/>
                <w:szCs w:val="22"/>
              </w:rPr>
            </w:pPr>
          </w:p>
        </w:tc>
        <w:tc>
          <w:tcPr>
            <w:tcW w:w="810" w:type="dxa"/>
            <w:vAlign w:val="bottom"/>
          </w:tcPr>
          <w:p w14:paraId="73A1816C" w14:textId="77777777" w:rsidR="004D4721" w:rsidRPr="00CD53B8" w:rsidRDefault="004D4721" w:rsidP="006D4899">
            <w:pPr>
              <w:jc w:val="right"/>
              <w:rPr>
                <w:color w:val="000000"/>
                <w:sz w:val="22"/>
                <w:szCs w:val="22"/>
              </w:rPr>
            </w:pPr>
          </w:p>
        </w:tc>
        <w:tc>
          <w:tcPr>
            <w:tcW w:w="1080" w:type="dxa"/>
            <w:shd w:val="clear" w:color="auto" w:fill="auto"/>
            <w:vAlign w:val="bottom"/>
          </w:tcPr>
          <w:p w14:paraId="15EF0FA9" w14:textId="77777777" w:rsidR="004D4721" w:rsidRPr="00CD53B8" w:rsidRDefault="004D4721" w:rsidP="006D4899">
            <w:pPr>
              <w:jc w:val="right"/>
              <w:rPr>
                <w:color w:val="000000"/>
                <w:sz w:val="22"/>
                <w:szCs w:val="22"/>
              </w:rPr>
            </w:pPr>
          </w:p>
        </w:tc>
        <w:tc>
          <w:tcPr>
            <w:tcW w:w="720" w:type="dxa"/>
            <w:shd w:val="clear" w:color="auto" w:fill="auto"/>
            <w:vAlign w:val="bottom"/>
          </w:tcPr>
          <w:p w14:paraId="0F3890F4" w14:textId="77777777" w:rsidR="004D4721" w:rsidRPr="00CD53B8" w:rsidRDefault="004D4721" w:rsidP="006D4899">
            <w:pPr>
              <w:jc w:val="right"/>
              <w:rPr>
                <w:color w:val="000000"/>
                <w:sz w:val="22"/>
                <w:szCs w:val="22"/>
              </w:rPr>
            </w:pPr>
          </w:p>
        </w:tc>
        <w:tc>
          <w:tcPr>
            <w:tcW w:w="1080" w:type="dxa"/>
            <w:shd w:val="clear" w:color="auto" w:fill="auto"/>
            <w:vAlign w:val="bottom"/>
          </w:tcPr>
          <w:p w14:paraId="081D89DB" w14:textId="77777777" w:rsidR="004D4721" w:rsidRPr="00CD53B8" w:rsidRDefault="004D4721" w:rsidP="006D4899">
            <w:pPr>
              <w:jc w:val="right"/>
              <w:rPr>
                <w:color w:val="000000"/>
                <w:sz w:val="22"/>
                <w:szCs w:val="22"/>
              </w:rPr>
            </w:pPr>
          </w:p>
        </w:tc>
      </w:tr>
      <w:tr w:rsidR="004D4721" w:rsidRPr="00CD53B8" w14:paraId="4AFDA18A" w14:textId="77777777" w:rsidTr="000A19AC">
        <w:trPr>
          <w:trHeight w:val="20"/>
        </w:trPr>
        <w:tc>
          <w:tcPr>
            <w:tcW w:w="1260" w:type="dxa"/>
            <w:shd w:val="clear" w:color="auto" w:fill="auto"/>
            <w:noWrap/>
            <w:vAlign w:val="bottom"/>
            <w:hideMark/>
          </w:tcPr>
          <w:p w14:paraId="201B5369" w14:textId="77777777" w:rsidR="004D4721" w:rsidRPr="00CD53B8" w:rsidRDefault="004D4721" w:rsidP="006D4899">
            <w:pPr>
              <w:rPr>
                <w:sz w:val="22"/>
                <w:szCs w:val="22"/>
              </w:rPr>
            </w:pPr>
          </w:p>
        </w:tc>
        <w:tc>
          <w:tcPr>
            <w:tcW w:w="2070" w:type="dxa"/>
            <w:shd w:val="clear" w:color="auto" w:fill="auto"/>
            <w:vAlign w:val="bottom"/>
            <w:hideMark/>
          </w:tcPr>
          <w:p w14:paraId="535BA468" w14:textId="77777777" w:rsidR="004D4721" w:rsidRPr="00CD53B8" w:rsidRDefault="004D4721" w:rsidP="006D4899">
            <w:pPr>
              <w:jc w:val="right"/>
              <w:rPr>
                <w:sz w:val="22"/>
                <w:szCs w:val="22"/>
              </w:rPr>
            </w:pPr>
            <w:r w:rsidRPr="00CD53B8">
              <w:rPr>
                <w:color w:val="000000"/>
                <w:sz w:val="22"/>
                <w:szCs w:val="22"/>
              </w:rPr>
              <w:t>Chaoboridae</w:t>
            </w:r>
          </w:p>
        </w:tc>
        <w:tc>
          <w:tcPr>
            <w:tcW w:w="3567" w:type="dxa"/>
            <w:shd w:val="clear" w:color="auto" w:fill="auto"/>
            <w:noWrap/>
            <w:vAlign w:val="bottom"/>
            <w:hideMark/>
          </w:tcPr>
          <w:p w14:paraId="7DBF0BA2" w14:textId="77777777" w:rsidR="004D4721" w:rsidRPr="00CD53B8" w:rsidRDefault="004D4721" w:rsidP="006D4899">
            <w:pPr>
              <w:rPr>
                <w:color w:val="000000"/>
                <w:sz w:val="22"/>
                <w:szCs w:val="22"/>
              </w:rPr>
            </w:pPr>
          </w:p>
        </w:tc>
        <w:tc>
          <w:tcPr>
            <w:tcW w:w="933" w:type="dxa"/>
            <w:shd w:val="clear" w:color="auto" w:fill="auto"/>
            <w:noWrap/>
            <w:vAlign w:val="bottom"/>
            <w:hideMark/>
          </w:tcPr>
          <w:p w14:paraId="252E4E99"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C8A0A16" w14:textId="77777777" w:rsidR="004D4721" w:rsidRPr="00CD53B8" w:rsidRDefault="004D4721" w:rsidP="006D4899">
            <w:pPr>
              <w:jc w:val="right"/>
              <w:rPr>
                <w:color w:val="000000"/>
                <w:sz w:val="22"/>
                <w:szCs w:val="22"/>
              </w:rPr>
            </w:pPr>
          </w:p>
        </w:tc>
        <w:tc>
          <w:tcPr>
            <w:tcW w:w="799" w:type="dxa"/>
            <w:vAlign w:val="bottom"/>
          </w:tcPr>
          <w:p w14:paraId="56B1EB45" w14:textId="77777777" w:rsidR="004D4721" w:rsidRPr="00CD53B8" w:rsidRDefault="004D4721" w:rsidP="006D4899">
            <w:pPr>
              <w:jc w:val="right"/>
              <w:rPr>
                <w:color w:val="000000"/>
                <w:sz w:val="22"/>
                <w:szCs w:val="22"/>
              </w:rPr>
            </w:pPr>
          </w:p>
        </w:tc>
        <w:tc>
          <w:tcPr>
            <w:tcW w:w="1091" w:type="dxa"/>
            <w:vAlign w:val="bottom"/>
          </w:tcPr>
          <w:p w14:paraId="029BAAE2" w14:textId="77777777" w:rsidR="004D4721" w:rsidRPr="00CD53B8" w:rsidRDefault="004D4721" w:rsidP="006D4899">
            <w:pPr>
              <w:jc w:val="right"/>
              <w:rPr>
                <w:color w:val="000000"/>
                <w:sz w:val="22"/>
                <w:szCs w:val="22"/>
              </w:rPr>
            </w:pPr>
          </w:p>
        </w:tc>
        <w:tc>
          <w:tcPr>
            <w:tcW w:w="810" w:type="dxa"/>
            <w:vAlign w:val="bottom"/>
          </w:tcPr>
          <w:p w14:paraId="28F75A66" w14:textId="77777777" w:rsidR="004D4721" w:rsidRPr="00CD53B8" w:rsidRDefault="004D4721" w:rsidP="006D4899">
            <w:pPr>
              <w:jc w:val="right"/>
              <w:rPr>
                <w:color w:val="000000"/>
                <w:sz w:val="22"/>
                <w:szCs w:val="22"/>
              </w:rPr>
            </w:pPr>
          </w:p>
        </w:tc>
        <w:tc>
          <w:tcPr>
            <w:tcW w:w="1080" w:type="dxa"/>
            <w:shd w:val="clear" w:color="auto" w:fill="auto"/>
            <w:vAlign w:val="bottom"/>
          </w:tcPr>
          <w:p w14:paraId="3453BAAC" w14:textId="77777777" w:rsidR="004D4721" w:rsidRPr="00CD53B8" w:rsidRDefault="004D4721" w:rsidP="006D4899">
            <w:pPr>
              <w:jc w:val="right"/>
              <w:rPr>
                <w:color w:val="000000"/>
                <w:sz w:val="22"/>
                <w:szCs w:val="22"/>
              </w:rPr>
            </w:pPr>
          </w:p>
        </w:tc>
        <w:tc>
          <w:tcPr>
            <w:tcW w:w="720" w:type="dxa"/>
            <w:shd w:val="clear" w:color="auto" w:fill="auto"/>
            <w:vAlign w:val="bottom"/>
          </w:tcPr>
          <w:p w14:paraId="0B2D2B22" w14:textId="77777777" w:rsidR="004D4721" w:rsidRPr="00CD53B8" w:rsidRDefault="004D4721" w:rsidP="006D4899">
            <w:pPr>
              <w:jc w:val="right"/>
              <w:rPr>
                <w:color w:val="000000"/>
                <w:sz w:val="22"/>
                <w:szCs w:val="22"/>
              </w:rPr>
            </w:pPr>
          </w:p>
        </w:tc>
        <w:tc>
          <w:tcPr>
            <w:tcW w:w="1080" w:type="dxa"/>
            <w:shd w:val="clear" w:color="auto" w:fill="auto"/>
            <w:vAlign w:val="bottom"/>
          </w:tcPr>
          <w:p w14:paraId="5EDC783D" w14:textId="77777777" w:rsidR="004D4721" w:rsidRPr="00CD53B8" w:rsidRDefault="004D4721" w:rsidP="006D4899">
            <w:pPr>
              <w:jc w:val="right"/>
              <w:rPr>
                <w:color w:val="000000"/>
                <w:sz w:val="22"/>
                <w:szCs w:val="22"/>
              </w:rPr>
            </w:pPr>
          </w:p>
        </w:tc>
      </w:tr>
      <w:tr w:rsidR="004D4721" w:rsidRPr="00CD53B8" w14:paraId="18E31133" w14:textId="77777777" w:rsidTr="000A19AC">
        <w:trPr>
          <w:trHeight w:val="20"/>
        </w:trPr>
        <w:tc>
          <w:tcPr>
            <w:tcW w:w="1260" w:type="dxa"/>
            <w:shd w:val="clear" w:color="auto" w:fill="auto"/>
            <w:noWrap/>
            <w:vAlign w:val="bottom"/>
            <w:hideMark/>
          </w:tcPr>
          <w:p w14:paraId="7F2AFBC1" w14:textId="77777777" w:rsidR="004D4721" w:rsidRPr="00CD53B8" w:rsidRDefault="004D4721" w:rsidP="006D4899">
            <w:pPr>
              <w:rPr>
                <w:sz w:val="22"/>
                <w:szCs w:val="22"/>
              </w:rPr>
            </w:pPr>
          </w:p>
        </w:tc>
        <w:tc>
          <w:tcPr>
            <w:tcW w:w="2070" w:type="dxa"/>
            <w:shd w:val="clear" w:color="auto" w:fill="auto"/>
            <w:vAlign w:val="bottom"/>
            <w:hideMark/>
          </w:tcPr>
          <w:p w14:paraId="2F09060A" w14:textId="77777777" w:rsidR="004D4721" w:rsidRPr="00CD53B8" w:rsidRDefault="004D4721" w:rsidP="006D4899">
            <w:pPr>
              <w:jc w:val="right"/>
              <w:rPr>
                <w:sz w:val="22"/>
                <w:szCs w:val="22"/>
              </w:rPr>
            </w:pPr>
            <w:r w:rsidRPr="00CD53B8">
              <w:rPr>
                <w:color w:val="000000"/>
                <w:sz w:val="22"/>
                <w:szCs w:val="22"/>
              </w:rPr>
              <w:t>Chironomidae</w:t>
            </w:r>
            <w:r w:rsidRPr="00CD53B8">
              <w:rPr>
                <w:color w:val="222222"/>
                <w:sz w:val="22"/>
                <w:szCs w:val="22"/>
                <w:shd w:val="clear" w:color="auto" w:fill="FFFFFF"/>
              </w:rPr>
              <w:t>†</w:t>
            </w:r>
          </w:p>
        </w:tc>
        <w:tc>
          <w:tcPr>
            <w:tcW w:w="3567" w:type="dxa"/>
            <w:shd w:val="clear" w:color="auto" w:fill="auto"/>
            <w:noWrap/>
            <w:vAlign w:val="bottom"/>
            <w:hideMark/>
          </w:tcPr>
          <w:p w14:paraId="083968E8" w14:textId="77777777" w:rsidR="004D4721" w:rsidRPr="00CD53B8" w:rsidRDefault="004D4721" w:rsidP="006D4899">
            <w:pPr>
              <w:rPr>
                <w:color w:val="000000"/>
                <w:sz w:val="22"/>
                <w:szCs w:val="22"/>
              </w:rPr>
            </w:pPr>
          </w:p>
        </w:tc>
        <w:tc>
          <w:tcPr>
            <w:tcW w:w="933" w:type="dxa"/>
            <w:shd w:val="clear" w:color="auto" w:fill="auto"/>
            <w:noWrap/>
            <w:vAlign w:val="bottom"/>
            <w:hideMark/>
          </w:tcPr>
          <w:p w14:paraId="1D7A3365" w14:textId="77777777" w:rsidR="004D4721" w:rsidRPr="00CD53B8" w:rsidRDefault="004D4721" w:rsidP="006D4899">
            <w:pPr>
              <w:jc w:val="right"/>
              <w:rPr>
                <w:color w:val="000000"/>
                <w:sz w:val="22"/>
                <w:szCs w:val="22"/>
              </w:rPr>
            </w:pPr>
            <w:r w:rsidRPr="00CD53B8">
              <w:rPr>
                <w:color w:val="000000"/>
                <w:sz w:val="22"/>
                <w:szCs w:val="22"/>
              </w:rPr>
              <w:t>24</w:t>
            </w:r>
          </w:p>
        </w:tc>
        <w:tc>
          <w:tcPr>
            <w:tcW w:w="1080" w:type="dxa"/>
            <w:shd w:val="clear" w:color="auto" w:fill="auto"/>
            <w:noWrap/>
            <w:vAlign w:val="bottom"/>
            <w:hideMark/>
          </w:tcPr>
          <w:p w14:paraId="74127C7C" w14:textId="77777777" w:rsidR="004D4721" w:rsidRPr="00CD53B8" w:rsidRDefault="004D4721" w:rsidP="006D4899">
            <w:pPr>
              <w:jc w:val="right"/>
              <w:rPr>
                <w:color w:val="000000"/>
                <w:sz w:val="22"/>
                <w:szCs w:val="22"/>
              </w:rPr>
            </w:pPr>
          </w:p>
        </w:tc>
        <w:tc>
          <w:tcPr>
            <w:tcW w:w="799" w:type="dxa"/>
            <w:vAlign w:val="bottom"/>
          </w:tcPr>
          <w:p w14:paraId="043E963D" w14:textId="77777777" w:rsidR="004D4721" w:rsidRPr="00CD53B8" w:rsidRDefault="004D4721" w:rsidP="006D4899">
            <w:pPr>
              <w:jc w:val="right"/>
              <w:rPr>
                <w:color w:val="000000"/>
                <w:sz w:val="22"/>
                <w:szCs w:val="22"/>
              </w:rPr>
            </w:pPr>
            <w:r w:rsidRPr="00CD53B8">
              <w:rPr>
                <w:color w:val="000000"/>
                <w:sz w:val="22"/>
                <w:szCs w:val="22"/>
              </w:rPr>
              <w:t>16</w:t>
            </w:r>
          </w:p>
        </w:tc>
        <w:tc>
          <w:tcPr>
            <w:tcW w:w="1091" w:type="dxa"/>
            <w:vAlign w:val="bottom"/>
          </w:tcPr>
          <w:p w14:paraId="701658EE" w14:textId="77777777" w:rsidR="004D4721" w:rsidRPr="00CD53B8" w:rsidRDefault="004D4721" w:rsidP="006D4899">
            <w:pPr>
              <w:jc w:val="right"/>
              <w:rPr>
                <w:color w:val="000000"/>
                <w:sz w:val="22"/>
                <w:szCs w:val="22"/>
              </w:rPr>
            </w:pPr>
          </w:p>
        </w:tc>
        <w:tc>
          <w:tcPr>
            <w:tcW w:w="810" w:type="dxa"/>
            <w:vAlign w:val="bottom"/>
          </w:tcPr>
          <w:p w14:paraId="245E9A33" w14:textId="77777777" w:rsidR="004D4721" w:rsidRPr="00CD53B8" w:rsidRDefault="004D4721" w:rsidP="006D4899">
            <w:pPr>
              <w:jc w:val="right"/>
              <w:rPr>
                <w:color w:val="000000"/>
                <w:sz w:val="22"/>
                <w:szCs w:val="22"/>
              </w:rPr>
            </w:pPr>
          </w:p>
        </w:tc>
        <w:tc>
          <w:tcPr>
            <w:tcW w:w="1080" w:type="dxa"/>
            <w:shd w:val="clear" w:color="auto" w:fill="auto"/>
            <w:vAlign w:val="bottom"/>
          </w:tcPr>
          <w:p w14:paraId="5C4E5431" w14:textId="77777777" w:rsidR="004D4721" w:rsidRPr="00CD53B8" w:rsidRDefault="004D4721" w:rsidP="006D4899">
            <w:pPr>
              <w:jc w:val="right"/>
              <w:rPr>
                <w:color w:val="000000"/>
                <w:sz w:val="22"/>
                <w:szCs w:val="22"/>
              </w:rPr>
            </w:pPr>
          </w:p>
        </w:tc>
        <w:tc>
          <w:tcPr>
            <w:tcW w:w="720" w:type="dxa"/>
            <w:shd w:val="clear" w:color="auto" w:fill="auto"/>
            <w:vAlign w:val="bottom"/>
          </w:tcPr>
          <w:p w14:paraId="4400C87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vAlign w:val="bottom"/>
          </w:tcPr>
          <w:p w14:paraId="6D16A5C9" w14:textId="77777777" w:rsidR="004D4721" w:rsidRPr="00CD53B8" w:rsidRDefault="004D4721" w:rsidP="006D4899">
            <w:pPr>
              <w:jc w:val="right"/>
              <w:rPr>
                <w:color w:val="000000"/>
                <w:sz w:val="22"/>
                <w:szCs w:val="22"/>
              </w:rPr>
            </w:pPr>
          </w:p>
        </w:tc>
      </w:tr>
      <w:tr w:rsidR="004D4721" w:rsidRPr="00CD53B8" w14:paraId="2C2F9DA6" w14:textId="77777777" w:rsidTr="000A19AC">
        <w:trPr>
          <w:trHeight w:val="20"/>
        </w:trPr>
        <w:tc>
          <w:tcPr>
            <w:tcW w:w="1260" w:type="dxa"/>
            <w:shd w:val="clear" w:color="auto" w:fill="auto"/>
            <w:noWrap/>
            <w:vAlign w:val="bottom"/>
            <w:hideMark/>
          </w:tcPr>
          <w:p w14:paraId="5A178AB2" w14:textId="77777777" w:rsidR="004D4721" w:rsidRPr="00CD53B8" w:rsidRDefault="004D4721" w:rsidP="006D4899">
            <w:pPr>
              <w:rPr>
                <w:sz w:val="22"/>
                <w:szCs w:val="22"/>
              </w:rPr>
            </w:pPr>
          </w:p>
        </w:tc>
        <w:tc>
          <w:tcPr>
            <w:tcW w:w="2070" w:type="dxa"/>
            <w:shd w:val="clear" w:color="auto" w:fill="auto"/>
            <w:vAlign w:val="bottom"/>
            <w:hideMark/>
          </w:tcPr>
          <w:p w14:paraId="5430BF35" w14:textId="77777777" w:rsidR="004D4721" w:rsidRPr="00CD53B8" w:rsidRDefault="004D4721" w:rsidP="006D4899">
            <w:pPr>
              <w:jc w:val="right"/>
              <w:rPr>
                <w:sz w:val="22"/>
                <w:szCs w:val="22"/>
              </w:rPr>
            </w:pPr>
            <w:r w:rsidRPr="00CD53B8">
              <w:rPr>
                <w:color w:val="000000"/>
                <w:sz w:val="22"/>
                <w:szCs w:val="22"/>
              </w:rPr>
              <w:t>Chloropidae</w:t>
            </w:r>
          </w:p>
        </w:tc>
        <w:tc>
          <w:tcPr>
            <w:tcW w:w="3567" w:type="dxa"/>
            <w:shd w:val="clear" w:color="auto" w:fill="auto"/>
            <w:noWrap/>
            <w:vAlign w:val="bottom"/>
            <w:hideMark/>
          </w:tcPr>
          <w:p w14:paraId="6D242759" w14:textId="77777777" w:rsidR="004D4721" w:rsidRPr="00CD53B8" w:rsidRDefault="004D4721" w:rsidP="006D4899">
            <w:pPr>
              <w:rPr>
                <w:color w:val="000000"/>
                <w:sz w:val="22"/>
                <w:szCs w:val="22"/>
              </w:rPr>
            </w:pPr>
          </w:p>
        </w:tc>
        <w:tc>
          <w:tcPr>
            <w:tcW w:w="933" w:type="dxa"/>
            <w:shd w:val="clear" w:color="auto" w:fill="auto"/>
            <w:noWrap/>
            <w:vAlign w:val="bottom"/>
            <w:hideMark/>
          </w:tcPr>
          <w:p w14:paraId="1F066C08" w14:textId="77777777" w:rsidR="004D4721" w:rsidRPr="00CD53B8" w:rsidRDefault="004D4721" w:rsidP="006D4899">
            <w:pPr>
              <w:jc w:val="right"/>
              <w:rPr>
                <w:color w:val="000000"/>
                <w:sz w:val="22"/>
                <w:szCs w:val="22"/>
              </w:rPr>
            </w:pPr>
            <w:r w:rsidRPr="00CD53B8">
              <w:rPr>
                <w:color w:val="000000"/>
                <w:sz w:val="22"/>
                <w:szCs w:val="22"/>
              </w:rPr>
              <w:t>13</w:t>
            </w:r>
          </w:p>
        </w:tc>
        <w:tc>
          <w:tcPr>
            <w:tcW w:w="1080" w:type="dxa"/>
            <w:shd w:val="clear" w:color="auto" w:fill="auto"/>
            <w:noWrap/>
            <w:vAlign w:val="bottom"/>
            <w:hideMark/>
          </w:tcPr>
          <w:p w14:paraId="546B3B8F" w14:textId="77777777" w:rsidR="004D4721" w:rsidRPr="00CD53B8" w:rsidRDefault="004D4721" w:rsidP="006D4899">
            <w:pPr>
              <w:jc w:val="right"/>
              <w:rPr>
                <w:color w:val="000000"/>
                <w:sz w:val="22"/>
                <w:szCs w:val="22"/>
              </w:rPr>
            </w:pPr>
          </w:p>
        </w:tc>
        <w:tc>
          <w:tcPr>
            <w:tcW w:w="799" w:type="dxa"/>
            <w:vAlign w:val="bottom"/>
          </w:tcPr>
          <w:p w14:paraId="30D8AFD2" w14:textId="77777777" w:rsidR="004D4721" w:rsidRPr="00CD53B8" w:rsidRDefault="004D4721" w:rsidP="006D4899">
            <w:pPr>
              <w:jc w:val="right"/>
              <w:rPr>
                <w:color w:val="000000"/>
                <w:sz w:val="22"/>
                <w:szCs w:val="22"/>
              </w:rPr>
            </w:pPr>
            <w:r w:rsidRPr="00CD53B8">
              <w:rPr>
                <w:color w:val="000000"/>
                <w:sz w:val="22"/>
                <w:szCs w:val="22"/>
              </w:rPr>
              <w:t>28</w:t>
            </w:r>
          </w:p>
        </w:tc>
        <w:tc>
          <w:tcPr>
            <w:tcW w:w="1091" w:type="dxa"/>
            <w:vAlign w:val="bottom"/>
          </w:tcPr>
          <w:p w14:paraId="03DDE116" w14:textId="77777777" w:rsidR="004D4721" w:rsidRPr="00CD53B8" w:rsidRDefault="004D4721" w:rsidP="006D4899">
            <w:pPr>
              <w:jc w:val="right"/>
              <w:rPr>
                <w:color w:val="000000"/>
                <w:sz w:val="22"/>
                <w:szCs w:val="22"/>
              </w:rPr>
            </w:pPr>
          </w:p>
        </w:tc>
        <w:tc>
          <w:tcPr>
            <w:tcW w:w="810" w:type="dxa"/>
            <w:vAlign w:val="bottom"/>
          </w:tcPr>
          <w:p w14:paraId="7210BBA4" w14:textId="77777777" w:rsidR="004D4721" w:rsidRPr="00CD53B8" w:rsidRDefault="004D4721" w:rsidP="006D4899">
            <w:pPr>
              <w:jc w:val="right"/>
              <w:rPr>
                <w:color w:val="000000"/>
                <w:sz w:val="22"/>
                <w:szCs w:val="22"/>
              </w:rPr>
            </w:pPr>
          </w:p>
        </w:tc>
        <w:tc>
          <w:tcPr>
            <w:tcW w:w="1080" w:type="dxa"/>
            <w:shd w:val="clear" w:color="auto" w:fill="auto"/>
            <w:vAlign w:val="bottom"/>
          </w:tcPr>
          <w:p w14:paraId="06FB7AB1" w14:textId="77777777" w:rsidR="004D4721" w:rsidRPr="00CD53B8" w:rsidRDefault="004D4721" w:rsidP="006D4899">
            <w:pPr>
              <w:jc w:val="right"/>
              <w:rPr>
                <w:color w:val="000000"/>
                <w:sz w:val="22"/>
                <w:szCs w:val="22"/>
              </w:rPr>
            </w:pPr>
          </w:p>
        </w:tc>
        <w:tc>
          <w:tcPr>
            <w:tcW w:w="720" w:type="dxa"/>
            <w:shd w:val="clear" w:color="auto" w:fill="auto"/>
            <w:vAlign w:val="bottom"/>
          </w:tcPr>
          <w:p w14:paraId="789E925E" w14:textId="77777777" w:rsidR="004D4721" w:rsidRPr="00CD53B8" w:rsidRDefault="004D4721" w:rsidP="006D4899">
            <w:pPr>
              <w:jc w:val="right"/>
              <w:rPr>
                <w:color w:val="000000"/>
                <w:sz w:val="22"/>
                <w:szCs w:val="22"/>
              </w:rPr>
            </w:pPr>
          </w:p>
        </w:tc>
        <w:tc>
          <w:tcPr>
            <w:tcW w:w="1080" w:type="dxa"/>
            <w:shd w:val="clear" w:color="auto" w:fill="auto"/>
            <w:vAlign w:val="bottom"/>
          </w:tcPr>
          <w:p w14:paraId="76621795" w14:textId="77777777" w:rsidR="004D4721" w:rsidRPr="00CD53B8" w:rsidRDefault="004D4721" w:rsidP="006D4899">
            <w:pPr>
              <w:jc w:val="right"/>
              <w:rPr>
                <w:color w:val="000000"/>
                <w:sz w:val="22"/>
                <w:szCs w:val="22"/>
              </w:rPr>
            </w:pPr>
          </w:p>
        </w:tc>
      </w:tr>
      <w:tr w:rsidR="004D4721" w:rsidRPr="00CD53B8" w14:paraId="0296C203" w14:textId="77777777" w:rsidTr="000A19AC">
        <w:trPr>
          <w:trHeight w:val="20"/>
        </w:trPr>
        <w:tc>
          <w:tcPr>
            <w:tcW w:w="1260" w:type="dxa"/>
            <w:shd w:val="clear" w:color="auto" w:fill="auto"/>
            <w:noWrap/>
            <w:vAlign w:val="bottom"/>
            <w:hideMark/>
          </w:tcPr>
          <w:p w14:paraId="39BFC026" w14:textId="77777777" w:rsidR="004D4721" w:rsidRPr="00CD53B8" w:rsidRDefault="004D4721" w:rsidP="006D4899">
            <w:pPr>
              <w:rPr>
                <w:sz w:val="22"/>
                <w:szCs w:val="22"/>
              </w:rPr>
            </w:pPr>
          </w:p>
        </w:tc>
        <w:tc>
          <w:tcPr>
            <w:tcW w:w="2070" w:type="dxa"/>
            <w:shd w:val="clear" w:color="auto" w:fill="auto"/>
            <w:vAlign w:val="bottom"/>
            <w:hideMark/>
          </w:tcPr>
          <w:p w14:paraId="0C3B394A" w14:textId="77777777" w:rsidR="004D4721" w:rsidRPr="00CD53B8" w:rsidRDefault="004D4721" w:rsidP="006D4899">
            <w:pPr>
              <w:jc w:val="right"/>
              <w:rPr>
                <w:sz w:val="22"/>
                <w:szCs w:val="22"/>
              </w:rPr>
            </w:pPr>
            <w:r w:rsidRPr="00CD53B8">
              <w:rPr>
                <w:color w:val="000000"/>
                <w:sz w:val="22"/>
                <w:szCs w:val="22"/>
              </w:rPr>
              <w:t>Culicidae</w:t>
            </w:r>
          </w:p>
        </w:tc>
        <w:tc>
          <w:tcPr>
            <w:tcW w:w="3567" w:type="dxa"/>
            <w:shd w:val="clear" w:color="auto" w:fill="auto"/>
            <w:noWrap/>
            <w:vAlign w:val="bottom"/>
            <w:hideMark/>
          </w:tcPr>
          <w:p w14:paraId="57118A4C" w14:textId="77777777" w:rsidR="004D4721" w:rsidRPr="00CD53B8" w:rsidRDefault="004D4721" w:rsidP="006D4899">
            <w:pPr>
              <w:rPr>
                <w:color w:val="000000"/>
                <w:sz w:val="22"/>
                <w:szCs w:val="22"/>
              </w:rPr>
            </w:pPr>
          </w:p>
        </w:tc>
        <w:tc>
          <w:tcPr>
            <w:tcW w:w="933" w:type="dxa"/>
            <w:shd w:val="clear" w:color="auto" w:fill="auto"/>
            <w:noWrap/>
            <w:vAlign w:val="bottom"/>
            <w:hideMark/>
          </w:tcPr>
          <w:p w14:paraId="56F36B36" w14:textId="77777777" w:rsidR="004D4721" w:rsidRPr="00CD53B8" w:rsidRDefault="004D4721" w:rsidP="006D4899">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5364DC25" w14:textId="77777777" w:rsidR="004D4721" w:rsidRPr="00CD53B8" w:rsidRDefault="004D4721" w:rsidP="006D4899">
            <w:pPr>
              <w:jc w:val="right"/>
              <w:rPr>
                <w:color w:val="000000"/>
                <w:sz w:val="22"/>
                <w:szCs w:val="22"/>
              </w:rPr>
            </w:pPr>
          </w:p>
        </w:tc>
        <w:tc>
          <w:tcPr>
            <w:tcW w:w="799" w:type="dxa"/>
            <w:vAlign w:val="bottom"/>
          </w:tcPr>
          <w:p w14:paraId="5F5E5600" w14:textId="77777777" w:rsidR="004D4721" w:rsidRPr="00CD53B8" w:rsidRDefault="004D4721" w:rsidP="006D4899">
            <w:pPr>
              <w:jc w:val="right"/>
              <w:rPr>
                <w:color w:val="000000"/>
                <w:sz w:val="22"/>
                <w:szCs w:val="22"/>
              </w:rPr>
            </w:pPr>
            <w:r w:rsidRPr="00CD53B8">
              <w:rPr>
                <w:color w:val="000000"/>
                <w:sz w:val="22"/>
                <w:szCs w:val="22"/>
              </w:rPr>
              <w:t>4</w:t>
            </w:r>
          </w:p>
        </w:tc>
        <w:tc>
          <w:tcPr>
            <w:tcW w:w="1091" w:type="dxa"/>
            <w:vAlign w:val="bottom"/>
          </w:tcPr>
          <w:p w14:paraId="411620AE" w14:textId="77777777" w:rsidR="004D4721" w:rsidRPr="00CD53B8" w:rsidRDefault="004D4721" w:rsidP="006D4899">
            <w:pPr>
              <w:jc w:val="right"/>
              <w:rPr>
                <w:color w:val="000000"/>
                <w:sz w:val="22"/>
                <w:szCs w:val="22"/>
              </w:rPr>
            </w:pPr>
          </w:p>
        </w:tc>
        <w:tc>
          <w:tcPr>
            <w:tcW w:w="810" w:type="dxa"/>
            <w:vAlign w:val="bottom"/>
          </w:tcPr>
          <w:p w14:paraId="08F09585" w14:textId="77777777" w:rsidR="004D4721" w:rsidRPr="00CD53B8" w:rsidRDefault="004D4721" w:rsidP="006D4899">
            <w:pPr>
              <w:jc w:val="right"/>
              <w:rPr>
                <w:color w:val="000000"/>
                <w:sz w:val="22"/>
                <w:szCs w:val="22"/>
              </w:rPr>
            </w:pPr>
          </w:p>
        </w:tc>
        <w:tc>
          <w:tcPr>
            <w:tcW w:w="1080" w:type="dxa"/>
            <w:shd w:val="clear" w:color="auto" w:fill="auto"/>
            <w:vAlign w:val="bottom"/>
          </w:tcPr>
          <w:p w14:paraId="10A4CEC9" w14:textId="77777777" w:rsidR="004D4721" w:rsidRPr="00CD53B8" w:rsidRDefault="004D4721" w:rsidP="006D4899">
            <w:pPr>
              <w:jc w:val="right"/>
              <w:rPr>
                <w:color w:val="000000"/>
                <w:sz w:val="22"/>
                <w:szCs w:val="22"/>
              </w:rPr>
            </w:pPr>
          </w:p>
        </w:tc>
        <w:tc>
          <w:tcPr>
            <w:tcW w:w="720" w:type="dxa"/>
            <w:shd w:val="clear" w:color="auto" w:fill="auto"/>
            <w:vAlign w:val="bottom"/>
          </w:tcPr>
          <w:p w14:paraId="1D9DA2BA" w14:textId="77777777" w:rsidR="004D4721" w:rsidRPr="00CD53B8" w:rsidRDefault="004D4721" w:rsidP="006D4899">
            <w:pPr>
              <w:jc w:val="right"/>
              <w:rPr>
                <w:color w:val="000000"/>
                <w:sz w:val="22"/>
                <w:szCs w:val="22"/>
              </w:rPr>
            </w:pPr>
          </w:p>
        </w:tc>
        <w:tc>
          <w:tcPr>
            <w:tcW w:w="1080" w:type="dxa"/>
            <w:shd w:val="clear" w:color="auto" w:fill="auto"/>
            <w:vAlign w:val="bottom"/>
          </w:tcPr>
          <w:p w14:paraId="43788BC4" w14:textId="77777777" w:rsidR="004D4721" w:rsidRPr="00CD53B8" w:rsidRDefault="004D4721" w:rsidP="006D4899">
            <w:pPr>
              <w:jc w:val="right"/>
              <w:rPr>
                <w:color w:val="000000"/>
                <w:sz w:val="22"/>
                <w:szCs w:val="22"/>
              </w:rPr>
            </w:pPr>
          </w:p>
        </w:tc>
      </w:tr>
      <w:tr w:rsidR="004D4721" w:rsidRPr="00CD53B8" w14:paraId="0A89BEA7" w14:textId="77777777" w:rsidTr="000A19AC">
        <w:trPr>
          <w:trHeight w:val="20"/>
        </w:trPr>
        <w:tc>
          <w:tcPr>
            <w:tcW w:w="1260" w:type="dxa"/>
            <w:shd w:val="clear" w:color="auto" w:fill="auto"/>
            <w:noWrap/>
            <w:vAlign w:val="bottom"/>
            <w:hideMark/>
          </w:tcPr>
          <w:p w14:paraId="6C9D9E77" w14:textId="77777777" w:rsidR="004D4721" w:rsidRPr="00CD53B8" w:rsidRDefault="004D4721" w:rsidP="006D4899">
            <w:pPr>
              <w:rPr>
                <w:sz w:val="22"/>
                <w:szCs w:val="22"/>
              </w:rPr>
            </w:pPr>
          </w:p>
        </w:tc>
        <w:tc>
          <w:tcPr>
            <w:tcW w:w="2070" w:type="dxa"/>
            <w:shd w:val="clear" w:color="auto" w:fill="auto"/>
            <w:vAlign w:val="bottom"/>
            <w:hideMark/>
          </w:tcPr>
          <w:p w14:paraId="75D52FF8" w14:textId="77777777" w:rsidR="004D4721" w:rsidRPr="00CD53B8" w:rsidRDefault="004D4721" w:rsidP="006D4899">
            <w:pPr>
              <w:jc w:val="right"/>
              <w:rPr>
                <w:sz w:val="22"/>
                <w:szCs w:val="22"/>
              </w:rPr>
            </w:pPr>
            <w:r w:rsidRPr="00CD53B8">
              <w:rPr>
                <w:color w:val="000000"/>
                <w:sz w:val="22"/>
                <w:szCs w:val="22"/>
              </w:rPr>
              <w:t xml:space="preserve">Dolichopodidae </w:t>
            </w:r>
            <w:r w:rsidRPr="00CD53B8">
              <w:rPr>
                <w:color w:val="222222"/>
                <w:sz w:val="22"/>
                <w:szCs w:val="22"/>
                <w:shd w:val="clear" w:color="auto" w:fill="FFFFFF"/>
              </w:rPr>
              <w:t>†</w:t>
            </w:r>
          </w:p>
        </w:tc>
        <w:tc>
          <w:tcPr>
            <w:tcW w:w="3567" w:type="dxa"/>
            <w:shd w:val="clear" w:color="auto" w:fill="auto"/>
            <w:noWrap/>
            <w:vAlign w:val="bottom"/>
            <w:hideMark/>
          </w:tcPr>
          <w:p w14:paraId="0E9E2DDD" w14:textId="77777777" w:rsidR="004D4721" w:rsidRPr="00CD53B8" w:rsidRDefault="004D4721" w:rsidP="006D4899">
            <w:pPr>
              <w:rPr>
                <w:color w:val="000000"/>
                <w:sz w:val="22"/>
                <w:szCs w:val="22"/>
              </w:rPr>
            </w:pPr>
          </w:p>
        </w:tc>
        <w:tc>
          <w:tcPr>
            <w:tcW w:w="933" w:type="dxa"/>
            <w:shd w:val="clear" w:color="auto" w:fill="auto"/>
            <w:noWrap/>
            <w:vAlign w:val="bottom"/>
            <w:hideMark/>
          </w:tcPr>
          <w:p w14:paraId="655238FF" w14:textId="77777777" w:rsidR="004D4721" w:rsidRPr="00CD53B8" w:rsidRDefault="004D4721" w:rsidP="006D4899">
            <w:pPr>
              <w:jc w:val="right"/>
              <w:rPr>
                <w:color w:val="000000"/>
                <w:sz w:val="22"/>
                <w:szCs w:val="22"/>
              </w:rPr>
            </w:pPr>
            <w:r w:rsidRPr="00CD53B8">
              <w:rPr>
                <w:color w:val="000000"/>
                <w:sz w:val="22"/>
                <w:szCs w:val="22"/>
              </w:rPr>
              <w:t>18</w:t>
            </w:r>
          </w:p>
        </w:tc>
        <w:tc>
          <w:tcPr>
            <w:tcW w:w="1080" w:type="dxa"/>
            <w:shd w:val="clear" w:color="auto" w:fill="auto"/>
            <w:noWrap/>
            <w:vAlign w:val="bottom"/>
            <w:hideMark/>
          </w:tcPr>
          <w:p w14:paraId="1E6173F1" w14:textId="77777777" w:rsidR="004D4721" w:rsidRPr="00CD53B8" w:rsidRDefault="004D4721" w:rsidP="006D4899">
            <w:pPr>
              <w:jc w:val="right"/>
              <w:rPr>
                <w:color w:val="000000"/>
                <w:sz w:val="22"/>
                <w:szCs w:val="22"/>
              </w:rPr>
            </w:pPr>
          </w:p>
        </w:tc>
        <w:tc>
          <w:tcPr>
            <w:tcW w:w="799" w:type="dxa"/>
            <w:vAlign w:val="bottom"/>
          </w:tcPr>
          <w:p w14:paraId="1BA9AE35" w14:textId="77777777" w:rsidR="004D4721" w:rsidRPr="00CD53B8" w:rsidRDefault="004D4721" w:rsidP="006D4899">
            <w:pPr>
              <w:jc w:val="right"/>
              <w:rPr>
                <w:color w:val="000000"/>
                <w:sz w:val="22"/>
                <w:szCs w:val="22"/>
              </w:rPr>
            </w:pPr>
            <w:r w:rsidRPr="00CD53B8">
              <w:rPr>
                <w:color w:val="000000"/>
                <w:sz w:val="22"/>
                <w:szCs w:val="22"/>
              </w:rPr>
              <w:t>19</w:t>
            </w:r>
          </w:p>
        </w:tc>
        <w:tc>
          <w:tcPr>
            <w:tcW w:w="1091" w:type="dxa"/>
            <w:vAlign w:val="bottom"/>
          </w:tcPr>
          <w:p w14:paraId="578CEFEF" w14:textId="77777777" w:rsidR="004D4721" w:rsidRPr="00CD53B8" w:rsidRDefault="004D4721" w:rsidP="006D4899">
            <w:pPr>
              <w:jc w:val="right"/>
              <w:rPr>
                <w:color w:val="000000"/>
                <w:sz w:val="22"/>
                <w:szCs w:val="22"/>
              </w:rPr>
            </w:pPr>
          </w:p>
        </w:tc>
        <w:tc>
          <w:tcPr>
            <w:tcW w:w="810" w:type="dxa"/>
            <w:vAlign w:val="bottom"/>
          </w:tcPr>
          <w:p w14:paraId="54DD8501" w14:textId="77777777" w:rsidR="004D4721" w:rsidRPr="00CD53B8" w:rsidRDefault="004D4721" w:rsidP="006D4899">
            <w:pPr>
              <w:jc w:val="right"/>
              <w:rPr>
                <w:color w:val="000000"/>
                <w:sz w:val="22"/>
                <w:szCs w:val="22"/>
              </w:rPr>
            </w:pPr>
          </w:p>
        </w:tc>
        <w:tc>
          <w:tcPr>
            <w:tcW w:w="1080" w:type="dxa"/>
            <w:shd w:val="clear" w:color="auto" w:fill="auto"/>
            <w:vAlign w:val="bottom"/>
          </w:tcPr>
          <w:p w14:paraId="514467C1" w14:textId="77777777" w:rsidR="004D4721" w:rsidRPr="00CD53B8" w:rsidRDefault="004D4721" w:rsidP="006D4899">
            <w:pPr>
              <w:jc w:val="right"/>
              <w:rPr>
                <w:color w:val="000000"/>
                <w:sz w:val="22"/>
                <w:szCs w:val="22"/>
              </w:rPr>
            </w:pPr>
          </w:p>
        </w:tc>
        <w:tc>
          <w:tcPr>
            <w:tcW w:w="720" w:type="dxa"/>
            <w:shd w:val="clear" w:color="auto" w:fill="auto"/>
            <w:vAlign w:val="bottom"/>
          </w:tcPr>
          <w:p w14:paraId="484D42A3" w14:textId="77777777" w:rsidR="004D4721" w:rsidRPr="00CD53B8" w:rsidRDefault="004D4721" w:rsidP="006D4899">
            <w:pPr>
              <w:jc w:val="right"/>
              <w:rPr>
                <w:color w:val="000000"/>
                <w:sz w:val="22"/>
                <w:szCs w:val="22"/>
              </w:rPr>
            </w:pPr>
            <w:r w:rsidRPr="00CD53B8">
              <w:rPr>
                <w:color w:val="000000"/>
                <w:sz w:val="22"/>
                <w:szCs w:val="22"/>
              </w:rPr>
              <w:t>22</w:t>
            </w:r>
          </w:p>
        </w:tc>
        <w:tc>
          <w:tcPr>
            <w:tcW w:w="1080" w:type="dxa"/>
            <w:shd w:val="clear" w:color="auto" w:fill="auto"/>
            <w:vAlign w:val="bottom"/>
          </w:tcPr>
          <w:p w14:paraId="570233CA" w14:textId="77777777" w:rsidR="004D4721" w:rsidRPr="00CD53B8" w:rsidRDefault="004D4721" w:rsidP="006D4899">
            <w:pPr>
              <w:jc w:val="right"/>
              <w:rPr>
                <w:color w:val="000000"/>
                <w:sz w:val="22"/>
                <w:szCs w:val="22"/>
              </w:rPr>
            </w:pPr>
          </w:p>
        </w:tc>
      </w:tr>
      <w:tr w:rsidR="004D4721" w:rsidRPr="00CD53B8" w14:paraId="32AC5063" w14:textId="77777777" w:rsidTr="000A19AC">
        <w:trPr>
          <w:trHeight w:val="20"/>
        </w:trPr>
        <w:tc>
          <w:tcPr>
            <w:tcW w:w="1260" w:type="dxa"/>
            <w:shd w:val="clear" w:color="auto" w:fill="auto"/>
            <w:noWrap/>
            <w:vAlign w:val="bottom"/>
            <w:hideMark/>
          </w:tcPr>
          <w:p w14:paraId="6163C038" w14:textId="77777777" w:rsidR="004D4721" w:rsidRPr="00CD53B8" w:rsidRDefault="004D4721" w:rsidP="006D4899">
            <w:pPr>
              <w:rPr>
                <w:sz w:val="22"/>
                <w:szCs w:val="22"/>
              </w:rPr>
            </w:pPr>
          </w:p>
        </w:tc>
        <w:tc>
          <w:tcPr>
            <w:tcW w:w="2070" w:type="dxa"/>
            <w:shd w:val="clear" w:color="auto" w:fill="auto"/>
            <w:vAlign w:val="bottom"/>
            <w:hideMark/>
          </w:tcPr>
          <w:p w14:paraId="4AD1FCFC" w14:textId="77777777" w:rsidR="004D4721" w:rsidRPr="00CD53B8" w:rsidRDefault="004D4721" w:rsidP="006D4899">
            <w:pPr>
              <w:jc w:val="right"/>
              <w:rPr>
                <w:sz w:val="22"/>
                <w:szCs w:val="22"/>
              </w:rPr>
            </w:pPr>
            <w:r w:rsidRPr="00CD53B8">
              <w:rPr>
                <w:color w:val="000000"/>
                <w:sz w:val="22"/>
                <w:szCs w:val="22"/>
              </w:rPr>
              <w:t>Drosophilidae</w:t>
            </w:r>
          </w:p>
        </w:tc>
        <w:tc>
          <w:tcPr>
            <w:tcW w:w="3567" w:type="dxa"/>
            <w:shd w:val="clear" w:color="auto" w:fill="auto"/>
            <w:noWrap/>
            <w:vAlign w:val="bottom"/>
            <w:hideMark/>
          </w:tcPr>
          <w:p w14:paraId="74E324D0" w14:textId="77777777" w:rsidR="004D4721" w:rsidRPr="00CD53B8" w:rsidRDefault="004D4721" w:rsidP="006D4899">
            <w:pPr>
              <w:rPr>
                <w:color w:val="000000"/>
                <w:sz w:val="22"/>
                <w:szCs w:val="22"/>
              </w:rPr>
            </w:pPr>
          </w:p>
        </w:tc>
        <w:tc>
          <w:tcPr>
            <w:tcW w:w="933" w:type="dxa"/>
            <w:shd w:val="clear" w:color="auto" w:fill="auto"/>
            <w:noWrap/>
            <w:vAlign w:val="bottom"/>
            <w:hideMark/>
          </w:tcPr>
          <w:p w14:paraId="49083486" w14:textId="77777777" w:rsidR="004D4721" w:rsidRPr="00CD53B8" w:rsidRDefault="004D4721" w:rsidP="006D4899">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5AD3E759" w14:textId="77777777" w:rsidR="004D4721" w:rsidRPr="00CD53B8" w:rsidRDefault="004D4721" w:rsidP="006D4899">
            <w:pPr>
              <w:jc w:val="right"/>
              <w:rPr>
                <w:color w:val="000000"/>
                <w:sz w:val="22"/>
                <w:szCs w:val="22"/>
              </w:rPr>
            </w:pPr>
          </w:p>
        </w:tc>
        <w:tc>
          <w:tcPr>
            <w:tcW w:w="799" w:type="dxa"/>
            <w:vAlign w:val="bottom"/>
          </w:tcPr>
          <w:p w14:paraId="0E5F260A" w14:textId="77777777" w:rsidR="004D4721" w:rsidRPr="00CD53B8" w:rsidRDefault="004D4721" w:rsidP="006D4899">
            <w:pPr>
              <w:jc w:val="right"/>
              <w:rPr>
                <w:color w:val="000000"/>
                <w:sz w:val="22"/>
                <w:szCs w:val="22"/>
              </w:rPr>
            </w:pPr>
            <w:r w:rsidRPr="00CD53B8">
              <w:rPr>
                <w:color w:val="000000"/>
                <w:sz w:val="22"/>
                <w:szCs w:val="22"/>
              </w:rPr>
              <w:t>17</w:t>
            </w:r>
          </w:p>
        </w:tc>
        <w:tc>
          <w:tcPr>
            <w:tcW w:w="1091" w:type="dxa"/>
            <w:vAlign w:val="bottom"/>
          </w:tcPr>
          <w:p w14:paraId="734305E7" w14:textId="77777777" w:rsidR="004D4721" w:rsidRPr="00CD53B8" w:rsidRDefault="004D4721" w:rsidP="006D4899">
            <w:pPr>
              <w:jc w:val="right"/>
              <w:rPr>
                <w:color w:val="000000"/>
                <w:sz w:val="22"/>
                <w:szCs w:val="22"/>
              </w:rPr>
            </w:pPr>
          </w:p>
        </w:tc>
        <w:tc>
          <w:tcPr>
            <w:tcW w:w="810" w:type="dxa"/>
            <w:vAlign w:val="bottom"/>
          </w:tcPr>
          <w:p w14:paraId="6D465890" w14:textId="77777777" w:rsidR="004D4721" w:rsidRPr="00CD53B8" w:rsidRDefault="004D4721" w:rsidP="006D4899">
            <w:pPr>
              <w:jc w:val="right"/>
              <w:rPr>
                <w:color w:val="000000"/>
                <w:sz w:val="22"/>
                <w:szCs w:val="22"/>
              </w:rPr>
            </w:pPr>
          </w:p>
        </w:tc>
        <w:tc>
          <w:tcPr>
            <w:tcW w:w="1080" w:type="dxa"/>
            <w:shd w:val="clear" w:color="auto" w:fill="auto"/>
            <w:vAlign w:val="bottom"/>
          </w:tcPr>
          <w:p w14:paraId="3EC09103" w14:textId="77777777" w:rsidR="004D4721" w:rsidRPr="00CD53B8" w:rsidRDefault="004D4721" w:rsidP="006D4899">
            <w:pPr>
              <w:jc w:val="right"/>
              <w:rPr>
                <w:color w:val="000000"/>
                <w:sz w:val="22"/>
                <w:szCs w:val="22"/>
              </w:rPr>
            </w:pPr>
          </w:p>
        </w:tc>
        <w:tc>
          <w:tcPr>
            <w:tcW w:w="720" w:type="dxa"/>
            <w:shd w:val="clear" w:color="auto" w:fill="auto"/>
            <w:vAlign w:val="bottom"/>
          </w:tcPr>
          <w:p w14:paraId="7C87EDF0" w14:textId="77777777" w:rsidR="004D4721" w:rsidRPr="00CD53B8" w:rsidRDefault="004D4721" w:rsidP="006D4899">
            <w:pPr>
              <w:jc w:val="right"/>
              <w:rPr>
                <w:color w:val="000000"/>
                <w:sz w:val="22"/>
                <w:szCs w:val="22"/>
              </w:rPr>
            </w:pPr>
          </w:p>
        </w:tc>
        <w:tc>
          <w:tcPr>
            <w:tcW w:w="1080" w:type="dxa"/>
            <w:shd w:val="clear" w:color="auto" w:fill="auto"/>
            <w:vAlign w:val="bottom"/>
          </w:tcPr>
          <w:p w14:paraId="05C005D4" w14:textId="77777777" w:rsidR="004D4721" w:rsidRPr="00CD53B8" w:rsidRDefault="004D4721" w:rsidP="006D4899">
            <w:pPr>
              <w:jc w:val="right"/>
              <w:rPr>
                <w:color w:val="000000"/>
                <w:sz w:val="22"/>
                <w:szCs w:val="22"/>
              </w:rPr>
            </w:pPr>
          </w:p>
        </w:tc>
      </w:tr>
      <w:tr w:rsidR="004D4721" w:rsidRPr="00CD53B8" w14:paraId="60752281" w14:textId="77777777" w:rsidTr="000A19AC">
        <w:trPr>
          <w:trHeight w:val="20"/>
        </w:trPr>
        <w:tc>
          <w:tcPr>
            <w:tcW w:w="1260" w:type="dxa"/>
            <w:shd w:val="clear" w:color="auto" w:fill="auto"/>
            <w:noWrap/>
            <w:vAlign w:val="bottom"/>
            <w:hideMark/>
          </w:tcPr>
          <w:p w14:paraId="1794AC8D" w14:textId="77777777" w:rsidR="004D4721" w:rsidRPr="00CD53B8" w:rsidRDefault="004D4721" w:rsidP="006D4899">
            <w:pPr>
              <w:rPr>
                <w:sz w:val="22"/>
                <w:szCs w:val="22"/>
              </w:rPr>
            </w:pPr>
          </w:p>
        </w:tc>
        <w:tc>
          <w:tcPr>
            <w:tcW w:w="2070" w:type="dxa"/>
            <w:shd w:val="clear" w:color="auto" w:fill="auto"/>
            <w:vAlign w:val="bottom"/>
            <w:hideMark/>
          </w:tcPr>
          <w:p w14:paraId="3DAC54BF" w14:textId="77777777" w:rsidR="004D4721" w:rsidRPr="00CD53B8" w:rsidRDefault="004D4721" w:rsidP="006D4899">
            <w:pPr>
              <w:jc w:val="right"/>
              <w:rPr>
                <w:sz w:val="22"/>
                <w:szCs w:val="22"/>
              </w:rPr>
            </w:pPr>
            <w:r w:rsidRPr="00CD53B8">
              <w:rPr>
                <w:color w:val="000000"/>
                <w:sz w:val="22"/>
                <w:szCs w:val="22"/>
              </w:rPr>
              <w:t>Ephydridae</w:t>
            </w:r>
            <w:r w:rsidRPr="00CD53B8">
              <w:rPr>
                <w:color w:val="222222"/>
                <w:sz w:val="22"/>
                <w:szCs w:val="22"/>
                <w:shd w:val="clear" w:color="auto" w:fill="FFFFFF"/>
              </w:rPr>
              <w:sym w:font="Symbol" w:char="F0C4"/>
            </w:r>
          </w:p>
        </w:tc>
        <w:tc>
          <w:tcPr>
            <w:tcW w:w="3567" w:type="dxa"/>
            <w:shd w:val="clear" w:color="auto" w:fill="auto"/>
            <w:noWrap/>
            <w:vAlign w:val="bottom"/>
            <w:hideMark/>
          </w:tcPr>
          <w:p w14:paraId="173BEDB8" w14:textId="77777777" w:rsidR="004D4721" w:rsidRPr="00CD53B8" w:rsidRDefault="004D4721" w:rsidP="006D4899">
            <w:pPr>
              <w:rPr>
                <w:color w:val="000000"/>
                <w:sz w:val="22"/>
                <w:szCs w:val="22"/>
              </w:rPr>
            </w:pPr>
          </w:p>
        </w:tc>
        <w:tc>
          <w:tcPr>
            <w:tcW w:w="933" w:type="dxa"/>
            <w:shd w:val="clear" w:color="auto" w:fill="auto"/>
            <w:noWrap/>
            <w:vAlign w:val="bottom"/>
            <w:hideMark/>
          </w:tcPr>
          <w:p w14:paraId="711B6683"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338920C" w14:textId="77777777" w:rsidR="004D4721" w:rsidRPr="00CD53B8" w:rsidRDefault="004D4721" w:rsidP="006D4899">
            <w:pPr>
              <w:jc w:val="right"/>
              <w:rPr>
                <w:color w:val="000000"/>
                <w:sz w:val="22"/>
                <w:szCs w:val="22"/>
              </w:rPr>
            </w:pPr>
          </w:p>
        </w:tc>
        <w:tc>
          <w:tcPr>
            <w:tcW w:w="799" w:type="dxa"/>
            <w:vAlign w:val="bottom"/>
          </w:tcPr>
          <w:p w14:paraId="6C47A3E8"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1367FB69" w14:textId="77777777" w:rsidR="004D4721" w:rsidRPr="00CD53B8" w:rsidRDefault="004D4721" w:rsidP="006D4899">
            <w:pPr>
              <w:jc w:val="right"/>
              <w:rPr>
                <w:color w:val="000000"/>
                <w:sz w:val="22"/>
                <w:szCs w:val="22"/>
              </w:rPr>
            </w:pPr>
          </w:p>
        </w:tc>
        <w:tc>
          <w:tcPr>
            <w:tcW w:w="810" w:type="dxa"/>
            <w:vAlign w:val="bottom"/>
          </w:tcPr>
          <w:p w14:paraId="1724B600" w14:textId="77777777" w:rsidR="004D4721" w:rsidRPr="00CD53B8" w:rsidRDefault="004D4721" w:rsidP="006D4899">
            <w:pPr>
              <w:jc w:val="right"/>
              <w:rPr>
                <w:color w:val="000000"/>
                <w:sz w:val="22"/>
                <w:szCs w:val="22"/>
              </w:rPr>
            </w:pPr>
          </w:p>
        </w:tc>
        <w:tc>
          <w:tcPr>
            <w:tcW w:w="1080" w:type="dxa"/>
            <w:shd w:val="clear" w:color="auto" w:fill="auto"/>
            <w:vAlign w:val="bottom"/>
          </w:tcPr>
          <w:p w14:paraId="7666E315" w14:textId="77777777" w:rsidR="004D4721" w:rsidRPr="00CD53B8" w:rsidRDefault="004D4721" w:rsidP="006D4899">
            <w:pPr>
              <w:jc w:val="right"/>
              <w:rPr>
                <w:color w:val="000000"/>
                <w:sz w:val="22"/>
                <w:szCs w:val="22"/>
              </w:rPr>
            </w:pPr>
          </w:p>
        </w:tc>
        <w:tc>
          <w:tcPr>
            <w:tcW w:w="720" w:type="dxa"/>
            <w:shd w:val="clear" w:color="auto" w:fill="auto"/>
            <w:vAlign w:val="bottom"/>
          </w:tcPr>
          <w:p w14:paraId="64228899" w14:textId="77777777" w:rsidR="004D4721" w:rsidRPr="00CD53B8" w:rsidRDefault="004D4721" w:rsidP="006D4899">
            <w:pPr>
              <w:jc w:val="right"/>
              <w:rPr>
                <w:color w:val="000000"/>
                <w:sz w:val="22"/>
                <w:szCs w:val="22"/>
              </w:rPr>
            </w:pPr>
          </w:p>
        </w:tc>
        <w:tc>
          <w:tcPr>
            <w:tcW w:w="1080" w:type="dxa"/>
            <w:shd w:val="clear" w:color="auto" w:fill="auto"/>
            <w:vAlign w:val="bottom"/>
          </w:tcPr>
          <w:p w14:paraId="1BDF4C0C" w14:textId="77777777" w:rsidR="004D4721" w:rsidRPr="00CD53B8" w:rsidRDefault="004D4721" w:rsidP="006D4899">
            <w:pPr>
              <w:jc w:val="right"/>
              <w:rPr>
                <w:color w:val="000000"/>
                <w:sz w:val="22"/>
                <w:szCs w:val="22"/>
              </w:rPr>
            </w:pPr>
          </w:p>
        </w:tc>
      </w:tr>
      <w:tr w:rsidR="004D4721" w:rsidRPr="00CD53B8" w14:paraId="6D915B83" w14:textId="77777777" w:rsidTr="000A19AC">
        <w:trPr>
          <w:trHeight w:val="20"/>
        </w:trPr>
        <w:tc>
          <w:tcPr>
            <w:tcW w:w="1260" w:type="dxa"/>
            <w:shd w:val="clear" w:color="auto" w:fill="auto"/>
            <w:noWrap/>
            <w:vAlign w:val="bottom"/>
            <w:hideMark/>
          </w:tcPr>
          <w:p w14:paraId="08B986E8" w14:textId="77777777" w:rsidR="004D4721" w:rsidRPr="00CD53B8" w:rsidRDefault="004D4721" w:rsidP="006D4899">
            <w:pPr>
              <w:rPr>
                <w:sz w:val="22"/>
                <w:szCs w:val="22"/>
              </w:rPr>
            </w:pPr>
          </w:p>
        </w:tc>
        <w:tc>
          <w:tcPr>
            <w:tcW w:w="2070" w:type="dxa"/>
            <w:shd w:val="clear" w:color="auto" w:fill="auto"/>
            <w:vAlign w:val="bottom"/>
            <w:hideMark/>
          </w:tcPr>
          <w:p w14:paraId="5079362A" w14:textId="77777777" w:rsidR="004D4721" w:rsidRPr="00CD53B8" w:rsidRDefault="004D4721" w:rsidP="006D4899">
            <w:pPr>
              <w:jc w:val="right"/>
              <w:rPr>
                <w:sz w:val="22"/>
                <w:szCs w:val="22"/>
              </w:rPr>
            </w:pPr>
            <w:r w:rsidRPr="00CD53B8">
              <w:rPr>
                <w:color w:val="000000"/>
                <w:sz w:val="22"/>
                <w:szCs w:val="22"/>
              </w:rPr>
              <w:t>Empididae</w:t>
            </w:r>
            <w:r w:rsidRPr="00CD53B8">
              <w:rPr>
                <w:color w:val="222222"/>
                <w:sz w:val="22"/>
                <w:szCs w:val="22"/>
                <w:shd w:val="clear" w:color="auto" w:fill="FFFFFF"/>
              </w:rPr>
              <w:t>†</w:t>
            </w:r>
          </w:p>
        </w:tc>
        <w:tc>
          <w:tcPr>
            <w:tcW w:w="3567" w:type="dxa"/>
            <w:shd w:val="clear" w:color="auto" w:fill="auto"/>
            <w:noWrap/>
            <w:vAlign w:val="bottom"/>
            <w:hideMark/>
          </w:tcPr>
          <w:p w14:paraId="551FD8D3" w14:textId="77777777" w:rsidR="004D4721" w:rsidRPr="00CD53B8" w:rsidRDefault="004D4721" w:rsidP="006D4899">
            <w:pPr>
              <w:rPr>
                <w:color w:val="000000"/>
                <w:sz w:val="22"/>
                <w:szCs w:val="22"/>
              </w:rPr>
            </w:pPr>
          </w:p>
        </w:tc>
        <w:tc>
          <w:tcPr>
            <w:tcW w:w="933" w:type="dxa"/>
            <w:shd w:val="clear" w:color="auto" w:fill="auto"/>
            <w:noWrap/>
            <w:vAlign w:val="bottom"/>
            <w:hideMark/>
          </w:tcPr>
          <w:p w14:paraId="41CE0240"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173924CC" w14:textId="77777777" w:rsidR="004D4721" w:rsidRPr="00CD53B8" w:rsidRDefault="004D4721" w:rsidP="006D4899">
            <w:pPr>
              <w:jc w:val="right"/>
              <w:rPr>
                <w:color w:val="000000"/>
                <w:sz w:val="22"/>
                <w:szCs w:val="22"/>
              </w:rPr>
            </w:pPr>
          </w:p>
        </w:tc>
        <w:tc>
          <w:tcPr>
            <w:tcW w:w="799" w:type="dxa"/>
            <w:vAlign w:val="bottom"/>
          </w:tcPr>
          <w:p w14:paraId="06456DE5" w14:textId="77777777" w:rsidR="004D4721" w:rsidRPr="00CD53B8" w:rsidRDefault="004D4721" w:rsidP="006D4899">
            <w:pPr>
              <w:jc w:val="right"/>
              <w:rPr>
                <w:color w:val="000000"/>
                <w:sz w:val="22"/>
                <w:szCs w:val="22"/>
              </w:rPr>
            </w:pPr>
          </w:p>
        </w:tc>
        <w:tc>
          <w:tcPr>
            <w:tcW w:w="1091" w:type="dxa"/>
            <w:vAlign w:val="bottom"/>
          </w:tcPr>
          <w:p w14:paraId="30959E1E" w14:textId="77777777" w:rsidR="004D4721" w:rsidRPr="00CD53B8" w:rsidRDefault="004D4721" w:rsidP="006D4899">
            <w:pPr>
              <w:jc w:val="right"/>
              <w:rPr>
                <w:color w:val="000000"/>
                <w:sz w:val="22"/>
                <w:szCs w:val="22"/>
              </w:rPr>
            </w:pPr>
          </w:p>
        </w:tc>
        <w:tc>
          <w:tcPr>
            <w:tcW w:w="810" w:type="dxa"/>
            <w:vAlign w:val="bottom"/>
          </w:tcPr>
          <w:p w14:paraId="76DFBA04" w14:textId="77777777" w:rsidR="004D4721" w:rsidRPr="00CD53B8" w:rsidRDefault="004D4721" w:rsidP="006D4899">
            <w:pPr>
              <w:jc w:val="right"/>
              <w:rPr>
                <w:color w:val="000000"/>
                <w:sz w:val="22"/>
                <w:szCs w:val="22"/>
              </w:rPr>
            </w:pPr>
          </w:p>
        </w:tc>
        <w:tc>
          <w:tcPr>
            <w:tcW w:w="1080" w:type="dxa"/>
            <w:shd w:val="clear" w:color="auto" w:fill="auto"/>
            <w:vAlign w:val="bottom"/>
          </w:tcPr>
          <w:p w14:paraId="7FF0127A" w14:textId="77777777" w:rsidR="004D4721" w:rsidRPr="00CD53B8" w:rsidRDefault="004D4721" w:rsidP="006D4899">
            <w:pPr>
              <w:jc w:val="right"/>
              <w:rPr>
                <w:color w:val="000000"/>
                <w:sz w:val="22"/>
                <w:szCs w:val="22"/>
              </w:rPr>
            </w:pPr>
          </w:p>
        </w:tc>
        <w:tc>
          <w:tcPr>
            <w:tcW w:w="720" w:type="dxa"/>
            <w:shd w:val="clear" w:color="auto" w:fill="auto"/>
            <w:vAlign w:val="bottom"/>
          </w:tcPr>
          <w:p w14:paraId="3801C93B" w14:textId="77777777" w:rsidR="004D4721" w:rsidRPr="00CD53B8" w:rsidRDefault="004D4721" w:rsidP="006D4899">
            <w:pPr>
              <w:jc w:val="right"/>
              <w:rPr>
                <w:color w:val="000000"/>
                <w:sz w:val="22"/>
                <w:szCs w:val="22"/>
              </w:rPr>
            </w:pPr>
          </w:p>
        </w:tc>
        <w:tc>
          <w:tcPr>
            <w:tcW w:w="1080" w:type="dxa"/>
            <w:shd w:val="clear" w:color="auto" w:fill="auto"/>
            <w:vAlign w:val="bottom"/>
          </w:tcPr>
          <w:p w14:paraId="3791C077" w14:textId="77777777" w:rsidR="004D4721" w:rsidRPr="00CD53B8" w:rsidRDefault="004D4721" w:rsidP="006D4899">
            <w:pPr>
              <w:jc w:val="right"/>
              <w:rPr>
                <w:color w:val="000000"/>
                <w:sz w:val="22"/>
                <w:szCs w:val="22"/>
              </w:rPr>
            </w:pPr>
          </w:p>
        </w:tc>
      </w:tr>
      <w:tr w:rsidR="004D4721" w:rsidRPr="00CD53B8" w14:paraId="0CD16449" w14:textId="77777777" w:rsidTr="000A19AC">
        <w:trPr>
          <w:trHeight w:val="20"/>
        </w:trPr>
        <w:tc>
          <w:tcPr>
            <w:tcW w:w="1260" w:type="dxa"/>
            <w:shd w:val="clear" w:color="auto" w:fill="auto"/>
            <w:noWrap/>
            <w:vAlign w:val="bottom"/>
            <w:hideMark/>
          </w:tcPr>
          <w:p w14:paraId="7C7098F6" w14:textId="77777777" w:rsidR="004D4721" w:rsidRPr="00CD53B8" w:rsidRDefault="004D4721" w:rsidP="006D4899">
            <w:pPr>
              <w:rPr>
                <w:sz w:val="22"/>
                <w:szCs w:val="22"/>
              </w:rPr>
            </w:pPr>
          </w:p>
        </w:tc>
        <w:tc>
          <w:tcPr>
            <w:tcW w:w="2070" w:type="dxa"/>
            <w:shd w:val="clear" w:color="auto" w:fill="auto"/>
            <w:vAlign w:val="bottom"/>
            <w:hideMark/>
          </w:tcPr>
          <w:p w14:paraId="06A9169F" w14:textId="77777777" w:rsidR="004D4721" w:rsidRPr="00CD53B8" w:rsidRDefault="004D4721" w:rsidP="006D4899">
            <w:pPr>
              <w:jc w:val="right"/>
              <w:rPr>
                <w:sz w:val="22"/>
                <w:szCs w:val="22"/>
              </w:rPr>
            </w:pPr>
            <w:r w:rsidRPr="00CD53B8">
              <w:rPr>
                <w:color w:val="000000"/>
                <w:sz w:val="22"/>
                <w:szCs w:val="22"/>
              </w:rPr>
              <w:t>Mycetophilidae</w:t>
            </w:r>
            <w:r w:rsidRPr="00CD53B8">
              <w:rPr>
                <w:color w:val="222222"/>
                <w:sz w:val="22"/>
                <w:szCs w:val="22"/>
                <w:shd w:val="clear" w:color="auto" w:fill="FFFFFF"/>
              </w:rPr>
              <w:sym w:font="Symbol" w:char="F0C4"/>
            </w:r>
          </w:p>
        </w:tc>
        <w:tc>
          <w:tcPr>
            <w:tcW w:w="3567" w:type="dxa"/>
            <w:shd w:val="clear" w:color="auto" w:fill="auto"/>
            <w:noWrap/>
            <w:vAlign w:val="bottom"/>
            <w:hideMark/>
          </w:tcPr>
          <w:p w14:paraId="1FD591FA" w14:textId="77777777" w:rsidR="004D4721" w:rsidRPr="00CD53B8" w:rsidRDefault="004D4721" w:rsidP="006D4899">
            <w:pPr>
              <w:rPr>
                <w:color w:val="000000"/>
                <w:sz w:val="22"/>
                <w:szCs w:val="22"/>
              </w:rPr>
            </w:pPr>
          </w:p>
        </w:tc>
        <w:tc>
          <w:tcPr>
            <w:tcW w:w="933" w:type="dxa"/>
            <w:shd w:val="clear" w:color="auto" w:fill="auto"/>
            <w:noWrap/>
            <w:vAlign w:val="bottom"/>
            <w:hideMark/>
          </w:tcPr>
          <w:p w14:paraId="5F4DF0D8" w14:textId="77777777" w:rsidR="004D4721" w:rsidRPr="00CD53B8" w:rsidRDefault="004D4721" w:rsidP="006D4899">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4C1D842E" w14:textId="77777777" w:rsidR="004D4721" w:rsidRPr="00CD53B8" w:rsidRDefault="004D4721" w:rsidP="006D4899">
            <w:pPr>
              <w:jc w:val="right"/>
              <w:rPr>
                <w:color w:val="000000"/>
                <w:sz w:val="22"/>
                <w:szCs w:val="22"/>
              </w:rPr>
            </w:pPr>
          </w:p>
        </w:tc>
        <w:tc>
          <w:tcPr>
            <w:tcW w:w="799" w:type="dxa"/>
            <w:vAlign w:val="bottom"/>
          </w:tcPr>
          <w:p w14:paraId="2364C044" w14:textId="77777777" w:rsidR="004D4721" w:rsidRPr="00CD53B8" w:rsidRDefault="004D4721" w:rsidP="006D4899">
            <w:pPr>
              <w:jc w:val="right"/>
              <w:rPr>
                <w:color w:val="000000"/>
                <w:sz w:val="22"/>
                <w:szCs w:val="22"/>
              </w:rPr>
            </w:pPr>
            <w:r w:rsidRPr="00CD53B8">
              <w:rPr>
                <w:color w:val="000000"/>
                <w:sz w:val="22"/>
                <w:szCs w:val="22"/>
              </w:rPr>
              <w:t>6</w:t>
            </w:r>
          </w:p>
        </w:tc>
        <w:tc>
          <w:tcPr>
            <w:tcW w:w="1091" w:type="dxa"/>
            <w:vAlign w:val="bottom"/>
          </w:tcPr>
          <w:p w14:paraId="6B30A53A" w14:textId="77777777" w:rsidR="004D4721" w:rsidRPr="00CD53B8" w:rsidRDefault="004D4721" w:rsidP="006D4899">
            <w:pPr>
              <w:jc w:val="right"/>
              <w:rPr>
                <w:color w:val="000000"/>
                <w:sz w:val="22"/>
                <w:szCs w:val="22"/>
              </w:rPr>
            </w:pPr>
          </w:p>
        </w:tc>
        <w:tc>
          <w:tcPr>
            <w:tcW w:w="810" w:type="dxa"/>
            <w:vAlign w:val="bottom"/>
          </w:tcPr>
          <w:p w14:paraId="443F8893" w14:textId="77777777" w:rsidR="004D4721" w:rsidRPr="00CD53B8" w:rsidRDefault="004D4721" w:rsidP="006D4899">
            <w:pPr>
              <w:jc w:val="right"/>
              <w:rPr>
                <w:color w:val="000000"/>
                <w:sz w:val="22"/>
                <w:szCs w:val="22"/>
              </w:rPr>
            </w:pPr>
          </w:p>
        </w:tc>
        <w:tc>
          <w:tcPr>
            <w:tcW w:w="1080" w:type="dxa"/>
            <w:shd w:val="clear" w:color="auto" w:fill="auto"/>
            <w:vAlign w:val="bottom"/>
          </w:tcPr>
          <w:p w14:paraId="54673576" w14:textId="77777777" w:rsidR="004D4721" w:rsidRPr="00CD53B8" w:rsidRDefault="004D4721" w:rsidP="006D4899">
            <w:pPr>
              <w:jc w:val="right"/>
              <w:rPr>
                <w:color w:val="000000"/>
                <w:sz w:val="22"/>
                <w:szCs w:val="22"/>
              </w:rPr>
            </w:pPr>
          </w:p>
        </w:tc>
        <w:tc>
          <w:tcPr>
            <w:tcW w:w="720" w:type="dxa"/>
            <w:shd w:val="clear" w:color="auto" w:fill="auto"/>
            <w:vAlign w:val="bottom"/>
          </w:tcPr>
          <w:p w14:paraId="167AC357" w14:textId="77777777" w:rsidR="004D4721" w:rsidRPr="00CD53B8" w:rsidRDefault="004D4721" w:rsidP="006D4899">
            <w:pPr>
              <w:jc w:val="right"/>
              <w:rPr>
                <w:color w:val="000000"/>
                <w:sz w:val="22"/>
                <w:szCs w:val="22"/>
              </w:rPr>
            </w:pPr>
          </w:p>
        </w:tc>
        <w:tc>
          <w:tcPr>
            <w:tcW w:w="1080" w:type="dxa"/>
            <w:shd w:val="clear" w:color="auto" w:fill="auto"/>
            <w:vAlign w:val="bottom"/>
          </w:tcPr>
          <w:p w14:paraId="7EA4A16A" w14:textId="77777777" w:rsidR="004D4721" w:rsidRPr="00CD53B8" w:rsidRDefault="004D4721" w:rsidP="006D4899">
            <w:pPr>
              <w:jc w:val="right"/>
              <w:rPr>
                <w:color w:val="000000"/>
                <w:sz w:val="22"/>
                <w:szCs w:val="22"/>
              </w:rPr>
            </w:pPr>
          </w:p>
        </w:tc>
      </w:tr>
      <w:tr w:rsidR="004D4721" w:rsidRPr="00CD53B8" w14:paraId="50C509AC" w14:textId="77777777" w:rsidTr="000A19AC">
        <w:trPr>
          <w:trHeight w:val="20"/>
        </w:trPr>
        <w:tc>
          <w:tcPr>
            <w:tcW w:w="1260" w:type="dxa"/>
            <w:shd w:val="clear" w:color="auto" w:fill="auto"/>
            <w:noWrap/>
            <w:vAlign w:val="bottom"/>
            <w:hideMark/>
          </w:tcPr>
          <w:p w14:paraId="5800F2E6" w14:textId="77777777" w:rsidR="004D4721" w:rsidRPr="00CD53B8" w:rsidRDefault="004D4721" w:rsidP="006D4899">
            <w:pPr>
              <w:rPr>
                <w:sz w:val="22"/>
                <w:szCs w:val="22"/>
              </w:rPr>
            </w:pPr>
          </w:p>
        </w:tc>
        <w:tc>
          <w:tcPr>
            <w:tcW w:w="2070" w:type="dxa"/>
            <w:shd w:val="clear" w:color="auto" w:fill="auto"/>
            <w:vAlign w:val="bottom"/>
            <w:hideMark/>
          </w:tcPr>
          <w:p w14:paraId="37734C1B" w14:textId="77777777" w:rsidR="004D4721" w:rsidRPr="00CD53B8" w:rsidRDefault="004D4721" w:rsidP="006D4899">
            <w:pPr>
              <w:jc w:val="right"/>
              <w:rPr>
                <w:sz w:val="22"/>
                <w:szCs w:val="22"/>
              </w:rPr>
            </w:pPr>
            <w:r w:rsidRPr="00CD53B8">
              <w:rPr>
                <w:color w:val="000000"/>
                <w:sz w:val="22"/>
                <w:szCs w:val="22"/>
              </w:rPr>
              <w:t>Phoridae</w:t>
            </w:r>
            <w:r w:rsidRPr="00CD53B8">
              <w:rPr>
                <w:color w:val="222222"/>
                <w:sz w:val="22"/>
                <w:szCs w:val="22"/>
                <w:shd w:val="clear" w:color="auto" w:fill="FFFFFF"/>
              </w:rPr>
              <w:sym w:font="Symbol" w:char="F0C4"/>
            </w:r>
          </w:p>
        </w:tc>
        <w:tc>
          <w:tcPr>
            <w:tcW w:w="3567" w:type="dxa"/>
            <w:shd w:val="clear" w:color="auto" w:fill="auto"/>
            <w:noWrap/>
            <w:vAlign w:val="bottom"/>
            <w:hideMark/>
          </w:tcPr>
          <w:p w14:paraId="5D3B6686" w14:textId="77777777" w:rsidR="004D4721" w:rsidRPr="00CD53B8" w:rsidRDefault="004D4721" w:rsidP="006D4899">
            <w:pPr>
              <w:rPr>
                <w:color w:val="000000"/>
                <w:sz w:val="22"/>
                <w:szCs w:val="22"/>
              </w:rPr>
            </w:pPr>
          </w:p>
        </w:tc>
        <w:tc>
          <w:tcPr>
            <w:tcW w:w="933" w:type="dxa"/>
            <w:shd w:val="clear" w:color="auto" w:fill="auto"/>
            <w:noWrap/>
            <w:vAlign w:val="bottom"/>
            <w:hideMark/>
          </w:tcPr>
          <w:p w14:paraId="4AD8FDCB"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018D29CB" w14:textId="77777777" w:rsidR="004D4721" w:rsidRPr="00CD53B8" w:rsidRDefault="004D4721" w:rsidP="006D4899">
            <w:pPr>
              <w:jc w:val="right"/>
              <w:rPr>
                <w:color w:val="000000"/>
                <w:sz w:val="22"/>
                <w:szCs w:val="22"/>
              </w:rPr>
            </w:pPr>
          </w:p>
        </w:tc>
        <w:tc>
          <w:tcPr>
            <w:tcW w:w="799" w:type="dxa"/>
            <w:vAlign w:val="bottom"/>
          </w:tcPr>
          <w:p w14:paraId="1F890A71" w14:textId="77777777" w:rsidR="004D4721" w:rsidRPr="00CD53B8" w:rsidRDefault="004D4721" w:rsidP="006D4899">
            <w:pPr>
              <w:jc w:val="right"/>
              <w:rPr>
                <w:color w:val="000000"/>
                <w:sz w:val="22"/>
                <w:szCs w:val="22"/>
              </w:rPr>
            </w:pPr>
          </w:p>
        </w:tc>
        <w:tc>
          <w:tcPr>
            <w:tcW w:w="1091" w:type="dxa"/>
            <w:vAlign w:val="bottom"/>
          </w:tcPr>
          <w:p w14:paraId="676265A5" w14:textId="77777777" w:rsidR="004D4721" w:rsidRPr="00CD53B8" w:rsidRDefault="004D4721" w:rsidP="006D4899">
            <w:pPr>
              <w:jc w:val="right"/>
              <w:rPr>
                <w:color w:val="000000"/>
                <w:sz w:val="22"/>
                <w:szCs w:val="22"/>
              </w:rPr>
            </w:pPr>
          </w:p>
        </w:tc>
        <w:tc>
          <w:tcPr>
            <w:tcW w:w="810" w:type="dxa"/>
            <w:vAlign w:val="bottom"/>
          </w:tcPr>
          <w:p w14:paraId="44E2530E" w14:textId="77777777" w:rsidR="004D4721" w:rsidRPr="00CD53B8" w:rsidRDefault="004D4721" w:rsidP="006D4899">
            <w:pPr>
              <w:jc w:val="right"/>
              <w:rPr>
                <w:color w:val="000000"/>
                <w:sz w:val="22"/>
                <w:szCs w:val="22"/>
              </w:rPr>
            </w:pPr>
          </w:p>
        </w:tc>
        <w:tc>
          <w:tcPr>
            <w:tcW w:w="1080" w:type="dxa"/>
            <w:shd w:val="clear" w:color="auto" w:fill="auto"/>
            <w:vAlign w:val="bottom"/>
          </w:tcPr>
          <w:p w14:paraId="399915A8" w14:textId="77777777" w:rsidR="004D4721" w:rsidRPr="00CD53B8" w:rsidRDefault="004D4721" w:rsidP="006D4899">
            <w:pPr>
              <w:jc w:val="right"/>
              <w:rPr>
                <w:color w:val="000000"/>
                <w:sz w:val="22"/>
                <w:szCs w:val="22"/>
              </w:rPr>
            </w:pPr>
          </w:p>
        </w:tc>
        <w:tc>
          <w:tcPr>
            <w:tcW w:w="720" w:type="dxa"/>
            <w:shd w:val="clear" w:color="auto" w:fill="auto"/>
            <w:vAlign w:val="bottom"/>
          </w:tcPr>
          <w:p w14:paraId="40E09224" w14:textId="77777777" w:rsidR="004D4721" w:rsidRPr="00CD53B8" w:rsidRDefault="004D4721" w:rsidP="006D4899">
            <w:pPr>
              <w:jc w:val="right"/>
              <w:rPr>
                <w:color w:val="000000"/>
                <w:sz w:val="22"/>
                <w:szCs w:val="22"/>
              </w:rPr>
            </w:pPr>
          </w:p>
        </w:tc>
        <w:tc>
          <w:tcPr>
            <w:tcW w:w="1080" w:type="dxa"/>
            <w:shd w:val="clear" w:color="auto" w:fill="auto"/>
            <w:vAlign w:val="bottom"/>
          </w:tcPr>
          <w:p w14:paraId="02534D31" w14:textId="77777777" w:rsidR="004D4721" w:rsidRPr="00CD53B8" w:rsidRDefault="004D4721" w:rsidP="006D4899">
            <w:pPr>
              <w:jc w:val="right"/>
              <w:rPr>
                <w:color w:val="000000"/>
                <w:sz w:val="22"/>
                <w:szCs w:val="22"/>
              </w:rPr>
            </w:pPr>
          </w:p>
        </w:tc>
      </w:tr>
      <w:tr w:rsidR="004D4721" w:rsidRPr="00CD53B8" w14:paraId="56B01429" w14:textId="77777777" w:rsidTr="000A19AC">
        <w:trPr>
          <w:trHeight w:val="20"/>
        </w:trPr>
        <w:tc>
          <w:tcPr>
            <w:tcW w:w="1260" w:type="dxa"/>
            <w:shd w:val="clear" w:color="auto" w:fill="auto"/>
            <w:noWrap/>
            <w:vAlign w:val="bottom"/>
          </w:tcPr>
          <w:p w14:paraId="3210E028" w14:textId="77777777" w:rsidR="004D4721" w:rsidRPr="00CD53B8" w:rsidRDefault="004D4721" w:rsidP="006D4899">
            <w:pPr>
              <w:rPr>
                <w:sz w:val="22"/>
                <w:szCs w:val="22"/>
              </w:rPr>
            </w:pPr>
          </w:p>
        </w:tc>
        <w:tc>
          <w:tcPr>
            <w:tcW w:w="2070" w:type="dxa"/>
            <w:shd w:val="clear" w:color="auto" w:fill="auto"/>
            <w:vAlign w:val="bottom"/>
          </w:tcPr>
          <w:p w14:paraId="4C7432C0" w14:textId="77777777" w:rsidR="004D4721" w:rsidRPr="00CD53B8" w:rsidRDefault="004D4721" w:rsidP="006D4899">
            <w:pPr>
              <w:jc w:val="right"/>
              <w:rPr>
                <w:color w:val="000000"/>
                <w:sz w:val="22"/>
                <w:szCs w:val="22"/>
              </w:rPr>
            </w:pPr>
            <w:r w:rsidRPr="00CD53B8">
              <w:rPr>
                <w:color w:val="000000"/>
                <w:sz w:val="22"/>
                <w:szCs w:val="22"/>
              </w:rPr>
              <w:t>Psychodea</w:t>
            </w:r>
          </w:p>
        </w:tc>
        <w:tc>
          <w:tcPr>
            <w:tcW w:w="3567" w:type="dxa"/>
            <w:shd w:val="clear" w:color="auto" w:fill="auto"/>
            <w:noWrap/>
            <w:vAlign w:val="bottom"/>
          </w:tcPr>
          <w:p w14:paraId="20CBCFE3" w14:textId="77777777" w:rsidR="004D4721" w:rsidRPr="00CD53B8" w:rsidRDefault="004D4721" w:rsidP="006D4899">
            <w:pPr>
              <w:rPr>
                <w:color w:val="000000"/>
                <w:sz w:val="22"/>
                <w:szCs w:val="22"/>
              </w:rPr>
            </w:pPr>
          </w:p>
        </w:tc>
        <w:tc>
          <w:tcPr>
            <w:tcW w:w="933" w:type="dxa"/>
            <w:shd w:val="clear" w:color="auto" w:fill="auto"/>
            <w:noWrap/>
            <w:vAlign w:val="bottom"/>
          </w:tcPr>
          <w:p w14:paraId="45F2ECAA"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136E0E40" w14:textId="77777777" w:rsidR="004D4721" w:rsidRPr="00CD53B8" w:rsidRDefault="004D4721" w:rsidP="006D4899">
            <w:pPr>
              <w:jc w:val="right"/>
              <w:rPr>
                <w:color w:val="000000"/>
                <w:sz w:val="22"/>
                <w:szCs w:val="22"/>
              </w:rPr>
            </w:pPr>
          </w:p>
        </w:tc>
        <w:tc>
          <w:tcPr>
            <w:tcW w:w="799" w:type="dxa"/>
            <w:vAlign w:val="bottom"/>
          </w:tcPr>
          <w:p w14:paraId="00257496"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37F64EF9" w14:textId="77777777" w:rsidR="004D4721" w:rsidRPr="00CD53B8" w:rsidRDefault="004D4721" w:rsidP="006D4899">
            <w:pPr>
              <w:jc w:val="right"/>
              <w:rPr>
                <w:color w:val="000000"/>
                <w:sz w:val="22"/>
                <w:szCs w:val="22"/>
              </w:rPr>
            </w:pPr>
          </w:p>
        </w:tc>
        <w:tc>
          <w:tcPr>
            <w:tcW w:w="810" w:type="dxa"/>
            <w:vAlign w:val="bottom"/>
          </w:tcPr>
          <w:p w14:paraId="7F406DF0" w14:textId="77777777" w:rsidR="004D4721" w:rsidRPr="00CD53B8" w:rsidRDefault="004D4721" w:rsidP="006D4899">
            <w:pPr>
              <w:jc w:val="right"/>
              <w:rPr>
                <w:color w:val="000000"/>
                <w:sz w:val="22"/>
                <w:szCs w:val="22"/>
              </w:rPr>
            </w:pPr>
          </w:p>
        </w:tc>
        <w:tc>
          <w:tcPr>
            <w:tcW w:w="1080" w:type="dxa"/>
            <w:shd w:val="clear" w:color="auto" w:fill="auto"/>
            <w:vAlign w:val="bottom"/>
          </w:tcPr>
          <w:p w14:paraId="65C6835A" w14:textId="77777777" w:rsidR="004D4721" w:rsidRPr="00CD53B8" w:rsidRDefault="004D4721" w:rsidP="006D4899">
            <w:pPr>
              <w:jc w:val="right"/>
              <w:rPr>
                <w:color w:val="000000"/>
                <w:sz w:val="22"/>
                <w:szCs w:val="22"/>
              </w:rPr>
            </w:pPr>
          </w:p>
        </w:tc>
        <w:tc>
          <w:tcPr>
            <w:tcW w:w="720" w:type="dxa"/>
            <w:shd w:val="clear" w:color="auto" w:fill="auto"/>
            <w:vAlign w:val="bottom"/>
          </w:tcPr>
          <w:p w14:paraId="0BA9F495" w14:textId="77777777" w:rsidR="004D4721" w:rsidRPr="00CD53B8" w:rsidRDefault="004D4721" w:rsidP="006D4899">
            <w:pPr>
              <w:jc w:val="right"/>
              <w:rPr>
                <w:color w:val="000000"/>
                <w:sz w:val="22"/>
                <w:szCs w:val="22"/>
              </w:rPr>
            </w:pPr>
          </w:p>
        </w:tc>
        <w:tc>
          <w:tcPr>
            <w:tcW w:w="1080" w:type="dxa"/>
            <w:shd w:val="clear" w:color="auto" w:fill="auto"/>
            <w:vAlign w:val="bottom"/>
          </w:tcPr>
          <w:p w14:paraId="1218A64A" w14:textId="77777777" w:rsidR="004D4721" w:rsidRPr="00CD53B8" w:rsidRDefault="004D4721" w:rsidP="006D4899">
            <w:pPr>
              <w:jc w:val="right"/>
              <w:rPr>
                <w:color w:val="000000"/>
                <w:sz w:val="22"/>
                <w:szCs w:val="22"/>
              </w:rPr>
            </w:pPr>
          </w:p>
        </w:tc>
      </w:tr>
      <w:tr w:rsidR="004D4721" w:rsidRPr="00CD53B8" w14:paraId="45F07B76" w14:textId="77777777" w:rsidTr="000A19AC">
        <w:trPr>
          <w:trHeight w:val="20"/>
        </w:trPr>
        <w:tc>
          <w:tcPr>
            <w:tcW w:w="1260" w:type="dxa"/>
            <w:shd w:val="clear" w:color="auto" w:fill="auto"/>
            <w:noWrap/>
            <w:vAlign w:val="bottom"/>
          </w:tcPr>
          <w:p w14:paraId="3C025A56" w14:textId="77777777" w:rsidR="004D4721" w:rsidRPr="00CD53B8" w:rsidRDefault="004D4721" w:rsidP="006D4899">
            <w:pPr>
              <w:rPr>
                <w:sz w:val="22"/>
                <w:szCs w:val="22"/>
              </w:rPr>
            </w:pPr>
          </w:p>
        </w:tc>
        <w:tc>
          <w:tcPr>
            <w:tcW w:w="2070" w:type="dxa"/>
            <w:shd w:val="clear" w:color="auto" w:fill="auto"/>
            <w:vAlign w:val="bottom"/>
          </w:tcPr>
          <w:p w14:paraId="41506F3B" w14:textId="77777777" w:rsidR="004D4721" w:rsidRPr="00CD53B8" w:rsidRDefault="004D4721" w:rsidP="006D4899">
            <w:pPr>
              <w:jc w:val="right"/>
              <w:rPr>
                <w:color w:val="000000"/>
                <w:sz w:val="22"/>
                <w:szCs w:val="22"/>
              </w:rPr>
            </w:pPr>
            <w:r w:rsidRPr="00CD53B8">
              <w:rPr>
                <w:color w:val="000000"/>
                <w:sz w:val="22"/>
                <w:szCs w:val="22"/>
              </w:rPr>
              <w:t>Sarcophagidae</w:t>
            </w:r>
            <w:r w:rsidRPr="00CD53B8">
              <w:rPr>
                <w:color w:val="222222"/>
                <w:sz w:val="22"/>
                <w:szCs w:val="22"/>
                <w:shd w:val="clear" w:color="auto" w:fill="FFFFFF"/>
              </w:rPr>
              <w:sym w:font="Symbol" w:char="F0C4"/>
            </w:r>
          </w:p>
        </w:tc>
        <w:tc>
          <w:tcPr>
            <w:tcW w:w="3567" w:type="dxa"/>
            <w:shd w:val="clear" w:color="auto" w:fill="auto"/>
            <w:noWrap/>
            <w:vAlign w:val="bottom"/>
          </w:tcPr>
          <w:p w14:paraId="45C80A0B" w14:textId="77777777" w:rsidR="004D4721" w:rsidRPr="00CD53B8" w:rsidRDefault="004D4721" w:rsidP="006D4899">
            <w:pPr>
              <w:rPr>
                <w:color w:val="000000"/>
                <w:sz w:val="22"/>
                <w:szCs w:val="22"/>
              </w:rPr>
            </w:pPr>
          </w:p>
        </w:tc>
        <w:tc>
          <w:tcPr>
            <w:tcW w:w="933" w:type="dxa"/>
            <w:shd w:val="clear" w:color="auto" w:fill="auto"/>
            <w:noWrap/>
            <w:vAlign w:val="bottom"/>
          </w:tcPr>
          <w:p w14:paraId="26361925"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046F6F6B" w14:textId="77777777" w:rsidR="004D4721" w:rsidRPr="00CD53B8" w:rsidRDefault="004D4721" w:rsidP="006D4899">
            <w:pPr>
              <w:jc w:val="right"/>
              <w:rPr>
                <w:color w:val="000000"/>
                <w:sz w:val="22"/>
                <w:szCs w:val="22"/>
              </w:rPr>
            </w:pPr>
          </w:p>
        </w:tc>
        <w:tc>
          <w:tcPr>
            <w:tcW w:w="799" w:type="dxa"/>
            <w:vAlign w:val="bottom"/>
          </w:tcPr>
          <w:p w14:paraId="42122095"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4C78BD42" w14:textId="77777777" w:rsidR="004D4721" w:rsidRPr="00CD53B8" w:rsidRDefault="004D4721" w:rsidP="006D4899">
            <w:pPr>
              <w:jc w:val="right"/>
              <w:rPr>
                <w:color w:val="000000"/>
                <w:sz w:val="22"/>
                <w:szCs w:val="22"/>
              </w:rPr>
            </w:pPr>
          </w:p>
        </w:tc>
        <w:tc>
          <w:tcPr>
            <w:tcW w:w="810" w:type="dxa"/>
            <w:vAlign w:val="bottom"/>
          </w:tcPr>
          <w:p w14:paraId="4F01719B" w14:textId="77777777" w:rsidR="004D4721" w:rsidRPr="00CD53B8" w:rsidRDefault="004D4721" w:rsidP="006D4899">
            <w:pPr>
              <w:jc w:val="right"/>
              <w:rPr>
                <w:color w:val="000000"/>
                <w:sz w:val="22"/>
                <w:szCs w:val="22"/>
              </w:rPr>
            </w:pPr>
          </w:p>
        </w:tc>
        <w:tc>
          <w:tcPr>
            <w:tcW w:w="1080" w:type="dxa"/>
            <w:shd w:val="clear" w:color="auto" w:fill="auto"/>
            <w:vAlign w:val="bottom"/>
          </w:tcPr>
          <w:p w14:paraId="05701EFB" w14:textId="77777777" w:rsidR="004D4721" w:rsidRPr="00CD53B8" w:rsidRDefault="004D4721" w:rsidP="006D4899">
            <w:pPr>
              <w:jc w:val="right"/>
              <w:rPr>
                <w:color w:val="000000"/>
                <w:sz w:val="22"/>
                <w:szCs w:val="22"/>
              </w:rPr>
            </w:pPr>
          </w:p>
        </w:tc>
        <w:tc>
          <w:tcPr>
            <w:tcW w:w="720" w:type="dxa"/>
            <w:shd w:val="clear" w:color="auto" w:fill="auto"/>
            <w:vAlign w:val="bottom"/>
          </w:tcPr>
          <w:p w14:paraId="3961243A" w14:textId="77777777" w:rsidR="004D4721" w:rsidRPr="00CD53B8" w:rsidRDefault="004D4721" w:rsidP="006D4899">
            <w:pPr>
              <w:jc w:val="right"/>
              <w:rPr>
                <w:color w:val="000000"/>
                <w:sz w:val="22"/>
                <w:szCs w:val="22"/>
              </w:rPr>
            </w:pPr>
          </w:p>
        </w:tc>
        <w:tc>
          <w:tcPr>
            <w:tcW w:w="1080" w:type="dxa"/>
            <w:shd w:val="clear" w:color="auto" w:fill="auto"/>
            <w:vAlign w:val="bottom"/>
          </w:tcPr>
          <w:p w14:paraId="5EB7A2E1" w14:textId="77777777" w:rsidR="004D4721" w:rsidRPr="00CD53B8" w:rsidRDefault="004D4721" w:rsidP="006D4899">
            <w:pPr>
              <w:jc w:val="right"/>
              <w:rPr>
                <w:color w:val="000000"/>
                <w:sz w:val="22"/>
                <w:szCs w:val="22"/>
              </w:rPr>
            </w:pPr>
          </w:p>
        </w:tc>
      </w:tr>
      <w:tr w:rsidR="004D4721" w:rsidRPr="00CD53B8" w14:paraId="1F5206A0" w14:textId="77777777" w:rsidTr="000A19AC">
        <w:trPr>
          <w:trHeight w:val="20"/>
        </w:trPr>
        <w:tc>
          <w:tcPr>
            <w:tcW w:w="1260" w:type="dxa"/>
            <w:shd w:val="clear" w:color="auto" w:fill="auto"/>
            <w:noWrap/>
            <w:vAlign w:val="bottom"/>
            <w:hideMark/>
          </w:tcPr>
          <w:p w14:paraId="35BD4305" w14:textId="77777777" w:rsidR="004D4721" w:rsidRPr="00CD53B8" w:rsidRDefault="004D4721" w:rsidP="006D4899">
            <w:pPr>
              <w:rPr>
                <w:sz w:val="22"/>
                <w:szCs w:val="22"/>
              </w:rPr>
            </w:pPr>
          </w:p>
        </w:tc>
        <w:tc>
          <w:tcPr>
            <w:tcW w:w="2070" w:type="dxa"/>
            <w:shd w:val="clear" w:color="auto" w:fill="auto"/>
            <w:vAlign w:val="bottom"/>
            <w:hideMark/>
          </w:tcPr>
          <w:p w14:paraId="38C0F8E6" w14:textId="77777777" w:rsidR="004D4721" w:rsidRPr="00CD53B8" w:rsidRDefault="004D4721" w:rsidP="006D4899">
            <w:pPr>
              <w:jc w:val="right"/>
              <w:rPr>
                <w:sz w:val="22"/>
                <w:szCs w:val="22"/>
              </w:rPr>
            </w:pPr>
            <w:r w:rsidRPr="00CD53B8">
              <w:rPr>
                <w:color w:val="000000"/>
                <w:sz w:val="22"/>
                <w:szCs w:val="22"/>
              </w:rPr>
              <w:t>Scatopsidae</w:t>
            </w:r>
            <w:r w:rsidRPr="00CD53B8">
              <w:rPr>
                <w:color w:val="222222"/>
                <w:sz w:val="22"/>
                <w:szCs w:val="22"/>
                <w:shd w:val="clear" w:color="auto" w:fill="FFFFFF"/>
              </w:rPr>
              <w:sym w:font="Symbol" w:char="F0C4"/>
            </w:r>
          </w:p>
        </w:tc>
        <w:tc>
          <w:tcPr>
            <w:tcW w:w="3567" w:type="dxa"/>
            <w:shd w:val="clear" w:color="auto" w:fill="auto"/>
            <w:noWrap/>
            <w:vAlign w:val="bottom"/>
            <w:hideMark/>
          </w:tcPr>
          <w:p w14:paraId="5E19607A" w14:textId="77777777" w:rsidR="004D4721" w:rsidRPr="00CD53B8" w:rsidRDefault="004D4721" w:rsidP="006D4899">
            <w:pPr>
              <w:rPr>
                <w:color w:val="000000"/>
                <w:sz w:val="22"/>
                <w:szCs w:val="22"/>
              </w:rPr>
            </w:pPr>
          </w:p>
        </w:tc>
        <w:tc>
          <w:tcPr>
            <w:tcW w:w="933" w:type="dxa"/>
            <w:shd w:val="clear" w:color="auto" w:fill="auto"/>
            <w:noWrap/>
            <w:vAlign w:val="bottom"/>
            <w:hideMark/>
          </w:tcPr>
          <w:p w14:paraId="0E9708C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337A52F" w14:textId="77777777" w:rsidR="004D4721" w:rsidRPr="00CD53B8" w:rsidRDefault="004D4721" w:rsidP="006D4899">
            <w:pPr>
              <w:jc w:val="right"/>
              <w:rPr>
                <w:color w:val="000000"/>
                <w:sz w:val="22"/>
                <w:szCs w:val="22"/>
              </w:rPr>
            </w:pPr>
          </w:p>
        </w:tc>
        <w:tc>
          <w:tcPr>
            <w:tcW w:w="799" w:type="dxa"/>
            <w:vAlign w:val="bottom"/>
          </w:tcPr>
          <w:p w14:paraId="18C8EA72" w14:textId="77777777" w:rsidR="004D4721" w:rsidRPr="00CD53B8" w:rsidRDefault="004D4721" w:rsidP="006D4899">
            <w:pPr>
              <w:jc w:val="right"/>
              <w:rPr>
                <w:color w:val="000000"/>
                <w:sz w:val="22"/>
                <w:szCs w:val="22"/>
              </w:rPr>
            </w:pPr>
          </w:p>
        </w:tc>
        <w:tc>
          <w:tcPr>
            <w:tcW w:w="1091" w:type="dxa"/>
            <w:vAlign w:val="bottom"/>
          </w:tcPr>
          <w:p w14:paraId="6ED6E03E" w14:textId="77777777" w:rsidR="004D4721" w:rsidRPr="00CD53B8" w:rsidRDefault="004D4721" w:rsidP="006D4899">
            <w:pPr>
              <w:jc w:val="right"/>
              <w:rPr>
                <w:color w:val="000000"/>
                <w:sz w:val="22"/>
                <w:szCs w:val="22"/>
              </w:rPr>
            </w:pPr>
          </w:p>
        </w:tc>
        <w:tc>
          <w:tcPr>
            <w:tcW w:w="810" w:type="dxa"/>
            <w:vAlign w:val="bottom"/>
          </w:tcPr>
          <w:p w14:paraId="446599A4" w14:textId="77777777" w:rsidR="004D4721" w:rsidRPr="00CD53B8" w:rsidRDefault="004D4721" w:rsidP="006D4899">
            <w:pPr>
              <w:jc w:val="right"/>
              <w:rPr>
                <w:color w:val="000000"/>
                <w:sz w:val="22"/>
                <w:szCs w:val="22"/>
              </w:rPr>
            </w:pPr>
          </w:p>
        </w:tc>
        <w:tc>
          <w:tcPr>
            <w:tcW w:w="1080" w:type="dxa"/>
            <w:shd w:val="clear" w:color="auto" w:fill="auto"/>
            <w:vAlign w:val="bottom"/>
          </w:tcPr>
          <w:p w14:paraId="08C410CF" w14:textId="77777777" w:rsidR="004D4721" w:rsidRPr="00CD53B8" w:rsidRDefault="004D4721" w:rsidP="006D4899">
            <w:pPr>
              <w:jc w:val="right"/>
              <w:rPr>
                <w:color w:val="000000"/>
                <w:sz w:val="22"/>
                <w:szCs w:val="22"/>
              </w:rPr>
            </w:pPr>
          </w:p>
        </w:tc>
        <w:tc>
          <w:tcPr>
            <w:tcW w:w="720" w:type="dxa"/>
            <w:shd w:val="clear" w:color="auto" w:fill="auto"/>
            <w:vAlign w:val="bottom"/>
          </w:tcPr>
          <w:p w14:paraId="64C57BB6" w14:textId="77777777" w:rsidR="004D4721" w:rsidRPr="00CD53B8" w:rsidRDefault="004D4721" w:rsidP="006D4899">
            <w:pPr>
              <w:jc w:val="right"/>
              <w:rPr>
                <w:color w:val="000000"/>
                <w:sz w:val="22"/>
                <w:szCs w:val="22"/>
              </w:rPr>
            </w:pPr>
          </w:p>
        </w:tc>
        <w:tc>
          <w:tcPr>
            <w:tcW w:w="1080" w:type="dxa"/>
            <w:shd w:val="clear" w:color="auto" w:fill="auto"/>
            <w:vAlign w:val="bottom"/>
          </w:tcPr>
          <w:p w14:paraId="0727DCE6" w14:textId="77777777" w:rsidR="004D4721" w:rsidRPr="00CD53B8" w:rsidRDefault="004D4721" w:rsidP="006D4899">
            <w:pPr>
              <w:jc w:val="right"/>
              <w:rPr>
                <w:color w:val="000000"/>
                <w:sz w:val="22"/>
                <w:szCs w:val="22"/>
              </w:rPr>
            </w:pPr>
          </w:p>
        </w:tc>
      </w:tr>
      <w:tr w:rsidR="004D4721" w:rsidRPr="00CD53B8" w14:paraId="6BFC7B65" w14:textId="77777777" w:rsidTr="000A19AC">
        <w:trPr>
          <w:trHeight w:val="20"/>
        </w:trPr>
        <w:tc>
          <w:tcPr>
            <w:tcW w:w="1260" w:type="dxa"/>
            <w:shd w:val="clear" w:color="auto" w:fill="auto"/>
            <w:noWrap/>
            <w:vAlign w:val="bottom"/>
            <w:hideMark/>
          </w:tcPr>
          <w:p w14:paraId="28D4DBE7" w14:textId="77777777" w:rsidR="004D4721" w:rsidRPr="00CD53B8" w:rsidRDefault="004D4721" w:rsidP="006D4899">
            <w:pPr>
              <w:rPr>
                <w:sz w:val="22"/>
                <w:szCs w:val="22"/>
              </w:rPr>
            </w:pPr>
          </w:p>
        </w:tc>
        <w:tc>
          <w:tcPr>
            <w:tcW w:w="2070" w:type="dxa"/>
            <w:shd w:val="clear" w:color="auto" w:fill="auto"/>
            <w:vAlign w:val="bottom"/>
            <w:hideMark/>
          </w:tcPr>
          <w:p w14:paraId="0904F41B" w14:textId="77777777" w:rsidR="004D4721" w:rsidRPr="00CD53B8" w:rsidRDefault="004D4721" w:rsidP="006D4899">
            <w:pPr>
              <w:jc w:val="right"/>
              <w:rPr>
                <w:sz w:val="22"/>
                <w:szCs w:val="22"/>
              </w:rPr>
            </w:pPr>
            <w:r w:rsidRPr="00CD53B8">
              <w:rPr>
                <w:color w:val="000000"/>
                <w:sz w:val="22"/>
                <w:szCs w:val="22"/>
              </w:rPr>
              <w:t>Sciaridae</w:t>
            </w:r>
            <w:r w:rsidRPr="00CD53B8">
              <w:rPr>
                <w:color w:val="222222"/>
                <w:sz w:val="22"/>
                <w:szCs w:val="22"/>
                <w:shd w:val="clear" w:color="auto" w:fill="FFFFFF"/>
              </w:rPr>
              <w:sym w:font="Symbol" w:char="F0C4"/>
            </w:r>
            <w:r w:rsidRPr="00CD53B8">
              <w:rPr>
                <w:color w:val="222222"/>
                <w:sz w:val="22"/>
                <w:szCs w:val="22"/>
                <w:shd w:val="clear" w:color="auto" w:fill="FFFFFF"/>
              </w:rPr>
              <w:t>*</w:t>
            </w:r>
          </w:p>
        </w:tc>
        <w:tc>
          <w:tcPr>
            <w:tcW w:w="3567" w:type="dxa"/>
            <w:shd w:val="clear" w:color="auto" w:fill="auto"/>
            <w:noWrap/>
            <w:vAlign w:val="bottom"/>
            <w:hideMark/>
          </w:tcPr>
          <w:p w14:paraId="1E15525A" w14:textId="77777777" w:rsidR="004D4721" w:rsidRPr="00CD53B8" w:rsidRDefault="004D4721" w:rsidP="006D4899">
            <w:pPr>
              <w:rPr>
                <w:color w:val="000000"/>
                <w:sz w:val="22"/>
                <w:szCs w:val="22"/>
              </w:rPr>
            </w:pPr>
          </w:p>
        </w:tc>
        <w:tc>
          <w:tcPr>
            <w:tcW w:w="933" w:type="dxa"/>
            <w:shd w:val="clear" w:color="auto" w:fill="auto"/>
            <w:noWrap/>
            <w:vAlign w:val="bottom"/>
            <w:hideMark/>
          </w:tcPr>
          <w:p w14:paraId="3305166C" w14:textId="77777777" w:rsidR="004D4721" w:rsidRPr="00CD53B8" w:rsidRDefault="004D4721" w:rsidP="006D4899">
            <w:pPr>
              <w:jc w:val="right"/>
              <w:rPr>
                <w:color w:val="000000"/>
                <w:sz w:val="22"/>
                <w:szCs w:val="22"/>
              </w:rPr>
            </w:pPr>
            <w:r w:rsidRPr="00CD53B8">
              <w:rPr>
                <w:color w:val="000000"/>
                <w:sz w:val="22"/>
                <w:szCs w:val="22"/>
              </w:rPr>
              <w:t>12</w:t>
            </w:r>
          </w:p>
        </w:tc>
        <w:tc>
          <w:tcPr>
            <w:tcW w:w="1080" w:type="dxa"/>
            <w:shd w:val="clear" w:color="auto" w:fill="auto"/>
            <w:noWrap/>
            <w:vAlign w:val="bottom"/>
            <w:hideMark/>
          </w:tcPr>
          <w:p w14:paraId="6539EAE6" w14:textId="77777777" w:rsidR="004D4721" w:rsidRPr="00CD53B8" w:rsidRDefault="004D4721" w:rsidP="006D4899">
            <w:pPr>
              <w:jc w:val="right"/>
              <w:rPr>
                <w:color w:val="000000"/>
                <w:sz w:val="22"/>
                <w:szCs w:val="22"/>
              </w:rPr>
            </w:pPr>
          </w:p>
        </w:tc>
        <w:tc>
          <w:tcPr>
            <w:tcW w:w="799" w:type="dxa"/>
            <w:vAlign w:val="bottom"/>
          </w:tcPr>
          <w:p w14:paraId="79F56633" w14:textId="77777777" w:rsidR="004D4721" w:rsidRPr="00CD53B8" w:rsidRDefault="004D4721" w:rsidP="006D4899">
            <w:pPr>
              <w:jc w:val="right"/>
              <w:rPr>
                <w:color w:val="000000"/>
                <w:sz w:val="22"/>
                <w:szCs w:val="22"/>
              </w:rPr>
            </w:pPr>
            <w:r w:rsidRPr="00CD53B8">
              <w:rPr>
                <w:color w:val="000000"/>
                <w:sz w:val="22"/>
                <w:szCs w:val="22"/>
              </w:rPr>
              <w:t>10</w:t>
            </w:r>
          </w:p>
        </w:tc>
        <w:tc>
          <w:tcPr>
            <w:tcW w:w="1091" w:type="dxa"/>
            <w:vAlign w:val="bottom"/>
          </w:tcPr>
          <w:p w14:paraId="565E9AE7" w14:textId="77777777" w:rsidR="004D4721" w:rsidRPr="00CD53B8" w:rsidRDefault="004D4721" w:rsidP="006D4899">
            <w:pPr>
              <w:jc w:val="right"/>
              <w:rPr>
                <w:color w:val="000000"/>
                <w:sz w:val="22"/>
                <w:szCs w:val="22"/>
              </w:rPr>
            </w:pPr>
          </w:p>
        </w:tc>
        <w:tc>
          <w:tcPr>
            <w:tcW w:w="810" w:type="dxa"/>
            <w:vAlign w:val="bottom"/>
          </w:tcPr>
          <w:p w14:paraId="06696ACF" w14:textId="77777777" w:rsidR="004D4721" w:rsidRPr="00CD53B8" w:rsidRDefault="004D4721" w:rsidP="006D4899">
            <w:pPr>
              <w:jc w:val="right"/>
              <w:rPr>
                <w:color w:val="000000"/>
                <w:sz w:val="22"/>
                <w:szCs w:val="22"/>
              </w:rPr>
            </w:pPr>
          </w:p>
        </w:tc>
        <w:tc>
          <w:tcPr>
            <w:tcW w:w="1080" w:type="dxa"/>
            <w:shd w:val="clear" w:color="auto" w:fill="auto"/>
            <w:vAlign w:val="bottom"/>
          </w:tcPr>
          <w:p w14:paraId="15334757" w14:textId="77777777" w:rsidR="004D4721" w:rsidRPr="00CD53B8" w:rsidRDefault="004D4721" w:rsidP="006D4899">
            <w:pPr>
              <w:jc w:val="right"/>
              <w:rPr>
                <w:color w:val="000000"/>
                <w:sz w:val="22"/>
                <w:szCs w:val="22"/>
              </w:rPr>
            </w:pPr>
          </w:p>
        </w:tc>
        <w:tc>
          <w:tcPr>
            <w:tcW w:w="720" w:type="dxa"/>
            <w:shd w:val="clear" w:color="auto" w:fill="auto"/>
            <w:vAlign w:val="bottom"/>
          </w:tcPr>
          <w:p w14:paraId="6B449AA9" w14:textId="77777777" w:rsidR="004D4721" w:rsidRPr="00CD53B8" w:rsidRDefault="004D4721" w:rsidP="006D4899">
            <w:pPr>
              <w:jc w:val="right"/>
              <w:rPr>
                <w:color w:val="000000"/>
                <w:sz w:val="22"/>
                <w:szCs w:val="22"/>
              </w:rPr>
            </w:pPr>
          </w:p>
        </w:tc>
        <w:tc>
          <w:tcPr>
            <w:tcW w:w="1080" w:type="dxa"/>
            <w:shd w:val="clear" w:color="auto" w:fill="auto"/>
            <w:vAlign w:val="bottom"/>
          </w:tcPr>
          <w:p w14:paraId="41EE3F3A" w14:textId="77777777" w:rsidR="004D4721" w:rsidRPr="00CD53B8" w:rsidRDefault="004D4721" w:rsidP="006D4899">
            <w:pPr>
              <w:jc w:val="right"/>
              <w:rPr>
                <w:color w:val="000000"/>
                <w:sz w:val="22"/>
                <w:szCs w:val="22"/>
              </w:rPr>
            </w:pPr>
          </w:p>
        </w:tc>
      </w:tr>
      <w:tr w:rsidR="004D4721" w:rsidRPr="00CD53B8" w14:paraId="71741096" w14:textId="77777777" w:rsidTr="000A19AC">
        <w:trPr>
          <w:trHeight w:val="20"/>
        </w:trPr>
        <w:tc>
          <w:tcPr>
            <w:tcW w:w="1260" w:type="dxa"/>
            <w:shd w:val="clear" w:color="auto" w:fill="auto"/>
            <w:noWrap/>
            <w:vAlign w:val="bottom"/>
            <w:hideMark/>
          </w:tcPr>
          <w:p w14:paraId="5016BE09" w14:textId="77777777" w:rsidR="004D4721" w:rsidRPr="00CD53B8" w:rsidRDefault="004D4721" w:rsidP="006D4899">
            <w:pPr>
              <w:rPr>
                <w:sz w:val="22"/>
                <w:szCs w:val="22"/>
              </w:rPr>
            </w:pPr>
          </w:p>
        </w:tc>
        <w:tc>
          <w:tcPr>
            <w:tcW w:w="2070" w:type="dxa"/>
            <w:shd w:val="clear" w:color="auto" w:fill="auto"/>
            <w:vAlign w:val="bottom"/>
            <w:hideMark/>
          </w:tcPr>
          <w:p w14:paraId="1385524A" w14:textId="77777777" w:rsidR="004D4721" w:rsidRPr="00CD53B8" w:rsidRDefault="004D4721" w:rsidP="006D4899">
            <w:pPr>
              <w:jc w:val="right"/>
              <w:rPr>
                <w:sz w:val="22"/>
                <w:szCs w:val="22"/>
              </w:rPr>
            </w:pPr>
            <w:r w:rsidRPr="00CD53B8">
              <w:rPr>
                <w:color w:val="000000"/>
                <w:sz w:val="22"/>
                <w:szCs w:val="22"/>
              </w:rPr>
              <w:t>Syrphidae</w:t>
            </w:r>
          </w:p>
        </w:tc>
        <w:tc>
          <w:tcPr>
            <w:tcW w:w="3567" w:type="dxa"/>
            <w:shd w:val="clear" w:color="auto" w:fill="auto"/>
            <w:noWrap/>
            <w:vAlign w:val="bottom"/>
            <w:hideMark/>
          </w:tcPr>
          <w:p w14:paraId="7CB28D63" w14:textId="77777777" w:rsidR="004D4721" w:rsidRPr="00CD53B8" w:rsidRDefault="004D4721" w:rsidP="006D4899">
            <w:pPr>
              <w:rPr>
                <w:color w:val="000000"/>
                <w:sz w:val="22"/>
                <w:szCs w:val="22"/>
              </w:rPr>
            </w:pPr>
          </w:p>
        </w:tc>
        <w:tc>
          <w:tcPr>
            <w:tcW w:w="933" w:type="dxa"/>
            <w:shd w:val="clear" w:color="auto" w:fill="auto"/>
            <w:noWrap/>
            <w:vAlign w:val="bottom"/>
            <w:hideMark/>
          </w:tcPr>
          <w:p w14:paraId="68E70B1E"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02A27D5B" w14:textId="77777777" w:rsidR="004D4721" w:rsidRPr="00CD53B8" w:rsidRDefault="004D4721" w:rsidP="006D4899">
            <w:pPr>
              <w:jc w:val="right"/>
              <w:rPr>
                <w:color w:val="000000"/>
                <w:sz w:val="22"/>
                <w:szCs w:val="22"/>
              </w:rPr>
            </w:pPr>
          </w:p>
        </w:tc>
        <w:tc>
          <w:tcPr>
            <w:tcW w:w="799" w:type="dxa"/>
            <w:vAlign w:val="bottom"/>
          </w:tcPr>
          <w:p w14:paraId="2EAFBE69"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27289E63" w14:textId="77777777" w:rsidR="004D4721" w:rsidRPr="00CD53B8" w:rsidRDefault="004D4721" w:rsidP="006D4899">
            <w:pPr>
              <w:jc w:val="right"/>
              <w:rPr>
                <w:color w:val="000000"/>
                <w:sz w:val="22"/>
                <w:szCs w:val="22"/>
              </w:rPr>
            </w:pPr>
          </w:p>
        </w:tc>
        <w:tc>
          <w:tcPr>
            <w:tcW w:w="810" w:type="dxa"/>
            <w:vAlign w:val="bottom"/>
          </w:tcPr>
          <w:p w14:paraId="5C50F715" w14:textId="77777777" w:rsidR="004D4721" w:rsidRPr="00CD53B8" w:rsidRDefault="004D4721" w:rsidP="006D4899">
            <w:pPr>
              <w:jc w:val="right"/>
              <w:rPr>
                <w:color w:val="000000"/>
                <w:sz w:val="22"/>
                <w:szCs w:val="22"/>
              </w:rPr>
            </w:pPr>
          </w:p>
        </w:tc>
        <w:tc>
          <w:tcPr>
            <w:tcW w:w="1080" w:type="dxa"/>
            <w:shd w:val="clear" w:color="auto" w:fill="auto"/>
            <w:vAlign w:val="bottom"/>
          </w:tcPr>
          <w:p w14:paraId="2923C688" w14:textId="77777777" w:rsidR="004D4721" w:rsidRPr="00CD53B8" w:rsidRDefault="004D4721" w:rsidP="006D4899">
            <w:pPr>
              <w:jc w:val="right"/>
              <w:rPr>
                <w:color w:val="000000"/>
                <w:sz w:val="22"/>
                <w:szCs w:val="22"/>
              </w:rPr>
            </w:pPr>
          </w:p>
        </w:tc>
        <w:tc>
          <w:tcPr>
            <w:tcW w:w="720" w:type="dxa"/>
            <w:shd w:val="clear" w:color="auto" w:fill="auto"/>
            <w:vAlign w:val="bottom"/>
          </w:tcPr>
          <w:p w14:paraId="5C842A71"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vAlign w:val="bottom"/>
          </w:tcPr>
          <w:p w14:paraId="555D257D" w14:textId="77777777" w:rsidR="004D4721" w:rsidRPr="00CD53B8" w:rsidRDefault="004D4721" w:rsidP="006D4899">
            <w:pPr>
              <w:jc w:val="right"/>
              <w:rPr>
                <w:color w:val="000000"/>
                <w:sz w:val="22"/>
                <w:szCs w:val="22"/>
              </w:rPr>
            </w:pPr>
          </w:p>
        </w:tc>
      </w:tr>
      <w:tr w:rsidR="004D4721" w:rsidRPr="00CD53B8" w14:paraId="33FAEDE1" w14:textId="77777777" w:rsidTr="000A19AC">
        <w:trPr>
          <w:trHeight w:val="20"/>
        </w:trPr>
        <w:tc>
          <w:tcPr>
            <w:tcW w:w="1260" w:type="dxa"/>
            <w:shd w:val="clear" w:color="auto" w:fill="auto"/>
            <w:noWrap/>
            <w:vAlign w:val="bottom"/>
          </w:tcPr>
          <w:p w14:paraId="0CAD4514" w14:textId="77777777" w:rsidR="004D4721" w:rsidRPr="00CD53B8" w:rsidRDefault="004D4721" w:rsidP="006D4899">
            <w:pPr>
              <w:rPr>
                <w:sz w:val="22"/>
                <w:szCs w:val="22"/>
              </w:rPr>
            </w:pPr>
          </w:p>
        </w:tc>
        <w:tc>
          <w:tcPr>
            <w:tcW w:w="2070" w:type="dxa"/>
            <w:shd w:val="clear" w:color="auto" w:fill="auto"/>
            <w:vAlign w:val="bottom"/>
          </w:tcPr>
          <w:p w14:paraId="6E3FCA08" w14:textId="77777777" w:rsidR="004D4721" w:rsidRPr="00CD53B8" w:rsidRDefault="004D4721" w:rsidP="006D4899">
            <w:pPr>
              <w:jc w:val="right"/>
              <w:rPr>
                <w:color w:val="000000"/>
                <w:sz w:val="22"/>
                <w:szCs w:val="22"/>
              </w:rPr>
            </w:pPr>
            <w:r w:rsidRPr="00CD53B8">
              <w:rPr>
                <w:color w:val="000000"/>
                <w:sz w:val="22"/>
                <w:szCs w:val="22"/>
              </w:rPr>
              <w:t>Tachinidae</w:t>
            </w:r>
            <w:r w:rsidRPr="00CD53B8">
              <w:rPr>
                <w:color w:val="222222"/>
                <w:sz w:val="22"/>
                <w:szCs w:val="22"/>
                <w:shd w:val="clear" w:color="auto" w:fill="FFFFFF"/>
              </w:rPr>
              <w:t>†</w:t>
            </w:r>
          </w:p>
        </w:tc>
        <w:tc>
          <w:tcPr>
            <w:tcW w:w="3567" w:type="dxa"/>
            <w:shd w:val="clear" w:color="auto" w:fill="auto"/>
            <w:noWrap/>
            <w:vAlign w:val="bottom"/>
          </w:tcPr>
          <w:p w14:paraId="203696D6" w14:textId="77777777" w:rsidR="004D4721" w:rsidRPr="00CD53B8" w:rsidRDefault="004D4721" w:rsidP="006D4899">
            <w:pPr>
              <w:rPr>
                <w:color w:val="000000"/>
                <w:sz w:val="22"/>
                <w:szCs w:val="22"/>
              </w:rPr>
            </w:pPr>
          </w:p>
        </w:tc>
        <w:tc>
          <w:tcPr>
            <w:tcW w:w="933" w:type="dxa"/>
            <w:shd w:val="clear" w:color="auto" w:fill="auto"/>
            <w:noWrap/>
            <w:vAlign w:val="bottom"/>
          </w:tcPr>
          <w:p w14:paraId="69454204"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21028F16" w14:textId="77777777" w:rsidR="004D4721" w:rsidRPr="00CD53B8" w:rsidRDefault="004D4721" w:rsidP="006D4899">
            <w:pPr>
              <w:jc w:val="right"/>
              <w:rPr>
                <w:color w:val="000000"/>
                <w:sz w:val="22"/>
                <w:szCs w:val="22"/>
              </w:rPr>
            </w:pPr>
          </w:p>
        </w:tc>
        <w:tc>
          <w:tcPr>
            <w:tcW w:w="799" w:type="dxa"/>
            <w:vAlign w:val="bottom"/>
          </w:tcPr>
          <w:p w14:paraId="7A380D97"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536E4873" w14:textId="77777777" w:rsidR="004D4721" w:rsidRPr="00CD53B8" w:rsidRDefault="004D4721" w:rsidP="006D4899">
            <w:pPr>
              <w:jc w:val="right"/>
              <w:rPr>
                <w:color w:val="000000"/>
                <w:sz w:val="22"/>
                <w:szCs w:val="22"/>
              </w:rPr>
            </w:pPr>
          </w:p>
        </w:tc>
        <w:tc>
          <w:tcPr>
            <w:tcW w:w="810" w:type="dxa"/>
            <w:vAlign w:val="bottom"/>
          </w:tcPr>
          <w:p w14:paraId="48DE4183" w14:textId="77777777" w:rsidR="004D4721" w:rsidRPr="00CD53B8" w:rsidRDefault="004D4721" w:rsidP="006D4899">
            <w:pPr>
              <w:jc w:val="right"/>
              <w:rPr>
                <w:color w:val="000000"/>
                <w:sz w:val="22"/>
                <w:szCs w:val="22"/>
              </w:rPr>
            </w:pPr>
          </w:p>
        </w:tc>
        <w:tc>
          <w:tcPr>
            <w:tcW w:w="1080" w:type="dxa"/>
            <w:shd w:val="clear" w:color="auto" w:fill="auto"/>
            <w:vAlign w:val="bottom"/>
          </w:tcPr>
          <w:p w14:paraId="11842159" w14:textId="77777777" w:rsidR="004D4721" w:rsidRPr="00CD53B8" w:rsidRDefault="004D4721" w:rsidP="006D4899">
            <w:pPr>
              <w:jc w:val="right"/>
              <w:rPr>
                <w:color w:val="000000"/>
                <w:sz w:val="22"/>
                <w:szCs w:val="22"/>
              </w:rPr>
            </w:pPr>
          </w:p>
        </w:tc>
        <w:tc>
          <w:tcPr>
            <w:tcW w:w="720" w:type="dxa"/>
            <w:shd w:val="clear" w:color="auto" w:fill="auto"/>
            <w:vAlign w:val="bottom"/>
          </w:tcPr>
          <w:p w14:paraId="1500163F" w14:textId="77777777" w:rsidR="004D4721" w:rsidRPr="00CD53B8" w:rsidRDefault="004D4721" w:rsidP="006D4899">
            <w:pPr>
              <w:jc w:val="right"/>
              <w:rPr>
                <w:color w:val="000000"/>
                <w:sz w:val="22"/>
                <w:szCs w:val="22"/>
              </w:rPr>
            </w:pPr>
          </w:p>
        </w:tc>
        <w:tc>
          <w:tcPr>
            <w:tcW w:w="1080" w:type="dxa"/>
            <w:shd w:val="clear" w:color="auto" w:fill="auto"/>
            <w:vAlign w:val="bottom"/>
          </w:tcPr>
          <w:p w14:paraId="3F622A3B" w14:textId="77777777" w:rsidR="004D4721" w:rsidRPr="00CD53B8" w:rsidRDefault="004D4721" w:rsidP="006D4899">
            <w:pPr>
              <w:jc w:val="right"/>
              <w:rPr>
                <w:color w:val="000000"/>
                <w:sz w:val="22"/>
                <w:szCs w:val="22"/>
              </w:rPr>
            </w:pPr>
          </w:p>
        </w:tc>
      </w:tr>
    </w:tbl>
    <w:p w14:paraId="0F02D37A" w14:textId="3D1232C7"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BF7603" w:rsidRPr="00CD53B8" w14:paraId="3B276B8B" w14:textId="77777777" w:rsidTr="000A19AC">
        <w:trPr>
          <w:trHeight w:val="20"/>
        </w:trPr>
        <w:tc>
          <w:tcPr>
            <w:tcW w:w="1260" w:type="dxa"/>
            <w:tcBorders>
              <w:top w:val="single" w:sz="4" w:space="0" w:color="auto"/>
            </w:tcBorders>
            <w:shd w:val="clear" w:color="auto" w:fill="auto"/>
            <w:noWrap/>
            <w:vAlign w:val="center"/>
          </w:tcPr>
          <w:p w14:paraId="28C88173" w14:textId="77777777" w:rsidR="00BF7603" w:rsidRPr="00CD53B8" w:rsidRDefault="00BF7603" w:rsidP="00BF7603">
            <w:pPr>
              <w:jc w:val="center"/>
              <w:rPr>
                <w:sz w:val="22"/>
                <w:szCs w:val="22"/>
              </w:rPr>
            </w:pPr>
          </w:p>
        </w:tc>
        <w:tc>
          <w:tcPr>
            <w:tcW w:w="2070" w:type="dxa"/>
            <w:tcBorders>
              <w:top w:val="single" w:sz="4" w:space="0" w:color="auto"/>
            </w:tcBorders>
            <w:shd w:val="clear" w:color="auto" w:fill="auto"/>
            <w:vAlign w:val="center"/>
          </w:tcPr>
          <w:p w14:paraId="2F1ACEA7" w14:textId="77777777" w:rsidR="00BF7603" w:rsidRPr="00CD53B8" w:rsidRDefault="00BF7603" w:rsidP="00BF7603">
            <w:pPr>
              <w:jc w:val="center"/>
              <w:rPr>
                <w:color w:val="000000"/>
                <w:sz w:val="22"/>
                <w:szCs w:val="22"/>
              </w:rPr>
            </w:pPr>
          </w:p>
        </w:tc>
        <w:tc>
          <w:tcPr>
            <w:tcW w:w="3567" w:type="dxa"/>
            <w:tcBorders>
              <w:top w:val="single" w:sz="4" w:space="0" w:color="auto"/>
            </w:tcBorders>
            <w:shd w:val="clear" w:color="auto" w:fill="auto"/>
            <w:noWrap/>
            <w:vAlign w:val="center"/>
          </w:tcPr>
          <w:p w14:paraId="3276A726" w14:textId="77777777" w:rsidR="00BF7603" w:rsidRPr="00CD53B8" w:rsidRDefault="00BF7603" w:rsidP="00BF7603">
            <w:pPr>
              <w:jc w:val="center"/>
              <w:rPr>
                <w:color w:val="000000"/>
                <w:sz w:val="22"/>
                <w:szCs w:val="22"/>
              </w:rPr>
            </w:pPr>
          </w:p>
        </w:tc>
        <w:tc>
          <w:tcPr>
            <w:tcW w:w="2013" w:type="dxa"/>
            <w:gridSpan w:val="2"/>
            <w:tcBorders>
              <w:top w:val="single" w:sz="4" w:space="0" w:color="auto"/>
            </w:tcBorders>
            <w:shd w:val="clear" w:color="auto" w:fill="auto"/>
            <w:noWrap/>
            <w:vAlign w:val="center"/>
          </w:tcPr>
          <w:p w14:paraId="0063075D" w14:textId="7CBCBEBE" w:rsidR="00BF7603" w:rsidRPr="00CD53B8" w:rsidRDefault="00BF7603" w:rsidP="00BF7603">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09212631" w14:textId="6FEE7F86" w:rsidR="00BF7603" w:rsidRPr="00CD53B8" w:rsidRDefault="00BF7603" w:rsidP="00BF7603">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69C88272" w14:textId="2B9F254D" w:rsidR="00BF7603" w:rsidRPr="00CD53B8" w:rsidRDefault="00BF7603" w:rsidP="00BF7603">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7CBB5E8E" w14:textId="1366CAED" w:rsidR="00BF7603" w:rsidRPr="00CD53B8" w:rsidRDefault="00BF7603" w:rsidP="00BF7603">
            <w:pPr>
              <w:jc w:val="center"/>
              <w:rPr>
                <w:color w:val="000000"/>
                <w:sz w:val="22"/>
                <w:szCs w:val="22"/>
              </w:rPr>
            </w:pPr>
            <w:r w:rsidRPr="00CD53B8">
              <w:rPr>
                <w:color w:val="000000"/>
                <w:sz w:val="22"/>
                <w:szCs w:val="22"/>
              </w:rPr>
              <w:t>Visual Samples</w:t>
            </w:r>
          </w:p>
        </w:tc>
      </w:tr>
      <w:tr w:rsidR="00BF7603" w:rsidRPr="00CD53B8" w14:paraId="2C023ADA" w14:textId="77777777" w:rsidTr="000A19AC">
        <w:trPr>
          <w:trHeight w:val="20"/>
        </w:trPr>
        <w:tc>
          <w:tcPr>
            <w:tcW w:w="1260" w:type="dxa"/>
            <w:tcBorders>
              <w:bottom w:val="single" w:sz="4" w:space="0" w:color="auto"/>
            </w:tcBorders>
            <w:shd w:val="clear" w:color="auto" w:fill="auto"/>
            <w:noWrap/>
            <w:vAlign w:val="center"/>
          </w:tcPr>
          <w:p w14:paraId="3628E23C" w14:textId="4E1160E2" w:rsidR="00BF7603" w:rsidRPr="00CD53B8" w:rsidRDefault="00BF7603" w:rsidP="00E10BC6">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597BE5B9" w14:textId="0BBE9F5D" w:rsidR="00BF7603" w:rsidRPr="00CD53B8" w:rsidRDefault="00BF7603" w:rsidP="00E10BC6">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0128C074" w14:textId="2AF45D6C" w:rsidR="00BF7603" w:rsidRPr="00CD53B8" w:rsidRDefault="00BF7603" w:rsidP="00E10BC6">
            <w:pPr>
              <w:jc w:val="center"/>
              <w:rPr>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136BD83E" w14:textId="7BB0B945" w:rsidR="00BF7603" w:rsidRPr="00CD53B8" w:rsidRDefault="00BF7603" w:rsidP="00BF7603">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2B537B8C" w14:textId="45C07F62" w:rsidR="00BF7603" w:rsidRPr="00CD53B8" w:rsidRDefault="00BF7603" w:rsidP="00BF7603">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3CB7719B" w14:textId="28D24E65" w:rsidR="00BF7603" w:rsidRPr="00CD53B8" w:rsidRDefault="00BF7603" w:rsidP="00BF7603">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648E0AEE" w14:textId="2716518F" w:rsidR="00BF7603" w:rsidRPr="00CD53B8" w:rsidRDefault="00BF7603" w:rsidP="00BF7603">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384636DC" w14:textId="64E0D720" w:rsidR="00BF7603" w:rsidRPr="00CD53B8" w:rsidRDefault="00BF7603" w:rsidP="00BF7603">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78B36D0F" w14:textId="20A9D585" w:rsidR="00BF7603" w:rsidRPr="00CD53B8" w:rsidRDefault="00BF7603" w:rsidP="00BF7603">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166BE22C" w14:textId="43FBF7E2" w:rsidR="00BF7603" w:rsidRPr="00CD53B8" w:rsidRDefault="00BF7603" w:rsidP="00BF7603">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43D06011" w14:textId="34616F45" w:rsidR="00BF7603" w:rsidRPr="00CD53B8" w:rsidRDefault="00BF7603" w:rsidP="00BF7603">
            <w:pPr>
              <w:jc w:val="center"/>
              <w:rPr>
                <w:color w:val="000000"/>
                <w:sz w:val="22"/>
                <w:szCs w:val="22"/>
              </w:rPr>
            </w:pPr>
            <w:r w:rsidRPr="00CD53B8">
              <w:rPr>
                <w:color w:val="000000"/>
                <w:sz w:val="22"/>
                <w:szCs w:val="22"/>
              </w:rPr>
              <w:t>Extended total</w:t>
            </w:r>
          </w:p>
        </w:tc>
      </w:tr>
      <w:tr w:rsidR="00551F6A" w:rsidRPr="00CD53B8" w14:paraId="05BA1B77" w14:textId="77777777" w:rsidTr="000A19AC">
        <w:trPr>
          <w:trHeight w:val="20"/>
        </w:trPr>
        <w:tc>
          <w:tcPr>
            <w:tcW w:w="1260" w:type="dxa"/>
            <w:tcBorders>
              <w:top w:val="single" w:sz="4" w:space="0" w:color="auto"/>
            </w:tcBorders>
            <w:shd w:val="clear" w:color="auto" w:fill="auto"/>
            <w:noWrap/>
            <w:vAlign w:val="bottom"/>
          </w:tcPr>
          <w:p w14:paraId="52697B93"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tcPr>
          <w:p w14:paraId="33B692A4" w14:textId="74353747" w:rsidR="00551F6A" w:rsidRPr="00CD53B8" w:rsidRDefault="00551F6A" w:rsidP="00551F6A">
            <w:pPr>
              <w:jc w:val="right"/>
              <w:rPr>
                <w:color w:val="000000"/>
                <w:sz w:val="22"/>
                <w:szCs w:val="22"/>
              </w:rPr>
            </w:pPr>
            <w:r w:rsidRPr="00CD53B8">
              <w:rPr>
                <w:color w:val="000000"/>
                <w:sz w:val="22"/>
                <w:szCs w:val="22"/>
              </w:rPr>
              <w:t>Tephritidae</w:t>
            </w:r>
            <w:r w:rsidRPr="00CD53B8">
              <w:rPr>
                <w:bCs/>
                <w:i/>
                <w:color w:val="000000" w:themeColor="text1"/>
                <w:sz w:val="22"/>
                <w:szCs w:val="22"/>
              </w:rPr>
              <w:t>*</w:t>
            </w:r>
            <w:r w:rsidRPr="00CD53B8">
              <w:rPr>
                <w:color w:val="000000"/>
                <w:sz w:val="22"/>
                <w:szCs w:val="22"/>
              </w:rPr>
              <w:t xml:space="preserve"> </w:t>
            </w:r>
          </w:p>
        </w:tc>
        <w:tc>
          <w:tcPr>
            <w:tcW w:w="3567" w:type="dxa"/>
            <w:tcBorders>
              <w:top w:val="single" w:sz="4" w:space="0" w:color="auto"/>
            </w:tcBorders>
            <w:shd w:val="clear" w:color="auto" w:fill="auto"/>
            <w:noWrap/>
            <w:vAlign w:val="bottom"/>
          </w:tcPr>
          <w:p w14:paraId="7E24680E" w14:textId="77777777" w:rsidR="00551F6A" w:rsidRPr="00CD53B8" w:rsidRDefault="00551F6A" w:rsidP="00551F6A">
            <w:pPr>
              <w:rPr>
                <w:color w:val="000000"/>
                <w:sz w:val="22"/>
                <w:szCs w:val="22"/>
              </w:rPr>
            </w:pPr>
          </w:p>
        </w:tc>
        <w:tc>
          <w:tcPr>
            <w:tcW w:w="933" w:type="dxa"/>
            <w:tcBorders>
              <w:top w:val="single" w:sz="4" w:space="0" w:color="auto"/>
            </w:tcBorders>
            <w:shd w:val="clear" w:color="auto" w:fill="auto"/>
            <w:noWrap/>
            <w:vAlign w:val="bottom"/>
          </w:tcPr>
          <w:p w14:paraId="55B8D00E" w14:textId="38968FEF"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noWrap/>
            <w:vAlign w:val="bottom"/>
          </w:tcPr>
          <w:p w14:paraId="2E128360"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1746CEFF" w14:textId="77777777" w:rsidR="00551F6A" w:rsidRPr="00CD53B8" w:rsidRDefault="00551F6A" w:rsidP="00551F6A">
            <w:pPr>
              <w:jc w:val="right"/>
              <w:rPr>
                <w:color w:val="000000"/>
                <w:sz w:val="22"/>
                <w:szCs w:val="22"/>
              </w:rPr>
            </w:pPr>
          </w:p>
        </w:tc>
        <w:tc>
          <w:tcPr>
            <w:tcW w:w="1091" w:type="dxa"/>
            <w:tcBorders>
              <w:top w:val="single" w:sz="4" w:space="0" w:color="auto"/>
            </w:tcBorders>
            <w:vAlign w:val="bottom"/>
          </w:tcPr>
          <w:p w14:paraId="127FCD4E"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4BF3D372"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64039966"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7920C7DA"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799FE250" w14:textId="77777777" w:rsidR="00551F6A" w:rsidRPr="00CD53B8" w:rsidRDefault="00551F6A" w:rsidP="00551F6A">
            <w:pPr>
              <w:jc w:val="right"/>
              <w:rPr>
                <w:color w:val="000000"/>
                <w:sz w:val="22"/>
                <w:szCs w:val="22"/>
              </w:rPr>
            </w:pPr>
          </w:p>
        </w:tc>
      </w:tr>
      <w:tr w:rsidR="00551F6A" w:rsidRPr="00CD53B8" w14:paraId="6D90D75E" w14:textId="77777777" w:rsidTr="000A19AC">
        <w:trPr>
          <w:trHeight w:val="20"/>
        </w:trPr>
        <w:tc>
          <w:tcPr>
            <w:tcW w:w="1260" w:type="dxa"/>
            <w:tcBorders>
              <w:top w:val="single" w:sz="4" w:space="0" w:color="auto"/>
            </w:tcBorders>
            <w:shd w:val="clear" w:color="auto" w:fill="auto"/>
            <w:noWrap/>
            <w:vAlign w:val="bottom"/>
            <w:hideMark/>
          </w:tcPr>
          <w:p w14:paraId="5941150D"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hideMark/>
          </w:tcPr>
          <w:p w14:paraId="30D17E92" w14:textId="77777777" w:rsidR="00551F6A" w:rsidRPr="00CD53B8" w:rsidRDefault="00551F6A" w:rsidP="00551F6A">
            <w:pPr>
              <w:jc w:val="right"/>
              <w:rPr>
                <w:sz w:val="22"/>
                <w:szCs w:val="22"/>
              </w:rPr>
            </w:pPr>
            <w:r w:rsidRPr="00CD53B8">
              <w:rPr>
                <w:color w:val="000000"/>
                <w:sz w:val="22"/>
                <w:szCs w:val="22"/>
              </w:rPr>
              <w:t>Tilupidae</w:t>
            </w:r>
          </w:p>
        </w:tc>
        <w:tc>
          <w:tcPr>
            <w:tcW w:w="3567" w:type="dxa"/>
            <w:tcBorders>
              <w:top w:val="single" w:sz="4" w:space="0" w:color="auto"/>
            </w:tcBorders>
            <w:shd w:val="clear" w:color="auto" w:fill="auto"/>
            <w:noWrap/>
            <w:vAlign w:val="bottom"/>
            <w:hideMark/>
          </w:tcPr>
          <w:p w14:paraId="6FF181A0" w14:textId="77777777" w:rsidR="00551F6A" w:rsidRPr="00CD53B8" w:rsidRDefault="00551F6A" w:rsidP="00551F6A">
            <w:pPr>
              <w:rPr>
                <w:color w:val="000000"/>
                <w:sz w:val="22"/>
                <w:szCs w:val="22"/>
              </w:rPr>
            </w:pPr>
          </w:p>
        </w:tc>
        <w:tc>
          <w:tcPr>
            <w:tcW w:w="933" w:type="dxa"/>
            <w:tcBorders>
              <w:top w:val="single" w:sz="4" w:space="0" w:color="auto"/>
            </w:tcBorders>
            <w:shd w:val="clear" w:color="auto" w:fill="auto"/>
            <w:noWrap/>
            <w:vAlign w:val="bottom"/>
            <w:hideMark/>
          </w:tcPr>
          <w:p w14:paraId="1F06C81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noWrap/>
            <w:vAlign w:val="bottom"/>
            <w:hideMark/>
          </w:tcPr>
          <w:p w14:paraId="6237FD70"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1902AA06"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tcBorders>
              <w:top w:val="single" w:sz="4" w:space="0" w:color="auto"/>
            </w:tcBorders>
            <w:vAlign w:val="bottom"/>
          </w:tcPr>
          <w:p w14:paraId="16417715"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68821E5E"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62D3EFC3"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77A1F017"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1A84A3E9" w14:textId="77777777" w:rsidR="00551F6A" w:rsidRPr="00CD53B8" w:rsidRDefault="00551F6A" w:rsidP="00551F6A">
            <w:pPr>
              <w:jc w:val="right"/>
              <w:rPr>
                <w:color w:val="000000"/>
                <w:sz w:val="22"/>
                <w:szCs w:val="22"/>
              </w:rPr>
            </w:pPr>
          </w:p>
        </w:tc>
      </w:tr>
      <w:tr w:rsidR="00551F6A" w:rsidRPr="00CD53B8" w14:paraId="5ED0104E" w14:textId="77777777" w:rsidTr="000A19AC">
        <w:trPr>
          <w:trHeight w:val="20"/>
        </w:trPr>
        <w:tc>
          <w:tcPr>
            <w:tcW w:w="1260" w:type="dxa"/>
            <w:shd w:val="clear" w:color="auto" w:fill="auto"/>
            <w:noWrap/>
            <w:vAlign w:val="bottom"/>
            <w:hideMark/>
          </w:tcPr>
          <w:p w14:paraId="68A3140D" w14:textId="77777777" w:rsidR="00551F6A" w:rsidRPr="00CD53B8" w:rsidRDefault="00551F6A" w:rsidP="00551F6A">
            <w:pPr>
              <w:rPr>
                <w:sz w:val="22"/>
                <w:szCs w:val="22"/>
              </w:rPr>
            </w:pPr>
          </w:p>
        </w:tc>
        <w:tc>
          <w:tcPr>
            <w:tcW w:w="2070" w:type="dxa"/>
            <w:shd w:val="clear" w:color="auto" w:fill="auto"/>
            <w:vAlign w:val="bottom"/>
            <w:hideMark/>
          </w:tcPr>
          <w:p w14:paraId="53452DEF" w14:textId="77777777" w:rsidR="00551F6A" w:rsidRPr="00CD53B8" w:rsidRDefault="00551F6A" w:rsidP="00551F6A">
            <w:pPr>
              <w:jc w:val="right"/>
              <w:rPr>
                <w:sz w:val="22"/>
                <w:szCs w:val="22"/>
              </w:rPr>
            </w:pPr>
            <w:r w:rsidRPr="00CD53B8">
              <w:rPr>
                <w:color w:val="000000"/>
                <w:sz w:val="22"/>
                <w:szCs w:val="22"/>
              </w:rPr>
              <w:t>Xylomyidae</w:t>
            </w:r>
            <w:r w:rsidRPr="00CD53B8">
              <w:rPr>
                <w:color w:val="222222"/>
                <w:sz w:val="22"/>
                <w:szCs w:val="22"/>
                <w:shd w:val="clear" w:color="auto" w:fill="FFFFFF"/>
              </w:rPr>
              <w:sym w:font="Symbol" w:char="F0C4"/>
            </w:r>
          </w:p>
        </w:tc>
        <w:tc>
          <w:tcPr>
            <w:tcW w:w="3567" w:type="dxa"/>
            <w:shd w:val="clear" w:color="auto" w:fill="auto"/>
            <w:noWrap/>
            <w:vAlign w:val="bottom"/>
            <w:hideMark/>
          </w:tcPr>
          <w:p w14:paraId="2000034A" w14:textId="77777777" w:rsidR="00551F6A" w:rsidRPr="00CD53B8" w:rsidRDefault="00551F6A" w:rsidP="00551F6A">
            <w:pPr>
              <w:rPr>
                <w:color w:val="000000"/>
                <w:sz w:val="22"/>
                <w:szCs w:val="22"/>
              </w:rPr>
            </w:pPr>
          </w:p>
        </w:tc>
        <w:tc>
          <w:tcPr>
            <w:tcW w:w="933" w:type="dxa"/>
            <w:shd w:val="clear" w:color="auto" w:fill="auto"/>
            <w:noWrap/>
            <w:vAlign w:val="bottom"/>
            <w:hideMark/>
          </w:tcPr>
          <w:p w14:paraId="3B8B0314"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F01DDE5" w14:textId="77777777" w:rsidR="00551F6A" w:rsidRPr="00CD53B8" w:rsidRDefault="00551F6A" w:rsidP="00551F6A">
            <w:pPr>
              <w:jc w:val="right"/>
              <w:rPr>
                <w:color w:val="000000"/>
                <w:sz w:val="22"/>
                <w:szCs w:val="22"/>
              </w:rPr>
            </w:pPr>
          </w:p>
        </w:tc>
        <w:tc>
          <w:tcPr>
            <w:tcW w:w="799" w:type="dxa"/>
            <w:vAlign w:val="bottom"/>
          </w:tcPr>
          <w:p w14:paraId="65AA8CE8" w14:textId="77777777" w:rsidR="00551F6A" w:rsidRPr="00CD53B8" w:rsidRDefault="00551F6A" w:rsidP="00551F6A">
            <w:pPr>
              <w:jc w:val="right"/>
              <w:rPr>
                <w:color w:val="000000"/>
                <w:sz w:val="22"/>
                <w:szCs w:val="22"/>
              </w:rPr>
            </w:pPr>
          </w:p>
        </w:tc>
        <w:tc>
          <w:tcPr>
            <w:tcW w:w="1091" w:type="dxa"/>
            <w:vAlign w:val="bottom"/>
          </w:tcPr>
          <w:p w14:paraId="5AEC7DA4" w14:textId="77777777" w:rsidR="00551F6A" w:rsidRPr="00CD53B8" w:rsidRDefault="00551F6A" w:rsidP="00551F6A">
            <w:pPr>
              <w:jc w:val="right"/>
              <w:rPr>
                <w:color w:val="000000"/>
                <w:sz w:val="22"/>
                <w:szCs w:val="22"/>
              </w:rPr>
            </w:pPr>
          </w:p>
        </w:tc>
        <w:tc>
          <w:tcPr>
            <w:tcW w:w="810" w:type="dxa"/>
            <w:vAlign w:val="bottom"/>
          </w:tcPr>
          <w:p w14:paraId="3D9CE2DB" w14:textId="77777777" w:rsidR="00551F6A" w:rsidRPr="00CD53B8" w:rsidRDefault="00551F6A" w:rsidP="00551F6A">
            <w:pPr>
              <w:jc w:val="right"/>
              <w:rPr>
                <w:color w:val="000000"/>
                <w:sz w:val="22"/>
                <w:szCs w:val="22"/>
              </w:rPr>
            </w:pPr>
          </w:p>
        </w:tc>
        <w:tc>
          <w:tcPr>
            <w:tcW w:w="1080" w:type="dxa"/>
            <w:shd w:val="clear" w:color="auto" w:fill="auto"/>
            <w:vAlign w:val="bottom"/>
          </w:tcPr>
          <w:p w14:paraId="46B7C313" w14:textId="77777777" w:rsidR="00551F6A" w:rsidRPr="00CD53B8" w:rsidRDefault="00551F6A" w:rsidP="00551F6A">
            <w:pPr>
              <w:jc w:val="right"/>
              <w:rPr>
                <w:color w:val="000000"/>
                <w:sz w:val="22"/>
                <w:szCs w:val="22"/>
              </w:rPr>
            </w:pPr>
          </w:p>
        </w:tc>
        <w:tc>
          <w:tcPr>
            <w:tcW w:w="720" w:type="dxa"/>
            <w:shd w:val="clear" w:color="auto" w:fill="auto"/>
            <w:vAlign w:val="bottom"/>
          </w:tcPr>
          <w:p w14:paraId="12C38FBD" w14:textId="77777777" w:rsidR="00551F6A" w:rsidRPr="00CD53B8" w:rsidRDefault="00551F6A" w:rsidP="00551F6A">
            <w:pPr>
              <w:jc w:val="right"/>
              <w:rPr>
                <w:color w:val="000000"/>
                <w:sz w:val="22"/>
                <w:szCs w:val="22"/>
              </w:rPr>
            </w:pPr>
          </w:p>
        </w:tc>
        <w:tc>
          <w:tcPr>
            <w:tcW w:w="1080" w:type="dxa"/>
            <w:shd w:val="clear" w:color="auto" w:fill="auto"/>
            <w:vAlign w:val="bottom"/>
          </w:tcPr>
          <w:p w14:paraId="736E0559" w14:textId="77777777" w:rsidR="00551F6A" w:rsidRPr="00CD53B8" w:rsidRDefault="00551F6A" w:rsidP="00551F6A">
            <w:pPr>
              <w:jc w:val="right"/>
              <w:rPr>
                <w:color w:val="000000"/>
                <w:sz w:val="22"/>
                <w:szCs w:val="22"/>
              </w:rPr>
            </w:pPr>
          </w:p>
        </w:tc>
      </w:tr>
      <w:tr w:rsidR="00551F6A" w:rsidRPr="00CD53B8" w14:paraId="0A54354E" w14:textId="77777777" w:rsidTr="000A19AC">
        <w:trPr>
          <w:trHeight w:val="20"/>
        </w:trPr>
        <w:tc>
          <w:tcPr>
            <w:tcW w:w="1260" w:type="dxa"/>
            <w:shd w:val="clear" w:color="auto" w:fill="auto"/>
            <w:noWrap/>
            <w:vAlign w:val="bottom"/>
            <w:hideMark/>
          </w:tcPr>
          <w:p w14:paraId="6F0E6C9B" w14:textId="77777777" w:rsidR="00551F6A" w:rsidRPr="00CD53B8" w:rsidRDefault="00551F6A" w:rsidP="00551F6A">
            <w:pPr>
              <w:rPr>
                <w:sz w:val="22"/>
                <w:szCs w:val="22"/>
              </w:rPr>
            </w:pPr>
          </w:p>
        </w:tc>
        <w:tc>
          <w:tcPr>
            <w:tcW w:w="2070" w:type="dxa"/>
            <w:shd w:val="clear" w:color="auto" w:fill="auto"/>
            <w:vAlign w:val="bottom"/>
            <w:hideMark/>
          </w:tcPr>
          <w:p w14:paraId="17696235" w14:textId="77777777" w:rsidR="00551F6A" w:rsidRPr="00CD53B8" w:rsidRDefault="00551F6A" w:rsidP="00551F6A">
            <w:pPr>
              <w:rPr>
                <w:color w:val="000000"/>
                <w:sz w:val="22"/>
                <w:szCs w:val="22"/>
              </w:rPr>
            </w:pPr>
            <w:r w:rsidRPr="00CD53B8">
              <w:rPr>
                <w:color w:val="000000"/>
                <w:sz w:val="22"/>
                <w:szCs w:val="22"/>
              </w:rPr>
              <w:t>Hemiptera</w:t>
            </w:r>
          </w:p>
        </w:tc>
        <w:tc>
          <w:tcPr>
            <w:tcW w:w="3567" w:type="dxa"/>
            <w:shd w:val="clear" w:color="auto" w:fill="auto"/>
            <w:noWrap/>
            <w:vAlign w:val="bottom"/>
            <w:hideMark/>
          </w:tcPr>
          <w:p w14:paraId="40E9544F" w14:textId="77777777" w:rsidR="00551F6A" w:rsidRPr="00CD53B8" w:rsidRDefault="00551F6A" w:rsidP="00551F6A">
            <w:pPr>
              <w:rPr>
                <w:color w:val="000000"/>
                <w:sz w:val="22"/>
                <w:szCs w:val="22"/>
              </w:rPr>
            </w:pPr>
            <w:r w:rsidRPr="00CD53B8">
              <w:rPr>
                <w:color w:val="000000"/>
                <w:sz w:val="22"/>
                <w:szCs w:val="22"/>
              </w:rPr>
              <w:t xml:space="preserve"> unidentified</w:t>
            </w:r>
          </w:p>
        </w:tc>
        <w:tc>
          <w:tcPr>
            <w:tcW w:w="933" w:type="dxa"/>
            <w:shd w:val="clear" w:color="auto" w:fill="auto"/>
            <w:noWrap/>
            <w:vAlign w:val="bottom"/>
            <w:hideMark/>
          </w:tcPr>
          <w:p w14:paraId="5254385C" w14:textId="77777777" w:rsidR="00551F6A" w:rsidRPr="00CD53B8" w:rsidRDefault="00551F6A" w:rsidP="00551F6A">
            <w:pPr>
              <w:jc w:val="right"/>
              <w:rPr>
                <w:color w:val="000000"/>
                <w:sz w:val="22"/>
                <w:szCs w:val="22"/>
              </w:rPr>
            </w:pPr>
            <w:r w:rsidRPr="00CD53B8">
              <w:rPr>
                <w:color w:val="000000"/>
                <w:sz w:val="22"/>
                <w:szCs w:val="22"/>
              </w:rPr>
              <w:t>14</w:t>
            </w:r>
          </w:p>
        </w:tc>
        <w:tc>
          <w:tcPr>
            <w:tcW w:w="1080" w:type="dxa"/>
            <w:shd w:val="clear" w:color="auto" w:fill="auto"/>
            <w:noWrap/>
            <w:vAlign w:val="bottom"/>
            <w:hideMark/>
          </w:tcPr>
          <w:p w14:paraId="0402FD37" w14:textId="77777777" w:rsidR="00551F6A" w:rsidRPr="00CD53B8" w:rsidRDefault="00551F6A" w:rsidP="00551F6A">
            <w:pPr>
              <w:jc w:val="right"/>
              <w:rPr>
                <w:color w:val="000000"/>
                <w:sz w:val="22"/>
                <w:szCs w:val="22"/>
              </w:rPr>
            </w:pPr>
            <w:r w:rsidRPr="00CD53B8">
              <w:rPr>
                <w:color w:val="000000"/>
                <w:sz w:val="22"/>
                <w:szCs w:val="22"/>
              </w:rPr>
              <w:t>266</w:t>
            </w:r>
          </w:p>
        </w:tc>
        <w:tc>
          <w:tcPr>
            <w:tcW w:w="799" w:type="dxa"/>
            <w:vAlign w:val="bottom"/>
          </w:tcPr>
          <w:p w14:paraId="01B8C7A7"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28D00CA3" w14:textId="77777777" w:rsidR="00551F6A" w:rsidRPr="00CD53B8" w:rsidRDefault="00551F6A" w:rsidP="00551F6A">
            <w:pPr>
              <w:jc w:val="right"/>
              <w:rPr>
                <w:color w:val="000000"/>
                <w:sz w:val="22"/>
                <w:szCs w:val="22"/>
              </w:rPr>
            </w:pPr>
            <w:r w:rsidRPr="00CD53B8">
              <w:rPr>
                <w:color w:val="000000"/>
                <w:sz w:val="22"/>
                <w:szCs w:val="22"/>
              </w:rPr>
              <w:t>167</w:t>
            </w:r>
          </w:p>
        </w:tc>
        <w:tc>
          <w:tcPr>
            <w:tcW w:w="810" w:type="dxa"/>
            <w:vAlign w:val="bottom"/>
          </w:tcPr>
          <w:p w14:paraId="5081A12F" w14:textId="77777777" w:rsidR="00551F6A" w:rsidRPr="00CD53B8" w:rsidRDefault="00551F6A" w:rsidP="00551F6A">
            <w:pPr>
              <w:jc w:val="right"/>
              <w:rPr>
                <w:color w:val="000000"/>
                <w:sz w:val="22"/>
                <w:szCs w:val="22"/>
              </w:rPr>
            </w:pPr>
          </w:p>
        </w:tc>
        <w:tc>
          <w:tcPr>
            <w:tcW w:w="1080" w:type="dxa"/>
            <w:shd w:val="clear" w:color="auto" w:fill="auto"/>
            <w:vAlign w:val="bottom"/>
          </w:tcPr>
          <w:p w14:paraId="18115BFF" w14:textId="77777777" w:rsidR="00551F6A" w:rsidRPr="00CD53B8" w:rsidRDefault="00551F6A" w:rsidP="00551F6A">
            <w:pPr>
              <w:jc w:val="right"/>
              <w:rPr>
                <w:color w:val="000000"/>
                <w:sz w:val="22"/>
                <w:szCs w:val="22"/>
              </w:rPr>
            </w:pPr>
            <w:r w:rsidRPr="00CD53B8">
              <w:rPr>
                <w:color w:val="000000"/>
                <w:sz w:val="22"/>
                <w:szCs w:val="22"/>
              </w:rPr>
              <w:t>4,807</w:t>
            </w:r>
          </w:p>
        </w:tc>
        <w:tc>
          <w:tcPr>
            <w:tcW w:w="720" w:type="dxa"/>
            <w:shd w:val="clear" w:color="auto" w:fill="auto"/>
            <w:vAlign w:val="bottom"/>
          </w:tcPr>
          <w:p w14:paraId="6D0309E5" w14:textId="77777777" w:rsidR="00551F6A" w:rsidRPr="00CD53B8" w:rsidRDefault="00551F6A" w:rsidP="00551F6A">
            <w:pPr>
              <w:jc w:val="right"/>
              <w:rPr>
                <w:color w:val="000000"/>
                <w:sz w:val="22"/>
                <w:szCs w:val="22"/>
              </w:rPr>
            </w:pPr>
            <w:r w:rsidRPr="00CD53B8">
              <w:rPr>
                <w:color w:val="000000"/>
                <w:sz w:val="22"/>
                <w:szCs w:val="22"/>
              </w:rPr>
              <w:t>20</w:t>
            </w:r>
          </w:p>
        </w:tc>
        <w:tc>
          <w:tcPr>
            <w:tcW w:w="1080" w:type="dxa"/>
            <w:shd w:val="clear" w:color="auto" w:fill="auto"/>
            <w:vAlign w:val="bottom"/>
          </w:tcPr>
          <w:p w14:paraId="289F823D" w14:textId="77777777" w:rsidR="00551F6A" w:rsidRPr="00CD53B8" w:rsidRDefault="00551F6A" w:rsidP="00551F6A">
            <w:pPr>
              <w:jc w:val="right"/>
              <w:rPr>
                <w:color w:val="000000"/>
                <w:sz w:val="22"/>
                <w:szCs w:val="22"/>
              </w:rPr>
            </w:pPr>
            <w:r w:rsidRPr="00CD53B8">
              <w:rPr>
                <w:color w:val="000000"/>
                <w:sz w:val="22"/>
                <w:szCs w:val="22"/>
              </w:rPr>
              <w:t>2,120</w:t>
            </w:r>
          </w:p>
        </w:tc>
      </w:tr>
      <w:tr w:rsidR="00551F6A" w:rsidRPr="00CD53B8" w14:paraId="410F68FC" w14:textId="77777777" w:rsidTr="000A19AC">
        <w:trPr>
          <w:trHeight w:val="20"/>
        </w:trPr>
        <w:tc>
          <w:tcPr>
            <w:tcW w:w="1260" w:type="dxa"/>
            <w:shd w:val="clear" w:color="auto" w:fill="auto"/>
            <w:noWrap/>
            <w:vAlign w:val="bottom"/>
            <w:hideMark/>
          </w:tcPr>
          <w:p w14:paraId="5B8DAE54" w14:textId="77777777" w:rsidR="00551F6A" w:rsidRPr="00CD53B8" w:rsidRDefault="00551F6A" w:rsidP="00551F6A">
            <w:pPr>
              <w:rPr>
                <w:sz w:val="22"/>
                <w:szCs w:val="22"/>
              </w:rPr>
            </w:pPr>
          </w:p>
        </w:tc>
        <w:tc>
          <w:tcPr>
            <w:tcW w:w="2070" w:type="dxa"/>
            <w:shd w:val="clear" w:color="auto" w:fill="auto"/>
            <w:vAlign w:val="bottom"/>
            <w:hideMark/>
          </w:tcPr>
          <w:p w14:paraId="6565A0CF" w14:textId="77777777" w:rsidR="00551F6A" w:rsidRPr="00CD53B8" w:rsidRDefault="00551F6A" w:rsidP="00551F6A">
            <w:pPr>
              <w:jc w:val="right"/>
              <w:rPr>
                <w:sz w:val="22"/>
                <w:szCs w:val="22"/>
              </w:rPr>
            </w:pPr>
          </w:p>
        </w:tc>
        <w:tc>
          <w:tcPr>
            <w:tcW w:w="3567" w:type="dxa"/>
            <w:shd w:val="clear" w:color="auto" w:fill="auto"/>
            <w:noWrap/>
            <w:vAlign w:val="bottom"/>
            <w:hideMark/>
          </w:tcPr>
          <w:p w14:paraId="06D70C4E" w14:textId="77777777" w:rsidR="00551F6A" w:rsidRPr="00CD53B8" w:rsidRDefault="00551F6A" w:rsidP="00551F6A">
            <w:pPr>
              <w:rPr>
                <w:color w:val="000000"/>
                <w:sz w:val="22"/>
                <w:szCs w:val="22"/>
              </w:rPr>
            </w:pPr>
            <w:r w:rsidRPr="00CD53B8">
              <w:rPr>
                <w:color w:val="000000"/>
                <w:sz w:val="22"/>
                <w:szCs w:val="22"/>
              </w:rPr>
              <w:t>immatures</w:t>
            </w:r>
          </w:p>
        </w:tc>
        <w:tc>
          <w:tcPr>
            <w:tcW w:w="933" w:type="dxa"/>
            <w:shd w:val="clear" w:color="auto" w:fill="auto"/>
            <w:noWrap/>
            <w:vAlign w:val="bottom"/>
            <w:hideMark/>
          </w:tcPr>
          <w:p w14:paraId="02FFBD6B" w14:textId="77777777" w:rsidR="00551F6A" w:rsidRPr="00CD53B8" w:rsidRDefault="00551F6A" w:rsidP="00551F6A">
            <w:pPr>
              <w:jc w:val="right"/>
              <w:rPr>
                <w:color w:val="000000"/>
                <w:sz w:val="22"/>
                <w:szCs w:val="22"/>
              </w:rPr>
            </w:pPr>
            <w:r w:rsidRPr="00CD53B8">
              <w:rPr>
                <w:color w:val="000000"/>
                <w:sz w:val="22"/>
                <w:szCs w:val="22"/>
              </w:rPr>
              <w:t>44</w:t>
            </w:r>
          </w:p>
        </w:tc>
        <w:tc>
          <w:tcPr>
            <w:tcW w:w="1080" w:type="dxa"/>
            <w:shd w:val="clear" w:color="auto" w:fill="auto"/>
            <w:noWrap/>
            <w:vAlign w:val="bottom"/>
            <w:hideMark/>
          </w:tcPr>
          <w:p w14:paraId="28126460" w14:textId="77777777" w:rsidR="00551F6A" w:rsidRPr="00CD53B8" w:rsidRDefault="00551F6A" w:rsidP="00551F6A">
            <w:pPr>
              <w:jc w:val="right"/>
              <w:rPr>
                <w:color w:val="000000"/>
                <w:sz w:val="22"/>
                <w:szCs w:val="22"/>
              </w:rPr>
            </w:pPr>
          </w:p>
        </w:tc>
        <w:tc>
          <w:tcPr>
            <w:tcW w:w="799" w:type="dxa"/>
            <w:vAlign w:val="bottom"/>
          </w:tcPr>
          <w:p w14:paraId="64A17AAF" w14:textId="77777777" w:rsidR="00551F6A" w:rsidRPr="00CD53B8" w:rsidRDefault="00551F6A" w:rsidP="00551F6A">
            <w:pPr>
              <w:jc w:val="right"/>
              <w:rPr>
                <w:color w:val="000000"/>
                <w:sz w:val="22"/>
                <w:szCs w:val="22"/>
              </w:rPr>
            </w:pPr>
            <w:r w:rsidRPr="00CD53B8">
              <w:rPr>
                <w:color w:val="000000"/>
                <w:sz w:val="22"/>
                <w:szCs w:val="22"/>
              </w:rPr>
              <w:t>54</w:t>
            </w:r>
          </w:p>
        </w:tc>
        <w:tc>
          <w:tcPr>
            <w:tcW w:w="1091" w:type="dxa"/>
            <w:vAlign w:val="bottom"/>
          </w:tcPr>
          <w:p w14:paraId="21EC8B2E" w14:textId="77777777" w:rsidR="00551F6A" w:rsidRPr="00CD53B8" w:rsidRDefault="00551F6A" w:rsidP="00551F6A">
            <w:pPr>
              <w:jc w:val="right"/>
              <w:rPr>
                <w:color w:val="000000"/>
                <w:sz w:val="22"/>
                <w:szCs w:val="22"/>
              </w:rPr>
            </w:pPr>
          </w:p>
        </w:tc>
        <w:tc>
          <w:tcPr>
            <w:tcW w:w="810" w:type="dxa"/>
            <w:vAlign w:val="bottom"/>
          </w:tcPr>
          <w:p w14:paraId="0AA42401" w14:textId="77777777" w:rsidR="00551F6A" w:rsidRPr="00CD53B8" w:rsidRDefault="00551F6A" w:rsidP="00551F6A">
            <w:pPr>
              <w:jc w:val="right"/>
              <w:rPr>
                <w:color w:val="000000"/>
                <w:sz w:val="22"/>
                <w:szCs w:val="22"/>
              </w:rPr>
            </w:pPr>
          </w:p>
        </w:tc>
        <w:tc>
          <w:tcPr>
            <w:tcW w:w="1080" w:type="dxa"/>
            <w:shd w:val="clear" w:color="auto" w:fill="auto"/>
            <w:vAlign w:val="bottom"/>
          </w:tcPr>
          <w:p w14:paraId="5605E7FE" w14:textId="77777777" w:rsidR="00551F6A" w:rsidRPr="00CD53B8" w:rsidRDefault="00551F6A" w:rsidP="00551F6A">
            <w:pPr>
              <w:jc w:val="right"/>
              <w:rPr>
                <w:color w:val="000000"/>
                <w:sz w:val="22"/>
                <w:szCs w:val="22"/>
              </w:rPr>
            </w:pPr>
          </w:p>
        </w:tc>
        <w:tc>
          <w:tcPr>
            <w:tcW w:w="720" w:type="dxa"/>
            <w:shd w:val="clear" w:color="auto" w:fill="auto"/>
            <w:vAlign w:val="bottom"/>
          </w:tcPr>
          <w:p w14:paraId="3BA1ECDE" w14:textId="77777777" w:rsidR="00551F6A" w:rsidRPr="00CD53B8" w:rsidRDefault="00551F6A" w:rsidP="00551F6A">
            <w:pPr>
              <w:jc w:val="right"/>
              <w:rPr>
                <w:color w:val="000000"/>
                <w:sz w:val="22"/>
                <w:szCs w:val="22"/>
              </w:rPr>
            </w:pPr>
          </w:p>
        </w:tc>
        <w:tc>
          <w:tcPr>
            <w:tcW w:w="1080" w:type="dxa"/>
            <w:shd w:val="clear" w:color="auto" w:fill="auto"/>
            <w:vAlign w:val="bottom"/>
          </w:tcPr>
          <w:p w14:paraId="4E08C236" w14:textId="77777777" w:rsidR="00551F6A" w:rsidRPr="00CD53B8" w:rsidRDefault="00551F6A" w:rsidP="00551F6A">
            <w:pPr>
              <w:jc w:val="right"/>
              <w:rPr>
                <w:color w:val="000000"/>
                <w:sz w:val="22"/>
                <w:szCs w:val="22"/>
              </w:rPr>
            </w:pPr>
          </w:p>
        </w:tc>
      </w:tr>
      <w:tr w:rsidR="00551F6A" w:rsidRPr="00CD53B8" w14:paraId="3A587808" w14:textId="77777777" w:rsidTr="000A19AC">
        <w:trPr>
          <w:trHeight w:val="20"/>
        </w:trPr>
        <w:tc>
          <w:tcPr>
            <w:tcW w:w="1260" w:type="dxa"/>
            <w:shd w:val="clear" w:color="auto" w:fill="auto"/>
            <w:noWrap/>
            <w:vAlign w:val="bottom"/>
            <w:hideMark/>
          </w:tcPr>
          <w:p w14:paraId="073B5D73" w14:textId="77777777" w:rsidR="00551F6A" w:rsidRPr="00CD53B8" w:rsidRDefault="00551F6A" w:rsidP="00551F6A">
            <w:pPr>
              <w:rPr>
                <w:sz w:val="22"/>
                <w:szCs w:val="22"/>
              </w:rPr>
            </w:pPr>
          </w:p>
        </w:tc>
        <w:tc>
          <w:tcPr>
            <w:tcW w:w="2070" w:type="dxa"/>
            <w:shd w:val="clear" w:color="auto" w:fill="auto"/>
            <w:vAlign w:val="bottom"/>
            <w:hideMark/>
          </w:tcPr>
          <w:p w14:paraId="0B7CA659" w14:textId="77777777" w:rsidR="00551F6A" w:rsidRPr="00CD53B8" w:rsidRDefault="00551F6A" w:rsidP="00551F6A">
            <w:pPr>
              <w:jc w:val="right"/>
              <w:rPr>
                <w:sz w:val="22"/>
                <w:szCs w:val="22"/>
              </w:rPr>
            </w:pPr>
            <w:r w:rsidRPr="00CD53B8">
              <w:rPr>
                <w:color w:val="000000"/>
                <w:sz w:val="22"/>
                <w:szCs w:val="22"/>
              </w:rPr>
              <w:t>Acanaloniidae</w:t>
            </w:r>
            <w:r w:rsidRPr="00CD53B8">
              <w:rPr>
                <w:bCs/>
                <w:i/>
                <w:color w:val="000000" w:themeColor="text1"/>
                <w:sz w:val="22"/>
                <w:szCs w:val="22"/>
              </w:rPr>
              <w:t>*</w:t>
            </w:r>
          </w:p>
        </w:tc>
        <w:tc>
          <w:tcPr>
            <w:tcW w:w="3567" w:type="dxa"/>
            <w:shd w:val="clear" w:color="auto" w:fill="auto"/>
            <w:noWrap/>
            <w:vAlign w:val="bottom"/>
            <w:hideMark/>
          </w:tcPr>
          <w:p w14:paraId="48066632" w14:textId="77777777" w:rsidR="00551F6A" w:rsidRPr="00CD53B8" w:rsidRDefault="00551F6A" w:rsidP="00551F6A">
            <w:pPr>
              <w:rPr>
                <w:color w:val="000000"/>
                <w:sz w:val="22"/>
                <w:szCs w:val="22"/>
              </w:rPr>
            </w:pPr>
          </w:p>
        </w:tc>
        <w:tc>
          <w:tcPr>
            <w:tcW w:w="933" w:type="dxa"/>
            <w:shd w:val="clear" w:color="auto" w:fill="auto"/>
            <w:noWrap/>
            <w:vAlign w:val="bottom"/>
            <w:hideMark/>
          </w:tcPr>
          <w:p w14:paraId="388B590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4E3BC68" w14:textId="77777777" w:rsidR="00551F6A" w:rsidRPr="00CD53B8" w:rsidRDefault="00551F6A" w:rsidP="00551F6A">
            <w:pPr>
              <w:jc w:val="right"/>
              <w:rPr>
                <w:color w:val="000000"/>
                <w:sz w:val="22"/>
                <w:szCs w:val="22"/>
              </w:rPr>
            </w:pPr>
          </w:p>
        </w:tc>
        <w:tc>
          <w:tcPr>
            <w:tcW w:w="799" w:type="dxa"/>
            <w:vAlign w:val="bottom"/>
          </w:tcPr>
          <w:p w14:paraId="3FBFD193" w14:textId="77777777" w:rsidR="00551F6A" w:rsidRPr="00CD53B8" w:rsidRDefault="00551F6A" w:rsidP="00551F6A">
            <w:pPr>
              <w:jc w:val="right"/>
              <w:rPr>
                <w:color w:val="000000"/>
                <w:sz w:val="22"/>
                <w:szCs w:val="22"/>
              </w:rPr>
            </w:pPr>
          </w:p>
        </w:tc>
        <w:tc>
          <w:tcPr>
            <w:tcW w:w="1091" w:type="dxa"/>
            <w:vAlign w:val="bottom"/>
          </w:tcPr>
          <w:p w14:paraId="3CD7CE8B" w14:textId="77777777" w:rsidR="00551F6A" w:rsidRPr="00CD53B8" w:rsidRDefault="00551F6A" w:rsidP="00551F6A">
            <w:pPr>
              <w:jc w:val="right"/>
              <w:rPr>
                <w:color w:val="000000"/>
                <w:sz w:val="22"/>
                <w:szCs w:val="22"/>
              </w:rPr>
            </w:pPr>
          </w:p>
        </w:tc>
        <w:tc>
          <w:tcPr>
            <w:tcW w:w="810" w:type="dxa"/>
            <w:vAlign w:val="bottom"/>
          </w:tcPr>
          <w:p w14:paraId="3E1B71AE" w14:textId="77777777" w:rsidR="00551F6A" w:rsidRPr="00CD53B8" w:rsidRDefault="00551F6A" w:rsidP="00551F6A">
            <w:pPr>
              <w:jc w:val="right"/>
              <w:rPr>
                <w:color w:val="000000"/>
                <w:sz w:val="22"/>
                <w:szCs w:val="22"/>
              </w:rPr>
            </w:pPr>
          </w:p>
        </w:tc>
        <w:tc>
          <w:tcPr>
            <w:tcW w:w="1080" w:type="dxa"/>
            <w:shd w:val="clear" w:color="auto" w:fill="auto"/>
            <w:vAlign w:val="bottom"/>
          </w:tcPr>
          <w:p w14:paraId="3DE4E91E" w14:textId="77777777" w:rsidR="00551F6A" w:rsidRPr="00CD53B8" w:rsidRDefault="00551F6A" w:rsidP="00551F6A">
            <w:pPr>
              <w:jc w:val="right"/>
              <w:rPr>
                <w:color w:val="000000"/>
                <w:sz w:val="22"/>
                <w:szCs w:val="22"/>
              </w:rPr>
            </w:pPr>
          </w:p>
        </w:tc>
        <w:tc>
          <w:tcPr>
            <w:tcW w:w="720" w:type="dxa"/>
            <w:shd w:val="clear" w:color="auto" w:fill="auto"/>
            <w:vAlign w:val="bottom"/>
          </w:tcPr>
          <w:p w14:paraId="11CFF3A0" w14:textId="77777777" w:rsidR="00551F6A" w:rsidRPr="00CD53B8" w:rsidRDefault="00551F6A" w:rsidP="00551F6A">
            <w:pPr>
              <w:jc w:val="right"/>
              <w:rPr>
                <w:color w:val="000000"/>
                <w:sz w:val="22"/>
                <w:szCs w:val="22"/>
              </w:rPr>
            </w:pPr>
          </w:p>
        </w:tc>
        <w:tc>
          <w:tcPr>
            <w:tcW w:w="1080" w:type="dxa"/>
            <w:shd w:val="clear" w:color="auto" w:fill="auto"/>
            <w:vAlign w:val="bottom"/>
          </w:tcPr>
          <w:p w14:paraId="71C1FECA" w14:textId="77777777" w:rsidR="00551F6A" w:rsidRPr="00CD53B8" w:rsidRDefault="00551F6A" w:rsidP="00551F6A">
            <w:pPr>
              <w:jc w:val="right"/>
              <w:rPr>
                <w:color w:val="000000"/>
                <w:sz w:val="22"/>
                <w:szCs w:val="22"/>
              </w:rPr>
            </w:pPr>
          </w:p>
        </w:tc>
      </w:tr>
      <w:tr w:rsidR="00551F6A" w:rsidRPr="00CD53B8" w14:paraId="26C7F315" w14:textId="77777777" w:rsidTr="000A19AC">
        <w:trPr>
          <w:trHeight w:val="20"/>
        </w:trPr>
        <w:tc>
          <w:tcPr>
            <w:tcW w:w="1260" w:type="dxa"/>
            <w:shd w:val="clear" w:color="auto" w:fill="auto"/>
            <w:noWrap/>
            <w:vAlign w:val="bottom"/>
            <w:hideMark/>
          </w:tcPr>
          <w:p w14:paraId="6F018D11" w14:textId="77777777" w:rsidR="00551F6A" w:rsidRPr="00CD53B8" w:rsidRDefault="00551F6A" w:rsidP="00551F6A">
            <w:pPr>
              <w:rPr>
                <w:sz w:val="22"/>
                <w:szCs w:val="22"/>
              </w:rPr>
            </w:pPr>
          </w:p>
        </w:tc>
        <w:tc>
          <w:tcPr>
            <w:tcW w:w="2070" w:type="dxa"/>
            <w:shd w:val="clear" w:color="auto" w:fill="auto"/>
            <w:vAlign w:val="bottom"/>
            <w:hideMark/>
          </w:tcPr>
          <w:p w14:paraId="298DADED" w14:textId="77777777" w:rsidR="00551F6A" w:rsidRPr="00CD53B8" w:rsidRDefault="00551F6A" w:rsidP="00551F6A">
            <w:pPr>
              <w:jc w:val="right"/>
              <w:rPr>
                <w:sz w:val="22"/>
                <w:szCs w:val="22"/>
              </w:rPr>
            </w:pPr>
            <w:r w:rsidRPr="00CD53B8">
              <w:rPr>
                <w:color w:val="222222"/>
                <w:sz w:val="22"/>
                <w:szCs w:val="22"/>
              </w:rPr>
              <w:t>Achilidae</w:t>
            </w:r>
            <w:r w:rsidRPr="00CD53B8">
              <w:rPr>
                <w:color w:val="222222"/>
                <w:sz w:val="22"/>
                <w:szCs w:val="22"/>
                <w:shd w:val="clear" w:color="auto" w:fill="FFFFFF"/>
              </w:rPr>
              <w:sym w:font="Symbol" w:char="F0C4"/>
            </w:r>
          </w:p>
        </w:tc>
        <w:tc>
          <w:tcPr>
            <w:tcW w:w="3567" w:type="dxa"/>
            <w:shd w:val="clear" w:color="auto" w:fill="auto"/>
            <w:noWrap/>
            <w:vAlign w:val="bottom"/>
            <w:hideMark/>
          </w:tcPr>
          <w:p w14:paraId="3B56348A" w14:textId="77777777" w:rsidR="00551F6A" w:rsidRPr="00CD53B8" w:rsidRDefault="00551F6A" w:rsidP="00551F6A">
            <w:pPr>
              <w:rPr>
                <w:color w:val="222222"/>
                <w:sz w:val="22"/>
                <w:szCs w:val="22"/>
              </w:rPr>
            </w:pPr>
          </w:p>
        </w:tc>
        <w:tc>
          <w:tcPr>
            <w:tcW w:w="933" w:type="dxa"/>
            <w:shd w:val="clear" w:color="auto" w:fill="auto"/>
            <w:noWrap/>
            <w:vAlign w:val="bottom"/>
            <w:hideMark/>
          </w:tcPr>
          <w:p w14:paraId="752A6AF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757A2CF" w14:textId="77777777" w:rsidR="00551F6A" w:rsidRPr="00CD53B8" w:rsidRDefault="00551F6A" w:rsidP="00551F6A">
            <w:pPr>
              <w:jc w:val="right"/>
              <w:rPr>
                <w:color w:val="000000"/>
                <w:sz w:val="22"/>
                <w:szCs w:val="22"/>
              </w:rPr>
            </w:pPr>
          </w:p>
        </w:tc>
        <w:tc>
          <w:tcPr>
            <w:tcW w:w="799" w:type="dxa"/>
            <w:vAlign w:val="bottom"/>
          </w:tcPr>
          <w:p w14:paraId="780DC7DF" w14:textId="77777777" w:rsidR="00551F6A" w:rsidRPr="00CD53B8" w:rsidRDefault="00551F6A" w:rsidP="00551F6A">
            <w:pPr>
              <w:jc w:val="right"/>
              <w:rPr>
                <w:color w:val="000000"/>
                <w:sz w:val="22"/>
                <w:szCs w:val="22"/>
              </w:rPr>
            </w:pPr>
          </w:p>
        </w:tc>
        <w:tc>
          <w:tcPr>
            <w:tcW w:w="1091" w:type="dxa"/>
            <w:vAlign w:val="bottom"/>
          </w:tcPr>
          <w:p w14:paraId="43B9ACC6" w14:textId="77777777" w:rsidR="00551F6A" w:rsidRPr="00CD53B8" w:rsidRDefault="00551F6A" w:rsidP="00551F6A">
            <w:pPr>
              <w:jc w:val="right"/>
              <w:rPr>
                <w:color w:val="000000"/>
                <w:sz w:val="22"/>
                <w:szCs w:val="22"/>
              </w:rPr>
            </w:pPr>
          </w:p>
        </w:tc>
        <w:tc>
          <w:tcPr>
            <w:tcW w:w="810" w:type="dxa"/>
            <w:vAlign w:val="bottom"/>
          </w:tcPr>
          <w:p w14:paraId="4525FE06" w14:textId="77777777" w:rsidR="00551F6A" w:rsidRPr="00CD53B8" w:rsidRDefault="00551F6A" w:rsidP="00551F6A">
            <w:pPr>
              <w:jc w:val="right"/>
              <w:rPr>
                <w:color w:val="000000"/>
                <w:sz w:val="22"/>
                <w:szCs w:val="22"/>
              </w:rPr>
            </w:pPr>
          </w:p>
        </w:tc>
        <w:tc>
          <w:tcPr>
            <w:tcW w:w="1080" w:type="dxa"/>
            <w:shd w:val="clear" w:color="auto" w:fill="auto"/>
            <w:vAlign w:val="bottom"/>
          </w:tcPr>
          <w:p w14:paraId="5D8EFAB4" w14:textId="77777777" w:rsidR="00551F6A" w:rsidRPr="00CD53B8" w:rsidRDefault="00551F6A" w:rsidP="00551F6A">
            <w:pPr>
              <w:jc w:val="right"/>
              <w:rPr>
                <w:color w:val="000000"/>
                <w:sz w:val="22"/>
                <w:szCs w:val="22"/>
              </w:rPr>
            </w:pPr>
          </w:p>
        </w:tc>
        <w:tc>
          <w:tcPr>
            <w:tcW w:w="720" w:type="dxa"/>
            <w:shd w:val="clear" w:color="auto" w:fill="auto"/>
            <w:vAlign w:val="bottom"/>
          </w:tcPr>
          <w:p w14:paraId="5134B304" w14:textId="77777777" w:rsidR="00551F6A" w:rsidRPr="00CD53B8" w:rsidRDefault="00551F6A" w:rsidP="00551F6A">
            <w:pPr>
              <w:jc w:val="right"/>
              <w:rPr>
                <w:color w:val="000000"/>
                <w:sz w:val="22"/>
                <w:szCs w:val="22"/>
              </w:rPr>
            </w:pPr>
          </w:p>
        </w:tc>
        <w:tc>
          <w:tcPr>
            <w:tcW w:w="1080" w:type="dxa"/>
            <w:shd w:val="clear" w:color="auto" w:fill="auto"/>
            <w:vAlign w:val="bottom"/>
          </w:tcPr>
          <w:p w14:paraId="6DC4824F" w14:textId="77777777" w:rsidR="00551F6A" w:rsidRPr="00CD53B8" w:rsidRDefault="00551F6A" w:rsidP="00551F6A">
            <w:pPr>
              <w:jc w:val="right"/>
              <w:rPr>
                <w:color w:val="000000"/>
                <w:sz w:val="22"/>
                <w:szCs w:val="22"/>
              </w:rPr>
            </w:pPr>
          </w:p>
        </w:tc>
      </w:tr>
      <w:tr w:rsidR="00551F6A" w:rsidRPr="00CD53B8" w14:paraId="751450AF" w14:textId="77777777" w:rsidTr="000A19AC">
        <w:trPr>
          <w:trHeight w:val="20"/>
        </w:trPr>
        <w:tc>
          <w:tcPr>
            <w:tcW w:w="1260" w:type="dxa"/>
            <w:shd w:val="clear" w:color="auto" w:fill="auto"/>
            <w:noWrap/>
            <w:vAlign w:val="bottom"/>
            <w:hideMark/>
          </w:tcPr>
          <w:p w14:paraId="5FC53323" w14:textId="77777777" w:rsidR="00551F6A" w:rsidRPr="00CD53B8" w:rsidRDefault="00551F6A" w:rsidP="00551F6A">
            <w:pPr>
              <w:rPr>
                <w:sz w:val="22"/>
                <w:szCs w:val="22"/>
              </w:rPr>
            </w:pPr>
          </w:p>
        </w:tc>
        <w:tc>
          <w:tcPr>
            <w:tcW w:w="2070" w:type="dxa"/>
            <w:shd w:val="clear" w:color="auto" w:fill="auto"/>
            <w:vAlign w:val="bottom"/>
            <w:hideMark/>
          </w:tcPr>
          <w:p w14:paraId="2B479CA2" w14:textId="77777777" w:rsidR="00551F6A" w:rsidRPr="00CD53B8" w:rsidRDefault="00551F6A" w:rsidP="00551F6A">
            <w:pPr>
              <w:jc w:val="right"/>
              <w:rPr>
                <w:sz w:val="22"/>
                <w:szCs w:val="22"/>
              </w:rPr>
            </w:pPr>
            <w:r w:rsidRPr="00CD53B8">
              <w:rPr>
                <w:color w:val="000000"/>
                <w:sz w:val="22"/>
                <w:szCs w:val="22"/>
              </w:rPr>
              <w:t xml:space="preserve">Anthocoridae </w:t>
            </w:r>
            <w:r w:rsidRPr="00CD53B8">
              <w:rPr>
                <w:color w:val="222222"/>
                <w:sz w:val="22"/>
                <w:szCs w:val="22"/>
                <w:shd w:val="clear" w:color="auto" w:fill="FFFFFF"/>
              </w:rPr>
              <w:t>†</w:t>
            </w:r>
          </w:p>
        </w:tc>
        <w:tc>
          <w:tcPr>
            <w:tcW w:w="3567" w:type="dxa"/>
            <w:shd w:val="clear" w:color="auto" w:fill="auto"/>
            <w:noWrap/>
            <w:vAlign w:val="bottom"/>
            <w:hideMark/>
          </w:tcPr>
          <w:p w14:paraId="7550C14C" w14:textId="77777777" w:rsidR="00551F6A" w:rsidRPr="00CD53B8" w:rsidRDefault="00551F6A" w:rsidP="00551F6A">
            <w:pPr>
              <w:rPr>
                <w:color w:val="000000"/>
                <w:sz w:val="22"/>
                <w:szCs w:val="22"/>
              </w:rPr>
            </w:pPr>
          </w:p>
        </w:tc>
        <w:tc>
          <w:tcPr>
            <w:tcW w:w="933" w:type="dxa"/>
            <w:shd w:val="clear" w:color="auto" w:fill="auto"/>
            <w:noWrap/>
            <w:vAlign w:val="bottom"/>
            <w:hideMark/>
          </w:tcPr>
          <w:p w14:paraId="361487A2"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CA4119D" w14:textId="77777777" w:rsidR="00551F6A" w:rsidRPr="00CD53B8" w:rsidRDefault="00551F6A" w:rsidP="00551F6A">
            <w:pPr>
              <w:jc w:val="right"/>
              <w:rPr>
                <w:color w:val="000000"/>
                <w:sz w:val="22"/>
                <w:szCs w:val="22"/>
              </w:rPr>
            </w:pPr>
          </w:p>
        </w:tc>
        <w:tc>
          <w:tcPr>
            <w:tcW w:w="799" w:type="dxa"/>
            <w:vAlign w:val="bottom"/>
          </w:tcPr>
          <w:p w14:paraId="4D44A3FA" w14:textId="77777777" w:rsidR="00551F6A" w:rsidRPr="00CD53B8" w:rsidRDefault="00551F6A" w:rsidP="00551F6A">
            <w:pPr>
              <w:jc w:val="right"/>
              <w:rPr>
                <w:color w:val="000000"/>
                <w:sz w:val="22"/>
                <w:szCs w:val="22"/>
              </w:rPr>
            </w:pPr>
          </w:p>
        </w:tc>
        <w:tc>
          <w:tcPr>
            <w:tcW w:w="1091" w:type="dxa"/>
            <w:vAlign w:val="bottom"/>
          </w:tcPr>
          <w:p w14:paraId="5D5395E5" w14:textId="77777777" w:rsidR="00551F6A" w:rsidRPr="00CD53B8" w:rsidRDefault="00551F6A" w:rsidP="00551F6A">
            <w:pPr>
              <w:jc w:val="right"/>
              <w:rPr>
                <w:color w:val="000000"/>
                <w:sz w:val="22"/>
                <w:szCs w:val="22"/>
              </w:rPr>
            </w:pPr>
          </w:p>
        </w:tc>
        <w:tc>
          <w:tcPr>
            <w:tcW w:w="810" w:type="dxa"/>
            <w:vAlign w:val="bottom"/>
          </w:tcPr>
          <w:p w14:paraId="6AAA577E" w14:textId="77777777" w:rsidR="00551F6A" w:rsidRPr="00CD53B8" w:rsidRDefault="00551F6A" w:rsidP="00551F6A">
            <w:pPr>
              <w:jc w:val="right"/>
              <w:rPr>
                <w:color w:val="000000"/>
                <w:sz w:val="22"/>
                <w:szCs w:val="22"/>
              </w:rPr>
            </w:pPr>
          </w:p>
        </w:tc>
        <w:tc>
          <w:tcPr>
            <w:tcW w:w="1080" w:type="dxa"/>
            <w:shd w:val="clear" w:color="auto" w:fill="auto"/>
            <w:vAlign w:val="bottom"/>
          </w:tcPr>
          <w:p w14:paraId="23EB6CCB" w14:textId="77777777" w:rsidR="00551F6A" w:rsidRPr="00CD53B8" w:rsidRDefault="00551F6A" w:rsidP="00551F6A">
            <w:pPr>
              <w:jc w:val="right"/>
              <w:rPr>
                <w:color w:val="000000"/>
                <w:sz w:val="22"/>
                <w:szCs w:val="22"/>
              </w:rPr>
            </w:pPr>
          </w:p>
        </w:tc>
        <w:tc>
          <w:tcPr>
            <w:tcW w:w="720" w:type="dxa"/>
            <w:shd w:val="clear" w:color="auto" w:fill="auto"/>
            <w:vAlign w:val="bottom"/>
          </w:tcPr>
          <w:p w14:paraId="19B9706E" w14:textId="77777777" w:rsidR="00551F6A" w:rsidRPr="00CD53B8" w:rsidRDefault="00551F6A" w:rsidP="00551F6A">
            <w:pPr>
              <w:jc w:val="right"/>
              <w:rPr>
                <w:color w:val="000000"/>
                <w:sz w:val="22"/>
                <w:szCs w:val="22"/>
              </w:rPr>
            </w:pPr>
          </w:p>
        </w:tc>
        <w:tc>
          <w:tcPr>
            <w:tcW w:w="1080" w:type="dxa"/>
            <w:shd w:val="clear" w:color="auto" w:fill="auto"/>
            <w:vAlign w:val="bottom"/>
          </w:tcPr>
          <w:p w14:paraId="7A1AE6C7" w14:textId="77777777" w:rsidR="00551F6A" w:rsidRPr="00CD53B8" w:rsidRDefault="00551F6A" w:rsidP="00551F6A">
            <w:pPr>
              <w:jc w:val="right"/>
              <w:rPr>
                <w:color w:val="000000"/>
                <w:sz w:val="22"/>
                <w:szCs w:val="22"/>
              </w:rPr>
            </w:pPr>
          </w:p>
        </w:tc>
      </w:tr>
      <w:tr w:rsidR="00551F6A" w:rsidRPr="00CD53B8" w14:paraId="091E5F6D" w14:textId="77777777" w:rsidTr="000A19AC">
        <w:trPr>
          <w:trHeight w:val="20"/>
        </w:trPr>
        <w:tc>
          <w:tcPr>
            <w:tcW w:w="1260" w:type="dxa"/>
            <w:shd w:val="clear" w:color="auto" w:fill="auto"/>
            <w:noWrap/>
            <w:vAlign w:val="bottom"/>
            <w:hideMark/>
          </w:tcPr>
          <w:p w14:paraId="27683519" w14:textId="77777777" w:rsidR="00551F6A" w:rsidRPr="00CD53B8" w:rsidRDefault="00551F6A" w:rsidP="00551F6A">
            <w:pPr>
              <w:rPr>
                <w:sz w:val="22"/>
                <w:szCs w:val="22"/>
              </w:rPr>
            </w:pPr>
          </w:p>
        </w:tc>
        <w:tc>
          <w:tcPr>
            <w:tcW w:w="2070" w:type="dxa"/>
            <w:shd w:val="clear" w:color="auto" w:fill="auto"/>
            <w:vAlign w:val="bottom"/>
            <w:hideMark/>
          </w:tcPr>
          <w:p w14:paraId="63C9CCBB" w14:textId="77777777" w:rsidR="00551F6A" w:rsidRPr="00CD53B8" w:rsidRDefault="00551F6A" w:rsidP="00551F6A">
            <w:pPr>
              <w:jc w:val="right"/>
              <w:rPr>
                <w:sz w:val="22"/>
                <w:szCs w:val="22"/>
              </w:rPr>
            </w:pPr>
            <w:r w:rsidRPr="00CD53B8">
              <w:rPr>
                <w:color w:val="000000"/>
                <w:sz w:val="22"/>
                <w:szCs w:val="22"/>
              </w:rPr>
              <w:t>Aphididae</w:t>
            </w:r>
            <w:r w:rsidRPr="00CD53B8">
              <w:rPr>
                <w:bCs/>
                <w:i/>
                <w:color w:val="000000" w:themeColor="text1"/>
                <w:sz w:val="22"/>
                <w:szCs w:val="22"/>
              </w:rPr>
              <w:t>*</w:t>
            </w:r>
          </w:p>
        </w:tc>
        <w:tc>
          <w:tcPr>
            <w:tcW w:w="3567" w:type="dxa"/>
            <w:shd w:val="clear" w:color="auto" w:fill="auto"/>
            <w:noWrap/>
            <w:vAlign w:val="bottom"/>
            <w:hideMark/>
          </w:tcPr>
          <w:p w14:paraId="4FC01B2B" w14:textId="77777777" w:rsidR="00551F6A" w:rsidRPr="00CD53B8" w:rsidRDefault="00551F6A" w:rsidP="00551F6A">
            <w:pPr>
              <w:rPr>
                <w:color w:val="000000"/>
                <w:sz w:val="22"/>
                <w:szCs w:val="22"/>
              </w:rPr>
            </w:pPr>
          </w:p>
        </w:tc>
        <w:tc>
          <w:tcPr>
            <w:tcW w:w="933" w:type="dxa"/>
            <w:shd w:val="clear" w:color="auto" w:fill="auto"/>
            <w:noWrap/>
            <w:vAlign w:val="bottom"/>
            <w:hideMark/>
          </w:tcPr>
          <w:p w14:paraId="17DF166B" w14:textId="77777777" w:rsidR="00551F6A" w:rsidRPr="00CD53B8" w:rsidRDefault="00551F6A" w:rsidP="00551F6A">
            <w:pPr>
              <w:jc w:val="right"/>
              <w:rPr>
                <w:color w:val="000000"/>
                <w:sz w:val="22"/>
                <w:szCs w:val="22"/>
              </w:rPr>
            </w:pPr>
            <w:r w:rsidRPr="00CD53B8">
              <w:rPr>
                <w:color w:val="000000"/>
                <w:sz w:val="22"/>
                <w:szCs w:val="22"/>
              </w:rPr>
              <w:t>34</w:t>
            </w:r>
          </w:p>
        </w:tc>
        <w:tc>
          <w:tcPr>
            <w:tcW w:w="1080" w:type="dxa"/>
            <w:shd w:val="clear" w:color="auto" w:fill="auto"/>
            <w:noWrap/>
            <w:vAlign w:val="bottom"/>
            <w:hideMark/>
          </w:tcPr>
          <w:p w14:paraId="646BB985" w14:textId="77777777" w:rsidR="00551F6A" w:rsidRPr="00CD53B8" w:rsidRDefault="00551F6A" w:rsidP="00551F6A">
            <w:pPr>
              <w:jc w:val="right"/>
              <w:rPr>
                <w:color w:val="000000"/>
                <w:sz w:val="22"/>
                <w:szCs w:val="22"/>
              </w:rPr>
            </w:pPr>
          </w:p>
        </w:tc>
        <w:tc>
          <w:tcPr>
            <w:tcW w:w="799" w:type="dxa"/>
            <w:vAlign w:val="bottom"/>
          </w:tcPr>
          <w:p w14:paraId="13B91B6E" w14:textId="77777777" w:rsidR="00551F6A" w:rsidRPr="00CD53B8" w:rsidRDefault="00551F6A" w:rsidP="00551F6A">
            <w:pPr>
              <w:jc w:val="right"/>
              <w:rPr>
                <w:color w:val="000000"/>
                <w:sz w:val="22"/>
                <w:szCs w:val="22"/>
              </w:rPr>
            </w:pPr>
            <w:r w:rsidRPr="00CD53B8">
              <w:rPr>
                <w:color w:val="000000"/>
                <w:sz w:val="22"/>
                <w:szCs w:val="22"/>
              </w:rPr>
              <w:t>29</w:t>
            </w:r>
          </w:p>
        </w:tc>
        <w:tc>
          <w:tcPr>
            <w:tcW w:w="1091" w:type="dxa"/>
            <w:vAlign w:val="bottom"/>
          </w:tcPr>
          <w:p w14:paraId="3F5E04F5" w14:textId="77777777" w:rsidR="00551F6A" w:rsidRPr="00CD53B8" w:rsidRDefault="00551F6A" w:rsidP="00551F6A">
            <w:pPr>
              <w:jc w:val="right"/>
              <w:rPr>
                <w:color w:val="000000"/>
                <w:sz w:val="22"/>
                <w:szCs w:val="22"/>
              </w:rPr>
            </w:pPr>
          </w:p>
        </w:tc>
        <w:tc>
          <w:tcPr>
            <w:tcW w:w="810" w:type="dxa"/>
            <w:vAlign w:val="bottom"/>
          </w:tcPr>
          <w:p w14:paraId="14F0F51C" w14:textId="77777777" w:rsidR="00551F6A" w:rsidRPr="00CD53B8" w:rsidRDefault="00551F6A" w:rsidP="00551F6A">
            <w:pPr>
              <w:jc w:val="right"/>
              <w:rPr>
                <w:color w:val="000000"/>
                <w:sz w:val="22"/>
                <w:szCs w:val="22"/>
              </w:rPr>
            </w:pPr>
          </w:p>
        </w:tc>
        <w:tc>
          <w:tcPr>
            <w:tcW w:w="1080" w:type="dxa"/>
            <w:shd w:val="clear" w:color="auto" w:fill="auto"/>
            <w:vAlign w:val="bottom"/>
          </w:tcPr>
          <w:p w14:paraId="7AF7FF4C" w14:textId="77777777" w:rsidR="00551F6A" w:rsidRPr="00CD53B8" w:rsidRDefault="00551F6A" w:rsidP="00551F6A">
            <w:pPr>
              <w:jc w:val="right"/>
              <w:rPr>
                <w:color w:val="000000"/>
                <w:sz w:val="22"/>
                <w:szCs w:val="22"/>
              </w:rPr>
            </w:pPr>
          </w:p>
        </w:tc>
        <w:tc>
          <w:tcPr>
            <w:tcW w:w="720" w:type="dxa"/>
            <w:shd w:val="clear" w:color="auto" w:fill="auto"/>
            <w:vAlign w:val="bottom"/>
          </w:tcPr>
          <w:p w14:paraId="1709F56E" w14:textId="77777777" w:rsidR="00551F6A" w:rsidRPr="00CD53B8" w:rsidRDefault="00551F6A" w:rsidP="00551F6A">
            <w:pPr>
              <w:jc w:val="right"/>
              <w:rPr>
                <w:color w:val="000000"/>
                <w:sz w:val="22"/>
                <w:szCs w:val="22"/>
              </w:rPr>
            </w:pPr>
          </w:p>
        </w:tc>
        <w:tc>
          <w:tcPr>
            <w:tcW w:w="1080" w:type="dxa"/>
            <w:shd w:val="clear" w:color="auto" w:fill="auto"/>
            <w:vAlign w:val="bottom"/>
          </w:tcPr>
          <w:p w14:paraId="7419494F" w14:textId="77777777" w:rsidR="00551F6A" w:rsidRPr="00CD53B8" w:rsidRDefault="00551F6A" w:rsidP="00551F6A">
            <w:pPr>
              <w:jc w:val="right"/>
              <w:rPr>
                <w:color w:val="000000"/>
                <w:sz w:val="22"/>
                <w:szCs w:val="22"/>
              </w:rPr>
            </w:pPr>
          </w:p>
        </w:tc>
      </w:tr>
      <w:tr w:rsidR="00551F6A" w:rsidRPr="00CD53B8" w14:paraId="38A34159" w14:textId="77777777" w:rsidTr="000A19AC">
        <w:trPr>
          <w:trHeight w:val="20"/>
        </w:trPr>
        <w:tc>
          <w:tcPr>
            <w:tcW w:w="1260" w:type="dxa"/>
            <w:shd w:val="clear" w:color="auto" w:fill="auto"/>
            <w:noWrap/>
            <w:vAlign w:val="bottom"/>
            <w:hideMark/>
          </w:tcPr>
          <w:p w14:paraId="6D3F98A9" w14:textId="77777777" w:rsidR="00551F6A" w:rsidRPr="00CD53B8" w:rsidRDefault="00551F6A" w:rsidP="00551F6A">
            <w:pPr>
              <w:rPr>
                <w:sz w:val="22"/>
                <w:szCs w:val="22"/>
              </w:rPr>
            </w:pPr>
          </w:p>
        </w:tc>
        <w:tc>
          <w:tcPr>
            <w:tcW w:w="2070" w:type="dxa"/>
            <w:shd w:val="clear" w:color="auto" w:fill="auto"/>
            <w:vAlign w:val="bottom"/>
            <w:hideMark/>
          </w:tcPr>
          <w:p w14:paraId="3BD070D9" w14:textId="77777777" w:rsidR="00551F6A" w:rsidRPr="00CD53B8" w:rsidRDefault="00551F6A" w:rsidP="00551F6A">
            <w:pPr>
              <w:jc w:val="right"/>
              <w:rPr>
                <w:sz w:val="22"/>
                <w:szCs w:val="22"/>
              </w:rPr>
            </w:pPr>
            <w:r w:rsidRPr="00CD53B8">
              <w:rPr>
                <w:color w:val="000000"/>
                <w:sz w:val="22"/>
                <w:szCs w:val="22"/>
              </w:rPr>
              <w:t xml:space="preserve">Berytidae </w:t>
            </w:r>
            <w:r w:rsidRPr="00CD53B8">
              <w:rPr>
                <w:color w:val="222222"/>
                <w:sz w:val="22"/>
                <w:szCs w:val="22"/>
                <w:shd w:val="clear" w:color="auto" w:fill="FFFFFF"/>
              </w:rPr>
              <w:t>†</w:t>
            </w:r>
          </w:p>
        </w:tc>
        <w:tc>
          <w:tcPr>
            <w:tcW w:w="3567" w:type="dxa"/>
            <w:shd w:val="clear" w:color="auto" w:fill="auto"/>
            <w:noWrap/>
            <w:vAlign w:val="bottom"/>
            <w:hideMark/>
          </w:tcPr>
          <w:p w14:paraId="46860C93" w14:textId="77777777" w:rsidR="00551F6A" w:rsidRPr="00CD53B8" w:rsidRDefault="00551F6A" w:rsidP="00551F6A">
            <w:pPr>
              <w:rPr>
                <w:color w:val="000000"/>
                <w:sz w:val="22"/>
                <w:szCs w:val="22"/>
              </w:rPr>
            </w:pPr>
          </w:p>
        </w:tc>
        <w:tc>
          <w:tcPr>
            <w:tcW w:w="933" w:type="dxa"/>
            <w:shd w:val="clear" w:color="auto" w:fill="auto"/>
            <w:noWrap/>
            <w:vAlign w:val="bottom"/>
            <w:hideMark/>
          </w:tcPr>
          <w:p w14:paraId="1F9D31C8"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6C8B78FB" w14:textId="77777777" w:rsidR="00551F6A" w:rsidRPr="00CD53B8" w:rsidRDefault="00551F6A" w:rsidP="00551F6A">
            <w:pPr>
              <w:jc w:val="right"/>
              <w:rPr>
                <w:color w:val="000000"/>
                <w:sz w:val="22"/>
                <w:szCs w:val="22"/>
              </w:rPr>
            </w:pPr>
          </w:p>
        </w:tc>
        <w:tc>
          <w:tcPr>
            <w:tcW w:w="799" w:type="dxa"/>
            <w:vAlign w:val="bottom"/>
          </w:tcPr>
          <w:p w14:paraId="3DAD1F48"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91" w:type="dxa"/>
            <w:vAlign w:val="bottom"/>
          </w:tcPr>
          <w:p w14:paraId="3595EECA" w14:textId="77777777" w:rsidR="00551F6A" w:rsidRPr="00CD53B8" w:rsidRDefault="00551F6A" w:rsidP="00551F6A">
            <w:pPr>
              <w:jc w:val="right"/>
              <w:rPr>
                <w:color w:val="000000"/>
                <w:sz w:val="22"/>
                <w:szCs w:val="22"/>
              </w:rPr>
            </w:pPr>
          </w:p>
        </w:tc>
        <w:tc>
          <w:tcPr>
            <w:tcW w:w="810" w:type="dxa"/>
            <w:vAlign w:val="bottom"/>
          </w:tcPr>
          <w:p w14:paraId="53F688DC" w14:textId="77777777" w:rsidR="00551F6A" w:rsidRPr="00CD53B8" w:rsidRDefault="00551F6A" w:rsidP="00551F6A">
            <w:pPr>
              <w:jc w:val="right"/>
              <w:rPr>
                <w:color w:val="000000"/>
                <w:sz w:val="22"/>
                <w:szCs w:val="22"/>
              </w:rPr>
            </w:pPr>
          </w:p>
        </w:tc>
        <w:tc>
          <w:tcPr>
            <w:tcW w:w="1080" w:type="dxa"/>
            <w:shd w:val="clear" w:color="auto" w:fill="auto"/>
            <w:vAlign w:val="bottom"/>
          </w:tcPr>
          <w:p w14:paraId="33ED32B8" w14:textId="77777777" w:rsidR="00551F6A" w:rsidRPr="00CD53B8" w:rsidRDefault="00551F6A" w:rsidP="00551F6A">
            <w:pPr>
              <w:jc w:val="right"/>
              <w:rPr>
                <w:color w:val="000000"/>
                <w:sz w:val="22"/>
                <w:szCs w:val="22"/>
              </w:rPr>
            </w:pPr>
          </w:p>
        </w:tc>
        <w:tc>
          <w:tcPr>
            <w:tcW w:w="720" w:type="dxa"/>
            <w:shd w:val="clear" w:color="auto" w:fill="auto"/>
            <w:vAlign w:val="bottom"/>
          </w:tcPr>
          <w:p w14:paraId="2DBF8BAB" w14:textId="77777777" w:rsidR="00551F6A" w:rsidRPr="00CD53B8" w:rsidRDefault="00551F6A" w:rsidP="00551F6A">
            <w:pPr>
              <w:jc w:val="right"/>
              <w:rPr>
                <w:color w:val="000000"/>
                <w:sz w:val="22"/>
                <w:szCs w:val="22"/>
              </w:rPr>
            </w:pPr>
          </w:p>
        </w:tc>
        <w:tc>
          <w:tcPr>
            <w:tcW w:w="1080" w:type="dxa"/>
            <w:shd w:val="clear" w:color="auto" w:fill="auto"/>
            <w:vAlign w:val="bottom"/>
          </w:tcPr>
          <w:p w14:paraId="285DFC42" w14:textId="77777777" w:rsidR="00551F6A" w:rsidRPr="00CD53B8" w:rsidRDefault="00551F6A" w:rsidP="00551F6A">
            <w:pPr>
              <w:jc w:val="right"/>
              <w:rPr>
                <w:color w:val="000000"/>
                <w:sz w:val="22"/>
                <w:szCs w:val="22"/>
              </w:rPr>
            </w:pPr>
          </w:p>
        </w:tc>
      </w:tr>
      <w:tr w:rsidR="00551F6A" w:rsidRPr="00CD53B8" w14:paraId="5338E698" w14:textId="77777777" w:rsidTr="000A19AC">
        <w:trPr>
          <w:trHeight w:val="20"/>
        </w:trPr>
        <w:tc>
          <w:tcPr>
            <w:tcW w:w="1260" w:type="dxa"/>
            <w:shd w:val="clear" w:color="auto" w:fill="auto"/>
            <w:noWrap/>
            <w:vAlign w:val="bottom"/>
          </w:tcPr>
          <w:p w14:paraId="6A0ED736" w14:textId="77777777" w:rsidR="00551F6A" w:rsidRPr="00CD53B8" w:rsidRDefault="00551F6A" w:rsidP="00551F6A">
            <w:pPr>
              <w:rPr>
                <w:sz w:val="22"/>
                <w:szCs w:val="22"/>
              </w:rPr>
            </w:pPr>
          </w:p>
        </w:tc>
        <w:tc>
          <w:tcPr>
            <w:tcW w:w="2070" w:type="dxa"/>
            <w:shd w:val="clear" w:color="auto" w:fill="auto"/>
            <w:vAlign w:val="bottom"/>
          </w:tcPr>
          <w:p w14:paraId="56631153"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319C8DC5" w14:textId="77777777" w:rsidR="00551F6A" w:rsidRPr="00CD53B8" w:rsidRDefault="00551F6A" w:rsidP="00551F6A">
            <w:pPr>
              <w:rPr>
                <w:color w:val="000000"/>
                <w:sz w:val="22"/>
                <w:szCs w:val="22"/>
              </w:rPr>
            </w:pPr>
            <w:r w:rsidRPr="00CD53B8">
              <w:rPr>
                <w:color w:val="000000"/>
                <w:sz w:val="22"/>
                <w:szCs w:val="22"/>
              </w:rPr>
              <w:t>immature</w:t>
            </w:r>
          </w:p>
        </w:tc>
        <w:tc>
          <w:tcPr>
            <w:tcW w:w="933" w:type="dxa"/>
            <w:shd w:val="clear" w:color="auto" w:fill="auto"/>
            <w:noWrap/>
            <w:vAlign w:val="bottom"/>
          </w:tcPr>
          <w:p w14:paraId="5DF798A1"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EA73F10" w14:textId="77777777" w:rsidR="00551F6A" w:rsidRPr="00CD53B8" w:rsidRDefault="00551F6A" w:rsidP="00551F6A">
            <w:pPr>
              <w:jc w:val="right"/>
              <w:rPr>
                <w:color w:val="000000"/>
                <w:sz w:val="22"/>
                <w:szCs w:val="22"/>
              </w:rPr>
            </w:pPr>
          </w:p>
        </w:tc>
        <w:tc>
          <w:tcPr>
            <w:tcW w:w="799" w:type="dxa"/>
            <w:vAlign w:val="bottom"/>
          </w:tcPr>
          <w:p w14:paraId="712B3C33"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22B1663E" w14:textId="77777777" w:rsidR="00551F6A" w:rsidRPr="00CD53B8" w:rsidRDefault="00551F6A" w:rsidP="00551F6A">
            <w:pPr>
              <w:jc w:val="right"/>
              <w:rPr>
                <w:color w:val="000000"/>
                <w:sz w:val="22"/>
                <w:szCs w:val="22"/>
              </w:rPr>
            </w:pPr>
          </w:p>
        </w:tc>
        <w:tc>
          <w:tcPr>
            <w:tcW w:w="810" w:type="dxa"/>
            <w:vAlign w:val="bottom"/>
          </w:tcPr>
          <w:p w14:paraId="0AAC19CA" w14:textId="77777777" w:rsidR="00551F6A" w:rsidRPr="00CD53B8" w:rsidRDefault="00551F6A" w:rsidP="00551F6A">
            <w:pPr>
              <w:jc w:val="right"/>
              <w:rPr>
                <w:color w:val="000000"/>
                <w:sz w:val="22"/>
                <w:szCs w:val="22"/>
              </w:rPr>
            </w:pPr>
          </w:p>
        </w:tc>
        <w:tc>
          <w:tcPr>
            <w:tcW w:w="1080" w:type="dxa"/>
            <w:shd w:val="clear" w:color="auto" w:fill="auto"/>
            <w:vAlign w:val="bottom"/>
          </w:tcPr>
          <w:p w14:paraId="076615E1" w14:textId="77777777" w:rsidR="00551F6A" w:rsidRPr="00CD53B8" w:rsidRDefault="00551F6A" w:rsidP="00551F6A">
            <w:pPr>
              <w:jc w:val="right"/>
              <w:rPr>
                <w:color w:val="000000"/>
                <w:sz w:val="22"/>
                <w:szCs w:val="22"/>
              </w:rPr>
            </w:pPr>
          </w:p>
        </w:tc>
        <w:tc>
          <w:tcPr>
            <w:tcW w:w="720" w:type="dxa"/>
            <w:shd w:val="clear" w:color="auto" w:fill="auto"/>
            <w:vAlign w:val="bottom"/>
          </w:tcPr>
          <w:p w14:paraId="726214C1" w14:textId="77777777" w:rsidR="00551F6A" w:rsidRPr="00CD53B8" w:rsidRDefault="00551F6A" w:rsidP="00551F6A">
            <w:pPr>
              <w:jc w:val="right"/>
              <w:rPr>
                <w:color w:val="000000"/>
                <w:sz w:val="22"/>
                <w:szCs w:val="22"/>
              </w:rPr>
            </w:pPr>
          </w:p>
        </w:tc>
        <w:tc>
          <w:tcPr>
            <w:tcW w:w="1080" w:type="dxa"/>
            <w:shd w:val="clear" w:color="auto" w:fill="auto"/>
            <w:vAlign w:val="bottom"/>
          </w:tcPr>
          <w:p w14:paraId="37C31CE9" w14:textId="77777777" w:rsidR="00551F6A" w:rsidRPr="00CD53B8" w:rsidRDefault="00551F6A" w:rsidP="00551F6A">
            <w:pPr>
              <w:jc w:val="right"/>
              <w:rPr>
                <w:color w:val="000000"/>
                <w:sz w:val="22"/>
                <w:szCs w:val="22"/>
              </w:rPr>
            </w:pPr>
          </w:p>
        </w:tc>
      </w:tr>
      <w:tr w:rsidR="00551F6A" w:rsidRPr="00CD53B8" w14:paraId="5CD41DEC" w14:textId="77777777" w:rsidTr="000A19AC">
        <w:trPr>
          <w:trHeight w:val="20"/>
        </w:trPr>
        <w:tc>
          <w:tcPr>
            <w:tcW w:w="1260" w:type="dxa"/>
            <w:shd w:val="clear" w:color="auto" w:fill="auto"/>
            <w:noWrap/>
            <w:vAlign w:val="bottom"/>
            <w:hideMark/>
          </w:tcPr>
          <w:p w14:paraId="48F327CA" w14:textId="77777777" w:rsidR="00551F6A" w:rsidRPr="00CD53B8" w:rsidRDefault="00551F6A" w:rsidP="00551F6A">
            <w:pPr>
              <w:rPr>
                <w:sz w:val="22"/>
                <w:szCs w:val="22"/>
              </w:rPr>
            </w:pPr>
          </w:p>
        </w:tc>
        <w:tc>
          <w:tcPr>
            <w:tcW w:w="2070" w:type="dxa"/>
            <w:shd w:val="clear" w:color="auto" w:fill="auto"/>
            <w:vAlign w:val="bottom"/>
            <w:hideMark/>
          </w:tcPr>
          <w:p w14:paraId="334A50AB" w14:textId="77777777" w:rsidR="00551F6A" w:rsidRPr="00CD53B8" w:rsidRDefault="00551F6A" w:rsidP="00551F6A">
            <w:pPr>
              <w:jc w:val="right"/>
              <w:rPr>
                <w:sz w:val="22"/>
                <w:szCs w:val="22"/>
              </w:rPr>
            </w:pPr>
            <w:r w:rsidRPr="00CD53B8">
              <w:rPr>
                <w:color w:val="000000"/>
                <w:sz w:val="22"/>
                <w:szCs w:val="22"/>
              </w:rPr>
              <w:t>Cercopidae</w:t>
            </w:r>
            <w:r w:rsidRPr="00CD53B8">
              <w:rPr>
                <w:bCs/>
                <w:i/>
                <w:color w:val="000000" w:themeColor="text1"/>
                <w:sz w:val="22"/>
                <w:szCs w:val="22"/>
              </w:rPr>
              <w:t>*</w:t>
            </w:r>
          </w:p>
        </w:tc>
        <w:tc>
          <w:tcPr>
            <w:tcW w:w="3567" w:type="dxa"/>
            <w:shd w:val="clear" w:color="auto" w:fill="auto"/>
            <w:noWrap/>
            <w:vAlign w:val="bottom"/>
            <w:hideMark/>
          </w:tcPr>
          <w:p w14:paraId="45057342" w14:textId="77777777" w:rsidR="00551F6A" w:rsidRPr="00CD53B8" w:rsidRDefault="00551F6A" w:rsidP="00551F6A">
            <w:pPr>
              <w:rPr>
                <w:color w:val="000000"/>
                <w:sz w:val="22"/>
                <w:szCs w:val="22"/>
              </w:rPr>
            </w:pPr>
          </w:p>
        </w:tc>
        <w:tc>
          <w:tcPr>
            <w:tcW w:w="933" w:type="dxa"/>
            <w:shd w:val="clear" w:color="auto" w:fill="auto"/>
            <w:noWrap/>
            <w:vAlign w:val="bottom"/>
            <w:hideMark/>
          </w:tcPr>
          <w:p w14:paraId="7D237B39"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53B2826" w14:textId="77777777" w:rsidR="00551F6A" w:rsidRPr="00CD53B8" w:rsidRDefault="00551F6A" w:rsidP="00551F6A">
            <w:pPr>
              <w:jc w:val="right"/>
              <w:rPr>
                <w:color w:val="000000"/>
                <w:sz w:val="22"/>
                <w:szCs w:val="22"/>
              </w:rPr>
            </w:pPr>
          </w:p>
        </w:tc>
        <w:tc>
          <w:tcPr>
            <w:tcW w:w="799" w:type="dxa"/>
            <w:vAlign w:val="bottom"/>
          </w:tcPr>
          <w:p w14:paraId="5980301D" w14:textId="77777777" w:rsidR="00551F6A" w:rsidRPr="00CD53B8" w:rsidRDefault="00551F6A" w:rsidP="00551F6A">
            <w:pPr>
              <w:jc w:val="right"/>
              <w:rPr>
                <w:color w:val="000000"/>
                <w:sz w:val="22"/>
                <w:szCs w:val="22"/>
              </w:rPr>
            </w:pPr>
          </w:p>
        </w:tc>
        <w:tc>
          <w:tcPr>
            <w:tcW w:w="1091" w:type="dxa"/>
            <w:vAlign w:val="bottom"/>
          </w:tcPr>
          <w:p w14:paraId="25C2C179" w14:textId="77777777" w:rsidR="00551F6A" w:rsidRPr="00CD53B8" w:rsidRDefault="00551F6A" w:rsidP="00551F6A">
            <w:pPr>
              <w:jc w:val="right"/>
              <w:rPr>
                <w:color w:val="000000"/>
                <w:sz w:val="22"/>
                <w:szCs w:val="22"/>
              </w:rPr>
            </w:pPr>
          </w:p>
        </w:tc>
        <w:tc>
          <w:tcPr>
            <w:tcW w:w="810" w:type="dxa"/>
            <w:vAlign w:val="bottom"/>
          </w:tcPr>
          <w:p w14:paraId="3B84F8E1" w14:textId="77777777" w:rsidR="00551F6A" w:rsidRPr="00CD53B8" w:rsidRDefault="00551F6A" w:rsidP="00551F6A">
            <w:pPr>
              <w:jc w:val="right"/>
              <w:rPr>
                <w:color w:val="000000"/>
                <w:sz w:val="22"/>
                <w:szCs w:val="22"/>
              </w:rPr>
            </w:pPr>
          </w:p>
        </w:tc>
        <w:tc>
          <w:tcPr>
            <w:tcW w:w="1080" w:type="dxa"/>
            <w:shd w:val="clear" w:color="auto" w:fill="auto"/>
            <w:vAlign w:val="bottom"/>
          </w:tcPr>
          <w:p w14:paraId="774C92DF" w14:textId="77777777" w:rsidR="00551F6A" w:rsidRPr="00CD53B8" w:rsidRDefault="00551F6A" w:rsidP="00551F6A">
            <w:pPr>
              <w:jc w:val="right"/>
              <w:rPr>
                <w:color w:val="000000"/>
                <w:sz w:val="22"/>
                <w:szCs w:val="22"/>
              </w:rPr>
            </w:pPr>
          </w:p>
        </w:tc>
        <w:tc>
          <w:tcPr>
            <w:tcW w:w="720" w:type="dxa"/>
            <w:shd w:val="clear" w:color="auto" w:fill="auto"/>
            <w:vAlign w:val="bottom"/>
          </w:tcPr>
          <w:p w14:paraId="4FAB6B9F" w14:textId="77777777" w:rsidR="00551F6A" w:rsidRPr="00CD53B8" w:rsidRDefault="00551F6A" w:rsidP="00551F6A">
            <w:pPr>
              <w:jc w:val="right"/>
              <w:rPr>
                <w:color w:val="000000"/>
                <w:sz w:val="22"/>
                <w:szCs w:val="22"/>
              </w:rPr>
            </w:pPr>
          </w:p>
        </w:tc>
        <w:tc>
          <w:tcPr>
            <w:tcW w:w="1080" w:type="dxa"/>
            <w:shd w:val="clear" w:color="auto" w:fill="auto"/>
            <w:vAlign w:val="bottom"/>
          </w:tcPr>
          <w:p w14:paraId="7E4CA147" w14:textId="77777777" w:rsidR="00551F6A" w:rsidRPr="00CD53B8" w:rsidRDefault="00551F6A" w:rsidP="00551F6A">
            <w:pPr>
              <w:jc w:val="right"/>
              <w:rPr>
                <w:color w:val="000000"/>
                <w:sz w:val="22"/>
                <w:szCs w:val="22"/>
              </w:rPr>
            </w:pPr>
          </w:p>
        </w:tc>
      </w:tr>
      <w:tr w:rsidR="00551F6A" w:rsidRPr="00CD53B8" w14:paraId="1A9E4970" w14:textId="77777777" w:rsidTr="000A19AC">
        <w:trPr>
          <w:trHeight w:val="20"/>
        </w:trPr>
        <w:tc>
          <w:tcPr>
            <w:tcW w:w="1260" w:type="dxa"/>
            <w:shd w:val="clear" w:color="auto" w:fill="auto"/>
            <w:noWrap/>
            <w:vAlign w:val="bottom"/>
            <w:hideMark/>
          </w:tcPr>
          <w:p w14:paraId="508CCDC3" w14:textId="77777777" w:rsidR="00551F6A" w:rsidRPr="00CD53B8" w:rsidRDefault="00551F6A" w:rsidP="00551F6A">
            <w:pPr>
              <w:rPr>
                <w:sz w:val="22"/>
                <w:szCs w:val="22"/>
              </w:rPr>
            </w:pPr>
          </w:p>
        </w:tc>
        <w:tc>
          <w:tcPr>
            <w:tcW w:w="2070" w:type="dxa"/>
            <w:shd w:val="clear" w:color="auto" w:fill="auto"/>
            <w:vAlign w:val="bottom"/>
            <w:hideMark/>
          </w:tcPr>
          <w:p w14:paraId="44BE8250" w14:textId="77777777" w:rsidR="00551F6A" w:rsidRPr="00CD53B8" w:rsidRDefault="00551F6A" w:rsidP="00551F6A">
            <w:pPr>
              <w:jc w:val="right"/>
              <w:rPr>
                <w:sz w:val="22"/>
                <w:szCs w:val="22"/>
              </w:rPr>
            </w:pPr>
            <w:r w:rsidRPr="00CD53B8">
              <w:rPr>
                <w:color w:val="000000"/>
                <w:sz w:val="22"/>
                <w:szCs w:val="22"/>
              </w:rPr>
              <w:t>Cicadellidae</w:t>
            </w:r>
            <w:r w:rsidRPr="00CD53B8">
              <w:rPr>
                <w:bCs/>
                <w:i/>
                <w:color w:val="000000" w:themeColor="text1"/>
                <w:sz w:val="22"/>
                <w:szCs w:val="22"/>
              </w:rPr>
              <w:t>*</w:t>
            </w:r>
          </w:p>
        </w:tc>
        <w:tc>
          <w:tcPr>
            <w:tcW w:w="3567" w:type="dxa"/>
            <w:shd w:val="clear" w:color="auto" w:fill="auto"/>
            <w:noWrap/>
            <w:vAlign w:val="bottom"/>
            <w:hideMark/>
          </w:tcPr>
          <w:p w14:paraId="5B9A140C"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0FFFA29"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372CBCA7" w14:textId="77777777" w:rsidR="00551F6A" w:rsidRPr="00CD53B8" w:rsidRDefault="00551F6A" w:rsidP="00551F6A">
            <w:pPr>
              <w:jc w:val="right"/>
              <w:rPr>
                <w:color w:val="000000"/>
                <w:sz w:val="22"/>
                <w:szCs w:val="22"/>
              </w:rPr>
            </w:pPr>
          </w:p>
        </w:tc>
        <w:tc>
          <w:tcPr>
            <w:tcW w:w="799" w:type="dxa"/>
            <w:vAlign w:val="bottom"/>
          </w:tcPr>
          <w:p w14:paraId="4A4E30A1" w14:textId="77777777" w:rsidR="00551F6A" w:rsidRPr="00CD53B8" w:rsidRDefault="00551F6A" w:rsidP="00551F6A">
            <w:pPr>
              <w:jc w:val="right"/>
              <w:rPr>
                <w:color w:val="000000"/>
                <w:sz w:val="22"/>
                <w:szCs w:val="22"/>
              </w:rPr>
            </w:pPr>
            <w:r w:rsidRPr="00CD53B8">
              <w:rPr>
                <w:color w:val="000000"/>
                <w:sz w:val="22"/>
                <w:szCs w:val="22"/>
              </w:rPr>
              <w:t>37</w:t>
            </w:r>
          </w:p>
        </w:tc>
        <w:tc>
          <w:tcPr>
            <w:tcW w:w="1091" w:type="dxa"/>
            <w:vAlign w:val="bottom"/>
          </w:tcPr>
          <w:p w14:paraId="34AC61C9" w14:textId="77777777" w:rsidR="00551F6A" w:rsidRPr="00CD53B8" w:rsidRDefault="00551F6A" w:rsidP="00551F6A">
            <w:pPr>
              <w:jc w:val="right"/>
              <w:rPr>
                <w:color w:val="000000"/>
                <w:sz w:val="22"/>
                <w:szCs w:val="22"/>
              </w:rPr>
            </w:pPr>
          </w:p>
        </w:tc>
        <w:tc>
          <w:tcPr>
            <w:tcW w:w="810" w:type="dxa"/>
            <w:vAlign w:val="bottom"/>
          </w:tcPr>
          <w:p w14:paraId="543038EE" w14:textId="77777777" w:rsidR="00551F6A" w:rsidRPr="00CD53B8" w:rsidRDefault="00551F6A" w:rsidP="00551F6A">
            <w:pPr>
              <w:jc w:val="right"/>
              <w:rPr>
                <w:color w:val="000000"/>
                <w:sz w:val="22"/>
                <w:szCs w:val="22"/>
              </w:rPr>
            </w:pPr>
          </w:p>
        </w:tc>
        <w:tc>
          <w:tcPr>
            <w:tcW w:w="1080" w:type="dxa"/>
            <w:shd w:val="clear" w:color="auto" w:fill="auto"/>
            <w:vAlign w:val="bottom"/>
          </w:tcPr>
          <w:p w14:paraId="5904E54A" w14:textId="77777777" w:rsidR="00551F6A" w:rsidRPr="00CD53B8" w:rsidRDefault="00551F6A" w:rsidP="00551F6A">
            <w:pPr>
              <w:jc w:val="right"/>
              <w:rPr>
                <w:color w:val="000000"/>
                <w:sz w:val="22"/>
                <w:szCs w:val="22"/>
              </w:rPr>
            </w:pPr>
          </w:p>
        </w:tc>
        <w:tc>
          <w:tcPr>
            <w:tcW w:w="720" w:type="dxa"/>
            <w:shd w:val="clear" w:color="auto" w:fill="auto"/>
            <w:vAlign w:val="bottom"/>
          </w:tcPr>
          <w:p w14:paraId="2BDD3820" w14:textId="77777777" w:rsidR="00551F6A" w:rsidRPr="00CD53B8" w:rsidRDefault="00551F6A" w:rsidP="00551F6A">
            <w:pPr>
              <w:jc w:val="right"/>
              <w:rPr>
                <w:color w:val="000000"/>
                <w:sz w:val="22"/>
                <w:szCs w:val="22"/>
              </w:rPr>
            </w:pPr>
            <w:r w:rsidRPr="00CD53B8">
              <w:rPr>
                <w:color w:val="000000"/>
                <w:sz w:val="22"/>
                <w:szCs w:val="22"/>
              </w:rPr>
              <w:t>28</w:t>
            </w:r>
          </w:p>
        </w:tc>
        <w:tc>
          <w:tcPr>
            <w:tcW w:w="1080" w:type="dxa"/>
            <w:shd w:val="clear" w:color="auto" w:fill="auto"/>
            <w:vAlign w:val="bottom"/>
          </w:tcPr>
          <w:p w14:paraId="60BF0135" w14:textId="77777777" w:rsidR="00551F6A" w:rsidRPr="00CD53B8" w:rsidRDefault="00551F6A" w:rsidP="00551F6A">
            <w:pPr>
              <w:jc w:val="right"/>
              <w:rPr>
                <w:color w:val="000000"/>
                <w:sz w:val="22"/>
                <w:szCs w:val="22"/>
              </w:rPr>
            </w:pPr>
          </w:p>
        </w:tc>
      </w:tr>
      <w:tr w:rsidR="00551F6A" w:rsidRPr="00CD53B8" w14:paraId="11F5DCAF" w14:textId="77777777" w:rsidTr="000A19AC">
        <w:trPr>
          <w:trHeight w:val="20"/>
        </w:trPr>
        <w:tc>
          <w:tcPr>
            <w:tcW w:w="1260" w:type="dxa"/>
            <w:shd w:val="clear" w:color="auto" w:fill="auto"/>
            <w:noWrap/>
            <w:vAlign w:val="bottom"/>
            <w:hideMark/>
          </w:tcPr>
          <w:p w14:paraId="457418D7" w14:textId="77777777" w:rsidR="00551F6A" w:rsidRPr="00CD53B8" w:rsidRDefault="00551F6A" w:rsidP="00551F6A">
            <w:pPr>
              <w:rPr>
                <w:sz w:val="22"/>
                <w:szCs w:val="22"/>
              </w:rPr>
            </w:pPr>
          </w:p>
        </w:tc>
        <w:tc>
          <w:tcPr>
            <w:tcW w:w="2070" w:type="dxa"/>
            <w:shd w:val="clear" w:color="auto" w:fill="auto"/>
            <w:vAlign w:val="bottom"/>
            <w:hideMark/>
          </w:tcPr>
          <w:p w14:paraId="11E9D111" w14:textId="77777777" w:rsidR="00551F6A" w:rsidRPr="00CD53B8" w:rsidRDefault="00551F6A" w:rsidP="00551F6A">
            <w:pPr>
              <w:jc w:val="right"/>
              <w:rPr>
                <w:sz w:val="22"/>
                <w:szCs w:val="22"/>
              </w:rPr>
            </w:pPr>
            <w:r w:rsidRPr="00CD53B8">
              <w:rPr>
                <w:color w:val="000000"/>
                <w:sz w:val="22"/>
                <w:szCs w:val="22"/>
              </w:rPr>
              <w:t xml:space="preserve"> </w:t>
            </w:r>
          </w:p>
        </w:tc>
        <w:tc>
          <w:tcPr>
            <w:tcW w:w="3567" w:type="dxa"/>
            <w:shd w:val="clear" w:color="auto" w:fill="auto"/>
            <w:noWrap/>
            <w:vAlign w:val="bottom"/>
            <w:hideMark/>
          </w:tcPr>
          <w:p w14:paraId="52062E4D" w14:textId="77777777" w:rsidR="00551F6A" w:rsidRPr="00CD53B8" w:rsidRDefault="00551F6A" w:rsidP="00551F6A">
            <w:pPr>
              <w:rPr>
                <w:color w:val="000000"/>
                <w:sz w:val="22"/>
                <w:szCs w:val="22"/>
              </w:rPr>
            </w:pPr>
            <w:r w:rsidRPr="00CD53B8">
              <w:rPr>
                <w:color w:val="000000"/>
                <w:sz w:val="22"/>
                <w:szCs w:val="22"/>
              </w:rPr>
              <w:t xml:space="preserve">immatures </w:t>
            </w:r>
          </w:p>
        </w:tc>
        <w:tc>
          <w:tcPr>
            <w:tcW w:w="933" w:type="dxa"/>
            <w:shd w:val="clear" w:color="auto" w:fill="auto"/>
            <w:noWrap/>
            <w:vAlign w:val="bottom"/>
            <w:hideMark/>
          </w:tcPr>
          <w:p w14:paraId="522B117E"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594B0097" w14:textId="77777777" w:rsidR="00551F6A" w:rsidRPr="00CD53B8" w:rsidRDefault="00551F6A" w:rsidP="00551F6A">
            <w:pPr>
              <w:jc w:val="right"/>
              <w:rPr>
                <w:color w:val="000000"/>
                <w:sz w:val="22"/>
                <w:szCs w:val="22"/>
              </w:rPr>
            </w:pPr>
          </w:p>
        </w:tc>
        <w:tc>
          <w:tcPr>
            <w:tcW w:w="799" w:type="dxa"/>
            <w:vAlign w:val="bottom"/>
          </w:tcPr>
          <w:p w14:paraId="2D627753" w14:textId="77777777" w:rsidR="00551F6A" w:rsidRPr="00CD53B8" w:rsidRDefault="00551F6A" w:rsidP="00551F6A">
            <w:pPr>
              <w:jc w:val="right"/>
              <w:rPr>
                <w:color w:val="000000"/>
                <w:sz w:val="22"/>
                <w:szCs w:val="22"/>
              </w:rPr>
            </w:pPr>
          </w:p>
        </w:tc>
        <w:tc>
          <w:tcPr>
            <w:tcW w:w="1091" w:type="dxa"/>
            <w:vAlign w:val="bottom"/>
          </w:tcPr>
          <w:p w14:paraId="35887628" w14:textId="77777777" w:rsidR="00551F6A" w:rsidRPr="00CD53B8" w:rsidRDefault="00551F6A" w:rsidP="00551F6A">
            <w:pPr>
              <w:jc w:val="right"/>
              <w:rPr>
                <w:color w:val="000000"/>
                <w:sz w:val="22"/>
                <w:szCs w:val="22"/>
              </w:rPr>
            </w:pPr>
          </w:p>
        </w:tc>
        <w:tc>
          <w:tcPr>
            <w:tcW w:w="810" w:type="dxa"/>
            <w:vAlign w:val="bottom"/>
          </w:tcPr>
          <w:p w14:paraId="4F29AF8D" w14:textId="77777777" w:rsidR="00551F6A" w:rsidRPr="00CD53B8" w:rsidRDefault="00551F6A" w:rsidP="00551F6A">
            <w:pPr>
              <w:jc w:val="right"/>
              <w:rPr>
                <w:color w:val="000000"/>
                <w:sz w:val="22"/>
                <w:szCs w:val="22"/>
              </w:rPr>
            </w:pPr>
          </w:p>
        </w:tc>
        <w:tc>
          <w:tcPr>
            <w:tcW w:w="1080" w:type="dxa"/>
            <w:shd w:val="clear" w:color="auto" w:fill="auto"/>
            <w:vAlign w:val="bottom"/>
          </w:tcPr>
          <w:p w14:paraId="0D4097F5" w14:textId="77777777" w:rsidR="00551F6A" w:rsidRPr="00CD53B8" w:rsidRDefault="00551F6A" w:rsidP="00551F6A">
            <w:pPr>
              <w:jc w:val="right"/>
              <w:rPr>
                <w:color w:val="000000"/>
                <w:sz w:val="22"/>
                <w:szCs w:val="22"/>
              </w:rPr>
            </w:pPr>
          </w:p>
        </w:tc>
        <w:tc>
          <w:tcPr>
            <w:tcW w:w="720" w:type="dxa"/>
            <w:shd w:val="clear" w:color="auto" w:fill="auto"/>
            <w:vAlign w:val="bottom"/>
          </w:tcPr>
          <w:p w14:paraId="02123C6B" w14:textId="77777777" w:rsidR="00551F6A" w:rsidRPr="00CD53B8" w:rsidRDefault="00551F6A" w:rsidP="00551F6A">
            <w:pPr>
              <w:jc w:val="right"/>
              <w:rPr>
                <w:color w:val="000000"/>
                <w:sz w:val="22"/>
                <w:szCs w:val="22"/>
              </w:rPr>
            </w:pPr>
          </w:p>
        </w:tc>
        <w:tc>
          <w:tcPr>
            <w:tcW w:w="1080" w:type="dxa"/>
            <w:shd w:val="clear" w:color="auto" w:fill="auto"/>
            <w:vAlign w:val="bottom"/>
          </w:tcPr>
          <w:p w14:paraId="10A48102" w14:textId="77777777" w:rsidR="00551F6A" w:rsidRPr="00CD53B8" w:rsidRDefault="00551F6A" w:rsidP="00551F6A">
            <w:pPr>
              <w:jc w:val="right"/>
              <w:rPr>
                <w:color w:val="000000"/>
                <w:sz w:val="22"/>
                <w:szCs w:val="22"/>
              </w:rPr>
            </w:pPr>
          </w:p>
        </w:tc>
      </w:tr>
      <w:tr w:rsidR="00551F6A" w:rsidRPr="00CD53B8" w14:paraId="07472EE6" w14:textId="77777777" w:rsidTr="000A19AC">
        <w:trPr>
          <w:trHeight w:val="20"/>
        </w:trPr>
        <w:tc>
          <w:tcPr>
            <w:tcW w:w="1260" w:type="dxa"/>
            <w:shd w:val="clear" w:color="auto" w:fill="auto"/>
            <w:noWrap/>
            <w:vAlign w:val="bottom"/>
          </w:tcPr>
          <w:p w14:paraId="201FDD79" w14:textId="77777777" w:rsidR="00551F6A" w:rsidRPr="00CD53B8" w:rsidRDefault="00551F6A" w:rsidP="00551F6A">
            <w:pPr>
              <w:rPr>
                <w:sz w:val="22"/>
                <w:szCs w:val="22"/>
              </w:rPr>
            </w:pPr>
          </w:p>
        </w:tc>
        <w:tc>
          <w:tcPr>
            <w:tcW w:w="2070" w:type="dxa"/>
            <w:shd w:val="clear" w:color="auto" w:fill="auto"/>
            <w:vAlign w:val="bottom"/>
          </w:tcPr>
          <w:p w14:paraId="018031C5"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2E01F8A2" w14:textId="77777777" w:rsidR="00551F6A" w:rsidRPr="00CD53B8" w:rsidRDefault="00551F6A" w:rsidP="00551F6A">
            <w:pPr>
              <w:rPr>
                <w:color w:val="000000"/>
                <w:sz w:val="22"/>
                <w:szCs w:val="22"/>
              </w:rPr>
            </w:pPr>
            <w:r w:rsidRPr="00CD53B8">
              <w:rPr>
                <w:i/>
                <w:color w:val="000000"/>
                <w:sz w:val="22"/>
                <w:szCs w:val="22"/>
              </w:rPr>
              <w:t xml:space="preserve">Homalodisca vitripennis </w:t>
            </w:r>
            <w:r w:rsidRPr="00CD53B8">
              <w:rPr>
                <w:color w:val="000000"/>
                <w:sz w:val="22"/>
                <w:szCs w:val="22"/>
              </w:rPr>
              <w:t>Germar*</w:t>
            </w:r>
          </w:p>
        </w:tc>
        <w:tc>
          <w:tcPr>
            <w:tcW w:w="933" w:type="dxa"/>
            <w:shd w:val="clear" w:color="auto" w:fill="auto"/>
            <w:noWrap/>
            <w:vAlign w:val="bottom"/>
          </w:tcPr>
          <w:p w14:paraId="1CAC1CD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1DA6B96" w14:textId="77777777" w:rsidR="00551F6A" w:rsidRPr="00CD53B8" w:rsidRDefault="00551F6A" w:rsidP="00551F6A">
            <w:pPr>
              <w:jc w:val="right"/>
              <w:rPr>
                <w:color w:val="000000"/>
                <w:sz w:val="22"/>
                <w:szCs w:val="22"/>
              </w:rPr>
            </w:pPr>
          </w:p>
        </w:tc>
        <w:tc>
          <w:tcPr>
            <w:tcW w:w="799" w:type="dxa"/>
            <w:vAlign w:val="bottom"/>
          </w:tcPr>
          <w:p w14:paraId="035E19AC" w14:textId="77777777" w:rsidR="00551F6A" w:rsidRPr="00CD53B8" w:rsidRDefault="00551F6A" w:rsidP="00551F6A">
            <w:pPr>
              <w:jc w:val="right"/>
              <w:rPr>
                <w:color w:val="000000"/>
                <w:sz w:val="22"/>
                <w:szCs w:val="22"/>
              </w:rPr>
            </w:pPr>
          </w:p>
        </w:tc>
        <w:tc>
          <w:tcPr>
            <w:tcW w:w="1091" w:type="dxa"/>
            <w:vAlign w:val="bottom"/>
          </w:tcPr>
          <w:p w14:paraId="4C0B91D8" w14:textId="77777777" w:rsidR="00551F6A" w:rsidRPr="00CD53B8" w:rsidRDefault="00551F6A" w:rsidP="00551F6A">
            <w:pPr>
              <w:jc w:val="right"/>
              <w:rPr>
                <w:color w:val="000000"/>
                <w:sz w:val="22"/>
                <w:szCs w:val="22"/>
              </w:rPr>
            </w:pPr>
          </w:p>
        </w:tc>
        <w:tc>
          <w:tcPr>
            <w:tcW w:w="810" w:type="dxa"/>
            <w:vAlign w:val="bottom"/>
          </w:tcPr>
          <w:p w14:paraId="72E6F00F" w14:textId="77777777" w:rsidR="00551F6A" w:rsidRPr="00CD53B8" w:rsidRDefault="00551F6A" w:rsidP="00551F6A">
            <w:pPr>
              <w:jc w:val="right"/>
              <w:rPr>
                <w:color w:val="000000"/>
                <w:sz w:val="22"/>
                <w:szCs w:val="22"/>
              </w:rPr>
            </w:pPr>
          </w:p>
        </w:tc>
        <w:tc>
          <w:tcPr>
            <w:tcW w:w="1080" w:type="dxa"/>
            <w:shd w:val="clear" w:color="auto" w:fill="auto"/>
            <w:vAlign w:val="bottom"/>
          </w:tcPr>
          <w:p w14:paraId="209456DA" w14:textId="77777777" w:rsidR="00551F6A" w:rsidRPr="00CD53B8" w:rsidRDefault="00551F6A" w:rsidP="00551F6A">
            <w:pPr>
              <w:jc w:val="right"/>
              <w:rPr>
                <w:color w:val="000000"/>
                <w:sz w:val="22"/>
                <w:szCs w:val="22"/>
              </w:rPr>
            </w:pPr>
          </w:p>
        </w:tc>
        <w:tc>
          <w:tcPr>
            <w:tcW w:w="720" w:type="dxa"/>
            <w:shd w:val="clear" w:color="auto" w:fill="auto"/>
            <w:vAlign w:val="bottom"/>
          </w:tcPr>
          <w:p w14:paraId="75D4B625"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7C5C982F" w14:textId="77777777" w:rsidR="00551F6A" w:rsidRPr="00CD53B8" w:rsidRDefault="00551F6A" w:rsidP="00551F6A">
            <w:pPr>
              <w:jc w:val="right"/>
              <w:rPr>
                <w:color w:val="000000"/>
                <w:sz w:val="22"/>
                <w:szCs w:val="22"/>
              </w:rPr>
            </w:pPr>
          </w:p>
        </w:tc>
      </w:tr>
      <w:tr w:rsidR="00551F6A" w:rsidRPr="00CD53B8" w14:paraId="0D87B3B2" w14:textId="77777777" w:rsidTr="000A19AC">
        <w:trPr>
          <w:trHeight w:val="20"/>
        </w:trPr>
        <w:tc>
          <w:tcPr>
            <w:tcW w:w="1260" w:type="dxa"/>
            <w:shd w:val="clear" w:color="auto" w:fill="auto"/>
            <w:noWrap/>
            <w:vAlign w:val="bottom"/>
            <w:hideMark/>
          </w:tcPr>
          <w:p w14:paraId="50DEEFB7" w14:textId="77777777" w:rsidR="00551F6A" w:rsidRPr="00CD53B8" w:rsidRDefault="00551F6A" w:rsidP="00551F6A">
            <w:pPr>
              <w:rPr>
                <w:sz w:val="22"/>
                <w:szCs w:val="22"/>
              </w:rPr>
            </w:pPr>
          </w:p>
        </w:tc>
        <w:tc>
          <w:tcPr>
            <w:tcW w:w="2070" w:type="dxa"/>
            <w:shd w:val="clear" w:color="auto" w:fill="auto"/>
            <w:vAlign w:val="bottom"/>
            <w:hideMark/>
          </w:tcPr>
          <w:p w14:paraId="139F283C" w14:textId="77777777" w:rsidR="00551F6A" w:rsidRPr="00CD53B8" w:rsidRDefault="00551F6A" w:rsidP="00551F6A">
            <w:pPr>
              <w:jc w:val="right"/>
              <w:rPr>
                <w:sz w:val="22"/>
                <w:szCs w:val="22"/>
              </w:rPr>
            </w:pPr>
            <w:r w:rsidRPr="00CD53B8">
              <w:rPr>
                <w:color w:val="000000"/>
                <w:sz w:val="22"/>
                <w:szCs w:val="22"/>
              </w:rPr>
              <w:t>Cixiidae</w:t>
            </w:r>
            <w:r w:rsidRPr="00CD53B8">
              <w:rPr>
                <w:bCs/>
                <w:i/>
                <w:color w:val="000000" w:themeColor="text1"/>
                <w:sz w:val="22"/>
                <w:szCs w:val="22"/>
              </w:rPr>
              <w:t>*</w:t>
            </w:r>
          </w:p>
        </w:tc>
        <w:tc>
          <w:tcPr>
            <w:tcW w:w="3567" w:type="dxa"/>
            <w:shd w:val="clear" w:color="auto" w:fill="auto"/>
            <w:noWrap/>
            <w:vAlign w:val="bottom"/>
            <w:hideMark/>
          </w:tcPr>
          <w:p w14:paraId="5BD736B9"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6A5B487F" w14:textId="77777777" w:rsidR="00551F6A" w:rsidRPr="00CD53B8" w:rsidRDefault="00551F6A" w:rsidP="00551F6A">
            <w:pPr>
              <w:jc w:val="right"/>
              <w:rPr>
                <w:color w:val="000000"/>
                <w:sz w:val="22"/>
                <w:szCs w:val="22"/>
              </w:rPr>
            </w:pPr>
            <w:r w:rsidRPr="00CD53B8">
              <w:rPr>
                <w:color w:val="000000"/>
                <w:sz w:val="22"/>
                <w:szCs w:val="22"/>
              </w:rPr>
              <w:t>15</w:t>
            </w:r>
          </w:p>
        </w:tc>
        <w:tc>
          <w:tcPr>
            <w:tcW w:w="1080" w:type="dxa"/>
            <w:shd w:val="clear" w:color="auto" w:fill="auto"/>
            <w:noWrap/>
            <w:vAlign w:val="bottom"/>
            <w:hideMark/>
          </w:tcPr>
          <w:p w14:paraId="4AF9228D" w14:textId="77777777" w:rsidR="00551F6A" w:rsidRPr="00CD53B8" w:rsidRDefault="00551F6A" w:rsidP="00551F6A">
            <w:pPr>
              <w:jc w:val="right"/>
              <w:rPr>
                <w:color w:val="000000"/>
                <w:sz w:val="22"/>
                <w:szCs w:val="22"/>
              </w:rPr>
            </w:pPr>
          </w:p>
        </w:tc>
        <w:tc>
          <w:tcPr>
            <w:tcW w:w="799" w:type="dxa"/>
            <w:vAlign w:val="bottom"/>
          </w:tcPr>
          <w:p w14:paraId="52AF6313" w14:textId="77777777" w:rsidR="00551F6A" w:rsidRPr="00CD53B8" w:rsidRDefault="00551F6A" w:rsidP="00551F6A">
            <w:pPr>
              <w:jc w:val="right"/>
              <w:rPr>
                <w:color w:val="000000"/>
                <w:sz w:val="22"/>
                <w:szCs w:val="22"/>
              </w:rPr>
            </w:pPr>
          </w:p>
        </w:tc>
        <w:tc>
          <w:tcPr>
            <w:tcW w:w="1091" w:type="dxa"/>
            <w:vAlign w:val="bottom"/>
          </w:tcPr>
          <w:p w14:paraId="2D78A04D" w14:textId="77777777" w:rsidR="00551F6A" w:rsidRPr="00CD53B8" w:rsidRDefault="00551F6A" w:rsidP="00551F6A">
            <w:pPr>
              <w:jc w:val="right"/>
              <w:rPr>
                <w:color w:val="000000"/>
                <w:sz w:val="22"/>
                <w:szCs w:val="22"/>
              </w:rPr>
            </w:pPr>
          </w:p>
        </w:tc>
        <w:tc>
          <w:tcPr>
            <w:tcW w:w="810" w:type="dxa"/>
            <w:vAlign w:val="bottom"/>
          </w:tcPr>
          <w:p w14:paraId="07AA7FFE" w14:textId="77777777" w:rsidR="00551F6A" w:rsidRPr="00CD53B8" w:rsidRDefault="00551F6A" w:rsidP="00551F6A">
            <w:pPr>
              <w:jc w:val="right"/>
              <w:rPr>
                <w:color w:val="000000"/>
                <w:sz w:val="22"/>
                <w:szCs w:val="22"/>
              </w:rPr>
            </w:pPr>
          </w:p>
        </w:tc>
        <w:tc>
          <w:tcPr>
            <w:tcW w:w="1080" w:type="dxa"/>
            <w:shd w:val="clear" w:color="auto" w:fill="auto"/>
            <w:vAlign w:val="bottom"/>
          </w:tcPr>
          <w:p w14:paraId="32FCFAD5" w14:textId="77777777" w:rsidR="00551F6A" w:rsidRPr="00CD53B8" w:rsidRDefault="00551F6A" w:rsidP="00551F6A">
            <w:pPr>
              <w:jc w:val="right"/>
              <w:rPr>
                <w:color w:val="000000"/>
                <w:sz w:val="22"/>
                <w:szCs w:val="22"/>
              </w:rPr>
            </w:pPr>
          </w:p>
        </w:tc>
        <w:tc>
          <w:tcPr>
            <w:tcW w:w="720" w:type="dxa"/>
            <w:shd w:val="clear" w:color="auto" w:fill="auto"/>
            <w:vAlign w:val="bottom"/>
          </w:tcPr>
          <w:p w14:paraId="2E2F82C4" w14:textId="77777777" w:rsidR="00551F6A" w:rsidRPr="00CD53B8" w:rsidRDefault="00551F6A" w:rsidP="00551F6A">
            <w:pPr>
              <w:jc w:val="right"/>
              <w:rPr>
                <w:color w:val="000000"/>
                <w:sz w:val="22"/>
                <w:szCs w:val="22"/>
              </w:rPr>
            </w:pPr>
          </w:p>
        </w:tc>
        <w:tc>
          <w:tcPr>
            <w:tcW w:w="1080" w:type="dxa"/>
            <w:shd w:val="clear" w:color="auto" w:fill="auto"/>
            <w:vAlign w:val="bottom"/>
          </w:tcPr>
          <w:p w14:paraId="6FB85452" w14:textId="77777777" w:rsidR="00551F6A" w:rsidRPr="00CD53B8" w:rsidRDefault="00551F6A" w:rsidP="00551F6A">
            <w:pPr>
              <w:jc w:val="right"/>
              <w:rPr>
                <w:color w:val="000000"/>
                <w:sz w:val="22"/>
                <w:szCs w:val="22"/>
              </w:rPr>
            </w:pPr>
          </w:p>
        </w:tc>
      </w:tr>
      <w:tr w:rsidR="00551F6A" w:rsidRPr="00CD53B8" w14:paraId="5F04F2BD" w14:textId="77777777" w:rsidTr="000A19AC">
        <w:trPr>
          <w:trHeight w:val="20"/>
        </w:trPr>
        <w:tc>
          <w:tcPr>
            <w:tcW w:w="1260" w:type="dxa"/>
            <w:shd w:val="clear" w:color="auto" w:fill="auto"/>
            <w:noWrap/>
            <w:vAlign w:val="bottom"/>
            <w:hideMark/>
          </w:tcPr>
          <w:p w14:paraId="2A056857" w14:textId="77777777" w:rsidR="00551F6A" w:rsidRPr="00CD53B8" w:rsidRDefault="00551F6A" w:rsidP="00551F6A">
            <w:pPr>
              <w:rPr>
                <w:sz w:val="22"/>
                <w:szCs w:val="22"/>
              </w:rPr>
            </w:pPr>
          </w:p>
        </w:tc>
        <w:tc>
          <w:tcPr>
            <w:tcW w:w="2070" w:type="dxa"/>
            <w:shd w:val="clear" w:color="auto" w:fill="auto"/>
            <w:vAlign w:val="bottom"/>
            <w:hideMark/>
          </w:tcPr>
          <w:p w14:paraId="2C809FAF" w14:textId="77777777" w:rsidR="00551F6A" w:rsidRPr="00CD53B8" w:rsidRDefault="00551F6A" w:rsidP="00551F6A">
            <w:pPr>
              <w:jc w:val="right"/>
              <w:rPr>
                <w:sz w:val="22"/>
                <w:szCs w:val="22"/>
              </w:rPr>
            </w:pPr>
            <w:r w:rsidRPr="00CD53B8">
              <w:rPr>
                <w:color w:val="000000"/>
                <w:sz w:val="22"/>
                <w:szCs w:val="22"/>
              </w:rPr>
              <w:t>Coccidae</w:t>
            </w:r>
            <w:r w:rsidRPr="00CD53B8">
              <w:rPr>
                <w:bCs/>
                <w:i/>
                <w:color w:val="000000" w:themeColor="text1"/>
                <w:sz w:val="22"/>
                <w:szCs w:val="22"/>
              </w:rPr>
              <w:t>*</w:t>
            </w:r>
          </w:p>
        </w:tc>
        <w:tc>
          <w:tcPr>
            <w:tcW w:w="3567" w:type="dxa"/>
            <w:shd w:val="clear" w:color="auto" w:fill="auto"/>
            <w:noWrap/>
            <w:vAlign w:val="bottom"/>
            <w:hideMark/>
          </w:tcPr>
          <w:p w14:paraId="5D7ABA63" w14:textId="77777777" w:rsidR="00551F6A" w:rsidRPr="00CD53B8" w:rsidRDefault="00551F6A" w:rsidP="00551F6A">
            <w:pPr>
              <w:rPr>
                <w:iCs/>
                <w:color w:val="000000"/>
                <w:sz w:val="22"/>
                <w:szCs w:val="22"/>
              </w:rPr>
            </w:pPr>
            <w:r w:rsidRPr="00CD53B8">
              <w:rPr>
                <w:i/>
                <w:iCs/>
                <w:color w:val="000000"/>
                <w:sz w:val="22"/>
                <w:szCs w:val="22"/>
              </w:rPr>
              <w:t xml:space="preserve">Saissetia oleae </w:t>
            </w:r>
            <w:r w:rsidRPr="00CD53B8">
              <w:rPr>
                <w:bCs/>
                <w:color w:val="000000" w:themeColor="text1"/>
                <w:sz w:val="22"/>
                <w:szCs w:val="22"/>
              </w:rPr>
              <w:t xml:space="preserve">Olivier </w:t>
            </w:r>
            <w:r w:rsidRPr="00CD53B8">
              <w:rPr>
                <w:bCs/>
                <w:i/>
                <w:color w:val="000000" w:themeColor="text1"/>
                <w:sz w:val="22"/>
                <w:szCs w:val="22"/>
              </w:rPr>
              <w:t>*</w:t>
            </w:r>
          </w:p>
        </w:tc>
        <w:tc>
          <w:tcPr>
            <w:tcW w:w="933" w:type="dxa"/>
            <w:shd w:val="clear" w:color="auto" w:fill="auto"/>
            <w:noWrap/>
            <w:vAlign w:val="bottom"/>
            <w:hideMark/>
          </w:tcPr>
          <w:p w14:paraId="484D628C" w14:textId="77777777" w:rsidR="00551F6A" w:rsidRPr="00CD53B8" w:rsidRDefault="00551F6A" w:rsidP="00551F6A">
            <w:pPr>
              <w:jc w:val="right"/>
              <w:rPr>
                <w:color w:val="000000"/>
                <w:sz w:val="22"/>
                <w:szCs w:val="22"/>
              </w:rPr>
            </w:pPr>
            <w:r w:rsidRPr="00CD53B8">
              <w:rPr>
                <w:color w:val="000000"/>
                <w:sz w:val="22"/>
                <w:szCs w:val="22"/>
              </w:rPr>
              <w:t>64</w:t>
            </w:r>
          </w:p>
        </w:tc>
        <w:tc>
          <w:tcPr>
            <w:tcW w:w="1080" w:type="dxa"/>
            <w:shd w:val="clear" w:color="auto" w:fill="auto"/>
            <w:noWrap/>
            <w:vAlign w:val="bottom"/>
            <w:hideMark/>
          </w:tcPr>
          <w:p w14:paraId="5BCA74FE" w14:textId="77777777" w:rsidR="00551F6A" w:rsidRPr="00CD53B8" w:rsidRDefault="00551F6A" w:rsidP="00551F6A">
            <w:pPr>
              <w:jc w:val="right"/>
              <w:rPr>
                <w:color w:val="000000"/>
                <w:sz w:val="22"/>
                <w:szCs w:val="22"/>
              </w:rPr>
            </w:pPr>
          </w:p>
        </w:tc>
        <w:tc>
          <w:tcPr>
            <w:tcW w:w="799" w:type="dxa"/>
            <w:vAlign w:val="bottom"/>
          </w:tcPr>
          <w:p w14:paraId="00F70FD7" w14:textId="77777777" w:rsidR="00551F6A" w:rsidRPr="00CD53B8" w:rsidRDefault="00551F6A" w:rsidP="00551F6A">
            <w:pPr>
              <w:jc w:val="right"/>
              <w:rPr>
                <w:color w:val="000000"/>
                <w:sz w:val="22"/>
                <w:szCs w:val="22"/>
              </w:rPr>
            </w:pPr>
            <w:r w:rsidRPr="00CD53B8">
              <w:rPr>
                <w:color w:val="000000"/>
                <w:sz w:val="22"/>
                <w:szCs w:val="22"/>
              </w:rPr>
              <w:t>22</w:t>
            </w:r>
          </w:p>
        </w:tc>
        <w:tc>
          <w:tcPr>
            <w:tcW w:w="1091" w:type="dxa"/>
            <w:vAlign w:val="bottom"/>
          </w:tcPr>
          <w:p w14:paraId="21275D3C" w14:textId="77777777" w:rsidR="00551F6A" w:rsidRPr="00CD53B8" w:rsidRDefault="00551F6A" w:rsidP="00551F6A">
            <w:pPr>
              <w:jc w:val="right"/>
              <w:rPr>
                <w:color w:val="000000"/>
                <w:sz w:val="22"/>
                <w:szCs w:val="22"/>
              </w:rPr>
            </w:pPr>
          </w:p>
        </w:tc>
        <w:tc>
          <w:tcPr>
            <w:tcW w:w="810" w:type="dxa"/>
            <w:vAlign w:val="bottom"/>
          </w:tcPr>
          <w:p w14:paraId="7E308E20" w14:textId="77777777" w:rsidR="00551F6A" w:rsidRPr="00CD53B8" w:rsidRDefault="00551F6A" w:rsidP="00551F6A">
            <w:pPr>
              <w:jc w:val="right"/>
              <w:rPr>
                <w:color w:val="000000"/>
                <w:sz w:val="22"/>
                <w:szCs w:val="22"/>
              </w:rPr>
            </w:pPr>
          </w:p>
        </w:tc>
        <w:tc>
          <w:tcPr>
            <w:tcW w:w="1080" w:type="dxa"/>
            <w:shd w:val="clear" w:color="auto" w:fill="auto"/>
            <w:vAlign w:val="bottom"/>
          </w:tcPr>
          <w:p w14:paraId="27C96A55" w14:textId="77777777" w:rsidR="00551F6A" w:rsidRPr="00CD53B8" w:rsidRDefault="00551F6A" w:rsidP="00551F6A">
            <w:pPr>
              <w:jc w:val="right"/>
              <w:rPr>
                <w:color w:val="000000"/>
                <w:sz w:val="22"/>
                <w:szCs w:val="22"/>
              </w:rPr>
            </w:pPr>
          </w:p>
        </w:tc>
        <w:tc>
          <w:tcPr>
            <w:tcW w:w="720" w:type="dxa"/>
            <w:shd w:val="clear" w:color="auto" w:fill="auto"/>
            <w:vAlign w:val="bottom"/>
          </w:tcPr>
          <w:p w14:paraId="7501151E" w14:textId="77777777" w:rsidR="00551F6A" w:rsidRPr="00CD53B8" w:rsidRDefault="00551F6A" w:rsidP="00551F6A">
            <w:pPr>
              <w:jc w:val="right"/>
              <w:rPr>
                <w:color w:val="000000"/>
                <w:sz w:val="22"/>
                <w:szCs w:val="22"/>
              </w:rPr>
            </w:pPr>
            <w:r w:rsidRPr="00CD53B8">
              <w:rPr>
                <w:color w:val="000000"/>
                <w:sz w:val="22"/>
                <w:szCs w:val="22"/>
              </w:rPr>
              <w:t>2,029</w:t>
            </w:r>
          </w:p>
        </w:tc>
        <w:tc>
          <w:tcPr>
            <w:tcW w:w="1080" w:type="dxa"/>
            <w:shd w:val="clear" w:color="auto" w:fill="auto"/>
            <w:vAlign w:val="bottom"/>
          </w:tcPr>
          <w:p w14:paraId="459422B9" w14:textId="77777777" w:rsidR="00551F6A" w:rsidRPr="00CD53B8" w:rsidRDefault="00551F6A" w:rsidP="00551F6A">
            <w:pPr>
              <w:jc w:val="right"/>
              <w:rPr>
                <w:color w:val="000000"/>
                <w:sz w:val="22"/>
                <w:szCs w:val="22"/>
              </w:rPr>
            </w:pPr>
          </w:p>
        </w:tc>
      </w:tr>
      <w:tr w:rsidR="00551F6A" w:rsidRPr="00CD53B8" w14:paraId="3FAA0010" w14:textId="77777777" w:rsidTr="000A19AC">
        <w:trPr>
          <w:trHeight w:val="20"/>
        </w:trPr>
        <w:tc>
          <w:tcPr>
            <w:tcW w:w="1260" w:type="dxa"/>
            <w:shd w:val="clear" w:color="auto" w:fill="auto"/>
            <w:noWrap/>
            <w:vAlign w:val="bottom"/>
          </w:tcPr>
          <w:p w14:paraId="5BE12D33" w14:textId="77777777" w:rsidR="00551F6A" w:rsidRPr="00CD53B8" w:rsidRDefault="00551F6A" w:rsidP="00551F6A">
            <w:pPr>
              <w:rPr>
                <w:sz w:val="22"/>
                <w:szCs w:val="22"/>
              </w:rPr>
            </w:pPr>
          </w:p>
        </w:tc>
        <w:tc>
          <w:tcPr>
            <w:tcW w:w="2070" w:type="dxa"/>
            <w:shd w:val="clear" w:color="auto" w:fill="auto"/>
            <w:vAlign w:val="bottom"/>
          </w:tcPr>
          <w:p w14:paraId="688FF6FC" w14:textId="77777777" w:rsidR="00551F6A" w:rsidRPr="00CD53B8" w:rsidRDefault="00551F6A" w:rsidP="00551F6A">
            <w:pPr>
              <w:jc w:val="right"/>
              <w:rPr>
                <w:color w:val="000000"/>
                <w:sz w:val="22"/>
                <w:szCs w:val="22"/>
              </w:rPr>
            </w:pPr>
            <w:r w:rsidRPr="00CD53B8">
              <w:rPr>
                <w:color w:val="000000"/>
                <w:sz w:val="22"/>
                <w:szCs w:val="22"/>
              </w:rPr>
              <w:t>Coreidae*</w:t>
            </w:r>
          </w:p>
        </w:tc>
        <w:tc>
          <w:tcPr>
            <w:tcW w:w="3567" w:type="dxa"/>
            <w:shd w:val="clear" w:color="auto" w:fill="auto"/>
            <w:noWrap/>
            <w:vAlign w:val="bottom"/>
          </w:tcPr>
          <w:p w14:paraId="76030C3E" w14:textId="77777777" w:rsidR="00551F6A" w:rsidRPr="00CD53B8" w:rsidRDefault="00551F6A" w:rsidP="00551F6A">
            <w:pPr>
              <w:rPr>
                <w:color w:val="000000"/>
                <w:sz w:val="22"/>
                <w:szCs w:val="22"/>
              </w:rPr>
            </w:pPr>
            <w:r w:rsidRPr="00CD53B8">
              <w:rPr>
                <w:color w:val="000000"/>
                <w:sz w:val="22"/>
                <w:szCs w:val="22"/>
              </w:rPr>
              <w:t>unidentified</w:t>
            </w:r>
          </w:p>
        </w:tc>
        <w:tc>
          <w:tcPr>
            <w:tcW w:w="933" w:type="dxa"/>
            <w:shd w:val="clear" w:color="auto" w:fill="auto"/>
            <w:noWrap/>
            <w:vAlign w:val="bottom"/>
          </w:tcPr>
          <w:p w14:paraId="6DF99989"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B841615" w14:textId="77777777" w:rsidR="00551F6A" w:rsidRPr="00CD53B8" w:rsidRDefault="00551F6A" w:rsidP="00551F6A">
            <w:pPr>
              <w:jc w:val="right"/>
              <w:rPr>
                <w:color w:val="000000"/>
                <w:sz w:val="22"/>
                <w:szCs w:val="22"/>
              </w:rPr>
            </w:pPr>
          </w:p>
        </w:tc>
        <w:tc>
          <w:tcPr>
            <w:tcW w:w="799" w:type="dxa"/>
            <w:vAlign w:val="bottom"/>
          </w:tcPr>
          <w:p w14:paraId="354FDA1A" w14:textId="77777777" w:rsidR="00551F6A" w:rsidRPr="00CD53B8" w:rsidRDefault="00551F6A" w:rsidP="00551F6A">
            <w:pPr>
              <w:jc w:val="right"/>
              <w:rPr>
                <w:color w:val="000000"/>
                <w:sz w:val="22"/>
                <w:szCs w:val="22"/>
              </w:rPr>
            </w:pPr>
          </w:p>
        </w:tc>
        <w:tc>
          <w:tcPr>
            <w:tcW w:w="1091" w:type="dxa"/>
            <w:vAlign w:val="bottom"/>
          </w:tcPr>
          <w:p w14:paraId="536EF34E" w14:textId="77777777" w:rsidR="00551F6A" w:rsidRPr="00CD53B8" w:rsidRDefault="00551F6A" w:rsidP="00551F6A">
            <w:pPr>
              <w:jc w:val="right"/>
              <w:rPr>
                <w:color w:val="000000"/>
                <w:sz w:val="22"/>
                <w:szCs w:val="22"/>
              </w:rPr>
            </w:pPr>
          </w:p>
        </w:tc>
        <w:tc>
          <w:tcPr>
            <w:tcW w:w="810" w:type="dxa"/>
            <w:vAlign w:val="bottom"/>
          </w:tcPr>
          <w:p w14:paraId="6278EBB3" w14:textId="77777777" w:rsidR="00551F6A" w:rsidRPr="00CD53B8" w:rsidRDefault="00551F6A" w:rsidP="00551F6A">
            <w:pPr>
              <w:jc w:val="right"/>
              <w:rPr>
                <w:color w:val="000000"/>
                <w:sz w:val="22"/>
                <w:szCs w:val="22"/>
              </w:rPr>
            </w:pPr>
          </w:p>
        </w:tc>
        <w:tc>
          <w:tcPr>
            <w:tcW w:w="1080" w:type="dxa"/>
            <w:shd w:val="clear" w:color="auto" w:fill="auto"/>
            <w:vAlign w:val="bottom"/>
          </w:tcPr>
          <w:p w14:paraId="53F70F3D" w14:textId="77777777" w:rsidR="00551F6A" w:rsidRPr="00CD53B8" w:rsidRDefault="00551F6A" w:rsidP="00551F6A">
            <w:pPr>
              <w:jc w:val="right"/>
              <w:rPr>
                <w:color w:val="000000"/>
                <w:sz w:val="22"/>
                <w:szCs w:val="22"/>
              </w:rPr>
            </w:pPr>
          </w:p>
        </w:tc>
        <w:tc>
          <w:tcPr>
            <w:tcW w:w="720" w:type="dxa"/>
            <w:shd w:val="clear" w:color="auto" w:fill="auto"/>
            <w:vAlign w:val="bottom"/>
          </w:tcPr>
          <w:p w14:paraId="48106F80"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39926142" w14:textId="77777777" w:rsidR="00551F6A" w:rsidRPr="00CD53B8" w:rsidRDefault="00551F6A" w:rsidP="00551F6A">
            <w:pPr>
              <w:jc w:val="right"/>
              <w:rPr>
                <w:color w:val="000000"/>
                <w:sz w:val="22"/>
                <w:szCs w:val="22"/>
              </w:rPr>
            </w:pPr>
          </w:p>
        </w:tc>
      </w:tr>
      <w:tr w:rsidR="00551F6A" w:rsidRPr="00CD53B8" w14:paraId="3A56A877" w14:textId="77777777" w:rsidTr="000A19AC">
        <w:trPr>
          <w:trHeight w:val="20"/>
        </w:trPr>
        <w:tc>
          <w:tcPr>
            <w:tcW w:w="1260" w:type="dxa"/>
            <w:shd w:val="clear" w:color="auto" w:fill="auto"/>
            <w:noWrap/>
            <w:vAlign w:val="bottom"/>
          </w:tcPr>
          <w:p w14:paraId="77D12C8B" w14:textId="77777777" w:rsidR="00551F6A" w:rsidRPr="00CD53B8" w:rsidRDefault="00551F6A" w:rsidP="00551F6A">
            <w:pPr>
              <w:rPr>
                <w:sz w:val="22"/>
                <w:szCs w:val="22"/>
              </w:rPr>
            </w:pPr>
          </w:p>
        </w:tc>
        <w:tc>
          <w:tcPr>
            <w:tcW w:w="2070" w:type="dxa"/>
            <w:shd w:val="clear" w:color="auto" w:fill="auto"/>
            <w:vAlign w:val="bottom"/>
          </w:tcPr>
          <w:p w14:paraId="2EA6BC52"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4D9357F3" w14:textId="77777777" w:rsidR="00551F6A" w:rsidRPr="00CD53B8" w:rsidRDefault="00551F6A" w:rsidP="00551F6A">
            <w:pPr>
              <w:rPr>
                <w:color w:val="000000"/>
                <w:sz w:val="22"/>
                <w:szCs w:val="22"/>
              </w:rPr>
            </w:pPr>
            <w:r w:rsidRPr="00CD53B8">
              <w:rPr>
                <w:i/>
                <w:color w:val="000000"/>
                <w:sz w:val="22"/>
                <w:szCs w:val="22"/>
              </w:rPr>
              <w:t xml:space="preserve">Leptoglossus phyllopus </w:t>
            </w:r>
            <w:r w:rsidRPr="00CD53B8">
              <w:rPr>
                <w:color w:val="000000"/>
                <w:sz w:val="22"/>
                <w:szCs w:val="22"/>
              </w:rPr>
              <w:t>Linnaeus*</w:t>
            </w:r>
          </w:p>
        </w:tc>
        <w:tc>
          <w:tcPr>
            <w:tcW w:w="933" w:type="dxa"/>
            <w:shd w:val="clear" w:color="auto" w:fill="auto"/>
            <w:noWrap/>
            <w:vAlign w:val="bottom"/>
          </w:tcPr>
          <w:p w14:paraId="28A1EE07"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673559D5" w14:textId="77777777" w:rsidR="00551F6A" w:rsidRPr="00CD53B8" w:rsidRDefault="00551F6A" w:rsidP="00551F6A">
            <w:pPr>
              <w:jc w:val="right"/>
              <w:rPr>
                <w:color w:val="000000"/>
                <w:sz w:val="22"/>
                <w:szCs w:val="22"/>
              </w:rPr>
            </w:pPr>
          </w:p>
        </w:tc>
        <w:tc>
          <w:tcPr>
            <w:tcW w:w="799" w:type="dxa"/>
            <w:vAlign w:val="bottom"/>
          </w:tcPr>
          <w:p w14:paraId="04C431AD" w14:textId="77777777" w:rsidR="00551F6A" w:rsidRPr="00CD53B8" w:rsidRDefault="00551F6A" w:rsidP="00551F6A">
            <w:pPr>
              <w:jc w:val="right"/>
              <w:rPr>
                <w:color w:val="000000"/>
                <w:sz w:val="22"/>
                <w:szCs w:val="22"/>
              </w:rPr>
            </w:pPr>
          </w:p>
        </w:tc>
        <w:tc>
          <w:tcPr>
            <w:tcW w:w="1091" w:type="dxa"/>
            <w:vAlign w:val="bottom"/>
          </w:tcPr>
          <w:p w14:paraId="75B25F89" w14:textId="77777777" w:rsidR="00551F6A" w:rsidRPr="00CD53B8" w:rsidRDefault="00551F6A" w:rsidP="00551F6A">
            <w:pPr>
              <w:jc w:val="right"/>
              <w:rPr>
                <w:color w:val="000000"/>
                <w:sz w:val="22"/>
                <w:szCs w:val="22"/>
              </w:rPr>
            </w:pPr>
          </w:p>
        </w:tc>
        <w:tc>
          <w:tcPr>
            <w:tcW w:w="810" w:type="dxa"/>
            <w:vAlign w:val="bottom"/>
          </w:tcPr>
          <w:p w14:paraId="5707F29E" w14:textId="77777777" w:rsidR="00551F6A" w:rsidRPr="00CD53B8" w:rsidRDefault="00551F6A" w:rsidP="00551F6A">
            <w:pPr>
              <w:jc w:val="right"/>
              <w:rPr>
                <w:color w:val="000000"/>
                <w:sz w:val="22"/>
                <w:szCs w:val="22"/>
              </w:rPr>
            </w:pPr>
          </w:p>
        </w:tc>
        <w:tc>
          <w:tcPr>
            <w:tcW w:w="1080" w:type="dxa"/>
            <w:shd w:val="clear" w:color="auto" w:fill="auto"/>
            <w:vAlign w:val="bottom"/>
          </w:tcPr>
          <w:p w14:paraId="66F38E4F" w14:textId="77777777" w:rsidR="00551F6A" w:rsidRPr="00CD53B8" w:rsidRDefault="00551F6A" w:rsidP="00551F6A">
            <w:pPr>
              <w:jc w:val="right"/>
              <w:rPr>
                <w:color w:val="000000"/>
                <w:sz w:val="22"/>
                <w:szCs w:val="22"/>
              </w:rPr>
            </w:pPr>
          </w:p>
        </w:tc>
        <w:tc>
          <w:tcPr>
            <w:tcW w:w="720" w:type="dxa"/>
            <w:shd w:val="clear" w:color="auto" w:fill="auto"/>
            <w:vAlign w:val="bottom"/>
          </w:tcPr>
          <w:p w14:paraId="28A750A8"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35CDFC59" w14:textId="77777777" w:rsidR="00551F6A" w:rsidRPr="00CD53B8" w:rsidRDefault="00551F6A" w:rsidP="00551F6A">
            <w:pPr>
              <w:jc w:val="right"/>
              <w:rPr>
                <w:color w:val="000000"/>
                <w:sz w:val="22"/>
                <w:szCs w:val="22"/>
              </w:rPr>
            </w:pPr>
          </w:p>
        </w:tc>
      </w:tr>
      <w:tr w:rsidR="00551F6A" w:rsidRPr="00CD53B8" w14:paraId="1826C930" w14:textId="77777777" w:rsidTr="000A19AC">
        <w:trPr>
          <w:trHeight w:val="20"/>
        </w:trPr>
        <w:tc>
          <w:tcPr>
            <w:tcW w:w="1260" w:type="dxa"/>
            <w:shd w:val="clear" w:color="auto" w:fill="auto"/>
            <w:noWrap/>
            <w:vAlign w:val="bottom"/>
          </w:tcPr>
          <w:p w14:paraId="2989B7AC" w14:textId="77777777" w:rsidR="00551F6A" w:rsidRPr="00CD53B8" w:rsidRDefault="00551F6A" w:rsidP="00551F6A">
            <w:pPr>
              <w:rPr>
                <w:sz w:val="22"/>
                <w:szCs w:val="22"/>
              </w:rPr>
            </w:pPr>
          </w:p>
        </w:tc>
        <w:tc>
          <w:tcPr>
            <w:tcW w:w="2070" w:type="dxa"/>
            <w:shd w:val="clear" w:color="auto" w:fill="auto"/>
            <w:vAlign w:val="bottom"/>
          </w:tcPr>
          <w:p w14:paraId="2357FE2E" w14:textId="77777777" w:rsidR="00551F6A" w:rsidRPr="00CD53B8" w:rsidRDefault="00551F6A" w:rsidP="00551F6A">
            <w:pPr>
              <w:jc w:val="right"/>
              <w:rPr>
                <w:color w:val="000000"/>
                <w:sz w:val="22"/>
                <w:szCs w:val="22"/>
              </w:rPr>
            </w:pPr>
            <w:r w:rsidRPr="00CD53B8">
              <w:rPr>
                <w:color w:val="000000"/>
                <w:sz w:val="22"/>
                <w:szCs w:val="22"/>
              </w:rPr>
              <w:t>Delphacidae*</w:t>
            </w:r>
          </w:p>
        </w:tc>
        <w:tc>
          <w:tcPr>
            <w:tcW w:w="3567" w:type="dxa"/>
            <w:shd w:val="clear" w:color="auto" w:fill="auto"/>
            <w:noWrap/>
            <w:vAlign w:val="bottom"/>
          </w:tcPr>
          <w:p w14:paraId="01BEE323" w14:textId="77777777" w:rsidR="00551F6A" w:rsidRPr="00CD53B8" w:rsidRDefault="00551F6A" w:rsidP="00551F6A">
            <w:pPr>
              <w:rPr>
                <w:i/>
                <w:color w:val="000000"/>
                <w:sz w:val="22"/>
                <w:szCs w:val="22"/>
              </w:rPr>
            </w:pPr>
          </w:p>
        </w:tc>
        <w:tc>
          <w:tcPr>
            <w:tcW w:w="933" w:type="dxa"/>
            <w:shd w:val="clear" w:color="auto" w:fill="auto"/>
            <w:noWrap/>
            <w:vAlign w:val="bottom"/>
          </w:tcPr>
          <w:p w14:paraId="131C6094"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2B1BD59" w14:textId="77777777" w:rsidR="00551F6A" w:rsidRPr="00CD53B8" w:rsidRDefault="00551F6A" w:rsidP="00551F6A">
            <w:pPr>
              <w:jc w:val="right"/>
              <w:rPr>
                <w:color w:val="000000"/>
                <w:sz w:val="22"/>
                <w:szCs w:val="22"/>
              </w:rPr>
            </w:pPr>
          </w:p>
        </w:tc>
        <w:tc>
          <w:tcPr>
            <w:tcW w:w="799" w:type="dxa"/>
            <w:vAlign w:val="bottom"/>
          </w:tcPr>
          <w:p w14:paraId="37B9D6ED"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6F770289" w14:textId="77777777" w:rsidR="00551F6A" w:rsidRPr="00CD53B8" w:rsidRDefault="00551F6A" w:rsidP="00551F6A">
            <w:pPr>
              <w:jc w:val="right"/>
              <w:rPr>
                <w:color w:val="000000"/>
                <w:sz w:val="22"/>
                <w:szCs w:val="22"/>
              </w:rPr>
            </w:pPr>
          </w:p>
        </w:tc>
        <w:tc>
          <w:tcPr>
            <w:tcW w:w="810" w:type="dxa"/>
            <w:vAlign w:val="bottom"/>
          </w:tcPr>
          <w:p w14:paraId="43A923B3" w14:textId="77777777" w:rsidR="00551F6A" w:rsidRPr="00CD53B8" w:rsidRDefault="00551F6A" w:rsidP="00551F6A">
            <w:pPr>
              <w:jc w:val="right"/>
              <w:rPr>
                <w:color w:val="000000"/>
                <w:sz w:val="22"/>
                <w:szCs w:val="22"/>
              </w:rPr>
            </w:pPr>
          </w:p>
        </w:tc>
        <w:tc>
          <w:tcPr>
            <w:tcW w:w="1080" w:type="dxa"/>
            <w:shd w:val="clear" w:color="auto" w:fill="auto"/>
            <w:vAlign w:val="bottom"/>
          </w:tcPr>
          <w:p w14:paraId="4ACB7373" w14:textId="77777777" w:rsidR="00551F6A" w:rsidRPr="00CD53B8" w:rsidRDefault="00551F6A" w:rsidP="00551F6A">
            <w:pPr>
              <w:jc w:val="right"/>
              <w:rPr>
                <w:color w:val="000000"/>
                <w:sz w:val="22"/>
                <w:szCs w:val="22"/>
              </w:rPr>
            </w:pPr>
          </w:p>
        </w:tc>
        <w:tc>
          <w:tcPr>
            <w:tcW w:w="720" w:type="dxa"/>
            <w:shd w:val="clear" w:color="auto" w:fill="auto"/>
            <w:vAlign w:val="bottom"/>
          </w:tcPr>
          <w:p w14:paraId="7A18F26B" w14:textId="77777777" w:rsidR="00551F6A" w:rsidRPr="00CD53B8" w:rsidRDefault="00551F6A" w:rsidP="00551F6A">
            <w:pPr>
              <w:jc w:val="right"/>
              <w:rPr>
                <w:color w:val="000000"/>
                <w:sz w:val="22"/>
                <w:szCs w:val="22"/>
              </w:rPr>
            </w:pPr>
          </w:p>
        </w:tc>
        <w:tc>
          <w:tcPr>
            <w:tcW w:w="1080" w:type="dxa"/>
            <w:shd w:val="clear" w:color="auto" w:fill="auto"/>
            <w:vAlign w:val="bottom"/>
          </w:tcPr>
          <w:p w14:paraId="2A18E570" w14:textId="77777777" w:rsidR="00551F6A" w:rsidRPr="00CD53B8" w:rsidRDefault="00551F6A" w:rsidP="00551F6A">
            <w:pPr>
              <w:jc w:val="right"/>
              <w:rPr>
                <w:color w:val="000000"/>
                <w:sz w:val="22"/>
                <w:szCs w:val="22"/>
              </w:rPr>
            </w:pPr>
          </w:p>
        </w:tc>
      </w:tr>
      <w:tr w:rsidR="00551F6A" w:rsidRPr="00CD53B8" w14:paraId="7E26A1D6" w14:textId="77777777" w:rsidTr="000A19AC">
        <w:trPr>
          <w:trHeight w:val="20"/>
        </w:trPr>
        <w:tc>
          <w:tcPr>
            <w:tcW w:w="1260" w:type="dxa"/>
            <w:shd w:val="clear" w:color="auto" w:fill="auto"/>
            <w:noWrap/>
            <w:vAlign w:val="bottom"/>
            <w:hideMark/>
          </w:tcPr>
          <w:p w14:paraId="23010590" w14:textId="77777777" w:rsidR="00551F6A" w:rsidRPr="00CD53B8" w:rsidRDefault="00551F6A" w:rsidP="00551F6A">
            <w:pPr>
              <w:rPr>
                <w:sz w:val="22"/>
                <w:szCs w:val="22"/>
              </w:rPr>
            </w:pPr>
          </w:p>
        </w:tc>
        <w:tc>
          <w:tcPr>
            <w:tcW w:w="2070" w:type="dxa"/>
            <w:shd w:val="clear" w:color="auto" w:fill="auto"/>
            <w:vAlign w:val="bottom"/>
            <w:hideMark/>
          </w:tcPr>
          <w:p w14:paraId="793F37F5" w14:textId="77777777" w:rsidR="00551F6A" w:rsidRPr="00CD53B8" w:rsidRDefault="00551F6A" w:rsidP="00551F6A">
            <w:pPr>
              <w:jc w:val="right"/>
              <w:rPr>
                <w:sz w:val="22"/>
                <w:szCs w:val="22"/>
              </w:rPr>
            </w:pPr>
            <w:r w:rsidRPr="00CD53B8">
              <w:rPr>
                <w:color w:val="000000"/>
                <w:sz w:val="22"/>
                <w:szCs w:val="22"/>
              </w:rPr>
              <w:t>Flatidae</w:t>
            </w:r>
            <w:r w:rsidRPr="00CD53B8">
              <w:rPr>
                <w:bCs/>
                <w:i/>
                <w:color w:val="000000" w:themeColor="text1"/>
                <w:sz w:val="22"/>
                <w:szCs w:val="22"/>
              </w:rPr>
              <w:t>*</w:t>
            </w:r>
          </w:p>
        </w:tc>
        <w:tc>
          <w:tcPr>
            <w:tcW w:w="3567" w:type="dxa"/>
            <w:shd w:val="clear" w:color="auto" w:fill="auto"/>
            <w:noWrap/>
            <w:vAlign w:val="bottom"/>
            <w:hideMark/>
          </w:tcPr>
          <w:p w14:paraId="09529942" w14:textId="77777777" w:rsidR="00551F6A" w:rsidRPr="00CD53B8" w:rsidRDefault="00551F6A" w:rsidP="00551F6A">
            <w:pPr>
              <w:rPr>
                <w:color w:val="000000"/>
                <w:sz w:val="22"/>
                <w:szCs w:val="22"/>
              </w:rPr>
            </w:pPr>
            <w:r w:rsidRPr="00CD53B8">
              <w:rPr>
                <w:i/>
                <w:color w:val="000000"/>
                <w:sz w:val="22"/>
                <w:szCs w:val="22"/>
              </w:rPr>
              <w:t>Cyarda</w:t>
            </w:r>
            <w:r w:rsidRPr="00CD53B8">
              <w:rPr>
                <w:color w:val="000000"/>
                <w:sz w:val="22"/>
                <w:szCs w:val="22"/>
              </w:rPr>
              <w:t xml:space="preserve"> sp. </w:t>
            </w:r>
          </w:p>
        </w:tc>
        <w:tc>
          <w:tcPr>
            <w:tcW w:w="933" w:type="dxa"/>
            <w:shd w:val="clear" w:color="auto" w:fill="auto"/>
            <w:noWrap/>
            <w:vAlign w:val="bottom"/>
            <w:hideMark/>
          </w:tcPr>
          <w:p w14:paraId="40CE3824" w14:textId="77777777" w:rsidR="00551F6A" w:rsidRPr="00CD53B8" w:rsidRDefault="00551F6A" w:rsidP="00551F6A">
            <w:pPr>
              <w:jc w:val="right"/>
              <w:rPr>
                <w:color w:val="000000"/>
                <w:sz w:val="22"/>
                <w:szCs w:val="22"/>
              </w:rPr>
            </w:pPr>
            <w:r w:rsidRPr="00CD53B8">
              <w:rPr>
                <w:color w:val="000000"/>
                <w:sz w:val="22"/>
                <w:szCs w:val="22"/>
              </w:rPr>
              <w:t>14</w:t>
            </w:r>
          </w:p>
        </w:tc>
        <w:tc>
          <w:tcPr>
            <w:tcW w:w="1080" w:type="dxa"/>
            <w:shd w:val="clear" w:color="auto" w:fill="auto"/>
            <w:noWrap/>
            <w:vAlign w:val="bottom"/>
            <w:hideMark/>
          </w:tcPr>
          <w:p w14:paraId="424C9BA3" w14:textId="77777777" w:rsidR="00551F6A" w:rsidRPr="00CD53B8" w:rsidRDefault="00551F6A" w:rsidP="00551F6A">
            <w:pPr>
              <w:jc w:val="right"/>
              <w:rPr>
                <w:color w:val="000000"/>
                <w:sz w:val="22"/>
                <w:szCs w:val="22"/>
              </w:rPr>
            </w:pPr>
          </w:p>
        </w:tc>
        <w:tc>
          <w:tcPr>
            <w:tcW w:w="799" w:type="dxa"/>
            <w:vAlign w:val="bottom"/>
          </w:tcPr>
          <w:p w14:paraId="0FFB9EE6"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30B997F" w14:textId="77777777" w:rsidR="00551F6A" w:rsidRPr="00CD53B8" w:rsidRDefault="00551F6A" w:rsidP="00551F6A">
            <w:pPr>
              <w:jc w:val="right"/>
              <w:rPr>
                <w:color w:val="000000"/>
                <w:sz w:val="22"/>
                <w:szCs w:val="22"/>
              </w:rPr>
            </w:pPr>
          </w:p>
        </w:tc>
        <w:tc>
          <w:tcPr>
            <w:tcW w:w="810" w:type="dxa"/>
            <w:vAlign w:val="bottom"/>
          </w:tcPr>
          <w:p w14:paraId="2F0C82F7" w14:textId="77777777" w:rsidR="00551F6A" w:rsidRPr="00CD53B8" w:rsidRDefault="00551F6A" w:rsidP="00551F6A">
            <w:pPr>
              <w:jc w:val="right"/>
              <w:rPr>
                <w:color w:val="000000"/>
                <w:sz w:val="22"/>
                <w:szCs w:val="22"/>
              </w:rPr>
            </w:pPr>
          </w:p>
        </w:tc>
        <w:tc>
          <w:tcPr>
            <w:tcW w:w="1080" w:type="dxa"/>
            <w:shd w:val="clear" w:color="auto" w:fill="auto"/>
            <w:vAlign w:val="bottom"/>
          </w:tcPr>
          <w:p w14:paraId="0E0911CE" w14:textId="77777777" w:rsidR="00551F6A" w:rsidRPr="00CD53B8" w:rsidRDefault="00551F6A" w:rsidP="00551F6A">
            <w:pPr>
              <w:jc w:val="right"/>
              <w:rPr>
                <w:color w:val="000000"/>
                <w:sz w:val="22"/>
                <w:szCs w:val="22"/>
              </w:rPr>
            </w:pPr>
          </w:p>
        </w:tc>
        <w:tc>
          <w:tcPr>
            <w:tcW w:w="720" w:type="dxa"/>
            <w:shd w:val="clear" w:color="auto" w:fill="auto"/>
            <w:vAlign w:val="bottom"/>
          </w:tcPr>
          <w:p w14:paraId="0CFCB7AC" w14:textId="77777777" w:rsidR="00551F6A" w:rsidRPr="00CD53B8" w:rsidRDefault="00551F6A" w:rsidP="00551F6A">
            <w:pPr>
              <w:jc w:val="right"/>
              <w:rPr>
                <w:color w:val="000000"/>
                <w:sz w:val="22"/>
                <w:szCs w:val="22"/>
              </w:rPr>
            </w:pPr>
          </w:p>
        </w:tc>
        <w:tc>
          <w:tcPr>
            <w:tcW w:w="1080" w:type="dxa"/>
            <w:shd w:val="clear" w:color="auto" w:fill="auto"/>
            <w:vAlign w:val="bottom"/>
          </w:tcPr>
          <w:p w14:paraId="561EFEED" w14:textId="77777777" w:rsidR="00551F6A" w:rsidRPr="00CD53B8" w:rsidRDefault="00551F6A" w:rsidP="00551F6A">
            <w:pPr>
              <w:jc w:val="right"/>
              <w:rPr>
                <w:color w:val="000000"/>
                <w:sz w:val="22"/>
                <w:szCs w:val="22"/>
              </w:rPr>
            </w:pPr>
          </w:p>
        </w:tc>
      </w:tr>
      <w:tr w:rsidR="00551F6A" w:rsidRPr="00CD53B8" w14:paraId="2CCAF4E1" w14:textId="77777777" w:rsidTr="000A19AC">
        <w:trPr>
          <w:trHeight w:val="20"/>
        </w:trPr>
        <w:tc>
          <w:tcPr>
            <w:tcW w:w="1260" w:type="dxa"/>
            <w:shd w:val="clear" w:color="auto" w:fill="auto"/>
            <w:noWrap/>
            <w:vAlign w:val="bottom"/>
          </w:tcPr>
          <w:p w14:paraId="2B1B837B" w14:textId="77777777" w:rsidR="00551F6A" w:rsidRPr="00CD53B8" w:rsidRDefault="00551F6A" w:rsidP="00551F6A">
            <w:pPr>
              <w:rPr>
                <w:sz w:val="22"/>
                <w:szCs w:val="22"/>
              </w:rPr>
            </w:pPr>
          </w:p>
        </w:tc>
        <w:tc>
          <w:tcPr>
            <w:tcW w:w="2070" w:type="dxa"/>
            <w:shd w:val="clear" w:color="auto" w:fill="auto"/>
            <w:vAlign w:val="bottom"/>
          </w:tcPr>
          <w:p w14:paraId="598FDF85" w14:textId="77777777" w:rsidR="00551F6A" w:rsidRPr="00CD53B8" w:rsidRDefault="00551F6A" w:rsidP="00551F6A">
            <w:pPr>
              <w:jc w:val="right"/>
              <w:rPr>
                <w:color w:val="000000"/>
                <w:sz w:val="22"/>
                <w:szCs w:val="22"/>
              </w:rPr>
            </w:pPr>
            <w:r w:rsidRPr="00CD53B8">
              <w:rPr>
                <w:color w:val="000000"/>
                <w:sz w:val="22"/>
                <w:szCs w:val="22"/>
              </w:rPr>
              <w:t>Diaspididae*</w:t>
            </w:r>
          </w:p>
        </w:tc>
        <w:tc>
          <w:tcPr>
            <w:tcW w:w="3567" w:type="dxa"/>
            <w:shd w:val="clear" w:color="auto" w:fill="auto"/>
            <w:noWrap/>
            <w:vAlign w:val="bottom"/>
          </w:tcPr>
          <w:p w14:paraId="7F7EE959" w14:textId="77777777" w:rsidR="00551F6A" w:rsidRPr="00CD53B8" w:rsidRDefault="00551F6A" w:rsidP="00551F6A">
            <w:pPr>
              <w:rPr>
                <w:color w:val="000000"/>
                <w:sz w:val="22"/>
                <w:szCs w:val="22"/>
              </w:rPr>
            </w:pPr>
            <w:r w:rsidRPr="00CD53B8">
              <w:rPr>
                <w:i/>
                <w:color w:val="000000"/>
                <w:sz w:val="22"/>
                <w:szCs w:val="22"/>
              </w:rPr>
              <w:t>Unaspis citri</w:t>
            </w:r>
            <w:r w:rsidRPr="00CD53B8">
              <w:rPr>
                <w:color w:val="000000"/>
                <w:sz w:val="22"/>
                <w:szCs w:val="22"/>
              </w:rPr>
              <w:t xml:space="preserve"> Comstock*</w:t>
            </w:r>
          </w:p>
        </w:tc>
        <w:tc>
          <w:tcPr>
            <w:tcW w:w="933" w:type="dxa"/>
            <w:shd w:val="clear" w:color="auto" w:fill="auto"/>
            <w:noWrap/>
            <w:vAlign w:val="bottom"/>
          </w:tcPr>
          <w:p w14:paraId="42CAFB16"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00F494C" w14:textId="77777777" w:rsidR="00551F6A" w:rsidRPr="00CD53B8" w:rsidRDefault="00551F6A" w:rsidP="00551F6A">
            <w:pPr>
              <w:jc w:val="right"/>
              <w:rPr>
                <w:color w:val="000000"/>
                <w:sz w:val="22"/>
                <w:szCs w:val="22"/>
              </w:rPr>
            </w:pPr>
          </w:p>
        </w:tc>
        <w:tc>
          <w:tcPr>
            <w:tcW w:w="799" w:type="dxa"/>
            <w:vAlign w:val="bottom"/>
          </w:tcPr>
          <w:p w14:paraId="657B94F7" w14:textId="77777777" w:rsidR="00551F6A" w:rsidRPr="00CD53B8" w:rsidRDefault="00551F6A" w:rsidP="00551F6A">
            <w:pPr>
              <w:jc w:val="right"/>
              <w:rPr>
                <w:color w:val="000000"/>
                <w:sz w:val="22"/>
                <w:szCs w:val="22"/>
              </w:rPr>
            </w:pPr>
          </w:p>
        </w:tc>
        <w:tc>
          <w:tcPr>
            <w:tcW w:w="1091" w:type="dxa"/>
            <w:vAlign w:val="bottom"/>
          </w:tcPr>
          <w:p w14:paraId="510EB5F3" w14:textId="77777777" w:rsidR="00551F6A" w:rsidRPr="00CD53B8" w:rsidRDefault="00551F6A" w:rsidP="00551F6A">
            <w:pPr>
              <w:jc w:val="right"/>
              <w:rPr>
                <w:color w:val="000000"/>
                <w:sz w:val="22"/>
                <w:szCs w:val="22"/>
              </w:rPr>
            </w:pPr>
          </w:p>
        </w:tc>
        <w:tc>
          <w:tcPr>
            <w:tcW w:w="810" w:type="dxa"/>
            <w:vAlign w:val="bottom"/>
          </w:tcPr>
          <w:p w14:paraId="3C671A2C" w14:textId="77777777" w:rsidR="00551F6A" w:rsidRPr="00CD53B8" w:rsidRDefault="00551F6A" w:rsidP="00551F6A">
            <w:pPr>
              <w:jc w:val="right"/>
              <w:rPr>
                <w:color w:val="000000"/>
                <w:sz w:val="22"/>
                <w:szCs w:val="22"/>
              </w:rPr>
            </w:pPr>
          </w:p>
        </w:tc>
        <w:tc>
          <w:tcPr>
            <w:tcW w:w="1080" w:type="dxa"/>
            <w:shd w:val="clear" w:color="auto" w:fill="auto"/>
            <w:vAlign w:val="bottom"/>
          </w:tcPr>
          <w:p w14:paraId="5A63DD3A" w14:textId="77777777" w:rsidR="00551F6A" w:rsidRPr="00CD53B8" w:rsidRDefault="00551F6A" w:rsidP="00551F6A">
            <w:pPr>
              <w:jc w:val="right"/>
              <w:rPr>
                <w:color w:val="000000"/>
                <w:sz w:val="22"/>
                <w:szCs w:val="22"/>
              </w:rPr>
            </w:pPr>
          </w:p>
        </w:tc>
        <w:tc>
          <w:tcPr>
            <w:tcW w:w="720" w:type="dxa"/>
            <w:shd w:val="clear" w:color="auto" w:fill="auto"/>
            <w:vAlign w:val="bottom"/>
          </w:tcPr>
          <w:p w14:paraId="442AF2B4"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3EADCE2A" w14:textId="77777777" w:rsidR="00551F6A" w:rsidRPr="00CD53B8" w:rsidRDefault="00551F6A" w:rsidP="00551F6A">
            <w:pPr>
              <w:jc w:val="right"/>
              <w:rPr>
                <w:color w:val="000000"/>
                <w:sz w:val="22"/>
                <w:szCs w:val="22"/>
              </w:rPr>
            </w:pPr>
          </w:p>
        </w:tc>
      </w:tr>
      <w:tr w:rsidR="00551F6A" w:rsidRPr="00CD53B8" w14:paraId="148730AB" w14:textId="77777777" w:rsidTr="000A19AC">
        <w:trPr>
          <w:trHeight w:val="20"/>
        </w:trPr>
        <w:tc>
          <w:tcPr>
            <w:tcW w:w="1260" w:type="dxa"/>
            <w:shd w:val="clear" w:color="auto" w:fill="auto"/>
            <w:noWrap/>
            <w:vAlign w:val="bottom"/>
          </w:tcPr>
          <w:p w14:paraId="01212A7E" w14:textId="77777777" w:rsidR="00551F6A" w:rsidRPr="00CD53B8" w:rsidRDefault="00551F6A" w:rsidP="00551F6A">
            <w:pPr>
              <w:rPr>
                <w:sz w:val="22"/>
                <w:szCs w:val="22"/>
              </w:rPr>
            </w:pPr>
          </w:p>
        </w:tc>
        <w:tc>
          <w:tcPr>
            <w:tcW w:w="2070" w:type="dxa"/>
            <w:shd w:val="clear" w:color="auto" w:fill="auto"/>
            <w:vAlign w:val="bottom"/>
          </w:tcPr>
          <w:p w14:paraId="7067D393" w14:textId="77777777" w:rsidR="00551F6A" w:rsidRPr="00CD53B8" w:rsidRDefault="00551F6A" w:rsidP="00551F6A">
            <w:pPr>
              <w:jc w:val="right"/>
              <w:rPr>
                <w:color w:val="000000"/>
                <w:sz w:val="22"/>
                <w:szCs w:val="22"/>
              </w:rPr>
            </w:pPr>
            <w:r w:rsidRPr="00CD53B8">
              <w:rPr>
                <w:color w:val="000000"/>
                <w:sz w:val="22"/>
                <w:szCs w:val="22"/>
              </w:rPr>
              <w:t>Flatidae*</w:t>
            </w:r>
          </w:p>
        </w:tc>
        <w:tc>
          <w:tcPr>
            <w:tcW w:w="3567" w:type="dxa"/>
            <w:shd w:val="clear" w:color="auto" w:fill="auto"/>
            <w:noWrap/>
            <w:vAlign w:val="bottom"/>
          </w:tcPr>
          <w:p w14:paraId="5A2CAA42" w14:textId="77777777" w:rsidR="00551F6A" w:rsidRPr="00CD53B8" w:rsidRDefault="00551F6A" w:rsidP="00551F6A">
            <w:pPr>
              <w:rPr>
                <w:color w:val="000000"/>
                <w:sz w:val="22"/>
                <w:szCs w:val="22"/>
              </w:rPr>
            </w:pPr>
            <w:r w:rsidRPr="00CD53B8">
              <w:rPr>
                <w:i/>
                <w:color w:val="000000"/>
                <w:sz w:val="22"/>
                <w:szCs w:val="22"/>
              </w:rPr>
              <w:t xml:space="preserve">Metcalfa pruinosa </w:t>
            </w:r>
            <w:r w:rsidRPr="00CD53B8">
              <w:rPr>
                <w:color w:val="000000"/>
                <w:sz w:val="22"/>
                <w:szCs w:val="22"/>
              </w:rPr>
              <w:t>Say*</w:t>
            </w:r>
          </w:p>
        </w:tc>
        <w:tc>
          <w:tcPr>
            <w:tcW w:w="933" w:type="dxa"/>
            <w:shd w:val="clear" w:color="auto" w:fill="auto"/>
            <w:noWrap/>
            <w:vAlign w:val="bottom"/>
          </w:tcPr>
          <w:p w14:paraId="7E8C9517"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240A1DE" w14:textId="77777777" w:rsidR="00551F6A" w:rsidRPr="00CD53B8" w:rsidRDefault="00551F6A" w:rsidP="00551F6A">
            <w:pPr>
              <w:jc w:val="right"/>
              <w:rPr>
                <w:color w:val="000000"/>
                <w:sz w:val="22"/>
                <w:szCs w:val="22"/>
              </w:rPr>
            </w:pPr>
          </w:p>
        </w:tc>
        <w:tc>
          <w:tcPr>
            <w:tcW w:w="799" w:type="dxa"/>
            <w:vAlign w:val="bottom"/>
          </w:tcPr>
          <w:p w14:paraId="348EAE12" w14:textId="77777777" w:rsidR="00551F6A" w:rsidRPr="00CD53B8" w:rsidRDefault="00551F6A" w:rsidP="00551F6A">
            <w:pPr>
              <w:jc w:val="right"/>
              <w:rPr>
                <w:color w:val="000000"/>
                <w:sz w:val="22"/>
                <w:szCs w:val="22"/>
              </w:rPr>
            </w:pPr>
          </w:p>
        </w:tc>
        <w:tc>
          <w:tcPr>
            <w:tcW w:w="1091" w:type="dxa"/>
            <w:vAlign w:val="bottom"/>
          </w:tcPr>
          <w:p w14:paraId="60B8BC15" w14:textId="77777777" w:rsidR="00551F6A" w:rsidRPr="00CD53B8" w:rsidRDefault="00551F6A" w:rsidP="00551F6A">
            <w:pPr>
              <w:jc w:val="right"/>
              <w:rPr>
                <w:color w:val="000000"/>
                <w:sz w:val="22"/>
                <w:szCs w:val="22"/>
              </w:rPr>
            </w:pPr>
          </w:p>
        </w:tc>
        <w:tc>
          <w:tcPr>
            <w:tcW w:w="810" w:type="dxa"/>
            <w:vAlign w:val="bottom"/>
          </w:tcPr>
          <w:p w14:paraId="2A145FC6" w14:textId="77777777" w:rsidR="00551F6A" w:rsidRPr="00CD53B8" w:rsidRDefault="00551F6A" w:rsidP="00551F6A">
            <w:pPr>
              <w:jc w:val="right"/>
              <w:rPr>
                <w:color w:val="000000"/>
                <w:sz w:val="22"/>
                <w:szCs w:val="22"/>
              </w:rPr>
            </w:pPr>
          </w:p>
        </w:tc>
        <w:tc>
          <w:tcPr>
            <w:tcW w:w="1080" w:type="dxa"/>
            <w:shd w:val="clear" w:color="auto" w:fill="auto"/>
            <w:vAlign w:val="bottom"/>
          </w:tcPr>
          <w:p w14:paraId="6AAB0937" w14:textId="77777777" w:rsidR="00551F6A" w:rsidRPr="00CD53B8" w:rsidRDefault="00551F6A" w:rsidP="00551F6A">
            <w:pPr>
              <w:jc w:val="right"/>
              <w:rPr>
                <w:color w:val="000000"/>
                <w:sz w:val="22"/>
                <w:szCs w:val="22"/>
              </w:rPr>
            </w:pPr>
          </w:p>
        </w:tc>
        <w:tc>
          <w:tcPr>
            <w:tcW w:w="720" w:type="dxa"/>
            <w:shd w:val="clear" w:color="auto" w:fill="auto"/>
            <w:vAlign w:val="bottom"/>
          </w:tcPr>
          <w:p w14:paraId="3E8D7E76"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55395BE5" w14:textId="77777777" w:rsidR="00551F6A" w:rsidRPr="00CD53B8" w:rsidRDefault="00551F6A" w:rsidP="00551F6A">
            <w:pPr>
              <w:jc w:val="right"/>
              <w:rPr>
                <w:color w:val="000000"/>
                <w:sz w:val="22"/>
                <w:szCs w:val="22"/>
              </w:rPr>
            </w:pPr>
          </w:p>
        </w:tc>
      </w:tr>
      <w:tr w:rsidR="00551F6A" w:rsidRPr="00CD53B8" w14:paraId="4A87EC01" w14:textId="77777777" w:rsidTr="000A19AC">
        <w:trPr>
          <w:trHeight w:val="20"/>
        </w:trPr>
        <w:tc>
          <w:tcPr>
            <w:tcW w:w="1260" w:type="dxa"/>
            <w:shd w:val="clear" w:color="auto" w:fill="auto"/>
            <w:noWrap/>
            <w:vAlign w:val="bottom"/>
            <w:hideMark/>
          </w:tcPr>
          <w:p w14:paraId="2162C6BF" w14:textId="77777777" w:rsidR="00551F6A" w:rsidRPr="00CD53B8" w:rsidRDefault="00551F6A" w:rsidP="00551F6A">
            <w:pPr>
              <w:rPr>
                <w:sz w:val="22"/>
                <w:szCs w:val="22"/>
              </w:rPr>
            </w:pPr>
          </w:p>
        </w:tc>
        <w:tc>
          <w:tcPr>
            <w:tcW w:w="2070" w:type="dxa"/>
            <w:shd w:val="clear" w:color="auto" w:fill="auto"/>
            <w:vAlign w:val="bottom"/>
            <w:hideMark/>
          </w:tcPr>
          <w:p w14:paraId="656F50D2" w14:textId="77777777" w:rsidR="00551F6A" w:rsidRPr="00CD53B8" w:rsidRDefault="00551F6A" w:rsidP="00551F6A">
            <w:pPr>
              <w:jc w:val="right"/>
              <w:rPr>
                <w:sz w:val="22"/>
                <w:szCs w:val="22"/>
              </w:rPr>
            </w:pPr>
            <w:r w:rsidRPr="00CD53B8">
              <w:rPr>
                <w:color w:val="000000"/>
                <w:sz w:val="22"/>
                <w:szCs w:val="22"/>
              </w:rPr>
              <w:t>Fulgoridae</w:t>
            </w:r>
            <w:r w:rsidRPr="00CD53B8">
              <w:rPr>
                <w:bCs/>
                <w:i/>
                <w:color w:val="000000" w:themeColor="text1"/>
                <w:sz w:val="22"/>
                <w:szCs w:val="22"/>
              </w:rPr>
              <w:t>*</w:t>
            </w:r>
          </w:p>
        </w:tc>
        <w:tc>
          <w:tcPr>
            <w:tcW w:w="3567" w:type="dxa"/>
            <w:shd w:val="clear" w:color="auto" w:fill="auto"/>
            <w:noWrap/>
            <w:vAlign w:val="bottom"/>
            <w:hideMark/>
          </w:tcPr>
          <w:p w14:paraId="7A7C7468" w14:textId="77777777" w:rsidR="00551F6A" w:rsidRPr="00CD53B8" w:rsidRDefault="00551F6A" w:rsidP="00551F6A">
            <w:pPr>
              <w:rPr>
                <w:color w:val="000000"/>
                <w:sz w:val="22"/>
                <w:szCs w:val="22"/>
              </w:rPr>
            </w:pPr>
          </w:p>
        </w:tc>
        <w:tc>
          <w:tcPr>
            <w:tcW w:w="933" w:type="dxa"/>
            <w:shd w:val="clear" w:color="auto" w:fill="auto"/>
            <w:noWrap/>
            <w:vAlign w:val="bottom"/>
            <w:hideMark/>
          </w:tcPr>
          <w:p w14:paraId="138ABE1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CABE341" w14:textId="77777777" w:rsidR="00551F6A" w:rsidRPr="00CD53B8" w:rsidRDefault="00551F6A" w:rsidP="00551F6A">
            <w:pPr>
              <w:jc w:val="right"/>
              <w:rPr>
                <w:color w:val="000000"/>
                <w:sz w:val="22"/>
                <w:szCs w:val="22"/>
              </w:rPr>
            </w:pPr>
          </w:p>
        </w:tc>
        <w:tc>
          <w:tcPr>
            <w:tcW w:w="799" w:type="dxa"/>
            <w:vAlign w:val="bottom"/>
          </w:tcPr>
          <w:p w14:paraId="793A1F75"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5D5CC75" w14:textId="77777777" w:rsidR="00551F6A" w:rsidRPr="00CD53B8" w:rsidRDefault="00551F6A" w:rsidP="00551F6A">
            <w:pPr>
              <w:jc w:val="right"/>
              <w:rPr>
                <w:color w:val="000000"/>
                <w:sz w:val="22"/>
                <w:szCs w:val="22"/>
              </w:rPr>
            </w:pPr>
          </w:p>
        </w:tc>
        <w:tc>
          <w:tcPr>
            <w:tcW w:w="810" w:type="dxa"/>
            <w:vAlign w:val="bottom"/>
          </w:tcPr>
          <w:p w14:paraId="36116F35" w14:textId="77777777" w:rsidR="00551F6A" w:rsidRPr="00CD53B8" w:rsidRDefault="00551F6A" w:rsidP="00551F6A">
            <w:pPr>
              <w:jc w:val="right"/>
              <w:rPr>
                <w:color w:val="000000"/>
                <w:sz w:val="22"/>
                <w:szCs w:val="22"/>
              </w:rPr>
            </w:pPr>
          </w:p>
        </w:tc>
        <w:tc>
          <w:tcPr>
            <w:tcW w:w="1080" w:type="dxa"/>
            <w:shd w:val="clear" w:color="auto" w:fill="auto"/>
            <w:vAlign w:val="bottom"/>
          </w:tcPr>
          <w:p w14:paraId="55E421C3" w14:textId="77777777" w:rsidR="00551F6A" w:rsidRPr="00CD53B8" w:rsidRDefault="00551F6A" w:rsidP="00551F6A">
            <w:pPr>
              <w:jc w:val="right"/>
              <w:rPr>
                <w:color w:val="000000"/>
                <w:sz w:val="22"/>
                <w:szCs w:val="22"/>
              </w:rPr>
            </w:pPr>
          </w:p>
        </w:tc>
        <w:tc>
          <w:tcPr>
            <w:tcW w:w="720" w:type="dxa"/>
            <w:shd w:val="clear" w:color="auto" w:fill="auto"/>
            <w:vAlign w:val="bottom"/>
          </w:tcPr>
          <w:p w14:paraId="2BF02A0E" w14:textId="77777777" w:rsidR="00551F6A" w:rsidRPr="00CD53B8" w:rsidRDefault="00551F6A" w:rsidP="00551F6A">
            <w:pPr>
              <w:jc w:val="right"/>
              <w:rPr>
                <w:color w:val="000000"/>
                <w:sz w:val="22"/>
                <w:szCs w:val="22"/>
              </w:rPr>
            </w:pPr>
          </w:p>
        </w:tc>
        <w:tc>
          <w:tcPr>
            <w:tcW w:w="1080" w:type="dxa"/>
            <w:shd w:val="clear" w:color="auto" w:fill="auto"/>
            <w:vAlign w:val="bottom"/>
          </w:tcPr>
          <w:p w14:paraId="378A2A5C" w14:textId="77777777" w:rsidR="00551F6A" w:rsidRPr="00CD53B8" w:rsidRDefault="00551F6A" w:rsidP="00551F6A">
            <w:pPr>
              <w:jc w:val="right"/>
              <w:rPr>
                <w:color w:val="000000"/>
                <w:sz w:val="22"/>
                <w:szCs w:val="22"/>
              </w:rPr>
            </w:pPr>
          </w:p>
        </w:tc>
      </w:tr>
      <w:tr w:rsidR="00551F6A" w:rsidRPr="00CD53B8" w14:paraId="7CFA27AA" w14:textId="77777777" w:rsidTr="000A19AC">
        <w:trPr>
          <w:trHeight w:val="20"/>
        </w:trPr>
        <w:tc>
          <w:tcPr>
            <w:tcW w:w="1260" w:type="dxa"/>
            <w:shd w:val="clear" w:color="auto" w:fill="auto"/>
            <w:noWrap/>
            <w:vAlign w:val="bottom"/>
            <w:hideMark/>
          </w:tcPr>
          <w:p w14:paraId="5B75C15F" w14:textId="77777777" w:rsidR="00551F6A" w:rsidRPr="00CD53B8" w:rsidRDefault="00551F6A" w:rsidP="00551F6A">
            <w:pPr>
              <w:rPr>
                <w:sz w:val="22"/>
                <w:szCs w:val="22"/>
              </w:rPr>
            </w:pPr>
          </w:p>
        </w:tc>
        <w:tc>
          <w:tcPr>
            <w:tcW w:w="2070" w:type="dxa"/>
            <w:shd w:val="clear" w:color="auto" w:fill="auto"/>
            <w:vAlign w:val="bottom"/>
            <w:hideMark/>
          </w:tcPr>
          <w:p w14:paraId="4F883FA3" w14:textId="77777777" w:rsidR="00551F6A" w:rsidRPr="00CD53B8" w:rsidRDefault="00551F6A" w:rsidP="00551F6A">
            <w:pPr>
              <w:jc w:val="right"/>
              <w:rPr>
                <w:sz w:val="22"/>
                <w:szCs w:val="22"/>
              </w:rPr>
            </w:pPr>
            <w:r w:rsidRPr="00CD53B8">
              <w:rPr>
                <w:color w:val="000000"/>
                <w:sz w:val="22"/>
                <w:szCs w:val="22"/>
              </w:rPr>
              <w:t xml:space="preserve">Geocoridae </w:t>
            </w:r>
            <w:r w:rsidRPr="00CD53B8">
              <w:rPr>
                <w:color w:val="222222"/>
                <w:sz w:val="22"/>
                <w:szCs w:val="22"/>
                <w:shd w:val="clear" w:color="auto" w:fill="FFFFFF"/>
              </w:rPr>
              <w:t>†</w:t>
            </w:r>
          </w:p>
        </w:tc>
        <w:tc>
          <w:tcPr>
            <w:tcW w:w="3567" w:type="dxa"/>
            <w:shd w:val="clear" w:color="auto" w:fill="auto"/>
            <w:noWrap/>
            <w:vAlign w:val="bottom"/>
            <w:hideMark/>
          </w:tcPr>
          <w:p w14:paraId="38FE4029" w14:textId="77777777" w:rsidR="00551F6A" w:rsidRPr="00CD53B8" w:rsidRDefault="00551F6A" w:rsidP="00551F6A">
            <w:pPr>
              <w:rPr>
                <w:color w:val="000000"/>
                <w:sz w:val="22"/>
                <w:szCs w:val="22"/>
              </w:rPr>
            </w:pPr>
          </w:p>
        </w:tc>
        <w:tc>
          <w:tcPr>
            <w:tcW w:w="933" w:type="dxa"/>
            <w:shd w:val="clear" w:color="auto" w:fill="auto"/>
            <w:noWrap/>
            <w:vAlign w:val="bottom"/>
            <w:hideMark/>
          </w:tcPr>
          <w:p w14:paraId="0CF0269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405ED9C" w14:textId="77777777" w:rsidR="00551F6A" w:rsidRPr="00CD53B8" w:rsidRDefault="00551F6A" w:rsidP="00551F6A">
            <w:pPr>
              <w:jc w:val="right"/>
              <w:rPr>
                <w:color w:val="000000"/>
                <w:sz w:val="22"/>
                <w:szCs w:val="22"/>
              </w:rPr>
            </w:pPr>
          </w:p>
        </w:tc>
        <w:tc>
          <w:tcPr>
            <w:tcW w:w="799" w:type="dxa"/>
            <w:vAlign w:val="bottom"/>
          </w:tcPr>
          <w:p w14:paraId="227969B1" w14:textId="77777777" w:rsidR="00551F6A" w:rsidRPr="00CD53B8" w:rsidRDefault="00551F6A" w:rsidP="00551F6A">
            <w:pPr>
              <w:jc w:val="right"/>
              <w:rPr>
                <w:color w:val="000000"/>
                <w:sz w:val="22"/>
                <w:szCs w:val="22"/>
              </w:rPr>
            </w:pPr>
          </w:p>
        </w:tc>
        <w:tc>
          <w:tcPr>
            <w:tcW w:w="1091" w:type="dxa"/>
            <w:vAlign w:val="bottom"/>
          </w:tcPr>
          <w:p w14:paraId="26D8740F" w14:textId="77777777" w:rsidR="00551F6A" w:rsidRPr="00CD53B8" w:rsidRDefault="00551F6A" w:rsidP="00551F6A">
            <w:pPr>
              <w:jc w:val="right"/>
              <w:rPr>
                <w:color w:val="000000"/>
                <w:sz w:val="22"/>
                <w:szCs w:val="22"/>
              </w:rPr>
            </w:pPr>
          </w:p>
        </w:tc>
        <w:tc>
          <w:tcPr>
            <w:tcW w:w="810" w:type="dxa"/>
            <w:vAlign w:val="bottom"/>
          </w:tcPr>
          <w:p w14:paraId="58E9253C" w14:textId="77777777" w:rsidR="00551F6A" w:rsidRPr="00CD53B8" w:rsidRDefault="00551F6A" w:rsidP="00551F6A">
            <w:pPr>
              <w:jc w:val="right"/>
              <w:rPr>
                <w:color w:val="000000"/>
                <w:sz w:val="22"/>
                <w:szCs w:val="22"/>
              </w:rPr>
            </w:pPr>
          </w:p>
        </w:tc>
        <w:tc>
          <w:tcPr>
            <w:tcW w:w="1080" w:type="dxa"/>
            <w:shd w:val="clear" w:color="auto" w:fill="auto"/>
            <w:vAlign w:val="bottom"/>
          </w:tcPr>
          <w:p w14:paraId="03465B13" w14:textId="77777777" w:rsidR="00551F6A" w:rsidRPr="00CD53B8" w:rsidRDefault="00551F6A" w:rsidP="00551F6A">
            <w:pPr>
              <w:jc w:val="right"/>
              <w:rPr>
                <w:color w:val="000000"/>
                <w:sz w:val="22"/>
                <w:szCs w:val="22"/>
              </w:rPr>
            </w:pPr>
          </w:p>
        </w:tc>
        <w:tc>
          <w:tcPr>
            <w:tcW w:w="720" w:type="dxa"/>
            <w:shd w:val="clear" w:color="auto" w:fill="auto"/>
            <w:vAlign w:val="bottom"/>
          </w:tcPr>
          <w:p w14:paraId="3D208713" w14:textId="77777777" w:rsidR="00551F6A" w:rsidRPr="00CD53B8" w:rsidRDefault="00551F6A" w:rsidP="00551F6A">
            <w:pPr>
              <w:jc w:val="right"/>
              <w:rPr>
                <w:color w:val="000000"/>
                <w:sz w:val="22"/>
                <w:szCs w:val="22"/>
              </w:rPr>
            </w:pPr>
          </w:p>
        </w:tc>
        <w:tc>
          <w:tcPr>
            <w:tcW w:w="1080" w:type="dxa"/>
            <w:shd w:val="clear" w:color="auto" w:fill="auto"/>
            <w:vAlign w:val="bottom"/>
          </w:tcPr>
          <w:p w14:paraId="23EAACF6" w14:textId="77777777" w:rsidR="00551F6A" w:rsidRPr="00CD53B8" w:rsidRDefault="00551F6A" w:rsidP="00551F6A">
            <w:pPr>
              <w:jc w:val="right"/>
              <w:rPr>
                <w:color w:val="000000"/>
                <w:sz w:val="22"/>
                <w:szCs w:val="22"/>
              </w:rPr>
            </w:pPr>
          </w:p>
        </w:tc>
      </w:tr>
      <w:tr w:rsidR="00551F6A" w:rsidRPr="00CD53B8" w14:paraId="3115240F" w14:textId="77777777" w:rsidTr="000A19AC">
        <w:trPr>
          <w:trHeight w:val="20"/>
        </w:trPr>
        <w:tc>
          <w:tcPr>
            <w:tcW w:w="1260" w:type="dxa"/>
            <w:shd w:val="clear" w:color="auto" w:fill="auto"/>
            <w:noWrap/>
            <w:vAlign w:val="bottom"/>
            <w:hideMark/>
          </w:tcPr>
          <w:p w14:paraId="23D09DD8" w14:textId="77777777" w:rsidR="00551F6A" w:rsidRPr="00CD53B8" w:rsidRDefault="00551F6A" w:rsidP="00551F6A">
            <w:pPr>
              <w:rPr>
                <w:sz w:val="22"/>
                <w:szCs w:val="22"/>
              </w:rPr>
            </w:pPr>
          </w:p>
        </w:tc>
        <w:tc>
          <w:tcPr>
            <w:tcW w:w="2070" w:type="dxa"/>
            <w:shd w:val="clear" w:color="auto" w:fill="auto"/>
            <w:vAlign w:val="bottom"/>
            <w:hideMark/>
          </w:tcPr>
          <w:p w14:paraId="15442F54" w14:textId="77777777" w:rsidR="00551F6A" w:rsidRPr="00CD53B8" w:rsidRDefault="00551F6A" w:rsidP="00551F6A">
            <w:pPr>
              <w:jc w:val="right"/>
              <w:rPr>
                <w:sz w:val="22"/>
                <w:szCs w:val="22"/>
              </w:rPr>
            </w:pPr>
            <w:r w:rsidRPr="00CD53B8">
              <w:rPr>
                <w:color w:val="000000"/>
                <w:sz w:val="22"/>
                <w:szCs w:val="22"/>
              </w:rPr>
              <w:t>Lygaeidae</w:t>
            </w:r>
            <w:r w:rsidRPr="00CD53B8">
              <w:rPr>
                <w:bCs/>
                <w:i/>
                <w:color w:val="000000" w:themeColor="text1"/>
                <w:sz w:val="22"/>
                <w:szCs w:val="22"/>
              </w:rPr>
              <w:t>*</w:t>
            </w:r>
          </w:p>
        </w:tc>
        <w:tc>
          <w:tcPr>
            <w:tcW w:w="3567" w:type="dxa"/>
            <w:shd w:val="clear" w:color="auto" w:fill="auto"/>
            <w:noWrap/>
            <w:vAlign w:val="bottom"/>
            <w:hideMark/>
          </w:tcPr>
          <w:p w14:paraId="73D86468" w14:textId="77777777" w:rsidR="00551F6A" w:rsidRPr="00CD53B8" w:rsidRDefault="00551F6A" w:rsidP="00551F6A">
            <w:pPr>
              <w:rPr>
                <w:color w:val="000000"/>
                <w:sz w:val="22"/>
                <w:szCs w:val="22"/>
              </w:rPr>
            </w:pPr>
          </w:p>
        </w:tc>
        <w:tc>
          <w:tcPr>
            <w:tcW w:w="933" w:type="dxa"/>
            <w:shd w:val="clear" w:color="auto" w:fill="auto"/>
            <w:noWrap/>
            <w:vAlign w:val="bottom"/>
            <w:hideMark/>
          </w:tcPr>
          <w:p w14:paraId="4F90E124" w14:textId="77777777" w:rsidR="00551F6A" w:rsidRPr="00CD53B8" w:rsidRDefault="00551F6A" w:rsidP="00551F6A">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041A098F" w14:textId="77777777" w:rsidR="00551F6A" w:rsidRPr="00CD53B8" w:rsidRDefault="00551F6A" w:rsidP="00551F6A">
            <w:pPr>
              <w:jc w:val="right"/>
              <w:rPr>
                <w:color w:val="000000"/>
                <w:sz w:val="22"/>
                <w:szCs w:val="22"/>
              </w:rPr>
            </w:pPr>
          </w:p>
        </w:tc>
        <w:tc>
          <w:tcPr>
            <w:tcW w:w="799" w:type="dxa"/>
            <w:vAlign w:val="bottom"/>
          </w:tcPr>
          <w:p w14:paraId="75ED6081"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2E9C1F7D" w14:textId="77777777" w:rsidR="00551F6A" w:rsidRPr="00CD53B8" w:rsidRDefault="00551F6A" w:rsidP="00551F6A">
            <w:pPr>
              <w:jc w:val="right"/>
              <w:rPr>
                <w:color w:val="000000"/>
                <w:sz w:val="22"/>
                <w:szCs w:val="22"/>
              </w:rPr>
            </w:pPr>
          </w:p>
        </w:tc>
        <w:tc>
          <w:tcPr>
            <w:tcW w:w="810" w:type="dxa"/>
            <w:vAlign w:val="bottom"/>
          </w:tcPr>
          <w:p w14:paraId="3670C42B" w14:textId="77777777" w:rsidR="00551F6A" w:rsidRPr="00CD53B8" w:rsidRDefault="00551F6A" w:rsidP="00551F6A">
            <w:pPr>
              <w:jc w:val="right"/>
              <w:rPr>
                <w:color w:val="000000"/>
                <w:sz w:val="22"/>
                <w:szCs w:val="22"/>
              </w:rPr>
            </w:pPr>
          </w:p>
        </w:tc>
        <w:tc>
          <w:tcPr>
            <w:tcW w:w="1080" w:type="dxa"/>
            <w:shd w:val="clear" w:color="auto" w:fill="auto"/>
            <w:vAlign w:val="bottom"/>
          </w:tcPr>
          <w:p w14:paraId="1F228395" w14:textId="77777777" w:rsidR="00551F6A" w:rsidRPr="00CD53B8" w:rsidRDefault="00551F6A" w:rsidP="00551F6A">
            <w:pPr>
              <w:jc w:val="right"/>
              <w:rPr>
                <w:color w:val="000000"/>
                <w:sz w:val="22"/>
                <w:szCs w:val="22"/>
              </w:rPr>
            </w:pPr>
          </w:p>
        </w:tc>
        <w:tc>
          <w:tcPr>
            <w:tcW w:w="720" w:type="dxa"/>
            <w:shd w:val="clear" w:color="auto" w:fill="auto"/>
            <w:vAlign w:val="bottom"/>
          </w:tcPr>
          <w:p w14:paraId="0A1EBC6E"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582F7E82" w14:textId="77777777" w:rsidR="00551F6A" w:rsidRPr="00CD53B8" w:rsidRDefault="00551F6A" w:rsidP="00551F6A">
            <w:pPr>
              <w:jc w:val="right"/>
              <w:rPr>
                <w:color w:val="000000"/>
                <w:sz w:val="22"/>
                <w:szCs w:val="22"/>
              </w:rPr>
            </w:pPr>
          </w:p>
        </w:tc>
      </w:tr>
      <w:tr w:rsidR="00551F6A" w:rsidRPr="00CD53B8" w14:paraId="157AFFA7" w14:textId="77777777" w:rsidTr="000A19AC">
        <w:trPr>
          <w:trHeight w:val="20"/>
        </w:trPr>
        <w:tc>
          <w:tcPr>
            <w:tcW w:w="1260" w:type="dxa"/>
            <w:shd w:val="clear" w:color="auto" w:fill="auto"/>
            <w:noWrap/>
            <w:vAlign w:val="bottom"/>
            <w:hideMark/>
          </w:tcPr>
          <w:p w14:paraId="13151D55" w14:textId="77777777" w:rsidR="00551F6A" w:rsidRPr="00CD53B8" w:rsidRDefault="00551F6A" w:rsidP="00551F6A">
            <w:pPr>
              <w:rPr>
                <w:sz w:val="22"/>
                <w:szCs w:val="22"/>
              </w:rPr>
            </w:pPr>
          </w:p>
        </w:tc>
        <w:tc>
          <w:tcPr>
            <w:tcW w:w="2070" w:type="dxa"/>
            <w:shd w:val="clear" w:color="auto" w:fill="auto"/>
            <w:vAlign w:val="bottom"/>
            <w:hideMark/>
          </w:tcPr>
          <w:p w14:paraId="2C12FD1A" w14:textId="77777777" w:rsidR="00551F6A" w:rsidRPr="00CD53B8" w:rsidRDefault="00551F6A" w:rsidP="00551F6A">
            <w:pPr>
              <w:jc w:val="right"/>
              <w:rPr>
                <w:sz w:val="22"/>
                <w:szCs w:val="22"/>
              </w:rPr>
            </w:pPr>
            <w:r w:rsidRPr="00CD53B8">
              <w:rPr>
                <w:color w:val="000000"/>
                <w:sz w:val="22"/>
                <w:szCs w:val="22"/>
              </w:rPr>
              <w:t>Membracidae</w:t>
            </w:r>
            <w:r w:rsidRPr="00CD53B8">
              <w:rPr>
                <w:bCs/>
                <w:i/>
                <w:color w:val="000000" w:themeColor="text1"/>
                <w:sz w:val="22"/>
                <w:szCs w:val="22"/>
              </w:rPr>
              <w:t>*</w:t>
            </w:r>
          </w:p>
        </w:tc>
        <w:tc>
          <w:tcPr>
            <w:tcW w:w="3567" w:type="dxa"/>
            <w:shd w:val="clear" w:color="auto" w:fill="auto"/>
            <w:noWrap/>
            <w:vAlign w:val="bottom"/>
            <w:hideMark/>
          </w:tcPr>
          <w:p w14:paraId="6F84A343" w14:textId="77777777" w:rsidR="00551F6A" w:rsidRPr="00CD53B8" w:rsidRDefault="00551F6A" w:rsidP="00551F6A">
            <w:pPr>
              <w:rPr>
                <w:color w:val="000000"/>
                <w:sz w:val="22"/>
                <w:szCs w:val="22"/>
              </w:rPr>
            </w:pPr>
          </w:p>
        </w:tc>
        <w:tc>
          <w:tcPr>
            <w:tcW w:w="933" w:type="dxa"/>
            <w:shd w:val="clear" w:color="auto" w:fill="auto"/>
            <w:noWrap/>
            <w:vAlign w:val="bottom"/>
            <w:hideMark/>
          </w:tcPr>
          <w:p w14:paraId="4E7832DB"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7443DC96" w14:textId="77777777" w:rsidR="00551F6A" w:rsidRPr="00CD53B8" w:rsidRDefault="00551F6A" w:rsidP="00551F6A">
            <w:pPr>
              <w:jc w:val="right"/>
              <w:rPr>
                <w:color w:val="000000"/>
                <w:sz w:val="22"/>
                <w:szCs w:val="22"/>
              </w:rPr>
            </w:pPr>
          </w:p>
        </w:tc>
        <w:tc>
          <w:tcPr>
            <w:tcW w:w="799" w:type="dxa"/>
            <w:vAlign w:val="bottom"/>
          </w:tcPr>
          <w:p w14:paraId="6A726F4F" w14:textId="77777777" w:rsidR="00551F6A" w:rsidRPr="00CD53B8" w:rsidRDefault="00551F6A" w:rsidP="00551F6A">
            <w:pPr>
              <w:jc w:val="right"/>
              <w:rPr>
                <w:color w:val="000000"/>
                <w:sz w:val="22"/>
                <w:szCs w:val="22"/>
              </w:rPr>
            </w:pPr>
          </w:p>
        </w:tc>
        <w:tc>
          <w:tcPr>
            <w:tcW w:w="1091" w:type="dxa"/>
            <w:vAlign w:val="bottom"/>
          </w:tcPr>
          <w:p w14:paraId="43251D9D" w14:textId="77777777" w:rsidR="00551F6A" w:rsidRPr="00CD53B8" w:rsidRDefault="00551F6A" w:rsidP="00551F6A">
            <w:pPr>
              <w:jc w:val="right"/>
              <w:rPr>
                <w:color w:val="000000"/>
                <w:sz w:val="22"/>
                <w:szCs w:val="22"/>
              </w:rPr>
            </w:pPr>
          </w:p>
        </w:tc>
        <w:tc>
          <w:tcPr>
            <w:tcW w:w="810" w:type="dxa"/>
            <w:vAlign w:val="bottom"/>
          </w:tcPr>
          <w:p w14:paraId="01EDE9CE" w14:textId="77777777" w:rsidR="00551F6A" w:rsidRPr="00CD53B8" w:rsidRDefault="00551F6A" w:rsidP="00551F6A">
            <w:pPr>
              <w:jc w:val="right"/>
              <w:rPr>
                <w:color w:val="000000"/>
                <w:sz w:val="22"/>
                <w:szCs w:val="22"/>
              </w:rPr>
            </w:pPr>
          </w:p>
        </w:tc>
        <w:tc>
          <w:tcPr>
            <w:tcW w:w="1080" w:type="dxa"/>
            <w:shd w:val="clear" w:color="auto" w:fill="auto"/>
            <w:vAlign w:val="bottom"/>
          </w:tcPr>
          <w:p w14:paraId="1F2F282E" w14:textId="77777777" w:rsidR="00551F6A" w:rsidRPr="00CD53B8" w:rsidRDefault="00551F6A" w:rsidP="00551F6A">
            <w:pPr>
              <w:jc w:val="right"/>
              <w:rPr>
                <w:color w:val="000000"/>
                <w:sz w:val="22"/>
                <w:szCs w:val="22"/>
              </w:rPr>
            </w:pPr>
          </w:p>
        </w:tc>
        <w:tc>
          <w:tcPr>
            <w:tcW w:w="720" w:type="dxa"/>
            <w:shd w:val="clear" w:color="auto" w:fill="auto"/>
            <w:vAlign w:val="bottom"/>
          </w:tcPr>
          <w:p w14:paraId="6F2523DC" w14:textId="77777777" w:rsidR="00551F6A" w:rsidRPr="00CD53B8" w:rsidRDefault="00551F6A" w:rsidP="00551F6A">
            <w:pPr>
              <w:jc w:val="right"/>
              <w:rPr>
                <w:color w:val="000000"/>
                <w:sz w:val="22"/>
                <w:szCs w:val="22"/>
              </w:rPr>
            </w:pPr>
          </w:p>
        </w:tc>
        <w:tc>
          <w:tcPr>
            <w:tcW w:w="1080" w:type="dxa"/>
            <w:shd w:val="clear" w:color="auto" w:fill="auto"/>
            <w:vAlign w:val="bottom"/>
          </w:tcPr>
          <w:p w14:paraId="7EDD93C6" w14:textId="77777777" w:rsidR="00551F6A" w:rsidRPr="00CD53B8" w:rsidRDefault="00551F6A" w:rsidP="00551F6A">
            <w:pPr>
              <w:jc w:val="right"/>
              <w:rPr>
                <w:color w:val="000000"/>
                <w:sz w:val="22"/>
                <w:szCs w:val="22"/>
              </w:rPr>
            </w:pPr>
          </w:p>
        </w:tc>
      </w:tr>
      <w:tr w:rsidR="00551F6A" w:rsidRPr="00CD53B8" w14:paraId="0D218D4F" w14:textId="77777777" w:rsidTr="000A19AC">
        <w:trPr>
          <w:trHeight w:val="20"/>
        </w:trPr>
        <w:tc>
          <w:tcPr>
            <w:tcW w:w="1260" w:type="dxa"/>
            <w:shd w:val="clear" w:color="auto" w:fill="auto"/>
            <w:noWrap/>
            <w:vAlign w:val="bottom"/>
            <w:hideMark/>
          </w:tcPr>
          <w:p w14:paraId="2AAE72BA" w14:textId="77777777" w:rsidR="00551F6A" w:rsidRPr="00CD53B8" w:rsidRDefault="00551F6A" w:rsidP="00551F6A">
            <w:pPr>
              <w:rPr>
                <w:sz w:val="22"/>
                <w:szCs w:val="22"/>
              </w:rPr>
            </w:pPr>
          </w:p>
        </w:tc>
        <w:tc>
          <w:tcPr>
            <w:tcW w:w="2070" w:type="dxa"/>
            <w:shd w:val="clear" w:color="auto" w:fill="auto"/>
            <w:vAlign w:val="bottom"/>
            <w:hideMark/>
          </w:tcPr>
          <w:p w14:paraId="017400DF" w14:textId="77777777" w:rsidR="00551F6A" w:rsidRPr="00CD53B8" w:rsidRDefault="00551F6A" w:rsidP="00551F6A">
            <w:pPr>
              <w:jc w:val="right"/>
              <w:rPr>
                <w:sz w:val="22"/>
                <w:szCs w:val="22"/>
              </w:rPr>
            </w:pPr>
            <w:r w:rsidRPr="00CD53B8">
              <w:rPr>
                <w:color w:val="000000"/>
                <w:sz w:val="22"/>
                <w:szCs w:val="22"/>
              </w:rPr>
              <w:t>Miridae</w:t>
            </w:r>
            <w:r w:rsidRPr="00CD53B8">
              <w:rPr>
                <w:bCs/>
                <w:i/>
                <w:color w:val="000000" w:themeColor="text1"/>
                <w:sz w:val="22"/>
                <w:szCs w:val="22"/>
              </w:rPr>
              <w:t>*</w:t>
            </w:r>
          </w:p>
        </w:tc>
        <w:tc>
          <w:tcPr>
            <w:tcW w:w="3567" w:type="dxa"/>
            <w:shd w:val="clear" w:color="auto" w:fill="auto"/>
            <w:noWrap/>
            <w:vAlign w:val="bottom"/>
            <w:hideMark/>
          </w:tcPr>
          <w:p w14:paraId="5A52206F" w14:textId="77777777" w:rsidR="00551F6A" w:rsidRPr="00CD53B8" w:rsidRDefault="00551F6A" w:rsidP="00551F6A">
            <w:pPr>
              <w:rPr>
                <w:i/>
                <w:iCs/>
                <w:color w:val="000000"/>
                <w:sz w:val="22"/>
                <w:szCs w:val="22"/>
              </w:rPr>
            </w:pPr>
            <w:r w:rsidRPr="00CD53B8">
              <w:rPr>
                <w:i/>
                <w:iCs/>
                <w:color w:val="000000"/>
                <w:sz w:val="22"/>
                <w:szCs w:val="22"/>
              </w:rPr>
              <w:t xml:space="preserve">Lygus </w:t>
            </w:r>
            <w:r w:rsidRPr="00CD53B8">
              <w:rPr>
                <w:color w:val="000000"/>
                <w:sz w:val="22"/>
                <w:szCs w:val="22"/>
              </w:rPr>
              <w:t>spp.</w:t>
            </w:r>
            <w:r w:rsidRPr="00CD53B8">
              <w:rPr>
                <w:bCs/>
                <w:i/>
                <w:color w:val="000000" w:themeColor="text1"/>
                <w:sz w:val="22"/>
                <w:szCs w:val="22"/>
              </w:rPr>
              <w:t xml:space="preserve"> *</w:t>
            </w:r>
            <w:r w:rsidRPr="00CD53B8">
              <w:rPr>
                <w:color w:val="000000"/>
                <w:sz w:val="22"/>
                <w:szCs w:val="22"/>
              </w:rPr>
              <w:t xml:space="preserve"> </w:t>
            </w:r>
          </w:p>
        </w:tc>
        <w:tc>
          <w:tcPr>
            <w:tcW w:w="933" w:type="dxa"/>
            <w:shd w:val="clear" w:color="auto" w:fill="auto"/>
            <w:noWrap/>
            <w:vAlign w:val="bottom"/>
            <w:hideMark/>
          </w:tcPr>
          <w:p w14:paraId="1BB32FB9" w14:textId="77777777" w:rsidR="00551F6A" w:rsidRPr="00CD53B8" w:rsidRDefault="00551F6A" w:rsidP="00551F6A">
            <w:pPr>
              <w:jc w:val="right"/>
              <w:rPr>
                <w:color w:val="000000"/>
                <w:sz w:val="22"/>
                <w:szCs w:val="22"/>
              </w:rPr>
            </w:pPr>
            <w:r w:rsidRPr="00CD53B8">
              <w:rPr>
                <w:color w:val="000000"/>
                <w:sz w:val="22"/>
                <w:szCs w:val="22"/>
              </w:rPr>
              <w:t>13</w:t>
            </w:r>
          </w:p>
        </w:tc>
        <w:tc>
          <w:tcPr>
            <w:tcW w:w="1080" w:type="dxa"/>
            <w:shd w:val="clear" w:color="auto" w:fill="auto"/>
            <w:noWrap/>
            <w:vAlign w:val="bottom"/>
            <w:hideMark/>
          </w:tcPr>
          <w:p w14:paraId="443A92A4" w14:textId="77777777" w:rsidR="00551F6A" w:rsidRPr="00CD53B8" w:rsidRDefault="00551F6A" w:rsidP="00551F6A">
            <w:pPr>
              <w:jc w:val="right"/>
              <w:rPr>
                <w:color w:val="000000"/>
                <w:sz w:val="22"/>
                <w:szCs w:val="22"/>
              </w:rPr>
            </w:pPr>
          </w:p>
        </w:tc>
        <w:tc>
          <w:tcPr>
            <w:tcW w:w="799" w:type="dxa"/>
            <w:vAlign w:val="bottom"/>
          </w:tcPr>
          <w:p w14:paraId="16186D88" w14:textId="77777777" w:rsidR="00551F6A" w:rsidRPr="00CD53B8" w:rsidRDefault="00551F6A" w:rsidP="00551F6A">
            <w:pPr>
              <w:jc w:val="right"/>
              <w:rPr>
                <w:color w:val="000000"/>
                <w:sz w:val="22"/>
                <w:szCs w:val="22"/>
              </w:rPr>
            </w:pPr>
          </w:p>
        </w:tc>
        <w:tc>
          <w:tcPr>
            <w:tcW w:w="1091" w:type="dxa"/>
            <w:vAlign w:val="bottom"/>
          </w:tcPr>
          <w:p w14:paraId="422EA69D" w14:textId="77777777" w:rsidR="00551F6A" w:rsidRPr="00CD53B8" w:rsidRDefault="00551F6A" w:rsidP="00551F6A">
            <w:pPr>
              <w:jc w:val="right"/>
              <w:rPr>
                <w:color w:val="000000"/>
                <w:sz w:val="22"/>
                <w:szCs w:val="22"/>
              </w:rPr>
            </w:pPr>
          </w:p>
        </w:tc>
        <w:tc>
          <w:tcPr>
            <w:tcW w:w="810" w:type="dxa"/>
            <w:vAlign w:val="bottom"/>
          </w:tcPr>
          <w:p w14:paraId="12BAB552" w14:textId="77777777" w:rsidR="00551F6A" w:rsidRPr="00CD53B8" w:rsidRDefault="00551F6A" w:rsidP="00551F6A">
            <w:pPr>
              <w:jc w:val="right"/>
              <w:rPr>
                <w:color w:val="000000"/>
                <w:sz w:val="22"/>
                <w:szCs w:val="22"/>
              </w:rPr>
            </w:pPr>
          </w:p>
        </w:tc>
        <w:tc>
          <w:tcPr>
            <w:tcW w:w="1080" w:type="dxa"/>
            <w:shd w:val="clear" w:color="auto" w:fill="auto"/>
            <w:vAlign w:val="bottom"/>
          </w:tcPr>
          <w:p w14:paraId="1FCACDED" w14:textId="77777777" w:rsidR="00551F6A" w:rsidRPr="00CD53B8" w:rsidRDefault="00551F6A" w:rsidP="00551F6A">
            <w:pPr>
              <w:jc w:val="right"/>
              <w:rPr>
                <w:color w:val="000000"/>
                <w:sz w:val="22"/>
                <w:szCs w:val="22"/>
              </w:rPr>
            </w:pPr>
          </w:p>
        </w:tc>
        <w:tc>
          <w:tcPr>
            <w:tcW w:w="720" w:type="dxa"/>
            <w:shd w:val="clear" w:color="auto" w:fill="auto"/>
            <w:vAlign w:val="bottom"/>
          </w:tcPr>
          <w:p w14:paraId="424ACD59" w14:textId="77777777" w:rsidR="00551F6A" w:rsidRPr="00CD53B8" w:rsidRDefault="00551F6A" w:rsidP="00551F6A">
            <w:pPr>
              <w:jc w:val="right"/>
              <w:rPr>
                <w:color w:val="000000"/>
                <w:sz w:val="22"/>
                <w:szCs w:val="22"/>
              </w:rPr>
            </w:pPr>
          </w:p>
        </w:tc>
        <w:tc>
          <w:tcPr>
            <w:tcW w:w="1080" w:type="dxa"/>
            <w:shd w:val="clear" w:color="auto" w:fill="auto"/>
            <w:vAlign w:val="bottom"/>
          </w:tcPr>
          <w:p w14:paraId="4AB4976A" w14:textId="77777777" w:rsidR="00551F6A" w:rsidRPr="00CD53B8" w:rsidRDefault="00551F6A" w:rsidP="00551F6A">
            <w:pPr>
              <w:jc w:val="right"/>
              <w:rPr>
                <w:color w:val="000000"/>
                <w:sz w:val="22"/>
                <w:szCs w:val="22"/>
              </w:rPr>
            </w:pPr>
          </w:p>
        </w:tc>
      </w:tr>
      <w:tr w:rsidR="00551F6A" w:rsidRPr="00CD53B8" w14:paraId="0B77DDB7" w14:textId="77777777" w:rsidTr="000A19AC">
        <w:trPr>
          <w:trHeight w:val="20"/>
        </w:trPr>
        <w:tc>
          <w:tcPr>
            <w:tcW w:w="1260" w:type="dxa"/>
            <w:shd w:val="clear" w:color="auto" w:fill="auto"/>
            <w:noWrap/>
            <w:vAlign w:val="bottom"/>
            <w:hideMark/>
          </w:tcPr>
          <w:p w14:paraId="5B36D455" w14:textId="77777777" w:rsidR="00551F6A" w:rsidRPr="00CD53B8" w:rsidRDefault="00551F6A" w:rsidP="00551F6A">
            <w:pPr>
              <w:rPr>
                <w:sz w:val="22"/>
                <w:szCs w:val="22"/>
              </w:rPr>
            </w:pPr>
          </w:p>
        </w:tc>
        <w:tc>
          <w:tcPr>
            <w:tcW w:w="2070" w:type="dxa"/>
            <w:shd w:val="clear" w:color="auto" w:fill="auto"/>
            <w:vAlign w:val="bottom"/>
            <w:hideMark/>
          </w:tcPr>
          <w:p w14:paraId="617CA967" w14:textId="77777777" w:rsidR="00551F6A" w:rsidRPr="00CD53B8" w:rsidRDefault="00551F6A" w:rsidP="00551F6A">
            <w:pPr>
              <w:jc w:val="right"/>
              <w:rPr>
                <w:sz w:val="22"/>
                <w:szCs w:val="22"/>
              </w:rPr>
            </w:pPr>
            <w:r w:rsidRPr="00CD53B8">
              <w:rPr>
                <w:color w:val="000000"/>
                <w:sz w:val="22"/>
                <w:szCs w:val="22"/>
              </w:rPr>
              <w:t xml:space="preserve">Nabidae </w:t>
            </w:r>
            <w:r w:rsidRPr="00CD53B8">
              <w:rPr>
                <w:color w:val="222222"/>
                <w:sz w:val="22"/>
                <w:szCs w:val="22"/>
                <w:shd w:val="clear" w:color="auto" w:fill="FFFFFF"/>
              </w:rPr>
              <w:t>†</w:t>
            </w:r>
          </w:p>
        </w:tc>
        <w:tc>
          <w:tcPr>
            <w:tcW w:w="3567" w:type="dxa"/>
            <w:shd w:val="clear" w:color="auto" w:fill="auto"/>
            <w:noWrap/>
            <w:vAlign w:val="bottom"/>
            <w:hideMark/>
          </w:tcPr>
          <w:p w14:paraId="067BBD2C" w14:textId="77777777" w:rsidR="00551F6A" w:rsidRPr="00CD53B8" w:rsidRDefault="00551F6A" w:rsidP="00551F6A">
            <w:pPr>
              <w:rPr>
                <w:color w:val="000000"/>
                <w:sz w:val="22"/>
                <w:szCs w:val="22"/>
              </w:rPr>
            </w:pPr>
          </w:p>
        </w:tc>
        <w:tc>
          <w:tcPr>
            <w:tcW w:w="933" w:type="dxa"/>
            <w:shd w:val="clear" w:color="auto" w:fill="auto"/>
            <w:noWrap/>
            <w:vAlign w:val="bottom"/>
            <w:hideMark/>
          </w:tcPr>
          <w:p w14:paraId="5414F1E9"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429168F0" w14:textId="77777777" w:rsidR="00551F6A" w:rsidRPr="00CD53B8" w:rsidRDefault="00551F6A" w:rsidP="00551F6A">
            <w:pPr>
              <w:jc w:val="right"/>
              <w:rPr>
                <w:color w:val="000000"/>
                <w:sz w:val="22"/>
                <w:szCs w:val="22"/>
              </w:rPr>
            </w:pPr>
          </w:p>
        </w:tc>
        <w:tc>
          <w:tcPr>
            <w:tcW w:w="799" w:type="dxa"/>
            <w:vAlign w:val="bottom"/>
          </w:tcPr>
          <w:p w14:paraId="5F738B3D"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EB18B02" w14:textId="77777777" w:rsidR="00551F6A" w:rsidRPr="00CD53B8" w:rsidRDefault="00551F6A" w:rsidP="00551F6A">
            <w:pPr>
              <w:jc w:val="right"/>
              <w:rPr>
                <w:color w:val="000000"/>
                <w:sz w:val="22"/>
                <w:szCs w:val="22"/>
              </w:rPr>
            </w:pPr>
          </w:p>
        </w:tc>
        <w:tc>
          <w:tcPr>
            <w:tcW w:w="810" w:type="dxa"/>
            <w:vAlign w:val="bottom"/>
          </w:tcPr>
          <w:p w14:paraId="2C2EC27D" w14:textId="77777777" w:rsidR="00551F6A" w:rsidRPr="00CD53B8" w:rsidRDefault="00551F6A" w:rsidP="00551F6A">
            <w:pPr>
              <w:jc w:val="right"/>
              <w:rPr>
                <w:color w:val="000000"/>
                <w:sz w:val="22"/>
                <w:szCs w:val="22"/>
              </w:rPr>
            </w:pPr>
          </w:p>
        </w:tc>
        <w:tc>
          <w:tcPr>
            <w:tcW w:w="1080" w:type="dxa"/>
            <w:shd w:val="clear" w:color="auto" w:fill="auto"/>
            <w:vAlign w:val="bottom"/>
          </w:tcPr>
          <w:p w14:paraId="18E80B81" w14:textId="77777777" w:rsidR="00551F6A" w:rsidRPr="00CD53B8" w:rsidRDefault="00551F6A" w:rsidP="00551F6A">
            <w:pPr>
              <w:jc w:val="right"/>
              <w:rPr>
                <w:color w:val="000000"/>
                <w:sz w:val="22"/>
                <w:szCs w:val="22"/>
              </w:rPr>
            </w:pPr>
          </w:p>
        </w:tc>
        <w:tc>
          <w:tcPr>
            <w:tcW w:w="720" w:type="dxa"/>
            <w:shd w:val="clear" w:color="auto" w:fill="auto"/>
            <w:vAlign w:val="bottom"/>
          </w:tcPr>
          <w:p w14:paraId="190E2264"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4E4A1797" w14:textId="77777777" w:rsidR="00551F6A" w:rsidRPr="00CD53B8" w:rsidRDefault="00551F6A" w:rsidP="00551F6A">
            <w:pPr>
              <w:jc w:val="right"/>
              <w:rPr>
                <w:color w:val="000000"/>
                <w:sz w:val="22"/>
                <w:szCs w:val="22"/>
              </w:rPr>
            </w:pPr>
          </w:p>
        </w:tc>
      </w:tr>
      <w:tr w:rsidR="00551F6A" w:rsidRPr="00CD53B8" w14:paraId="14DEE1C6" w14:textId="77777777" w:rsidTr="000A19AC">
        <w:trPr>
          <w:trHeight w:val="20"/>
        </w:trPr>
        <w:tc>
          <w:tcPr>
            <w:tcW w:w="1260" w:type="dxa"/>
            <w:shd w:val="clear" w:color="auto" w:fill="auto"/>
            <w:noWrap/>
            <w:vAlign w:val="bottom"/>
            <w:hideMark/>
          </w:tcPr>
          <w:p w14:paraId="10817180" w14:textId="77777777" w:rsidR="00551F6A" w:rsidRPr="00CD53B8" w:rsidRDefault="00551F6A" w:rsidP="00551F6A">
            <w:pPr>
              <w:rPr>
                <w:sz w:val="22"/>
                <w:szCs w:val="22"/>
              </w:rPr>
            </w:pPr>
          </w:p>
        </w:tc>
        <w:tc>
          <w:tcPr>
            <w:tcW w:w="2070" w:type="dxa"/>
            <w:shd w:val="clear" w:color="auto" w:fill="auto"/>
            <w:vAlign w:val="bottom"/>
            <w:hideMark/>
          </w:tcPr>
          <w:p w14:paraId="50EC01EF" w14:textId="77777777" w:rsidR="00551F6A" w:rsidRPr="00CD53B8" w:rsidRDefault="00551F6A" w:rsidP="00551F6A">
            <w:pPr>
              <w:jc w:val="right"/>
              <w:rPr>
                <w:sz w:val="22"/>
                <w:szCs w:val="22"/>
              </w:rPr>
            </w:pPr>
            <w:r w:rsidRPr="00CD53B8">
              <w:rPr>
                <w:color w:val="000000"/>
                <w:sz w:val="22"/>
                <w:szCs w:val="22"/>
              </w:rPr>
              <w:t>Pentatomidae</w:t>
            </w:r>
            <w:r w:rsidRPr="00CD53B8">
              <w:rPr>
                <w:bCs/>
                <w:i/>
                <w:color w:val="000000" w:themeColor="text1"/>
                <w:sz w:val="22"/>
                <w:szCs w:val="22"/>
              </w:rPr>
              <w:t>*</w:t>
            </w:r>
          </w:p>
        </w:tc>
        <w:tc>
          <w:tcPr>
            <w:tcW w:w="3567" w:type="dxa"/>
            <w:shd w:val="clear" w:color="auto" w:fill="auto"/>
            <w:noWrap/>
            <w:vAlign w:val="bottom"/>
            <w:hideMark/>
          </w:tcPr>
          <w:p w14:paraId="0912FDC7" w14:textId="77777777" w:rsidR="00551F6A" w:rsidRPr="00CD53B8" w:rsidRDefault="00551F6A" w:rsidP="00551F6A">
            <w:pPr>
              <w:rPr>
                <w:color w:val="000000"/>
                <w:sz w:val="22"/>
                <w:szCs w:val="22"/>
              </w:rPr>
            </w:pPr>
            <w:r w:rsidRPr="00CD53B8">
              <w:rPr>
                <w:color w:val="000000"/>
                <w:sz w:val="22"/>
                <w:szCs w:val="22"/>
              </w:rPr>
              <w:t xml:space="preserve"> Adult unidentified</w:t>
            </w:r>
          </w:p>
        </w:tc>
        <w:tc>
          <w:tcPr>
            <w:tcW w:w="933" w:type="dxa"/>
            <w:shd w:val="clear" w:color="auto" w:fill="auto"/>
            <w:noWrap/>
            <w:vAlign w:val="bottom"/>
            <w:hideMark/>
          </w:tcPr>
          <w:p w14:paraId="389E6780" w14:textId="77777777" w:rsidR="00551F6A" w:rsidRPr="00CD53B8" w:rsidRDefault="00551F6A" w:rsidP="00551F6A">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2FF579C9" w14:textId="77777777" w:rsidR="00551F6A" w:rsidRPr="00CD53B8" w:rsidRDefault="00551F6A" w:rsidP="00551F6A">
            <w:pPr>
              <w:jc w:val="right"/>
              <w:rPr>
                <w:color w:val="000000"/>
                <w:sz w:val="22"/>
                <w:szCs w:val="22"/>
              </w:rPr>
            </w:pPr>
          </w:p>
        </w:tc>
        <w:tc>
          <w:tcPr>
            <w:tcW w:w="799" w:type="dxa"/>
            <w:vAlign w:val="bottom"/>
          </w:tcPr>
          <w:p w14:paraId="774DD727" w14:textId="77777777" w:rsidR="00551F6A" w:rsidRPr="00CD53B8" w:rsidRDefault="00551F6A" w:rsidP="00551F6A">
            <w:pPr>
              <w:jc w:val="right"/>
              <w:rPr>
                <w:color w:val="000000"/>
                <w:sz w:val="22"/>
                <w:szCs w:val="22"/>
              </w:rPr>
            </w:pPr>
          </w:p>
        </w:tc>
        <w:tc>
          <w:tcPr>
            <w:tcW w:w="1091" w:type="dxa"/>
            <w:vAlign w:val="bottom"/>
          </w:tcPr>
          <w:p w14:paraId="0043E9C9" w14:textId="77777777" w:rsidR="00551F6A" w:rsidRPr="00CD53B8" w:rsidRDefault="00551F6A" w:rsidP="00551F6A">
            <w:pPr>
              <w:jc w:val="right"/>
              <w:rPr>
                <w:color w:val="000000"/>
                <w:sz w:val="22"/>
                <w:szCs w:val="22"/>
              </w:rPr>
            </w:pPr>
          </w:p>
        </w:tc>
        <w:tc>
          <w:tcPr>
            <w:tcW w:w="810" w:type="dxa"/>
            <w:vAlign w:val="bottom"/>
          </w:tcPr>
          <w:p w14:paraId="486C65D0" w14:textId="77777777" w:rsidR="00551F6A" w:rsidRPr="00CD53B8" w:rsidRDefault="00551F6A" w:rsidP="00551F6A">
            <w:pPr>
              <w:jc w:val="right"/>
              <w:rPr>
                <w:color w:val="000000"/>
                <w:sz w:val="22"/>
                <w:szCs w:val="22"/>
              </w:rPr>
            </w:pPr>
          </w:p>
        </w:tc>
        <w:tc>
          <w:tcPr>
            <w:tcW w:w="1080" w:type="dxa"/>
            <w:shd w:val="clear" w:color="auto" w:fill="auto"/>
            <w:vAlign w:val="bottom"/>
          </w:tcPr>
          <w:p w14:paraId="018AB356" w14:textId="77777777" w:rsidR="00551F6A" w:rsidRPr="00CD53B8" w:rsidRDefault="00551F6A" w:rsidP="00551F6A">
            <w:pPr>
              <w:jc w:val="right"/>
              <w:rPr>
                <w:color w:val="000000"/>
                <w:sz w:val="22"/>
                <w:szCs w:val="22"/>
              </w:rPr>
            </w:pPr>
          </w:p>
        </w:tc>
        <w:tc>
          <w:tcPr>
            <w:tcW w:w="720" w:type="dxa"/>
            <w:shd w:val="clear" w:color="auto" w:fill="auto"/>
            <w:vAlign w:val="bottom"/>
          </w:tcPr>
          <w:p w14:paraId="410E92C7" w14:textId="77777777" w:rsidR="00551F6A" w:rsidRPr="00CD53B8" w:rsidRDefault="00551F6A" w:rsidP="00551F6A">
            <w:pPr>
              <w:jc w:val="right"/>
              <w:rPr>
                <w:color w:val="000000"/>
                <w:sz w:val="22"/>
                <w:szCs w:val="22"/>
              </w:rPr>
            </w:pPr>
            <w:r w:rsidRPr="00CD53B8">
              <w:rPr>
                <w:color w:val="000000"/>
                <w:sz w:val="22"/>
                <w:szCs w:val="22"/>
              </w:rPr>
              <w:t>32</w:t>
            </w:r>
          </w:p>
        </w:tc>
        <w:tc>
          <w:tcPr>
            <w:tcW w:w="1080" w:type="dxa"/>
            <w:shd w:val="clear" w:color="auto" w:fill="auto"/>
            <w:vAlign w:val="bottom"/>
          </w:tcPr>
          <w:p w14:paraId="6721C065" w14:textId="77777777" w:rsidR="00551F6A" w:rsidRPr="00CD53B8" w:rsidRDefault="00551F6A" w:rsidP="00551F6A">
            <w:pPr>
              <w:jc w:val="right"/>
              <w:rPr>
                <w:color w:val="000000"/>
                <w:sz w:val="22"/>
                <w:szCs w:val="22"/>
              </w:rPr>
            </w:pPr>
          </w:p>
        </w:tc>
      </w:tr>
      <w:tr w:rsidR="00551F6A" w:rsidRPr="00CD53B8" w14:paraId="07EBADB8" w14:textId="77777777" w:rsidTr="000A19AC">
        <w:trPr>
          <w:trHeight w:val="20"/>
        </w:trPr>
        <w:tc>
          <w:tcPr>
            <w:tcW w:w="1260" w:type="dxa"/>
            <w:shd w:val="clear" w:color="auto" w:fill="auto"/>
            <w:noWrap/>
            <w:vAlign w:val="bottom"/>
            <w:hideMark/>
          </w:tcPr>
          <w:p w14:paraId="45881ECE" w14:textId="77777777" w:rsidR="00551F6A" w:rsidRPr="00CD53B8" w:rsidRDefault="00551F6A" w:rsidP="00551F6A">
            <w:pPr>
              <w:rPr>
                <w:sz w:val="22"/>
                <w:szCs w:val="22"/>
              </w:rPr>
            </w:pPr>
          </w:p>
        </w:tc>
        <w:tc>
          <w:tcPr>
            <w:tcW w:w="2070" w:type="dxa"/>
            <w:shd w:val="clear" w:color="auto" w:fill="auto"/>
            <w:vAlign w:val="bottom"/>
            <w:hideMark/>
          </w:tcPr>
          <w:p w14:paraId="12128F51" w14:textId="77777777" w:rsidR="00551F6A" w:rsidRPr="00CD53B8" w:rsidRDefault="00551F6A" w:rsidP="00551F6A">
            <w:pPr>
              <w:jc w:val="right"/>
              <w:rPr>
                <w:sz w:val="22"/>
                <w:szCs w:val="22"/>
              </w:rPr>
            </w:pPr>
          </w:p>
        </w:tc>
        <w:tc>
          <w:tcPr>
            <w:tcW w:w="3567" w:type="dxa"/>
            <w:shd w:val="clear" w:color="auto" w:fill="auto"/>
            <w:noWrap/>
            <w:vAlign w:val="bottom"/>
            <w:hideMark/>
          </w:tcPr>
          <w:p w14:paraId="6D10DF07" w14:textId="77777777" w:rsidR="00551F6A" w:rsidRPr="00CD53B8" w:rsidRDefault="00551F6A" w:rsidP="00551F6A">
            <w:pPr>
              <w:rPr>
                <w:color w:val="000000"/>
                <w:sz w:val="22"/>
                <w:szCs w:val="22"/>
              </w:rPr>
            </w:pPr>
            <w:r w:rsidRPr="00CD53B8">
              <w:rPr>
                <w:color w:val="000000"/>
                <w:sz w:val="22"/>
                <w:szCs w:val="22"/>
              </w:rPr>
              <w:t>immature</w:t>
            </w:r>
          </w:p>
        </w:tc>
        <w:tc>
          <w:tcPr>
            <w:tcW w:w="933" w:type="dxa"/>
            <w:shd w:val="clear" w:color="auto" w:fill="auto"/>
            <w:noWrap/>
            <w:vAlign w:val="bottom"/>
            <w:hideMark/>
          </w:tcPr>
          <w:p w14:paraId="3B49101F" w14:textId="77777777" w:rsidR="00551F6A" w:rsidRPr="00CD53B8" w:rsidRDefault="00551F6A" w:rsidP="00551F6A">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7CFC4369" w14:textId="77777777" w:rsidR="00551F6A" w:rsidRPr="00CD53B8" w:rsidRDefault="00551F6A" w:rsidP="00551F6A">
            <w:pPr>
              <w:jc w:val="right"/>
              <w:rPr>
                <w:color w:val="000000"/>
                <w:sz w:val="22"/>
                <w:szCs w:val="22"/>
              </w:rPr>
            </w:pPr>
          </w:p>
        </w:tc>
        <w:tc>
          <w:tcPr>
            <w:tcW w:w="799" w:type="dxa"/>
            <w:vAlign w:val="bottom"/>
          </w:tcPr>
          <w:p w14:paraId="74B2FE4A"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11D2537F" w14:textId="77777777" w:rsidR="00551F6A" w:rsidRPr="00CD53B8" w:rsidRDefault="00551F6A" w:rsidP="00551F6A">
            <w:pPr>
              <w:jc w:val="right"/>
              <w:rPr>
                <w:color w:val="000000"/>
                <w:sz w:val="22"/>
                <w:szCs w:val="22"/>
              </w:rPr>
            </w:pPr>
          </w:p>
        </w:tc>
        <w:tc>
          <w:tcPr>
            <w:tcW w:w="810" w:type="dxa"/>
            <w:vAlign w:val="bottom"/>
          </w:tcPr>
          <w:p w14:paraId="4CD9F74B" w14:textId="77777777" w:rsidR="00551F6A" w:rsidRPr="00CD53B8" w:rsidRDefault="00551F6A" w:rsidP="00551F6A">
            <w:pPr>
              <w:jc w:val="right"/>
              <w:rPr>
                <w:color w:val="000000"/>
                <w:sz w:val="22"/>
                <w:szCs w:val="22"/>
              </w:rPr>
            </w:pPr>
          </w:p>
        </w:tc>
        <w:tc>
          <w:tcPr>
            <w:tcW w:w="1080" w:type="dxa"/>
            <w:shd w:val="clear" w:color="auto" w:fill="auto"/>
            <w:vAlign w:val="bottom"/>
          </w:tcPr>
          <w:p w14:paraId="60F0CF03" w14:textId="77777777" w:rsidR="00551F6A" w:rsidRPr="00CD53B8" w:rsidRDefault="00551F6A" w:rsidP="00551F6A">
            <w:pPr>
              <w:jc w:val="right"/>
              <w:rPr>
                <w:color w:val="000000"/>
                <w:sz w:val="22"/>
                <w:szCs w:val="22"/>
              </w:rPr>
            </w:pPr>
          </w:p>
        </w:tc>
        <w:tc>
          <w:tcPr>
            <w:tcW w:w="720" w:type="dxa"/>
            <w:shd w:val="clear" w:color="auto" w:fill="auto"/>
            <w:vAlign w:val="bottom"/>
          </w:tcPr>
          <w:p w14:paraId="11428CF8" w14:textId="77777777" w:rsidR="00551F6A" w:rsidRPr="00CD53B8" w:rsidRDefault="00551F6A" w:rsidP="00551F6A">
            <w:pPr>
              <w:jc w:val="right"/>
              <w:rPr>
                <w:color w:val="000000"/>
                <w:sz w:val="22"/>
                <w:szCs w:val="22"/>
              </w:rPr>
            </w:pPr>
          </w:p>
        </w:tc>
        <w:tc>
          <w:tcPr>
            <w:tcW w:w="1080" w:type="dxa"/>
            <w:shd w:val="clear" w:color="auto" w:fill="auto"/>
            <w:vAlign w:val="bottom"/>
          </w:tcPr>
          <w:p w14:paraId="4126C8A1" w14:textId="77777777" w:rsidR="00551F6A" w:rsidRPr="00CD53B8" w:rsidRDefault="00551F6A" w:rsidP="00551F6A">
            <w:pPr>
              <w:jc w:val="right"/>
              <w:rPr>
                <w:color w:val="000000"/>
                <w:sz w:val="22"/>
                <w:szCs w:val="22"/>
              </w:rPr>
            </w:pPr>
          </w:p>
        </w:tc>
      </w:tr>
      <w:tr w:rsidR="00551F6A" w:rsidRPr="00CD53B8" w14:paraId="5A335815" w14:textId="77777777" w:rsidTr="000A19AC">
        <w:trPr>
          <w:trHeight w:val="20"/>
        </w:trPr>
        <w:tc>
          <w:tcPr>
            <w:tcW w:w="1260" w:type="dxa"/>
            <w:shd w:val="clear" w:color="auto" w:fill="auto"/>
            <w:noWrap/>
            <w:vAlign w:val="bottom"/>
          </w:tcPr>
          <w:p w14:paraId="77742E87" w14:textId="77777777" w:rsidR="00551F6A" w:rsidRPr="00CD53B8" w:rsidRDefault="00551F6A" w:rsidP="00551F6A">
            <w:pPr>
              <w:rPr>
                <w:sz w:val="22"/>
                <w:szCs w:val="22"/>
              </w:rPr>
            </w:pPr>
          </w:p>
        </w:tc>
        <w:tc>
          <w:tcPr>
            <w:tcW w:w="2070" w:type="dxa"/>
            <w:shd w:val="clear" w:color="auto" w:fill="auto"/>
            <w:vAlign w:val="bottom"/>
          </w:tcPr>
          <w:p w14:paraId="3F29E435" w14:textId="77777777" w:rsidR="00551F6A" w:rsidRPr="00CD53B8" w:rsidRDefault="00551F6A" w:rsidP="00551F6A">
            <w:pPr>
              <w:jc w:val="right"/>
              <w:rPr>
                <w:color w:val="000000"/>
                <w:sz w:val="22"/>
                <w:szCs w:val="22"/>
              </w:rPr>
            </w:pPr>
          </w:p>
        </w:tc>
        <w:tc>
          <w:tcPr>
            <w:tcW w:w="3567" w:type="dxa"/>
            <w:shd w:val="clear" w:color="auto" w:fill="auto"/>
            <w:noWrap/>
          </w:tcPr>
          <w:p w14:paraId="4524A623" w14:textId="77777777" w:rsidR="00551F6A" w:rsidRPr="00CD53B8" w:rsidRDefault="00551F6A" w:rsidP="00551F6A">
            <w:pPr>
              <w:rPr>
                <w:i/>
                <w:color w:val="000000"/>
                <w:sz w:val="22"/>
                <w:szCs w:val="22"/>
              </w:rPr>
            </w:pPr>
            <w:r w:rsidRPr="00CD53B8">
              <w:rPr>
                <w:i/>
                <w:iCs/>
                <w:color w:val="000000"/>
                <w:sz w:val="22"/>
                <w:szCs w:val="22"/>
              </w:rPr>
              <w:t xml:space="preserve">Euschistus </w:t>
            </w:r>
            <w:r w:rsidRPr="00CD53B8">
              <w:rPr>
                <w:color w:val="000000"/>
                <w:sz w:val="22"/>
                <w:szCs w:val="22"/>
              </w:rPr>
              <w:t>spp. *</w:t>
            </w:r>
          </w:p>
        </w:tc>
        <w:tc>
          <w:tcPr>
            <w:tcW w:w="933" w:type="dxa"/>
            <w:shd w:val="clear" w:color="auto" w:fill="auto"/>
            <w:noWrap/>
            <w:vAlign w:val="bottom"/>
          </w:tcPr>
          <w:p w14:paraId="2A06613C"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51CD1070" w14:textId="77777777" w:rsidR="00551F6A" w:rsidRPr="00CD53B8" w:rsidRDefault="00551F6A" w:rsidP="00551F6A">
            <w:pPr>
              <w:jc w:val="right"/>
              <w:rPr>
                <w:color w:val="000000"/>
                <w:sz w:val="22"/>
                <w:szCs w:val="22"/>
              </w:rPr>
            </w:pPr>
          </w:p>
        </w:tc>
        <w:tc>
          <w:tcPr>
            <w:tcW w:w="799" w:type="dxa"/>
            <w:vAlign w:val="bottom"/>
          </w:tcPr>
          <w:p w14:paraId="42FC8A21" w14:textId="77777777" w:rsidR="00551F6A" w:rsidRPr="00CD53B8" w:rsidRDefault="00551F6A" w:rsidP="00551F6A">
            <w:pPr>
              <w:jc w:val="right"/>
              <w:rPr>
                <w:color w:val="000000"/>
                <w:sz w:val="22"/>
                <w:szCs w:val="22"/>
              </w:rPr>
            </w:pPr>
          </w:p>
        </w:tc>
        <w:tc>
          <w:tcPr>
            <w:tcW w:w="1091" w:type="dxa"/>
            <w:vAlign w:val="bottom"/>
          </w:tcPr>
          <w:p w14:paraId="6D4BEDFA" w14:textId="77777777" w:rsidR="00551F6A" w:rsidRPr="00CD53B8" w:rsidRDefault="00551F6A" w:rsidP="00551F6A">
            <w:pPr>
              <w:jc w:val="right"/>
              <w:rPr>
                <w:color w:val="000000"/>
                <w:sz w:val="22"/>
                <w:szCs w:val="22"/>
              </w:rPr>
            </w:pPr>
          </w:p>
        </w:tc>
        <w:tc>
          <w:tcPr>
            <w:tcW w:w="810" w:type="dxa"/>
            <w:vAlign w:val="bottom"/>
          </w:tcPr>
          <w:p w14:paraId="14F56F6F" w14:textId="77777777" w:rsidR="00551F6A" w:rsidRPr="00CD53B8" w:rsidRDefault="00551F6A" w:rsidP="00551F6A">
            <w:pPr>
              <w:jc w:val="right"/>
              <w:rPr>
                <w:color w:val="000000"/>
                <w:sz w:val="22"/>
                <w:szCs w:val="22"/>
              </w:rPr>
            </w:pPr>
          </w:p>
        </w:tc>
        <w:tc>
          <w:tcPr>
            <w:tcW w:w="1080" w:type="dxa"/>
            <w:shd w:val="clear" w:color="auto" w:fill="auto"/>
            <w:vAlign w:val="bottom"/>
          </w:tcPr>
          <w:p w14:paraId="26C0A01C" w14:textId="77777777" w:rsidR="00551F6A" w:rsidRPr="00CD53B8" w:rsidRDefault="00551F6A" w:rsidP="00551F6A">
            <w:pPr>
              <w:jc w:val="right"/>
              <w:rPr>
                <w:color w:val="000000"/>
                <w:sz w:val="22"/>
                <w:szCs w:val="22"/>
              </w:rPr>
            </w:pPr>
          </w:p>
        </w:tc>
        <w:tc>
          <w:tcPr>
            <w:tcW w:w="720" w:type="dxa"/>
            <w:shd w:val="clear" w:color="auto" w:fill="auto"/>
            <w:vAlign w:val="bottom"/>
          </w:tcPr>
          <w:p w14:paraId="46CB2125" w14:textId="77777777" w:rsidR="00551F6A" w:rsidRPr="00CD53B8" w:rsidRDefault="00551F6A" w:rsidP="00551F6A">
            <w:pPr>
              <w:jc w:val="right"/>
              <w:rPr>
                <w:color w:val="000000"/>
                <w:sz w:val="22"/>
                <w:szCs w:val="22"/>
              </w:rPr>
            </w:pPr>
            <w:r w:rsidRPr="00CD53B8">
              <w:rPr>
                <w:color w:val="000000"/>
                <w:sz w:val="22"/>
                <w:szCs w:val="22"/>
              </w:rPr>
              <w:t>7</w:t>
            </w:r>
          </w:p>
        </w:tc>
        <w:tc>
          <w:tcPr>
            <w:tcW w:w="1080" w:type="dxa"/>
            <w:shd w:val="clear" w:color="auto" w:fill="auto"/>
            <w:vAlign w:val="bottom"/>
          </w:tcPr>
          <w:p w14:paraId="79C37383" w14:textId="77777777" w:rsidR="00551F6A" w:rsidRPr="00CD53B8" w:rsidRDefault="00551F6A" w:rsidP="00551F6A">
            <w:pPr>
              <w:jc w:val="right"/>
              <w:rPr>
                <w:color w:val="000000"/>
                <w:sz w:val="22"/>
                <w:szCs w:val="22"/>
              </w:rPr>
            </w:pPr>
          </w:p>
        </w:tc>
      </w:tr>
    </w:tbl>
    <w:p w14:paraId="746F00AD" w14:textId="484B60F8"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551F6A" w:rsidRPr="00CD53B8" w14:paraId="0993D276" w14:textId="77777777" w:rsidTr="00551F6A">
        <w:trPr>
          <w:trHeight w:val="20"/>
        </w:trPr>
        <w:tc>
          <w:tcPr>
            <w:tcW w:w="1260" w:type="dxa"/>
            <w:tcBorders>
              <w:top w:val="single" w:sz="4" w:space="0" w:color="auto"/>
            </w:tcBorders>
            <w:shd w:val="clear" w:color="auto" w:fill="auto"/>
            <w:noWrap/>
            <w:vAlign w:val="center"/>
          </w:tcPr>
          <w:p w14:paraId="7310C8E2" w14:textId="77777777" w:rsidR="00551F6A" w:rsidRPr="00CD53B8" w:rsidRDefault="00551F6A" w:rsidP="00551F6A">
            <w:pPr>
              <w:jc w:val="center"/>
              <w:rPr>
                <w:sz w:val="22"/>
                <w:szCs w:val="22"/>
              </w:rPr>
            </w:pPr>
          </w:p>
        </w:tc>
        <w:tc>
          <w:tcPr>
            <w:tcW w:w="2070" w:type="dxa"/>
            <w:tcBorders>
              <w:top w:val="single" w:sz="4" w:space="0" w:color="auto"/>
            </w:tcBorders>
            <w:shd w:val="clear" w:color="auto" w:fill="auto"/>
            <w:vAlign w:val="center"/>
          </w:tcPr>
          <w:p w14:paraId="65F7778B" w14:textId="77777777" w:rsidR="00551F6A" w:rsidRPr="00CD53B8" w:rsidRDefault="00551F6A" w:rsidP="00551F6A">
            <w:pPr>
              <w:jc w:val="center"/>
              <w:rPr>
                <w:color w:val="000000"/>
                <w:sz w:val="22"/>
                <w:szCs w:val="22"/>
              </w:rPr>
            </w:pPr>
          </w:p>
        </w:tc>
        <w:tc>
          <w:tcPr>
            <w:tcW w:w="3567" w:type="dxa"/>
            <w:tcBorders>
              <w:top w:val="single" w:sz="4" w:space="0" w:color="auto"/>
            </w:tcBorders>
            <w:shd w:val="clear" w:color="auto" w:fill="auto"/>
            <w:noWrap/>
            <w:vAlign w:val="center"/>
          </w:tcPr>
          <w:p w14:paraId="61B1E9A2" w14:textId="77777777" w:rsidR="00551F6A" w:rsidRPr="00CD53B8" w:rsidRDefault="00551F6A" w:rsidP="00551F6A">
            <w:pPr>
              <w:jc w:val="center"/>
              <w:rPr>
                <w:i/>
                <w:iCs/>
                <w:color w:val="000000"/>
                <w:sz w:val="22"/>
                <w:szCs w:val="22"/>
              </w:rPr>
            </w:pPr>
          </w:p>
        </w:tc>
        <w:tc>
          <w:tcPr>
            <w:tcW w:w="2013" w:type="dxa"/>
            <w:gridSpan w:val="2"/>
            <w:tcBorders>
              <w:top w:val="single" w:sz="4" w:space="0" w:color="auto"/>
            </w:tcBorders>
            <w:shd w:val="clear" w:color="auto" w:fill="auto"/>
            <w:noWrap/>
            <w:vAlign w:val="center"/>
          </w:tcPr>
          <w:p w14:paraId="620CE6F5" w14:textId="2160DB7A" w:rsidR="00551F6A" w:rsidRPr="00CD53B8" w:rsidRDefault="00551F6A" w:rsidP="00551F6A">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77B8D0D8" w14:textId="1BD08A20" w:rsidR="00551F6A" w:rsidRPr="00CD53B8" w:rsidRDefault="00551F6A" w:rsidP="00551F6A">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59DEFB9B" w14:textId="2A4FA6F2" w:rsidR="00551F6A" w:rsidRPr="00CD53B8" w:rsidRDefault="00551F6A" w:rsidP="00551F6A">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4A8FCC0C" w14:textId="4CC46A07" w:rsidR="00551F6A" w:rsidRPr="00CD53B8" w:rsidRDefault="00551F6A" w:rsidP="00551F6A">
            <w:pPr>
              <w:jc w:val="center"/>
              <w:rPr>
                <w:color w:val="000000"/>
                <w:sz w:val="22"/>
                <w:szCs w:val="22"/>
              </w:rPr>
            </w:pPr>
            <w:r w:rsidRPr="00CD53B8">
              <w:rPr>
                <w:color w:val="000000"/>
                <w:sz w:val="22"/>
                <w:szCs w:val="22"/>
              </w:rPr>
              <w:t>Visual Samples</w:t>
            </w:r>
          </w:p>
        </w:tc>
      </w:tr>
      <w:tr w:rsidR="00551F6A" w:rsidRPr="00CD53B8" w14:paraId="2B101740" w14:textId="77777777" w:rsidTr="00551F6A">
        <w:trPr>
          <w:trHeight w:val="20"/>
        </w:trPr>
        <w:tc>
          <w:tcPr>
            <w:tcW w:w="1260" w:type="dxa"/>
            <w:tcBorders>
              <w:bottom w:val="single" w:sz="4" w:space="0" w:color="auto"/>
            </w:tcBorders>
            <w:shd w:val="clear" w:color="auto" w:fill="auto"/>
            <w:noWrap/>
            <w:vAlign w:val="center"/>
          </w:tcPr>
          <w:p w14:paraId="34C2C274" w14:textId="52AF17DB" w:rsidR="00551F6A" w:rsidRPr="00CD53B8" w:rsidRDefault="00551F6A" w:rsidP="00551F6A">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2EAABAB4" w14:textId="22330FEA" w:rsidR="00551F6A" w:rsidRPr="00CD53B8" w:rsidRDefault="00551F6A" w:rsidP="00551F6A">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66C947B5" w14:textId="1BF6584E" w:rsidR="00551F6A" w:rsidRPr="00CD53B8" w:rsidRDefault="00551F6A" w:rsidP="00551F6A">
            <w:pPr>
              <w:jc w:val="center"/>
              <w:rPr>
                <w:i/>
                <w:iCs/>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52D0CD0F" w14:textId="26247FC3"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2F579E47" w14:textId="614620EC" w:rsidR="00551F6A" w:rsidRPr="00CD53B8" w:rsidRDefault="00551F6A" w:rsidP="00551F6A">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4F5FDDDD" w14:textId="5A69E9B4" w:rsidR="00551F6A" w:rsidRPr="00CD53B8" w:rsidRDefault="00551F6A" w:rsidP="00551F6A">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2BCF397C" w14:textId="2C3794C7" w:rsidR="00551F6A" w:rsidRPr="00CD53B8" w:rsidRDefault="00551F6A" w:rsidP="00551F6A">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47DD077D" w14:textId="6B536FD4"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05751E28" w14:textId="7AF61A8A" w:rsidR="00551F6A" w:rsidRPr="00CD53B8" w:rsidRDefault="00551F6A" w:rsidP="00551F6A">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79128C8A" w14:textId="4E650A28"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57A68A2F" w14:textId="15437B46" w:rsidR="00551F6A" w:rsidRPr="00CD53B8" w:rsidRDefault="00551F6A" w:rsidP="00551F6A">
            <w:pPr>
              <w:jc w:val="center"/>
              <w:rPr>
                <w:color w:val="000000"/>
                <w:sz w:val="22"/>
                <w:szCs w:val="22"/>
              </w:rPr>
            </w:pPr>
            <w:r w:rsidRPr="00CD53B8">
              <w:rPr>
                <w:color w:val="000000"/>
                <w:sz w:val="22"/>
                <w:szCs w:val="22"/>
              </w:rPr>
              <w:t>Extended total</w:t>
            </w:r>
          </w:p>
        </w:tc>
      </w:tr>
      <w:tr w:rsidR="00551F6A" w:rsidRPr="00CD53B8" w14:paraId="324CB6E0" w14:textId="77777777" w:rsidTr="00551F6A">
        <w:trPr>
          <w:trHeight w:val="20"/>
        </w:trPr>
        <w:tc>
          <w:tcPr>
            <w:tcW w:w="1260" w:type="dxa"/>
            <w:tcBorders>
              <w:top w:val="single" w:sz="4" w:space="0" w:color="auto"/>
            </w:tcBorders>
            <w:shd w:val="clear" w:color="auto" w:fill="auto"/>
            <w:noWrap/>
            <w:vAlign w:val="bottom"/>
          </w:tcPr>
          <w:p w14:paraId="27AB7035"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tcPr>
          <w:p w14:paraId="76FC6789" w14:textId="77777777" w:rsidR="00551F6A" w:rsidRPr="00CD53B8" w:rsidRDefault="00551F6A" w:rsidP="00551F6A">
            <w:pPr>
              <w:jc w:val="right"/>
              <w:rPr>
                <w:color w:val="000000"/>
                <w:sz w:val="22"/>
                <w:szCs w:val="22"/>
              </w:rPr>
            </w:pPr>
          </w:p>
        </w:tc>
        <w:tc>
          <w:tcPr>
            <w:tcW w:w="3567" w:type="dxa"/>
            <w:tcBorders>
              <w:top w:val="single" w:sz="4" w:space="0" w:color="auto"/>
            </w:tcBorders>
            <w:shd w:val="clear" w:color="auto" w:fill="auto"/>
            <w:noWrap/>
          </w:tcPr>
          <w:p w14:paraId="4C1CDB25" w14:textId="281F6BDE" w:rsidR="00551F6A" w:rsidRPr="00CD53B8" w:rsidRDefault="00551F6A" w:rsidP="00551F6A">
            <w:pPr>
              <w:rPr>
                <w:i/>
                <w:iCs/>
                <w:color w:val="000000"/>
                <w:sz w:val="22"/>
                <w:szCs w:val="22"/>
              </w:rPr>
            </w:pPr>
            <w:r w:rsidRPr="00CD53B8">
              <w:rPr>
                <w:i/>
                <w:iCs/>
                <w:color w:val="000000"/>
                <w:sz w:val="22"/>
                <w:szCs w:val="22"/>
              </w:rPr>
              <w:t xml:space="preserve">Loxa flavicollis </w:t>
            </w:r>
            <w:r w:rsidRPr="00CD53B8">
              <w:rPr>
                <w:iCs/>
                <w:color w:val="000000"/>
                <w:sz w:val="22"/>
                <w:szCs w:val="22"/>
              </w:rPr>
              <w:t>Drury*</w:t>
            </w:r>
          </w:p>
        </w:tc>
        <w:tc>
          <w:tcPr>
            <w:tcW w:w="933" w:type="dxa"/>
            <w:tcBorders>
              <w:top w:val="single" w:sz="4" w:space="0" w:color="auto"/>
            </w:tcBorders>
            <w:shd w:val="clear" w:color="auto" w:fill="auto"/>
            <w:noWrap/>
            <w:vAlign w:val="bottom"/>
          </w:tcPr>
          <w:p w14:paraId="0A0FF555"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noWrap/>
            <w:vAlign w:val="bottom"/>
          </w:tcPr>
          <w:p w14:paraId="21437E05"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35464BE0" w14:textId="77777777" w:rsidR="00551F6A" w:rsidRPr="00CD53B8" w:rsidRDefault="00551F6A" w:rsidP="00551F6A">
            <w:pPr>
              <w:jc w:val="right"/>
              <w:rPr>
                <w:color w:val="000000"/>
                <w:sz w:val="22"/>
                <w:szCs w:val="22"/>
              </w:rPr>
            </w:pPr>
          </w:p>
        </w:tc>
        <w:tc>
          <w:tcPr>
            <w:tcW w:w="1091" w:type="dxa"/>
            <w:tcBorders>
              <w:top w:val="single" w:sz="4" w:space="0" w:color="auto"/>
            </w:tcBorders>
            <w:vAlign w:val="bottom"/>
          </w:tcPr>
          <w:p w14:paraId="64D9A3D8"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0C6F7CA6"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2C0DA45A"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2266E571" w14:textId="5879D8EC"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vAlign w:val="bottom"/>
          </w:tcPr>
          <w:p w14:paraId="607CE43C" w14:textId="77777777" w:rsidR="00551F6A" w:rsidRPr="00CD53B8" w:rsidRDefault="00551F6A" w:rsidP="00551F6A">
            <w:pPr>
              <w:jc w:val="right"/>
              <w:rPr>
                <w:color w:val="000000"/>
                <w:sz w:val="22"/>
                <w:szCs w:val="22"/>
              </w:rPr>
            </w:pPr>
          </w:p>
        </w:tc>
      </w:tr>
      <w:tr w:rsidR="00551F6A" w:rsidRPr="00CD53B8" w14:paraId="20C3EB41" w14:textId="77777777" w:rsidTr="00551F6A">
        <w:trPr>
          <w:trHeight w:val="20"/>
        </w:trPr>
        <w:tc>
          <w:tcPr>
            <w:tcW w:w="1260" w:type="dxa"/>
            <w:shd w:val="clear" w:color="auto" w:fill="auto"/>
            <w:noWrap/>
            <w:vAlign w:val="bottom"/>
          </w:tcPr>
          <w:p w14:paraId="2FB0F972" w14:textId="77777777" w:rsidR="00551F6A" w:rsidRPr="00CD53B8" w:rsidRDefault="00551F6A" w:rsidP="00551F6A">
            <w:pPr>
              <w:rPr>
                <w:sz w:val="22"/>
                <w:szCs w:val="22"/>
              </w:rPr>
            </w:pPr>
          </w:p>
        </w:tc>
        <w:tc>
          <w:tcPr>
            <w:tcW w:w="2070" w:type="dxa"/>
            <w:shd w:val="clear" w:color="auto" w:fill="auto"/>
            <w:vAlign w:val="bottom"/>
          </w:tcPr>
          <w:p w14:paraId="335E46F5"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42D4F5DA" w14:textId="5583B531" w:rsidR="00551F6A" w:rsidRPr="00CD53B8" w:rsidRDefault="00551F6A" w:rsidP="00551F6A">
            <w:pPr>
              <w:rPr>
                <w:i/>
                <w:iCs/>
                <w:color w:val="000000"/>
                <w:sz w:val="22"/>
                <w:szCs w:val="22"/>
              </w:rPr>
            </w:pPr>
            <w:r w:rsidRPr="00CD53B8">
              <w:rPr>
                <w:i/>
                <w:color w:val="000000"/>
                <w:sz w:val="22"/>
                <w:szCs w:val="22"/>
              </w:rPr>
              <w:t xml:space="preserve">Mugantia histrionica </w:t>
            </w:r>
            <w:r w:rsidRPr="00CD53B8">
              <w:rPr>
                <w:color w:val="000000"/>
                <w:sz w:val="22"/>
                <w:szCs w:val="22"/>
              </w:rPr>
              <w:t>Hahn*</w:t>
            </w:r>
          </w:p>
        </w:tc>
        <w:tc>
          <w:tcPr>
            <w:tcW w:w="933" w:type="dxa"/>
            <w:shd w:val="clear" w:color="auto" w:fill="auto"/>
            <w:noWrap/>
            <w:vAlign w:val="bottom"/>
          </w:tcPr>
          <w:p w14:paraId="7EE885A8"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395C7997" w14:textId="77777777" w:rsidR="00551F6A" w:rsidRPr="00CD53B8" w:rsidRDefault="00551F6A" w:rsidP="00551F6A">
            <w:pPr>
              <w:jc w:val="right"/>
              <w:rPr>
                <w:color w:val="000000"/>
                <w:sz w:val="22"/>
                <w:szCs w:val="22"/>
              </w:rPr>
            </w:pPr>
          </w:p>
        </w:tc>
        <w:tc>
          <w:tcPr>
            <w:tcW w:w="799" w:type="dxa"/>
            <w:vAlign w:val="bottom"/>
          </w:tcPr>
          <w:p w14:paraId="2BB15D90" w14:textId="38CB0260"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E5F30A2" w14:textId="77777777" w:rsidR="00551F6A" w:rsidRPr="00CD53B8" w:rsidRDefault="00551F6A" w:rsidP="00551F6A">
            <w:pPr>
              <w:jc w:val="right"/>
              <w:rPr>
                <w:color w:val="000000"/>
                <w:sz w:val="22"/>
                <w:szCs w:val="22"/>
              </w:rPr>
            </w:pPr>
          </w:p>
        </w:tc>
        <w:tc>
          <w:tcPr>
            <w:tcW w:w="810" w:type="dxa"/>
            <w:vAlign w:val="bottom"/>
          </w:tcPr>
          <w:p w14:paraId="34D99018" w14:textId="77777777" w:rsidR="00551F6A" w:rsidRPr="00CD53B8" w:rsidRDefault="00551F6A" w:rsidP="00551F6A">
            <w:pPr>
              <w:jc w:val="right"/>
              <w:rPr>
                <w:color w:val="000000"/>
                <w:sz w:val="22"/>
                <w:szCs w:val="22"/>
              </w:rPr>
            </w:pPr>
          </w:p>
        </w:tc>
        <w:tc>
          <w:tcPr>
            <w:tcW w:w="1080" w:type="dxa"/>
            <w:shd w:val="clear" w:color="auto" w:fill="auto"/>
            <w:vAlign w:val="bottom"/>
          </w:tcPr>
          <w:p w14:paraId="1979A903" w14:textId="77777777" w:rsidR="00551F6A" w:rsidRPr="00CD53B8" w:rsidRDefault="00551F6A" w:rsidP="00551F6A">
            <w:pPr>
              <w:jc w:val="right"/>
              <w:rPr>
                <w:color w:val="000000"/>
                <w:sz w:val="22"/>
                <w:szCs w:val="22"/>
              </w:rPr>
            </w:pPr>
          </w:p>
        </w:tc>
        <w:tc>
          <w:tcPr>
            <w:tcW w:w="720" w:type="dxa"/>
            <w:shd w:val="clear" w:color="auto" w:fill="auto"/>
            <w:vAlign w:val="bottom"/>
          </w:tcPr>
          <w:p w14:paraId="6B5585B8" w14:textId="5F26F417" w:rsidR="00551F6A" w:rsidRPr="00CD53B8" w:rsidRDefault="00551F6A" w:rsidP="00551F6A">
            <w:pPr>
              <w:jc w:val="right"/>
              <w:rPr>
                <w:color w:val="000000"/>
                <w:sz w:val="22"/>
                <w:szCs w:val="22"/>
              </w:rPr>
            </w:pPr>
            <w:r w:rsidRPr="00CD53B8">
              <w:rPr>
                <w:color w:val="000000"/>
                <w:sz w:val="22"/>
                <w:szCs w:val="22"/>
              </w:rPr>
              <w:t>4</w:t>
            </w:r>
          </w:p>
        </w:tc>
        <w:tc>
          <w:tcPr>
            <w:tcW w:w="1080" w:type="dxa"/>
            <w:shd w:val="clear" w:color="auto" w:fill="auto"/>
            <w:vAlign w:val="bottom"/>
          </w:tcPr>
          <w:p w14:paraId="4AF7D56F" w14:textId="77777777" w:rsidR="00551F6A" w:rsidRPr="00CD53B8" w:rsidRDefault="00551F6A" w:rsidP="00551F6A">
            <w:pPr>
              <w:jc w:val="right"/>
              <w:rPr>
                <w:color w:val="000000"/>
                <w:sz w:val="22"/>
                <w:szCs w:val="22"/>
              </w:rPr>
            </w:pPr>
          </w:p>
        </w:tc>
      </w:tr>
      <w:tr w:rsidR="00551F6A" w:rsidRPr="00CD53B8" w14:paraId="7CD9D190" w14:textId="77777777" w:rsidTr="00551F6A">
        <w:trPr>
          <w:trHeight w:val="20"/>
        </w:trPr>
        <w:tc>
          <w:tcPr>
            <w:tcW w:w="1260" w:type="dxa"/>
            <w:shd w:val="clear" w:color="auto" w:fill="auto"/>
            <w:noWrap/>
            <w:vAlign w:val="bottom"/>
          </w:tcPr>
          <w:p w14:paraId="2894A92F" w14:textId="77777777" w:rsidR="00551F6A" w:rsidRPr="00CD53B8" w:rsidRDefault="00551F6A" w:rsidP="00551F6A">
            <w:pPr>
              <w:rPr>
                <w:sz w:val="22"/>
                <w:szCs w:val="22"/>
              </w:rPr>
            </w:pPr>
          </w:p>
        </w:tc>
        <w:tc>
          <w:tcPr>
            <w:tcW w:w="2070" w:type="dxa"/>
            <w:shd w:val="clear" w:color="auto" w:fill="auto"/>
            <w:vAlign w:val="bottom"/>
          </w:tcPr>
          <w:p w14:paraId="6A2B312F" w14:textId="77777777" w:rsidR="00551F6A" w:rsidRPr="00CD53B8" w:rsidRDefault="00551F6A" w:rsidP="00551F6A">
            <w:pPr>
              <w:jc w:val="right"/>
              <w:rPr>
                <w:color w:val="000000"/>
                <w:sz w:val="22"/>
                <w:szCs w:val="22"/>
              </w:rPr>
            </w:pPr>
          </w:p>
        </w:tc>
        <w:tc>
          <w:tcPr>
            <w:tcW w:w="3567" w:type="dxa"/>
            <w:shd w:val="clear" w:color="auto" w:fill="auto"/>
            <w:noWrap/>
          </w:tcPr>
          <w:p w14:paraId="160AD25C" w14:textId="77777777" w:rsidR="00551F6A" w:rsidRPr="00CD53B8" w:rsidRDefault="00551F6A" w:rsidP="00551F6A">
            <w:pPr>
              <w:rPr>
                <w:i/>
                <w:color w:val="000000"/>
                <w:sz w:val="22"/>
                <w:szCs w:val="22"/>
              </w:rPr>
            </w:pPr>
            <w:r w:rsidRPr="00CD53B8">
              <w:rPr>
                <w:i/>
                <w:iCs/>
                <w:color w:val="000000"/>
                <w:sz w:val="22"/>
                <w:szCs w:val="22"/>
              </w:rPr>
              <w:t>Oebalus pugnax</w:t>
            </w:r>
            <w:r w:rsidRPr="00CD53B8">
              <w:rPr>
                <w:iCs/>
                <w:color w:val="000000"/>
                <w:sz w:val="22"/>
                <w:szCs w:val="22"/>
              </w:rPr>
              <w:t xml:space="preserve"> Fabricius *</w:t>
            </w:r>
          </w:p>
        </w:tc>
        <w:tc>
          <w:tcPr>
            <w:tcW w:w="933" w:type="dxa"/>
            <w:shd w:val="clear" w:color="auto" w:fill="auto"/>
            <w:noWrap/>
            <w:vAlign w:val="bottom"/>
          </w:tcPr>
          <w:p w14:paraId="3834D7AF"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5E431A42" w14:textId="77777777" w:rsidR="00551F6A" w:rsidRPr="00CD53B8" w:rsidRDefault="00551F6A" w:rsidP="00551F6A">
            <w:pPr>
              <w:jc w:val="right"/>
              <w:rPr>
                <w:color w:val="000000"/>
                <w:sz w:val="22"/>
                <w:szCs w:val="22"/>
              </w:rPr>
            </w:pPr>
          </w:p>
        </w:tc>
        <w:tc>
          <w:tcPr>
            <w:tcW w:w="799" w:type="dxa"/>
            <w:vAlign w:val="bottom"/>
          </w:tcPr>
          <w:p w14:paraId="4F532CF8" w14:textId="77777777" w:rsidR="00551F6A" w:rsidRPr="00CD53B8" w:rsidRDefault="00551F6A" w:rsidP="00551F6A">
            <w:pPr>
              <w:jc w:val="right"/>
              <w:rPr>
                <w:color w:val="000000"/>
                <w:sz w:val="22"/>
                <w:szCs w:val="22"/>
              </w:rPr>
            </w:pPr>
          </w:p>
        </w:tc>
        <w:tc>
          <w:tcPr>
            <w:tcW w:w="1091" w:type="dxa"/>
            <w:vAlign w:val="bottom"/>
          </w:tcPr>
          <w:p w14:paraId="44F0FB83" w14:textId="77777777" w:rsidR="00551F6A" w:rsidRPr="00CD53B8" w:rsidRDefault="00551F6A" w:rsidP="00551F6A">
            <w:pPr>
              <w:jc w:val="right"/>
              <w:rPr>
                <w:color w:val="000000"/>
                <w:sz w:val="22"/>
                <w:szCs w:val="22"/>
              </w:rPr>
            </w:pPr>
          </w:p>
        </w:tc>
        <w:tc>
          <w:tcPr>
            <w:tcW w:w="810" w:type="dxa"/>
            <w:vAlign w:val="bottom"/>
          </w:tcPr>
          <w:p w14:paraId="6BEDAD20" w14:textId="77777777" w:rsidR="00551F6A" w:rsidRPr="00CD53B8" w:rsidRDefault="00551F6A" w:rsidP="00551F6A">
            <w:pPr>
              <w:jc w:val="right"/>
              <w:rPr>
                <w:color w:val="000000"/>
                <w:sz w:val="22"/>
                <w:szCs w:val="22"/>
              </w:rPr>
            </w:pPr>
          </w:p>
        </w:tc>
        <w:tc>
          <w:tcPr>
            <w:tcW w:w="1080" w:type="dxa"/>
            <w:shd w:val="clear" w:color="auto" w:fill="auto"/>
            <w:vAlign w:val="bottom"/>
          </w:tcPr>
          <w:p w14:paraId="18178AFB" w14:textId="77777777" w:rsidR="00551F6A" w:rsidRPr="00CD53B8" w:rsidRDefault="00551F6A" w:rsidP="00551F6A">
            <w:pPr>
              <w:jc w:val="right"/>
              <w:rPr>
                <w:color w:val="000000"/>
                <w:sz w:val="22"/>
                <w:szCs w:val="22"/>
              </w:rPr>
            </w:pPr>
          </w:p>
        </w:tc>
        <w:tc>
          <w:tcPr>
            <w:tcW w:w="720" w:type="dxa"/>
            <w:shd w:val="clear" w:color="auto" w:fill="auto"/>
            <w:vAlign w:val="bottom"/>
          </w:tcPr>
          <w:p w14:paraId="5A3B7774"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366286CA" w14:textId="77777777" w:rsidR="00551F6A" w:rsidRPr="00CD53B8" w:rsidRDefault="00551F6A" w:rsidP="00551F6A">
            <w:pPr>
              <w:jc w:val="right"/>
              <w:rPr>
                <w:color w:val="000000"/>
                <w:sz w:val="22"/>
                <w:szCs w:val="22"/>
              </w:rPr>
            </w:pPr>
          </w:p>
        </w:tc>
      </w:tr>
      <w:tr w:rsidR="00551F6A" w:rsidRPr="00CD53B8" w14:paraId="3EF65CE4" w14:textId="77777777" w:rsidTr="000A19AC">
        <w:trPr>
          <w:trHeight w:val="20"/>
        </w:trPr>
        <w:tc>
          <w:tcPr>
            <w:tcW w:w="1260" w:type="dxa"/>
            <w:shd w:val="clear" w:color="auto" w:fill="auto"/>
            <w:noWrap/>
            <w:vAlign w:val="bottom"/>
          </w:tcPr>
          <w:p w14:paraId="4B498DE1" w14:textId="77777777" w:rsidR="00551F6A" w:rsidRPr="00CD53B8" w:rsidRDefault="00551F6A" w:rsidP="00551F6A">
            <w:pPr>
              <w:rPr>
                <w:sz w:val="22"/>
                <w:szCs w:val="22"/>
              </w:rPr>
            </w:pPr>
          </w:p>
        </w:tc>
        <w:tc>
          <w:tcPr>
            <w:tcW w:w="2070" w:type="dxa"/>
            <w:shd w:val="clear" w:color="auto" w:fill="auto"/>
            <w:vAlign w:val="bottom"/>
          </w:tcPr>
          <w:p w14:paraId="5FD4C149" w14:textId="77777777" w:rsidR="00551F6A" w:rsidRPr="00CD53B8" w:rsidRDefault="00551F6A" w:rsidP="00551F6A">
            <w:pPr>
              <w:jc w:val="right"/>
              <w:rPr>
                <w:color w:val="000000"/>
                <w:sz w:val="22"/>
                <w:szCs w:val="22"/>
              </w:rPr>
            </w:pPr>
          </w:p>
        </w:tc>
        <w:tc>
          <w:tcPr>
            <w:tcW w:w="3567" w:type="dxa"/>
            <w:shd w:val="clear" w:color="auto" w:fill="auto"/>
            <w:noWrap/>
          </w:tcPr>
          <w:p w14:paraId="0007F17A" w14:textId="77777777" w:rsidR="00551F6A" w:rsidRPr="00CD53B8" w:rsidRDefault="00551F6A" w:rsidP="00551F6A">
            <w:pPr>
              <w:rPr>
                <w:i/>
                <w:color w:val="000000"/>
                <w:sz w:val="22"/>
                <w:szCs w:val="22"/>
              </w:rPr>
            </w:pPr>
            <w:r w:rsidRPr="00CD53B8">
              <w:rPr>
                <w:i/>
                <w:iCs/>
                <w:color w:val="000000"/>
                <w:sz w:val="22"/>
                <w:szCs w:val="22"/>
              </w:rPr>
              <w:t xml:space="preserve">Perillus strigipes </w:t>
            </w:r>
            <w:r w:rsidRPr="00CD53B8">
              <w:rPr>
                <w:iCs/>
                <w:color w:val="000000"/>
                <w:sz w:val="22"/>
                <w:szCs w:val="22"/>
              </w:rPr>
              <w:t xml:space="preserve">Herrich-Schäffer </w:t>
            </w:r>
            <w:r w:rsidRPr="00CD53B8">
              <w:rPr>
                <w:color w:val="222222"/>
                <w:sz w:val="22"/>
                <w:szCs w:val="22"/>
                <w:shd w:val="clear" w:color="auto" w:fill="FFFFFF"/>
              </w:rPr>
              <w:t>†</w:t>
            </w:r>
          </w:p>
        </w:tc>
        <w:tc>
          <w:tcPr>
            <w:tcW w:w="933" w:type="dxa"/>
            <w:shd w:val="clear" w:color="auto" w:fill="auto"/>
            <w:noWrap/>
            <w:vAlign w:val="bottom"/>
          </w:tcPr>
          <w:p w14:paraId="4BC794A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29DF759" w14:textId="77777777" w:rsidR="00551F6A" w:rsidRPr="00CD53B8" w:rsidRDefault="00551F6A" w:rsidP="00551F6A">
            <w:pPr>
              <w:jc w:val="right"/>
              <w:rPr>
                <w:color w:val="000000"/>
                <w:sz w:val="22"/>
                <w:szCs w:val="22"/>
              </w:rPr>
            </w:pPr>
          </w:p>
        </w:tc>
        <w:tc>
          <w:tcPr>
            <w:tcW w:w="799" w:type="dxa"/>
            <w:vAlign w:val="bottom"/>
          </w:tcPr>
          <w:p w14:paraId="4126F968" w14:textId="77777777" w:rsidR="00551F6A" w:rsidRPr="00CD53B8" w:rsidRDefault="00551F6A" w:rsidP="00551F6A">
            <w:pPr>
              <w:jc w:val="right"/>
              <w:rPr>
                <w:color w:val="000000"/>
                <w:sz w:val="22"/>
                <w:szCs w:val="22"/>
              </w:rPr>
            </w:pPr>
          </w:p>
        </w:tc>
        <w:tc>
          <w:tcPr>
            <w:tcW w:w="1091" w:type="dxa"/>
            <w:vAlign w:val="bottom"/>
          </w:tcPr>
          <w:p w14:paraId="0F3AF016" w14:textId="77777777" w:rsidR="00551F6A" w:rsidRPr="00CD53B8" w:rsidRDefault="00551F6A" w:rsidP="00551F6A">
            <w:pPr>
              <w:jc w:val="right"/>
              <w:rPr>
                <w:color w:val="000000"/>
                <w:sz w:val="22"/>
                <w:szCs w:val="22"/>
              </w:rPr>
            </w:pPr>
          </w:p>
        </w:tc>
        <w:tc>
          <w:tcPr>
            <w:tcW w:w="810" w:type="dxa"/>
            <w:vAlign w:val="bottom"/>
          </w:tcPr>
          <w:p w14:paraId="631945A5" w14:textId="77777777" w:rsidR="00551F6A" w:rsidRPr="00CD53B8" w:rsidRDefault="00551F6A" w:rsidP="00551F6A">
            <w:pPr>
              <w:jc w:val="right"/>
              <w:rPr>
                <w:color w:val="000000"/>
                <w:sz w:val="22"/>
                <w:szCs w:val="22"/>
              </w:rPr>
            </w:pPr>
          </w:p>
        </w:tc>
        <w:tc>
          <w:tcPr>
            <w:tcW w:w="1080" w:type="dxa"/>
            <w:shd w:val="clear" w:color="auto" w:fill="auto"/>
            <w:vAlign w:val="bottom"/>
          </w:tcPr>
          <w:p w14:paraId="5B91B9FC" w14:textId="77777777" w:rsidR="00551F6A" w:rsidRPr="00CD53B8" w:rsidRDefault="00551F6A" w:rsidP="00551F6A">
            <w:pPr>
              <w:jc w:val="right"/>
              <w:rPr>
                <w:color w:val="000000"/>
                <w:sz w:val="22"/>
                <w:szCs w:val="22"/>
              </w:rPr>
            </w:pPr>
          </w:p>
        </w:tc>
        <w:tc>
          <w:tcPr>
            <w:tcW w:w="720" w:type="dxa"/>
            <w:shd w:val="clear" w:color="auto" w:fill="auto"/>
            <w:vAlign w:val="bottom"/>
          </w:tcPr>
          <w:p w14:paraId="0098D9B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02E5A4F8" w14:textId="77777777" w:rsidR="00551F6A" w:rsidRPr="00CD53B8" w:rsidRDefault="00551F6A" w:rsidP="00551F6A">
            <w:pPr>
              <w:jc w:val="right"/>
              <w:rPr>
                <w:color w:val="000000"/>
                <w:sz w:val="22"/>
                <w:szCs w:val="22"/>
              </w:rPr>
            </w:pPr>
          </w:p>
        </w:tc>
      </w:tr>
      <w:tr w:rsidR="00551F6A" w:rsidRPr="00CD53B8" w14:paraId="2A896BBB" w14:textId="77777777" w:rsidTr="000A19AC">
        <w:trPr>
          <w:trHeight w:val="20"/>
        </w:trPr>
        <w:tc>
          <w:tcPr>
            <w:tcW w:w="1260" w:type="dxa"/>
            <w:shd w:val="clear" w:color="auto" w:fill="auto"/>
            <w:noWrap/>
            <w:vAlign w:val="bottom"/>
          </w:tcPr>
          <w:p w14:paraId="0C566EE8" w14:textId="77777777" w:rsidR="00551F6A" w:rsidRPr="00CD53B8" w:rsidRDefault="00551F6A" w:rsidP="00551F6A">
            <w:pPr>
              <w:rPr>
                <w:sz w:val="22"/>
                <w:szCs w:val="22"/>
              </w:rPr>
            </w:pPr>
          </w:p>
        </w:tc>
        <w:tc>
          <w:tcPr>
            <w:tcW w:w="2070" w:type="dxa"/>
            <w:shd w:val="clear" w:color="auto" w:fill="auto"/>
            <w:vAlign w:val="bottom"/>
          </w:tcPr>
          <w:p w14:paraId="6AE97DDD" w14:textId="77777777" w:rsidR="00551F6A" w:rsidRPr="00CD53B8" w:rsidRDefault="00551F6A" w:rsidP="00551F6A">
            <w:pPr>
              <w:jc w:val="right"/>
              <w:rPr>
                <w:color w:val="000000"/>
                <w:sz w:val="22"/>
                <w:szCs w:val="22"/>
              </w:rPr>
            </w:pPr>
          </w:p>
        </w:tc>
        <w:tc>
          <w:tcPr>
            <w:tcW w:w="3567" w:type="dxa"/>
            <w:shd w:val="clear" w:color="auto" w:fill="auto"/>
            <w:noWrap/>
          </w:tcPr>
          <w:p w14:paraId="1A8E8159" w14:textId="77777777" w:rsidR="00551F6A" w:rsidRPr="00CD53B8" w:rsidRDefault="00551F6A" w:rsidP="00551F6A">
            <w:pPr>
              <w:rPr>
                <w:i/>
                <w:color w:val="000000"/>
                <w:sz w:val="22"/>
                <w:szCs w:val="22"/>
              </w:rPr>
            </w:pPr>
            <w:r w:rsidRPr="00CD53B8">
              <w:rPr>
                <w:i/>
                <w:iCs/>
                <w:color w:val="000000"/>
                <w:sz w:val="22"/>
                <w:szCs w:val="22"/>
              </w:rPr>
              <w:t xml:space="preserve">Proxys punctulatus </w:t>
            </w:r>
            <w:r w:rsidRPr="00CD53B8">
              <w:rPr>
                <w:iCs/>
                <w:color w:val="000000"/>
                <w:sz w:val="22"/>
                <w:szCs w:val="22"/>
              </w:rPr>
              <w:t>Palisot</w:t>
            </w:r>
          </w:p>
        </w:tc>
        <w:tc>
          <w:tcPr>
            <w:tcW w:w="933" w:type="dxa"/>
            <w:shd w:val="clear" w:color="auto" w:fill="auto"/>
            <w:noWrap/>
            <w:vAlign w:val="bottom"/>
          </w:tcPr>
          <w:p w14:paraId="6804E2C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E7C2BDB" w14:textId="77777777" w:rsidR="00551F6A" w:rsidRPr="00CD53B8" w:rsidRDefault="00551F6A" w:rsidP="00551F6A">
            <w:pPr>
              <w:jc w:val="right"/>
              <w:rPr>
                <w:color w:val="000000"/>
                <w:sz w:val="22"/>
                <w:szCs w:val="22"/>
              </w:rPr>
            </w:pPr>
          </w:p>
        </w:tc>
        <w:tc>
          <w:tcPr>
            <w:tcW w:w="799" w:type="dxa"/>
            <w:vAlign w:val="bottom"/>
          </w:tcPr>
          <w:p w14:paraId="1CAB424F" w14:textId="77777777" w:rsidR="00551F6A" w:rsidRPr="00CD53B8" w:rsidRDefault="00551F6A" w:rsidP="00551F6A">
            <w:pPr>
              <w:jc w:val="right"/>
              <w:rPr>
                <w:color w:val="000000"/>
                <w:sz w:val="22"/>
                <w:szCs w:val="22"/>
              </w:rPr>
            </w:pPr>
          </w:p>
        </w:tc>
        <w:tc>
          <w:tcPr>
            <w:tcW w:w="1091" w:type="dxa"/>
            <w:vAlign w:val="bottom"/>
          </w:tcPr>
          <w:p w14:paraId="711B8AB1" w14:textId="77777777" w:rsidR="00551F6A" w:rsidRPr="00CD53B8" w:rsidRDefault="00551F6A" w:rsidP="00551F6A">
            <w:pPr>
              <w:jc w:val="right"/>
              <w:rPr>
                <w:color w:val="000000"/>
                <w:sz w:val="22"/>
                <w:szCs w:val="22"/>
              </w:rPr>
            </w:pPr>
          </w:p>
        </w:tc>
        <w:tc>
          <w:tcPr>
            <w:tcW w:w="810" w:type="dxa"/>
            <w:vAlign w:val="bottom"/>
          </w:tcPr>
          <w:p w14:paraId="48A498C5" w14:textId="77777777" w:rsidR="00551F6A" w:rsidRPr="00CD53B8" w:rsidRDefault="00551F6A" w:rsidP="00551F6A">
            <w:pPr>
              <w:jc w:val="right"/>
              <w:rPr>
                <w:color w:val="000000"/>
                <w:sz w:val="22"/>
                <w:szCs w:val="22"/>
              </w:rPr>
            </w:pPr>
          </w:p>
        </w:tc>
        <w:tc>
          <w:tcPr>
            <w:tcW w:w="1080" w:type="dxa"/>
            <w:shd w:val="clear" w:color="auto" w:fill="auto"/>
            <w:vAlign w:val="bottom"/>
          </w:tcPr>
          <w:p w14:paraId="6D8589C4" w14:textId="77777777" w:rsidR="00551F6A" w:rsidRPr="00CD53B8" w:rsidRDefault="00551F6A" w:rsidP="00551F6A">
            <w:pPr>
              <w:jc w:val="right"/>
              <w:rPr>
                <w:color w:val="000000"/>
                <w:sz w:val="22"/>
                <w:szCs w:val="22"/>
              </w:rPr>
            </w:pPr>
          </w:p>
        </w:tc>
        <w:tc>
          <w:tcPr>
            <w:tcW w:w="720" w:type="dxa"/>
            <w:shd w:val="clear" w:color="auto" w:fill="auto"/>
            <w:vAlign w:val="bottom"/>
          </w:tcPr>
          <w:p w14:paraId="370319FE"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0D08ED6F" w14:textId="77777777" w:rsidR="00551F6A" w:rsidRPr="00CD53B8" w:rsidRDefault="00551F6A" w:rsidP="00551F6A">
            <w:pPr>
              <w:jc w:val="right"/>
              <w:rPr>
                <w:color w:val="000000"/>
                <w:sz w:val="22"/>
                <w:szCs w:val="22"/>
              </w:rPr>
            </w:pPr>
          </w:p>
        </w:tc>
      </w:tr>
      <w:tr w:rsidR="00551F6A" w:rsidRPr="00CD53B8" w14:paraId="5F6EBA63" w14:textId="77777777" w:rsidTr="000A19AC">
        <w:trPr>
          <w:trHeight w:val="20"/>
        </w:trPr>
        <w:tc>
          <w:tcPr>
            <w:tcW w:w="1260" w:type="dxa"/>
            <w:shd w:val="clear" w:color="auto" w:fill="auto"/>
            <w:noWrap/>
            <w:vAlign w:val="bottom"/>
            <w:hideMark/>
          </w:tcPr>
          <w:p w14:paraId="74F6A572" w14:textId="77777777" w:rsidR="00551F6A" w:rsidRPr="00CD53B8" w:rsidRDefault="00551F6A" w:rsidP="00551F6A">
            <w:pPr>
              <w:rPr>
                <w:sz w:val="22"/>
                <w:szCs w:val="22"/>
              </w:rPr>
            </w:pPr>
          </w:p>
        </w:tc>
        <w:tc>
          <w:tcPr>
            <w:tcW w:w="2070" w:type="dxa"/>
            <w:shd w:val="clear" w:color="auto" w:fill="auto"/>
            <w:vAlign w:val="bottom"/>
            <w:hideMark/>
          </w:tcPr>
          <w:p w14:paraId="3535EF51" w14:textId="77777777" w:rsidR="00551F6A" w:rsidRPr="00CD53B8" w:rsidRDefault="00551F6A" w:rsidP="00551F6A">
            <w:pPr>
              <w:jc w:val="right"/>
              <w:rPr>
                <w:sz w:val="22"/>
                <w:szCs w:val="22"/>
              </w:rPr>
            </w:pPr>
            <w:r w:rsidRPr="00CD53B8">
              <w:rPr>
                <w:color w:val="000000"/>
                <w:sz w:val="22"/>
                <w:szCs w:val="22"/>
              </w:rPr>
              <w:t>Psyllidae</w:t>
            </w:r>
            <w:r w:rsidRPr="00CD53B8">
              <w:rPr>
                <w:bCs/>
                <w:i/>
                <w:color w:val="000000" w:themeColor="text1"/>
                <w:sz w:val="22"/>
                <w:szCs w:val="22"/>
              </w:rPr>
              <w:t>*</w:t>
            </w:r>
          </w:p>
        </w:tc>
        <w:tc>
          <w:tcPr>
            <w:tcW w:w="3567" w:type="dxa"/>
            <w:shd w:val="clear" w:color="auto" w:fill="auto"/>
            <w:noWrap/>
            <w:vAlign w:val="bottom"/>
            <w:hideMark/>
          </w:tcPr>
          <w:p w14:paraId="712AB54A"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E79C0F0"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FEB5DC6" w14:textId="77777777" w:rsidR="00551F6A" w:rsidRPr="00CD53B8" w:rsidRDefault="00551F6A" w:rsidP="00551F6A">
            <w:pPr>
              <w:jc w:val="right"/>
              <w:rPr>
                <w:color w:val="000000"/>
                <w:sz w:val="22"/>
                <w:szCs w:val="22"/>
              </w:rPr>
            </w:pPr>
          </w:p>
        </w:tc>
        <w:tc>
          <w:tcPr>
            <w:tcW w:w="799" w:type="dxa"/>
            <w:vAlign w:val="bottom"/>
          </w:tcPr>
          <w:p w14:paraId="337963AD" w14:textId="77777777" w:rsidR="00551F6A" w:rsidRPr="00CD53B8" w:rsidRDefault="00551F6A" w:rsidP="00551F6A">
            <w:pPr>
              <w:jc w:val="right"/>
              <w:rPr>
                <w:color w:val="000000"/>
                <w:sz w:val="22"/>
                <w:szCs w:val="22"/>
              </w:rPr>
            </w:pPr>
          </w:p>
        </w:tc>
        <w:tc>
          <w:tcPr>
            <w:tcW w:w="1091" w:type="dxa"/>
            <w:vAlign w:val="bottom"/>
          </w:tcPr>
          <w:p w14:paraId="52F1A94E" w14:textId="77777777" w:rsidR="00551F6A" w:rsidRPr="00CD53B8" w:rsidRDefault="00551F6A" w:rsidP="00551F6A">
            <w:pPr>
              <w:jc w:val="right"/>
              <w:rPr>
                <w:color w:val="000000"/>
                <w:sz w:val="22"/>
                <w:szCs w:val="22"/>
              </w:rPr>
            </w:pPr>
          </w:p>
        </w:tc>
        <w:tc>
          <w:tcPr>
            <w:tcW w:w="810" w:type="dxa"/>
            <w:vAlign w:val="bottom"/>
          </w:tcPr>
          <w:p w14:paraId="1BF8FDCA" w14:textId="77777777" w:rsidR="00551F6A" w:rsidRPr="00CD53B8" w:rsidRDefault="00551F6A" w:rsidP="00551F6A">
            <w:pPr>
              <w:jc w:val="right"/>
              <w:rPr>
                <w:color w:val="000000"/>
                <w:sz w:val="22"/>
                <w:szCs w:val="22"/>
              </w:rPr>
            </w:pPr>
          </w:p>
        </w:tc>
        <w:tc>
          <w:tcPr>
            <w:tcW w:w="1080" w:type="dxa"/>
            <w:shd w:val="clear" w:color="auto" w:fill="auto"/>
            <w:vAlign w:val="bottom"/>
          </w:tcPr>
          <w:p w14:paraId="3A2CE9CD" w14:textId="77777777" w:rsidR="00551F6A" w:rsidRPr="00CD53B8" w:rsidRDefault="00551F6A" w:rsidP="00551F6A">
            <w:pPr>
              <w:jc w:val="right"/>
              <w:rPr>
                <w:color w:val="000000"/>
                <w:sz w:val="22"/>
                <w:szCs w:val="22"/>
              </w:rPr>
            </w:pPr>
          </w:p>
        </w:tc>
        <w:tc>
          <w:tcPr>
            <w:tcW w:w="720" w:type="dxa"/>
            <w:shd w:val="clear" w:color="auto" w:fill="auto"/>
            <w:vAlign w:val="bottom"/>
          </w:tcPr>
          <w:p w14:paraId="681238E2" w14:textId="77777777" w:rsidR="00551F6A" w:rsidRPr="00CD53B8" w:rsidRDefault="00551F6A" w:rsidP="00551F6A">
            <w:pPr>
              <w:jc w:val="right"/>
              <w:rPr>
                <w:color w:val="000000"/>
                <w:sz w:val="22"/>
                <w:szCs w:val="22"/>
              </w:rPr>
            </w:pPr>
          </w:p>
        </w:tc>
        <w:tc>
          <w:tcPr>
            <w:tcW w:w="1080" w:type="dxa"/>
            <w:shd w:val="clear" w:color="auto" w:fill="auto"/>
            <w:vAlign w:val="bottom"/>
          </w:tcPr>
          <w:p w14:paraId="1E1D2705" w14:textId="77777777" w:rsidR="00551F6A" w:rsidRPr="00CD53B8" w:rsidRDefault="00551F6A" w:rsidP="00551F6A">
            <w:pPr>
              <w:jc w:val="right"/>
              <w:rPr>
                <w:color w:val="000000"/>
                <w:sz w:val="22"/>
                <w:szCs w:val="22"/>
              </w:rPr>
            </w:pPr>
          </w:p>
        </w:tc>
      </w:tr>
      <w:tr w:rsidR="00551F6A" w:rsidRPr="00CD53B8" w14:paraId="22565A8D" w14:textId="77777777" w:rsidTr="000A19AC">
        <w:trPr>
          <w:trHeight w:val="20"/>
        </w:trPr>
        <w:tc>
          <w:tcPr>
            <w:tcW w:w="1260" w:type="dxa"/>
            <w:shd w:val="clear" w:color="auto" w:fill="auto"/>
            <w:noWrap/>
            <w:vAlign w:val="bottom"/>
            <w:hideMark/>
          </w:tcPr>
          <w:p w14:paraId="35F1646C" w14:textId="77777777" w:rsidR="00551F6A" w:rsidRPr="00CD53B8" w:rsidRDefault="00551F6A" w:rsidP="00551F6A">
            <w:pPr>
              <w:rPr>
                <w:sz w:val="22"/>
                <w:szCs w:val="22"/>
              </w:rPr>
            </w:pPr>
          </w:p>
        </w:tc>
        <w:tc>
          <w:tcPr>
            <w:tcW w:w="2070" w:type="dxa"/>
            <w:shd w:val="clear" w:color="auto" w:fill="auto"/>
            <w:vAlign w:val="bottom"/>
            <w:hideMark/>
          </w:tcPr>
          <w:p w14:paraId="08A651C3" w14:textId="77777777" w:rsidR="00551F6A" w:rsidRPr="00CD53B8" w:rsidRDefault="00551F6A" w:rsidP="00551F6A">
            <w:pPr>
              <w:jc w:val="right"/>
              <w:rPr>
                <w:sz w:val="22"/>
                <w:szCs w:val="22"/>
              </w:rPr>
            </w:pPr>
            <w:r w:rsidRPr="00CD53B8">
              <w:rPr>
                <w:color w:val="000000"/>
                <w:sz w:val="22"/>
                <w:szCs w:val="22"/>
              </w:rPr>
              <w:t xml:space="preserve">Reduviidae </w:t>
            </w:r>
            <w:r w:rsidRPr="00CD53B8">
              <w:rPr>
                <w:color w:val="222222"/>
                <w:sz w:val="22"/>
                <w:szCs w:val="22"/>
                <w:shd w:val="clear" w:color="auto" w:fill="FFFFFF"/>
              </w:rPr>
              <w:t>†</w:t>
            </w:r>
          </w:p>
        </w:tc>
        <w:tc>
          <w:tcPr>
            <w:tcW w:w="3567" w:type="dxa"/>
            <w:shd w:val="clear" w:color="auto" w:fill="auto"/>
            <w:noWrap/>
            <w:vAlign w:val="bottom"/>
            <w:hideMark/>
          </w:tcPr>
          <w:p w14:paraId="6F9B671A" w14:textId="77777777" w:rsidR="00551F6A" w:rsidRPr="00CD53B8" w:rsidRDefault="00551F6A" w:rsidP="00551F6A">
            <w:pPr>
              <w:rPr>
                <w:color w:val="000000"/>
                <w:sz w:val="22"/>
                <w:szCs w:val="22"/>
              </w:rPr>
            </w:pPr>
          </w:p>
        </w:tc>
        <w:tc>
          <w:tcPr>
            <w:tcW w:w="933" w:type="dxa"/>
            <w:shd w:val="clear" w:color="auto" w:fill="auto"/>
            <w:noWrap/>
            <w:vAlign w:val="bottom"/>
            <w:hideMark/>
          </w:tcPr>
          <w:p w14:paraId="37CF324D"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22C99681" w14:textId="77777777" w:rsidR="00551F6A" w:rsidRPr="00CD53B8" w:rsidRDefault="00551F6A" w:rsidP="00551F6A">
            <w:pPr>
              <w:jc w:val="right"/>
              <w:rPr>
                <w:color w:val="000000"/>
                <w:sz w:val="22"/>
                <w:szCs w:val="22"/>
              </w:rPr>
            </w:pPr>
          </w:p>
        </w:tc>
        <w:tc>
          <w:tcPr>
            <w:tcW w:w="799" w:type="dxa"/>
            <w:vAlign w:val="bottom"/>
          </w:tcPr>
          <w:p w14:paraId="2A9FA73C" w14:textId="77777777" w:rsidR="00551F6A" w:rsidRPr="00CD53B8" w:rsidRDefault="00551F6A" w:rsidP="00551F6A">
            <w:pPr>
              <w:jc w:val="right"/>
              <w:rPr>
                <w:color w:val="000000"/>
                <w:sz w:val="22"/>
                <w:szCs w:val="22"/>
              </w:rPr>
            </w:pPr>
          </w:p>
        </w:tc>
        <w:tc>
          <w:tcPr>
            <w:tcW w:w="1091" w:type="dxa"/>
            <w:vAlign w:val="bottom"/>
          </w:tcPr>
          <w:p w14:paraId="49DF7081" w14:textId="77777777" w:rsidR="00551F6A" w:rsidRPr="00CD53B8" w:rsidRDefault="00551F6A" w:rsidP="00551F6A">
            <w:pPr>
              <w:jc w:val="right"/>
              <w:rPr>
                <w:color w:val="000000"/>
                <w:sz w:val="22"/>
                <w:szCs w:val="22"/>
              </w:rPr>
            </w:pPr>
          </w:p>
        </w:tc>
        <w:tc>
          <w:tcPr>
            <w:tcW w:w="810" w:type="dxa"/>
            <w:vAlign w:val="bottom"/>
          </w:tcPr>
          <w:p w14:paraId="1BEBD830" w14:textId="77777777" w:rsidR="00551F6A" w:rsidRPr="00CD53B8" w:rsidRDefault="00551F6A" w:rsidP="00551F6A">
            <w:pPr>
              <w:jc w:val="right"/>
              <w:rPr>
                <w:color w:val="000000"/>
                <w:sz w:val="22"/>
                <w:szCs w:val="22"/>
              </w:rPr>
            </w:pPr>
          </w:p>
        </w:tc>
        <w:tc>
          <w:tcPr>
            <w:tcW w:w="1080" w:type="dxa"/>
            <w:shd w:val="clear" w:color="auto" w:fill="auto"/>
            <w:vAlign w:val="bottom"/>
          </w:tcPr>
          <w:p w14:paraId="41D15C50" w14:textId="77777777" w:rsidR="00551F6A" w:rsidRPr="00CD53B8" w:rsidRDefault="00551F6A" w:rsidP="00551F6A">
            <w:pPr>
              <w:jc w:val="right"/>
              <w:rPr>
                <w:color w:val="000000"/>
                <w:sz w:val="22"/>
                <w:szCs w:val="22"/>
              </w:rPr>
            </w:pPr>
          </w:p>
        </w:tc>
        <w:tc>
          <w:tcPr>
            <w:tcW w:w="720" w:type="dxa"/>
            <w:shd w:val="clear" w:color="auto" w:fill="auto"/>
            <w:vAlign w:val="bottom"/>
          </w:tcPr>
          <w:p w14:paraId="17CF4FB8" w14:textId="77777777" w:rsidR="00551F6A" w:rsidRPr="00CD53B8" w:rsidRDefault="00551F6A" w:rsidP="00551F6A">
            <w:pPr>
              <w:jc w:val="right"/>
              <w:rPr>
                <w:color w:val="000000"/>
                <w:sz w:val="22"/>
                <w:szCs w:val="22"/>
              </w:rPr>
            </w:pPr>
            <w:r w:rsidRPr="00CD53B8">
              <w:rPr>
                <w:color w:val="000000"/>
                <w:sz w:val="22"/>
                <w:szCs w:val="22"/>
              </w:rPr>
              <w:t>19</w:t>
            </w:r>
          </w:p>
        </w:tc>
        <w:tc>
          <w:tcPr>
            <w:tcW w:w="1080" w:type="dxa"/>
            <w:shd w:val="clear" w:color="auto" w:fill="auto"/>
            <w:vAlign w:val="bottom"/>
          </w:tcPr>
          <w:p w14:paraId="0731F37B" w14:textId="77777777" w:rsidR="00551F6A" w:rsidRPr="00CD53B8" w:rsidRDefault="00551F6A" w:rsidP="00551F6A">
            <w:pPr>
              <w:jc w:val="right"/>
              <w:rPr>
                <w:color w:val="000000"/>
                <w:sz w:val="22"/>
                <w:szCs w:val="22"/>
              </w:rPr>
            </w:pPr>
          </w:p>
        </w:tc>
      </w:tr>
      <w:tr w:rsidR="00551F6A" w:rsidRPr="00CD53B8" w14:paraId="7632BBE4" w14:textId="77777777" w:rsidTr="000A19AC">
        <w:trPr>
          <w:trHeight w:val="20"/>
        </w:trPr>
        <w:tc>
          <w:tcPr>
            <w:tcW w:w="1260" w:type="dxa"/>
            <w:shd w:val="clear" w:color="auto" w:fill="auto"/>
            <w:noWrap/>
            <w:vAlign w:val="bottom"/>
            <w:hideMark/>
          </w:tcPr>
          <w:p w14:paraId="65DC94C8" w14:textId="77777777" w:rsidR="00551F6A" w:rsidRPr="00CD53B8" w:rsidRDefault="00551F6A" w:rsidP="00551F6A">
            <w:pPr>
              <w:rPr>
                <w:sz w:val="22"/>
                <w:szCs w:val="22"/>
              </w:rPr>
            </w:pPr>
          </w:p>
        </w:tc>
        <w:tc>
          <w:tcPr>
            <w:tcW w:w="2070" w:type="dxa"/>
            <w:shd w:val="clear" w:color="auto" w:fill="auto"/>
            <w:vAlign w:val="bottom"/>
            <w:hideMark/>
          </w:tcPr>
          <w:p w14:paraId="5A44BA62" w14:textId="77777777" w:rsidR="00551F6A" w:rsidRPr="00CD53B8" w:rsidRDefault="00551F6A" w:rsidP="00551F6A">
            <w:pPr>
              <w:jc w:val="right"/>
              <w:rPr>
                <w:sz w:val="22"/>
                <w:szCs w:val="22"/>
              </w:rPr>
            </w:pPr>
          </w:p>
        </w:tc>
        <w:tc>
          <w:tcPr>
            <w:tcW w:w="3567" w:type="dxa"/>
            <w:shd w:val="clear" w:color="auto" w:fill="auto"/>
            <w:noWrap/>
            <w:vAlign w:val="bottom"/>
            <w:hideMark/>
          </w:tcPr>
          <w:p w14:paraId="19AF39DD" w14:textId="77777777" w:rsidR="00551F6A" w:rsidRPr="00CD53B8" w:rsidRDefault="00551F6A" w:rsidP="00551F6A">
            <w:pPr>
              <w:rPr>
                <w:sz w:val="22"/>
                <w:szCs w:val="22"/>
              </w:rPr>
            </w:pPr>
            <w:r w:rsidRPr="00CD53B8">
              <w:rPr>
                <w:sz w:val="22"/>
                <w:szCs w:val="22"/>
              </w:rPr>
              <w:t>immature</w:t>
            </w:r>
          </w:p>
        </w:tc>
        <w:tc>
          <w:tcPr>
            <w:tcW w:w="933" w:type="dxa"/>
            <w:shd w:val="clear" w:color="auto" w:fill="auto"/>
            <w:noWrap/>
            <w:vAlign w:val="bottom"/>
            <w:hideMark/>
          </w:tcPr>
          <w:p w14:paraId="724B9B37"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98E7534" w14:textId="77777777" w:rsidR="00551F6A" w:rsidRPr="00CD53B8" w:rsidRDefault="00551F6A" w:rsidP="00551F6A">
            <w:pPr>
              <w:jc w:val="right"/>
              <w:rPr>
                <w:color w:val="000000"/>
                <w:sz w:val="22"/>
                <w:szCs w:val="22"/>
              </w:rPr>
            </w:pPr>
          </w:p>
        </w:tc>
        <w:tc>
          <w:tcPr>
            <w:tcW w:w="799" w:type="dxa"/>
            <w:vAlign w:val="bottom"/>
          </w:tcPr>
          <w:p w14:paraId="49333F34" w14:textId="77777777" w:rsidR="00551F6A" w:rsidRPr="00CD53B8" w:rsidRDefault="00551F6A" w:rsidP="00551F6A">
            <w:pPr>
              <w:jc w:val="right"/>
              <w:rPr>
                <w:color w:val="000000"/>
                <w:sz w:val="22"/>
                <w:szCs w:val="22"/>
              </w:rPr>
            </w:pPr>
          </w:p>
        </w:tc>
        <w:tc>
          <w:tcPr>
            <w:tcW w:w="1091" w:type="dxa"/>
            <w:vAlign w:val="bottom"/>
          </w:tcPr>
          <w:p w14:paraId="4E0C9CA2" w14:textId="77777777" w:rsidR="00551F6A" w:rsidRPr="00CD53B8" w:rsidRDefault="00551F6A" w:rsidP="00551F6A">
            <w:pPr>
              <w:jc w:val="right"/>
              <w:rPr>
                <w:color w:val="000000"/>
                <w:sz w:val="22"/>
                <w:szCs w:val="22"/>
              </w:rPr>
            </w:pPr>
          </w:p>
        </w:tc>
        <w:tc>
          <w:tcPr>
            <w:tcW w:w="810" w:type="dxa"/>
            <w:vAlign w:val="bottom"/>
          </w:tcPr>
          <w:p w14:paraId="54E1DE86" w14:textId="77777777" w:rsidR="00551F6A" w:rsidRPr="00CD53B8" w:rsidRDefault="00551F6A" w:rsidP="00551F6A">
            <w:pPr>
              <w:jc w:val="right"/>
              <w:rPr>
                <w:color w:val="000000"/>
                <w:sz w:val="22"/>
                <w:szCs w:val="22"/>
              </w:rPr>
            </w:pPr>
          </w:p>
        </w:tc>
        <w:tc>
          <w:tcPr>
            <w:tcW w:w="1080" w:type="dxa"/>
            <w:shd w:val="clear" w:color="auto" w:fill="auto"/>
            <w:vAlign w:val="bottom"/>
          </w:tcPr>
          <w:p w14:paraId="78229531" w14:textId="77777777" w:rsidR="00551F6A" w:rsidRPr="00CD53B8" w:rsidRDefault="00551F6A" w:rsidP="00551F6A">
            <w:pPr>
              <w:jc w:val="right"/>
              <w:rPr>
                <w:color w:val="000000"/>
                <w:sz w:val="22"/>
                <w:szCs w:val="22"/>
              </w:rPr>
            </w:pPr>
          </w:p>
        </w:tc>
        <w:tc>
          <w:tcPr>
            <w:tcW w:w="720" w:type="dxa"/>
            <w:shd w:val="clear" w:color="auto" w:fill="auto"/>
            <w:vAlign w:val="bottom"/>
          </w:tcPr>
          <w:p w14:paraId="61C262D3" w14:textId="77777777" w:rsidR="00551F6A" w:rsidRPr="00CD53B8" w:rsidRDefault="00551F6A" w:rsidP="00551F6A">
            <w:pPr>
              <w:jc w:val="right"/>
              <w:rPr>
                <w:color w:val="000000"/>
                <w:sz w:val="22"/>
                <w:szCs w:val="22"/>
              </w:rPr>
            </w:pPr>
          </w:p>
        </w:tc>
        <w:tc>
          <w:tcPr>
            <w:tcW w:w="1080" w:type="dxa"/>
            <w:shd w:val="clear" w:color="auto" w:fill="auto"/>
            <w:vAlign w:val="bottom"/>
          </w:tcPr>
          <w:p w14:paraId="79561363" w14:textId="77777777" w:rsidR="00551F6A" w:rsidRPr="00CD53B8" w:rsidRDefault="00551F6A" w:rsidP="00551F6A">
            <w:pPr>
              <w:jc w:val="right"/>
              <w:rPr>
                <w:color w:val="000000"/>
                <w:sz w:val="22"/>
                <w:szCs w:val="22"/>
              </w:rPr>
            </w:pPr>
          </w:p>
        </w:tc>
      </w:tr>
      <w:tr w:rsidR="00551F6A" w:rsidRPr="00CD53B8" w14:paraId="284F7962" w14:textId="77777777" w:rsidTr="000A19AC">
        <w:trPr>
          <w:trHeight w:val="20"/>
        </w:trPr>
        <w:tc>
          <w:tcPr>
            <w:tcW w:w="1260" w:type="dxa"/>
            <w:shd w:val="clear" w:color="auto" w:fill="auto"/>
            <w:noWrap/>
            <w:vAlign w:val="bottom"/>
          </w:tcPr>
          <w:p w14:paraId="135F0EA5" w14:textId="77777777" w:rsidR="00551F6A" w:rsidRPr="00CD53B8" w:rsidRDefault="00551F6A" w:rsidP="00551F6A">
            <w:pPr>
              <w:rPr>
                <w:sz w:val="22"/>
                <w:szCs w:val="22"/>
              </w:rPr>
            </w:pPr>
          </w:p>
        </w:tc>
        <w:tc>
          <w:tcPr>
            <w:tcW w:w="2070" w:type="dxa"/>
            <w:shd w:val="clear" w:color="auto" w:fill="auto"/>
            <w:vAlign w:val="bottom"/>
          </w:tcPr>
          <w:p w14:paraId="40C18A50" w14:textId="77777777" w:rsidR="00551F6A" w:rsidRPr="00CD53B8" w:rsidRDefault="00551F6A" w:rsidP="00551F6A">
            <w:pPr>
              <w:jc w:val="right"/>
              <w:rPr>
                <w:sz w:val="22"/>
                <w:szCs w:val="22"/>
              </w:rPr>
            </w:pPr>
          </w:p>
        </w:tc>
        <w:tc>
          <w:tcPr>
            <w:tcW w:w="3567" w:type="dxa"/>
            <w:shd w:val="clear" w:color="auto" w:fill="auto"/>
            <w:noWrap/>
            <w:vAlign w:val="bottom"/>
          </w:tcPr>
          <w:p w14:paraId="5BE3E5A5" w14:textId="77777777" w:rsidR="00551F6A" w:rsidRPr="00CD53B8" w:rsidRDefault="00551F6A" w:rsidP="00551F6A">
            <w:pPr>
              <w:rPr>
                <w:sz w:val="22"/>
                <w:szCs w:val="22"/>
              </w:rPr>
            </w:pPr>
            <w:r w:rsidRPr="00CD53B8">
              <w:rPr>
                <w:i/>
                <w:sz w:val="22"/>
                <w:szCs w:val="22"/>
              </w:rPr>
              <w:t xml:space="preserve">Apiomerus crassipes </w:t>
            </w:r>
            <w:r w:rsidRPr="00CD53B8">
              <w:rPr>
                <w:sz w:val="22"/>
                <w:szCs w:val="22"/>
              </w:rPr>
              <w:t xml:space="preserve">Fabricius </w:t>
            </w:r>
            <w:r w:rsidRPr="00CD53B8">
              <w:rPr>
                <w:color w:val="222222"/>
                <w:sz w:val="22"/>
                <w:szCs w:val="22"/>
                <w:shd w:val="clear" w:color="auto" w:fill="FFFFFF"/>
              </w:rPr>
              <w:t>†</w:t>
            </w:r>
          </w:p>
        </w:tc>
        <w:tc>
          <w:tcPr>
            <w:tcW w:w="933" w:type="dxa"/>
            <w:shd w:val="clear" w:color="auto" w:fill="auto"/>
            <w:noWrap/>
            <w:vAlign w:val="bottom"/>
          </w:tcPr>
          <w:p w14:paraId="50EDC8D3"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D3E3758" w14:textId="77777777" w:rsidR="00551F6A" w:rsidRPr="00CD53B8" w:rsidRDefault="00551F6A" w:rsidP="00551F6A">
            <w:pPr>
              <w:jc w:val="right"/>
              <w:rPr>
                <w:color w:val="000000"/>
                <w:sz w:val="22"/>
                <w:szCs w:val="22"/>
              </w:rPr>
            </w:pPr>
          </w:p>
        </w:tc>
        <w:tc>
          <w:tcPr>
            <w:tcW w:w="799" w:type="dxa"/>
            <w:vAlign w:val="bottom"/>
          </w:tcPr>
          <w:p w14:paraId="66DE0C00" w14:textId="77777777" w:rsidR="00551F6A" w:rsidRPr="00CD53B8" w:rsidRDefault="00551F6A" w:rsidP="00551F6A">
            <w:pPr>
              <w:jc w:val="right"/>
              <w:rPr>
                <w:color w:val="000000"/>
                <w:sz w:val="22"/>
                <w:szCs w:val="22"/>
              </w:rPr>
            </w:pPr>
          </w:p>
        </w:tc>
        <w:tc>
          <w:tcPr>
            <w:tcW w:w="1091" w:type="dxa"/>
            <w:vAlign w:val="bottom"/>
          </w:tcPr>
          <w:p w14:paraId="6F7F3E74" w14:textId="77777777" w:rsidR="00551F6A" w:rsidRPr="00CD53B8" w:rsidRDefault="00551F6A" w:rsidP="00551F6A">
            <w:pPr>
              <w:jc w:val="right"/>
              <w:rPr>
                <w:color w:val="000000"/>
                <w:sz w:val="22"/>
                <w:szCs w:val="22"/>
              </w:rPr>
            </w:pPr>
          </w:p>
        </w:tc>
        <w:tc>
          <w:tcPr>
            <w:tcW w:w="810" w:type="dxa"/>
            <w:vAlign w:val="bottom"/>
          </w:tcPr>
          <w:p w14:paraId="7F8BDBE7" w14:textId="77777777" w:rsidR="00551F6A" w:rsidRPr="00CD53B8" w:rsidRDefault="00551F6A" w:rsidP="00551F6A">
            <w:pPr>
              <w:jc w:val="right"/>
              <w:rPr>
                <w:color w:val="000000"/>
                <w:sz w:val="22"/>
                <w:szCs w:val="22"/>
              </w:rPr>
            </w:pPr>
          </w:p>
        </w:tc>
        <w:tc>
          <w:tcPr>
            <w:tcW w:w="1080" w:type="dxa"/>
            <w:shd w:val="clear" w:color="auto" w:fill="auto"/>
            <w:vAlign w:val="bottom"/>
          </w:tcPr>
          <w:p w14:paraId="33801F2F" w14:textId="77777777" w:rsidR="00551F6A" w:rsidRPr="00CD53B8" w:rsidRDefault="00551F6A" w:rsidP="00551F6A">
            <w:pPr>
              <w:jc w:val="right"/>
              <w:rPr>
                <w:color w:val="000000"/>
                <w:sz w:val="22"/>
                <w:szCs w:val="22"/>
              </w:rPr>
            </w:pPr>
          </w:p>
        </w:tc>
        <w:tc>
          <w:tcPr>
            <w:tcW w:w="720" w:type="dxa"/>
            <w:shd w:val="clear" w:color="auto" w:fill="auto"/>
            <w:vAlign w:val="bottom"/>
          </w:tcPr>
          <w:p w14:paraId="55392810"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0CC2CD6D" w14:textId="77777777" w:rsidR="00551F6A" w:rsidRPr="00CD53B8" w:rsidRDefault="00551F6A" w:rsidP="00551F6A">
            <w:pPr>
              <w:jc w:val="right"/>
              <w:rPr>
                <w:color w:val="000000"/>
                <w:sz w:val="22"/>
                <w:szCs w:val="22"/>
              </w:rPr>
            </w:pPr>
          </w:p>
        </w:tc>
      </w:tr>
      <w:tr w:rsidR="00551F6A" w:rsidRPr="00CD53B8" w14:paraId="18243AD7" w14:textId="77777777" w:rsidTr="000A19AC">
        <w:trPr>
          <w:trHeight w:val="20"/>
        </w:trPr>
        <w:tc>
          <w:tcPr>
            <w:tcW w:w="1260" w:type="dxa"/>
            <w:shd w:val="clear" w:color="auto" w:fill="auto"/>
            <w:noWrap/>
            <w:vAlign w:val="bottom"/>
          </w:tcPr>
          <w:p w14:paraId="0BF07394" w14:textId="77777777" w:rsidR="00551F6A" w:rsidRPr="00CD53B8" w:rsidRDefault="00551F6A" w:rsidP="00551F6A">
            <w:pPr>
              <w:rPr>
                <w:sz w:val="22"/>
                <w:szCs w:val="22"/>
              </w:rPr>
            </w:pPr>
          </w:p>
        </w:tc>
        <w:tc>
          <w:tcPr>
            <w:tcW w:w="2070" w:type="dxa"/>
            <w:shd w:val="clear" w:color="auto" w:fill="auto"/>
            <w:vAlign w:val="bottom"/>
          </w:tcPr>
          <w:p w14:paraId="228EB97A" w14:textId="77777777" w:rsidR="00551F6A" w:rsidRPr="00CD53B8" w:rsidRDefault="00551F6A" w:rsidP="00551F6A">
            <w:pPr>
              <w:jc w:val="right"/>
              <w:rPr>
                <w:sz w:val="22"/>
                <w:szCs w:val="22"/>
              </w:rPr>
            </w:pPr>
          </w:p>
        </w:tc>
        <w:tc>
          <w:tcPr>
            <w:tcW w:w="3567" w:type="dxa"/>
            <w:shd w:val="clear" w:color="auto" w:fill="auto"/>
            <w:noWrap/>
            <w:vAlign w:val="bottom"/>
          </w:tcPr>
          <w:p w14:paraId="586E4673" w14:textId="77777777" w:rsidR="00551F6A" w:rsidRPr="00CD53B8" w:rsidRDefault="00551F6A" w:rsidP="00551F6A">
            <w:pPr>
              <w:rPr>
                <w:sz w:val="22"/>
                <w:szCs w:val="22"/>
              </w:rPr>
            </w:pPr>
            <w:r w:rsidRPr="00CD53B8">
              <w:rPr>
                <w:i/>
                <w:sz w:val="22"/>
                <w:szCs w:val="22"/>
              </w:rPr>
              <w:t xml:space="preserve">Arilus cristatus </w:t>
            </w:r>
            <w:r w:rsidRPr="00CD53B8">
              <w:rPr>
                <w:sz w:val="22"/>
                <w:szCs w:val="22"/>
              </w:rPr>
              <w:t xml:space="preserve">Linnaeus </w:t>
            </w:r>
            <w:r w:rsidRPr="00CD53B8">
              <w:rPr>
                <w:color w:val="222222"/>
                <w:sz w:val="22"/>
                <w:szCs w:val="22"/>
                <w:shd w:val="clear" w:color="auto" w:fill="FFFFFF"/>
              </w:rPr>
              <w:t>†</w:t>
            </w:r>
          </w:p>
        </w:tc>
        <w:tc>
          <w:tcPr>
            <w:tcW w:w="933" w:type="dxa"/>
            <w:shd w:val="clear" w:color="auto" w:fill="auto"/>
            <w:noWrap/>
            <w:vAlign w:val="bottom"/>
          </w:tcPr>
          <w:p w14:paraId="19918E69"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0110374" w14:textId="77777777" w:rsidR="00551F6A" w:rsidRPr="00CD53B8" w:rsidRDefault="00551F6A" w:rsidP="00551F6A">
            <w:pPr>
              <w:jc w:val="right"/>
              <w:rPr>
                <w:color w:val="000000"/>
                <w:sz w:val="22"/>
                <w:szCs w:val="22"/>
              </w:rPr>
            </w:pPr>
          </w:p>
        </w:tc>
        <w:tc>
          <w:tcPr>
            <w:tcW w:w="799" w:type="dxa"/>
            <w:vAlign w:val="bottom"/>
          </w:tcPr>
          <w:p w14:paraId="27BE1A30" w14:textId="77777777" w:rsidR="00551F6A" w:rsidRPr="00CD53B8" w:rsidRDefault="00551F6A" w:rsidP="00551F6A">
            <w:pPr>
              <w:jc w:val="right"/>
              <w:rPr>
                <w:color w:val="000000"/>
                <w:sz w:val="22"/>
                <w:szCs w:val="22"/>
              </w:rPr>
            </w:pPr>
          </w:p>
        </w:tc>
        <w:tc>
          <w:tcPr>
            <w:tcW w:w="1091" w:type="dxa"/>
            <w:vAlign w:val="bottom"/>
          </w:tcPr>
          <w:p w14:paraId="42FF5AE3" w14:textId="77777777" w:rsidR="00551F6A" w:rsidRPr="00CD53B8" w:rsidRDefault="00551F6A" w:rsidP="00551F6A">
            <w:pPr>
              <w:jc w:val="right"/>
              <w:rPr>
                <w:color w:val="000000"/>
                <w:sz w:val="22"/>
                <w:szCs w:val="22"/>
              </w:rPr>
            </w:pPr>
          </w:p>
        </w:tc>
        <w:tc>
          <w:tcPr>
            <w:tcW w:w="810" w:type="dxa"/>
            <w:vAlign w:val="bottom"/>
          </w:tcPr>
          <w:p w14:paraId="594E8776" w14:textId="77777777" w:rsidR="00551F6A" w:rsidRPr="00CD53B8" w:rsidRDefault="00551F6A" w:rsidP="00551F6A">
            <w:pPr>
              <w:jc w:val="right"/>
              <w:rPr>
                <w:color w:val="000000"/>
                <w:sz w:val="22"/>
                <w:szCs w:val="22"/>
              </w:rPr>
            </w:pPr>
          </w:p>
        </w:tc>
        <w:tc>
          <w:tcPr>
            <w:tcW w:w="1080" w:type="dxa"/>
            <w:shd w:val="clear" w:color="auto" w:fill="auto"/>
            <w:vAlign w:val="bottom"/>
          </w:tcPr>
          <w:p w14:paraId="34AFA145" w14:textId="77777777" w:rsidR="00551F6A" w:rsidRPr="00CD53B8" w:rsidRDefault="00551F6A" w:rsidP="00551F6A">
            <w:pPr>
              <w:jc w:val="right"/>
              <w:rPr>
                <w:color w:val="000000"/>
                <w:sz w:val="22"/>
                <w:szCs w:val="22"/>
              </w:rPr>
            </w:pPr>
          </w:p>
        </w:tc>
        <w:tc>
          <w:tcPr>
            <w:tcW w:w="720" w:type="dxa"/>
            <w:shd w:val="clear" w:color="auto" w:fill="auto"/>
            <w:vAlign w:val="bottom"/>
          </w:tcPr>
          <w:p w14:paraId="50CAA104"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08900533" w14:textId="77777777" w:rsidR="00551F6A" w:rsidRPr="00CD53B8" w:rsidRDefault="00551F6A" w:rsidP="00551F6A">
            <w:pPr>
              <w:jc w:val="right"/>
              <w:rPr>
                <w:color w:val="000000"/>
                <w:sz w:val="22"/>
                <w:szCs w:val="22"/>
              </w:rPr>
            </w:pPr>
          </w:p>
        </w:tc>
      </w:tr>
      <w:tr w:rsidR="00551F6A" w:rsidRPr="00CD53B8" w14:paraId="7D81D908" w14:textId="77777777" w:rsidTr="000A19AC">
        <w:trPr>
          <w:trHeight w:val="20"/>
        </w:trPr>
        <w:tc>
          <w:tcPr>
            <w:tcW w:w="1260" w:type="dxa"/>
            <w:shd w:val="clear" w:color="auto" w:fill="auto"/>
            <w:noWrap/>
            <w:vAlign w:val="bottom"/>
            <w:hideMark/>
          </w:tcPr>
          <w:p w14:paraId="40F1FE41" w14:textId="77777777" w:rsidR="00551F6A" w:rsidRPr="00CD53B8" w:rsidRDefault="00551F6A" w:rsidP="00551F6A">
            <w:pPr>
              <w:rPr>
                <w:sz w:val="22"/>
                <w:szCs w:val="22"/>
              </w:rPr>
            </w:pPr>
          </w:p>
        </w:tc>
        <w:tc>
          <w:tcPr>
            <w:tcW w:w="2070" w:type="dxa"/>
            <w:shd w:val="clear" w:color="auto" w:fill="auto"/>
            <w:vAlign w:val="bottom"/>
            <w:hideMark/>
          </w:tcPr>
          <w:p w14:paraId="1EB3EDA4" w14:textId="77777777" w:rsidR="00551F6A" w:rsidRPr="00CD53B8" w:rsidRDefault="00551F6A" w:rsidP="00551F6A">
            <w:pPr>
              <w:jc w:val="right"/>
              <w:rPr>
                <w:sz w:val="22"/>
                <w:szCs w:val="22"/>
              </w:rPr>
            </w:pPr>
            <w:r w:rsidRPr="00CD53B8">
              <w:rPr>
                <w:color w:val="000000"/>
                <w:sz w:val="22"/>
                <w:szCs w:val="22"/>
              </w:rPr>
              <w:t>Rhyparochromidae</w:t>
            </w:r>
            <w:r w:rsidRPr="00CD53B8">
              <w:rPr>
                <w:bCs/>
                <w:i/>
                <w:color w:val="000000" w:themeColor="text1"/>
                <w:sz w:val="22"/>
                <w:szCs w:val="22"/>
              </w:rPr>
              <w:t>*</w:t>
            </w:r>
          </w:p>
        </w:tc>
        <w:tc>
          <w:tcPr>
            <w:tcW w:w="3567" w:type="dxa"/>
            <w:shd w:val="clear" w:color="auto" w:fill="auto"/>
            <w:noWrap/>
            <w:vAlign w:val="bottom"/>
            <w:hideMark/>
          </w:tcPr>
          <w:p w14:paraId="77B060E0"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4816956"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33B2DABD" w14:textId="77777777" w:rsidR="00551F6A" w:rsidRPr="00CD53B8" w:rsidRDefault="00551F6A" w:rsidP="00551F6A">
            <w:pPr>
              <w:jc w:val="right"/>
              <w:rPr>
                <w:color w:val="000000"/>
                <w:sz w:val="22"/>
                <w:szCs w:val="22"/>
              </w:rPr>
            </w:pPr>
          </w:p>
        </w:tc>
        <w:tc>
          <w:tcPr>
            <w:tcW w:w="799" w:type="dxa"/>
            <w:vAlign w:val="bottom"/>
          </w:tcPr>
          <w:p w14:paraId="6F7E5DF9" w14:textId="77777777" w:rsidR="00551F6A" w:rsidRPr="00CD53B8" w:rsidRDefault="00551F6A" w:rsidP="00551F6A">
            <w:pPr>
              <w:jc w:val="right"/>
              <w:rPr>
                <w:color w:val="000000"/>
                <w:sz w:val="22"/>
                <w:szCs w:val="22"/>
              </w:rPr>
            </w:pPr>
          </w:p>
        </w:tc>
        <w:tc>
          <w:tcPr>
            <w:tcW w:w="1091" w:type="dxa"/>
            <w:vAlign w:val="bottom"/>
          </w:tcPr>
          <w:p w14:paraId="5DE80713" w14:textId="77777777" w:rsidR="00551F6A" w:rsidRPr="00CD53B8" w:rsidRDefault="00551F6A" w:rsidP="00551F6A">
            <w:pPr>
              <w:jc w:val="right"/>
              <w:rPr>
                <w:color w:val="000000"/>
                <w:sz w:val="22"/>
                <w:szCs w:val="22"/>
              </w:rPr>
            </w:pPr>
          </w:p>
        </w:tc>
        <w:tc>
          <w:tcPr>
            <w:tcW w:w="810" w:type="dxa"/>
            <w:vAlign w:val="bottom"/>
          </w:tcPr>
          <w:p w14:paraId="29645A37" w14:textId="77777777" w:rsidR="00551F6A" w:rsidRPr="00CD53B8" w:rsidRDefault="00551F6A" w:rsidP="00551F6A">
            <w:pPr>
              <w:jc w:val="right"/>
              <w:rPr>
                <w:color w:val="000000"/>
                <w:sz w:val="22"/>
                <w:szCs w:val="22"/>
              </w:rPr>
            </w:pPr>
          </w:p>
        </w:tc>
        <w:tc>
          <w:tcPr>
            <w:tcW w:w="1080" w:type="dxa"/>
            <w:shd w:val="clear" w:color="auto" w:fill="auto"/>
            <w:vAlign w:val="bottom"/>
          </w:tcPr>
          <w:p w14:paraId="09E5C28E" w14:textId="77777777" w:rsidR="00551F6A" w:rsidRPr="00CD53B8" w:rsidRDefault="00551F6A" w:rsidP="00551F6A">
            <w:pPr>
              <w:jc w:val="right"/>
              <w:rPr>
                <w:color w:val="000000"/>
                <w:sz w:val="22"/>
                <w:szCs w:val="22"/>
              </w:rPr>
            </w:pPr>
          </w:p>
        </w:tc>
        <w:tc>
          <w:tcPr>
            <w:tcW w:w="720" w:type="dxa"/>
            <w:shd w:val="clear" w:color="auto" w:fill="auto"/>
            <w:vAlign w:val="bottom"/>
          </w:tcPr>
          <w:p w14:paraId="4E657B81" w14:textId="77777777" w:rsidR="00551F6A" w:rsidRPr="00CD53B8" w:rsidRDefault="00551F6A" w:rsidP="00551F6A">
            <w:pPr>
              <w:jc w:val="right"/>
              <w:rPr>
                <w:color w:val="000000"/>
                <w:sz w:val="22"/>
                <w:szCs w:val="22"/>
              </w:rPr>
            </w:pPr>
          </w:p>
        </w:tc>
        <w:tc>
          <w:tcPr>
            <w:tcW w:w="1080" w:type="dxa"/>
            <w:shd w:val="clear" w:color="auto" w:fill="auto"/>
            <w:vAlign w:val="bottom"/>
          </w:tcPr>
          <w:p w14:paraId="263FED5D" w14:textId="77777777" w:rsidR="00551F6A" w:rsidRPr="00CD53B8" w:rsidRDefault="00551F6A" w:rsidP="00551F6A">
            <w:pPr>
              <w:jc w:val="right"/>
              <w:rPr>
                <w:color w:val="000000"/>
                <w:sz w:val="22"/>
                <w:szCs w:val="22"/>
              </w:rPr>
            </w:pPr>
          </w:p>
        </w:tc>
      </w:tr>
      <w:tr w:rsidR="00551F6A" w:rsidRPr="00CD53B8" w14:paraId="215F49C5" w14:textId="77777777" w:rsidTr="000A19AC">
        <w:trPr>
          <w:trHeight w:val="20"/>
        </w:trPr>
        <w:tc>
          <w:tcPr>
            <w:tcW w:w="1260" w:type="dxa"/>
            <w:shd w:val="clear" w:color="auto" w:fill="auto"/>
            <w:noWrap/>
            <w:vAlign w:val="bottom"/>
            <w:hideMark/>
          </w:tcPr>
          <w:p w14:paraId="796FF659" w14:textId="77777777" w:rsidR="00551F6A" w:rsidRPr="00CD53B8" w:rsidRDefault="00551F6A" w:rsidP="00551F6A">
            <w:pPr>
              <w:rPr>
                <w:sz w:val="22"/>
                <w:szCs w:val="22"/>
              </w:rPr>
            </w:pPr>
          </w:p>
        </w:tc>
        <w:tc>
          <w:tcPr>
            <w:tcW w:w="2070" w:type="dxa"/>
            <w:shd w:val="clear" w:color="auto" w:fill="auto"/>
            <w:vAlign w:val="bottom"/>
            <w:hideMark/>
          </w:tcPr>
          <w:p w14:paraId="574AAAA5" w14:textId="77777777" w:rsidR="00551F6A" w:rsidRPr="00CD53B8" w:rsidRDefault="00551F6A" w:rsidP="00551F6A">
            <w:pPr>
              <w:jc w:val="right"/>
              <w:rPr>
                <w:sz w:val="22"/>
                <w:szCs w:val="22"/>
              </w:rPr>
            </w:pPr>
            <w:r w:rsidRPr="00CD53B8">
              <w:rPr>
                <w:color w:val="000000"/>
                <w:sz w:val="22"/>
                <w:szCs w:val="22"/>
              </w:rPr>
              <w:t xml:space="preserve">Tropiduchidae </w:t>
            </w:r>
            <w:r w:rsidRPr="00CD53B8">
              <w:rPr>
                <w:bCs/>
                <w:i/>
                <w:color w:val="000000" w:themeColor="text1"/>
                <w:sz w:val="22"/>
                <w:szCs w:val="22"/>
              </w:rPr>
              <w:t>*</w:t>
            </w:r>
          </w:p>
        </w:tc>
        <w:tc>
          <w:tcPr>
            <w:tcW w:w="3567" w:type="dxa"/>
            <w:shd w:val="clear" w:color="auto" w:fill="auto"/>
            <w:noWrap/>
            <w:vAlign w:val="bottom"/>
            <w:hideMark/>
          </w:tcPr>
          <w:p w14:paraId="66814E96" w14:textId="77777777" w:rsidR="00551F6A" w:rsidRPr="00CD53B8" w:rsidRDefault="00551F6A" w:rsidP="00551F6A">
            <w:pPr>
              <w:rPr>
                <w:color w:val="000000"/>
                <w:sz w:val="22"/>
                <w:szCs w:val="22"/>
              </w:rPr>
            </w:pPr>
            <w:r w:rsidRPr="00CD53B8">
              <w:rPr>
                <w:color w:val="000000"/>
                <w:sz w:val="22"/>
                <w:szCs w:val="22"/>
              </w:rPr>
              <w:t xml:space="preserve"> </w:t>
            </w:r>
            <w:r w:rsidRPr="00CD53B8">
              <w:rPr>
                <w:i/>
                <w:color w:val="000000"/>
                <w:sz w:val="22"/>
                <w:szCs w:val="22"/>
              </w:rPr>
              <w:t xml:space="preserve">Pelitropis rotulata </w:t>
            </w:r>
            <w:r w:rsidRPr="00CD53B8">
              <w:rPr>
                <w:color w:val="000000"/>
                <w:sz w:val="22"/>
                <w:szCs w:val="22"/>
              </w:rPr>
              <w:t xml:space="preserve">Van Duzee </w:t>
            </w:r>
            <w:r w:rsidRPr="00CD53B8">
              <w:rPr>
                <w:bCs/>
                <w:i/>
                <w:color w:val="000000" w:themeColor="text1"/>
                <w:sz w:val="22"/>
                <w:szCs w:val="22"/>
              </w:rPr>
              <w:t>*</w:t>
            </w:r>
          </w:p>
        </w:tc>
        <w:tc>
          <w:tcPr>
            <w:tcW w:w="933" w:type="dxa"/>
            <w:shd w:val="clear" w:color="auto" w:fill="auto"/>
            <w:noWrap/>
            <w:vAlign w:val="bottom"/>
            <w:hideMark/>
          </w:tcPr>
          <w:p w14:paraId="09B0B7BF" w14:textId="77777777" w:rsidR="00551F6A" w:rsidRPr="00CD53B8" w:rsidRDefault="00551F6A" w:rsidP="00551F6A">
            <w:pPr>
              <w:jc w:val="right"/>
              <w:rPr>
                <w:color w:val="000000"/>
                <w:sz w:val="22"/>
                <w:szCs w:val="22"/>
              </w:rPr>
            </w:pPr>
            <w:r w:rsidRPr="00CD53B8">
              <w:rPr>
                <w:color w:val="000000"/>
                <w:sz w:val="22"/>
                <w:szCs w:val="22"/>
              </w:rPr>
              <w:t>10</w:t>
            </w:r>
          </w:p>
        </w:tc>
        <w:tc>
          <w:tcPr>
            <w:tcW w:w="1080" w:type="dxa"/>
            <w:shd w:val="clear" w:color="auto" w:fill="auto"/>
            <w:noWrap/>
            <w:vAlign w:val="bottom"/>
            <w:hideMark/>
          </w:tcPr>
          <w:p w14:paraId="5B85D966" w14:textId="77777777" w:rsidR="00551F6A" w:rsidRPr="00CD53B8" w:rsidRDefault="00551F6A" w:rsidP="00551F6A">
            <w:pPr>
              <w:jc w:val="right"/>
              <w:rPr>
                <w:color w:val="000000"/>
                <w:sz w:val="22"/>
                <w:szCs w:val="22"/>
              </w:rPr>
            </w:pPr>
          </w:p>
        </w:tc>
        <w:tc>
          <w:tcPr>
            <w:tcW w:w="799" w:type="dxa"/>
            <w:vAlign w:val="bottom"/>
          </w:tcPr>
          <w:p w14:paraId="38F2150B"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3A1E0B8E" w14:textId="77777777" w:rsidR="00551F6A" w:rsidRPr="00CD53B8" w:rsidRDefault="00551F6A" w:rsidP="00551F6A">
            <w:pPr>
              <w:jc w:val="right"/>
              <w:rPr>
                <w:color w:val="000000"/>
                <w:sz w:val="22"/>
                <w:szCs w:val="22"/>
              </w:rPr>
            </w:pPr>
          </w:p>
        </w:tc>
        <w:tc>
          <w:tcPr>
            <w:tcW w:w="810" w:type="dxa"/>
            <w:vAlign w:val="bottom"/>
          </w:tcPr>
          <w:p w14:paraId="2DAE2825" w14:textId="77777777" w:rsidR="00551F6A" w:rsidRPr="00CD53B8" w:rsidRDefault="00551F6A" w:rsidP="00551F6A">
            <w:pPr>
              <w:jc w:val="right"/>
              <w:rPr>
                <w:color w:val="000000"/>
                <w:sz w:val="22"/>
                <w:szCs w:val="22"/>
              </w:rPr>
            </w:pPr>
          </w:p>
        </w:tc>
        <w:tc>
          <w:tcPr>
            <w:tcW w:w="1080" w:type="dxa"/>
            <w:shd w:val="clear" w:color="auto" w:fill="auto"/>
            <w:vAlign w:val="bottom"/>
          </w:tcPr>
          <w:p w14:paraId="0D46D9F4" w14:textId="77777777" w:rsidR="00551F6A" w:rsidRPr="00CD53B8" w:rsidRDefault="00551F6A" w:rsidP="00551F6A">
            <w:pPr>
              <w:jc w:val="right"/>
              <w:rPr>
                <w:color w:val="000000"/>
                <w:sz w:val="22"/>
                <w:szCs w:val="22"/>
              </w:rPr>
            </w:pPr>
          </w:p>
        </w:tc>
        <w:tc>
          <w:tcPr>
            <w:tcW w:w="720" w:type="dxa"/>
            <w:shd w:val="clear" w:color="auto" w:fill="auto"/>
            <w:vAlign w:val="bottom"/>
          </w:tcPr>
          <w:p w14:paraId="72241631" w14:textId="77777777" w:rsidR="00551F6A" w:rsidRPr="00CD53B8" w:rsidRDefault="00551F6A" w:rsidP="00551F6A">
            <w:pPr>
              <w:jc w:val="right"/>
              <w:rPr>
                <w:color w:val="000000"/>
                <w:sz w:val="22"/>
                <w:szCs w:val="22"/>
              </w:rPr>
            </w:pPr>
          </w:p>
        </w:tc>
        <w:tc>
          <w:tcPr>
            <w:tcW w:w="1080" w:type="dxa"/>
            <w:shd w:val="clear" w:color="auto" w:fill="auto"/>
            <w:vAlign w:val="bottom"/>
          </w:tcPr>
          <w:p w14:paraId="6D744A9D" w14:textId="77777777" w:rsidR="00551F6A" w:rsidRPr="00CD53B8" w:rsidRDefault="00551F6A" w:rsidP="00551F6A">
            <w:pPr>
              <w:jc w:val="right"/>
              <w:rPr>
                <w:color w:val="000000"/>
                <w:sz w:val="22"/>
                <w:szCs w:val="22"/>
              </w:rPr>
            </w:pPr>
          </w:p>
        </w:tc>
      </w:tr>
      <w:tr w:rsidR="00551F6A" w:rsidRPr="00CD53B8" w14:paraId="0DBE7CE8" w14:textId="77777777" w:rsidTr="000A19AC">
        <w:trPr>
          <w:trHeight w:val="20"/>
        </w:trPr>
        <w:tc>
          <w:tcPr>
            <w:tcW w:w="1260" w:type="dxa"/>
            <w:shd w:val="clear" w:color="auto" w:fill="auto"/>
            <w:noWrap/>
            <w:vAlign w:val="bottom"/>
            <w:hideMark/>
          </w:tcPr>
          <w:p w14:paraId="5F9DD139" w14:textId="77777777" w:rsidR="00551F6A" w:rsidRPr="00CD53B8" w:rsidRDefault="00551F6A" w:rsidP="00551F6A">
            <w:pPr>
              <w:rPr>
                <w:sz w:val="22"/>
                <w:szCs w:val="22"/>
              </w:rPr>
            </w:pPr>
          </w:p>
        </w:tc>
        <w:tc>
          <w:tcPr>
            <w:tcW w:w="2070" w:type="dxa"/>
            <w:shd w:val="clear" w:color="auto" w:fill="auto"/>
            <w:vAlign w:val="bottom"/>
            <w:hideMark/>
          </w:tcPr>
          <w:p w14:paraId="44705C90" w14:textId="77777777" w:rsidR="00551F6A" w:rsidRPr="00CD53B8" w:rsidRDefault="00551F6A" w:rsidP="00551F6A">
            <w:pPr>
              <w:rPr>
                <w:color w:val="000000"/>
                <w:sz w:val="22"/>
                <w:szCs w:val="22"/>
              </w:rPr>
            </w:pPr>
            <w:r w:rsidRPr="00CD53B8">
              <w:rPr>
                <w:color w:val="000000"/>
                <w:sz w:val="22"/>
                <w:szCs w:val="22"/>
              </w:rPr>
              <w:t>Hymenoptera</w:t>
            </w:r>
          </w:p>
        </w:tc>
        <w:tc>
          <w:tcPr>
            <w:tcW w:w="3567" w:type="dxa"/>
            <w:shd w:val="clear" w:color="auto" w:fill="auto"/>
            <w:noWrap/>
            <w:vAlign w:val="bottom"/>
            <w:hideMark/>
          </w:tcPr>
          <w:p w14:paraId="259BC686" w14:textId="77777777" w:rsidR="00551F6A" w:rsidRPr="00CD53B8" w:rsidRDefault="00551F6A" w:rsidP="00551F6A">
            <w:pPr>
              <w:rPr>
                <w:color w:val="000000"/>
                <w:sz w:val="22"/>
                <w:szCs w:val="22"/>
              </w:rPr>
            </w:pPr>
            <w:r w:rsidRPr="00CD53B8">
              <w:rPr>
                <w:color w:val="000000"/>
                <w:sz w:val="22"/>
                <w:szCs w:val="22"/>
              </w:rPr>
              <w:t xml:space="preserve"> Adult unidentified</w:t>
            </w:r>
          </w:p>
        </w:tc>
        <w:tc>
          <w:tcPr>
            <w:tcW w:w="933" w:type="dxa"/>
            <w:shd w:val="clear" w:color="auto" w:fill="auto"/>
            <w:noWrap/>
            <w:vAlign w:val="bottom"/>
            <w:hideMark/>
          </w:tcPr>
          <w:p w14:paraId="641BBDB9"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174A4125" w14:textId="77777777" w:rsidR="00551F6A" w:rsidRPr="00CD53B8" w:rsidRDefault="00551F6A" w:rsidP="00551F6A">
            <w:pPr>
              <w:jc w:val="right"/>
              <w:rPr>
                <w:color w:val="000000"/>
                <w:sz w:val="22"/>
                <w:szCs w:val="22"/>
              </w:rPr>
            </w:pPr>
            <w:r w:rsidRPr="00CD53B8">
              <w:rPr>
                <w:color w:val="000000"/>
                <w:sz w:val="22"/>
                <w:szCs w:val="22"/>
              </w:rPr>
              <w:t>2,227</w:t>
            </w:r>
          </w:p>
        </w:tc>
        <w:tc>
          <w:tcPr>
            <w:tcW w:w="799" w:type="dxa"/>
            <w:vAlign w:val="bottom"/>
          </w:tcPr>
          <w:p w14:paraId="16B1E13D" w14:textId="77777777" w:rsidR="00551F6A" w:rsidRPr="00CD53B8" w:rsidRDefault="00551F6A" w:rsidP="00551F6A">
            <w:pPr>
              <w:jc w:val="right"/>
              <w:rPr>
                <w:color w:val="000000"/>
                <w:sz w:val="22"/>
                <w:szCs w:val="22"/>
              </w:rPr>
            </w:pPr>
            <w:r w:rsidRPr="00CD53B8">
              <w:rPr>
                <w:color w:val="000000"/>
                <w:sz w:val="22"/>
                <w:szCs w:val="22"/>
              </w:rPr>
              <w:t>14</w:t>
            </w:r>
          </w:p>
        </w:tc>
        <w:tc>
          <w:tcPr>
            <w:tcW w:w="1091" w:type="dxa"/>
            <w:vAlign w:val="bottom"/>
          </w:tcPr>
          <w:p w14:paraId="411AAEDC" w14:textId="77777777" w:rsidR="00551F6A" w:rsidRPr="00CD53B8" w:rsidRDefault="00551F6A" w:rsidP="00551F6A">
            <w:pPr>
              <w:jc w:val="right"/>
              <w:rPr>
                <w:color w:val="000000"/>
                <w:sz w:val="22"/>
                <w:szCs w:val="22"/>
              </w:rPr>
            </w:pPr>
            <w:r w:rsidRPr="00CD53B8">
              <w:rPr>
                <w:color w:val="000000"/>
                <w:sz w:val="22"/>
                <w:szCs w:val="22"/>
              </w:rPr>
              <w:t>272</w:t>
            </w:r>
          </w:p>
        </w:tc>
        <w:tc>
          <w:tcPr>
            <w:tcW w:w="810" w:type="dxa"/>
            <w:vAlign w:val="bottom"/>
          </w:tcPr>
          <w:p w14:paraId="37B315A0" w14:textId="77777777" w:rsidR="00551F6A" w:rsidRPr="00CD53B8" w:rsidRDefault="00551F6A" w:rsidP="00551F6A">
            <w:pPr>
              <w:jc w:val="right"/>
              <w:rPr>
                <w:color w:val="000000"/>
                <w:sz w:val="22"/>
                <w:szCs w:val="22"/>
              </w:rPr>
            </w:pPr>
          </w:p>
        </w:tc>
        <w:tc>
          <w:tcPr>
            <w:tcW w:w="1080" w:type="dxa"/>
            <w:shd w:val="clear" w:color="auto" w:fill="auto"/>
            <w:vAlign w:val="bottom"/>
          </w:tcPr>
          <w:p w14:paraId="6C515D96" w14:textId="77777777" w:rsidR="00551F6A" w:rsidRPr="00CD53B8" w:rsidRDefault="00551F6A" w:rsidP="00551F6A">
            <w:pPr>
              <w:jc w:val="right"/>
              <w:rPr>
                <w:color w:val="000000"/>
                <w:sz w:val="22"/>
                <w:szCs w:val="22"/>
              </w:rPr>
            </w:pPr>
            <w:r w:rsidRPr="00CD53B8">
              <w:rPr>
                <w:color w:val="000000"/>
                <w:sz w:val="22"/>
                <w:szCs w:val="22"/>
              </w:rPr>
              <w:t>614</w:t>
            </w:r>
          </w:p>
        </w:tc>
        <w:tc>
          <w:tcPr>
            <w:tcW w:w="720" w:type="dxa"/>
            <w:shd w:val="clear" w:color="auto" w:fill="auto"/>
            <w:vAlign w:val="bottom"/>
          </w:tcPr>
          <w:p w14:paraId="088021C1" w14:textId="77777777" w:rsidR="00551F6A" w:rsidRPr="00CD53B8" w:rsidRDefault="00551F6A" w:rsidP="00551F6A">
            <w:pPr>
              <w:jc w:val="right"/>
              <w:rPr>
                <w:color w:val="000000"/>
                <w:sz w:val="22"/>
                <w:szCs w:val="22"/>
              </w:rPr>
            </w:pPr>
          </w:p>
        </w:tc>
        <w:tc>
          <w:tcPr>
            <w:tcW w:w="1080" w:type="dxa"/>
            <w:shd w:val="clear" w:color="auto" w:fill="auto"/>
            <w:vAlign w:val="bottom"/>
          </w:tcPr>
          <w:p w14:paraId="369BB012" w14:textId="77777777" w:rsidR="00551F6A" w:rsidRPr="00CD53B8" w:rsidRDefault="00551F6A" w:rsidP="00551F6A">
            <w:pPr>
              <w:jc w:val="right"/>
              <w:rPr>
                <w:color w:val="000000"/>
                <w:sz w:val="22"/>
                <w:szCs w:val="22"/>
              </w:rPr>
            </w:pPr>
            <w:r w:rsidRPr="00CD53B8">
              <w:rPr>
                <w:color w:val="000000"/>
                <w:sz w:val="22"/>
                <w:szCs w:val="22"/>
              </w:rPr>
              <w:t>1,832</w:t>
            </w:r>
          </w:p>
        </w:tc>
      </w:tr>
      <w:tr w:rsidR="00551F6A" w:rsidRPr="00CD53B8" w14:paraId="1DEE57D5" w14:textId="77777777" w:rsidTr="000A19AC">
        <w:trPr>
          <w:trHeight w:val="20"/>
        </w:trPr>
        <w:tc>
          <w:tcPr>
            <w:tcW w:w="1260" w:type="dxa"/>
            <w:shd w:val="clear" w:color="auto" w:fill="auto"/>
            <w:noWrap/>
            <w:vAlign w:val="bottom"/>
          </w:tcPr>
          <w:p w14:paraId="5FCA8601" w14:textId="77777777" w:rsidR="00551F6A" w:rsidRPr="00CD53B8" w:rsidRDefault="00551F6A" w:rsidP="00551F6A">
            <w:pPr>
              <w:rPr>
                <w:sz w:val="22"/>
                <w:szCs w:val="22"/>
              </w:rPr>
            </w:pPr>
          </w:p>
        </w:tc>
        <w:tc>
          <w:tcPr>
            <w:tcW w:w="2070" w:type="dxa"/>
            <w:shd w:val="clear" w:color="auto" w:fill="auto"/>
            <w:vAlign w:val="bottom"/>
          </w:tcPr>
          <w:p w14:paraId="7783B744" w14:textId="77777777" w:rsidR="00551F6A" w:rsidRPr="00CD53B8" w:rsidRDefault="00551F6A" w:rsidP="00551F6A">
            <w:pPr>
              <w:jc w:val="right"/>
              <w:rPr>
                <w:color w:val="000000"/>
                <w:sz w:val="22"/>
                <w:szCs w:val="22"/>
              </w:rPr>
            </w:pPr>
            <w:r w:rsidRPr="00CD53B8">
              <w:rPr>
                <w:color w:val="000000"/>
                <w:sz w:val="22"/>
                <w:szCs w:val="22"/>
              </w:rPr>
              <w:t>Andrenidae</w:t>
            </w:r>
          </w:p>
        </w:tc>
        <w:tc>
          <w:tcPr>
            <w:tcW w:w="3567" w:type="dxa"/>
            <w:shd w:val="clear" w:color="auto" w:fill="auto"/>
            <w:noWrap/>
            <w:vAlign w:val="bottom"/>
          </w:tcPr>
          <w:p w14:paraId="131AA2EB" w14:textId="77777777" w:rsidR="00551F6A" w:rsidRPr="00CD53B8" w:rsidRDefault="00551F6A" w:rsidP="00551F6A">
            <w:pPr>
              <w:rPr>
                <w:color w:val="000000"/>
                <w:sz w:val="22"/>
                <w:szCs w:val="22"/>
              </w:rPr>
            </w:pPr>
          </w:p>
        </w:tc>
        <w:tc>
          <w:tcPr>
            <w:tcW w:w="933" w:type="dxa"/>
            <w:shd w:val="clear" w:color="auto" w:fill="auto"/>
            <w:noWrap/>
            <w:vAlign w:val="bottom"/>
          </w:tcPr>
          <w:p w14:paraId="7FE8C48B"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FC90B06" w14:textId="77777777" w:rsidR="00551F6A" w:rsidRPr="00CD53B8" w:rsidRDefault="00551F6A" w:rsidP="00551F6A">
            <w:pPr>
              <w:jc w:val="right"/>
              <w:rPr>
                <w:color w:val="000000"/>
                <w:sz w:val="22"/>
                <w:szCs w:val="22"/>
              </w:rPr>
            </w:pPr>
          </w:p>
        </w:tc>
        <w:tc>
          <w:tcPr>
            <w:tcW w:w="799" w:type="dxa"/>
            <w:vAlign w:val="bottom"/>
          </w:tcPr>
          <w:p w14:paraId="7EB8A8D6"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0D321AC6" w14:textId="77777777" w:rsidR="00551F6A" w:rsidRPr="00CD53B8" w:rsidRDefault="00551F6A" w:rsidP="00551F6A">
            <w:pPr>
              <w:jc w:val="right"/>
              <w:rPr>
                <w:color w:val="000000"/>
                <w:sz w:val="22"/>
                <w:szCs w:val="22"/>
              </w:rPr>
            </w:pPr>
          </w:p>
        </w:tc>
        <w:tc>
          <w:tcPr>
            <w:tcW w:w="810" w:type="dxa"/>
            <w:vAlign w:val="bottom"/>
          </w:tcPr>
          <w:p w14:paraId="5639C950" w14:textId="77777777" w:rsidR="00551F6A" w:rsidRPr="00CD53B8" w:rsidRDefault="00551F6A" w:rsidP="00551F6A">
            <w:pPr>
              <w:jc w:val="right"/>
              <w:rPr>
                <w:color w:val="000000"/>
                <w:sz w:val="22"/>
                <w:szCs w:val="22"/>
              </w:rPr>
            </w:pPr>
          </w:p>
        </w:tc>
        <w:tc>
          <w:tcPr>
            <w:tcW w:w="1080" w:type="dxa"/>
            <w:shd w:val="clear" w:color="auto" w:fill="auto"/>
            <w:vAlign w:val="bottom"/>
          </w:tcPr>
          <w:p w14:paraId="01ECE26D" w14:textId="77777777" w:rsidR="00551F6A" w:rsidRPr="00CD53B8" w:rsidRDefault="00551F6A" w:rsidP="00551F6A">
            <w:pPr>
              <w:jc w:val="right"/>
              <w:rPr>
                <w:color w:val="000000"/>
                <w:sz w:val="22"/>
                <w:szCs w:val="22"/>
              </w:rPr>
            </w:pPr>
          </w:p>
        </w:tc>
        <w:tc>
          <w:tcPr>
            <w:tcW w:w="720" w:type="dxa"/>
            <w:shd w:val="clear" w:color="auto" w:fill="auto"/>
            <w:vAlign w:val="bottom"/>
          </w:tcPr>
          <w:p w14:paraId="77B71356" w14:textId="77777777" w:rsidR="00551F6A" w:rsidRPr="00CD53B8" w:rsidRDefault="00551F6A" w:rsidP="00551F6A">
            <w:pPr>
              <w:jc w:val="right"/>
              <w:rPr>
                <w:color w:val="000000"/>
                <w:sz w:val="22"/>
                <w:szCs w:val="22"/>
              </w:rPr>
            </w:pPr>
          </w:p>
        </w:tc>
        <w:tc>
          <w:tcPr>
            <w:tcW w:w="1080" w:type="dxa"/>
            <w:shd w:val="clear" w:color="auto" w:fill="auto"/>
            <w:vAlign w:val="bottom"/>
          </w:tcPr>
          <w:p w14:paraId="456DBCBC" w14:textId="77777777" w:rsidR="00551F6A" w:rsidRPr="00CD53B8" w:rsidRDefault="00551F6A" w:rsidP="00551F6A">
            <w:pPr>
              <w:jc w:val="right"/>
              <w:rPr>
                <w:color w:val="000000"/>
                <w:sz w:val="22"/>
                <w:szCs w:val="22"/>
              </w:rPr>
            </w:pPr>
          </w:p>
        </w:tc>
      </w:tr>
      <w:tr w:rsidR="00551F6A" w:rsidRPr="00CD53B8" w14:paraId="75A16D0E" w14:textId="77777777" w:rsidTr="000A19AC">
        <w:trPr>
          <w:trHeight w:val="20"/>
        </w:trPr>
        <w:tc>
          <w:tcPr>
            <w:tcW w:w="1260" w:type="dxa"/>
            <w:shd w:val="clear" w:color="auto" w:fill="auto"/>
            <w:noWrap/>
            <w:vAlign w:val="bottom"/>
            <w:hideMark/>
          </w:tcPr>
          <w:p w14:paraId="5BAC508E" w14:textId="77777777" w:rsidR="00551F6A" w:rsidRPr="00CD53B8" w:rsidRDefault="00551F6A" w:rsidP="00551F6A">
            <w:pPr>
              <w:rPr>
                <w:sz w:val="22"/>
                <w:szCs w:val="22"/>
              </w:rPr>
            </w:pPr>
          </w:p>
        </w:tc>
        <w:tc>
          <w:tcPr>
            <w:tcW w:w="2070" w:type="dxa"/>
            <w:shd w:val="clear" w:color="auto" w:fill="auto"/>
            <w:vAlign w:val="bottom"/>
            <w:hideMark/>
          </w:tcPr>
          <w:p w14:paraId="7C9B510B" w14:textId="77777777" w:rsidR="00551F6A" w:rsidRPr="00CD53B8" w:rsidRDefault="00551F6A" w:rsidP="00551F6A">
            <w:pPr>
              <w:jc w:val="right"/>
              <w:rPr>
                <w:sz w:val="22"/>
                <w:szCs w:val="22"/>
              </w:rPr>
            </w:pPr>
            <w:r w:rsidRPr="00CD53B8">
              <w:rPr>
                <w:color w:val="000000"/>
                <w:sz w:val="22"/>
                <w:szCs w:val="22"/>
              </w:rPr>
              <w:t xml:space="preserve">Aphelinidae </w:t>
            </w:r>
            <w:r w:rsidRPr="00CD53B8">
              <w:rPr>
                <w:color w:val="222222"/>
                <w:sz w:val="22"/>
                <w:szCs w:val="22"/>
                <w:shd w:val="clear" w:color="auto" w:fill="FFFFFF"/>
              </w:rPr>
              <w:t>†</w:t>
            </w:r>
          </w:p>
        </w:tc>
        <w:tc>
          <w:tcPr>
            <w:tcW w:w="3567" w:type="dxa"/>
            <w:shd w:val="clear" w:color="auto" w:fill="auto"/>
            <w:noWrap/>
            <w:vAlign w:val="bottom"/>
            <w:hideMark/>
          </w:tcPr>
          <w:p w14:paraId="6D80FDB1" w14:textId="77777777" w:rsidR="00551F6A" w:rsidRPr="00CD53B8" w:rsidRDefault="00551F6A" w:rsidP="00551F6A">
            <w:pPr>
              <w:rPr>
                <w:color w:val="000000"/>
                <w:sz w:val="22"/>
                <w:szCs w:val="22"/>
              </w:rPr>
            </w:pPr>
          </w:p>
        </w:tc>
        <w:tc>
          <w:tcPr>
            <w:tcW w:w="933" w:type="dxa"/>
            <w:shd w:val="clear" w:color="auto" w:fill="auto"/>
            <w:noWrap/>
            <w:vAlign w:val="bottom"/>
            <w:hideMark/>
          </w:tcPr>
          <w:p w14:paraId="08916252"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4C75905F" w14:textId="77777777" w:rsidR="00551F6A" w:rsidRPr="00CD53B8" w:rsidRDefault="00551F6A" w:rsidP="00551F6A">
            <w:pPr>
              <w:jc w:val="right"/>
              <w:rPr>
                <w:color w:val="000000"/>
                <w:sz w:val="22"/>
                <w:szCs w:val="22"/>
              </w:rPr>
            </w:pPr>
          </w:p>
        </w:tc>
        <w:tc>
          <w:tcPr>
            <w:tcW w:w="799" w:type="dxa"/>
            <w:vAlign w:val="bottom"/>
          </w:tcPr>
          <w:p w14:paraId="55306946" w14:textId="77777777" w:rsidR="00551F6A" w:rsidRPr="00CD53B8" w:rsidRDefault="00551F6A" w:rsidP="00551F6A">
            <w:pPr>
              <w:jc w:val="right"/>
              <w:rPr>
                <w:color w:val="000000"/>
                <w:sz w:val="22"/>
                <w:szCs w:val="22"/>
              </w:rPr>
            </w:pPr>
            <w:r w:rsidRPr="00CD53B8">
              <w:rPr>
                <w:color w:val="000000"/>
                <w:sz w:val="22"/>
                <w:szCs w:val="22"/>
              </w:rPr>
              <w:t>10</w:t>
            </w:r>
          </w:p>
        </w:tc>
        <w:tc>
          <w:tcPr>
            <w:tcW w:w="1091" w:type="dxa"/>
            <w:vAlign w:val="bottom"/>
          </w:tcPr>
          <w:p w14:paraId="3D437753" w14:textId="77777777" w:rsidR="00551F6A" w:rsidRPr="00CD53B8" w:rsidRDefault="00551F6A" w:rsidP="00551F6A">
            <w:pPr>
              <w:jc w:val="right"/>
              <w:rPr>
                <w:color w:val="000000"/>
                <w:sz w:val="22"/>
                <w:szCs w:val="22"/>
              </w:rPr>
            </w:pPr>
          </w:p>
        </w:tc>
        <w:tc>
          <w:tcPr>
            <w:tcW w:w="810" w:type="dxa"/>
            <w:vAlign w:val="bottom"/>
          </w:tcPr>
          <w:p w14:paraId="60457D46" w14:textId="77777777" w:rsidR="00551F6A" w:rsidRPr="00CD53B8" w:rsidRDefault="00551F6A" w:rsidP="00551F6A">
            <w:pPr>
              <w:jc w:val="right"/>
              <w:rPr>
                <w:color w:val="000000"/>
                <w:sz w:val="22"/>
                <w:szCs w:val="22"/>
              </w:rPr>
            </w:pPr>
          </w:p>
        </w:tc>
        <w:tc>
          <w:tcPr>
            <w:tcW w:w="1080" w:type="dxa"/>
            <w:shd w:val="clear" w:color="auto" w:fill="auto"/>
            <w:vAlign w:val="bottom"/>
          </w:tcPr>
          <w:p w14:paraId="64E3C344" w14:textId="77777777" w:rsidR="00551F6A" w:rsidRPr="00CD53B8" w:rsidRDefault="00551F6A" w:rsidP="00551F6A">
            <w:pPr>
              <w:jc w:val="right"/>
              <w:rPr>
                <w:color w:val="000000"/>
                <w:sz w:val="22"/>
                <w:szCs w:val="22"/>
              </w:rPr>
            </w:pPr>
          </w:p>
        </w:tc>
        <w:tc>
          <w:tcPr>
            <w:tcW w:w="720" w:type="dxa"/>
            <w:shd w:val="clear" w:color="auto" w:fill="auto"/>
            <w:vAlign w:val="bottom"/>
          </w:tcPr>
          <w:p w14:paraId="10C6E392" w14:textId="77777777" w:rsidR="00551F6A" w:rsidRPr="00CD53B8" w:rsidRDefault="00551F6A" w:rsidP="00551F6A">
            <w:pPr>
              <w:jc w:val="right"/>
              <w:rPr>
                <w:color w:val="000000"/>
                <w:sz w:val="22"/>
                <w:szCs w:val="22"/>
              </w:rPr>
            </w:pPr>
          </w:p>
        </w:tc>
        <w:tc>
          <w:tcPr>
            <w:tcW w:w="1080" w:type="dxa"/>
            <w:shd w:val="clear" w:color="auto" w:fill="auto"/>
            <w:vAlign w:val="bottom"/>
          </w:tcPr>
          <w:p w14:paraId="3914FFAD" w14:textId="77777777" w:rsidR="00551F6A" w:rsidRPr="00CD53B8" w:rsidRDefault="00551F6A" w:rsidP="00551F6A">
            <w:pPr>
              <w:jc w:val="right"/>
              <w:rPr>
                <w:color w:val="000000"/>
                <w:sz w:val="22"/>
                <w:szCs w:val="22"/>
              </w:rPr>
            </w:pPr>
          </w:p>
        </w:tc>
      </w:tr>
      <w:tr w:rsidR="00551F6A" w:rsidRPr="00CD53B8" w14:paraId="1A8874B6" w14:textId="77777777" w:rsidTr="000A19AC">
        <w:trPr>
          <w:trHeight w:val="20"/>
        </w:trPr>
        <w:tc>
          <w:tcPr>
            <w:tcW w:w="1260" w:type="dxa"/>
            <w:shd w:val="clear" w:color="auto" w:fill="auto"/>
            <w:noWrap/>
            <w:vAlign w:val="bottom"/>
            <w:hideMark/>
          </w:tcPr>
          <w:p w14:paraId="4CE1B0CA" w14:textId="77777777" w:rsidR="00551F6A" w:rsidRPr="00CD53B8" w:rsidRDefault="00551F6A" w:rsidP="00551F6A">
            <w:pPr>
              <w:rPr>
                <w:sz w:val="22"/>
                <w:szCs w:val="22"/>
              </w:rPr>
            </w:pPr>
          </w:p>
        </w:tc>
        <w:tc>
          <w:tcPr>
            <w:tcW w:w="2070" w:type="dxa"/>
            <w:shd w:val="clear" w:color="auto" w:fill="auto"/>
            <w:vAlign w:val="bottom"/>
            <w:hideMark/>
          </w:tcPr>
          <w:p w14:paraId="09481538" w14:textId="77777777" w:rsidR="00551F6A" w:rsidRPr="00CD53B8" w:rsidRDefault="00551F6A" w:rsidP="00551F6A">
            <w:pPr>
              <w:jc w:val="right"/>
              <w:rPr>
                <w:sz w:val="22"/>
                <w:szCs w:val="22"/>
              </w:rPr>
            </w:pPr>
            <w:r w:rsidRPr="00CD53B8">
              <w:rPr>
                <w:color w:val="000000"/>
                <w:sz w:val="22"/>
                <w:szCs w:val="22"/>
              </w:rPr>
              <w:t xml:space="preserve">Bethylidae </w:t>
            </w:r>
            <w:r w:rsidRPr="00CD53B8">
              <w:rPr>
                <w:color w:val="222222"/>
                <w:sz w:val="22"/>
                <w:szCs w:val="22"/>
                <w:shd w:val="clear" w:color="auto" w:fill="FFFFFF"/>
              </w:rPr>
              <w:t>†</w:t>
            </w:r>
          </w:p>
        </w:tc>
        <w:tc>
          <w:tcPr>
            <w:tcW w:w="3567" w:type="dxa"/>
            <w:shd w:val="clear" w:color="auto" w:fill="auto"/>
            <w:noWrap/>
            <w:vAlign w:val="bottom"/>
            <w:hideMark/>
          </w:tcPr>
          <w:p w14:paraId="2D62C509" w14:textId="77777777" w:rsidR="00551F6A" w:rsidRPr="00CD53B8" w:rsidRDefault="00551F6A" w:rsidP="00551F6A">
            <w:pPr>
              <w:rPr>
                <w:color w:val="000000"/>
                <w:sz w:val="22"/>
                <w:szCs w:val="22"/>
              </w:rPr>
            </w:pPr>
          </w:p>
        </w:tc>
        <w:tc>
          <w:tcPr>
            <w:tcW w:w="933" w:type="dxa"/>
            <w:shd w:val="clear" w:color="auto" w:fill="auto"/>
            <w:noWrap/>
            <w:vAlign w:val="bottom"/>
            <w:hideMark/>
          </w:tcPr>
          <w:p w14:paraId="412DACE2"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104E1FF0" w14:textId="77777777" w:rsidR="00551F6A" w:rsidRPr="00CD53B8" w:rsidRDefault="00551F6A" w:rsidP="00551F6A">
            <w:pPr>
              <w:jc w:val="right"/>
              <w:rPr>
                <w:color w:val="000000"/>
                <w:sz w:val="22"/>
                <w:szCs w:val="22"/>
              </w:rPr>
            </w:pPr>
          </w:p>
        </w:tc>
        <w:tc>
          <w:tcPr>
            <w:tcW w:w="799" w:type="dxa"/>
            <w:vAlign w:val="bottom"/>
          </w:tcPr>
          <w:p w14:paraId="202BF8C1" w14:textId="77777777" w:rsidR="00551F6A" w:rsidRPr="00CD53B8" w:rsidRDefault="00551F6A" w:rsidP="00551F6A">
            <w:pPr>
              <w:jc w:val="right"/>
              <w:rPr>
                <w:color w:val="000000"/>
                <w:sz w:val="22"/>
                <w:szCs w:val="22"/>
              </w:rPr>
            </w:pPr>
          </w:p>
        </w:tc>
        <w:tc>
          <w:tcPr>
            <w:tcW w:w="1091" w:type="dxa"/>
            <w:vAlign w:val="bottom"/>
          </w:tcPr>
          <w:p w14:paraId="51F2D14A" w14:textId="77777777" w:rsidR="00551F6A" w:rsidRPr="00CD53B8" w:rsidRDefault="00551F6A" w:rsidP="00551F6A">
            <w:pPr>
              <w:jc w:val="right"/>
              <w:rPr>
                <w:color w:val="000000"/>
                <w:sz w:val="22"/>
                <w:szCs w:val="22"/>
              </w:rPr>
            </w:pPr>
          </w:p>
        </w:tc>
        <w:tc>
          <w:tcPr>
            <w:tcW w:w="810" w:type="dxa"/>
            <w:vAlign w:val="bottom"/>
          </w:tcPr>
          <w:p w14:paraId="6B53E12B" w14:textId="77777777" w:rsidR="00551F6A" w:rsidRPr="00CD53B8" w:rsidRDefault="00551F6A" w:rsidP="00551F6A">
            <w:pPr>
              <w:jc w:val="right"/>
              <w:rPr>
                <w:color w:val="000000"/>
                <w:sz w:val="22"/>
                <w:szCs w:val="22"/>
              </w:rPr>
            </w:pPr>
          </w:p>
        </w:tc>
        <w:tc>
          <w:tcPr>
            <w:tcW w:w="1080" w:type="dxa"/>
            <w:shd w:val="clear" w:color="auto" w:fill="auto"/>
            <w:vAlign w:val="bottom"/>
          </w:tcPr>
          <w:p w14:paraId="0BF20DEF" w14:textId="77777777" w:rsidR="00551F6A" w:rsidRPr="00CD53B8" w:rsidRDefault="00551F6A" w:rsidP="00551F6A">
            <w:pPr>
              <w:jc w:val="right"/>
              <w:rPr>
                <w:color w:val="000000"/>
                <w:sz w:val="22"/>
                <w:szCs w:val="22"/>
              </w:rPr>
            </w:pPr>
          </w:p>
        </w:tc>
        <w:tc>
          <w:tcPr>
            <w:tcW w:w="720" w:type="dxa"/>
            <w:shd w:val="clear" w:color="auto" w:fill="auto"/>
            <w:vAlign w:val="bottom"/>
          </w:tcPr>
          <w:p w14:paraId="600D3F19" w14:textId="77777777" w:rsidR="00551F6A" w:rsidRPr="00CD53B8" w:rsidRDefault="00551F6A" w:rsidP="00551F6A">
            <w:pPr>
              <w:jc w:val="right"/>
              <w:rPr>
                <w:color w:val="000000"/>
                <w:sz w:val="22"/>
                <w:szCs w:val="22"/>
              </w:rPr>
            </w:pPr>
          </w:p>
        </w:tc>
        <w:tc>
          <w:tcPr>
            <w:tcW w:w="1080" w:type="dxa"/>
            <w:shd w:val="clear" w:color="auto" w:fill="auto"/>
            <w:vAlign w:val="bottom"/>
          </w:tcPr>
          <w:p w14:paraId="773A818A" w14:textId="77777777" w:rsidR="00551F6A" w:rsidRPr="00CD53B8" w:rsidRDefault="00551F6A" w:rsidP="00551F6A">
            <w:pPr>
              <w:jc w:val="right"/>
              <w:rPr>
                <w:color w:val="000000"/>
                <w:sz w:val="22"/>
                <w:szCs w:val="22"/>
              </w:rPr>
            </w:pPr>
          </w:p>
        </w:tc>
      </w:tr>
      <w:tr w:rsidR="00551F6A" w:rsidRPr="00CD53B8" w14:paraId="3833EF61" w14:textId="77777777" w:rsidTr="000A19AC">
        <w:trPr>
          <w:trHeight w:val="20"/>
        </w:trPr>
        <w:tc>
          <w:tcPr>
            <w:tcW w:w="1260" w:type="dxa"/>
            <w:shd w:val="clear" w:color="auto" w:fill="auto"/>
            <w:noWrap/>
            <w:vAlign w:val="bottom"/>
            <w:hideMark/>
          </w:tcPr>
          <w:p w14:paraId="7FF21B0B" w14:textId="77777777" w:rsidR="00551F6A" w:rsidRPr="00CD53B8" w:rsidRDefault="00551F6A" w:rsidP="00551F6A">
            <w:pPr>
              <w:rPr>
                <w:sz w:val="22"/>
                <w:szCs w:val="22"/>
              </w:rPr>
            </w:pPr>
          </w:p>
        </w:tc>
        <w:tc>
          <w:tcPr>
            <w:tcW w:w="2070" w:type="dxa"/>
            <w:shd w:val="clear" w:color="auto" w:fill="auto"/>
            <w:vAlign w:val="bottom"/>
            <w:hideMark/>
          </w:tcPr>
          <w:p w14:paraId="0604664B" w14:textId="77777777" w:rsidR="00551F6A" w:rsidRPr="00CD53B8" w:rsidRDefault="00551F6A" w:rsidP="00551F6A">
            <w:pPr>
              <w:jc w:val="right"/>
              <w:rPr>
                <w:sz w:val="22"/>
                <w:szCs w:val="22"/>
              </w:rPr>
            </w:pPr>
            <w:r w:rsidRPr="00CD53B8">
              <w:rPr>
                <w:color w:val="000000"/>
                <w:sz w:val="22"/>
                <w:szCs w:val="22"/>
              </w:rPr>
              <w:t xml:space="preserve">Brachonidae </w:t>
            </w:r>
            <w:r w:rsidRPr="00CD53B8">
              <w:rPr>
                <w:color w:val="222222"/>
                <w:sz w:val="22"/>
                <w:szCs w:val="22"/>
                <w:shd w:val="clear" w:color="auto" w:fill="FFFFFF"/>
              </w:rPr>
              <w:t>†</w:t>
            </w:r>
          </w:p>
        </w:tc>
        <w:tc>
          <w:tcPr>
            <w:tcW w:w="3567" w:type="dxa"/>
            <w:shd w:val="clear" w:color="auto" w:fill="auto"/>
            <w:noWrap/>
            <w:vAlign w:val="bottom"/>
            <w:hideMark/>
          </w:tcPr>
          <w:p w14:paraId="71D4F0EF" w14:textId="77777777" w:rsidR="00551F6A" w:rsidRPr="00CD53B8" w:rsidRDefault="00551F6A" w:rsidP="00551F6A">
            <w:pPr>
              <w:rPr>
                <w:color w:val="000000"/>
                <w:sz w:val="22"/>
                <w:szCs w:val="22"/>
              </w:rPr>
            </w:pPr>
          </w:p>
        </w:tc>
        <w:tc>
          <w:tcPr>
            <w:tcW w:w="933" w:type="dxa"/>
            <w:shd w:val="clear" w:color="auto" w:fill="auto"/>
            <w:noWrap/>
            <w:vAlign w:val="bottom"/>
            <w:hideMark/>
          </w:tcPr>
          <w:p w14:paraId="112BE8AE"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C8A0565" w14:textId="77777777" w:rsidR="00551F6A" w:rsidRPr="00CD53B8" w:rsidRDefault="00551F6A" w:rsidP="00551F6A">
            <w:pPr>
              <w:jc w:val="right"/>
              <w:rPr>
                <w:color w:val="000000"/>
                <w:sz w:val="22"/>
                <w:szCs w:val="22"/>
              </w:rPr>
            </w:pPr>
          </w:p>
        </w:tc>
        <w:tc>
          <w:tcPr>
            <w:tcW w:w="799" w:type="dxa"/>
            <w:vAlign w:val="bottom"/>
          </w:tcPr>
          <w:p w14:paraId="35FDD7A6"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6646BA9E" w14:textId="77777777" w:rsidR="00551F6A" w:rsidRPr="00CD53B8" w:rsidRDefault="00551F6A" w:rsidP="00551F6A">
            <w:pPr>
              <w:jc w:val="right"/>
              <w:rPr>
                <w:color w:val="000000"/>
                <w:sz w:val="22"/>
                <w:szCs w:val="22"/>
              </w:rPr>
            </w:pPr>
          </w:p>
        </w:tc>
        <w:tc>
          <w:tcPr>
            <w:tcW w:w="810" w:type="dxa"/>
            <w:vAlign w:val="bottom"/>
          </w:tcPr>
          <w:p w14:paraId="42722BE5" w14:textId="77777777" w:rsidR="00551F6A" w:rsidRPr="00CD53B8" w:rsidRDefault="00551F6A" w:rsidP="00551F6A">
            <w:pPr>
              <w:jc w:val="right"/>
              <w:rPr>
                <w:color w:val="000000"/>
                <w:sz w:val="22"/>
                <w:szCs w:val="22"/>
              </w:rPr>
            </w:pPr>
          </w:p>
        </w:tc>
        <w:tc>
          <w:tcPr>
            <w:tcW w:w="1080" w:type="dxa"/>
            <w:shd w:val="clear" w:color="auto" w:fill="auto"/>
            <w:vAlign w:val="bottom"/>
          </w:tcPr>
          <w:p w14:paraId="310ACAA2" w14:textId="77777777" w:rsidR="00551F6A" w:rsidRPr="00CD53B8" w:rsidRDefault="00551F6A" w:rsidP="00551F6A">
            <w:pPr>
              <w:jc w:val="right"/>
              <w:rPr>
                <w:color w:val="000000"/>
                <w:sz w:val="22"/>
                <w:szCs w:val="22"/>
              </w:rPr>
            </w:pPr>
          </w:p>
        </w:tc>
        <w:tc>
          <w:tcPr>
            <w:tcW w:w="720" w:type="dxa"/>
            <w:shd w:val="clear" w:color="auto" w:fill="auto"/>
            <w:vAlign w:val="bottom"/>
          </w:tcPr>
          <w:p w14:paraId="060C658C" w14:textId="77777777" w:rsidR="00551F6A" w:rsidRPr="00CD53B8" w:rsidRDefault="00551F6A" w:rsidP="00551F6A">
            <w:pPr>
              <w:jc w:val="right"/>
              <w:rPr>
                <w:color w:val="000000"/>
                <w:sz w:val="22"/>
                <w:szCs w:val="22"/>
              </w:rPr>
            </w:pPr>
          </w:p>
        </w:tc>
        <w:tc>
          <w:tcPr>
            <w:tcW w:w="1080" w:type="dxa"/>
            <w:shd w:val="clear" w:color="auto" w:fill="auto"/>
            <w:vAlign w:val="bottom"/>
          </w:tcPr>
          <w:p w14:paraId="24A06448" w14:textId="77777777" w:rsidR="00551F6A" w:rsidRPr="00CD53B8" w:rsidRDefault="00551F6A" w:rsidP="00551F6A">
            <w:pPr>
              <w:jc w:val="right"/>
              <w:rPr>
                <w:color w:val="000000"/>
                <w:sz w:val="22"/>
                <w:szCs w:val="22"/>
              </w:rPr>
            </w:pPr>
          </w:p>
        </w:tc>
      </w:tr>
      <w:tr w:rsidR="00551F6A" w:rsidRPr="00CD53B8" w14:paraId="25AA5BBF" w14:textId="77777777" w:rsidTr="000A19AC">
        <w:trPr>
          <w:trHeight w:val="20"/>
        </w:trPr>
        <w:tc>
          <w:tcPr>
            <w:tcW w:w="1260" w:type="dxa"/>
            <w:shd w:val="clear" w:color="auto" w:fill="auto"/>
            <w:noWrap/>
            <w:vAlign w:val="bottom"/>
            <w:hideMark/>
          </w:tcPr>
          <w:p w14:paraId="3B73322E" w14:textId="77777777" w:rsidR="00551F6A" w:rsidRPr="00CD53B8" w:rsidRDefault="00551F6A" w:rsidP="00551F6A">
            <w:pPr>
              <w:rPr>
                <w:sz w:val="22"/>
                <w:szCs w:val="22"/>
              </w:rPr>
            </w:pPr>
          </w:p>
        </w:tc>
        <w:tc>
          <w:tcPr>
            <w:tcW w:w="2070" w:type="dxa"/>
            <w:shd w:val="clear" w:color="auto" w:fill="auto"/>
            <w:vAlign w:val="bottom"/>
            <w:hideMark/>
          </w:tcPr>
          <w:p w14:paraId="4D58F5A9" w14:textId="77777777" w:rsidR="00551F6A" w:rsidRPr="00CD53B8" w:rsidRDefault="00551F6A" w:rsidP="00551F6A">
            <w:pPr>
              <w:jc w:val="right"/>
              <w:rPr>
                <w:sz w:val="22"/>
                <w:szCs w:val="22"/>
              </w:rPr>
            </w:pPr>
            <w:r w:rsidRPr="00CD53B8">
              <w:rPr>
                <w:color w:val="000000"/>
                <w:sz w:val="22"/>
                <w:szCs w:val="22"/>
              </w:rPr>
              <w:t xml:space="preserve">Cephidae </w:t>
            </w:r>
            <w:r w:rsidRPr="00CD53B8">
              <w:rPr>
                <w:bCs/>
                <w:i/>
                <w:color w:val="000000" w:themeColor="text1"/>
                <w:sz w:val="22"/>
                <w:szCs w:val="22"/>
              </w:rPr>
              <w:t>*</w:t>
            </w:r>
          </w:p>
        </w:tc>
        <w:tc>
          <w:tcPr>
            <w:tcW w:w="3567" w:type="dxa"/>
            <w:shd w:val="clear" w:color="auto" w:fill="auto"/>
            <w:noWrap/>
            <w:vAlign w:val="bottom"/>
            <w:hideMark/>
          </w:tcPr>
          <w:p w14:paraId="68D54443" w14:textId="77777777" w:rsidR="00551F6A" w:rsidRPr="00CD53B8" w:rsidRDefault="00551F6A" w:rsidP="00551F6A">
            <w:pPr>
              <w:rPr>
                <w:color w:val="000000"/>
                <w:sz w:val="22"/>
                <w:szCs w:val="22"/>
              </w:rPr>
            </w:pPr>
          </w:p>
        </w:tc>
        <w:tc>
          <w:tcPr>
            <w:tcW w:w="933" w:type="dxa"/>
            <w:shd w:val="clear" w:color="auto" w:fill="auto"/>
            <w:noWrap/>
            <w:vAlign w:val="bottom"/>
            <w:hideMark/>
          </w:tcPr>
          <w:p w14:paraId="58A89F72"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7F9C1D6" w14:textId="77777777" w:rsidR="00551F6A" w:rsidRPr="00CD53B8" w:rsidRDefault="00551F6A" w:rsidP="00551F6A">
            <w:pPr>
              <w:jc w:val="right"/>
              <w:rPr>
                <w:color w:val="000000"/>
                <w:sz w:val="22"/>
                <w:szCs w:val="22"/>
              </w:rPr>
            </w:pPr>
          </w:p>
        </w:tc>
        <w:tc>
          <w:tcPr>
            <w:tcW w:w="799" w:type="dxa"/>
            <w:vAlign w:val="bottom"/>
          </w:tcPr>
          <w:p w14:paraId="238E1E63" w14:textId="77777777" w:rsidR="00551F6A" w:rsidRPr="00CD53B8" w:rsidRDefault="00551F6A" w:rsidP="00551F6A">
            <w:pPr>
              <w:jc w:val="right"/>
              <w:rPr>
                <w:color w:val="000000"/>
                <w:sz w:val="22"/>
                <w:szCs w:val="22"/>
              </w:rPr>
            </w:pPr>
          </w:p>
        </w:tc>
        <w:tc>
          <w:tcPr>
            <w:tcW w:w="1091" w:type="dxa"/>
            <w:vAlign w:val="bottom"/>
          </w:tcPr>
          <w:p w14:paraId="1E30882B" w14:textId="77777777" w:rsidR="00551F6A" w:rsidRPr="00CD53B8" w:rsidRDefault="00551F6A" w:rsidP="00551F6A">
            <w:pPr>
              <w:jc w:val="right"/>
              <w:rPr>
                <w:color w:val="000000"/>
                <w:sz w:val="22"/>
                <w:szCs w:val="22"/>
              </w:rPr>
            </w:pPr>
          </w:p>
        </w:tc>
        <w:tc>
          <w:tcPr>
            <w:tcW w:w="810" w:type="dxa"/>
            <w:vAlign w:val="bottom"/>
          </w:tcPr>
          <w:p w14:paraId="46E4A90C" w14:textId="77777777" w:rsidR="00551F6A" w:rsidRPr="00CD53B8" w:rsidRDefault="00551F6A" w:rsidP="00551F6A">
            <w:pPr>
              <w:jc w:val="right"/>
              <w:rPr>
                <w:color w:val="000000"/>
                <w:sz w:val="22"/>
                <w:szCs w:val="22"/>
              </w:rPr>
            </w:pPr>
          </w:p>
        </w:tc>
        <w:tc>
          <w:tcPr>
            <w:tcW w:w="1080" w:type="dxa"/>
            <w:shd w:val="clear" w:color="auto" w:fill="auto"/>
            <w:vAlign w:val="bottom"/>
          </w:tcPr>
          <w:p w14:paraId="4D35F984" w14:textId="77777777" w:rsidR="00551F6A" w:rsidRPr="00CD53B8" w:rsidRDefault="00551F6A" w:rsidP="00551F6A">
            <w:pPr>
              <w:jc w:val="right"/>
              <w:rPr>
                <w:color w:val="000000"/>
                <w:sz w:val="22"/>
                <w:szCs w:val="22"/>
              </w:rPr>
            </w:pPr>
          </w:p>
        </w:tc>
        <w:tc>
          <w:tcPr>
            <w:tcW w:w="720" w:type="dxa"/>
            <w:shd w:val="clear" w:color="auto" w:fill="auto"/>
            <w:vAlign w:val="bottom"/>
          </w:tcPr>
          <w:p w14:paraId="2AB213B9" w14:textId="77777777" w:rsidR="00551F6A" w:rsidRPr="00CD53B8" w:rsidRDefault="00551F6A" w:rsidP="00551F6A">
            <w:pPr>
              <w:jc w:val="right"/>
              <w:rPr>
                <w:color w:val="000000"/>
                <w:sz w:val="22"/>
                <w:szCs w:val="22"/>
              </w:rPr>
            </w:pPr>
          </w:p>
        </w:tc>
        <w:tc>
          <w:tcPr>
            <w:tcW w:w="1080" w:type="dxa"/>
            <w:shd w:val="clear" w:color="auto" w:fill="auto"/>
            <w:vAlign w:val="bottom"/>
          </w:tcPr>
          <w:p w14:paraId="0CAB60B9" w14:textId="77777777" w:rsidR="00551F6A" w:rsidRPr="00CD53B8" w:rsidRDefault="00551F6A" w:rsidP="00551F6A">
            <w:pPr>
              <w:jc w:val="right"/>
              <w:rPr>
                <w:color w:val="000000"/>
                <w:sz w:val="22"/>
                <w:szCs w:val="22"/>
              </w:rPr>
            </w:pPr>
          </w:p>
        </w:tc>
      </w:tr>
      <w:tr w:rsidR="00551F6A" w:rsidRPr="00CD53B8" w14:paraId="368197AC" w14:textId="77777777" w:rsidTr="000A19AC">
        <w:trPr>
          <w:trHeight w:val="20"/>
        </w:trPr>
        <w:tc>
          <w:tcPr>
            <w:tcW w:w="1260" w:type="dxa"/>
            <w:shd w:val="clear" w:color="auto" w:fill="auto"/>
            <w:noWrap/>
            <w:vAlign w:val="bottom"/>
          </w:tcPr>
          <w:p w14:paraId="138E6D41" w14:textId="77777777" w:rsidR="00551F6A" w:rsidRPr="00CD53B8" w:rsidRDefault="00551F6A" w:rsidP="00551F6A">
            <w:pPr>
              <w:rPr>
                <w:sz w:val="22"/>
                <w:szCs w:val="22"/>
              </w:rPr>
            </w:pPr>
          </w:p>
        </w:tc>
        <w:tc>
          <w:tcPr>
            <w:tcW w:w="2070" w:type="dxa"/>
            <w:shd w:val="clear" w:color="auto" w:fill="auto"/>
            <w:vAlign w:val="bottom"/>
          </w:tcPr>
          <w:p w14:paraId="5A02194C" w14:textId="77777777" w:rsidR="00551F6A" w:rsidRPr="00CD53B8" w:rsidRDefault="00551F6A" w:rsidP="00551F6A">
            <w:pPr>
              <w:jc w:val="right"/>
              <w:rPr>
                <w:color w:val="000000"/>
                <w:sz w:val="22"/>
                <w:szCs w:val="22"/>
              </w:rPr>
            </w:pPr>
            <w:r w:rsidRPr="00CD53B8">
              <w:rPr>
                <w:color w:val="000000"/>
                <w:sz w:val="22"/>
                <w:szCs w:val="22"/>
              </w:rPr>
              <w:t>Chalcididae</w:t>
            </w:r>
            <w:r w:rsidRPr="00CD53B8">
              <w:rPr>
                <w:color w:val="222222"/>
                <w:sz w:val="22"/>
                <w:szCs w:val="22"/>
                <w:shd w:val="clear" w:color="auto" w:fill="FFFFFF"/>
              </w:rPr>
              <w:t>†</w:t>
            </w:r>
          </w:p>
        </w:tc>
        <w:tc>
          <w:tcPr>
            <w:tcW w:w="3567" w:type="dxa"/>
            <w:shd w:val="clear" w:color="auto" w:fill="auto"/>
            <w:noWrap/>
            <w:vAlign w:val="bottom"/>
          </w:tcPr>
          <w:p w14:paraId="1D916BC7" w14:textId="77777777" w:rsidR="00551F6A" w:rsidRPr="00CD53B8" w:rsidRDefault="00551F6A" w:rsidP="00551F6A">
            <w:pPr>
              <w:rPr>
                <w:color w:val="000000"/>
                <w:sz w:val="22"/>
                <w:szCs w:val="22"/>
              </w:rPr>
            </w:pPr>
          </w:p>
        </w:tc>
        <w:tc>
          <w:tcPr>
            <w:tcW w:w="933" w:type="dxa"/>
            <w:shd w:val="clear" w:color="auto" w:fill="auto"/>
            <w:noWrap/>
            <w:vAlign w:val="bottom"/>
          </w:tcPr>
          <w:p w14:paraId="6EE06BBC"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3291FF36" w14:textId="77777777" w:rsidR="00551F6A" w:rsidRPr="00CD53B8" w:rsidRDefault="00551F6A" w:rsidP="00551F6A">
            <w:pPr>
              <w:jc w:val="right"/>
              <w:rPr>
                <w:color w:val="000000"/>
                <w:sz w:val="22"/>
                <w:szCs w:val="22"/>
              </w:rPr>
            </w:pPr>
          </w:p>
        </w:tc>
        <w:tc>
          <w:tcPr>
            <w:tcW w:w="799" w:type="dxa"/>
            <w:vAlign w:val="bottom"/>
          </w:tcPr>
          <w:p w14:paraId="25F89475"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C641E2D" w14:textId="77777777" w:rsidR="00551F6A" w:rsidRPr="00CD53B8" w:rsidRDefault="00551F6A" w:rsidP="00551F6A">
            <w:pPr>
              <w:jc w:val="right"/>
              <w:rPr>
                <w:color w:val="000000"/>
                <w:sz w:val="22"/>
                <w:szCs w:val="22"/>
              </w:rPr>
            </w:pPr>
          </w:p>
        </w:tc>
        <w:tc>
          <w:tcPr>
            <w:tcW w:w="810" w:type="dxa"/>
            <w:vAlign w:val="bottom"/>
          </w:tcPr>
          <w:p w14:paraId="37E67DBD" w14:textId="77777777" w:rsidR="00551F6A" w:rsidRPr="00CD53B8" w:rsidRDefault="00551F6A" w:rsidP="00551F6A">
            <w:pPr>
              <w:jc w:val="right"/>
              <w:rPr>
                <w:color w:val="000000"/>
                <w:sz w:val="22"/>
                <w:szCs w:val="22"/>
              </w:rPr>
            </w:pPr>
          </w:p>
        </w:tc>
        <w:tc>
          <w:tcPr>
            <w:tcW w:w="1080" w:type="dxa"/>
            <w:shd w:val="clear" w:color="auto" w:fill="auto"/>
            <w:vAlign w:val="bottom"/>
          </w:tcPr>
          <w:p w14:paraId="207289E3" w14:textId="77777777" w:rsidR="00551F6A" w:rsidRPr="00CD53B8" w:rsidRDefault="00551F6A" w:rsidP="00551F6A">
            <w:pPr>
              <w:jc w:val="right"/>
              <w:rPr>
                <w:color w:val="000000"/>
                <w:sz w:val="22"/>
                <w:szCs w:val="22"/>
              </w:rPr>
            </w:pPr>
          </w:p>
        </w:tc>
        <w:tc>
          <w:tcPr>
            <w:tcW w:w="720" w:type="dxa"/>
            <w:shd w:val="clear" w:color="auto" w:fill="auto"/>
            <w:vAlign w:val="bottom"/>
          </w:tcPr>
          <w:p w14:paraId="65209537" w14:textId="77777777" w:rsidR="00551F6A" w:rsidRPr="00CD53B8" w:rsidRDefault="00551F6A" w:rsidP="00551F6A">
            <w:pPr>
              <w:jc w:val="right"/>
              <w:rPr>
                <w:color w:val="000000"/>
                <w:sz w:val="22"/>
                <w:szCs w:val="22"/>
              </w:rPr>
            </w:pPr>
          </w:p>
        </w:tc>
        <w:tc>
          <w:tcPr>
            <w:tcW w:w="1080" w:type="dxa"/>
            <w:shd w:val="clear" w:color="auto" w:fill="auto"/>
            <w:vAlign w:val="bottom"/>
          </w:tcPr>
          <w:p w14:paraId="2E095153" w14:textId="77777777" w:rsidR="00551F6A" w:rsidRPr="00CD53B8" w:rsidRDefault="00551F6A" w:rsidP="00551F6A">
            <w:pPr>
              <w:jc w:val="right"/>
              <w:rPr>
                <w:color w:val="000000"/>
                <w:sz w:val="22"/>
                <w:szCs w:val="22"/>
              </w:rPr>
            </w:pPr>
          </w:p>
        </w:tc>
      </w:tr>
      <w:tr w:rsidR="00551F6A" w:rsidRPr="00CD53B8" w14:paraId="4C41A206" w14:textId="77777777" w:rsidTr="000A19AC">
        <w:trPr>
          <w:trHeight w:val="20"/>
        </w:trPr>
        <w:tc>
          <w:tcPr>
            <w:tcW w:w="1260" w:type="dxa"/>
            <w:shd w:val="clear" w:color="auto" w:fill="auto"/>
            <w:noWrap/>
            <w:vAlign w:val="bottom"/>
            <w:hideMark/>
          </w:tcPr>
          <w:p w14:paraId="24A47601" w14:textId="77777777" w:rsidR="00551F6A" w:rsidRPr="00CD53B8" w:rsidRDefault="00551F6A" w:rsidP="00551F6A">
            <w:pPr>
              <w:rPr>
                <w:sz w:val="22"/>
                <w:szCs w:val="22"/>
              </w:rPr>
            </w:pPr>
          </w:p>
        </w:tc>
        <w:tc>
          <w:tcPr>
            <w:tcW w:w="2070" w:type="dxa"/>
            <w:shd w:val="clear" w:color="auto" w:fill="auto"/>
            <w:vAlign w:val="bottom"/>
            <w:hideMark/>
          </w:tcPr>
          <w:p w14:paraId="544FDA01" w14:textId="77777777" w:rsidR="00551F6A" w:rsidRPr="00CD53B8" w:rsidRDefault="00551F6A" w:rsidP="00551F6A">
            <w:pPr>
              <w:jc w:val="right"/>
              <w:rPr>
                <w:sz w:val="22"/>
                <w:szCs w:val="22"/>
              </w:rPr>
            </w:pPr>
            <w:r w:rsidRPr="00CD53B8">
              <w:rPr>
                <w:color w:val="000000"/>
                <w:sz w:val="22"/>
                <w:szCs w:val="22"/>
              </w:rPr>
              <w:t xml:space="preserve">Chalcidoidea </w:t>
            </w:r>
            <w:r w:rsidRPr="00CD53B8">
              <w:rPr>
                <w:color w:val="222222"/>
                <w:sz w:val="22"/>
                <w:szCs w:val="22"/>
                <w:shd w:val="clear" w:color="auto" w:fill="FFFFFF"/>
              </w:rPr>
              <w:t>†</w:t>
            </w:r>
          </w:p>
        </w:tc>
        <w:tc>
          <w:tcPr>
            <w:tcW w:w="3567" w:type="dxa"/>
            <w:shd w:val="clear" w:color="auto" w:fill="auto"/>
            <w:noWrap/>
            <w:vAlign w:val="bottom"/>
            <w:hideMark/>
          </w:tcPr>
          <w:p w14:paraId="166B49CF" w14:textId="77777777" w:rsidR="00551F6A" w:rsidRPr="00CD53B8" w:rsidRDefault="00551F6A" w:rsidP="00551F6A">
            <w:pPr>
              <w:rPr>
                <w:color w:val="000000"/>
                <w:sz w:val="22"/>
                <w:szCs w:val="22"/>
              </w:rPr>
            </w:pPr>
          </w:p>
        </w:tc>
        <w:tc>
          <w:tcPr>
            <w:tcW w:w="933" w:type="dxa"/>
            <w:shd w:val="clear" w:color="auto" w:fill="auto"/>
            <w:noWrap/>
            <w:vAlign w:val="bottom"/>
            <w:hideMark/>
          </w:tcPr>
          <w:p w14:paraId="2CFB3DD4"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3D7FA743" w14:textId="77777777" w:rsidR="00551F6A" w:rsidRPr="00CD53B8" w:rsidRDefault="00551F6A" w:rsidP="00551F6A">
            <w:pPr>
              <w:jc w:val="right"/>
              <w:rPr>
                <w:color w:val="000000"/>
                <w:sz w:val="22"/>
                <w:szCs w:val="22"/>
              </w:rPr>
            </w:pPr>
          </w:p>
        </w:tc>
        <w:tc>
          <w:tcPr>
            <w:tcW w:w="799" w:type="dxa"/>
            <w:vAlign w:val="bottom"/>
          </w:tcPr>
          <w:p w14:paraId="6540867C"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77743862" w14:textId="77777777" w:rsidR="00551F6A" w:rsidRPr="00CD53B8" w:rsidRDefault="00551F6A" w:rsidP="00551F6A">
            <w:pPr>
              <w:jc w:val="right"/>
              <w:rPr>
                <w:color w:val="000000"/>
                <w:sz w:val="22"/>
                <w:szCs w:val="22"/>
              </w:rPr>
            </w:pPr>
          </w:p>
        </w:tc>
        <w:tc>
          <w:tcPr>
            <w:tcW w:w="810" w:type="dxa"/>
            <w:vAlign w:val="bottom"/>
          </w:tcPr>
          <w:p w14:paraId="40A3F2AD" w14:textId="77777777" w:rsidR="00551F6A" w:rsidRPr="00CD53B8" w:rsidRDefault="00551F6A" w:rsidP="00551F6A">
            <w:pPr>
              <w:jc w:val="right"/>
              <w:rPr>
                <w:color w:val="000000"/>
                <w:sz w:val="22"/>
                <w:szCs w:val="22"/>
              </w:rPr>
            </w:pPr>
          </w:p>
        </w:tc>
        <w:tc>
          <w:tcPr>
            <w:tcW w:w="1080" w:type="dxa"/>
            <w:shd w:val="clear" w:color="auto" w:fill="auto"/>
            <w:vAlign w:val="bottom"/>
          </w:tcPr>
          <w:p w14:paraId="6CA1A00D" w14:textId="77777777" w:rsidR="00551F6A" w:rsidRPr="00CD53B8" w:rsidRDefault="00551F6A" w:rsidP="00551F6A">
            <w:pPr>
              <w:jc w:val="right"/>
              <w:rPr>
                <w:color w:val="000000"/>
                <w:sz w:val="22"/>
                <w:szCs w:val="22"/>
              </w:rPr>
            </w:pPr>
          </w:p>
        </w:tc>
        <w:tc>
          <w:tcPr>
            <w:tcW w:w="720" w:type="dxa"/>
            <w:shd w:val="clear" w:color="auto" w:fill="auto"/>
            <w:vAlign w:val="bottom"/>
          </w:tcPr>
          <w:p w14:paraId="0F85FE53" w14:textId="77777777" w:rsidR="00551F6A" w:rsidRPr="00CD53B8" w:rsidRDefault="00551F6A" w:rsidP="00551F6A">
            <w:pPr>
              <w:jc w:val="right"/>
              <w:rPr>
                <w:color w:val="000000"/>
                <w:sz w:val="22"/>
                <w:szCs w:val="22"/>
              </w:rPr>
            </w:pPr>
          </w:p>
        </w:tc>
        <w:tc>
          <w:tcPr>
            <w:tcW w:w="1080" w:type="dxa"/>
            <w:shd w:val="clear" w:color="auto" w:fill="auto"/>
            <w:vAlign w:val="bottom"/>
          </w:tcPr>
          <w:p w14:paraId="227A6356" w14:textId="77777777" w:rsidR="00551F6A" w:rsidRPr="00CD53B8" w:rsidRDefault="00551F6A" w:rsidP="00551F6A">
            <w:pPr>
              <w:jc w:val="right"/>
              <w:rPr>
                <w:color w:val="000000"/>
                <w:sz w:val="22"/>
                <w:szCs w:val="22"/>
              </w:rPr>
            </w:pPr>
          </w:p>
        </w:tc>
      </w:tr>
      <w:tr w:rsidR="00551F6A" w:rsidRPr="00CD53B8" w14:paraId="15EC0E66" w14:textId="77777777" w:rsidTr="000A19AC">
        <w:trPr>
          <w:trHeight w:val="20"/>
        </w:trPr>
        <w:tc>
          <w:tcPr>
            <w:tcW w:w="1260" w:type="dxa"/>
            <w:shd w:val="clear" w:color="auto" w:fill="auto"/>
            <w:noWrap/>
            <w:vAlign w:val="bottom"/>
            <w:hideMark/>
          </w:tcPr>
          <w:p w14:paraId="0CF19A79" w14:textId="77777777" w:rsidR="00551F6A" w:rsidRPr="00CD53B8" w:rsidRDefault="00551F6A" w:rsidP="00551F6A">
            <w:pPr>
              <w:rPr>
                <w:sz w:val="22"/>
                <w:szCs w:val="22"/>
              </w:rPr>
            </w:pPr>
          </w:p>
        </w:tc>
        <w:tc>
          <w:tcPr>
            <w:tcW w:w="2070" w:type="dxa"/>
            <w:shd w:val="clear" w:color="auto" w:fill="auto"/>
            <w:vAlign w:val="bottom"/>
            <w:hideMark/>
          </w:tcPr>
          <w:p w14:paraId="2BBFC2B7" w14:textId="77777777" w:rsidR="00551F6A" w:rsidRPr="00CD53B8" w:rsidRDefault="00551F6A" w:rsidP="00551F6A">
            <w:pPr>
              <w:jc w:val="right"/>
              <w:rPr>
                <w:sz w:val="22"/>
                <w:szCs w:val="22"/>
              </w:rPr>
            </w:pPr>
            <w:r w:rsidRPr="00CD53B8">
              <w:rPr>
                <w:color w:val="000000"/>
                <w:sz w:val="22"/>
                <w:szCs w:val="22"/>
              </w:rPr>
              <w:t>Cynipidae</w:t>
            </w:r>
            <w:r w:rsidRPr="00CD53B8">
              <w:rPr>
                <w:bCs/>
                <w:i/>
                <w:color w:val="000000" w:themeColor="text1"/>
                <w:sz w:val="22"/>
                <w:szCs w:val="22"/>
              </w:rPr>
              <w:t>*</w:t>
            </w:r>
          </w:p>
        </w:tc>
        <w:tc>
          <w:tcPr>
            <w:tcW w:w="3567" w:type="dxa"/>
            <w:shd w:val="clear" w:color="auto" w:fill="auto"/>
            <w:noWrap/>
            <w:vAlign w:val="bottom"/>
            <w:hideMark/>
          </w:tcPr>
          <w:p w14:paraId="769DA724" w14:textId="77777777" w:rsidR="00551F6A" w:rsidRPr="00CD53B8" w:rsidRDefault="00551F6A" w:rsidP="00551F6A">
            <w:pPr>
              <w:rPr>
                <w:color w:val="000000"/>
                <w:sz w:val="22"/>
                <w:szCs w:val="22"/>
              </w:rPr>
            </w:pPr>
          </w:p>
        </w:tc>
        <w:tc>
          <w:tcPr>
            <w:tcW w:w="933" w:type="dxa"/>
            <w:shd w:val="clear" w:color="auto" w:fill="auto"/>
            <w:noWrap/>
            <w:vAlign w:val="bottom"/>
            <w:hideMark/>
          </w:tcPr>
          <w:p w14:paraId="192206E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9701C25" w14:textId="77777777" w:rsidR="00551F6A" w:rsidRPr="00CD53B8" w:rsidRDefault="00551F6A" w:rsidP="00551F6A">
            <w:pPr>
              <w:jc w:val="right"/>
              <w:rPr>
                <w:color w:val="000000"/>
                <w:sz w:val="22"/>
                <w:szCs w:val="22"/>
              </w:rPr>
            </w:pPr>
          </w:p>
        </w:tc>
        <w:tc>
          <w:tcPr>
            <w:tcW w:w="799" w:type="dxa"/>
            <w:vAlign w:val="bottom"/>
          </w:tcPr>
          <w:p w14:paraId="6CF488D0" w14:textId="77777777" w:rsidR="00551F6A" w:rsidRPr="00CD53B8" w:rsidRDefault="00551F6A" w:rsidP="00551F6A">
            <w:pPr>
              <w:jc w:val="right"/>
              <w:rPr>
                <w:color w:val="000000"/>
                <w:sz w:val="22"/>
                <w:szCs w:val="22"/>
              </w:rPr>
            </w:pPr>
          </w:p>
        </w:tc>
        <w:tc>
          <w:tcPr>
            <w:tcW w:w="1091" w:type="dxa"/>
            <w:vAlign w:val="bottom"/>
          </w:tcPr>
          <w:p w14:paraId="7C317770" w14:textId="77777777" w:rsidR="00551F6A" w:rsidRPr="00CD53B8" w:rsidRDefault="00551F6A" w:rsidP="00551F6A">
            <w:pPr>
              <w:jc w:val="right"/>
              <w:rPr>
                <w:color w:val="000000"/>
                <w:sz w:val="22"/>
                <w:szCs w:val="22"/>
              </w:rPr>
            </w:pPr>
          </w:p>
        </w:tc>
        <w:tc>
          <w:tcPr>
            <w:tcW w:w="810" w:type="dxa"/>
            <w:vAlign w:val="bottom"/>
          </w:tcPr>
          <w:p w14:paraId="10C008D7" w14:textId="77777777" w:rsidR="00551F6A" w:rsidRPr="00CD53B8" w:rsidRDefault="00551F6A" w:rsidP="00551F6A">
            <w:pPr>
              <w:jc w:val="right"/>
              <w:rPr>
                <w:color w:val="000000"/>
                <w:sz w:val="22"/>
                <w:szCs w:val="22"/>
              </w:rPr>
            </w:pPr>
          </w:p>
        </w:tc>
        <w:tc>
          <w:tcPr>
            <w:tcW w:w="1080" w:type="dxa"/>
            <w:shd w:val="clear" w:color="auto" w:fill="auto"/>
            <w:vAlign w:val="bottom"/>
          </w:tcPr>
          <w:p w14:paraId="321FCB0A" w14:textId="77777777" w:rsidR="00551F6A" w:rsidRPr="00CD53B8" w:rsidRDefault="00551F6A" w:rsidP="00551F6A">
            <w:pPr>
              <w:jc w:val="right"/>
              <w:rPr>
                <w:color w:val="000000"/>
                <w:sz w:val="22"/>
                <w:szCs w:val="22"/>
              </w:rPr>
            </w:pPr>
          </w:p>
        </w:tc>
        <w:tc>
          <w:tcPr>
            <w:tcW w:w="720" w:type="dxa"/>
            <w:shd w:val="clear" w:color="auto" w:fill="auto"/>
            <w:vAlign w:val="bottom"/>
          </w:tcPr>
          <w:p w14:paraId="08BD1B8C" w14:textId="77777777" w:rsidR="00551F6A" w:rsidRPr="00CD53B8" w:rsidRDefault="00551F6A" w:rsidP="00551F6A">
            <w:pPr>
              <w:jc w:val="right"/>
              <w:rPr>
                <w:color w:val="000000"/>
                <w:sz w:val="22"/>
                <w:szCs w:val="22"/>
              </w:rPr>
            </w:pPr>
          </w:p>
        </w:tc>
        <w:tc>
          <w:tcPr>
            <w:tcW w:w="1080" w:type="dxa"/>
            <w:shd w:val="clear" w:color="auto" w:fill="auto"/>
            <w:vAlign w:val="bottom"/>
          </w:tcPr>
          <w:p w14:paraId="59D68653" w14:textId="77777777" w:rsidR="00551F6A" w:rsidRPr="00CD53B8" w:rsidRDefault="00551F6A" w:rsidP="00551F6A">
            <w:pPr>
              <w:jc w:val="right"/>
              <w:rPr>
                <w:color w:val="000000"/>
                <w:sz w:val="22"/>
                <w:szCs w:val="22"/>
              </w:rPr>
            </w:pPr>
          </w:p>
        </w:tc>
      </w:tr>
      <w:tr w:rsidR="00551F6A" w:rsidRPr="00CD53B8" w14:paraId="12607AF3" w14:textId="77777777" w:rsidTr="000A19AC">
        <w:trPr>
          <w:trHeight w:val="20"/>
        </w:trPr>
        <w:tc>
          <w:tcPr>
            <w:tcW w:w="1260" w:type="dxa"/>
            <w:shd w:val="clear" w:color="auto" w:fill="auto"/>
            <w:noWrap/>
            <w:vAlign w:val="bottom"/>
          </w:tcPr>
          <w:p w14:paraId="1BF11648" w14:textId="77777777" w:rsidR="00551F6A" w:rsidRPr="00CD53B8" w:rsidRDefault="00551F6A" w:rsidP="00551F6A">
            <w:pPr>
              <w:rPr>
                <w:sz w:val="22"/>
                <w:szCs w:val="22"/>
              </w:rPr>
            </w:pPr>
          </w:p>
        </w:tc>
        <w:tc>
          <w:tcPr>
            <w:tcW w:w="2070" w:type="dxa"/>
            <w:shd w:val="clear" w:color="auto" w:fill="auto"/>
            <w:vAlign w:val="bottom"/>
          </w:tcPr>
          <w:p w14:paraId="0AF0769E" w14:textId="77777777" w:rsidR="00551F6A" w:rsidRPr="00CD53B8" w:rsidRDefault="00551F6A" w:rsidP="00551F6A">
            <w:pPr>
              <w:jc w:val="right"/>
              <w:rPr>
                <w:color w:val="000000"/>
                <w:sz w:val="22"/>
                <w:szCs w:val="22"/>
              </w:rPr>
            </w:pPr>
            <w:r w:rsidRPr="00CD53B8">
              <w:rPr>
                <w:color w:val="000000"/>
                <w:sz w:val="22"/>
                <w:szCs w:val="22"/>
              </w:rPr>
              <w:t>Diapriidae†</w:t>
            </w:r>
          </w:p>
        </w:tc>
        <w:tc>
          <w:tcPr>
            <w:tcW w:w="3567" w:type="dxa"/>
            <w:shd w:val="clear" w:color="auto" w:fill="auto"/>
            <w:noWrap/>
            <w:vAlign w:val="bottom"/>
          </w:tcPr>
          <w:p w14:paraId="46033030" w14:textId="77777777" w:rsidR="00551F6A" w:rsidRPr="00CD53B8" w:rsidRDefault="00551F6A" w:rsidP="00551F6A">
            <w:pPr>
              <w:rPr>
                <w:color w:val="000000"/>
                <w:sz w:val="22"/>
                <w:szCs w:val="22"/>
              </w:rPr>
            </w:pPr>
          </w:p>
        </w:tc>
        <w:tc>
          <w:tcPr>
            <w:tcW w:w="933" w:type="dxa"/>
            <w:shd w:val="clear" w:color="auto" w:fill="auto"/>
            <w:noWrap/>
            <w:vAlign w:val="bottom"/>
          </w:tcPr>
          <w:p w14:paraId="035C8266"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F03382F" w14:textId="77777777" w:rsidR="00551F6A" w:rsidRPr="00CD53B8" w:rsidRDefault="00551F6A" w:rsidP="00551F6A">
            <w:pPr>
              <w:jc w:val="right"/>
              <w:rPr>
                <w:color w:val="000000"/>
                <w:sz w:val="22"/>
                <w:szCs w:val="22"/>
              </w:rPr>
            </w:pPr>
          </w:p>
        </w:tc>
        <w:tc>
          <w:tcPr>
            <w:tcW w:w="799" w:type="dxa"/>
            <w:vAlign w:val="bottom"/>
          </w:tcPr>
          <w:p w14:paraId="098F0E3D"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5021DF40" w14:textId="77777777" w:rsidR="00551F6A" w:rsidRPr="00CD53B8" w:rsidRDefault="00551F6A" w:rsidP="00551F6A">
            <w:pPr>
              <w:jc w:val="right"/>
              <w:rPr>
                <w:color w:val="000000"/>
                <w:sz w:val="22"/>
                <w:szCs w:val="22"/>
              </w:rPr>
            </w:pPr>
          </w:p>
        </w:tc>
        <w:tc>
          <w:tcPr>
            <w:tcW w:w="810" w:type="dxa"/>
            <w:vAlign w:val="bottom"/>
          </w:tcPr>
          <w:p w14:paraId="3E7E70B8" w14:textId="77777777" w:rsidR="00551F6A" w:rsidRPr="00CD53B8" w:rsidRDefault="00551F6A" w:rsidP="00551F6A">
            <w:pPr>
              <w:jc w:val="right"/>
              <w:rPr>
                <w:color w:val="000000"/>
                <w:sz w:val="22"/>
                <w:szCs w:val="22"/>
              </w:rPr>
            </w:pPr>
          </w:p>
        </w:tc>
        <w:tc>
          <w:tcPr>
            <w:tcW w:w="1080" w:type="dxa"/>
            <w:shd w:val="clear" w:color="auto" w:fill="auto"/>
            <w:vAlign w:val="bottom"/>
          </w:tcPr>
          <w:p w14:paraId="13B70DDA" w14:textId="77777777" w:rsidR="00551F6A" w:rsidRPr="00CD53B8" w:rsidRDefault="00551F6A" w:rsidP="00551F6A">
            <w:pPr>
              <w:jc w:val="right"/>
              <w:rPr>
                <w:color w:val="000000"/>
                <w:sz w:val="22"/>
                <w:szCs w:val="22"/>
              </w:rPr>
            </w:pPr>
          </w:p>
        </w:tc>
        <w:tc>
          <w:tcPr>
            <w:tcW w:w="720" w:type="dxa"/>
            <w:shd w:val="clear" w:color="auto" w:fill="auto"/>
            <w:vAlign w:val="bottom"/>
          </w:tcPr>
          <w:p w14:paraId="709B10DA" w14:textId="77777777" w:rsidR="00551F6A" w:rsidRPr="00CD53B8" w:rsidRDefault="00551F6A" w:rsidP="00551F6A">
            <w:pPr>
              <w:jc w:val="right"/>
              <w:rPr>
                <w:color w:val="000000"/>
                <w:sz w:val="22"/>
                <w:szCs w:val="22"/>
              </w:rPr>
            </w:pPr>
          </w:p>
        </w:tc>
        <w:tc>
          <w:tcPr>
            <w:tcW w:w="1080" w:type="dxa"/>
            <w:shd w:val="clear" w:color="auto" w:fill="auto"/>
            <w:vAlign w:val="bottom"/>
          </w:tcPr>
          <w:p w14:paraId="07E25EEE" w14:textId="77777777" w:rsidR="00551F6A" w:rsidRPr="00CD53B8" w:rsidRDefault="00551F6A" w:rsidP="00551F6A">
            <w:pPr>
              <w:jc w:val="right"/>
              <w:rPr>
                <w:color w:val="000000"/>
                <w:sz w:val="22"/>
                <w:szCs w:val="22"/>
              </w:rPr>
            </w:pPr>
          </w:p>
        </w:tc>
      </w:tr>
      <w:tr w:rsidR="00551F6A" w:rsidRPr="00CD53B8" w14:paraId="739C8115" w14:textId="77777777" w:rsidTr="000A19AC">
        <w:trPr>
          <w:trHeight w:val="20"/>
        </w:trPr>
        <w:tc>
          <w:tcPr>
            <w:tcW w:w="1260" w:type="dxa"/>
            <w:shd w:val="clear" w:color="auto" w:fill="auto"/>
            <w:noWrap/>
            <w:vAlign w:val="bottom"/>
            <w:hideMark/>
          </w:tcPr>
          <w:p w14:paraId="1A596F62" w14:textId="77777777" w:rsidR="00551F6A" w:rsidRPr="00CD53B8" w:rsidRDefault="00551F6A" w:rsidP="00551F6A">
            <w:pPr>
              <w:rPr>
                <w:sz w:val="22"/>
                <w:szCs w:val="22"/>
              </w:rPr>
            </w:pPr>
          </w:p>
        </w:tc>
        <w:tc>
          <w:tcPr>
            <w:tcW w:w="2070" w:type="dxa"/>
            <w:shd w:val="clear" w:color="auto" w:fill="auto"/>
            <w:vAlign w:val="bottom"/>
            <w:hideMark/>
          </w:tcPr>
          <w:p w14:paraId="7412B16E" w14:textId="77777777" w:rsidR="00551F6A" w:rsidRPr="00CD53B8" w:rsidRDefault="00551F6A" w:rsidP="00551F6A">
            <w:pPr>
              <w:jc w:val="right"/>
              <w:rPr>
                <w:sz w:val="22"/>
                <w:szCs w:val="22"/>
              </w:rPr>
            </w:pPr>
            <w:r w:rsidRPr="00CD53B8">
              <w:rPr>
                <w:color w:val="000000"/>
                <w:sz w:val="22"/>
                <w:szCs w:val="22"/>
              </w:rPr>
              <w:t xml:space="preserve">Encyrtidae </w:t>
            </w:r>
            <w:r w:rsidRPr="00CD53B8">
              <w:rPr>
                <w:color w:val="222222"/>
                <w:sz w:val="22"/>
                <w:szCs w:val="22"/>
                <w:shd w:val="clear" w:color="auto" w:fill="FFFFFF"/>
              </w:rPr>
              <w:t>†</w:t>
            </w:r>
          </w:p>
        </w:tc>
        <w:tc>
          <w:tcPr>
            <w:tcW w:w="3567" w:type="dxa"/>
            <w:shd w:val="clear" w:color="auto" w:fill="auto"/>
            <w:noWrap/>
            <w:vAlign w:val="bottom"/>
            <w:hideMark/>
          </w:tcPr>
          <w:p w14:paraId="0C2DB6F6" w14:textId="77777777" w:rsidR="00551F6A" w:rsidRPr="00CD53B8" w:rsidRDefault="00551F6A" w:rsidP="00551F6A">
            <w:pPr>
              <w:rPr>
                <w:color w:val="000000"/>
                <w:sz w:val="22"/>
                <w:szCs w:val="22"/>
              </w:rPr>
            </w:pPr>
          </w:p>
        </w:tc>
        <w:tc>
          <w:tcPr>
            <w:tcW w:w="933" w:type="dxa"/>
            <w:shd w:val="clear" w:color="auto" w:fill="auto"/>
            <w:noWrap/>
            <w:vAlign w:val="bottom"/>
            <w:hideMark/>
          </w:tcPr>
          <w:p w14:paraId="50D0A15B"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6ECAFD6B" w14:textId="77777777" w:rsidR="00551F6A" w:rsidRPr="00CD53B8" w:rsidRDefault="00551F6A" w:rsidP="00551F6A">
            <w:pPr>
              <w:jc w:val="right"/>
              <w:rPr>
                <w:color w:val="000000"/>
                <w:sz w:val="22"/>
                <w:szCs w:val="22"/>
              </w:rPr>
            </w:pPr>
          </w:p>
        </w:tc>
        <w:tc>
          <w:tcPr>
            <w:tcW w:w="799" w:type="dxa"/>
            <w:vAlign w:val="bottom"/>
          </w:tcPr>
          <w:p w14:paraId="7C68D825" w14:textId="77777777" w:rsidR="00551F6A" w:rsidRPr="00CD53B8" w:rsidRDefault="00551F6A" w:rsidP="00551F6A">
            <w:pPr>
              <w:jc w:val="right"/>
              <w:rPr>
                <w:color w:val="000000"/>
                <w:sz w:val="22"/>
                <w:szCs w:val="22"/>
              </w:rPr>
            </w:pPr>
            <w:r w:rsidRPr="00CD53B8">
              <w:rPr>
                <w:color w:val="000000"/>
                <w:sz w:val="22"/>
                <w:szCs w:val="22"/>
              </w:rPr>
              <w:t>5</w:t>
            </w:r>
          </w:p>
        </w:tc>
        <w:tc>
          <w:tcPr>
            <w:tcW w:w="1091" w:type="dxa"/>
            <w:vAlign w:val="bottom"/>
          </w:tcPr>
          <w:p w14:paraId="5D390165" w14:textId="77777777" w:rsidR="00551F6A" w:rsidRPr="00CD53B8" w:rsidRDefault="00551F6A" w:rsidP="00551F6A">
            <w:pPr>
              <w:jc w:val="right"/>
              <w:rPr>
                <w:color w:val="000000"/>
                <w:sz w:val="22"/>
                <w:szCs w:val="22"/>
              </w:rPr>
            </w:pPr>
          </w:p>
        </w:tc>
        <w:tc>
          <w:tcPr>
            <w:tcW w:w="810" w:type="dxa"/>
            <w:vAlign w:val="bottom"/>
          </w:tcPr>
          <w:p w14:paraId="6EF76691" w14:textId="77777777" w:rsidR="00551F6A" w:rsidRPr="00CD53B8" w:rsidRDefault="00551F6A" w:rsidP="00551F6A">
            <w:pPr>
              <w:jc w:val="right"/>
              <w:rPr>
                <w:color w:val="000000"/>
                <w:sz w:val="22"/>
                <w:szCs w:val="22"/>
              </w:rPr>
            </w:pPr>
          </w:p>
        </w:tc>
        <w:tc>
          <w:tcPr>
            <w:tcW w:w="1080" w:type="dxa"/>
            <w:shd w:val="clear" w:color="auto" w:fill="auto"/>
            <w:vAlign w:val="bottom"/>
          </w:tcPr>
          <w:p w14:paraId="2426B194" w14:textId="77777777" w:rsidR="00551F6A" w:rsidRPr="00CD53B8" w:rsidRDefault="00551F6A" w:rsidP="00551F6A">
            <w:pPr>
              <w:jc w:val="right"/>
              <w:rPr>
                <w:color w:val="000000"/>
                <w:sz w:val="22"/>
                <w:szCs w:val="22"/>
              </w:rPr>
            </w:pPr>
          </w:p>
        </w:tc>
        <w:tc>
          <w:tcPr>
            <w:tcW w:w="720" w:type="dxa"/>
            <w:shd w:val="clear" w:color="auto" w:fill="auto"/>
            <w:vAlign w:val="bottom"/>
          </w:tcPr>
          <w:p w14:paraId="7B7739A1" w14:textId="77777777" w:rsidR="00551F6A" w:rsidRPr="00CD53B8" w:rsidRDefault="00551F6A" w:rsidP="00551F6A">
            <w:pPr>
              <w:jc w:val="right"/>
              <w:rPr>
                <w:color w:val="000000"/>
                <w:sz w:val="22"/>
                <w:szCs w:val="22"/>
              </w:rPr>
            </w:pPr>
          </w:p>
        </w:tc>
        <w:tc>
          <w:tcPr>
            <w:tcW w:w="1080" w:type="dxa"/>
            <w:shd w:val="clear" w:color="auto" w:fill="auto"/>
            <w:vAlign w:val="bottom"/>
          </w:tcPr>
          <w:p w14:paraId="27EABE8A" w14:textId="77777777" w:rsidR="00551F6A" w:rsidRPr="00CD53B8" w:rsidRDefault="00551F6A" w:rsidP="00551F6A">
            <w:pPr>
              <w:jc w:val="right"/>
              <w:rPr>
                <w:color w:val="000000"/>
                <w:sz w:val="22"/>
                <w:szCs w:val="22"/>
              </w:rPr>
            </w:pPr>
          </w:p>
        </w:tc>
      </w:tr>
      <w:tr w:rsidR="00551F6A" w:rsidRPr="00CD53B8" w14:paraId="0A366D22" w14:textId="77777777" w:rsidTr="000A19AC">
        <w:trPr>
          <w:trHeight w:val="20"/>
        </w:trPr>
        <w:tc>
          <w:tcPr>
            <w:tcW w:w="1260" w:type="dxa"/>
            <w:shd w:val="clear" w:color="auto" w:fill="auto"/>
            <w:noWrap/>
            <w:vAlign w:val="bottom"/>
            <w:hideMark/>
          </w:tcPr>
          <w:p w14:paraId="5610F15F" w14:textId="77777777" w:rsidR="00551F6A" w:rsidRPr="00CD53B8" w:rsidRDefault="00551F6A" w:rsidP="00551F6A">
            <w:pPr>
              <w:rPr>
                <w:sz w:val="22"/>
                <w:szCs w:val="22"/>
              </w:rPr>
            </w:pPr>
          </w:p>
        </w:tc>
        <w:tc>
          <w:tcPr>
            <w:tcW w:w="2070" w:type="dxa"/>
            <w:shd w:val="clear" w:color="auto" w:fill="auto"/>
            <w:vAlign w:val="bottom"/>
            <w:hideMark/>
          </w:tcPr>
          <w:p w14:paraId="6308B555" w14:textId="77777777" w:rsidR="00551F6A" w:rsidRPr="00CD53B8" w:rsidRDefault="00551F6A" w:rsidP="00551F6A">
            <w:pPr>
              <w:jc w:val="right"/>
              <w:rPr>
                <w:sz w:val="22"/>
                <w:szCs w:val="22"/>
              </w:rPr>
            </w:pPr>
            <w:r w:rsidRPr="00CD53B8">
              <w:rPr>
                <w:color w:val="000000"/>
                <w:sz w:val="22"/>
                <w:szCs w:val="22"/>
              </w:rPr>
              <w:t xml:space="preserve">Eulophidae </w:t>
            </w:r>
            <w:r w:rsidRPr="00CD53B8">
              <w:rPr>
                <w:color w:val="222222"/>
                <w:sz w:val="22"/>
                <w:szCs w:val="22"/>
                <w:shd w:val="clear" w:color="auto" w:fill="FFFFFF"/>
              </w:rPr>
              <w:t>†</w:t>
            </w:r>
          </w:p>
        </w:tc>
        <w:tc>
          <w:tcPr>
            <w:tcW w:w="3567" w:type="dxa"/>
            <w:shd w:val="clear" w:color="auto" w:fill="auto"/>
            <w:noWrap/>
            <w:vAlign w:val="bottom"/>
            <w:hideMark/>
          </w:tcPr>
          <w:p w14:paraId="60216654" w14:textId="77777777" w:rsidR="00551F6A" w:rsidRPr="00CD53B8" w:rsidRDefault="00551F6A" w:rsidP="00551F6A">
            <w:pPr>
              <w:rPr>
                <w:color w:val="000000"/>
                <w:sz w:val="22"/>
                <w:szCs w:val="22"/>
              </w:rPr>
            </w:pPr>
          </w:p>
        </w:tc>
        <w:tc>
          <w:tcPr>
            <w:tcW w:w="933" w:type="dxa"/>
            <w:shd w:val="clear" w:color="auto" w:fill="auto"/>
            <w:noWrap/>
            <w:vAlign w:val="bottom"/>
            <w:hideMark/>
          </w:tcPr>
          <w:p w14:paraId="7C5F864B"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77AFED05" w14:textId="77777777" w:rsidR="00551F6A" w:rsidRPr="00CD53B8" w:rsidRDefault="00551F6A" w:rsidP="00551F6A">
            <w:pPr>
              <w:jc w:val="right"/>
              <w:rPr>
                <w:color w:val="000000"/>
                <w:sz w:val="22"/>
                <w:szCs w:val="22"/>
              </w:rPr>
            </w:pPr>
          </w:p>
        </w:tc>
        <w:tc>
          <w:tcPr>
            <w:tcW w:w="799" w:type="dxa"/>
            <w:vAlign w:val="bottom"/>
          </w:tcPr>
          <w:p w14:paraId="3324C9BC" w14:textId="77777777" w:rsidR="00551F6A" w:rsidRPr="00CD53B8" w:rsidRDefault="00551F6A" w:rsidP="00551F6A">
            <w:pPr>
              <w:jc w:val="right"/>
              <w:rPr>
                <w:color w:val="000000"/>
                <w:sz w:val="22"/>
                <w:szCs w:val="22"/>
              </w:rPr>
            </w:pPr>
            <w:r w:rsidRPr="00CD53B8">
              <w:rPr>
                <w:color w:val="000000"/>
                <w:sz w:val="22"/>
                <w:szCs w:val="22"/>
              </w:rPr>
              <w:t>3</w:t>
            </w:r>
          </w:p>
        </w:tc>
        <w:tc>
          <w:tcPr>
            <w:tcW w:w="1091" w:type="dxa"/>
            <w:vAlign w:val="bottom"/>
          </w:tcPr>
          <w:p w14:paraId="255C00F3" w14:textId="77777777" w:rsidR="00551F6A" w:rsidRPr="00CD53B8" w:rsidRDefault="00551F6A" w:rsidP="00551F6A">
            <w:pPr>
              <w:jc w:val="right"/>
              <w:rPr>
                <w:color w:val="000000"/>
                <w:sz w:val="22"/>
                <w:szCs w:val="22"/>
              </w:rPr>
            </w:pPr>
          </w:p>
        </w:tc>
        <w:tc>
          <w:tcPr>
            <w:tcW w:w="810" w:type="dxa"/>
            <w:vAlign w:val="bottom"/>
          </w:tcPr>
          <w:p w14:paraId="559D20F9" w14:textId="77777777" w:rsidR="00551F6A" w:rsidRPr="00CD53B8" w:rsidRDefault="00551F6A" w:rsidP="00551F6A">
            <w:pPr>
              <w:jc w:val="right"/>
              <w:rPr>
                <w:color w:val="000000"/>
                <w:sz w:val="22"/>
                <w:szCs w:val="22"/>
              </w:rPr>
            </w:pPr>
          </w:p>
        </w:tc>
        <w:tc>
          <w:tcPr>
            <w:tcW w:w="1080" w:type="dxa"/>
            <w:shd w:val="clear" w:color="auto" w:fill="auto"/>
            <w:vAlign w:val="bottom"/>
          </w:tcPr>
          <w:p w14:paraId="0806E13A" w14:textId="77777777" w:rsidR="00551F6A" w:rsidRPr="00CD53B8" w:rsidRDefault="00551F6A" w:rsidP="00551F6A">
            <w:pPr>
              <w:jc w:val="right"/>
              <w:rPr>
                <w:color w:val="000000"/>
                <w:sz w:val="22"/>
                <w:szCs w:val="22"/>
              </w:rPr>
            </w:pPr>
          </w:p>
        </w:tc>
        <w:tc>
          <w:tcPr>
            <w:tcW w:w="720" w:type="dxa"/>
            <w:shd w:val="clear" w:color="auto" w:fill="auto"/>
            <w:vAlign w:val="bottom"/>
          </w:tcPr>
          <w:p w14:paraId="0AFB2FB6" w14:textId="77777777" w:rsidR="00551F6A" w:rsidRPr="00CD53B8" w:rsidRDefault="00551F6A" w:rsidP="00551F6A">
            <w:pPr>
              <w:jc w:val="right"/>
              <w:rPr>
                <w:color w:val="000000"/>
                <w:sz w:val="22"/>
                <w:szCs w:val="22"/>
              </w:rPr>
            </w:pPr>
          </w:p>
        </w:tc>
        <w:tc>
          <w:tcPr>
            <w:tcW w:w="1080" w:type="dxa"/>
            <w:shd w:val="clear" w:color="auto" w:fill="auto"/>
            <w:vAlign w:val="bottom"/>
          </w:tcPr>
          <w:p w14:paraId="61621116" w14:textId="77777777" w:rsidR="00551F6A" w:rsidRPr="00CD53B8" w:rsidRDefault="00551F6A" w:rsidP="00551F6A">
            <w:pPr>
              <w:jc w:val="right"/>
              <w:rPr>
                <w:color w:val="000000"/>
                <w:sz w:val="22"/>
                <w:szCs w:val="22"/>
              </w:rPr>
            </w:pPr>
          </w:p>
        </w:tc>
      </w:tr>
      <w:tr w:rsidR="00551F6A" w:rsidRPr="00CD53B8" w14:paraId="1574B032" w14:textId="77777777" w:rsidTr="000A19AC">
        <w:trPr>
          <w:trHeight w:val="20"/>
        </w:trPr>
        <w:tc>
          <w:tcPr>
            <w:tcW w:w="1260" w:type="dxa"/>
            <w:shd w:val="clear" w:color="auto" w:fill="auto"/>
            <w:noWrap/>
            <w:vAlign w:val="bottom"/>
            <w:hideMark/>
          </w:tcPr>
          <w:p w14:paraId="650579A8" w14:textId="77777777" w:rsidR="00551F6A" w:rsidRPr="00CD53B8" w:rsidRDefault="00551F6A" w:rsidP="00551F6A">
            <w:pPr>
              <w:rPr>
                <w:sz w:val="22"/>
                <w:szCs w:val="22"/>
              </w:rPr>
            </w:pPr>
          </w:p>
        </w:tc>
        <w:tc>
          <w:tcPr>
            <w:tcW w:w="2070" w:type="dxa"/>
            <w:shd w:val="clear" w:color="auto" w:fill="auto"/>
            <w:vAlign w:val="bottom"/>
            <w:hideMark/>
          </w:tcPr>
          <w:p w14:paraId="1E1906BD" w14:textId="77777777" w:rsidR="00551F6A" w:rsidRPr="00CD53B8" w:rsidRDefault="00551F6A" w:rsidP="00551F6A">
            <w:pPr>
              <w:jc w:val="right"/>
              <w:rPr>
                <w:sz w:val="22"/>
                <w:szCs w:val="22"/>
              </w:rPr>
            </w:pPr>
            <w:r w:rsidRPr="00CD53B8">
              <w:rPr>
                <w:color w:val="000000"/>
                <w:sz w:val="22"/>
                <w:szCs w:val="22"/>
              </w:rPr>
              <w:t xml:space="preserve">Eupelmidae </w:t>
            </w:r>
            <w:r w:rsidRPr="00CD53B8">
              <w:rPr>
                <w:color w:val="222222"/>
                <w:sz w:val="22"/>
                <w:szCs w:val="22"/>
                <w:shd w:val="clear" w:color="auto" w:fill="FFFFFF"/>
              </w:rPr>
              <w:t>†</w:t>
            </w:r>
          </w:p>
        </w:tc>
        <w:tc>
          <w:tcPr>
            <w:tcW w:w="3567" w:type="dxa"/>
            <w:shd w:val="clear" w:color="auto" w:fill="auto"/>
            <w:noWrap/>
            <w:vAlign w:val="bottom"/>
            <w:hideMark/>
          </w:tcPr>
          <w:p w14:paraId="412438EE" w14:textId="77777777" w:rsidR="00551F6A" w:rsidRPr="00CD53B8" w:rsidRDefault="00551F6A" w:rsidP="00551F6A">
            <w:pPr>
              <w:rPr>
                <w:color w:val="000000"/>
                <w:sz w:val="22"/>
                <w:szCs w:val="22"/>
              </w:rPr>
            </w:pPr>
            <w:r w:rsidRPr="00CD53B8">
              <w:rPr>
                <w:i/>
                <w:color w:val="000000"/>
                <w:sz w:val="22"/>
                <w:szCs w:val="22"/>
              </w:rPr>
              <w:t xml:space="preserve">Anastatis reduviid </w:t>
            </w:r>
            <w:r w:rsidRPr="00CD53B8">
              <w:rPr>
                <w:color w:val="000000"/>
                <w:sz w:val="22"/>
                <w:szCs w:val="22"/>
              </w:rPr>
              <w:t xml:space="preserve">Howard </w:t>
            </w:r>
            <w:r w:rsidRPr="00CD53B8">
              <w:rPr>
                <w:color w:val="222222"/>
                <w:sz w:val="22"/>
                <w:szCs w:val="22"/>
                <w:shd w:val="clear" w:color="auto" w:fill="FFFFFF"/>
              </w:rPr>
              <w:t>†</w:t>
            </w:r>
          </w:p>
        </w:tc>
        <w:tc>
          <w:tcPr>
            <w:tcW w:w="933" w:type="dxa"/>
            <w:shd w:val="clear" w:color="auto" w:fill="auto"/>
            <w:noWrap/>
            <w:vAlign w:val="bottom"/>
            <w:hideMark/>
          </w:tcPr>
          <w:p w14:paraId="25A8EC1D"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C76CC5B" w14:textId="77777777" w:rsidR="00551F6A" w:rsidRPr="00CD53B8" w:rsidRDefault="00551F6A" w:rsidP="00551F6A">
            <w:pPr>
              <w:jc w:val="right"/>
              <w:rPr>
                <w:color w:val="000000"/>
                <w:sz w:val="22"/>
                <w:szCs w:val="22"/>
              </w:rPr>
            </w:pPr>
          </w:p>
        </w:tc>
        <w:tc>
          <w:tcPr>
            <w:tcW w:w="799" w:type="dxa"/>
            <w:vAlign w:val="bottom"/>
          </w:tcPr>
          <w:p w14:paraId="548AA543"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5F2CBE3" w14:textId="77777777" w:rsidR="00551F6A" w:rsidRPr="00CD53B8" w:rsidRDefault="00551F6A" w:rsidP="00551F6A">
            <w:pPr>
              <w:jc w:val="right"/>
              <w:rPr>
                <w:color w:val="000000"/>
                <w:sz w:val="22"/>
                <w:szCs w:val="22"/>
              </w:rPr>
            </w:pPr>
          </w:p>
        </w:tc>
        <w:tc>
          <w:tcPr>
            <w:tcW w:w="810" w:type="dxa"/>
            <w:vAlign w:val="bottom"/>
          </w:tcPr>
          <w:p w14:paraId="2E84A76C" w14:textId="77777777" w:rsidR="00551F6A" w:rsidRPr="00CD53B8" w:rsidRDefault="00551F6A" w:rsidP="00551F6A">
            <w:pPr>
              <w:jc w:val="right"/>
              <w:rPr>
                <w:color w:val="000000"/>
                <w:sz w:val="22"/>
                <w:szCs w:val="22"/>
              </w:rPr>
            </w:pPr>
          </w:p>
        </w:tc>
        <w:tc>
          <w:tcPr>
            <w:tcW w:w="1080" w:type="dxa"/>
            <w:shd w:val="clear" w:color="auto" w:fill="auto"/>
            <w:vAlign w:val="bottom"/>
          </w:tcPr>
          <w:p w14:paraId="3217998D" w14:textId="77777777" w:rsidR="00551F6A" w:rsidRPr="00CD53B8" w:rsidRDefault="00551F6A" w:rsidP="00551F6A">
            <w:pPr>
              <w:jc w:val="right"/>
              <w:rPr>
                <w:color w:val="000000"/>
                <w:sz w:val="22"/>
                <w:szCs w:val="22"/>
              </w:rPr>
            </w:pPr>
          </w:p>
        </w:tc>
        <w:tc>
          <w:tcPr>
            <w:tcW w:w="720" w:type="dxa"/>
            <w:shd w:val="clear" w:color="auto" w:fill="auto"/>
            <w:vAlign w:val="bottom"/>
          </w:tcPr>
          <w:p w14:paraId="4E6A7C5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6631897F" w14:textId="77777777" w:rsidR="00551F6A" w:rsidRPr="00CD53B8" w:rsidRDefault="00551F6A" w:rsidP="00551F6A">
            <w:pPr>
              <w:jc w:val="right"/>
              <w:rPr>
                <w:color w:val="000000"/>
                <w:sz w:val="22"/>
                <w:szCs w:val="22"/>
              </w:rPr>
            </w:pPr>
          </w:p>
        </w:tc>
      </w:tr>
      <w:tr w:rsidR="00551F6A" w:rsidRPr="00CD53B8" w14:paraId="230412FF" w14:textId="77777777" w:rsidTr="000A19AC">
        <w:trPr>
          <w:trHeight w:val="20"/>
        </w:trPr>
        <w:tc>
          <w:tcPr>
            <w:tcW w:w="1260" w:type="dxa"/>
            <w:shd w:val="clear" w:color="auto" w:fill="auto"/>
            <w:noWrap/>
            <w:vAlign w:val="bottom"/>
          </w:tcPr>
          <w:p w14:paraId="38982696" w14:textId="77777777" w:rsidR="00551F6A" w:rsidRPr="00CD53B8" w:rsidRDefault="00551F6A" w:rsidP="00551F6A">
            <w:pPr>
              <w:rPr>
                <w:sz w:val="22"/>
                <w:szCs w:val="22"/>
              </w:rPr>
            </w:pPr>
          </w:p>
        </w:tc>
        <w:tc>
          <w:tcPr>
            <w:tcW w:w="2070" w:type="dxa"/>
            <w:shd w:val="clear" w:color="auto" w:fill="auto"/>
            <w:vAlign w:val="bottom"/>
          </w:tcPr>
          <w:p w14:paraId="400D19B7" w14:textId="77777777" w:rsidR="00551F6A" w:rsidRPr="00CD53B8" w:rsidRDefault="00551F6A" w:rsidP="00551F6A">
            <w:pPr>
              <w:jc w:val="right"/>
              <w:rPr>
                <w:color w:val="000000"/>
                <w:sz w:val="22"/>
                <w:szCs w:val="22"/>
              </w:rPr>
            </w:pPr>
            <w:r w:rsidRPr="00CD53B8">
              <w:rPr>
                <w:color w:val="000000"/>
                <w:sz w:val="22"/>
                <w:szCs w:val="22"/>
              </w:rPr>
              <w:t>Eurytomidae</w:t>
            </w:r>
            <w:r w:rsidRPr="00CD53B8">
              <w:rPr>
                <w:color w:val="222222"/>
                <w:sz w:val="22"/>
                <w:szCs w:val="22"/>
                <w:shd w:val="clear" w:color="auto" w:fill="FFFFFF"/>
              </w:rPr>
              <w:t>†</w:t>
            </w:r>
          </w:p>
        </w:tc>
        <w:tc>
          <w:tcPr>
            <w:tcW w:w="3567" w:type="dxa"/>
            <w:shd w:val="clear" w:color="auto" w:fill="auto"/>
            <w:noWrap/>
            <w:vAlign w:val="bottom"/>
          </w:tcPr>
          <w:p w14:paraId="51A0576C" w14:textId="77777777" w:rsidR="00551F6A" w:rsidRPr="00CD53B8" w:rsidRDefault="00551F6A" w:rsidP="00551F6A">
            <w:pPr>
              <w:rPr>
                <w:color w:val="000000"/>
                <w:sz w:val="22"/>
                <w:szCs w:val="22"/>
              </w:rPr>
            </w:pPr>
          </w:p>
        </w:tc>
        <w:tc>
          <w:tcPr>
            <w:tcW w:w="933" w:type="dxa"/>
            <w:shd w:val="clear" w:color="auto" w:fill="auto"/>
            <w:noWrap/>
            <w:vAlign w:val="bottom"/>
          </w:tcPr>
          <w:p w14:paraId="0F46B130"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260847F2" w14:textId="77777777" w:rsidR="00551F6A" w:rsidRPr="00CD53B8" w:rsidRDefault="00551F6A" w:rsidP="00551F6A">
            <w:pPr>
              <w:jc w:val="right"/>
              <w:rPr>
                <w:color w:val="000000"/>
                <w:sz w:val="22"/>
                <w:szCs w:val="22"/>
              </w:rPr>
            </w:pPr>
          </w:p>
        </w:tc>
        <w:tc>
          <w:tcPr>
            <w:tcW w:w="799" w:type="dxa"/>
            <w:vAlign w:val="bottom"/>
          </w:tcPr>
          <w:p w14:paraId="26BCC9A9"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33911B75" w14:textId="77777777" w:rsidR="00551F6A" w:rsidRPr="00CD53B8" w:rsidRDefault="00551F6A" w:rsidP="00551F6A">
            <w:pPr>
              <w:jc w:val="right"/>
              <w:rPr>
                <w:color w:val="000000"/>
                <w:sz w:val="22"/>
                <w:szCs w:val="22"/>
              </w:rPr>
            </w:pPr>
          </w:p>
        </w:tc>
        <w:tc>
          <w:tcPr>
            <w:tcW w:w="810" w:type="dxa"/>
            <w:vAlign w:val="bottom"/>
          </w:tcPr>
          <w:p w14:paraId="60D720C8" w14:textId="77777777" w:rsidR="00551F6A" w:rsidRPr="00CD53B8" w:rsidRDefault="00551F6A" w:rsidP="00551F6A">
            <w:pPr>
              <w:jc w:val="right"/>
              <w:rPr>
                <w:color w:val="000000"/>
                <w:sz w:val="22"/>
                <w:szCs w:val="22"/>
              </w:rPr>
            </w:pPr>
          </w:p>
        </w:tc>
        <w:tc>
          <w:tcPr>
            <w:tcW w:w="1080" w:type="dxa"/>
            <w:shd w:val="clear" w:color="auto" w:fill="auto"/>
            <w:vAlign w:val="bottom"/>
          </w:tcPr>
          <w:p w14:paraId="38118B39" w14:textId="77777777" w:rsidR="00551F6A" w:rsidRPr="00CD53B8" w:rsidRDefault="00551F6A" w:rsidP="00551F6A">
            <w:pPr>
              <w:jc w:val="right"/>
              <w:rPr>
                <w:color w:val="000000"/>
                <w:sz w:val="22"/>
                <w:szCs w:val="22"/>
              </w:rPr>
            </w:pPr>
          </w:p>
        </w:tc>
        <w:tc>
          <w:tcPr>
            <w:tcW w:w="720" w:type="dxa"/>
            <w:shd w:val="clear" w:color="auto" w:fill="auto"/>
            <w:vAlign w:val="bottom"/>
          </w:tcPr>
          <w:p w14:paraId="1416D922" w14:textId="77777777" w:rsidR="00551F6A" w:rsidRPr="00CD53B8" w:rsidRDefault="00551F6A" w:rsidP="00551F6A">
            <w:pPr>
              <w:jc w:val="right"/>
              <w:rPr>
                <w:color w:val="000000"/>
                <w:sz w:val="22"/>
                <w:szCs w:val="22"/>
              </w:rPr>
            </w:pPr>
          </w:p>
        </w:tc>
        <w:tc>
          <w:tcPr>
            <w:tcW w:w="1080" w:type="dxa"/>
            <w:shd w:val="clear" w:color="auto" w:fill="auto"/>
            <w:vAlign w:val="bottom"/>
          </w:tcPr>
          <w:p w14:paraId="4B94B582" w14:textId="77777777" w:rsidR="00551F6A" w:rsidRPr="00CD53B8" w:rsidRDefault="00551F6A" w:rsidP="00551F6A">
            <w:pPr>
              <w:jc w:val="right"/>
              <w:rPr>
                <w:color w:val="000000"/>
                <w:sz w:val="22"/>
                <w:szCs w:val="22"/>
              </w:rPr>
            </w:pPr>
          </w:p>
        </w:tc>
      </w:tr>
      <w:tr w:rsidR="00551F6A" w:rsidRPr="00CD53B8" w14:paraId="3AFBE8CA" w14:textId="77777777" w:rsidTr="000A19AC">
        <w:trPr>
          <w:trHeight w:val="20"/>
        </w:trPr>
        <w:tc>
          <w:tcPr>
            <w:tcW w:w="1260" w:type="dxa"/>
            <w:shd w:val="clear" w:color="auto" w:fill="auto"/>
            <w:noWrap/>
            <w:vAlign w:val="bottom"/>
            <w:hideMark/>
          </w:tcPr>
          <w:p w14:paraId="6E598126" w14:textId="77777777" w:rsidR="00551F6A" w:rsidRPr="00CD53B8" w:rsidRDefault="00551F6A" w:rsidP="00551F6A">
            <w:pPr>
              <w:rPr>
                <w:sz w:val="22"/>
                <w:szCs w:val="22"/>
              </w:rPr>
            </w:pPr>
          </w:p>
        </w:tc>
        <w:tc>
          <w:tcPr>
            <w:tcW w:w="2070" w:type="dxa"/>
            <w:shd w:val="clear" w:color="auto" w:fill="auto"/>
            <w:vAlign w:val="bottom"/>
            <w:hideMark/>
          </w:tcPr>
          <w:p w14:paraId="7ABC77B3" w14:textId="77777777" w:rsidR="00551F6A" w:rsidRPr="00CD53B8" w:rsidRDefault="00551F6A" w:rsidP="00551F6A">
            <w:pPr>
              <w:jc w:val="right"/>
              <w:rPr>
                <w:sz w:val="22"/>
                <w:szCs w:val="22"/>
              </w:rPr>
            </w:pPr>
            <w:r w:rsidRPr="00CD53B8">
              <w:rPr>
                <w:color w:val="000000"/>
                <w:sz w:val="22"/>
                <w:szCs w:val="22"/>
              </w:rPr>
              <w:t xml:space="preserve">Figitidae </w:t>
            </w:r>
            <w:r w:rsidRPr="00CD53B8">
              <w:rPr>
                <w:color w:val="222222"/>
                <w:sz w:val="22"/>
                <w:szCs w:val="22"/>
                <w:shd w:val="clear" w:color="auto" w:fill="FFFFFF"/>
              </w:rPr>
              <w:t>†</w:t>
            </w:r>
          </w:p>
        </w:tc>
        <w:tc>
          <w:tcPr>
            <w:tcW w:w="3567" w:type="dxa"/>
            <w:shd w:val="clear" w:color="auto" w:fill="auto"/>
            <w:noWrap/>
            <w:vAlign w:val="bottom"/>
            <w:hideMark/>
          </w:tcPr>
          <w:p w14:paraId="2B49199F" w14:textId="77777777" w:rsidR="00551F6A" w:rsidRPr="00CD53B8" w:rsidRDefault="00551F6A" w:rsidP="00551F6A">
            <w:pPr>
              <w:rPr>
                <w:color w:val="000000"/>
                <w:sz w:val="22"/>
                <w:szCs w:val="22"/>
              </w:rPr>
            </w:pPr>
          </w:p>
        </w:tc>
        <w:tc>
          <w:tcPr>
            <w:tcW w:w="933" w:type="dxa"/>
            <w:shd w:val="clear" w:color="auto" w:fill="auto"/>
            <w:noWrap/>
            <w:vAlign w:val="bottom"/>
            <w:hideMark/>
          </w:tcPr>
          <w:p w14:paraId="2E68AB86"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00890774" w14:textId="77777777" w:rsidR="00551F6A" w:rsidRPr="00CD53B8" w:rsidRDefault="00551F6A" w:rsidP="00551F6A">
            <w:pPr>
              <w:jc w:val="right"/>
              <w:rPr>
                <w:color w:val="000000"/>
                <w:sz w:val="22"/>
                <w:szCs w:val="22"/>
              </w:rPr>
            </w:pPr>
          </w:p>
        </w:tc>
        <w:tc>
          <w:tcPr>
            <w:tcW w:w="799" w:type="dxa"/>
            <w:vAlign w:val="bottom"/>
          </w:tcPr>
          <w:p w14:paraId="23EFA377" w14:textId="77777777" w:rsidR="00551F6A" w:rsidRPr="00CD53B8" w:rsidRDefault="00551F6A" w:rsidP="00551F6A">
            <w:pPr>
              <w:jc w:val="right"/>
              <w:rPr>
                <w:color w:val="000000"/>
                <w:sz w:val="22"/>
                <w:szCs w:val="22"/>
              </w:rPr>
            </w:pPr>
          </w:p>
        </w:tc>
        <w:tc>
          <w:tcPr>
            <w:tcW w:w="1091" w:type="dxa"/>
            <w:vAlign w:val="bottom"/>
          </w:tcPr>
          <w:p w14:paraId="3B5EDA28" w14:textId="77777777" w:rsidR="00551F6A" w:rsidRPr="00CD53B8" w:rsidRDefault="00551F6A" w:rsidP="00551F6A">
            <w:pPr>
              <w:jc w:val="right"/>
              <w:rPr>
                <w:color w:val="000000"/>
                <w:sz w:val="22"/>
                <w:szCs w:val="22"/>
              </w:rPr>
            </w:pPr>
          </w:p>
        </w:tc>
        <w:tc>
          <w:tcPr>
            <w:tcW w:w="810" w:type="dxa"/>
            <w:vAlign w:val="bottom"/>
          </w:tcPr>
          <w:p w14:paraId="40E41247" w14:textId="77777777" w:rsidR="00551F6A" w:rsidRPr="00CD53B8" w:rsidRDefault="00551F6A" w:rsidP="00551F6A">
            <w:pPr>
              <w:jc w:val="right"/>
              <w:rPr>
                <w:color w:val="000000"/>
                <w:sz w:val="22"/>
                <w:szCs w:val="22"/>
              </w:rPr>
            </w:pPr>
          </w:p>
        </w:tc>
        <w:tc>
          <w:tcPr>
            <w:tcW w:w="1080" w:type="dxa"/>
            <w:shd w:val="clear" w:color="auto" w:fill="auto"/>
            <w:vAlign w:val="bottom"/>
          </w:tcPr>
          <w:p w14:paraId="089DF295" w14:textId="77777777" w:rsidR="00551F6A" w:rsidRPr="00CD53B8" w:rsidRDefault="00551F6A" w:rsidP="00551F6A">
            <w:pPr>
              <w:jc w:val="right"/>
              <w:rPr>
                <w:color w:val="000000"/>
                <w:sz w:val="22"/>
                <w:szCs w:val="22"/>
              </w:rPr>
            </w:pPr>
          </w:p>
        </w:tc>
        <w:tc>
          <w:tcPr>
            <w:tcW w:w="720" w:type="dxa"/>
            <w:shd w:val="clear" w:color="auto" w:fill="auto"/>
            <w:vAlign w:val="bottom"/>
          </w:tcPr>
          <w:p w14:paraId="2E6FE7DE" w14:textId="77777777" w:rsidR="00551F6A" w:rsidRPr="00CD53B8" w:rsidRDefault="00551F6A" w:rsidP="00551F6A">
            <w:pPr>
              <w:jc w:val="right"/>
              <w:rPr>
                <w:color w:val="000000"/>
                <w:sz w:val="22"/>
                <w:szCs w:val="22"/>
              </w:rPr>
            </w:pPr>
          </w:p>
        </w:tc>
        <w:tc>
          <w:tcPr>
            <w:tcW w:w="1080" w:type="dxa"/>
            <w:shd w:val="clear" w:color="auto" w:fill="auto"/>
            <w:vAlign w:val="bottom"/>
          </w:tcPr>
          <w:p w14:paraId="161EE9CC" w14:textId="77777777" w:rsidR="00551F6A" w:rsidRPr="00CD53B8" w:rsidRDefault="00551F6A" w:rsidP="00551F6A">
            <w:pPr>
              <w:jc w:val="right"/>
              <w:rPr>
                <w:color w:val="000000"/>
                <w:sz w:val="22"/>
                <w:szCs w:val="22"/>
              </w:rPr>
            </w:pPr>
          </w:p>
        </w:tc>
      </w:tr>
      <w:tr w:rsidR="00551F6A" w:rsidRPr="00CD53B8" w14:paraId="7C9CBB78" w14:textId="77777777" w:rsidTr="000A19AC">
        <w:trPr>
          <w:trHeight w:val="20"/>
        </w:trPr>
        <w:tc>
          <w:tcPr>
            <w:tcW w:w="1260" w:type="dxa"/>
            <w:shd w:val="clear" w:color="auto" w:fill="auto"/>
            <w:noWrap/>
            <w:vAlign w:val="bottom"/>
            <w:hideMark/>
          </w:tcPr>
          <w:p w14:paraId="6D1E5144" w14:textId="77777777" w:rsidR="00551F6A" w:rsidRPr="00CD53B8" w:rsidRDefault="00551F6A" w:rsidP="00551F6A">
            <w:pPr>
              <w:rPr>
                <w:sz w:val="22"/>
                <w:szCs w:val="22"/>
              </w:rPr>
            </w:pPr>
          </w:p>
        </w:tc>
        <w:tc>
          <w:tcPr>
            <w:tcW w:w="2070" w:type="dxa"/>
            <w:shd w:val="clear" w:color="auto" w:fill="auto"/>
            <w:vAlign w:val="bottom"/>
            <w:hideMark/>
          </w:tcPr>
          <w:p w14:paraId="3F208D46" w14:textId="77777777" w:rsidR="00551F6A" w:rsidRPr="00CD53B8" w:rsidRDefault="00551F6A" w:rsidP="00551F6A">
            <w:pPr>
              <w:jc w:val="right"/>
              <w:rPr>
                <w:sz w:val="22"/>
                <w:szCs w:val="22"/>
              </w:rPr>
            </w:pPr>
            <w:r w:rsidRPr="00CD53B8">
              <w:rPr>
                <w:color w:val="000000"/>
                <w:sz w:val="22"/>
                <w:szCs w:val="22"/>
              </w:rPr>
              <w:t xml:space="preserve">Formicidae </w:t>
            </w:r>
          </w:p>
        </w:tc>
        <w:tc>
          <w:tcPr>
            <w:tcW w:w="3567" w:type="dxa"/>
            <w:shd w:val="clear" w:color="auto" w:fill="auto"/>
            <w:noWrap/>
            <w:vAlign w:val="bottom"/>
            <w:hideMark/>
          </w:tcPr>
          <w:p w14:paraId="5ED87BBD" w14:textId="77777777" w:rsidR="00551F6A" w:rsidRPr="00CD53B8" w:rsidRDefault="00551F6A" w:rsidP="00551F6A">
            <w:pPr>
              <w:rPr>
                <w:color w:val="000000"/>
                <w:sz w:val="22"/>
                <w:szCs w:val="22"/>
              </w:rPr>
            </w:pPr>
          </w:p>
        </w:tc>
        <w:tc>
          <w:tcPr>
            <w:tcW w:w="933" w:type="dxa"/>
            <w:shd w:val="clear" w:color="auto" w:fill="auto"/>
            <w:noWrap/>
            <w:vAlign w:val="bottom"/>
            <w:hideMark/>
          </w:tcPr>
          <w:p w14:paraId="320FDC2D" w14:textId="77777777" w:rsidR="00551F6A" w:rsidRPr="00CD53B8" w:rsidRDefault="00551F6A" w:rsidP="00551F6A">
            <w:pPr>
              <w:jc w:val="right"/>
              <w:rPr>
                <w:color w:val="000000"/>
                <w:sz w:val="22"/>
                <w:szCs w:val="22"/>
              </w:rPr>
            </w:pPr>
            <w:r w:rsidRPr="00CD53B8">
              <w:rPr>
                <w:color w:val="000000"/>
                <w:sz w:val="22"/>
                <w:szCs w:val="22"/>
              </w:rPr>
              <w:t>2,172</w:t>
            </w:r>
          </w:p>
        </w:tc>
        <w:tc>
          <w:tcPr>
            <w:tcW w:w="1080" w:type="dxa"/>
            <w:shd w:val="clear" w:color="auto" w:fill="auto"/>
            <w:noWrap/>
            <w:vAlign w:val="bottom"/>
            <w:hideMark/>
          </w:tcPr>
          <w:p w14:paraId="257E6E03" w14:textId="77777777" w:rsidR="00551F6A" w:rsidRPr="00CD53B8" w:rsidRDefault="00551F6A" w:rsidP="00551F6A">
            <w:pPr>
              <w:jc w:val="right"/>
              <w:rPr>
                <w:color w:val="000000"/>
                <w:sz w:val="22"/>
                <w:szCs w:val="22"/>
              </w:rPr>
            </w:pPr>
          </w:p>
        </w:tc>
        <w:tc>
          <w:tcPr>
            <w:tcW w:w="799" w:type="dxa"/>
            <w:vAlign w:val="bottom"/>
          </w:tcPr>
          <w:p w14:paraId="7E4F1D63" w14:textId="77777777" w:rsidR="00551F6A" w:rsidRPr="00CD53B8" w:rsidRDefault="00551F6A" w:rsidP="00551F6A">
            <w:pPr>
              <w:jc w:val="right"/>
              <w:rPr>
                <w:color w:val="000000"/>
                <w:sz w:val="22"/>
                <w:szCs w:val="22"/>
              </w:rPr>
            </w:pPr>
            <w:r w:rsidRPr="00CD53B8">
              <w:rPr>
                <w:color w:val="000000"/>
                <w:sz w:val="22"/>
                <w:szCs w:val="22"/>
              </w:rPr>
              <w:t>189</w:t>
            </w:r>
          </w:p>
        </w:tc>
        <w:tc>
          <w:tcPr>
            <w:tcW w:w="1091" w:type="dxa"/>
            <w:vAlign w:val="bottom"/>
          </w:tcPr>
          <w:p w14:paraId="3C2756ED" w14:textId="77777777" w:rsidR="00551F6A" w:rsidRPr="00CD53B8" w:rsidRDefault="00551F6A" w:rsidP="00551F6A">
            <w:pPr>
              <w:jc w:val="right"/>
              <w:rPr>
                <w:color w:val="000000"/>
                <w:sz w:val="22"/>
                <w:szCs w:val="22"/>
              </w:rPr>
            </w:pPr>
          </w:p>
        </w:tc>
        <w:tc>
          <w:tcPr>
            <w:tcW w:w="810" w:type="dxa"/>
            <w:vAlign w:val="bottom"/>
          </w:tcPr>
          <w:p w14:paraId="4C3E9498" w14:textId="77777777" w:rsidR="00551F6A" w:rsidRPr="00CD53B8" w:rsidRDefault="00551F6A" w:rsidP="00551F6A">
            <w:pPr>
              <w:jc w:val="right"/>
              <w:rPr>
                <w:color w:val="000000"/>
                <w:sz w:val="22"/>
                <w:szCs w:val="22"/>
              </w:rPr>
            </w:pPr>
          </w:p>
        </w:tc>
        <w:tc>
          <w:tcPr>
            <w:tcW w:w="1080" w:type="dxa"/>
            <w:shd w:val="clear" w:color="auto" w:fill="auto"/>
            <w:vAlign w:val="bottom"/>
          </w:tcPr>
          <w:p w14:paraId="17D76489" w14:textId="77777777" w:rsidR="00551F6A" w:rsidRPr="00CD53B8" w:rsidRDefault="00551F6A" w:rsidP="00551F6A">
            <w:pPr>
              <w:jc w:val="right"/>
              <w:rPr>
                <w:color w:val="000000"/>
                <w:sz w:val="22"/>
                <w:szCs w:val="22"/>
              </w:rPr>
            </w:pPr>
            <w:r w:rsidRPr="00CD53B8">
              <w:rPr>
                <w:color w:val="000000"/>
                <w:sz w:val="22"/>
                <w:szCs w:val="22"/>
              </w:rPr>
              <w:t>478</w:t>
            </w:r>
          </w:p>
        </w:tc>
        <w:tc>
          <w:tcPr>
            <w:tcW w:w="720" w:type="dxa"/>
            <w:shd w:val="clear" w:color="auto" w:fill="auto"/>
            <w:vAlign w:val="bottom"/>
          </w:tcPr>
          <w:p w14:paraId="3D38A307" w14:textId="77777777" w:rsidR="00551F6A" w:rsidRPr="00CD53B8" w:rsidRDefault="00551F6A" w:rsidP="00551F6A">
            <w:pPr>
              <w:jc w:val="right"/>
              <w:rPr>
                <w:color w:val="000000"/>
                <w:sz w:val="22"/>
                <w:szCs w:val="22"/>
              </w:rPr>
            </w:pPr>
            <w:r w:rsidRPr="00CD53B8">
              <w:rPr>
                <w:color w:val="000000"/>
                <w:sz w:val="22"/>
                <w:szCs w:val="22"/>
              </w:rPr>
              <w:t>1,825</w:t>
            </w:r>
          </w:p>
        </w:tc>
        <w:tc>
          <w:tcPr>
            <w:tcW w:w="1080" w:type="dxa"/>
            <w:shd w:val="clear" w:color="auto" w:fill="auto"/>
            <w:vAlign w:val="bottom"/>
          </w:tcPr>
          <w:p w14:paraId="40D3136B" w14:textId="77777777" w:rsidR="00551F6A" w:rsidRPr="00CD53B8" w:rsidRDefault="00551F6A" w:rsidP="00551F6A">
            <w:pPr>
              <w:jc w:val="right"/>
              <w:rPr>
                <w:color w:val="000000"/>
                <w:sz w:val="22"/>
                <w:szCs w:val="22"/>
              </w:rPr>
            </w:pPr>
          </w:p>
        </w:tc>
      </w:tr>
      <w:tr w:rsidR="00551F6A" w:rsidRPr="00CD53B8" w14:paraId="17B4737B" w14:textId="77777777" w:rsidTr="000A19AC">
        <w:trPr>
          <w:trHeight w:val="20"/>
        </w:trPr>
        <w:tc>
          <w:tcPr>
            <w:tcW w:w="1260" w:type="dxa"/>
            <w:shd w:val="clear" w:color="auto" w:fill="auto"/>
            <w:noWrap/>
            <w:vAlign w:val="bottom"/>
          </w:tcPr>
          <w:p w14:paraId="23D0F55D" w14:textId="77777777" w:rsidR="00551F6A" w:rsidRPr="00CD53B8" w:rsidRDefault="00551F6A" w:rsidP="00551F6A">
            <w:pPr>
              <w:rPr>
                <w:sz w:val="22"/>
                <w:szCs w:val="22"/>
              </w:rPr>
            </w:pPr>
          </w:p>
        </w:tc>
        <w:tc>
          <w:tcPr>
            <w:tcW w:w="2070" w:type="dxa"/>
            <w:shd w:val="clear" w:color="auto" w:fill="auto"/>
            <w:vAlign w:val="bottom"/>
          </w:tcPr>
          <w:p w14:paraId="2261B38C" w14:textId="77777777" w:rsidR="00551F6A" w:rsidRPr="00CD53B8" w:rsidRDefault="00551F6A" w:rsidP="00551F6A">
            <w:pPr>
              <w:jc w:val="right"/>
              <w:rPr>
                <w:color w:val="000000"/>
                <w:sz w:val="22"/>
                <w:szCs w:val="22"/>
              </w:rPr>
            </w:pPr>
            <w:r w:rsidRPr="00CD53B8">
              <w:rPr>
                <w:color w:val="000000"/>
                <w:sz w:val="22"/>
                <w:szCs w:val="22"/>
              </w:rPr>
              <w:t>Halictidae</w:t>
            </w:r>
          </w:p>
        </w:tc>
        <w:tc>
          <w:tcPr>
            <w:tcW w:w="3567" w:type="dxa"/>
            <w:shd w:val="clear" w:color="auto" w:fill="auto"/>
            <w:noWrap/>
            <w:vAlign w:val="bottom"/>
          </w:tcPr>
          <w:p w14:paraId="1931D5A2" w14:textId="77777777" w:rsidR="00551F6A" w:rsidRPr="00CD53B8" w:rsidRDefault="00551F6A" w:rsidP="00551F6A">
            <w:pPr>
              <w:rPr>
                <w:color w:val="000000"/>
                <w:sz w:val="22"/>
                <w:szCs w:val="22"/>
              </w:rPr>
            </w:pPr>
          </w:p>
        </w:tc>
        <w:tc>
          <w:tcPr>
            <w:tcW w:w="933" w:type="dxa"/>
            <w:shd w:val="clear" w:color="auto" w:fill="auto"/>
            <w:noWrap/>
            <w:vAlign w:val="bottom"/>
          </w:tcPr>
          <w:p w14:paraId="27DD5E2D"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272B245" w14:textId="77777777" w:rsidR="00551F6A" w:rsidRPr="00CD53B8" w:rsidRDefault="00551F6A" w:rsidP="00551F6A">
            <w:pPr>
              <w:jc w:val="right"/>
              <w:rPr>
                <w:color w:val="000000"/>
                <w:sz w:val="22"/>
                <w:szCs w:val="22"/>
              </w:rPr>
            </w:pPr>
          </w:p>
        </w:tc>
        <w:tc>
          <w:tcPr>
            <w:tcW w:w="799" w:type="dxa"/>
            <w:vAlign w:val="bottom"/>
          </w:tcPr>
          <w:p w14:paraId="352DFDAC"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0698C05" w14:textId="77777777" w:rsidR="00551F6A" w:rsidRPr="00CD53B8" w:rsidRDefault="00551F6A" w:rsidP="00551F6A">
            <w:pPr>
              <w:jc w:val="right"/>
              <w:rPr>
                <w:color w:val="000000"/>
                <w:sz w:val="22"/>
                <w:szCs w:val="22"/>
              </w:rPr>
            </w:pPr>
          </w:p>
        </w:tc>
        <w:tc>
          <w:tcPr>
            <w:tcW w:w="810" w:type="dxa"/>
            <w:vAlign w:val="bottom"/>
          </w:tcPr>
          <w:p w14:paraId="2C2D822C" w14:textId="77777777" w:rsidR="00551F6A" w:rsidRPr="00CD53B8" w:rsidRDefault="00551F6A" w:rsidP="00551F6A">
            <w:pPr>
              <w:jc w:val="right"/>
              <w:rPr>
                <w:color w:val="000000"/>
                <w:sz w:val="22"/>
                <w:szCs w:val="22"/>
              </w:rPr>
            </w:pPr>
          </w:p>
        </w:tc>
        <w:tc>
          <w:tcPr>
            <w:tcW w:w="1080" w:type="dxa"/>
            <w:shd w:val="clear" w:color="auto" w:fill="auto"/>
            <w:vAlign w:val="bottom"/>
          </w:tcPr>
          <w:p w14:paraId="68E78A1A" w14:textId="77777777" w:rsidR="00551F6A" w:rsidRPr="00CD53B8" w:rsidRDefault="00551F6A" w:rsidP="00551F6A">
            <w:pPr>
              <w:jc w:val="right"/>
              <w:rPr>
                <w:color w:val="000000"/>
                <w:sz w:val="22"/>
                <w:szCs w:val="22"/>
              </w:rPr>
            </w:pPr>
          </w:p>
        </w:tc>
        <w:tc>
          <w:tcPr>
            <w:tcW w:w="720" w:type="dxa"/>
            <w:shd w:val="clear" w:color="auto" w:fill="auto"/>
            <w:vAlign w:val="bottom"/>
          </w:tcPr>
          <w:p w14:paraId="15AA0986" w14:textId="77777777" w:rsidR="00551F6A" w:rsidRPr="00CD53B8" w:rsidRDefault="00551F6A" w:rsidP="00551F6A">
            <w:pPr>
              <w:jc w:val="right"/>
              <w:rPr>
                <w:color w:val="000000"/>
                <w:sz w:val="22"/>
                <w:szCs w:val="22"/>
              </w:rPr>
            </w:pPr>
          </w:p>
        </w:tc>
        <w:tc>
          <w:tcPr>
            <w:tcW w:w="1080" w:type="dxa"/>
            <w:shd w:val="clear" w:color="auto" w:fill="auto"/>
            <w:vAlign w:val="bottom"/>
          </w:tcPr>
          <w:p w14:paraId="373C19BF" w14:textId="77777777" w:rsidR="00551F6A" w:rsidRPr="00CD53B8" w:rsidRDefault="00551F6A" w:rsidP="00551F6A">
            <w:pPr>
              <w:jc w:val="right"/>
              <w:rPr>
                <w:color w:val="000000"/>
                <w:sz w:val="22"/>
                <w:szCs w:val="22"/>
              </w:rPr>
            </w:pPr>
          </w:p>
        </w:tc>
      </w:tr>
      <w:tr w:rsidR="00551F6A" w:rsidRPr="00CD53B8" w14:paraId="79E130B2" w14:textId="77777777" w:rsidTr="000A19AC">
        <w:trPr>
          <w:trHeight w:val="20"/>
        </w:trPr>
        <w:tc>
          <w:tcPr>
            <w:tcW w:w="1260" w:type="dxa"/>
            <w:shd w:val="clear" w:color="auto" w:fill="auto"/>
            <w:noWrap/>
            <w:vAlign w:val="bottom"/>
            <w:hideMark/>
          </w:tcPr>
          <w:p w14:paraId="00BEE6EA" w14:textId="77777777" w:rsidR="00551F6A" w:rsidRPr="00CD53B8" w:rsidRDefault="00551F6A" w:rsidP="00551F6A">
            <w:pPr>
              <w:rPr>
                <w:sz w:val="22"/>
                <w:szCs w:val="22"/>
              </w:rPr>
            </w:pPr>
          </w:p>
        </w:tc>
        <w:tc>
          <w:tcPr>
            <w:tcW w:w="2070" w:type="dxa"/>
            <w:shd w:val="clear" w:color="auto" w:fill="auto"/>
            <w:vAlign w:val="bottom"/>
            <w:hideMark/>
          </w:tcPr>
          <w:p w14:paraId="36AD5F72" w14:textId="77777777" w:rsidR="00551F6A" w:rsidRPr="00CD53B8" w:rsidRDefault="00551F6A" w:rsidP="00551F6A">
            <w:pPr>
              <w:jc w:val="right"/>
              <w:rPr>
                <w:sz w:val="22"/>
                <w:szCs w:val="22"/>
              </w:rPr>
            </w:pPr>
            <w:r w:rsidRPr="00CD53B8">
              <w:rPr>
                <w:color w:val="000000"/>
                <w:sz w:val="22"/>
                <w:szCs w:val="22"/>
              </w:rPr>
              <w:t xml:space="preserve">Ichneumonidae </w:t>
            </w:r>
            <w:r w:rsidRPr="00CD53B8">
              <w:rPr>
                <w:color w:val="222222"/>
                <w:sz w:val="22"/>
                <w:szCs w:val="22"/>
                <w:shd w:val="clear" w:color="auto" w:fill="FFFFFF"/>
              </w:rPr>
              <w:t>†</w:t>
            </w:r>
          </w:p>
        </w:tc>
        <w:tc>
          <w:tcPr>
            <w:tcW w:w="3567" w:type="dxa"/>
            <w:shd w:val="clear" w:color="auto" w:fill="auto"/>
            <w:noWrap/>
            <w:vAlign w:val="bottom"/>
            <w:hideMark/>
          </w:tcPr>
          <w:p w14:paraId="34337A59" w14:textId="77777777" w:rsidR="00551F6A" w:rsidRPr="00CD53B8" w:rsidRDefault="00551F6A" w:rsidP="00551F6A">
            <w:pPr>
              <w:rPr>
                <w:color w:val="000000"/>
                <w:sz w:val="22"/>
                <w:szCs w:val="22"/>
              </w:rPr>
            </w:pPr>
          </w:p>
        </w:tc>
        <w:tc>
          <w:tcPr>
            <w:tcW w:w="933" w:type="dxa"/>
            <w:shd w:val="clear" w:color="auto" w:fill="auto"/>
            <w:noWrap/>
            <w:vAlign w:val="bottom"/>
            <w:hideMark/>
          </w:tcPr>
          <w:p w14:paraId="35E976C8"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87EB750" w14:textId="77777777" w:rsidR="00551F6A" w:rsidRPr="00CD53B8" w:rsidRDefault="00551F6A" w:rsidP="00551F6A">
            <w:pPr>
              <w:jc w:val="right"/>
              <w:rPr>
                <w:color w:val="000000"/>
                <w:sz w:val="22"/>
                <w:szCs w:val="22"/>
              </w:rPr>
            </w:pPr>
          </w:p>
        </w:tc>
        <w:tc>
          <w:tcPr>
            <w:tcW w:w="799" w:type="dxa"/>
            <w:vAlign w:val="bottom"/>
          </w:tcPr>
          <w:p w14:paraId="104B5E0B"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366387A4" w14:textId="77777777" w:rsidR="00551F6A" w:rsidRPr="00CD53B8" w:rsidRDefault="00551F6A" w:rsidP="00551F6A">
            <w:pPr>
              <w:jc w:val="right"/>
              <w:rPr>
                <w:color w:val="000000"/>
                <w:sz w:val="22"/>
                <w:szCs w:val="22"/>
              </w:rPr>
            </w:pPr>
          </w:p>
        </w:tc>
        <w:tc>
          <w:tcPr>
            <w:tcW w:w="810" w:type="dxa"/>
            <w:vAlign w:val="bottom"/>
          </w:tcPr>
          <w:p w14:paraId="23576889" w14:textId="77777777" w:rsidR="00551F6A" w:rsidRPr="00CD53B8" w:rsidRDefault="00551F6A" w:rsidP="00551F6A">
            <w:pPr>
              <w:jc w:val="right"/>
              <w:rPr>
                <w:color w:val="000000"/>
                <w:sz w:val="22"/>
                <w:szCs w:val="22"/>
              </w:rPr>
            </w:pPr>
          </w:p>
        </w:tc>
        <w:tc>
          <w:tcPr>
            <w:tcW w:w="1080" w:type="dxa"/>
            <w:shd w:val="clear" w:color="auto" w:fill="auto"/>
            <w:vAlign w:val="bottom"/>
          </w:tcPr>
          <w:p w14:paraId="6B520DF5" w14:textId="77777777" w:rsidR="00551F6A" w:rsidRPr="00CD53B8" w:rsidRDefault="00551F6A" w:rsidP="00551F6A">
            <w:pPr>
              <w:jc w:val="right"/>
              <w:rPr>
                <w:color w:val="000000"/>
                <w:sz w:val="22"/>
                <w:szCs w:val="22"/>
              </w:rPr>
            </w:pPr>
          </w:p>
        </w:tc>
        <w:tc>
          <w:tcPr>
            <w:tcW w:w="720" w:type="dxa"/>
            <w:shd w:val="clear" w:color="auto" w:fill="auto"/>
            <w:vAlign w:val="bottom"/>
          </w:tcPr>
          <w:p w14:paraId="45EE6711" w14:textId="77777777" w:rsidR="00551F6A" w:rsidRPr="00CD53B8" w:rsidRDefault="00551F6A" w:rsidP="00551F6A">
            <w:pPr>
              <w:jc w:val="right"/>
              <w:rPr>
                <w:color w:val="000000"/>
                <w:sz w:val="22"/>
                <w:szCs w:val="22"/>
              </w:rPr>
            </w:pPr>
          </w:p>
        </w:tc>
        <w:tc>
          <w:tcPr>
            <w:tcW w:w="1080" w:type="dxa"/>
            <w:shd w:val="clear" w:color="auto" w:fill="auto"/>
            <w:vAlign w:val="bottom"/>
          </w:tcPr>
          <w:p w14:paraId="65F4C2C7" w14:textId="77777777" w:rsidR="00551F6A" w:rsidRPr="00CD53B8" w:rsidRDefault="00551F6A" w:rsidP="00551F6A">
            <w:pPr>
              <w:jc w:val="right"/>
              <w:rPr>
                <w:color w:val="000000"/>
                <w:sz w:val="22"/>
                <w:szCs w:val="22"/>
              </w:rPr>
            </w:pPr>
          </w:p>
        </w:tc>
      </w:tr>
      <w:tr w:rsidR="00551F6A" w:rsidRPr="00CD53B8" w14:paraId="6E0FC9B8" w14:textId="77777777" w:rsidTr="000A19AC">
        <w:trPr>
          <w:trHeight w:val="20"/>
        </w:trPr>
        <w:tc>
          <w:tcPr>
            <w:tcW w:w="1260" w:type="dxa"/>
            <w:shd w:val="clear" w:color="auto" w:fill="auto"/>
            <w:noWrap/>
            <w:vAlign w:val="bottom"/>
          </w:tcPr>
          <w:p w14:paraId="4F1605CA" w14:textId="77777777" w:rsidR="00551F6A" w:rsidRPr="00CD53B8" w:rsidRDefault="00551F6A" w:rsidP="00551F6A">
            <w:pPr>
              <w:rPr>
                <w:sz w:val="22"/>
                <w:szCs w:val="22"/>
              </w:rPr>
            </w:pPr>
          </w:p>
        </w:tc>
        <w:tc>
          <w:tcPr>
            <w:tcW w:w="2070" w:type="dxa"/>
            <w:shd w:val="clear" w:color="auto" w:fill="auto"/>
            <w:vAlign w:val="bottom"/>
          </w:tcPr>
          <w:p w14:paraId="1AE8EA3B" w14:textId="77777777" w:rsidR="00551F6A" w:rsidRPr="00CD53B8" w:rsidRDefault="00551F6A" w:rsidP="00551F6A">
            <w:pPr>
              <w:jc w:val="right"/>
              <w:rPr>
                <w:color w:val="000000"/>
                <w:sz w:val="22"/>
                <w:szCs w:val="22"/>
              </w:rPr>
            </w:pPr>
            <w:r w:rsidRPr="00CD53B8">
              <w:rPr>
                <w:color w:val="000000"/>
                <w:sz w:val="22"/>
                <w:szCs w:val="22"/>
              </w:rPr>
              <w:t>Mutilidae</w:t>
            </w:r>
          </w:p>
        </w:tc>
        <w:tc>
          <w:tcPr>
            <w:tcW w:w="3567" w:type="dxa"/>
            <w:shd w:val="clear" w:color="auto" w:fill="auto"/>
            <w:noWrap/>
            <w:vAlign w:val="bottom"/>
          </w:tcPr>
          <w:p w14:paraId="746E96B9" w14:textId="77777777" w:rsidR="00551F6A" w:rsidRPr="00CD53B8" w:rsidRDefault="00551F6A" w:rsidP="00551F6A">
            <w:pPr>
              <w:rPr>
                <w:color w:val="000000"/>
                <w:sz w:val="22"/>
                <w:szCs w:val="22"/>
              </w:rPr>
            </w:pPr>
          </w:p>
        </w:tc>
        <w:tc>
          <w:tcPr>
            <w:tcW w:w="933" w:type="dxa"/>
            <w:shd w:val="clear" w:color="auto" w:fill="auto"/>
            <w:noWrap/>
            <w:vAlign w:val="bottom"/>
          </w:tcPr>
          <w:p w14:paraId="51992760"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B886490" w14:textId="77777777" w:rsidR="00551F6A" w:rsidRPr="00CD53B8" w:rsidRDefault="00551F6A" w:rsidP="00551F6A">
            <w:pPr>
              <w:jc w:val="right"/>
              <w:rPr>
                <w:color w:val="000000"/>
                <w:sz w:val="22"/>
                <w:szCs w:val="22"/>
              </w:rPr>
            </w:pPr>
          </w:p>
        </w:tc>
        <w:tc>
          <w:tcPr>
            <w:tcW w:w="799" w:type="dxa"/>
            <w:vAlign w:val="bottom"/>
          </w:tcPr>
          <w:p w14:paraId="3A86EE96" w14:textId="77777777" w:rsidR="00551F6A" w:rsidRPr="00CD53B8" w:rsidRDefault="00551F6A" w:rsidP="00551F6A">
            <w:pPr>
              <w:jc w:val="right"/>
              <w:rPr>
                <w:color w:val="000000"/>
                <w:sz w:val="22"/>
                <w:szCs w:val="22"/>
              </w:rPr>
            </w:pPr>
          </w:p>
        </w:tc>
        <w:tc>
          <w:tcPr>
            <w:tcW w:w="1091" w:type="dxa"/>
            <w:vAlign w:val="bottom"/>
          </w:tcPr>
          <w:p w14:paraId="657BB726" w14:textId="77777777" w:rsidR="00551F6A" w:rsidRPr="00CD53B8" w:rsidRDefault="00551F6A" w:rsidP="00551F6A">
            <w:pPr>
              <w:jc w:val="right"/>
              <w:rPr>
                <w:color w:val="000000"/>
                <w:sz w:val="22"/>
                <w:szCs w:val="22"/>
              </w:rPr>
            </w:pPr>
          </w:p>
        </w:tc>
        <w:tc>
          <w:tcPr>
            <w:tcW w:w="810" w:type="dxa"/>
            <w:vAlign w:val="bottom"/>
          </w:tcPr>
          <w:p w14:paraId="562E11A8" w14:textId="77777777" w:rsidR="00551F6A" w:rsidRPr="00CD53B8" w:rsidRDefault="00551F6A" w:rsidP="00551F6A">
            <w:pPr>
              <w:jc w:val="right"/>
              <w:rPr>
                <w:color w:val="000000"/>
                <w:sz w:val="22"/>
                <w:szCs w:val="22"/>
              </w:rPr>
            </w:pPr>
          </w:p>
        </w:tc>
        <w:tc>
          <w:tcPr>
            <w:tcW w:w="1080" w:type="dxa"/>
            <w:shd w:val="clear" w:color="auto" w:fill="auto"/>
            <w:vAlign w:val="bottom"/>
          </w:tcPr>
          <w:p w14:paraId="4068469A" w14:textId="77777777" w:rsidR="00551F6A" w:rsidRPr="00CD53B8" w:rsidRDefault="00551F6A" w:rsidP="00551F6A">
            <w:pPr>
              <w:jc w:val="right"/>
              <w:rPr>
                <w:color w:val="000000"/>
                <w:sz w:val="22"/>
                <w:szCs w:val="22"/>
              </w:rPr>
            </w:pPr>
          </w:p>
        </w:tc>
        <w:tc>
          <w:tcPr>
            <w:tcW w:w="720" w:type="dxa"/>
            <w:shd w:val="clear" w:color="auto" w:fill="auto"/>
            <w:vAlign w:val="bottom"/>
          </w:tcPr>
          <w:p w14:paraId="7B696359"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vAlign w:val="bottom"/>
          </w:tcPr>
          <w:p w14:paraId="151552A2" w14:textId="77777777" w:rsidR="00551F6A" w:rsidRPr="00CD53B8" w:rsidRDefault="00551F6A" w:rsidP="00551F6A">
            <w:pPr>
              <w:jc w:val="right"/>
              <w:rPr>
                <w:color w:val="000000"/>
                <w:sz w:val="22"/>
                <w:szCs w:val="22"/>
              </w:rPr>
            </w:pPr>
          </w:p>
        </w:tc>
      </w:tr>
      <w:tr w:rsidR="00551F6A" w:rsidRPr="00CD53B8" w14:paraId="4AC9ABEA" w14:textId="77777777" w:rsidTr="000A19AC">
        <w:trPr>
          <w:trHeight w:val="20"/>
        </w:trPr>
        <w:tc>
          <w:tcPr>
            <w:tcW w:w="1260" w:type="dxa"/>
            <w:shd w:val="clear" w:color="auto" w:fill="auto"/>
            <w:noWrap/>
            <w:vAlign w:val="bottom"/>
            <w:hideMark/>
          </w:tcPr>
          <w:p w14:paraId="6EBA92E0" w14:textId="77777777" w:rsidR="00551F6A" w:rsidRPr="00CD53B8" w:rsidRDefault="00551F6A" w:rsidP="00551F6A">
            <w:pPr>
              <w:rPr>
                <w:sz w:val="22"/>
                <w:szCs w:val="22"/>
              </w:rPr>
            </w:pPr>
          </w:p>
        </w:tc>
        <w:tc>
          <w:tcPr>
            <w:tcW w:w="2070" w:type="dxa"/>
            <w:shd w:val="clear" w:color="auto" w:fill="auto"/>
            <w:vAlign w:val="bottom"/>
            <w:hideMark/>
          </w:tcPr>
          <w:p w14:paraId="06A17F1C" w14:textId="77777777" w:rsidR="00551F6A" w:rsidRPr="00CD53B8" w:rsidRDefault="00551F6A" w:rsidP="00551F6A">
            <w:pPr>
              <w:jc w:val="right"/>
              <w:rPr>
                <w:sz w:val="22"/>
                <w:szCs w:val="22"/>
              </w:rPr>
            </w:pPr>
            <w:r w:rsidRPr="00CD53B8">
              <w:rPr>
                <w:color w:val="000000"/>
                <w:sz w:val="22"/>
                <w:szCs w:val="22"/>
              </w:rPr>
              <w:t xml:space="preserve">Mymaridae </w:t>
            </w:r>
            <w:r w:rsidRPr="00CD53B8">
              <w:rPr>
                <w:color w:val="222222"/>
                <w:sz w:val="22"/>
                <w:szCs w:val="22"/>
                <w:shd w:val="clear" w:color="auto" w:fill="FFFFFF"/>
              </w:rPr>
              <w:t>†</w:t>
            </w:r>
          </w:p>
        </w:tc>
        <w:tc>
          <w:tcPr>
            <w:tcW w:w="3567" w:type="dxa"/>
            <w:shd w:val="clear" w:color="auto" w:fill="auto"/>
            <w:noWrap/>
            <w:vAlign w:val="bottom"/>
            <w:hideMark/>
          </w:tcPr>
          <w:p w14:paraId="7C95FFA7" w14:textId="77777777" w:rsidR="00551F6A" w:rsidRPr="00CD53B8" w:rsidRDefault="00551F6A" w:rsidP="00551F6A">
            <w:pPr>
              <w:rPr>
                <w:color w:val="000000"/>
                <w:sz w:val="22"/>
                <w:szCs w:val="22"/>
              </w:rPr>
            </w:pPr>
          </w:p>
        </w:tc>
        <w:tc>
          <w:tcPr>
            <w:tcW w:w="933" w:type="dxa"/>
            <w:shd w:val="clear" w:color="auto" w:fill="auto"/>
            <w:noWrap/>
            <w:vAlign w:val="bottom"/>
            <w:hideMark/>
          </w:tcPr>
          <w:p w14:paraId="217DA97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CDC427A" w14:textId="77777777" w:rsidR="00551F6A" w:rsidRPr="00CD53B8" w:rsidRDefault="00551F6A" w:rsidP="00551F6A">
            <w:pPr>
              <w:jc w:val="right"/>
              <w:rPr>
                <w:color w:val="000000"/>
                <w:sz w:val="22"/>
                <w:szCs w:val="22"/>
              </w:rPr>
            </w:pPr>
          </w:p>
        </w:tc>
        <w:tc>
          <w:tcPr>
            <w:tcW w:w="799" w:type="dxa"/>
            <w:vAlign w:val="bottom"/>
          </w:tcPr>
          <w:p w14:paraId="58EF3E40" w14:textId="77777777" w:rsidR="00551F6A" w:rsidRPr="00CD53B8" w:rsidRDefault="00551F6A" w:rsidP="00551F6A">
            <w:pPr>
              <w:jc w:val="right"/>
              <w:rPr>
                <w:color w:val="000000"/>
                <w:sz w:val="22"/>
                <w:szCs w:val="22"/>
              </w:rPr>
            </w:pPr>
            <w:r w:rsidRPr="00CD53B8">
              <w:rPr>
                <w:color w:val="000000"/>
                <w:sz w:val="22"/>
                <w:szCs w:val="22"/>
              </w:rPr>
              <w:t>9</w:t>
            </w:r>
          </w:p>
        </w:tc>
        <w:tc>
          <w:tcPr>
            <w:tcW w:w="1091" w:type="dxa"/>
            <w:vAlign w:val="bottom"/>
          </w:tcPr>
          <w:p w14:paraId="6D3407DF" w14:textId="77777777" w:rsidR="00551F6A" w:rsidRPr="00CD53B8" w:rsidRDefault="00551F6A" w:rsidP="00551F6A">
            <w:pPr>
              <w:jc w:val="right"/>
              <w:rPr>
                <w:color w:val="000000"/>
                <w:sz w:val="22"/>
                <w:szCs w:val="22"/>
              </w:rPr>
            </w:pPr>
          </w:p>
        </w:tc>
        <w:tc>
          <w:tcPr>
            <w:tcW w:w="810" w:type="dxa"/>
            <w:vAlign w:val="bottom"/>
          </w:tcPr>
          <w:p w14:paraId="001EE210" w14:textId="77777777" w:rsidR="00551F6A" w:rsidRPr="00CD53B8" w:rsidRDefault="00551F6A" w:rsidP="00551F6A">
            <w:pPr>
              <w:jc w:val="right"/>
              <w:rPr>
                <w:color w:val="000000"/>
                <w:sz w:val="22"/>
                <w:szCs w:val="22"/>
              </w:rPr>
            </w:pPr>
          </w:p>
        </w:tc>
        <w:tc>
          <w:tcPr>
            <w:tcW w:w="1080" w:type="dxa"/>
            <w:shd w:val="clear" w:color="auto" w:fill="auto"/>
            <w:vAlign w:val="bottom"/>
          </w:tcPr>
          <w:p w14:paraId="3BD33097" w14:textId="77777777" w:rsidR="00551F6A" w:rsidRPr="00CD53B8" w:rsidRDefault="00551F6A" w:rsidP="00551F6A">
            <w:pPr>
              <w:jc w:val="right"/>
              <w:rPr>
                <w:color w:val="000000"/>
                <w:sz w:val="22"/>
                <w:szCs w:val="22"/>
              </w:rPr>
            </w:pPr>
          </w:p>
        </w:tc>
        <w:tc>
          <w:tcPr>
            <w:tcW w:w="720" w:type="dxa"/>
            <w:shd w:val="clear" w:color="auto" w:fill="auto"/>
            <w:vAlign w:val="bottom"/>
          </w:tcPr>
          <w:p w14:paraId="2FFBF437" w14:textId="77777777" w:rsidR="00551F6A" w:rsidRPr="00CD53B8" w:rsidRDefault="00551F6A" w:rsidP="00551F6A">
            <w:pPr>
              <w:jc w:val="right"/>
              <w:rPr>
                <w:color w:val="000000"/>
                <w:sz w:val="22"/>
                <w:szCs w:val="22"/>
              </w:rPr>
            </w:pPr>
          </w:p>
        </w:tc>
        <w:tc>
          <w:tcPr>
            <w:tcW w:w="1080" w:type="dxa"/>
            <w:shd w:val="clear" w:color="auto" w:fill="auto"/>
            <w:vAlign w:val="bottom"/>
          </w:tcPr>
          <w:p w14:paraId="6FD49E4C" w14:textId="77777777" w:rsidR="00551F6A" w:rsidRPr="00CD53B8" w:rsidRDefault="00551F6A" w:rsidP="00551F6A">
            <w:pPr>
              <w:jc w:val="right"/>
              <w:rPr>
                <w:color w:val="000000"/>
                <w:sz w:val="22"/>
                <w:szCs w:val="22"/>
              </w:rPr>
            </w:pPr>
          </w:p>
        </w:tc>
      </w:tr>
    </w:tbl>
    <w:p w14:paraId="4C6688DA" w14:textId="71BD5C25"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551F6A" w:rsidRPr="00CD53B8" w14:paraId="5732ED4B" w14:textId="77777777" w:rsidTr="00FF10F7">
        <w:trPr>
          <w:trHeight w:val="20"/>
        </w:trPr>
        <w:tc>
          <w:tcPr>
            <w:tcW w:w="1260" w:type="dxa"/>
            <w:tcBorders>
              <w:top w:val="single" w:sz="4" w:space="0" w:color="auto"/>
            </w:tcBorders>
            <w:shd w:val="clear" w:color="auto" w:fill="auto"/>
            <w:noWrap/>
            <w:vAlign w:val="center"/>
          </w:tcPr>
          <w:p w14:paraId="37BF017E" w14:textId="77777777" w:rsidR="00551F6A" w:rsidRPr="00CD53B8" w:rsidRDefault="00551F6A" w:rsidP="00551F6A">
            <w:pPr>
              <w:jc w:val="center"/>
              <w:rPr>
                <w:sz w:val="22"/>
                <w:szCs w:val="22"/>
              </w:rPr>
            </w:pPr>
          </w:p>
        </w:tc>
        <w:tc>
          <w:tcPr>
            <w:tcW w:w="2070" w:type="dxa"/>
            <w:tcBorders>
              <w:top w:val="single" w:sz="4" w:space="0" w:color="auto"/>
            </w:tcBorders>
            <w:shd w:val="clear" w:color="auto" w:fill="auto"/>
            <w:vAlign w:val="center"/>
          </w:tcPr>
          <w:p w14:paraId="35A8FF36" w14:textId="77777777" w:rsidR="00551F6A" w:rsidRPr="00CD53B8" w:rsidRDefault="00551F6A" w:rsidP="00551F6A">
            <w:pPr>
              <w:jc w:val="center"/>
              <w:rPr>
                <w:color w:val="000000"/>
                <w:sz w:val="22"/>
                <w:szCs w:val="22"/>
              </w:rPr>
            </w:pPr>
          </w:p>
        </w:tc>
        <w:tc>
          <w:tcPr>
            <w:tcW w:w="3567" w:type="dxa"/>
            <w:tcBorders>
              <w:top w:val="single" w:sz="4" w:space="0" w:color="auto"/>
            </w:tcBorders>
            <w:shd w:val="clear" w:color="auto" w:fill="auto"/>
            <w:noWrap/>
            <w:vAlign w:val="center"/>
          </w:tcPr>
          <w:p w14:paraId="2F539C8D" w14:textId="77777777" w:rsidR="00551F6A" w:rsidRPr="00CD53B8" w:rsidRDefault="00551F6A" w:rsidP="00551F6A">
            <w:pPr>
              <w:jc w:val="center"/>
              <w:rPr>
                <w:color w:val="000000"/>
                <w:sz w:val="22"/>
                <w:szCs w:val="22"/>
              </w:rPr>
            </w:pPr>
          </w:p>
        </w:tc>
        <w:tc>
          <w:tcPr>
            <w:tcW w:w="2013" w:type="dxa"/>
            <w:gridSpan w:val="2"/>
            <w:tcBorders>
              <w:top w:val="single" w:sz="4" w:space="0" w:color="auto"/>
            </w:tcBorders>
            <w:shd w:val="clear" w:color="auto" w:fill="auto"/>
            <w:noWrap/>
            <w:vAlign w:val="center"/>
          </w:tcPr>
          <w:p w14:paraId="450E29EE" w14:textId="0938F4B4" w:rsidR="00551F6A" w:rsidRPr="00CD53B8" w:rsidRDefault="00551F6A" w:rsidP="00551F6A">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71467111" w14:textId="6910561C" w:rsidR="00551F6A" w:rsidRPr="00CD53B8" w:rsidRDefault="00551F6A" w:rsidP="00551F6A">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7D25A880" w14:textId="32C45D45" w:rsidR="00551F6A" w:rsidRPr="00CD53B8" w:rsidRDefault="00551F6A" w:rsidP="00551F6A">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2248A01B" w14:textId="323AE587" w:rsidR="00551F6A" w:rsidRPr="00CD53B8" w:rsidRDefault="00551F6A" w:rsidP="00551F6A">
            <w:pPr>
              <w:jc w:val="center"/>
              <w:rPr>
                <w:color w:val="000000"/>
                <w:sz w:val="22"/>
                <w:szCs w:val="22"/>
              </w:rPr>
            </w:pPr>
            <w:r w:rsidRPr="00CD53B8">
              <w:rPr>
                <w:color w:val="000000"/>
                <w:sz w:val="22"/>
                <w:szCs w:val="22"/>
              </w:rPr>
              <w:t>Visual Samples</w:t>
            </w:r>
          </w:p>
        </w:tc>
      </w:tr>
      <w:tr w:rsidR="00551F6A" w:rsidRPr="00CD53B8" w14:paraId="79D638A9" w14:textId="77777777" w:rsidTr="00FF10F7">
        <w:trPr>
          <w:trHeight w:val="20"/>
        </w:trPr>
        <w:tc>
          <w:tcPr>
            <w:tcW w:w="1260" w:type="dxa"/>
            <w:tcBorders>
              <w:bottom w:val="single" w:sz="4" w:space="0" w:color="auto"/>
            </w:tcBorders>
            <w:shd w:val="clear" w:color="auto" w:fill="auto"/>
            <w:noWrap/>
            <w:vAlign w:val="center"/>
          </w:tcPr>
          <w:p w14:paraId="101251EB" w14:textId="7B676C14" w:rsidR="00551F6A" w:rsidRPr="00CD53B8" w:rsidRDefault="00551F6A" w:rsidP="00551F6A">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29DD55AD" w14:textId="49AA3254" w:rsidR="00551F6A" w:rsidRPr="00CD53B8" w:rsidRDefault="00551F6A" w:rsidP="00551F6A">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2B2C9542" w14:textId="21598C1F" w:rsidR="00551F6A" w:rsidRPr="00CD53B8" w:rsidRDefault="00551F6A" w:rsidP="00551F6A">
            <w:pPr>
              <w:jc w:val="center"/>
              <w:rPr>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6866BC6C" w14:textId="18842E22"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485764F5" w14:textId="21EA89C6" w:rsidR="00551F6A" w:rsidRPr="00CD53B8" w:rsidRDefault="00551F6A" w:rsidP="00551F6A">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5BC8F028" w14:textId="3DB425FB" w:rsidR="00551F6A" w:rsidRPr="00CD53B8" w:rsidRDefault="00551F6A" w:rsidP="00551F6A">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46B2109D" w14:textId="4321D8BD" w:rsidR="00551F6A" w:rsidRPr="00CD53B8" w:rsidRDefault="00551F6A" w:rsidP="00551F6A">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383427F5" w14:textId="04849A3D"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43EDC270" w14:textId="6E1DC5E3" w:rsidR="00551F6A" w:rsidRPr="00CD53B8" w:rsidRDefault="00551F6A" w:rsidP="00551F6A">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134913C3" w14:textId="073D8A5B"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7587E7D8" w14:textId="5EF18652" w:rsidR="00551F6A" w:rsidRPr="00CD53B8" w:rsidRDefault="00551F6A" w:rsidP="00551F6A">
            <w:pPr>
              <w:jc w:val="center"/>
              <w:rPr>
                <w:color w:val="000000"/>
                <w:sz w:val="22"/>
                <w:szCs w:val="22"/>
              </w:rPr>
            </w:pPr>
            <w:r w:rsidRPr="00CD53B8">
              <w:rPr>
                <w:color w:val="000000"/>
                <w:sz w:val="22"/>
                <w:szCs w:val="22"/>
              </w:rPr>
              <w:t>Extended total</w:t>
            </w:r>
          </w:p>
        </w:tc>
      </w:tr>
      <w:tr w:rsidR="00551F6A" w:rsidRPr="00CD53B8" w14:paraId="6563B4B8" w14:textId="77777777" w:rsidTr="00FF10F7">
        <w:trPr>
          <w:trHeight w:val="20"/>
        </w:trPr>
        <w:tc>
          <w:tcPr>
            <w:tcW w:w="1260" w:type="dxa"/>
            <w:tcBorders>
              <w:top w:val="single" w:sz="4" w:space="0" w:color="auto"/>
            </w:tcBorders>
            <w:shd w:val="clear" w:color="auto" w:fill="auto"/>
            <w:noWrap/>
            <w:vAlign w:val="bottom"/>
          </w:tcPr>
          <w:p w14:paraId="680618C9"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tcPr>
          <w:p w14:paraId="4CF1D220" w14:textId="54EAE780" w:rsidR="00551F6A" w:rsidRPr="00CD53B8" w:rsidRDefault="00551F6A" w:rsidP="00551F6A">
            <w:pPr>
              <w:jc w:val="right"/>
              <w:rPr>
                <w:color w:val="000000"/>
                <w:sz w:val="22"/>
                <w:szCs w:val="22"/>
              </w:rPr>
            </w:pPr>
            <w:r w:rsidRPr="00CD53B8">
              <w:rPr>
                <w:color w:val="000000"/>
                <w:sz w:val="22"/>
                <w:szCs w:val="22"/>
              </w:rPr>
              <w:t xml:space="preserve">Pelecinidae </w:t>
            </w:r>
            <w:r w:rsidRPr="00CD53B8">
              <w:rPr>
                <w:color w:val="222222"/>
                <w:sz w:val="22"/>
                <w:szCs w:val="22"/>
                <w:shd w:val="clear" w:color="auto" w:fill="FFFFFF"/>
              </w:rPr>
              <w:t>†</w:t>
            </w:r>
          </w:p>
        </w:tc>
        <w:tc>
          <w:tcPr>
            <w:tcW w:w="3567" w:type="dxa"/>
            <w:tcBorders>
              <w:top w:val="single" w:sz="4" w:space="0" w:color="auto"/>
            </w:tcBorders>
            <w:shd w:val="clear" w:color="auto" w:fill="auto"/>
            <w:noWrap/>
            <w:vAlign w:val="bottom"/>
          </w:tcPr>
          <w:p w14:paraId="7417002C" w14:textId="77777777" w:rsidR="00551F6A" w:rsidRPr="00CD53B8" w:rsidRDefault="00551F6A" w:rsidP="00551F6A">
            <w:pPr>
              <w:rPr>
                <w:color w:val="000000"/>
                <w:sz w:val="22"/>
                <w:szCs w:val="22"/>
              </w:rPr>
            </w:pPr>
          </w:p>
        </w:tc>
        <w:tc>
          <w:tcPr>
            <w:tcW w:w="933" w:type="dxa"/>
            <w:tcBorders>
              <w:top w:val="single" w:sz="4" w:space="0" w:color="auto"/>
            </w:tcBorders>
            <w:shd w:val="clear" w:color="auto" w:fill="auto"/>
            <w:noWrap/>
            <w:vAlign w:val="bottom"/>
          </w:tcPr>
          <w:p w14:paraId="316E7D10" w14:textId="52BFFAD5"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noWrap/>
            <w:vAlign w:val="bottom"/>
          </w:tcPr>
          <w:p w14:paraId="76C0A9FF"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58469E03" w14:textId="77777777" w:rsidR="00551F6A" w:rsidRPr="00CD53B8" w:rsidRDefault="00551F6A" w:rsidP="00551F6A">
            <w:pPr>
              <w:jc w:val="right"/>
              <w:rPr>
                <w:color w:val="000000"/>
                <w:sz w:val="22"/>
                <w:szCs w:val="22"/>
              </w:rPr>
            </w:pPr>
          </w:p>
        </w:tc>
        <w:tc>
          <w:tcPr>
            <w:tcW w:w="1091" w:type="dxa"/>
            <w:tcBorders>
              <w:top w:val="single" w:sz="4" w:space="0" w:color="auto"/>
            </w:tcBorders>
            <w:vAlign w:val="bottom"/>
          </w:tcPr>
          <w:p w14:paraId="2828B507"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3CB5A283"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1F2854AF"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69456FED"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27E3B356" w14:textId="77777777" w:rsidR="00551F6A" w:rsidRPr="00CD53B8" w:rsidRDefault="00551F6A" w:rsidP="00551F6A">
            <w:pPr>
              <w:jc w:val="right"/>
              <w:rPr>
                <w:color w:val="000000"/>
                <w:sz w:val="22"/>
                <w:szCs w:val="22"/>
              </w:rPr>
            </w:pPr>
          </w:p>
        </w:tc>
      </w:tr>
      <w:tr w:rsidR="00551F6A" w:rsidRPr="00CD53B8" w14:paraId="2E09D38B" w14:textId="77777777" w:rsidTr="00FF10F7">
        <w:trPr>
          <w:trHeight w:val="20"/>
        </w:trPr>
        <w:tc>
          <w:tcPr>
            <w:tcW w:w="1260" w:type="dxa"/>
            <w:shd w:val="clear" w:color="auto" w:fill="auto"/>
            <w:noWrap/>
            <w:vAlign w:val="bottom"/>
          </w:tcPr>
          <w:p w14:paraId="238DEBBE" w14:textId="77777777" w:rsidR="00551F6A" w:rsidRPr="00CD53B8" w:rsidRDefault="00551F6A" w:rsidP="00551F6A">
            <w:pPr>
              <w:rPr>
                <w:sz w:val="22"/>
                <w:szCs w:val="22"/>
              </w:rPr>
            </w:pPr>
          </w:p>
        </w:tc>
        <w:tc>
          <w:tcPr>
            <w:tcW w:w="2070" w:type="dxa"/>
            <w:shd w:val="clear" w:color="auto" w:fill="auto"/>
            <w:vAlign w:val="bottom"/>
          </w:tcPr>
          <w:p w14:paraId="1699A667" w14:textId="2A069559" w:rsidR="00551F6A" w:rsidRPr="00CD53B8" w:rsidRDefault="00551F6A" w:rsidP="00551F6A">
            <w:pPr>
              <w:jc w:val="right"/>
              <w:rPr>
                <w:color w:val="000000"/>
                <w:sz w:val="22"/>
                <w:szCs w:val="22"/>
              </w:rPr>
            </w:pPr>
            <w:r w:rsidRPr="00CD53B8">
              <w:rPr>
                <w:color w:val="000000"/>
                <w:sz w:val="22"/>
                <w:szCs w:val="22"/>
              </w:rPr>
              <w:t xml:space="preserve">Platygastridae </w:t>
            </w:r>
            <w:r w:rsidRPr="00CD53B8">
              <w:rPr>
                <w:color w:val="222222"/>
                <w:sz w:val="22"/>
                <w:szCs w:val="22"/>
                <w:shd w:val="clear" w:color="auto" w:fill="FFFFFF"/>
              </w:rPr>
              <w:t>†</w:t>
            </w:r>
          </w:p>
        </w:tc>
        <w:tc>
          <w:tcPr>
            <w:tcW w:w="3567" w:type="dxa"/>
            <w:shd w:val="clear" w:color="auto" w:fill="auto"/>
            <w:noWrap/>
            <w:vAlign w:val="bottom"/>
          </w:tcPr>
          <w:p w14:paraId="1F9170BF" w14:textId="77777777" w:rsidR="00551F6A" w:rsidRPr="00CD53B8" w:rsidRDefault="00551F6A" w:rsidP="00551F6A">
            <w:pPr>
              <w:rPr>
                <w:color w:val="000000"/>
                <w:sz w:val="22"/>
                <w:szCs w:val="22"/>
              </w:rPr>
            </w:pPr>
          </w:p>
        </w:tc>
        <w:tc>
          <w:tcPr>
            <w:tcW w:w="933" w:type="dxa"/>
            <w:shd w:val="clear" w:color="auto" w:fill="auto"/>
            <w:noWrap/>
            <w:vAlign w:val="bottom"/>
          </w:tcPr>
          <w:p w14:paraId="299F1320" w14:textId="599C343F"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tcPr>
          <w:p w14:paraId="56AD6DE4" w14:textId="77777777" w:rsidR="00551F6A" w:rsidRPr="00CD53B8" w:rsidRDefault="00551F6A" w:rsidP="00551F6A">
            <w:pPr>
              <w:jc w:val="right"/>
              <w:rPr>
                <w:color w:val="000000"/>
                <w:sz w:val="22"/>
                <w:szCs w:val="22"/>
              </w:rPr>
            </w:pPr>
          </w:p>
        </w:tc>
        <w:tc>
          <w:tcPr>
            <w:tcW w:w="799" w:type="dxa"/>
            <w:vAlign w:val="bottom"/>
          </w:tcPr>
          <w:p w14:paraId="565DB7AB" w14:textId="588D4893" w:rsidR="00551F6A" w:rsidRPr="00CD53B8" w:rsidRDefault="00551F6A" w:rsidP="00551F6A">
            <w:pPr>
              <w:jc w:val="right"/>
              <w:rPr>
                <w:color w:val="000000"/>
                <w:sz w:val="22"/>
                <w:szCs w:val="22"/>
              </w:rPr>
            </w:pPr>
            <w:r w:rsidRPr="00CD53B8">
              <w:rPr>
                <w:color w:val="000000"/>
                <w:sz w:val="22"/>
                <w:szCs w:val="22"/>
              </w:rPr>
              <w:t>5</w:t>
            </w:r>
          </w:p>
        </w:tc>
        <w:tc>
          <w:tcPr>
            <w:tcW w:w="1091" w:type="dxa"/>
            <w:vAlign w:val="bottom"/>
          </w:tcPr>
          <w:p w14:paraId="645BEDEA" w14:textId="77777777" w:rsidR="00551F6A" w:rsidRPr="00CD53B8" w:rsidRDefault="00551F6A" w:rsidP="00551F6A">
            <w:pPr>
              <w:jc w:val="right"/>
              <w:rPr>
                <w:color w:val="000000"/>
                <w:sz w:val="22"/>
                <w:szCs w:val="22"/>
              </w:rPr>
            </w:pPr>
          </w:p>
        </w:tc>
        <w:tc>
          <w:tcPr>
            <w:tcW w:w="810" w:type="dxa"/>
            <w:vAlign w:val="bottom"/>
          </w:tcPr>
          <w:p w14:paraId="35C31F32" w14:textId="77777777" w:rsidR="00551F6A" w:rsidRPr="00CD53B8" w:rsidRDefault="00551F6A" w:rsidP="00551F6A">
            <w:pPr>
              <w:jc w:val="right"/>
              <w:rPr>
                <w:color w:val="000000"/>
                <w:sz w:val="22"/>
                <w:szCs w:val="22"/>
              </w:rPr>
            </w:pPr>
          </w:p>
        </w:tc>
        <w:tc>
          <w:tcPr>
            <w:tcW w:w="1080" w:type="dxa"/>
            <w:shd w:val="clear" w:color="auto" w:fill="auto"/>
            <w:vAlign w:val="bottom"/>
          </w:tcPr>
          <w:p w14:paraId="19909E4D" w14:textId="77777777" w:rsidR="00551F6A" w:rsidRPr="00CD53B8" w:rsidRDefault="00551F6A" w:rsidP="00551F6A">
            <w:pPr>
              <w:jc w:val="right"/>
              <w:rPr>
                <w:color w:val="000000"/>
                <w:sz w:val="22"/>
                <w:szCs w:val="22"/>
              </w:rPr>
            </w:pPr>
          </w:p>
        </w:tc>
        <w:tc>
          <w:tcPr>
            <w:tcW w:w="720" w:type="dxa"/>
            <w:shd w:val="clear" w:color="auto" w:fill="auto"/>
            <w:vAlign w:val="bottom"/>
          </w:tcPr>
          <w:p w14:paraId="5C15C158" w14:textId="77777777" w:rsidR="00551F6A" w:rsidRPr="00CD53B8" w:rsidRDefault="00551F6A" w:rsidP="00551F6A">
            <w:pPr>
              <w:jc w:val="right"/>
              <w:rPr>
                <w:color w:val="000000"/>
                <w:sz w:val="22"/>
                <w:szCs w:val="22"/>
              </w:rPr>
            </w:pPr>
          </w:p>
        </w:tc>
        <w:tc>
          <w:tcPr>
            <w:tcW w:w="1080" w:type="dxa"/>
            <w:shd w:val="clear" w:color="auto" w:fill="auto"/>
            <w:vAlign w:val="bottom"/>
          </w:tcPr>
          <w:p w14:paraId="49A730D9" w14:textId="77777777" w:rsidR="00551F6A" w:rsidRPr="00CD53B8" w:rsidRDefault="00551F6A" w:rsidP="00551F6A">
            <w:pPr>
              <w:jc w:val="right"/>
              <w:rPr>
                <w:color w:val="000000"/>
                <w:sz w:val="22"/>
                <w:szCs w:val="22"/>
              </w:rPr>
            </w:pPr>
          </w:p>
        </w:tc>
      </w:tr>
      <w:tr w:rsidR="00551F6A" w:rsidRPr="00CD53B8" w14:paraId="428817E9" w14:textId="77777777" w:rsidTr="00FF10F7">
        <w:trPr>
          <w:trHeight w:val="20"/>
        </w:trPr>
        <w:tc>
          <w:tcPr>
            <w:tcW w:w="1260" w:type="dxa"/>
            <w:shd w:val="clear" w:color="auto" w:fill="auto"/>
            <w:noWrap/>
            <w:vAlign w:val="bottom"/>
          </w:tcPr>
          <w:p w14:paraId="6BC8834F" w14:textId="77777777" w:rsidR="00551F6A" w:rsidRPr="00CD53B8" w:rsidRDefault="00551F6A" w:rsidP="00551F6A">
            <w:pPr>
              <w:rPr>
                <w:sz w:val="22"/>
                <w:szCs w:val="22"/>
              </w:rPr>
            </w:pPr>
          </w:p>
        </w:tc>
        <w:tc>
          <w:tcPr>
            <w:tcW w:w="2070" w:type="dxa"/>
            <w:shd w:val="clear" w:color="auto" w:fill="auto"/>
            <w:vAlign w:val="bottom"/>
          </w:tcPr>
          <w:p w14:paraId="06626C1B" w14:textId="3F261AA0" w:rsidR="00551F6A" w:rsidRPr="00CD53B8" w:rsidRDefault="00551F6A" w:rsidP="00551F6A">
            <w:pPr>
              <w:jc w:val="right"/>
              <w:rPr>
                <w:color w:val="000000"/>
                <w:sz w:val="22"/>
                <w:szCs w:val="22"/>
              </w:rPr>
            </w:pPr>
            <w:r w:rsidRPr="00CD53B8">
              <w:rPr>
                <w:color w:val="000000"/>
                <w:sz w:val="22"/>
                <w:szCs w:val="22"/>
              </w:rPr>
              <w:t xml:space="preserve">Pteromalidae </w:t>
            </w:r>
            <w:r w:rsidRPr="00CD53B8">
              <w:rPr>
                <w:color w:val="222222"/>
                <w:sz w:val="22"/>
                <w:szCs w:val="22"/>
                <w:shd w:val="clear" w:color="auto" w:fill="FFFFFF"/>
              </w:rPr>
              <w:t>†</w:t>
            </w:r>
          </w:p>
        </w:tc>
        <w:tc>
          <w:tcPr>
            <w:tcW w:w="3567" w:type="dxa"/>
            <w:shd w:val="clear" w:color="auto" w:fill="auto"/>
            <w:noWrap/>
            <w:vAlign w:val="bottom"/>
          </w:tcPr>
          <w:p w14:paraId="08DA0BC6" w14:textId="77777777" w:rsidR="00551F6A" w:rsidRPr="00CD53B8" w:rsidRDefault="00551F6A" w:rsidP="00551F6A">
            <w:pPr>
              <w:rPr>
                <w:color w:val="000000"/>
                <w:sz w:val="22"/>
                <w:szCs w:val="22"/>
              </w:rPr>
            </w:pPr>
          </w:p>
        </w:tc>
        <w:tc>
          <w:tcPr>
            <w:tcW w:w="933" w:type="dxa"/>
            <w:shd w:val="clear" w:color="auto" w:fill="auto"/>
            <w:noWrap/>
            <w:vAlign w:val="bottom"/>
          </w:tcPr>
          <w:p w14:paraId="300254BE" w14:textId="33D84331" w:rsidR="00551F6A" w:rsidRPr="00CD53B8" w:rsidRDefault="00551F6A" w:rsidP="00551F6A">
            <w:pPr>
              <w:jc w:val="right"/>
              <w:rPr>
                <w:color w:val="000000"/>
                <w:sz w:val="22"/>
                <w:szCs w:val="22"/>
              </w:rPr>
            </w:pPr>
            <w:r w:rsidRPr="00CD53B8">
              <w:rPr>
                <w:color w:val="000000"/>
                <w:sz w:val="22"/>
                <w:szCs w:val="22"/>
              </w:rPr>
              <w:t>10</w:t>
            </w:r>
          </w:p>
        </w:tc>
        <w:tc>
          <w:tcPr>
            <w:tcW w:w="1080" w:type="dxa"/>
            <w:shd w:val="clear" w:color="auto" w:fill="auto"/>
            <w:noWrap/>
            <w:vAlign w:val="bottom"/>
          </w:tcPr>
          <w:p w14:paraId="6479BE22" w14:textId="77777777" w:rsidR="00551F6A" w:rsidRPr="00CD53B8" w:rsidRDefault="00551F6A" w:rsidP="00551F6A">
            <w:pPr>
              <w:jc w:val="right"/>
              <w:rPr>
                <w:color w:val="000000"/>
                <w:sz w:val="22"/>
                <w:szCs w:val="22"/>
              </w:rPr>
            </w:pPr>
          </w:p>
        </w:tc>
        <w:tc>
          <w:tcPr>
            <w:tcW w:w="799" w:type="dxa"/>
            <w:vAlign w:val="bottom"/>
          </w:tcPr>
          <w:p w14:paraId="2D8018A3" w14:textId="0A968B31" w:rsidR="00551F6A" w:rsidRPr="00CD53B8" w:rsidRDefault="00551F6A" w:rsidP="00551F6A">
            <w:pPr>
              <w:jc w:val="right"/>
              <w:rPr>
                <w:color w:val="000000"/>
                <w:sz w:val="22"/>
                <w:szCs w:val="22"/>
              </w:rPr>
            </w:pPr>
            <w:r w:rsidRPr="00CD53B8">
              <w:rPr>
                <w:color w:val="000000"/>
                <w:sz w:val="22"/>
                <w:szCs w:val="22"/>
              </w:rPr>
              <w:t>3</w:t>
            </w:r>
          </w:p>
        </w:tc>
        <w:tc>
          <w:tcPr>
            <w:tcW w:w="1091" w:type="dxa"/>
            <w:vAlign w:val="bottom"/>
          </w:tcPr>
          <w:p w14:paraId="263DE97A" w14:textId="77777777" w:rsidR="00551F6A" w:rsidRPr="00CD53B8" w:rsidRDefault="00551F6A" w:rsidP="00551F6A">
            <w:pPr>
              <w:jc w:val="right"/>
              <w:rPr>
                <w:color w:val="000000"/>
                <w:sz w:val="22"/>
                <w:szCs w:val="22"/>
              </w:rPr>
            </w:pPr>
          </w:p>
        </w:tc>
        <w:tc>
          <w:tcPr>
            <w:tcW w:w="810" w:type="dxa"/>
            <w:vAlign w:val="bottom"/>
          </w:tcPr>
          <w:p w14:paraId="3032B301" w14:textId="77777777" w:rsidR="00551F6A" w:rsidRPr="00CD53B8" w:rsidRDefault="00551F6A" w:rsidP="00551F6A">
            <w:pPr>
              <w:jc w:val="right"/>
              <w:rPr>
                <w:color w:val="000000"/>
                <w:sz w:val="22"/>
                <w:szCs w:val="22"/>
              </w:rPr>
            </w:pPr>
          </w:p>
        </w:tc>
        <w:tc>
          <w:tcPr>
            <w:tcW w:w="1080" w:type="dxa"/>
            <w:shd w:val="clear" w:color="auto" w:fill="auto"/>
            <w:vAlign w:val="bottom"/>
          </w:tcPr>
          <w:p w14:paraId="240A045B" w14:textId="77777777" w:rsidR="00551F6A" w:rsidRPr="00CD53B8" w:rsidRDefault="00551F6A" w:rsidP="00551F6A">
            <w:pPr>
              <w:jc w:val="right"/>
              <w:rPr>
                <w:color w:val="000000"/>
                <w:sz w:val="22"/>
                <w:szCs w:val="22"/>
              </w:rPr>
            </w:pPr>
          </w:p>
        </w:tc>
        <w:tc>
          <w:tcPr>
            <w:tcW w:w="720" w:type="dxa"/>
            <w:shd w:val="clear" w:color="auto" w:fill="auto"/>
            <w:vAlign w:val="bottom"/>
          </w:tcPr>
          <w:p w14:paraId="2F55EC7A" w14:textId="77777777" w:rsidR="00551F6A" w:rsidRPr="00CD53B8" w:rsidRDefault="00551F6A" w:rsidP="00551F6A">
            <w:pPr>
              <w:jc w:val="right"/>
              <w:rPr>
                <w:color w:val="000000"/>
                <w:sz w:val="22"/>
                <w:szCs w:val="22"/>
              </w:rPr>
            </w:pPr>
          </w:p>
        </w:tc>
        <w:tc>
          <w:tcPr>
            <w:tcW w:w="1080" w:type="dxa"/>
            <w:shd w:val="clear" w:color="auto" w:fill="auto"/>
            <w:vAlign w:val="bottom"/>
          </w:tcPr>
          <w:p w14:paraId="0E5DE0DC" w14:textId="77777777" w:rsidR="00551F6A" w:rsidRPr="00CD53B8" w:rsidRDefault="00551F6A" w:rsidP="00551F6A">
            <w:pPr>
              <w:jc w:val="right"/>
              <w:rPr>
                <w:color w:val="000000"/>
                <w:sz w:val="22"/>
                <w:szCs w:val="22"/>
              </w:rPr>
            </w:pPr>
          </w:p>
        </w:tc>
      </w:tr>
      <w:tr w:rsidR="00551F6A" w:rsidRPr="00CD53B8" w14:paraId="2D1EDA3C" w14:textId="77777777" w:rsidTr="00FF10F7">
        <w:trPr>
          <w:trHeight w:val="20"/>
        </w:trPr>
        <w:tc>
          <w:tcPr>
            <w:tcW w:w="1260" w:type="dxa"/>
            <w:shd w:val="clear" w:color="auto" w:fill="auto"/>
            <w:noWrap/>
            <w:vAlign w:val="bottom"/>
            <w:hideMark/>
          </w:tcPr>
          <w:p w14:paraId="1B3B37F4" w14:textId="77777777" w:rsidR="00551F6A" w:rsidRPr="00CD53B8" w:rsidRDefault="00551F6A" w:rsidP="00551F6A">
            <w:pPr>
              <w:rPr>
                <w:sz w:val="22"/>
                <w:szCs w:val="22"/>
              </w:rPr>
            </w:pPr>
          </w:p>
        </w:tc>
        <w:tc>
          <w:tcPr>
            <w:tcW w:w="2070" w:type="dxa"/>
            <w:shd w:val="clear" w:color="auto" w:fill="auto"/>
            <w:vAlign w:val="bottom"/>
            <w:hideMark/>
          </w:tcPr>
          <w:p w14:paraId="49DE3BBF" w14:textId="77777777" w:rsidR="00551F6A" w:rsidRPr="00CD53B8" w:rsidRDefault="00551F6A" w:rsidP="00551F6A">
            <w:pPr>
              <w:jc w:val="right"/>
              <w:rPr>
                <w:sz w:val="22"/>
                <w:szCs w:val="22"/>
              </w:rPr>
            </w:pPr>
            <w:r w:rsidRPr="00CD53B8">
              <w:rPr>
                <w:color w:val="000000"/>
                <w:sz w:val="22"/>
                <w:szCs w:val="22"/>
              </w:rPr>
              <w:t xml:space="preserve">Scelionidae </w:t>
            </w:r>
            <w:r w:rsidRPr="00CD53B8">
              <w:rPr>
                <w:color w:val="222222"/>
                <w:sz w:val="22"/>
                <w:szCs w:val="22"/>
                <w:shd w:val="clear" w:color="auto" w:fill="FFFFFF"/>
              </w:rPr>
              <w:t>†</w:t>
            </w:r>
          </w:p>
        </w:tc>
        <w:tc>
          <w:tcPr>
            <w:tcW w:w="3567" w:type="dxa"/>
            <w:shd w:val="clear" w:color="auto" w:fill="auto"/>
            <w:noWrap/>
            <w:vAlign w:val="bottom"/>
            <w:hideMark/>
          </w:tcPr>
          <w:p w14:paraId="6DA6D963" w14:textId="77777777" w:rsidR="00551F6A" w:rsidRPr="00CD53B8" w:rsidRDefault="00551F6A" w:rsidP="00551F6A">
            <w:pPr>
              <w:rPr>
                <w:color w:val="000000"/>
                <w:sz w:val="22"/>
                <w:szCs w:val="22"/>
              </w:rPr>
            </w:pPr>
          </w:p>
        </w:tc>
        <w:tc>
          <w:tcPr>
            <w:tcW w:w="933" w:type="dxa"/>
            <w:shd w:val="clear" w:color="auto" w:fill="auto"/>
            <w:noWrap/>
            <w:vAlign w:val="bottom"/>
            <w:hideMark/>
          </w:tcPr>
          <w:p w14:paraId="34EEA45A"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223CE10" w14:textId="77777777" w:rsidR="00551F6A" w:rsidRPr="00CD53B8" w:rsidRDefault="00551F6A" w:rsidP="00551F6A">
            <w:pPr>
              <w:jc w:val="right"/>
              <w:rPr>
                <w:color w:val="000000"/>
                <w:sz w:val="22"/>
                <w:szCs w:val="22"/>
              </w:rPr>
            </w:pPr>
          </w:p>
        </w:tc>
        <w:tc>
          <w:tcPr>
            <w:tcW w:w="799" w:type="dxa"/>
            <w:vAlign w:val="bottom"/>
          </w:tcPr>
          <w:p w14:paraId="72A50C95" w14:textId="77777777" w:rsidR="00551F6A" w:rsidRPr="00CD53B8" w:rsidRDefault="00551F6A" w:rsidP="00551F6A">
            <w:pPr>
              <w:jc w:val="right"/>
              <w:rPr>
                <w:color w:val="000000"/>
                <w:sz w:val="22"/>
                <w:szCs w:val="22"/>
              </w:rPr>
            </w:pPr>
          </w:p>
        </w:tc>
        <w:tc>
          <w:tcPr>
            <w:tcW w:w="1091" w:type="dxa"/>
            <w:vAlign w:val="bottom"/>
          </w:tcPr>
          <w:p w14:paraId="40E0A8FD" w14:textId="77777777" w:rsidR="00551F6A" w:rsidRPr="00CD53B8" w:rsidRDefault="00551F6A" w:rsidP="00551F6A">
            <w:pPr>
              <w:jc w:val="right"/>
              <w:rPr>
                <w:color w:val="000000"/>
                <w:sz w:val="22"/>
                <w:szCs w:val="22"/>
              </w:rPr>
            </w:pPr>
          </w:p>
        </w:tc>
        <w:tc>
          <w:tcPr>
            <w:tcW w:w="810" w:type="dxa"/>
            <w:vAlign w:val="bottom"/>
          </w:tcPr>
          <w:p w14:paraId="05BFCB4E" w14:textId="77777777" w:rsidR="00551F6A" w:rsidRPr="00CD53B8" w:rsidRDefault="00551F6A" w:rsidP="00551F6A">
            <w:pPr>
              <w:jc w:val="right"/>
              <w:rPr>
                <w:color w:val="000000"/>
                <w:sz w:val="22"/>
                <w:szCs w:val="22"/>
              </w:rPr>
            </w:pPr>
          </w:p>
        </w:tc>
        <w:tc>
          <w:tcPr>
            <w:tcW w:w="1080" w:type="dxa"/>
            <w:shd w:val="clear" w:color="auto" w:fill="auto"/>
            <w:vAlign w:val="bottom"/>
          </w:tcPr>
          <w:p w14:paraId="29E71733" w14:textId="77777777" w:rsidR="00551F6A" w:rsidRPr="00CD53B8" w:rsidRDefault="00551F6A" w:rsidP="00551F6A">
            <w:pPr>
              <w:jc w:val="right"/>
              <w:rPr>
                <w:color w:val="000000"/>
                <w:sz w:val="22"/>
                <w:szCs w:val="22"/>
              </w:rPr>
            </w:pPr>
          </w:p>
        </w:tc>
        <w:tc>
          <w:tcPr>
            <w:tcW w:w="720" w:type="dxa"/>
            <w:shd w:val="clear" w:color="auto" w:fill="auto"/>
            <w:vAlign w:val="bottom"/>
          </w:tcPr>
          <w:p w14:paraId="2171CB48" w14:textId="77777777" w:rsidR="00551F6A" w:rsidRPr="00CD53B8" w:rsidRDefault="00551F6A" w:rsidP="00551F6A">
            <w:pPr>
              <w:jc w:val="right"/>
              <w:rPr>
                <w:color w:val="000000"/>
                <w:sz w:val="22"/>
                <w:szCs w:val="22"/>
              </w:rPr>
            </w:pPr>
          </w:p>
        </w:tc>
        <w:tc>
          <w:tcPr>
            <w:tcW w:w="1080" w:type="dxa"/>
            <w:shd w:val="clear" w:color="auto" w:fill="auto"/>
            <w:vAlign w:val="bottom"/>
          </w:tcPr>
          <w:p w14:paraId="25905523" w14:textId="77777777" w:rsidR="00551F6A" w:rsidRPr="00CD53B8" w:rsidRDefault="00551F6A" w:rsidP="00551F6A">
            <w:pPr>
              <w:jc w:val="right"/>
              <w:rPr>
                <w:color w:val="000000"/>
                <w:sz w:val="22"/>
                <w:szCs w:val="22"/>
              </w:rPr>
            </w:pPr>
          </w:p>
        </w:tc>
      </w:tr>
      <w:tr w:rsidR="00551F6A" w:rsidRPr="00CD53B8" w14:paraId="2F9ED389" w14:textId="77777777" w:rsidTr="000A19AC">
        <w:trPr>
          <w:trHeight w:val="20"/>
        </w:trPr>
        <w:tc>
          <w:tcPr>
            <w:tcW w:w="1260" w:type="dxa"/>
            <w:shd w:val="clear" w:color="auto" w:fill="auto"/>
            <w:noWrap/>
            <w:vAlign w:val="bottom"/>
            <w:hideMark/>
          </w:tcPr>
          <w:p w14:paraId="13A70452" w14:textId="77777777" w:rsidR="00551F6A" w:rsidRPr="00CD53B8" w:rsidRDefault="00551F6A" w:rsidP="00551F6A">
            <w:pPr>
              <w:rPr>
                <w:sz w:val="22"/>
                <w:szCs w:val="22"/>
              </w:rPr>
            </w:pPr>
          </w:p>
        </w:tc>
        <w:tc>
          <w:tcPr>
            <w:tcW w:w="2070" w:type="dxa"/>
            <w:shd w:val="clear" w:color="auto" w:fill="auto"/>
            <w:vAlign w:val="bottom"/>
            <w:hideMark/>
          </w:tcPr>
          <w:p w14:paraId="095D6D13" w14:textId="77777777" w:rsidR="00551F6A" w:rsidRPr="00CD53B8" w:rsidRDefault="00551F6A" w:rsidP="00551F6A">
            <w:pPr>
              <w:jc w:val="right"/>
              <w:rPr>
                <w:sz w:val="22"/>
                <w:szCs w:val="22"/>
              </w:rPr>
            </w:pPr>
            <w:r w:rsidRPr="00CD53B8">
              <w:rPr>
                <w:color w:val="000000"/>
                <w:sz w:val="22"/>
                <w:szCs w:val="22"/>
              </w:rPr>
              <w:t xml:space="preserve">Signiphoridae </w:t>
            </w:r>
            <w:r w:rsidRPr="00CD53B8">
              <w:rPr>
                <w:color w:val="222222"/>
                <w:sz w:val="22"/>
                <w:szCs w:val="22"/>
                <w:shd w:val="clear" w:color="auto" w:fill="FFFFFF"/>
              </w:rPr>
              <w:t>†</w:t>
            </w:r>
          </w:p>
        </w:tc>
        <w:tc>
          <w:tcPr>
            <w:tcW w:w="3567" w:type="dxa"/>
            <w:shd w:val="clear" w:color="auto" w:fill="auto"/>
            <w:noWrap/>
            <w:vAlign w:val="bottom"/>
            <w:hideMark/>
          </w:tcPr>
          <w:p w14:paraId="602E169E" w14:textId="77777777" w:rsidR="00551F6A" w:rsidRPr="00CD53B8" w:rsidRDefault="00551F6A" w:rsidP="00551F6A">
            <w:pPr>
              <w:rPr>
                <w:color w:val="000000"/>
                <w:sz w:val="22"/>
                <w:szCs w:val="22"/>
              </w:rPr>
            </w:pPr>
          </w:p>
        </w:tc>
        <w:tc>
          <w:tcPr>
            <w:tcW w:w="933" w:type="dxa"/>
            <w:shd w:val="clear" w:color="auto" w:fill="auto"/>
            <w:noWrap/>
            <w:vAlign w:val="bottom"/>
            <w:hideMark/>
          </w:tcPr>
          <w:p w14:paraId="63268563"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7D80692" w14:textId="77777777" w:rsidR="00551F6A" w:rsidRPr="00CD53B8" w:rsidRDefault="00551F6A" w:rsidP="00551F6A">
            <w:pPr>
              <w:jc w:val="right"/>
              <w:rPr>
                <w:color w:val="000000"/>
                <w:sz w:val="22"/>
                <w:szCs w:val="22"/>
              </w:rPr>
            </w:pPr>
          </w:p>
        </w:tc>
        <w:tc>
          <w:tcPr>
            <w:tcW w:w="799" w:type="dxa"/>
            <w:vAlign w:val="bottom"/>
          </w:tcPr>
          <w:p w14:paraId="1581068D"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11E51E33" w14:textId="77777777" w:rsidR="00551F6A" w:rsidRPr="00CD53B8" w:rsidRDefault="00551F6A" w:rsidP="00551F6A">
            <w:pPr>
              <w:jc w:val="right"/>
              <w:rPr>
                <w:color w:val="000000"/>
                <w:sz w:val="22"/>
                <w:szCs w:val="22"/>
              </w:rPr>
            </w:pPr>
          </w:p>
        </w:tc>
        <w:tc>
          <w:tcPr>
            <w:tcW w:w="810" w:type="dxa"/>
            <w:vAlign w:val="bottom"/>
          </w:tcPr>
          <w:p w14:paraId="1DC44F3D" w14:textId="77777777" w:rsidR="00551F6A" w:rsidRPr="00CD53B8" w:rsidRDefault="00551F6A" w:rsidP="00551F6A">
            <w:pPr>
              <w:jc w:val="right"/>
              <w:rPr>
                <w:color w:val="000000"/>
                <w:sz w:val="22"/>
                <w:szCs w:val="22"/>
              </w:rPr>
            </w:pPr>
          </w:p>
        </w:tc>
        <w:tc>
          <w:tcPr>
            <w:tcW w:w="1080" w:type="dxa"/>
            <w:shd w:val="clear" w:color="auto" w:fill="auto"/>
            <w:vAlign w:val="bottom"/>
          </w:tcPr>
          <w:p w14:paraId="0F20A04B" w14:textId="77777777" w:rsidR="00551F6A" w:rsidRPr="00CD53B8" w:rsidRDefault="00551F6A" w:rsidP="00551F6A">
            <w:pPr>
              <w:jc w:val="right"/>
              <w:rPr>
                <w:color w:val="000000"/>
                <w:sz w:val="22"/>
                <w:szCs w:val="22"/>
              </w:rPr>
            </w:pPr>
          </w:p>
        </w:tc>
        <w:tc>
          <w:tcPr>
            <w:tcW w:w="720" w:type="dxa"/>
            <w:shd w:val="clear" w:color="auto" w:fill="auto"/>
            <w:vAlign w:val="bottom"/>
          </w:tcPr>
          <w:p w14:paraId="71B21B82" w14:textId="77777777" w:rsidR="00551F6A" w:rsidRPr="00CD53B8" w:rsidRDefault="00551F6A" w:rsidP="00551F6A">
            <w:pPr>
              <w:jc w:val="right"/>
              <w:rPr>
                <w:color w:val="000000"/>
                <w:sz w:val="22"/>
                <w:szCs w:val="22"/>
              </w:rPr>
            </w:pPr>
          </w:p>
        </w:tc>
        <w:tc>
          <w:tcPr>
            <w:tcW w:w="1080" w:type="dxa"/>
            <w:shd w:val="clear" w:color="auto" w:fill="auto"/>
            <w:vAlign w:val="bottom"/>
          </w:tcPr>
          <w:p w14:paraId="58D64841" w14:textId="77777777" w:rsidR="00551F6A" w:rsidRPr="00CD53B8" w:rsidRDefault="00551F6A" w:rsidP="00551F6A">
            <w:pPr>
              <w:jc w:val="right"/>
              <w:rPr>
                <w:color w:val="000000"/>
                <w:sz w:val="22"/>
                <w:szCs w:val="22"/>
              </w:rPr>
            </w:pPr>
          </w:p>
        </w:tc>
      </w:tr>
      <w:tr w:rsidR="00551F6A" w:rsidRPr="00CD53B8" w14:paraId="52F1998C" w14:textId="77777777" w:rsidTr="000A19AC">
        <w:trPr>
          <w:trHeight w:val="20"/>
        </w:trPr>
        <w:tc>
          <w:tcPr>
            <w:tcW w:w="1260" w:type="dxa"/>
            <w:shd w:val="clear" w:color="auto" w:fill="auto"/>
            <w:noWrap/>
            <w:vAlign w:val="bottom"/>
            <w:hideMark/>
          </w:tcPr>
          <w:p w14:paraId="7B25F426" w14:textId="77777777" w:rsidR="00551F6A" w:rsidRPr="00CD53B8" w:rsidRDefault="00551F6A" w:rsidP="00551F6A">
            <w:pPr>
              <w:rPr>
                <w:sz w:val="22"/>
                <w:szCs w:val="22"/>
              </w:rPr>
            </w:pPr>
          </w:p>
        </w:tc>
        <w:tc>
          <w:tcPr>
            <w:tcW w:w="2070" w:type="dxa"/>
            <w:shd w:val="clear" w:color="auto" w:fill="auto"/>
            <w:vAlign w:val="bottom"/>
            <w:hideMark/>
          </w:tcPr>
          <w:p w14:paraId="7A145DA5" w14:textId="77777777" w:rsidR="00551F6A" w:rsidRPr="00CD53B8" w:rsidRDefault="00551F6A" w:rsidP="00551F6A">
            <w:pPr>
              <w:jc w:val="right"/>
              <w:rPr>
                <w:sz w:val="22"/>
                <w:szCs w:val="22"/>
              </w:rPr>
            </w:pPr>
            <w:r w:rsidRPr="00CD53B8">
              <w:rPr>
                <w:color w:val="000000"/>
                <w:sz w:val="22"/>
                <w:szCs w:val="22"/>
              </w:rPr>
              <w:t xml:space="preserve">Sphecidae </w:t>
            </w:r>
            <w:r w:rsidRPr="00CD53B8">
              <w:rPr>
                <w:color w:val="222222"/>
                <w:sz w:val="22"/>
                <w:szCs w:val="22"/>
                <w:shd w:val="clear" w:color="auto" w:fill="FFFFFF"/>
              </w:rPr>
              <w:t>†</w:t>
            </w:r>
          </w:p>
        </w:tc>
        <w:tc>
          <w:tcPr>
            <w:tcW w:w="3567" w:type="dxa"/>
            <w:shd w:val="clear" w:color="auto" w:fill="auto"/>
            <w:noWrap/>
            <w:vAlign w:val="bottom"/>
            <w:hideMark/>
          </w:tcPr>
          <w:p w14:paraId="7A598F47" w14:textId="77777777" w:rsidR="00551F6A" w:rsidRPr="00CD53B8" w:rsidRDefault="00551F6A" w:rsidP="00551F6A">
            <w:pPr>
              <w:rPr>
                <w:color w:val="000000"/>
                <w:sz w:val="22"/>
                <w:szCs w:val="22"/>
              </w:rPr>
            </w:pPr>
          </w:p>
        </w:tc>
        <w:tc>
          <w:tcPr>
            <w:tcW w:w="933" w:type="dxa"/>
            <w:shd w:val="clear" w:color="auto" w:fill="auto"/>
            <w:noWrap/>
            <w:vAlign w:val="bottom"/>
            <w:hideMark/>
          </w:tcPr>
          <w:p w14:paraId="58DA9F3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61BB828" w14:textId="77777777" w:rsidR="00551F6A" w:rsidRPr="00CD53B8" w:rsidRDefault="00551F6A" w:rsidP="00551F6A">
            <w:pPr>
              <w:jc w:val="right"/>
              <w:rPr>
                <w:color w:val="000000"/>
                <w:sz w:val="22"/>
                <w:szCs w:val="22"/>
              </w:rPr>
            </w:pPr>
          </w:p>
        </w:tc>
        <w:tc>
          <w:tcPr>
            <w:tcW w:w="799" w:type="dxa"/>
            <w:vAlign w:val="bottom"/>
          </w:tcPr>
          <w:p w14:paraId="0074BDF0"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19A746C7" w14:textId="77777777" w:rsidR="00551F6A" w:rsidRPr="00CD53B8" w:rsidRDefault="00551F6A" w:rsidP="00551F6A">
            <w:pPr>
              <w:jc w:val="right"/>
              <w:rPr>
                <w:color w:val="000000"/>
                <w:sz w:val="22"/>
                <w:szCs w:val="22"/>
              </w:rPr>
            </w:pPr>
          </w:p>
        </w:tc>
        <w:tc>
          <w:tcPr>
            <w:tcW w:w="810" w:type="dxa"/>
            <w:vAlign w:val="bottom"/>
          </w:tcPr>
          <w:p w14:paraId="415308AD" w14:textId="77777777" w:rsidR="00551F6A" w:rsidRPr="00CD53B8" w:rsidRDefault="00551F6A" w:rsidP="00551F6A">
            <w:pPr>
              <w:jc w:val="right"/>
              <w:rPr>
                <w:color w:val="000000"/>
                <w:sz w:val="22"/>
                <w:szCs w:val="22"/>
              </w:rPr>
            </w:pPr>
          </w:p>
        </w:tc>
        <w:tc>
          <w:tcPr>
            <w:tcW w:w="1080" w:type="dxa"/>
            <w:shd w:val="clear" w:color="auto" w:fill="auto"/>
            <w:vAlign w:val="bottom"/>
          </w:tcPr>
          <w:p w14:paraId="2980A5A9" w14:textId="77777777" w:rsidR="00551F6A" w:rsidRPr="00CD53B8" w:rsidRDefault="00551F6A" w:rsidP="00551F6A">
            <w:pPr>
              <w:jc w:val="right"/>
              <w:rPr>
                <w:color w:val="000000"/>
                <w:sz w:val="22"/>
                <w:szCs w:val="22"/>
              </w:rPr>
            </w:pPr>
          </w:p>
        </w:tc>
        <w:tc>
          <w:tcPr>
            <w:tcW w:w="720" w:type="dxa"/>
            <w:shd w:val="clear" w:color="auto" w:fill="auto"/>
            <w:vAlign w:val="bottom"/>
          </w:tcPr>
          <w:p w14:paraId="4760073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4A023D2C" w14:textId="77777777" w:rsidR="00551F6A" w:rsidRPr="00CD53B8" w:rsidRDefault="00551F6A" w:rsidP="00551F6A">
            <w:pPr>
              <w:jc w:val="right"/>
              <w:rPr>
                <w:color w:val="000000"/>
                <w:sz w:val="22"/>
                <w:szCs w:val="22"/>
              </w:rPr>
            </w:pPr>
          </w:p>
        </w:tc>
      </w:tr>
      <w:tr w:rsidR="00551F6A" w:rsidRPr="00CD53B8" w14:paraId="53629C05" w14:textId="77777777" w:rsidTr="000A19AC">
        <w:trPr>
          <w:trHeight w:val="20"/>
        </w:trPr>
        <w:tc>
          <w:tcPr>
            <w:tcW w:w="1260" w:type="dxa"/>
            <w:shd w:val="clear" w:color="auto" w:fill="auto"/>
            <w:noWrap/>
            <w:vAlign w:val="bottom"/>
            <w:hideMark/>
          </w:tcPr>
          <w:p w14:paraId="199C8487" w14:textId="77777777" w:rsidR="00551F6A" w:rsidRPr="00CD53B8" w:rsidRDefault="00551F6A" w:rsidP="00551F6A">
            <w:pPr>
              <w:rPr>
                <w:sz w:val="22"/>
                <w:szCs w:val="22"/>
              </w:rPr>
            </w:pPr>
          </w:p>
        </w:tc>
        <w:tc>
          <w:tcPr>
            <w:tcW w:w="2070" w:type="dxa"/>
            <w:shd w:val="clear" w:color="auto" w:fill="auto"/>
            <w:vAlign w:val="bottom"/>
            <w:hideMark/>
          </w:tcPr>
          <w:p w14:paraId="2494DB67" w14:textId="77777777" w:rsidR="00551F6A" w:rsidRPr="00CD53B8" w:rsidRDefault="00551F6A" w:rsidP="00551F6A">
            <w:pPr>
              <w:jc w:val="right"/>
              <w:rPr>
                <w:sz w:val="22"/>
                <w:szCs w:val="22"/>
              </w:rPr>
            </w:pPr>
            <w:r w:rsidRPr="00CD53B8">
              <w:rPr>
                <w:color w:val="000000"/>
                <w:sz w:val="22"/>
                <w:szCs w:val="22"/>
              </w:rPr>
              <w:t xml:space="preserve">Tenthredinidae </w:t>
            </w:r>
            <w:r w:rsidRPr="00CD53B8">
              <w:rPr>
                <w:color w:val="222222"/>
                <w:sz w:val="22"/>
                <w:szCs w:val="22"/>
                <w:shd w:val="clear" w:color="auto" w:fill="FFFFFF"/>
              </w:rPr>
              <w:t>†</w:t>
            </w:r>
          </w:p>
        </w:tc>
        <w:tc>
          <w:tcPr>
            <w:tcW w:w="3567" w:type="dxa"/>
            <w:shd w:val="clear" w:color="auto" w:fill="auto"/>
            <w:noWrap/>
            <w:vAlign w:val="bottom"/>
            <w:hideMark/>
          </w:tcPr>
          <w:p w14:paraId="7DB1C645" w14:textId="77777777" w:rsidR="00551F6A" w:rsidRPr="00CD53B8" w:rsidRDefault="00551F6A" w:rsidP="00551F6A">
            <w:pPr>
              <w:rPr>
                <w:color w:val="000000"/>
                <w:sz w:val="22"/>
                <w:szCs w:val="22"/>
              </w:rPr>
            </w:pPr>
          </w:p>
        </w:tc>
        <w:tc>
          <w:tcPr>
            <w:tcW w:w="933" w:type="dxa"/>
            <w:shd w:val="clear" w:color="auto" w:fill="auto"/>
            <w:noWrap/>
            <w:vAlign w:val="bottom"/>
            <w:hideMark/>
          </w:tcPr>
          <w:p w14:paraId="28104CB0"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145ACD16" w14:textId="77777777" w:rsidR="00551F6A" w:rsidRPr="00CD53B8" w:rsidRDefault="00551F6A" w:rsidP="00551F6A">
            <w:pPr>
              <w:jc w:val="right"/>
              <w:rPr>
                <w:color w:val="000000"/>
                <w:sz w:val="22"/>
                <w:szCs w:val="22"/>
              </w:rPr>
            </w:pPr>
          </w:p>
        </w:tc>
        <w:tc>
          <w:tcPr>
            <w:tcW w:w="799" w:type="dxa"/>
            <w:vAlign w:val="bottom"/>
          </w:tcPr>
          <w:p w14:paraId="7A7A93F7" w14:textId="77777777" w:rsidR="00551F6A" w:rsidRPr="00CD53B8" w:rsidRDefault="00551F6A" w:rsidP="00551F6A">
            <w:pPr>
              <w:jc w:val="right"/>
              <w:rPr>
                <w:color w:val="000000"/>
                <w:sz w:val="22"/>
                <w:szCs w:val="22"/>
              </w:rPr>
            </w:pPr>
          </w:p>
        </w:tc>
        <w:tc>
          <w:tcPr>
            <w:tcW w:w="1091" w:type="dxa"/>
            <w:vAlign w:val="bottom"/>
          </w:tcPr>
          <w:p w14:paraId="4B8B55CD" w14:textId="77777777" w:rsidR="00551F6A" w:rsidRPr="00CD53B8" w:rsidRDefault="00551F6A" w:rsidP="00551F6A">
            <w:pPr>
              <w:jc w:val="right"/>
              <w:rPr>
                <w:color w:val="000000"/>
                <w:sz w:val="22"/>
                <w:szCs w:val="22"/>
              </w:rPr>
            </w:pPr>
          </w:p>
        </w:tc>
        <w:tc>
          <w:tcPr>
            <w:tcW w:w="810" w:type="dxa"/>
            <w:vAlign w:val="bottom"/>
          </w:tcPr>
          <w:p w14:paraId="3B67890B" w14:textId="77777777" w:rsidR="00551F6A" w:rsidRPr="00CD53B8" w:rsidRDefault="00551F6A" w:rsidP="00551F6A">
            <w:pPr>
              <w:jc w:val="right"/>
              <w:rPr>
                <w:color w:val="000000"/>
                <w:sz w:val="22"/>
                <w:szCs w:val="22"/>
              </w:rPr>
            </w:pPr>
          </w:p>
        </w:tc>
        <w:tc>
          <w:tcPr>
            <w:tcW w:w="1080" w:type="dxa"/>
            <w:shd w:val="clear" w:color="auto" w:fill="auto"/>
            <w:vAlign w:val="bottom"/>
          </w:tcPr>
          <w:p w14:paraId="0E01303C" w14:textId="77777777" w:rsidR="00551F6A" w:rsidRPr="00CD53B8" w:rsidRDefault="00551F6A" w:rsidP="00551F6A">
            <w:pPr>
              <w:jc w:val="right"/>
              <w:rPr>
                <w:color w:val="000000"/>
                <w:sz w:val="22"/>
                <w:szCs w:val="22"/>
              </w:rPr>
            </w:pPr>
          </w:p>
        </w:tc>
        <w:tc>
          <w:tcPr>
            <w:tcW w:w="720" w:type="dxa"/>
            <w:shd w:val="clear" w:color="auto" w:fill="auto"/>
            <w:vAlign w:val="bottom"/>
          </w:tcPr>
          <w:p w14:paraId="5EA41AFA" w14:textId="77777777" w:rsidR="00551F6A" w:rsidRPr="00CD53B8" w:rsidRDefault="00551F6A" w:rsidP="00551F6A">
            <w:pPr>
              <w:jc w:val="right"/>
              <w:rPr>
                <w:color w:val="000000"/>
                <w:sz w:val="22"/>
                <w:szCs w:val="22"/>
              </w:rPr>
            </w:pPr>
          </w:p>
        </w:tc>
        <w:tc>
          <w:tcPr>
            <w:tcW w:w="1080" w:type="dxa"/>
            <w:shd w:val="clear" w:color="auto" w:fill="auto"/>
            <w:vAlign w:val="bottom"/>
          </w:tcPr>
          <w:p w14:paraId="58ABD6F7" w14:textId="77777777" w:rsidR="00551F6A" w:rsidRPr="00CD53B8" w:rsidRDefault="00551F6A" w:rsidP="00551F6A">
            <w:pPr>
              <w:jc w:val="right"/>
              <w:rPr>
                <w:color w:val="000000"/>
                <w:sz w:val="22"/>
                <w:szCs w:val="22"/>
              </w:rPr>
            </w:pPr>
          </w:p>
        </w:tc>
      </w:tr>
      <w:tr w:rsidR="00551F6A" w:rsidRPr="00CD53B8" w14:paraId="39CE33EC" w14:textId="77777777" w:rsidTr="000A19AC">
        <w:trPr>
          <w:trHeight w:val="20"/>
        </w:trPr>
        <w:tc>
          <w:tcPr>
            <w:tcW w:w="1260" w:type="dxa"/>
            <w:shd w:val="clear" w:color="auto" w:fill="auto"/>
            <w:noWrap/>
            <w:vAlign w:val="bottom"/>
            <w:hideMark/>
          </w:tcPr>
          <w:p w14:paraId="090840F0" w14:textId="77777777" w:rsidR="00551F6A" w:rsidRPr="00CD53B8" w:rsidRDefault="00551F6A" w:rsidP="00551F6A">
            <w:pPr>
              <w:rPr>
                <w:sz w:val="22"/>
                <w:szCs w:val="22"/>
              </w:rPr>
            </w:pPr>
          </w:p>
        </w:tc>
        <w:tc>
          <w:tcPr>
            <w:tcW w:w="2070" w:type="dxa"/>
            <w:shd w:val="clear" w:color="auto" w:fill="auto"/>
            <w:vAlign w:val="bottom"/>
            <w:hideMark/>
          </w:tcPr>
          <w:p w14:paraId="1CAFF7DA" w14:textId="77777777" w:rsidR="00551F6A" w:rsidRPr="00CD53B8" w:rsidRDefault="00551F6A" w:rsidP="00551F6A">
            <w:pPr>
              <w:jc w:val="right"/>
              <w:rPr>
                <w:sz w:val="22"/>
                <w:szCs w:val="22"/>
              </w:rPr>
            </w:pPr>
            <w:r w:rsidRPr="00CD53B8">
              <w:rPr>
                <w:color w:val="000000"/>
                <w:sz w:val="22"/>
                <w:szCs w:val="22"/>
              </w:rPr>
              <w:t xml:space="preserve">Tetracampidae </w:t>
            </w:r>
            <w:r w:rsidRPr="00CD53B8">
              <w:rPr>
                <w:color w:val="222222"/>
                <w:sz w:val="22"/>
                <w:szCs w:val="22"/>
                <w:shd w:val="clear" w:color="auto" w:fill="FFFFFF"/>
              </w:rPr>
              <w:t>†</w:t>
            </w:r>
          </w:p>
        </w:tc>
        <w:tc>
          <w:tcPr>
            <w:tcW w:w="3567" w:type="dxa"/>
            <w:shd w:val="clear" w:color="auto" w:fill="auto"/>
            <w:noWrap/>
            <w:vAlign w:val="bottom"/>
            <w:hideMark/>
          </w:tcPr>
          <w:p w14:paraId="25C436AC" w14:textId="77777777" w:rsidR="00551F6A" w:rsidRPr="00CD53B8" w:rsidRDefault="00551F6A" w:rsidP="00551F6A">
            <w:pPr>
              <w:rPr>
                <w:color w:val="000000"/>
                <w:sz w:val="22"/>
                <w:szCs w:val="22"/>
              </w:rPr>
            </w:pPr>
          </w:p>
        </w:tc>
        <w:tc>
          <w:tcPr>
            <w:tcW w:w="933" w:type="dxa"/>
            <w:shd w:val="clear" w:color="auto" w:fill="auto"/>
            <w:noWrap/>
            <w:vAlign w:val="bottom"/>
            <w:hideMark/>
          </w:tcPr>
          <w:p w14:paraId="73721B1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B86C49B" w14:textId="77777777" w:rsidR="00551F6A" w:rsidRPr="00CD53B8" w:rsidRDefault="00551F6A" w:rsidP="00551F6A">
            <w:pPr>
              <w:jc w:val="right"/>
              <w:rPr>
                <w:color w:val="000000"/>
                <w:sz w:val="22"/>
                <w:szCs w:val="22"/>
              </w:rPr>
            </w:pPr>
          </w:p>
        </w:tc>
        <w:tc>
          <w:tcPr>
            <w:tcW w:w="799" w:type="dxa"/>
            <w:vAlign w:val="bottom"/>
          </w:tcPr>
          <w:p w14:paraId="7C315A6D" w14:textId="77777777" w:rsidR="00551F6A" w:rsidRPr="00CD53B8" w:rsidRDefault="00551F6A" w:rsidP="00551F6A">
            <w:pPr>
              <w:jc w:val="right"/>
              <w:rPr>
                <w:color w:val="000000"/>
                <w:sz w:val="22"/>
                <w:szCs w:val="22"/>
              </w:rPr>
            </w:pPr>
          </w:p>
        </w:tc>
        <w:tc>
          <w:tcPr>
            <w:tcW w:w="1091" w:type="dxa"/>
            <w:vAlign w:val="bottom"/>
          </w:tcPr>
          <w:p w14:paraId="0C670C00" w14:textId="77777777" w:rsidR="00551F6A" w:rsidRPr="00CD53B8" w:rsidRDefault="00551F6A" w:rsidP="00551F6A">
            <w:pPr>
              <w:jc w:val="right"/>
              <w:rPr>
                <w:color w:val="000000"/>
                <w:sz w:val="22"/>
                <w:szCs w:val="22"/>
              </w:rPr>
            </w:pPr>
          </w:p>
        </w:tc>
        <w:tc>
          <w:tcPr>
            <w:tcW w:w="810" w:type="dxa"/>
            <w:vAlign w:val="bottom"/>
          </w:tcPr>
          <w:p w14:paraId="68440DFA" w14:textId="77777777" w:rsidR="00551F6A" w:rsidRPr="00CD53B8" w:rsidRDefault="00551F6A" w:rsidP="00551F6A">
            <w:pPr>
              <w:jc w:val="right"/>
              <w:rPr>
                <w:color w:val="000000"/>
                <w:sz w:val="22"/>
                <w:szCs w:val="22"/>
              </w:rPr>
            </w:pPr>
          </w:p>
        </w:tc>
        <w:tc>
          <w:tcPr>
            <w:tcW w:w="1080" w:type="dxa"/>
            <w:shd w:val="clear" w:color="auto" w:fill="auto"/>
            <w:vAlign w:val="bottom"/>
          </w:tcPr>
          <w:p w14:paraId="15D90F95" w14:textId="77777777" w:rsidR="00551F6A" w:rsidRPr="00CD53B8" w:rsidRDefault="00551F6A" w:rsidP="00551F6A">
            <w:pPr>
              <w:jc w:val="right"/>
              <w:rPr>
                <w:color w:val="000000"/>
                <w:sz w:val="22"/>
                <w:szCs w:val="22"/>
              </w:rPr>
            </w:pPr>
          </w:p>
        </w:tc>
        <w:tc>
          <w:tcPr>
            <w:tcW w:w="720" w:type="dxa"/>
            <w:shd w:val="clear" w:color="auto" w:fill="auto"/>
            <w:vAlign w:val="bottom"/>
          </w:tcPr>
          <w:p w14:paraId="43377FDA" w14:textId="77777777" w:rsidR="00551F6A" w:rsidRPr="00CD53B8" w:rsidRDefault="00551F6A" w:rsidP="00551F6A">
            <w:pPr>
              <w:jc w:val="right"/>
              <w:rPr>
                <w:color w:val="000000"/>
                <w:sz w:val="22"/>
                <w:szCs w:val="22"/>
              </w:rPr>
            </w:pPr>
          </w:p>
        </w:tc>
        <w:tc>
          <w:tcPr>
            <w:tcW w:w="1080" w:type="dxa"/>
            <w:shd w:val="clear" w:color="auto" w:fill="auto"/>
            <w:vAlign w:val="bottom"/>
          </w:tcPr>
          <w:p w14:paraId="433094EE" w14:textId="77777777" w:rsidR="00551F6A" w:rsidRPr="00CD53B8" w:rsidRDefault="00551F6A" w:rsidP="00551F6A">
            <w:pPr>
              <w:jc w:val="right"/>
              <w:rPr>
                <w:color w:val="000000"/>
                <w:sz w:val="22"/>
                <w:szCs w:val="22"/>
              </w:rPr>
            </w:pPr>
          </w:p>
        </w:tc>
      </w:tr>
      <w:tr w:rsidR="00551F6A" w:rsidRPr="00CD53B8" w14:paraId="7F897639" w14:textId="77777777" w:rsidTr="000A19AC">
        <w:trPr>
          <w:trHeight w:val="20"/>
        </w:trPr>
        <w:tc>
          <w:tcPr>
            <w:tcW w:w="1260" w:type="dxa"/>
            <w:shd w:val="clear" w:color="auto" w:fill="auto"/>
            <w:noWrap/>
            <w:vAlign w:val="bottom"/>
          </w:tcPr>
          <w:p w14:paraId="36AAA6D2" w14:textId="77777777" w:rsidR="00551F6A" w:rsidRPr="00CD53B8" w:rsidRDefault="00551F6A" w:rsidP="00551F6A">
            <w:pPr>
              <w:rPr>
                <w:sz w:val="22"/>
                <w:szCs w:val="22"/>
              </w:rPr>
            </w:pPr>
          </w:p>
        </w:tc>
        <w:tc>
          <w:tcPr>
            <w:tcW w:w="2070" w:type="dxa"/>
            <w:shd w:val="clear" w:color="auto" w:fill="auto"/>
            <w:vAlign w:val="bottom"/>
          </w:tcPr>
          <w:p w14:paraId="4BCEA812" w14:textId="77777777" w:rsidR="00551F6A" w:rsidRPr="00CD53B8" w:rsidRDefault="00551F6A" w:rsidP="00551F6A">
            <w:pPr>
              <w:jc w:val="right"/>
              <w:rPr>
                <w:color w:val="000000"/>
                <w:sz w:val="22"/>
                <w:szCs w:val="22"/>
              </w:rPr>
            </w:pPr>
            <w:r w:rsidRPr="00CD53B8">
              <w:rPr>
                <w:color w:val="000000"/>
                <w:sz w:val="22"/>
                <w:szCs w:val="22"/>
              </w:rPr>
              <w:t>Torymidae</w:t>
            </w:r>
            <w:r w:rsidRPr="00CD53B8">
              <w:rPr>
                <w:color w:val="222222"/>
                <w:sz w:val="22"/>
                <w:szCs w:val="22"/>
                <w:shd w:val="clear" w:color="auto" w:fill="FFFFFF"/>
              </w:rPr>
              <w:t>†</w:t>
            </w:r>
          </w:p>
        </w:tc>
        <w:tc>
          <w:tcPr>
            <w:tcW w:w="3567" w:type="dxa"/>
            <w:shd w:val="clear" w:color="auto" w:fill="auto"/>
            <w:noWrap/>
            <w:vAlign w:val="bottom"/>
          </w:tcPr>
          <w:p w14:paraId="521295F3" w14:textId="77777777" w:rsidR="00551F6A" w:rsidRPr="00CD53B8" w:rsidRDefault="00551F6A" w:rsidP="00551F6A">
            <w:pPr>
              <w:rPr>
                <w:color w:val="000000"/>
                <w:sz w:val="22"/>
                <w:szCs w:val="22"/>
              </w:rPr>
            </w:pPr>
          </w:p>
        </w:tc>
        <w:tc>
          <w:tcPr>
            <w:tcW w:w="933" w:type="dxa"/>
            <w:shd w:val="clear" w:color="auto" w:fill="auto"/>
            <w:noWrap/>
            <w:vAlign w:val="bottom"/>
          </w:tcPr>
          <w:p w14:paraId="2E0F7C3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231C59BD" w14:textId="77777777" w:rsidR="00551F6A" w:rsidRPr="00CD53B8" w:rsidRDefault="00551F6A" w:rsidP="00551F6A">
            <w:pPr>
              <w:jc w:val="right"/>
              <w:rPr>
                <w:color w:val="000000"/>
                <w:sz w:val="22"/>
                <w:szCs w:val="22"/>
              </w:rPr>
            </w:pPr>
          </w:p>
        </w:tc>
        <w:tc>
          <w:tcPr>
            <w:tcW w:w="799" w:type="dxa"/>
            <w:vAlign w:val="bottom"/>
          </w:tcPr>
          <w:p w14:paraId="11AB7DC2"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7B0423A3" w14:textId="77777777" w:rsidR="00551F6A" w:rsidRPr="00CD53B8" w:rsidRDefault="00551F6A" w:rsidP="00551F6A">
            <w:pPr>
              <w:jc w:val="right"/>
              <w:rPr>
                <w:color w:val="000000"/>
                <w:sz w:val="22"/>
                <w:szCs w:val="22"/>
              </w:rPr>
            </w:pPr>
          </w:p>
        </w:tc>
        <w:tc>
          <w:tcPr>
            <w:tcW w:w="810" w:type="dxa"/>
            <w:vAlign w:val="bottom"/>
          </w:tcPr>
          <w:p w14:paraId="68D80BD7" w14:textId="77777777" w:rsidR="00551F6A" w:rsidRPr="00CD53B8" w:rsidRDefault="00551F6A" w:rsidP="00551F6A">
            <w:pPr>
              <w:jc w:val="right"/>
              <w:rPr>
                <w:color w:val="000000"/>
                <w:sz w:val="22"/>
                <w:szCs w:val="22"/>
              </w:rPr>
            </w:pPr>
          </w:p>
        </w:tc>
        <w:tc>
          <w:tcPr>
            <w:tcW w:w="1080" w:type="dxa"/>
            <w:shd w:val="clear" w:color="auto" w:fill="auto"/>
            <w:vAlign w:val="bottom"/>
          </w:tcPr>
          <w:p w14:paraId="434B1909" w14:textId="77777777" w:rsidR="00551F6A" w:rsidRPr="00CD53B8" w:rsidRDefault="00551F6A" w:rsidP="00551F6A">
            <w:pPr>
              <w:jc w:val="right"/>
              <w:rPr>
                <w:color w:val="000000"/>
                <w:sz w:val="22"/>
                <w:szCs w:val="22"/>
              </w:rPr>
            </w:pPr>
          </w:p>
        </w:tc>
        <w:tc>
          <w:tcPr>
            <w:tcW w:w="720" w:type="dxa"/>
            <w:shd w:val="clear" w:color="auto" w:fill="auto"/>
            <w:vAlign w:val="bottom"/>
          </w:tcPr>
          <w:p w14:paraId="330C579F" w14:textId="77777777" w:rsidR="00551F6A" w:rsidRPr="00CD53B8" w:rsidRDefault="00551F6A" w:rsidP="00551F6A">
            <w:pPr>
              <w:jc w:val="right"/>
              <w:rPr>
                <w:color w:val="000000"/>
                <w:sz w:val="22"/>
                <w:szCs w:val="22"/>
              </w:rPr>
            </w:pPr>
          </w:p>
        </w:tc>
        <w:tc>
          <w:tcPr>
            <w:tcW w:w="1080" w:type="dxa"/>
            <w:shd w:val="clear" w:color="auto" w:fill="auto"/>
            <w:vAlign w:val="bottom"/>
          </w:tcPr>
          <w:p w14:paraId="7B8A3112" w14:textId="77777777" w:rsidR="00551F6A" w:rsidRPr="00CD53B8" w:rsidRDefault="00551F6A" w:rsidP="00551F6A">
            <w:pPr>
              <w:jc w:val="right"/>
              <w:rPr>
                <w:color w:val="000000"/>
                <w:sz w:val="22"/>
                <w:szCs w:val="22"/>
              </w:rPr>
            </w:pPr>
          </w:p>
        </w:tc>
      </w:tr>
      <w:tr w:rsidR="00551F6A" w:rsidRPr="00CD53B8" w14:paraId="75255358" w14:textId="77777777" w:rsidTr="000A19AC">
        <w:trPr>
          <w:trHeight w:val="20"/>
        </w:trPr>
        <w:tc>
          <w:tcPr>
            <w:tcW w:w="1260" w:type="dxa"/>
            <w:shd w:val="clear" w:color="auto" w:fill="auto"/>
            <w:noWrap/>
            <w:vAlign w:val="bottom"/>
            <w:hideMark/>
          </w:tcPr>
          <w:p w14:paraId="57895E1E" w14:textId="77777777" w:rsidR="00551F6A" w:rsidRPr="00CD53B8" w:rsidRDefault="00551F6A" w:rsidP="00551F6A">
            <w:pPr>
              <w:rPr>
                <w:sz w:val="22"/>
                <w:szCs w:val="22"/>
              </w:rPr>
            </w:pPr>
          </w:p>
        </w:tc>
        <w:tc>
          <w:tcPr>
            <w:tcW w:w="2070" w:type="dxa"/>
            <w:shd w:val="clear" w:color="auto" w:fill="auto"/>
            <w:vAlign w:val="bottom"/>
            <w:hideMark/>
          </w:tcPr>
          <w:p w14:paraId="4BEC9704" w14:textId="77777777" w:rsidR="00551F6A" w:rsidRPr="00CD53B8" w:rsidRDefault="00551F6A" w:rsidP="00551F6A">
            <w:pPr>
              <w:jc w:val="right"/>
              <w:rPr>
                <w:sz w:val="22"/>
                <w:szCs w:val="22"/>
              </w:rPr>
            </w:pPr>
            <w:r w:rsidRPr="00CD53B8">
              <w:rPr>
                <w:color w:val="000000"/>
                <w:sz w:val="22"/>
                <w:szCs w:val="22"/>
              </w:rPr>
              <w:t xml:space="preserve">Trichogrammatidae </w:t>
            </w:r>
            <w:r w:rsidRPr="00CD53B8">
              <w:rPr>
                <w:color w:val="222222"/>
                <w:sz w:val="22"/>
                <w:szCs w:val="22"/>
                <w:shd w:val="clear" w:color="auto" w:fill="FFFFFF"/>
              </w:rPr>
              <w:t>†</w:t>
            </w:r>
          </w:p>
        </w:tc>
        <w:tc>
          <w:tcPr>
            <w:tcW w:w="3567" w:type="dxa"/>
            <w:shd w:val="clear" w:color="auto" w:fill="auto"/>
            <w:noWrap/>
            <w:vAlign w:val="bottom"/>
            <w:hideMark/>
          </w:tcPr>
          <w:p w14:paraId="4E6A406E" w14:textId="77777777" w:rsidR="00551F6A" w:rsidRPr="00CD53B8" w:rsidRDefault="00551F6A" w:rsidP="00551F6A">
            <w:pPr>
              <w:rPr>
                <w:color w:val="000000"/>
                <w:sz w:val="22"/>
                <w:szCs w:val="22"/>
              </w:rPr>
            </w:pPr>
          </w:p>
        </w:tc>
        <w:tc>
          <w:tcPr>
            <w:tcW w:w="933" w:type="dxa"/>
            <w:shd w:val="clear" w:color="auto" w:fill="auto"/>
            <w:noWrap/>
            <w:vAlign w:val="bottom"/>
            <w:hideMark/>
          </w:tcPr>
          <w:p w14:paraId="5D369CD7"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132BDEFE" w14:textId="77777777" w:rsidR="00551F6A" w:rsidRPr="00CD53B8" w:rsidRDefault="00551F6A" w:rsidP="00551F6A">
            <w:pPr>
              <w:jc w:val="right"/>
              <w:rPr>
                <w:color w:val="000000"/>
                <w:sz w:val="22"/>
                <w:szCs w:val="22"/>
              </w:rPr>
            </w:pPr>
          </w:p>
        </w:tc>
        <w:tc>
          <w:tcPr>
            <w:tcW w:w="799" w:type="dxa"/>
            <w:vAlign w:val="bottom"/>
          </w:tcPr>
          <w:p w14:paraId="1516658E" w14:textId="77777777" w:rsidR="00551F6A" w:rsidRPr="00CD53B8" w:rsidRDefault="00551F6A" w:rsidP="00551F6A">
            <w:pPr>
              <w:jc w:val="right"/>
              <w:rPr>
                <w:color w:val="000000"/>
                <w:sz w:val="22"/>
                <w:szCs w:val="22"/>
              </w:rPr>
            </w:pPr>
            <w:r w:rsidRPr="00CD53B8">
              <w:rPr>
                <w:color w:val="000000"/>
                <w:sz w:val="22"/>
                <w:szCs w:val="22"/>
              </w:rPr>
              <w:t>14</w:t>
            </w:r>
          </w:p>
        </w:tc>
        <w:tc>
          <w:tcPr>
            <w:tcW w:w="1091" w:type="dxa"/>
            <w:vAlign w:val="bottom"/>
          </w:tcPr>
          <w:p w14:paraId="1742C3AB" w14:textId="77777777" w:rsidR="00551F6A" w:rsidRPr="00CD53B8" w:rsidRDefault="00551F6A" w:rsidP="00551F6A">
            <w:pPr>
              <w:jc w:val="right"/>
              <w:rPr>
                <w:color w:val="000000"/>
                <w:sz w:val="22"/>
                <w:szCs w:val="22"/>
              </w:rPr>
            </w:pPr>
          </w:p>
        </w:tc>
        <w:tc>
          <w:tcPr>
            <w:tcW w:w="810" w:type="dxa"/>
            <w:vAlign w:val="bottom"/>
          </w:tcPr>
          <w:p w14:paraId="77592ABE" w14:textId="77777777" w:rsidR="00551F6A" w:rsidRPr="00CD53B8" w:rsidRDefault="00551F6A" w:rsidP="00551F6A">
            <w:pPr>
              <w:jc w:val="right"/>
              <w:rPr>
                <w:color w:val="000000"/>
                <w:sz w:val="22"/>
                <w:szCs w:val="22"/>
              </w:rPr>
            </w:pPr>
          </w:p>
        </w:tc>
        <w:tc>
          <w:tcPr>
            <w:tcW w:w="1080" w:type="dxa"/>
            <w:shd w:val="clear" w:color="auto" w:fill="auto"/>
            <w:vAlign w:val="bottom"/>
          </w:tcPr>
          <w:p w14:paraId="32C9C0FF" w14:textId="77777777" w:rsidR="00551F6A" w:rsidRPr="00CD53B8" w:rsidRDefault="00551F6A" w:rsidP="00551F6A">
            <w:pPr>
              <w:jc w:val="right"/>
              <w:rPr>
                <w:color w:val="000000"/>
                <w:sz w:val="22"/>
                <w:szCs w:val="22"/>
              </w:rPr>
            </w:pPr>
          </w:p>
        </w:tc>
        <w:tc>
          <w:tcPr>
            <w:tcW w:w="720" w:type="dxa"/>
            <w:shd w:val="clear" w:color="auto" w:fill="auto"/>
            <w:vAlign w:val="bottom"/>
          </w:tcPr>
          <w:p w14:paraId="00FDC7CA" w14:textId="77777777" w:rsidR="00551F6A" w:rsidRPr="00CD53B8" w:rsidRDefault="00551F6A" w:rsidP="00551F6A">
            <w:pPr>
              <w:jc w:val="right"/>
              <w:rPr>
                <w:color w:val="000000"/>
                <w:sz w:val="22"/>
                <w:szCs w:val="22"/>
              </w:rPr>
            </w:pPr>
          </w:p>
        </w:tc>
        <w:tc>
          <w:tcPr>
            <w:tcW w:w="1080" w:type="dxa"/>
            <w:shd w:val="clear" w:color="auto" w:fill="auto"/>
            <w:vAlign w:val="bottom"/>
          </w:tcPr>
          <w:p w14:paraId="22E638FF" w14:textId="77777777" w:rsidR="00551F6A" w:rsidRPr="00CD53B8" w:rsidRDefault="00551F6A" w:rsidP="00551F6A">
            <w:pPr>
              <w:jc w:val="right"/>
              <w:rPr>
                <w:color w:val="000000"/>
                <w:sz w:val="22"/>
                <w:szCs w:val="22"/>
              </w:rPr>
            </w:pPr>
          </w:p>
        </w:tc>
      </w:tr>
      <w:tr w:rsidR="00551F6A" w:rsidRPr="00CD53B8" w14:paraId="36DEA9AA" w14:textId="77777777" w:rsidTr="000A19AC">
        <w:trPr>
          <w:trHeight w:val="20"/>
        </w:trPr>
        <w:tc>
          <w:tcPr>
            <w:tcW w:w="1260" w:type="dxa"/>
            <w:shd w:val="clear" w:color="auto" w:fill="auto"/>
            <w:noWrap/>
            <w:vAlign w:val="bottom"/>
            <w:hideMark/>
          </w:tcPr>
          <w:p w14:paraId="33FB51F7" w14:textId="77777777" w:rsidR="00551F6A" w:rsidRPr="00CD53B8" w:rsidRDefault="00551F6A" w:rsidP="00551F6A">
            <w:pPr>
              <w:rPr>
                <w:sz w:val="22"/>
                <w:szCs w:val="22"/>
              </w:rPr>
            </w:pPr>
          </w:p>
        </w:tc>
        <w:tc>
          <w:tcPr>
            <w:tcW w:w="2070" w:type="dxa"/>
            <w:shd w:val="clear" w:color="auto" w:fill="auto"/>
            <w:vAlign w:val="bottom"/>
            <w:hideMark/>
          </w:tcPr>
          <w:p w14:paraId="4B843DAE" w14:textId="77777777" w:rsidR="00551F6A" w:rsidRPr="00CD53B8" w:rsidRDefault="00551F6A" w:rsidP="00551F6A">
            <w:pPr>
              <w:jc w:val="right"/>
              <w:rPr>
                <w:sz w:val="22"/>
                <w:szCs w:val="22"/>
              </w:rPr>
            </w:pPr>
            <w:r w:rsidRPr="00CD53B8">
              <w:rPr>
                <w:color w:val="000000"/>
                <w:sz w:val="22"/>
                <w:szCs w:val="22"/>
              </w:rPr>
              <w:t>Vespidae</w:t>
            </w:r>
          </w:p>
        </w:tc>
        <w:tc>
          <w:tcPr>
            <w:tcW w:w="3567" w:type="dxa"/>
            <w:shd w:val="clear" w:color="auto" w:fill="auto"/>
            <w:noWrap/>
            <w:vAlign w:val="bottom"/>
            <w:hideMark/>
          </w:tcPr>
          <w:p w14:paraId="2B3F2AF5" w14:textId="77777777" w:rsidR="00551F6A" w:rsidRPr="00CD53B8" w:rsidRDefault="00551F6A" w:rsidP="00551F6A">
            <w:pPr>
              <w:rPr>
                <w:color w:val="000000"/>
                <w:sz w:val="22"/>
                <w:szCs w:val="22"/>
              </w:rPr>
            </w:pPr>
          </w:p>
        </w:tc>
        <w:tc>
          <w:tcPr>
            <w:tcW w:w="933" w:type="dxa"/>
            <w:shd w:val="clear" w:color="auto" w:fill="auto"/>
            <w:noWrap/>
            <w:vAlign w:val="bottom"/>
            <w:hideMark/>
          </w:tcPr>
          <w:p w14:paraId="315FBE50"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114DD93" w14:textId="77777777" w:rsidR="00551F6A" w:rsidRPr="00CD53B8" w:rsidRDefault="00551F6A" w:rsidP="00551F6A">
            <w:pPr>
              <w:jc w:val="right"/>
              <w:rPr>
                <w:color w:val="000000"/>
                <w:sz w:val="22"/>
                <w:szCs w:val="22"/>
              </w:rPr>
            </w:pPr>
          </w:p>
        </w:tc>
        <w:tc>
          <w:tcPr>
            <w:tcW w:w="799" w:type="dxa"/>
            <w:vAlign w:val="bottom"/>
          </w:tcPr>
          <w:p w14:paraId="58853A6D" w14:textId="77777777" w:rsidR="00551F6A" w:rsidRPr="00CD53B8" w:rsidRDefault="00551F6A" w:rsidP="00551F6A">
            <w:pPr>
              <w:jc w:val="right"/>
              <w:rPr>
                <w:color w:val="000000"/>
                <w:sz w:val="22"/>
                <w:szCs w:val="22"/>
              </w:rPr>
            </w:pPr>
          </w:p>
        </w:tc>
        <w:tc>
          <w:tcPr>
            <w:tcW w:w="1091" w:type="dxa"/>
            <w:vAlign w:val="bottom"/>
          </w:tcPr>
          <w:p w14:paraId="0A1F4244" w14:textId="77777777" w:rsidR="00551F6A" w:rsidRPr="00CD53B8" w:rsidRDefault="00551F6A" w:rsidP="00551F6A">
            <w:pPr>
              <w:jc w:val="right"/>
              <w:rPr>
                <w:color w:val="000000"/>
                <w:sz w:val="22"/>
                <w:szCs w:val="22"/>
              </w:rPr>
            </w:pPr>
          </w:p>
        </w:tc>
        <w:tc>
          <w:tcPr>
            <w:tcW w:w="810" w:type="dxa"/>
            <w:vAlign w:val="bottom"/>
          </w:tcPr>
          <w:p w14:paraId="6C3DD5EF" w14:textId="77777777" w:rsidR="00551F6A" w:rsidRPr="00CD53B8" w:rsidRDefault="00551F6A" w:rsidP="00551F6A">
            <w:pPr>
              <w:jc w:val="right"/>
              <w:rPr>
                <w:color w:val="000000"/>
                <w:sz w:val="22"/>
                <w:szCs w:val="22"/>
              </w:rPr>
            </w:pPr>
          </w:p>
        </w:tc>
        <w:tc>
          <w:tcPr>
            <w:tcW w:w="1080" w:type="dxa"/>
            <w:shd w:val="clear" w:color="auto" w:fill="auto"/>
            <w:vAlign w:val="bottom"/>
          </w:tcPr>
          <w:p w14:paraId="1B452A9C" w14:textId="77777777" w:rsidR="00551F6A" w:rsidRPr="00CD53B8" w:rsidRDefault="00551F6A" w:rsidP="00551F6A">
            <w:pPr>
              <w:jc w:val="right"/>
              <w:rPr>
                <w:color w:val="000000"/>
                <w:sz w:val="22"/>
                <w:szCs w:val="22"/>
              </w:rPr>
            </w:pPr>
          </w:p>
        </w:tc>
        <w:tc>
          <w:tcPr>
            <w:tcW w:w="720" w:type="dxa"/>
            <w:shd w:val="clear" w:color="auto" w:fill="auto"/>
            <w:vAlign w:val="bottom"/>
          </w:tcPr>
          <w:p w14:paraId="47807505" w14:textId="77777777" w:rsidR="00551F6A" w:rsidRPr="00CD53B8" w:rsidRDefault="00551F6A" w:rsidP="00551F6A">
            <w:pPr>
              <w:jc w:val="right"/>
              <w:rPr>
                <w:color w:val="000000"/>
                <w:sz w:val="22"/>
                <w:szCs w:val="22"/>
              </w:rPr>
            </w:pPr>
          </w:p>
        </w:tc>
        <w:tc>
          <w:tcPr>
            <w:tcW w:w="1080" w:type="dxa"/>
            <w:shd w:val="clear" w:color="auto" w:fill="auto"/>
            <w:vAlign w:val="bottom"/>
          </w:tcPr>
          <w:p w14:paraId="26160C32" w14:textId="77777777" w:rsidR="00551F6A" w:rsidRPr="00CD53B8" w:rsidRDefault="00551F6A" w:rsidP="00551F6A">
            <w:pPr>
              <w:jc w:val="right"/>
              <w:rPr>
                <w:color w:val="000000"/>
                <w:sz w:val="22"/>
                <w:szCs w:val="22"/>
              </w:rPr>
            </w:pPr>
          </w:p>
        </w:tc>
      </w:tr>
      <w:tr w:rsidR="00551F6A" w:rsidRPr="00CD53B8" w14:paraId="3419CED5" w14:textId="77777777" w:rsidTr="000A19AC">
        <w:trPr>
          <w:trHeight w:val="20"/>
        </w:trPr>
        <w:tc>
          <w:tcPr>
            <w:tcW w:w="1260" w:type="dxa"/>
            <w:shd w:val="clear" w:color="auto" w:fill="auto"/>
            <w:noWrap/>
            <w:vAlign w:val="bottom"/>
            <w:hideMark/>
          </w:tcPr>
          <w:p w14:paraId="171FADE3" w14:textId="77777777" w:rsidR="00551F6A" w:rsidRPr="00CD53B8" w:rsidRDefault="00551F6A" w:rsidP="00551F6A">
            <w:pPr>
              <w:rPr>
                <w:sz w:val="22"/>
                <w:szCs w:val="22"/>
              </w:rPr>
            </w:pPr>
          </w:p>
        </w:tc>
        <w:tc>
          <w:tcPr>
            <w:tcW w:w="2070" w:type="dxa"/>
            <w:shd w:val="clear" w:color="auto" w:fill="auto"/>
            <w:vAlign w:val="bottom"/>
            <w:hideMark/>
          </w:tcPr>
          <w:p w14:paraId="355E89C0" w14:textId="77777777" w:rsidR="00551F6A" w:rsidRPr="00CD53B8" w:rsidRDefault="00551F6A" w:rsidP="00551F6A">
            <w:pPr>
              <w:rPr>
                <w:color w:val="000000"/>
                <w:sz w:val="22"/>
                <w:szCs w:val="22"/>
              </w:rPr>
            </w:pPr>
            <w:r w:rsidRPr="00CD53B8">
              <w:rPr>
                <w:color w:val="000000"/>
                <w:sz w:val="22"/>
                <w:szCs w:val="22"/>
              </w:rPr>
              <w:t>Lepidoptera</w:t>
            </w:r>
          </w:p>
        </w:tc>
        <w:tc>
          <w:tcPr>
            <w:tcW w:w="3567" w:type="dxa"/>
            <w:shd w:val="clear" w:color="auto" w:fill="auto"/>
            <w:noWrap/>
            <w:vAlign w:val="bottom"/>
            <w:hideMark/>
          </w:tcPr>
          <w:p w14:paraId="06D74BA4" w14:textId="77777777" w:rsidR="00551F6A" w:rsidRPr="00CD53B8" w:rsidRDefault="00551F6A" w:rsidP="00551F6A">
            <w:pPr>
              <w:rPr>
                <w:color w:val="000000"/>
                <w:sz w:val="22"/>
                <w:szCs w:val="22"/>
              </w:rPr>
            </w:pPr>
            <w:r w:rsidRPr="00CD53B8">
              <w:rPr>
                <w:color w:val="000000"/>
                <w:sz w:val="22"/>
                <w:szCs w:val="22"/>
              </w:rPr>
              <w:t xml:space="preserve"> Adult unidentified</w:t>
            </w:r>
          </w:p>
        </w:tc>
        <w:tc>
          <w:tcPr>
            <w:tcW w:w="933" w:type="dxa"/>
            <w:shd w:val="clear" w:color="auto" w:fill="auto"/>
            <w:noWrap/>
            <w:vAlign w:val="bottom"/>
            <w:hideMark/>
          </w:tcPr>
          <w:p w14:paraId="0C7D9199"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484744D7" w14:textId="77777777" w:rsidR="00551F6A" w:rsidRPr="00CD53B8" w:rsidRDefault="00551F6A" w:rsidP="00551F6A">
            <w:pPr>
              <w:jc w:val="right"/>
              <w:rPr>
                <w:color w:val="000000"/>
                <w:sz w:val="22"/>
                <w:szCs w:val="22"/>
              </w:rPr>
            </w:pPr>
            <w:r w:rsidRPr="00CD53B8">
              <w:rPr>
                <w:color w:val="000000"/>
                <w:sz w:val="22"/>
                <w:szCs w:val="22"/>
              </w:rPr>
              <w:t>75</w:t>
            </w:r>
          </w:p>
        </w:tc>
        <w:tc>
          <w:tcPr>
            <w:tcW w:w="799" w:type="dxa"/>
            <w:vAlign w:val="bottom"/>
          </w:tcPr>
          <w:p w14:paraId="7128D707" w14:textId="77777777" w:rsidR="00551F6A" w:rsidRPr="00CD53B8" w:rsidRDefault="00551F6A" w:rsidP="00551F6A">
            <w:pPr>
              <w:jc w:val="right"/>
              <w:rPr>
                <w:color w:val="000000"/>
                <w:sz w:val="22"/>
                <w:szCs w:val="22"/>
              </w:rPr>
            </w:pPr>
            <w:r w:rsidRPr="00CD53B8">
              <w:rPr>
                <w:color w:val="000000"/>
                <w:sz w:val="22"/>
                <w:szCs w:val="22"/>
              </w:rPr>
              <w:t>5</w:t>
            </w:r>
          </w:p>
        </w:tc>
        <w:tc>
          <w:tcPr>
            <w:tcW w:w="1091" w:type="dxa"/>
            <w:vAlign w:val="bottom"/>
          </w:tcPr>
          <w:p w14:paraId="46CE0919" w14:textId="77777777" w:rsidR="00551F6A" w:rsidRPr="00CD53B8" w:rsidRDefault="00551F6A" w:rsidP="00551F6A">
            <w:pPr>
              <w:jc w:val="right"/>
              <w:rPr>
                <w:color w:val="000000"/>
                <w:sz w:val="22"/>
                <w:szCs w:val="22"/>
              </w:rPr>
            </w:pPr>
            <w:r w:rsidRPr="00CD53B8">
              <w:rPr>
                <w:color w:val="000000"/>
                <w:sz w:val="22"/>
                <w:szCs w:val="22"/>
              </w:rPr>
              <w:t>17</w:t>
            </w:r>
          </w:p>
        </w:tc>
        <w:tc>
          <w:tcPr>
            <w:tcW w:w="810" w:type="dxa"/>
            <w:vAlign w:val="bottom"/>
          </w:tcPr>
          <w:p w14:paraId="693FF11A" w14:textId="77777777" w:rsidR="00551F6A" w:rsidRPr="00CD53B8" w:rsidRDefault="00551F6A" w:rsidP="00551F6A">
            <w:pPr>
              <w:jc w:val="right"/>
              <w:rPr>
                <w:color w:val="000000"/>
                <w:sz w:val="22"/>
                <w:szCs w:val="22"/>
              </w:rPr>
            </w:pPr>
          </w:p>
        </w:tc>
        <w:tc>
          <w:tcPr>
            <w:tcW w:w="1080" w:type="dxa"/>
            <w:shd w:val="clear" w:color="auto" w:fill="auto"/>
            <w:vAlign w:val="bottom"/>
          </w:tcPr>
          <w:p w14:paraId="5511574C" w14:textId="77777777" w:rsidR="00551F6A" w:rsidRPr="00CD53B8" w:rsidRDefault="00551F6A" w:rsidP="00551F6A">
            <w:pPr>
              <w:jc w:val="right"/>
              <w:rPr>
                <w:color w:val="000000"/>
                <w:sz w:val="22"/>
                <w:szCs w:val="22"/>
              </w:rPr>
            </w:pPr>
            <w:r w:rsidRPr="00CD53B8">
              <w:rPr>
                <w:color w:val="000000"/>
                <w:sz w:val="22"/>
                <w:szCs w:val="22"/>
              </w:rPr>
              <w:t>507</w:t>
            </w:r>
          </w:p>
        </w:tc>
        <w:tc>
          <w:tcPr>
            <w:tcW w:w="720" w:type="dxa"/>
            <w:shd w:val="clear" w:color="auto" w:fill="auto"/>
            <w:vAlign w:val="bottom"/>
          </w:tcPr>
          <w:p w14:paraId="154EEB2F" w14:textId="77777777" w:rsidR="00551F6A" w:rsidRPr="00CD53B8" w:rsidRDefault="00551F6A" w:rsidP="00551F6A">
            <w:pPr>
              <w:jc w:val="right"/>
              <w:rPr>
                <w:color w:val="000000"/>
                <w:sz w:val="22"/>
                <w:szCs w:val="22"/>
              </w:rPr>
            </w:pPr>
          </w:p>
        </w:tc>
        <w:tc>
          <w:tcPr>
            <w:tcW w:w="1080" w:type="dxa"/>
            <w:shd w:val="clear" w:color="auto" w:fill="auto"/>
            <w:vAlign w:val="bottom"/>
          </w:tcPr>
          <w:p w14:paraId="0FA1251F" w14:textId="77777777" w:rsidR="00551F6A" w:rsidRPr="00CD53B8" w:rsidRDefault="00551F6A" w:rsidP="00551F6A">
            <w:pPr>
              <w:jc w:val="right"/>
              <w:rPr>
                <w:color w:val="000000"/>
                <w:sz w:val="22"/>
                <w:szCs w:val="22"/>
              </w:rPr>
            </w:pPr>
            <w:r w:rsidRPr="00CD53B8">
              <w:rPr>
                <w:color w:val="000000"/>
                <w:sz w:val="22"/>
                <w:szCs w:val="22"/>
              </w:rPr>
              <w:t>44</w:t>
            </w:r>
          </w:p>
        </w:tc>
      </w:tr>
      <w:tr w:rsidR="00551F6A" w:rsidRPr="00CD53B8" w14:paraId="31F322C0" w14:textId="77777777" w:rsidTr="000A19AC">
        <w:trPr>
          <w:trHeight w:val="20"/>
        </w:trPr>
        <w:tc>
          <w:tcPr>
            <w:tcW w:w="1260" w:type="dxa"/>
            <w:shd w:val="clear" w:color="auto" w:fill="auto"/>
            <w:noWrap/>
            <w:vAlign w:val="bottom"/>
            <w:hideMark/>
          </w:tcPr>
          <w:p w14:paraId="5D20A089" w14:textId="77777777" w:rsidR="00551F6A" w:rsidRPr="00CD53B8" w:rsidRDefault="00551F6A" w:rsidP="00551F6A">
            <w:pPr>
              <w:rPr>
                <w:sz w:val="22"/>
                <w:szCs w:val="22"/>
              </w:rPr>
            </w:pPr>
          </w:p>
        </w:tc>
        <w:tc>
          <w:tcPr>
            <w:tcW w:w="2070" w:type="dxa"/>
            <w:shd w:val="clear" w:color="auto" w:fill="auto"/>
            <w:vAlign w:val="bottom"/>
            <w:hideMark/>
          </w:tcPr>
          <w:p w14:paraId="47BB9BD5" w14:textId="77777777" w:rsidR="00551F6A" w:rsidRPr="00CD53B8" w:rsidRDefault="00551F6A" w:rsidP="00551F6A">
            <w:pPr>
              <w:rPr>
                <w:sz w:val="22"/>
                <w:szCs w:val="22"/>
              </w:rPr>
            </w:pPr>
          </w:p>
        </w:tc>
        <w:tc>
          <w:tcPr>
            <w:tcW w:w="3567" w:type="dxa"/>
            <w:shd w:val="clear" w:color="auto" w:fill="auto"/>
            <w:noWrap/>
            <w:vAlign w:val="bottom"/>
            <w:hideMark/>
          </w:tcPr>
          <w:p w14:paraId="03562215" w14:textId="77777777" w:rsidR="00551F6A" w:rsidRPr="00CD53B8" w:rsidRDefault="00551F6A" w:rsidP="00551F6A">
            <w:pPr>
              <w:rPr>
                <w:color w:val="000000"/>
                <w:sz w:val="22"/>
                <w:szCs w:val="22"/>
              </w:rPr>
            </w:pPr>
            <w:r w:rsidRPr="00CD53B8">
              <w:rPr>
                <w:color w:val="000000"/>
                <w:sz w:val="22"/>
                <w:szCs w:val="22"/>
              </w:rPr>
              <w:t>immatures</w:t>
            </w:r>
          </w:p>
        </w:tc>
        <w:tc>
          <w:tcPr>
            <w:tcW w:w="933" w:type="dxa"/>
            <w:shd w:val="clear" w:color="auto" w:fill="auto"/>
            <w:noWrap/>
            <w:vAlign w:val="bottom"/>
            <w:hideMark/>
          </w:tcPr>
          <w:p w14:paraId="1A664218" w14:textId="77777777" w:rsidR="00551F6A" w:rsidRPr="00CD53B8" w:rsidRDefault="00551F6A" w:rsidP="00551F6A">
            <w:pPr>
              <w:jc w:val="right"/>
              <w:rPr>
                <w:color w:val="000000"/>
                <w:sz w:val="22"/>
                <w:szCs w:val="22"/>
              </w:rPr>
            </w:pPr>
            <w:r w:rsidRPr="00CD53B8">
              <w:rPr>
                <w:color w:val="000000"/>
                <w:sz w:val="22"/>
                <w:szCs w:val="22"/>
              </w:rPr>
              <w:t>34</w:t>
            </w:r>
          </w:p>
        </w:tc>
        <w:tc>
          <w:tcPr>
            <w:tcW w:w="1080" w:type="dxa"/>
            <w:shd w:val="clear" w:color="auto" w:fill="auto"/>
            <w:noWrap/>
            <w:vAlign w:val="bottom"/>
            <w:hideMark/>
          </w:tcPr>
          <w:p w14:paraId="60024A9D" w14:textId="77777777" w:rsidR="00551F6A" w:rsidRPr="00CD53B8" w:rsidRDefault="00551F6A" w:rsidP="00551F6A">
            <w:pPr>
              <w:jc w:val="right"/>
              <w:rPr>
                <w:color w:val="000000"/>
                <w:sz w:val="22"/>
                <w:szCs w:val="22"/>
              </w:rPr>
            </w:pPr>
          </w:p>
        </w:tc>
        <w:tc>
          <w:tcPr>
            <w:tcW w:w="799" w:type="dxa"/>
            <w:vAlign w:val="bottom"/>
          </w:tcPr>
          <w:p w14:paraId="52F55634" w14:textId="77777777" w:rsidR="00551F6A" w:rsidRPr="00CD53B8" w:rsidRDefault="00551F6A" w:rsidP="00551F6A">
            <w:pPr>
              <w:jc w:val="right"/>
              <w:rPr>
                <w:color w:val="000000"/>
                <w:sz w:val="22"/>
                <w:szCs w:val="22"/>
              </w:rPr>
            </w:pPr>
            <w:r w:rsidRPr="00CD53B8">
              <w:rPr>
                <w:color w:val="000000"/>
                <w:sz w:val="22"/>
                <w:szCs w:val="22"/>
              </w:rPr>
              <w:t>7</w:t>
            </w:r>
          </w:p>
        </w:tc>
        <w:tc>
          <w:tcPr>
            <w:tcW w:w="1091" w:type="dxa"/>
            <w:vAlign w:val="bottom"/>
          </w:tcPr>
          <w:p w14:paraId="28F8FBAF" w14:textId="77777777" w:rsidR="00551F6A" w:rsidRPr="00CD53B8" w:rsidRDefault="00551F6A" w:rsidP="00551F6A">
            <w:pPr>
              <w:jc w:val="right"/>
              <w:rPr>
                <w:color w:val="000000"/>
                <w:sz w:val="22"/>
                <w:szCs w:val="22"/>
              </w:rPr>
            </w:pPr>
          </w:p>
        </w:tc>
        <w:tc>
          <w:tcPr>
            <w:tcW w:w="810" w:type="dxa"/>
            <w:vAlign w:val="bottom"/>
          </w:tcPr>
          <w:p w14:paraId="72DC268A" w14:textId="77777777" w:rsidR="00551F6A" w:rsidRPr="00CD53B8" w:rsidRDefault="00551F6A" w:rsidP="00551F6A">
            <w:pPr>
              <w:jc w:val="right"/>
              <w:rPr>
                <w:color w:val="000000"/>
                <w:sz w:val="22"/>
                <w:szCs w:val="22"/>
              </w:rPr>
            </w:pPr>
          </w:p>
        </w:tc>
        <w:tc>
          <w:tcPr>
            <w:tcW w:w="1080" w:type="dxa"/>
            <w:shd w:val="clear" w:color="auto" w:fill="auto"/>
            <w:vAlign w:val="bottom"/>
          </w:tcPr>
          <w:p w14:paraId="02BF5E4B" w14:textId="77777777" w:rsidR="00551F6A" w:rsidRPr="00CD53B8" w:rsidRDefault="00551F6A" w:rsidP="00551F6A">
            <w:pPr>
              <w:jc w:val="right"/>
              <w:rPr>
                <w:color w:val="000000"/>
                <w:sz w:val="22"/>
                <w:szCs w:val="22"/>
              </w:rPr>
            </w:pPr>
          </w:p>
        </w:tc>
        <w:tc>
          <w:tcPr>
            <w:tcW w:w="720" w:type="dxa"/>
            <w:shd w:val="clear" w:color="auto" w:fill="auto"/>
            <w:vAlign w:val="bottom"/>
          </w:tcPr>
          <w:p w14:paraId="029114ED" w14:textId="77777777" w:rsidR="00551F6A" w:rsidRPr="00CD53B8" w:rsidRDefault="00551F6A" w:rsidP="00551F6A">
            <w:pPr>
              <w:jc w:val="right"/>
              <w:rPr>
                <w:color w:val="000000"/>
                <w:sz w:val="22"/>
                <w:szCs w:val="22"/>
              </w:rPr>
            </w:pPr>
          </w:p>
        </w:tc>
        <w:tc>
          <w:tcPr>
            <w:tcW w:w="1080" w:type="dxa"/>
            <w:shd w:val="clear" w:color="auto" w:fill="auto"/>
            <w:vAlign w:val="bottom"/>
          </w:tcPr>
          <w:p w14:paraId="12DC8BFD" w14:textId="77777777" w:rsidR="00551F6A" w:rsidRPr="00CD53B8" w:rsidRDefault="00551F6A" w:rsidP="00551F6A">
            <w:pPr>
              <w:jc w:val="right"/>
              <w:rPr>
                <w:color w:val="000000"/>
                <w:sz w:val="22"/>
                <w:szCs w:val="22"/>
              </w:rPr>
            </w:pPr>
          </w:p>
        </w:tc>
      </w:tr>
      <w:tr w:rsidR="00551F6A" w:rsidRPr="00CD53B8" w14:paraId="3C05FF8D" w14:textId="77777777" w:rsidTr="000A19AC">
        <w:trPr>
          <w:trHeight w:val="20"/>
        </w:trPr>
        <w:tc>
          <w:tcPr>
            <w:tcW w:w="1260" w:type="dxa"/>
            <w:shd w:val="clear" w:color="auto" w:fill="auto"/>
            <w:noWrap/>
            <w:vAlign w:val="bottom"/>
            <w:hideMark/>
          </w:tcPr>
          <w:p w14:paraId="5788FAA8" w14:textId="77777777" w:rsidR="00551F6A" w:rsidRPr="00CD53B8" w:rsidRDefault="00551F6A" w:rsidP="00551F6A">
            <w:pPr>
              <w:rPr>
                <w:sz w:val="22"/>
                <w:szCs w:val="22"/>
              </w:rPr>
            </w:pPr>
          </w:p>
        </w:tc>
        <w:tc>
          <w:tcPr>
            <w:tcW w:w="2070" w:type="dxa"/>
            <w:shd w:val="clear" w:color="auto" w:fill="auto"/>
            <w:vAlign w:val="bottom"/>
            <w:hideMark/>
          </w:tcPr>
          <w:p w14:paraId="3D04DDAB" w14:textId="77777777" w:rsidR="00551F6A" w:rsidRPr="00CD53B8" w:rsidRDefault="00551F6A" w:rsidP="00551F6A">
            <w:pPr>
              <w:rPr>
                <w:sz w:val="22"/>
                <w:szCs w:val="22"/>
              </w:rPr>
            </w:pPr>
          </w:p>
        </w:tc>
        <w:tc>
          <w:tcPr>
            <w:tcW w:w="3567" w:type="dxa"/>
            <w:shd w:val="clear" w:color="auto" w:fill="auto"/>
            <w:noWrap/>
            <w:vAlign w:val="bottom"/>
            <w:hideMark/>
          </w:tcPr>
          <w:p w14:paraId="7EB8AC67" w14:textId="77777777" w:rsidR="00551F6A" w:rsidRPr="00CD53B8" w:rsidRDefault="00551F6A" w:rsidP="00551F6A">
            <w:pPr>
              <w:rPr>
                <w:color w:val="000000"/>
                <w:sz w:val="22"/>
                <w:szCs w:val="22"/>
              </w:rPr>
            </w:pPr>
            <w:r w:rsidRPr="00CD53B8">
              <w:rPr>
                <w:color w:val="000000"/>
                <w:sz w:val="22"/>
                <w:szCs w:val="22"/>
              </w:rPr>
              <w:t>microlepidoptera</w:t>
            </w:r>
          </w:p>
        </w:tc>
        <w:tc>
          <w:tcPr>
            <w:tcW w:w="933" w:type="dxa"/>
            <w:shd w:val="clear" w:color="auto" w:fill="auto"/>
            <w:noWrap/>
            <w:vAlign w:val="bottom"/>
            <w:hideMark/>
          </w:tcPr>
          <w:p w14:paraId="0DBAEFF8"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5794BD02" w14:textId="77777777" w:rsidR="00551F6A" w:rsidRPr="00CD53B8" w:rsidRDefault="00551F6A" w:rsidP="00551F6A">
            <w:pPr>
              <w:jc w:val="right"/>
              <w:rPr>
                <w:color w:val="000000"/>
                <w:sz w:val="22"/>
                <w:szCs w:val="22"/>
              </w:rPr>
            </w:pPr>
          </w:p>
        </w:tc>
        <w:tc>
          <w:tcPr>
            <w:tcW w:w="799" w:type="dxa"/>
            <w:vAlign w:val="bottom"/>
          </w:tcPr>
          <w:p w14:paraId="0023CD3F" w14:textId="77777777" w:rsidR="00551F6A" w:rsidRPr="00CD53B8" w:rsidRDefault="00551F6A" w:rsidP="00551F6A">
            <w:pPr>
              <w:jc w:val="right"/>
              <w:rPr>
                <w:color w:val="000000"/>
                <w:sz w:val="22"/>
                <w:szCs w:val="22"/>
              </w:rPr>
            </w:pPr>
            <w:r w:rsidRPr="00CD53B8">
              <w:rPr>
                <w:color w:val="000000"/>
                <w:sz w:val="22"/>
                <w:szCs w:val="22"/>
              </w:rPr>
              <w:t>4</w:t>
            </w:r>
          </w:p>
        </w:tc>
        <w:tc>
          <w:tcPr>
            <w:tcW w:w="1091" w:type="dxa"/>
            <w:vAlign w:val="bottom"/>
          </w:tcPr>
          <w:p w14:paraId="7885A35B" w14:textId="77777777" w:rsidR="00551F6A" w:rsidRPr="00CD53B8" w:rsidRDefault="00551F6A" w:rsidP="00551F6A">
            <w:pPr>
              <w:jc w:val="right"/>
              <w:rPr>
                <w:color w:val="000000"/>
                <w:sz w:val="22"/>
                <w:szCs w:val="22"/>
              </w:rPr>
            </w:pPr>
          </w:p>
        </w:tc>
        <w:tc>
          <w:tcPr>
            <w:tcW w:w="810" w:type="dxa"/>
            <w:vAlign w:val="bottom"/>
          </w:tcPr>
          <w:p w14:paraId="39D8C01D" w14:textId="77777777" w:rsidR="00551F6A" w:rsidRPr="00CD53B8" w:rsidRDefault="00551F6A" w:rsidP="00551F6A">
            <w:pPr>
              <w:jc w:val="right"/>
              <w:rPr>
                <w:color w:val="000000"/>
                <w:sz w:val="22"/>
                <w:szCs w:val="22"/>
              </w:rPr>
            </w:pPr>
          </w:p>
        </w:tc>
        <w:tc>
          <w:tcPr>
            <w:tcW w:w="1080" w:type="dxa"/>
            <w:shd w:val="clear" w:color="auto" w:fill="auto"/>
            <w:vAlign w:val="bottom"/>
          </w:tcPr>
          <w:p w14:paraId="4B4EE988" w14:textId="77777777" w:rsidR="00551F6A" w:rsidRPr="00CD53B8" w:rsidRDefault="00551F6A" w:rsidP="00551F6A">
            <w:pPr>
              <w:jc w:val="right"/>
              <w:rPr>
                <w:color w:val="000000"/>
                <w:sz w:val="22"/>
                <w:szCs w:val="22"/>
              </w:rPr>
            </w:pPr>
          </w:p>
        </w:tc>
        <w:tc>
          <w:tcPr>
            <w:tcW w:w="720" w:type="dxa"/>
            <w:shd w:val="clear" w:color="auto" w:fill="auto"/>
            <w:vAlign w:val="bottom"/>
          </w:tcPr>
          <w:p w14:paraId="2D61EDCF" w14:textId="77777777" w:rsidR="00551F6A" w:rsidRPr="00CD53B8" w:rsidRDefault="00551F6A" w:rsidP="00551F6A">
            <w:pPr>
              <w:jc w:val="right"/>
              <w:rPr>
                <w:color w:val="000000"/>
                <w:sz w:val="22"/>
                <w:szCs w:val="22"/>
              </w:rPr>
            </w:pPr>
          </w:p>
        </w:tc>
        <w:tc>
          <w:tcPr>
            <w:tcW w:w="1080" w:type="dxa"/>
            <w:shd w:val="clear" w:color="auto" w:fill="auto"/>
            <w:vAlign w:val="bottom"/>
          </w:tcPr>
          <w:p w14:paraId="20ECEB27" w14:textId="77777777" w:rsidR="00551F6A" w:rsidRPr="00CD53B8" w:rsidRDefault="00551F6A" w:rsidP="00551F6A">
            <w:pPr>
              <w:jc w:val="right"/>
              <w:rPr>
                <w:color w:val="000000"/>
                <w:sz w:val="22"/>
                <w:szCs w:val="22"/>
              </w:rPr>
            </w:pPr>
          </w:p>
        </w:tc>
      </w:tr>
      <w:tr w:rsidR="00551F6A" w:rsidRPr="00CD53B8" w14:paraId="055352BC" w14:textId="77777777" w:rsidTr="000A19AC">
        <w:trPr>
          <w:trHeight w:val="20"/>
        </w:trPr>
        <w:tc>
          <w:tcPr>
            <w:tcW w:w="1260" w:type="dxa"/>
            <w:shd w:val="clear" w:color="auto" w:fill="auto"/>
            <w:noWrap/>
            <w:vAlign w:val="bottom"/>
            <w:hideMark/>
          </w:tcPr>
          <w:p w14:paraId="4D298988" w14:textId="77777777" w:rsidR="00551F6A" w:rsidRPr="00CD53B8" w:rsidRDefault="00551F6A" w:rsidP="00551F6A">
            <w:pPr>
              <w:rPr>
                <w:sz w:val="22"/>
                <w:szCs w:val="22"/>
              </w:rPr>
            </w:pPr>
          </w:p>
        </w:tc>
        <w:tc>
          <w:tcPr>
            <w:tcW w:w="2070" w:type="dxa"/>
            <w:shd w:val="clear" w:color="auto" w:fill="auto"/>
            <w:vAlign w:val="bottom"/>
            <w:hideMark/>
          </w:tcPr>
          <w:p w14:paraId="4D8E00EB" w14:textId="77777777" w:rsidR="00551F6A" w:rsidRPr="00CD53B8" w:rsidRDefault="00551F6A" w:rsidP="00551F6A">
            <w:pPr>
              <w:jc w:val="right"/>
              <w:rPr>
                <w:sz w:val="22"/>
                <w:szCs w:val="22"/>
              </w:rPr>
            </w:pPr>
            <w:r w:rsidRPr="00CD53B8">
              <w:rPr>
                <w:sz w:val="22"/>
                <w:szCs w:val="22"/>
              </w:rPr>
              <w:t>Crambidae*</w:t>
            </w:r>
          </w:p>
        </w:tc>
        <w:tc>
          <w:tcPr>
            <w:tcW w:w="3567" w:type="dxa"/>
            <w:shd w:val="clear" w:color="auto" w:fill="auto"/>
            <w:noWrap/>
            <w:vAlign w:val="bottom"/>
            <w:hideMark/>
          </w:tcPr>
          <w:p w14:paraId="5BC62165" w14:textId="77777777" w:rsidR="00551F6A" w:rsidRPr="00CD53B8" w:rsidRDefault="00551F6A" w:rsidP="00551F6A">
            <w:pPr>
              <w:rPr>
                <w:color w:val="000000"/>
                <w:sz w:val="22"/>
                <w:szCs w:val="22"/>
              </w:rPr>
            </w:pPr>
            <w:r w:rsidRPr="00CD53B8">
              <w:rPr>
                <w:color w:val="000000"/>
                <w:sz w:val="22"/>
                <w:szCs w:val="22"/>
              </w:rPr>
              <w:t>immatures</w:t>
            </w:r>
            <w:r w:rsidRPr="00CD53B8">
              <w:rPr>
                <w:bCs/>
                <w:i/>
                <w:color w:val="000000" w:themeColor="text1"/>
                <w:sz w:val="22"/>
                <w:szCs w:val="22"/>
              </w:rPr>
              <w:t>*</w:t>
            </w:r>
          </w:p>
        </w:tc>
        <w:tc>
          <w:tcPr>
            <w:tcW w:w="933" w:type="dxa"/>
            <w:shd w:val="clear" w:color="auto" w:fill="auto"/>
            <w:noWrap/>
            <w:vAlign w:val="bottom"/>
            <w:hideMark/>
          </w:tcPr>
          <w:p w14:paraId="5AFBFA5A" w14:textId="77777777" w:rsidR="00551F6A" w:rsidRPr="00CD53B8" w:rsidRDefault="00551F6A" w:rsidP="00551F6A">
            <w:pPr>
              <w:jc w:val="right"/>
              <w:rPr>
                <w:color w:val="000000"/>
                <w:sz w:val="22"/>
                <w:szCs w:val="22"/>
              </w:rPr>
            </w:pPr>
            <w:r w:rsidRPr="00CD53B8">
              <w:rPr>
                <w:color w:val="000000"/>
                <w:sz w:val="22"/>
                <w:szCs w:val="22"/>
              </w:rPr>
              <w:t>22</w:t>
            </w:r>
          </w:p>
        </w:tc>
        <w:tc>
          <w:tcPr>
            <w:tcW w:w="1080" w:type="dxa"/>
            <w:shd w:val="clear" w:color="auto" w:fill="auto"/>
            <w:noWrap/>
            <w:vAlign w:val="bottom"/>
            <w:hideMark/>
          </w:tcPr>
          <w:p w14:paraId="0FC046A9" w14:textId="77777777" w:rsidR="00551F6A" w:rsidRPr="00CD53B8" w:rsidRDefault="00551F6A" w:rsidP="00551F6A">
            <w:pPr>
              <w:jc w:val="right"/>
              <w:rPr>
                <w:color w:val="000000"/>
                <w:sz w:val="22"/>
                <w:szCs w:val="22"/>
              </w:rPr>
            </w:pPr>
          </w:p>
        </w:tc>
        <w:tc>
          <w:tcPr>
            <w:tcW w:w="799" w:type="dxa"/>
            <w:vAlign w:val="bottom"/>
          </w:tcPr>
          <w:p w14:paraId="5E636D73" w14:textId="77777777" w:rsidR="00551F6A" w:rsidRPr="00CD53B8" w:rsidRDefault="00551F6A" w:rsidP="00551F6A">
            <w:pPr>
              <w:jc w:val="right"/>
              <w:rPr>
                <w:color w:val="000000"/>
                <w:sz w:val="22"/>
                <w:szCs w:val="22"/>
              </w:rPr>
            </w:pPr>
          </w:p>
        </w:tc>
        <w:tc>
          <w:tcPr>
            <w:tcW w:w="1091" w:type="dxa"/>
            <w:vAlign w:val="bottom"/>
          </w:tcPr>
          <w:p w14:paraId="276ACD7D" w14:textId="77777777" w:rsidR="00551F6A" w:rsidRPr="00CD53B8" w:rsidRDefault="00551F6A" w:rsidP="00551F6A">
            <w:pPr>
              <w:jc w:val="right"/>
              <w:rPr>
                <w:color w:val="000000"/>
                <w:sz w:val="22"/>
                <w:szCs w:val="22"/>
              </w:rPr>
            </w:pPr>
          </w:p>
        </w:tc>
        <w:tc>
          <w:tcPr>
            <w:tcW w:w="810" w:type="dxa"/>
            <w:vAlign w:val="bottom"/>
          </w:tcPr>
          <w:p w14:paraId="4759FFCA" w14:textId="77777777" w:rsidR="00551F6A" w:rsidRPr="00CD53B8" w:rsidRDefault="00551F6A" w:rsidP="00551F6A">
            <w:pPr>
              <w:jc w:val="right"/>
              <w:rPr>
                <w:color w:val="000000"/>
                <w:sz w:val="22"/>
                <w:szCs w:val="22"/>
              </w:rPr>
            </w:pPr>
          </w:p>
        </w:tc>
        <w:tc>
          <w:tcPr>
            <w:tcW w:w="1080" w:type="dxa"/>
            <w:shd w:val="clear" w:color="auto" w:fill="auto"/>
            <w:vAlign w:val="bottom"/>
          </w:tcPr>
          <w:p w14:paraId="62B6B7E1" w14:textId="77777777" w:rsidR="00551F6A" w:rsidRPr="00CD53B8" w:rsidRDefault="00551F6A" w:rsidP="00551F6A">
            <w:pPr>
              <w:jc w:val="right"/>
              <w:rPr>
                <w:color w:val="000000"/>
                <w:sz w:val="22"/>
                <w:szCs w:val="22"/>
              </w:rPr>
            </w:pPr>
          </w:p>
        </w:tc>
        <w:tc>
          <w:tcPr>
            <w:tcW w:w="720" w:type="dxa"/>
            <w:shd w:val="clear" w:color="auto" w:fill="auto"/>
            <w:vAlign w:val="bottom"/>
          </w:tcPr>
          <w:p w14:paraId="16B9283B" w14:textId="77777777" w:rsidR="00551F6A" w:rsidRPr="00CD53B8" w:rsidRDefault="00551F6A" w:rsidP="00551F6A">
            <w:pPr>
              <w:jc w:val="right"/>
              <w:rPr>
                <w:color w:val="000000"/>
                <w:sz w:val="22"/>
                <w:szCs w:val="22"/>
              </w:rPr>
            </w:pPr>
          </w:p>
        </w:tc>
        <w:tc>
          <w:tcPr>
            <w:tcW w:w="1080" w:type="dxa"/>
            <w:shd w:val="clear" w:color="auto" w:fill="auto"/>
            <w:vAlign w:val="bottom"/>
          </w:tcPr>
          <w:p w14:paraId="58490BB7" w14:textId="77777777" w:rsidR="00551F6A" w:rsidRPr="00CD53B8" w:rsidRDefault="00551F6A" w:rsidP="00551F6A">
            <w:pPr>
              <w:jc w:val="right"/>
              <w:rPr>
                <w:color w:val="000000"/>
                <w:sz w:val="22"/>
                <w:szCs w:val="22"/>
              </w:rPr>
            </w:pPr>
          </w:p>
        </w:tc>
      </w:tr>
      <w:tr w:rsidR="00551F6A" w:rsidRPr="00CD53B8" w14:paraId="0B174ADF" w14:textId="77777777" w:rsidTr="000A19AC">
        <w:trPr>
          <w:trHeight w:val="20"/>
        </w:trPr>
        <w:tc>
          <w:tcPr>
            <w:tcW w:w="1260" w:type="dxa"/>
            <w:shd w:val="clear" w:color="auto" w:fill="auto"/>
            <w:noWrap/>
            <w:vAlign w:val="bottom"/>
          </w:tcPr>
          <w:p w14:paraId="6899B54F" w14:textId="77777777" w:rsidR="00551F6A" w:rsidRPr="00CD53B8" w:rsidRDefault="00551F6A" w:rsidP="00551F6A">
            <w:pPr>
              <w:rPr>
                <w:sz w:val="22"/>
                <w:szCs w:val="22"/>
              </w:rPr>
            </w:pPr>
          </w:p>
        </w:tc>
        <w:tc>
          <w:tcPr>
            <w:tcW w:w="2070" w:type="dxa"/>
            <w:shd w:val="clear" w:color="auto" w:fill="auto"/>
            <w:vAlign w:val="bottom"/>
          </w:tcPr>
          <w:p w14:paraId="6BCD8EAF" w14:textId="77777777" w:rsidR="00551F6A" w:rsidRPr="00CD53B8" w:rsidRDefault="00551F6A" w:rsidP="00551F6A">
            <w:pPr>
              <w:jc w:val="right"/>
              <w:rPr>
                <w:sz w:val="22"/>
                <w:szCs w:val="22"/>
              </w:rPr>
            </w:pPr>
            <w:r w:rsidRPr="00CD53B8">
              <w:rPr>
                <w:sz w:val="22"/>
                <w:szCs w:val="22"/>
              </w:rPr>
              <w:t>Erebidae</w:t>
            </w:r>
          </w:p>
        </w:tc>
        <w:tc>
          <w:tcPr>
            <w:tcW w:w="3567" w:type="dxa"/>
            <w:shd w:val="clear" w:color="auto" w:fill="auto"/>
            <w:noWrap/>
            <w:vAlign w:val="bottom"/>
          </w:tcPr>
          <w:p w14:paraId="47E7BA7F" w14:textId="77777777" w:rsidR="00551F6A" w:rsidRPr="00CD53B8" w:rsidRDefault="00551F6A" w:rsidP="00551F6A">
            <w:pPr>
              <w:rPr>
                <w:iCs/>
                <w:color w:val="000000"/>
                <w:sz w:val="22"/>
                <w:szCs w:val="22"/>
              </w:rPr>
            </w:pPr>
            <w:r w:rsidRPr="00CD53B8">
              <w:rPr>
                <w:i/>
                <w:iCs/>
                <w:color w:val="000000"/>
                <w:sz w:val="22"/>
                <w:szCs w:val="22"/>
              </w:rPr>
              <w:t xml:space="preserve">Mocis latipes </w:t>
            </w:r>
            <w:r w:rsidRPr="00CD53B8">
              <w:rPr>
                <w:iCs/>
                <w:color w:val="000000"/>
                <w:sz w:val="22"/>
                <w:szCs w:val="22"/>
              </w:rPr>
              <w:t>Guenée pupae*</w:t>
            </w:r>
          </w:p>
        </w:tc>
        <w:tc>
          <w:tcPr>
            <w:tcW w:w="933" w:type="dxa"/>
            <w:shd w:val="clear" w:color="auto" w:fill="auto"/>
            <w:noWrap/>
            <w:vAlign w:val="bottom"/>
          </w:tcPr>
          <w:p w14:paraId="1FEA7BC5"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19B020C" w14:textId="77777777" w:rsidR="00551F6A" w:rsidRPr="00CD53B8" w:rsidRDefault="00551F6A" w:rsidP="00551F6A">
            <w:pPr>
              <w:jc w:val="right"/>
              <w:rPr>
                <w:color w:val="000000"/>
                <w:sz w:val="22"/>
                <w:szCs w:val="22"/>
              </w:rPr>
            </w:pPr>
          </w:p>
        </w:tc>
        <w:tc>
          <w:tcPr>
            <w:tcW w:w="799" w:type="dxa"/>
            <w:vAlign w:val="bottom"/>
          </w:tcPr>
          <w:p w14:paraId="32AA32CB" w14:textId="77777777" w:rsidR="00551F6A" w:rsidRPr="00CD53B8" w:rsidRDefault="00551F6A" w:rsidP="00551F6A">
            <w:pPr>
              <w:jc w:val="right"/>
              <w:rPr>
                <w:color w:val="000000"/>
                <w:sz w:val="22"/>
                <w:szCs w:val="22"/>
              </w:rPr>
            </w:pPr>
          </w:p>
        </w:tc>
        <w:tc>
          <w:tcPr>
            <w:tcW w:w="1091" w:type="dxa"/>
            <w:vAlign w:val="bottom"/>
          </w:tcPr>
          <w:p w14:paraId="466B6492" w14:textId="77777777" w:rsidR="00551F6A" w:rsidRPr="00CD53B8" w:rsidRDefault="00551F6A" w:rsidP="00551F6A">
            <w:pPr>
              <w:jc w:val="right"/>
              <w:rPr>
                <w:color w:val="000000"/>
                <w:sz w:val="22"/>
                <w:szCs w:val="22"/>
              </w:rPr>
            </w:pPr>
          </w:p>
        </w:tc>
        <w:tc>
          <w:tcPr>
            <w:tcW w:w="810" w:type="dxa"/>
            <w:vAlign w:val="bottom"/>
          </w:tcPr>
          <w:p w14:paraId="20FE1DAE" w14:textId="77777777" w:rsidR="00551F6A" w:rsidRPr="00CD53B8" w:rsidRDefault="00551F6A" w:rsidP="00551F6A">
            <w:pPr>
              <w:jc w:val="right"/>
              <w:rPr>
                <w:color w:val="000000"/>
                <w:sz w:val="22"/>
                <w:szCs w:val="22"/>
              </w:rPr>
            </w:pPr>
          </w:p>
        </w:tc>
        <w:tc>
          <w:tcPr>
            <w:tcW w:w="1080" w:type="dxa"/>
            <w:shd w:val="clear" w:color="auto" w:fill="auto"/>
            <w:vAlign w:val="bottom"/>
          </w:tcPr>
          <w:p w14:paraId="4FC555E8" w14:textId="77777777" w:rsidR="00551F6A" w:rsidRPr="00CD53B8" w:rsidRDefault="00551F6A" w:rsidP="00551F6A">
            <w:pPr>
              <w:jc w:val="right"/>
              <w:rPr>
                <w:color w:val="000000"/>
                <w:sz w:val="22"/>
                <w:szCs w:val="22"/>
              </w:rPr>
            </w:pPr>
          </w:p>
        </w:tc>
        <w:tc>
          <w:tcPr>
            <w:tcW w:w="720" w:type="dxa"/>
            <w:shd w:val="clear" w:color="auto" w:fill="auto"/>
            <w:vAlign w:val="bottom"/>
          </w:tcPr>
          <w:p w14:paraId="607D79E0" w14:textId="77777777" w:rsidR="00551F6A" w:rsidRPr="00CD53B8" w:rsidRDefault="00551F6A" w:rsidP="00551F6A">
            <w:pPr>
              <w:jc w:val="right"/>
              <w:rPr>
                <w:color w:val="000000"/>
                <w:sz w:val="22"/>
                <w:szCs w:val="22"/>
              </w:rPr>
            </w:pPr>
            <w:r w:rsidRPr="00CD53B8">
              <w:rPr>
                <w:color w:val="000000"/>
                <w:sz w:val="22"/>
                <w:szCs w:val="22"/>
              </w:rPr>
              <w:t>20</w:t>
            </w:r>
          </w:p>
        </w:tc>
        <w:tc>
          <w:tcPr>
            <w:tcW w:w="1080" w:type="dxa"/>
            <w:shd w:val="clear" w:color="auto" w:fill="auto"/>
            <w:vAlign w:val="bottom"/>
          </w:tcPr>
          <w:p w14:paraId="48B962FC" w14:textId="77777777" w:rsidR="00551F6A" w:rsidRPr="00CD53B8" w:rsidRDefault="00551F6A" w:rsidP="00551F6A">
            <w:pPr>
              <w:jc w:val="right"/>
              <w:rPr>
                <w:color w:val="000000"/>
                <w:sz w:val="22"/>
                <w:szCs w:val="22"/>
              </w:rPr>
            </w:pPr>
          </w:p>
        </w:tc>
      </w:tr>
      <w:tr w:rsidR="00551F6A" w:rsidRPr="00CD53B8" w14:paraId="2F420296" w14:textId="77777777" w:rsidTr="000A19AC">
        <w:trPr>
          <w:trHeight w:val="20"/>
        </w:trPr>
        <w:tc>
          <w:tcPr>
            <w:tcW w:w="1260" w:type="dxa"/>
            <w:shd w:val="clear" w:color="auto" w:fill="auto"/>
            <w:noWrap/>
            <w:vAlign w:val="bottom"/>
          </w:tcPr>
          <w:p w14:paraId="17A00104" w14:textId="77777777" w:rsidR="00551F6A" w:rsidRPr="00CD53B8" w:rsidRDefault="00551F6A" w:rsidP="00551F6A">
            <w:pPr>
              <w:rPr>
                <w:sz w:val="22"/>
                <w:szCs w:val="22"/>
              </w:rPr>
            </w:pPr>
          </w:p>
        </w:tc>
        <w:tc>
          <w:tcPr>
            <w:tcW w:w="2070" w:type="dxa"/>
            <w:shd w:val="clear" w:color="auto" w:fill="auto"/>
            <w:vAlign w:val="bottom"/>
          </w:tcPr>
          <w:p w14:paraId="7053AC2D" w14:textId="77777777" w:rsidR="00551F6A" w:rsidRPr="00CD53B8" w:rsidRDefault="00551F6A" w:rsidP="00551F6A">
            <w:pPr>
              <w:jc w:val="right"/>
              <w:rPr>
                <w:sz w:val="22"/>
                <w:szCs w:val="22"/>
              </w:rPr>
            </w:pPr>
            <w:r w:rsidRPr="00CD53B8">
              <w:rPr>
                <w:sz w:val="22"/>
                <w:szCs w:val="22"/>
              </w:rPr>
              <w:t>Lasiocampudae*</w:t>
            </w:r>
          </w:p>
        </w:tc>
        <w:tc>
          <w:tcPr>
            <w:tcW w:w="3567" w:type="dxa"/>
            <w:shd w:val="clear" w:color="auto" w:fill="auto"/>
            <w:noWrap/>
            <w:vAlign w:val="bottom"/>
          </w:tcPr>
          <w:p w14:paraId="55011D41" w14:textId="77777777" w:rsidR="00551F6A" w:rsidRPr="00CD53B8" w:rsidRDefault="00551F6A" w:rsidP="00551F6A">
            <w:pPr>
              <w:rPr>
                <w:iCs/>
                <w:color w:val="000000"/>
                <w:sz w:val="22"/>
                <w:szCs w:val="22"/>
              </w:rPr>
            </w:pPr>
          </w:p>
        </w:tc>
        <w:tc>
          <w:tcPr>
            <w:tcW w:w="933" w:type="dxa"/>
            <w:shd w:val="clear" w:color="auto" w:fill="auto"/>
            <w:noWrap/>
            <w:vAlign w:val="bottom"/>
          </w:tcPr>
          <w:p w14:paraId="26CC1776"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EACE354" w14:textId="77777777" w:rsidR="00551F6A" w:rsidRPr="00CD53B8" w:rsidRDefault="00551F6A" w:rsidP="00551F6A">
            <w:pPr>
              <w:jc w:val="right"/>
              <w:rPr>
                <w:color w:val="000000"/>
                <w:sz w:val="22"/>
                <w:szCs w:val="22"/>
              </w:rPr>
            </w:pPr>
          </w:p>
        </w:tc>
        <w:tc>
          <w:tcPr>
            <w:tcW w:w="799" w:type="dxa"/>
            <w:vAlign w:val="bottom"/>
          </w:tcPr>
          <w:p w14:paraId="499A0912" w14:textId="77777777" w:rsidR="00551F6A" w:rsidRPr="00CD53B8" w:rsidRDefault="00551F6A" w:rsidP="00551F6A">
            <w:pPr>
              <w:jc w:val="right"/>
              <w:rPr>
                <w:color w:val="000000"/>
                <w:sz w:val="22"/>
                <w:szCs w:val="22"/>
              </w:rPr>
            </w:pPr>
          </w:p>
        </w:tc>
        <w:tc>
          <w:tcPr>
            <w:tcW w:w="1091" w:type="dxa"/>
            <w:vAlign w:val="bottom"/>
          </w:tcPr>
          <w:p w14:paraId="355AE59C" w14:textId="77777777" w:rsidR="00551F6A" w:rsidRPr="00CD53B8" w:rsidRDefault="00551F6A" w:rsidP="00551F6A">
            <w:pPr>
              <w:jc w:val="right"/>
              <w:rPr>
                <w:color w:val="000000"/>
                <w:sz w:val="22"/>
                <w:szCs w:val="22"/>
              </w:rPr>
            </w:pPr>
          </w:p>
        </w:tc>
        <w:tc>
          <w:tcPr>
            <w:tcW w:w="810" w:type="dxa"/>
            <w:vAlign w:val="bottom"/>
          </w:tcPr>
          <w:p w14:paraId="7B2764FD" w14:textId="77777777" w:rsidR="00551F6A" w:rsidRPr="00CD53B8" w:rsidRDefault="00551F6A" w:rsidP="00551F6A">
            <w:pPr>
              <w:jc w:val="right"/>
              <w:rPr>
                <w:color w:val="000000"/>
                <w:sz w:val="22"/>
                <w:szCs w:val="22"/>
              </w:rPr>
            </w:pPr>
          </w:p>
        </w:tc>
        <w:tc>
          <w:tcPr>
            <w:tcW w:w="1080" w:type="dxa"/>
            <w:shd w:val="clear" w:color="auto" w:fill="auto"/>
            <w:vAlign w:val="bottom"/>
          </w:tcPr>
          <w:p w14:paraId="315A3D84" w14:textId="77777777" w:rsidR="00551F6A" w:rsidRPr="00CD53B8" w:rsidRDefault="00551F6A" w:rsidP="00551F6A">
            <w:pPr>
              <w:jc w:val="right"/>
              <w:rPr>
                <w:color w:val="000000"/>
                <w:sz w:val="22"/>
                <w:szCs w:val="22"/>
              </w:rPr>
            </w:pPr>
          </w:p>
        </w:tc>
        <w:tc>
          <w:tcPr>
            <w:tcW w:w="720" w:type="dxa"/>
            <w:shd w:val="clear" w:color="auto" w:fill="auto"/>
            <w:vAlign w:val="bottom"/>
          </w:tcPr>
          <w:p w14:paraId="6DF6B150"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2BFD4B64" w14:textId="77777777" w:rsidR="00551F6A" w:rsidRPr="00CD53B8" w:rsidRDefault="00551F6A" w:rsidP="00551F6A">
            <w:pPr>
              <w:jc w:val="right"/>
              <w:rPr>
                <w:color w:val="000000"/>
                <w:sz w:val="22"/>
                <w:szCs w:val="22"/>
              </w:rPr>
            </w:pPr>
          </w:p>
        </w:tc>
      </w:tr>
      <w:tr w:rsidR="00551F6A" w:rsidRPr="00CD53B8" w14:paraId="717B93B0" w14:textId="77777777" w:rsidTr="000A19AC">
        <w:trPr>
          <w:trHeight w:val="20"/>
        </w:trPr>
        <w:tc>
          <w:tcPr>
            <w:tcW w:w="1260" w:type="dxa"/>
            <w:shd w:val="clear" w:color="auto" w:fill="auto"/>
            <w:noWrap/>
            <w:vAlign w:val="bottom"/>
          </w:tcPr>
          <w:p w14:paraId="126A045E" w14:textId="77777777" w:rsidR="00551F6A" w:rsidRPr="00CD53B8" w:rsidRDefault="00551F6A" w:rsidP="00551F6A">
            <w:pPr>
              <w:rPr>
                <w:sz w:val="22"/>
                <w:szCs w:val="22"/>
              </w:rPr>
            </w:pPr>
          </w:p>
        </w:tc>
        <w:tc>
          <w:tcPr>
            <w:tcW w:w="2070" w:type="dxa"/>
            <w:shd w:val="clear" w:color="auto" w:fill="auto"/>
            <w:vAlign w:val="bottom"/>
          </w:tcPr>
          <w:p w14:paraId="083655C1" w14:textId="77777777" w:rsidR="00551F6A" w:rsidRPr="00CD53B8" w:rsidRDefault="00551F6A" w:rsidP="00551F6A">
            <w:pPr>
              <w:jc w:val="right"/>
              <w:rPr>
                <w:sz w:val="22"/>
                <w:szCs w:val="22"/>
              </w:rPr>
            </w:pPr>
            <w:r w:rsidRPr="00CD53B8">
              <w:rPr>
                <w:sz w:val="22"/>
                <w:szCs w:val="22"/>
              </w:rPr>
              <w:t>Psychidae*</w:t>
            </w:r>
          </w:p>
        </w:tc>
        <w:tc>
          <w:tcPr>
            <w:tcW w:w="3567" w:type="dxa"/>
            <w:shd w:val="clear" w:color="auto" w:fill="auto"/>
            <w:noWrap/>
            <w:vAlign w:val="bottom"/>
          </w:tcPr>
          <w:p w14:paraId="27848B28" w14:textId="77777777" w:rsidR="00551F6A" w:rsidRPr="00CD53B8" w:rsidRDefault="00551F6A" w:rsidP="00551F6A">
            <w:pPr>
              <w:rPr>
                <w:iCs/>
                <w:color w:val="000000"/>
                <w:sz w:val="22"/>
                <w:szCs w:val="22"/>
              </w:rPr>
            </w:pPr>
            <w:r w:rsidRPr="00CD53B8">
              <w:rPr>
                <w:iCs/>
                <w:color w:val="000000"/>
                <w:sz w:val="22"/>
                <w:szCs w:val="22"/>
              </w:rPr>
              <w:t>Pupae*</w:t>
            </w:r>
          </w:p>
        </w:tc>
        <w:tc>
          <w:tcPr>
            <w:tcW w:w="933" w:type="dxa"/>
            <w:shd w:val="clear" w:color="auto" w:fill="auto"/>
            <w:noWrap/>
            <w:vAlign w:val="bottom"/>
          </w:tcPr>
          <w:p w14:paraId="22DB404B"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503E5104" w14:textId="77777777" w:rsidR="00551F6A" w:rsidRPr="00CD53B8" w:rsidRDefault="00551F6A" w:rsidP="00551F6A">
            <w:pPr>
              <w:jc w:val="right"/>
              <w:rPr>
                <w:color w:val="000000"/>
                <w:sz w:val="22"/>
                <w:szCs w:val="22"/>
              </w:rPr>
            </w:pPr>
          </w:p>
        </w:tc>
        <w:tc>
          <w:tcPr>
            <w:tcW w:w="799" w:type="dxa"/>
            <w:vAlign w:val="bottom"/>
          </w:tcPr>
          <w:p w14:paraId="01B6E325"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034AA00" w14:textId="77777777" w:rsidR="00551F6A" w:rsidRPr="00CD53B8" w:rsidRDefault="00551F6A" w:rsidP="00551F6A">
            <w:pPr>
              <w:jc w:val="right"/>
              <w:rPr>
                <w:color w:val="000000"/>
                <w:sz w:val="22"/>
                <w:szCs w:val="22"/>
              </w:rPr>
            </w:pPr>
          </w:p>
        </w:tc>
        <w:tc>
          <w:tcPr>
            <w:tcW w:w="810" w:type="dxa"/>
            <w:vAlign w:val="bottom"/>
          </w:tcPr>
          <w:p w14:paraId="5F6ABE9B" w14:textId="77777777" w:rsidR="00551F6A" w:rsidRPr="00CD53B8" w:rsidRDefault="00551F6A" w:rsidP="00551F6A">
            <w:pPr>
              <w:jc w:val="right"/>
              <w:rPr>
                <w:color w:val="000000"/>
                <w:sz w:val="22"/>
                <w:szCs w:val="22"/>
              </w:rPr>
            </w:pPr>
          </w:p>
        </w:tc>
        <w:tc>
          <w:tcPr>
            <w:tcW w:w="1080" w:type="dxa"/>
            <w:shd w:val="clear" w:color="auto" w:fill="auto"/>
            <w:vAlign w:val="bottom"/>
          </w:tcPr>
          <w:p w14:paraId="1D1F33C7" w14:textId="77777777" w:rsidR="00551F6A" w:rsidRPr="00CD53B8" w:rsidRDefault="00551F6A" w:rsidP="00551F6A">
            <w:pPr>
              <w:jc w:val="right"/>
              <w:rPr>
                <w:color w:val="000000"/>
                <w:sz w:val="22"/>
                <w:szCs w:val="22"/>
              </w:rPr>
            </w:pPr>
          </w:p>
        </w:tc>
        <w:tc>
          <w:tcPr>
            <w:tcW w:w="720" w:type="dxa"/>
            <w:shd w:val="clear" w:color="auto" w:fill="auto"/>
            <w:vAlign w:val="bottom"/>
          </w:tcPr>
          <w:p w14:paraId="5112093F" w14:textId="77777777" w:rsidR="00551F6A" w:rsidRPr="00CD53B8" w:rsidRDefault="00551F6A" w:rsidP="00551F6A">
            <w:pPr>
              <w:jc w:val="right"/>
              <w:rPr>
                <w:color w:val="000000"/>
                <w:sz w:val="22"/>
                <w:szCs w:val="22"/>
              </w:rPr>
            </w:pPr>
            <w:r w:rsidRPr="00CD53B8">
              <w:rPr>
                <w:color w:val="000000"/>
                <w:sz w:val="22"/>
                <w:szCs w:val="22"/>
              </w:rPr>
              <w:t>18</w:t>
            </w:r>
          </w:p>
        </w:tc>
        <w:tc>
          <w:tcPr>
            <w:tcW w:w="1080" w:type="dxa"/>
            <w:shd w:val="clear" w:color="auto" w:fill="auto"/>
            <w:vAlign w:val="bottom"/>
          </w:tcPr>
          <w:p w14:paraId="3BF99951" w14:textId="77777777" w:rsidR="00551F6A" w:rsidRPr="00CD53B8" w:rsidRDefault="00551F6A" w:rsidP="00551F6A">
            <w:pPr>
              <w:jc w:val="right"/>
              <w:rPr>
                <w:color w:val="000000"/>
                <w:sz w:val="22"/>
                <w:szCs w:val="22"/>
              </w:rPr>
            </w:pPr>
          </w:p>
        </w:tc>
      </w:tr>
      <w:tr w:rsidR="00551F6A" w:rsidRPr="00CD53B8" w14:paraId="6E1AD29B" w14:textId="77777777" w:rsidTr="000A19AC">
        <w:trPr>
          <w:trHeight w:val="20"/>
        </w:trPr>
        <w:tc>
          <w:tcPr>
            <w:tcW w:w="1260" w:type="dxa"/>
            <w:shd w:val="clear" w:color="auto" w:fill="auto"/>
            <w:noWrap/>
            <w:vAlign w:val="bottom"/>
            <w:hideMark/>
          </w:tcPr>
          <w:p w14:paraId="2CDDA9EB" w14:textId="77777777" w:rsidR="00551F6A" w:rsidRPr="00CD53B8" w:rsidRDefault="00551F6A" w:rsidP="00551F6A">
            <w:pPr>
              <w:rPr>
                <w:sz w:val="22"/>
                <w:szCs w:val="22"/>
              </w:rPr>
            </w:pPr>
          </w:p>
        </w:tc>
        <w:tc>
          <w:tcPr>
            <w:tcW w:w="2070" w:type="dxa"/>
            <w:shd w:val="clear" w:color="auto" w:fill="auto"/>
            <w:vAlign w:val="bottom"/>
            <w:hideMark/>
          </w:tcPr>
          <w:p w14:paraId="4ECC7443" w14:textId="77777777" w:rsidR="00551F6A" w:rsidRPr="00CD53B8" w:rsidRDefault="00551F6A" w:rsidP="00551F6A">
            <w:pPr>
              <w:jc w:val="right"/>
              <w:rPr>
                <w:sz w:val="22"/>
                <w:szCs w:val="22"/>
              </w:rPr>
            </w:pPr>
            <w:r w:rsidRPr="00CD53B8">
              <w:rPr>
                <w:sz w:val="22"/>
                <w:szCs w:val="22"/>
              </w:rPr>
              <w:t>Sphingidae*</w:t>
            </w:r>
          </w:p>
        </w:tc>
        <w:tc>
          <w:tcPr>
            <w:tcW w:w="3567" w:type="dxa"/>
            <w:shd w:val="clear" w:color="auto" w:fill="auto"/>
            <w:noWrap/>
            <w:vAlign w:val="bottom"/>
            <w:hideMark/>
          </w:tcPr>
          <w:p w14:paraId="14950AA8" w14:textId="77777777" w:rsidR="00551F6A" w:rsidRPr="00CD53B8" w:rsidRDefault="00551F6A" w:rsidP="00551F6A">
            <w:pPr>
              <w:rPr>
                <w:i/>
                <w:iCs/>
                <w:color w:val="000000"/>
                <w:sz w:val="22"/>
                <w:szCs w:val="22"/>
              </w:rPr>
            </w:pPr>
            <w:r w:rsidRPr="00CD53B8">
              <w:rPr>
                <w:i/>
                <w:iCs/>
                <w:color w:val="000000"/>
                <w:sz w:val="22"/>
                <w:szCs w:val="22"/>
              </w:rPr>
              <w:t xml:space="preserve">Manduca rustica </w:t>
            </w:r>
            <w:r w:rsidRPr="00CD53B8">
              <w:rPr>
                <w:bCs/>
                <w:color w:val="000000" w:themeColor="text1"/>
                <w:sz w:val="22"/>
                <w:szCs w:val="22"/>
              </w:rPr>
              <w:t>Fabricius</w:t>
            </w:r>
            <w:r w:rsidRPr="00CD53B8">
              <w:rPr>
                <w:bCs/>
                <w:i/>
                <w:color w:val="000000" w:themeColor="text1"/>
                <w:sz w:val="22"/>
                <w:szCs w:val="22"/>
              </w:rPr>
              <w:t>*</w:t>
            </w:r>
            <w:r w:rsidRPr="00CD53B8">
              <w:rPr>
                <w:bCs/>
                <w:color w:val="000000" w:themeColor="text1"/>
                <w:sz w:val="22"/>
                <w:szCs w:val="22"/>
              </w:rPr>
              <w:t xml:space="preserve"> egg, larvae*</w:t>
            </w:r>
          </w:p>
        </w:tc>
        <w:tc>
          <w:tcPr>
            <w:tcW w:w="933" w:type="dxa"/>
            <w:shd w:val="clear" w:color="auto" w:fill="auto"/>
            <w:noWrap/>
            <w:vAlign w:val="bottom"/>
            <w:hideMark/>
          </w:tcPr>
          <w:p w14:paraId="34C67A1E"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3D479562" w14:textId="77777777" w:rsidR="00551F6A" w:rsidRPr="00CD53B8" w:rsidRDefault="00551F6A" w:rsidP="00551F6A">
            <w:pPr>
              <w:jc w:val="right"/>
              <w:rPr>
                <w:color w:val="000000"/>
                <w:sz w:val="22"/>
                <w:szCs w:val="22"/>
              </w:rPr>
            </w:pPr>
          </w:p>
        </w:tc>
        <w:tc>
          <w:tcPr>
            <w:tcW w:w="799" w:type="dxa"/>
            <w:vAlign w:val="bottom"/>
          </w:tcPr>
          <w:p w14:paraId="7E3AAB30" w14:textId="77777777" w:rsidR="00551F6A" w:rsidRPr="00CD53B8" w:rsidRDefault="00551F6A" w:rsidP="00551F6A">
            <w:pPr>
              <w:jc w:val="right"/>
              <w:rPr>
                <w:color w:val="000000"/>
                <w:sz w:val="22"/>
                <w:szCs w:val="22"/>
              </w:rPr>
            </w:pPr>
          </w:p>
        </w:tc>
        <w:tc>
          <w:tcPr>
            <w:tcW w:w="1091" w:type="dxa"/>
            <w:vAlign w:val="bottom"/>
          </w:tcPr>
          <w:p w14:paraId="2BC6416E" w14:textId="77777777" w:rsidR="00551F6A" w:rsidRPr="00CD53B8" w:rsidRDefault="00551F6A" w:rsidP="00551F6A">
            <w:pPr>
              <w:jc w:val="right"/>
              <w:rPr>
                <w:color w:val="000000"/>
                <w:sz w:val="22"/>
                <w:szCs w:val="22"/>
              </w:rPr>
            </w:pPr>
          </w:p>
        </w:tc>
        <w:tc>
          <w:tcPr>
            <w:tcW w:w="810" w:type="dxa"/>
            <w:vAlign w:val="bottom"/>
          </w:tcPr>
          <w:p w14:paraId="6FC8EF80" w14:textId="77777777" w:rsidR="00551F6A" w:rsidRPr="00CD53B8" w:rsidRDefault="00551F6A" w:rsidP="00551F6A">
            <w:pPr>
              <w:jc w:val="right"/>
              <w:rPr>
                <w:color w:val="000000"/>
                <w:sz w:val="22"/>
                <w:szCs w:val="22"/>
              </w:rPr>
            </w:pPr>
          </w:p>
        </w:tc>
        <w:tc>
          <w:tcPr>
            <w:tcW w:w="1080" w:type="dxa"/>
            <w:shd w:val="clear" w:color="auto" w:fill="auto"/>
            <w:vAlign w:val="bottom"/>
          </w:tcPr>
          <w:p w14:paraId="0A98F9D7" w14:textId="77777777" w:rsidR="00551F6A" w:rsidRPr="00CD53B8" w:rsidRDefault="00551F6A" w:rsidP="00551F6A">
            <w:pPr>
              <w:jc w:val="right"/>
              <w:rPr>
                <w:color w:val="000000"/>
                <w:sz w:val="22"/>
                <w:szCs w:val="22"/>
              </w:rPr>
            </w:pPr>
          </w:p>
        </w:tc>
        <w:tc>
          <w:tcPr>
            <w:tcW w:w="720" w:type="dxa"/>
            <w:shd w:val="clear" w:color="auto" w:fill="auto"/>
            <w:vAlign w:val="bottom"/>
          </w:tcPr>
          <w:p w14:paraId="29B555CB"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2CA9186D" w14:textId="77777777" w:rsidR="00551F6A" w:rsidRPr="00CD53B8" w:rsidRDefault="00551F6A" w:rsidP="00551F6A">
            <w:pPr>
              <w:jc w:val="right"/>
              <w:rPr>
                <w:color w:val="000000"/>
                <w:sz w:val="22"/>
                <w:szCs w:val="22"/>
              </w:rPr>
            </w:pPr>
          </w:p>
        </w:tc>
      </w:tr>
      <w:tr w:rsidR="00551F6A" w:rsidRPr="00CD53B8" w14:paraId="3B636BCD" w14:textId="77777777" w:rsidTr="000A19AC">
        <w:trPr>
          <w:trHeight w:val="20"/>
        </w:trPr>
        <w:tc>
          <w:tcPr>
            <w:tcW w:w="1260" w:type="dxa"/>
            <w:shd w:val="clear" w:color="auto" w:fill="auto"/>
            <w:noWrap/>
            <w:vAlign w:val="bottom"/>
          </w:tcPr>
          <w:p w14:paraId="160E6951" w14:textId="77777777" w:rsidR="00551F6A" w:rsidRPr="00CD53B8" w:rsidRDefault="00551F6A" w:rsidP="00551F6A">
            <w:pPr>
              <w:rPr>
                <w:sz w:val="22"/>
                <w:szCs w:val="22"/>
              </w:rPr>
            </w:pPr>
          </w:p>
        </w:tc>
        <w:tc>
          <w:tcPr>
            <w:tcW w:w="2070" w:type="dxa"/>
            <w:shd w:val="clear" w:color="auto" w:fill="auto"/>
            <w:vAlign w:val="bottom"/>
          </w:tcPr>
          <w:p w14:paraId="41EAF635" w14:textId="77777777" w:rsidR="00551F6A" w:rsidRPr="00CD53B8" w:rsidRDefault="00551F6A" w:rsidP="00551F6A">
            <w:pPr>
              <w:rPr>
                <w:color w:val="000000"/>
                <w:sz w:val="22"/>
                <w:szCs w:val="22"/>
              </w:rPr>
            </w:pPr>
            <w:r w:rsidRPr="00CD53B8">
              <w:rPr>
                <w:color w:val="000000"/>
                <w:sz w:val="22"/>
                <w:szCs w:val="22"/>
              </w:rPr>
              <w:t xml:space="preserve">Mantodea </w:t>
            </w:r>
            <w:r w:rsidRPr="00CD53B8">
              <w:rPr>
                <w:color w:val="222222"/>
                <w:sz w:val="22"/>
                <w:szCs w:val="22"/>
                <w:shd w:val="clear" w:color="auto" w:fill="FFFFFF"/>
              </w:rPr>
              <w:t>†</w:t>
            </w:r>
          </w:p>
        </w:tc>
        <w:tc>
          <w:tcPr>
            <w:tcW w:w="3567" w:type="dxa"/>
            <w:shd w:val="clear" w:color="auto" w:fill="auto"/>
            <w:noWrap/>
            <w:vAlign w:val="bottom"/>
          </w:tcPr>
          <w:p w14:paraId="6DF4286B" w14:textId="77777777" w:rsidR="00551F6A" w:rsidRPr="00CD53B8" w:rsidRDefault="00551F6A" w:rsidP="00551F6A">
            <w:pPr>
              <w:rPr>
                <w:color w:val="000000"/>
                <w:sz w:val="22"/>
                <w:szCs w:val="22"/>
              </w:rPr>
            </w:pPr>
          </w:p>
        </w:tc>
        <w:tc>
          <w:tcPr>
            <w:tcW w:w="933" w:type="dxa"/>
            <w:shd w:val="clear" w:color="auto" w:fill="auto"/>
            <w:noWrap/>
            <w:vAlign w:val="bottom"/>
          </w:tcPr>
          <w:p w14:paraId="4ABF708E"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2D4DCFC7" w14:textId="77777777" w:rsidR="00551F6A" w:rsidRPr="00CD53B8" w:rsidRDefault="00551F6A" w:rsidP="00551F6A">
            <w:pPr>
              <w:jc w:val="right"/>
              <w:rPr>
                <w:color w:val="000000"/>
                <w:sz w:val="22"/>
                <w:szCs w:val="22"/>
              </w:rPr>
            </w:pPr>
          </w:p>
        </w:tc>
        <w:tc>
          <w:tcPr>
            <w:tcW w:w="799" w:type="dxa"/>
            <w:vAlign w:val="bottom"/>
          </w:tcPr>
          <w:p w14:paraId="1D28D71E" w14:textId="77777777" w:rsidR="00551F6A" w:rsidRPr="00CD53B8" w:rsidRDefault="00551F6A" w:rsidP="00551F6A">
            <w:pPr>
              <w:jc w:val="right"/>
              <w:rPr>
                <w:color w:val="000000"/>
                <w:sz w:val="22"/>
                <w:szCs w:val="22"/>
              </w:rPr>
            </w:pPr>
          </w:p>
        </w:tc>
        <w:tc>
          <w:tcPr>
            <w:tcW w:w="1091" w:type="dxa"/>
            <w:vAlign w:val="bottom"/>
          </w:tcPr>
          <w:p w14:paraId="42D15ADD" w14:textId="77777777" w:rsidR="00551F6A" w:rsidRPr="00CD53B8" w:rsidRDefault="00551F6A" w:rsidP="00551F6A">
            <w:pPr>
              <w:jc w:val="right"/>
              <w:rPr>
                <w:color w:val="000000"/>
                <w:sz w:val="22"/>
                <w:szCs w:val="22"/>
              </w:rPr>
            </w:pPr>
          </w:p>
        </w:tc>
        <w:tc>
          <w:tcPr>
            <w:tcW w:w="810" w:type="dxa"/>
            <w:vAlign w:val="bottom"/>
          </w:tcPr>
          <w:p w14:paraId="74979644" w14:textId="77777777" w:rsidR="00551F6A" w:rsidRPr="00CD53B8" w:rsidRDefault="00551F6A" w:rsidP="00551F6A">
            <w:pPr>
              <w:jc w:val="right"/>
              <w:rPr>
                <w:color w:val="000000"/>
                <w:sz w:val="22"/>
                <w:szCs w:val="22"/>
              </w:rPr>
            </w:pPr>
          </w:p>
        </w:tc>
        <w:tc>
          <w:tcPr>
            <w:tcW w:w="1080" w:type="dxa"/>
            <w:shd w:val="clear" w:color="auto" w:fill="auto"/>
            <w:vAlign w:val="bottom"/>
          </w:tcPr>
          <w:p w14:paraId="766CA191" w14:textId="77777777" w:rsidR="00551F6A" w:rsidRPr="00CD53B8" w:rsidRDefault="00551F6A" w:rsidP="00551F6A">
            <w:pPr>
              <w:jc w:val="right"/>
              <w:rPr>
                <w:color w:val="000000"/>
                <w:sz w:val="22"/>
                <w:szCs w:val="22"/>
              </w:rPr>
            </w:pPr>
            <w:r w:rsidRPr="00CD53B8">
              <w:rPr>
                <w:color w:val="000000"/>
                <w:sz w:val="22"/>
                <w:szCs w:val="22"/>
              </w:rPr>
              <w:t>2</w:t>
            </w:r>
          </w:p>
        </w:tc>
        <w:tc>
          <w:tcPr>
            <w:tcW w:w="720" w:type="dxa"/>
            <w:shd w:val="clear" w:color="auto" w:fill="auto"/>
            <w:vAlign w:val="bottom"/>
          </w:tcPr>
          <w:p w14:paraId="407F230C" w14:textId="77777777" w:rsidR="00551F6A" w:rsidRPr="00CD53B8" w:rsidRDefault="00551F6A" w:rsidP="00551F6A">
            <w:pPr>
              <w:jc w:val="right"/>
              <w:rPr>
                <w:color w:val="000000"/>
                <w:sz w:val="22"/>
                <w:szCs w:val="22"/>
              </w:rPr>
            </w:pPr>
          </w:p>
        </w:tc>
        <w:tc>
          <w:tcPr>
            <w:tcW w:w="1080" w:type="dxa"/>
            <w:shd w:val="clear" w:color="auto" w:fill="auto"/>
            <w:vAlign w:val="bottom"/>
          </w:tcPr>
          <w:p w14:paraId="6870686F" w14:textId="77777777" w:rsidR="00551F6A" w:rsidRPr="00CD53B8" w:rsidRDefault="00551F6A" w:rsidP="00551F6A">
            <w:pPr>
              <w:jc w:val="right"/>
              <w:rPr>
                <w:color w:val="000000"/>
                <w:sz w:val="22"/>
                <w:szCs w:val="22"/>
              </w:rPr>
            </w:pPr>
            <w:r w:rsidRPr="00CD53B8">
              <w:rPr>
                <w:color w:val="000000"/>
                <w:sz w:val="22"/>
                <w:szCs w:val="22"/>
              </w:rPr>
              <w:t>1</w:t>
            </w:r>
          </w:p>
        </w:tc>
      </w:tr>
      <w:tr w:rsidR="00551F6A" w:rsidRPr="00CD53B8" w14:paraId="7209688E" w14:textId="77777777" w:rsidTr="000A19AC">
        <w:trPr>
          <w:trHeight w:val="20"/>
        </w:trPr>
        <w:tc>
          <w:tcPr>
            <w:tcW w:w="1260" w:type="dxa"/>
            <w:shd w:val="clear" w:color="auto" w:fill="auto"/>
            <w:noWrap/>
            <w:vAlign w:val="bottom"/>
            <w:hideMark/>
          </w:tcPr>
          <w:p w14:paraId="702B6C83" w14:textId="77777777" w:rsidR="00551F6A" w:rsidRPr="00CD53B8" w:rsidRDefault="00551F6A" w:rsidP="00551F6A">
            <w:pPr>
              <w:rPr>
                <w:sz w:val="22"/>
                <w:szCs w:val="22"/>
              </w:rPr>
            </w:pPr>
          </w:p>
        </w:tc>
        <w:tc>
          <w:tcPr>
            <w:tcW w:w="2070" w:type="dxa"/>
            <w:shd w:val="clear" w:color="auto" w:fill="auto"/>
            <w:vAlign w:val="bottom"/>
            <w:hideMark/>
          </w:tcPr>
          <w:p w14:paraId="4CEEE403" w14:textId="77777777" w:rsidR="00551F6A" w:rsidRPr="00CD53B8" w:rsidRDefault="00551F6A" w:rsidP="00551F6A">
            <w:pPr>
              <w:rPr>
                <w:color w:val="000000"/>
                <w:sz w:val="22"/>
                <w:szCs w:val="22"/>
              </w:rPr>
            </w:pPr>
            <w:r w:rsidRPr="00CD53B8">
              <w:rPr>
                <w:color w:val="000000"/>
                <w:sz w:val="22"/>
                <w:szCs w:val="22"/>
              </w:rPr>
              <w:t xml:space="preserve">Neuroptera </w:t>
            </w:r>
            <w:r w:rsidRPr="00CD53B8">
              <w:rPr>
                <w:color w:val="222222"/>
                <w:sz w:val="22"/>
                <w:szCs w:val="22"/>
                <w:shd w:val="clear" w:color="auto" w:fill="FFFFFF"/>
              </w:rPr>
              <w:t xml:space="preserve">† </w:t>
            </w:r>
          </w:p>
        </w:tc>
        <w:tc>
          <w:tcPr>
            <w:tcW w:w="3567" w:type="dxa"/>
            <w:shd w:val="clear" w:color="auto" w:fill="auto"/>
            <w:noWrap/>
            <w:vAlign w:val="bottom"/>
            <w:hideMark/>
          </w:tcPr>
          <w:p w14:paraId="03AE1BD6" w14:textId="77777777" w:rsidR="00551F6A" w:rsidRPr="00CD53B8" w:rsidRDefault="00551F6A" w:rsidP="00551F6A">
            <w:pPr>
              <w:rPr>
                <w:color w:val="000000"/>
                <w:sz w:val="22"/>
                <w:szCs w:val="22"/>
              </w:rPr>
            </w:pPr>
          </w:p>
        </w:tc>
        <w:tc>
          <w:tcPr>
            <w:tcW w:w="933" w:type="dxa"/>
            <w:shd w:val="clear" w:color="auto" w:fill="auto"/>
            <w:noWrap/>
            <w:vAlign w:val="bottom"/>
            <w:hideMark/>
          </w:tcPr>
          <w:p w14:paraId="496EA4ED" w14:textId="77777777" w:rsidR="00551F6A" w:rsidRPr="00CD53B8" w:rsidRDefault="00551F6A" w:rsidP="00551F6A">
            <w:pPr>
              <w:jc w:val="right"/>
              <w:rPr>
                <w:color w:val="000000"/>
                <w:sz w:val="22"/>
                <w:szCs w:val="22"/>
              </w:rPr>
            </w:pPr>
          </w:p>
        </w:tc>
        <w:tc>
          <w:tcPr>
            <w:tcW w:w="1080" w:type="dxa"/>
            <w:shd w:val="clear" w:color="auto" w:fill="auto"/>
            <w:noWrap/>
            <w:vAlign w:val="bottom"/>
            <w:hideMark/>
          </w:tcPr>
          <w:p w14:paraId="34B9FD2D" w14:textId="77777777" w:rsidR="00551F6A" w:rsidRPr="00CD53B8" w:rsidRDefault="00551F6A" w:rsidP="00551F6A">
            <w:pPr>
              <w:jc w:val="right"/>
              <w:rPr>
                <w:color w:val="000000"/>
                <w:sz w:val="22"/>
                <w:szCs w:val="22"/>
              </w:rPr>
            </w:pPr>
            <w:r w:rsidRPr="00CD53B8">
              <w:rPr>
                <w:color w:val="000000"/>
                <w:sz w:val="22"/>
                <w:szCs w:val="22"/>
              </w:rPr>
              <w:t>14</w:t>
            </w:r>
          </w:p>
        </w:tc>
        <w:tc>
          <w:tcPr>
            <w:tcW w:w="799" w:type="dxa"/>
            <w:vAlign w:val="bottom"/>
          </w:tcPr>
          <w:p w14:paraId="5E328275" w14:textId="77777777" w:rsidR="00551F6A" w:rsidRPr="00CD53B8" w:rsidRDefault="00551F6A" w:rsidP="00551F6A">
            <w:pPr>
              <w:jc w:val="right"/>
              <w:rPr>
                <w:color w:val="000000"/>
                <w:sz w:val="22"/>
                <w:szCs w:val="22"/>
              </w:rPr>
            </w:pPr>
          </w:p>
        </w:tc>
        <w:tc>
          <w:tcPr>
            <w:tcW w:w="1091" w:type="dxa"/>
            <w:vAlign w:val="bottom"/>
          </w:tcPr>
          <w:p w14:paraId="52C3BDE9" w14:textId="77777777" w:rsidR="00551F6A" w:rsidRPr="00CD53B8" w:rsidRDefault="00551F6A" w:rsidP="00551F6A">
            <w:pPr>
              <w:jc w:val="right"/>
              <w:rPr>
                <w:color w:val="000000"/>
                <w:sz w:val="22"/>
                <w:szCs w:val="22"/>
              </w:rPr>
            </w:pPr>
            <w:r w:rsidRPr="00CD53B8">
              <w:rPr>
                <w:color w:val="000000"/>
                <w:sz w:val="22"/>
                <w:szCs w:val="22"/>
              </w:rPr>
              <w:t>8</w:t>
            </w:r>
          </w:p>
        </w:tc>
        <w:tc>
          <w:tcPr>
            <w:tcW w:w="810" w:type="dxa"/>
            <w:vAlign w:val="bottom"/>
          </w:tcPr>
          <w:p w14:paraId="3A5973B4" w14:textId="77777777" w:rsidR="00551F6A" w:rsidRPr="00CD53B8" w:rsidRDefault="00551F6A" w:rsidP="00551F6A">
            <w:pPr>
              <w:jc w:val="right"/>
              <w:rPr>
                <w:color w:val="000000"/>
                <w:sz w:val="22"/>
                <w:szCs w:val="22"/>
              </w:rPr>
            </w:pPr>
          </w:p>
        </w:tc>
        <w:tc>
          <w:tcPr>
            <w:tcW w:w="1080" w:type="dxa"/>
            <w:shd w:val="clear" w:color="auto" w:fill="auto"/>
            <w:vAlign w:val="bottom"/>
          </w:tcPr>
          <w:p w14:paraId="14B894FD" w14:textId="77777777" w:rsidR="00551F6A" w:rsidRPr="00CD53B8" w:rsidRDefault="00551F6A" w:rsidP="00551F6A">
            <w:pPr>
              <w:jc w:val="right"/>
              <w:rPr>
                <w:color w:val="000000"/>
                <w:sz w:val="22"/>
                <w:szCs w:val="22"/>
              </w:rPr>
            </w:pPr>
            <w:r w:rsidRPr="00CD53B8">
              <w:rPr>
                <w:color w:val="000000"/>
                <w:sz w:val="22"/>
                <w:szCs w:val="22"/>
              </w:rPr>
              <w:t>1</w:t>
            </w:r>
          </w:p>
        </w:tc>
        <w:tc>
          <w:tcPr>
            <w:tcW w:w="720" w:type="dxa"/>
            <w:shd w:val="clear" w:color="auto" w:fill="auto"/>
            <w:vAlign w:val="bottom"/>
          </w:tcPr>
          <w:p w14:paraId="08386429" w14:textId="77777777" w:rsidR="00551F6A" w:rsidRPr="00CD53B8" w:rsidRDefault="00551F6A" w:rsidP="00551F6A">
            <w:pPr>
              <w:jc w:val="right"/>
              <w:rPr>
                <w:color w:val="000000"/>
                <w:sz w:val="22"/>
                <w:szCs w:val="22"/>
              </w:rPr>
            </w:pPr>
          </w:p>
        </w:tc>
        <w:tc>
          <w:tcPr>
            <w:tcW w:w="1080" w:type="dxa"/>
            <w:shd w:val="clear" w:color="auto" w:fill="auto"/>
            <w:vAlign w:val="bottom"/>
          </w:tcPr>
          <w:p w14:paraId="76673FD9" w14:textId="77777777" w:rsidR="00551F6A" w:rsidRPr="00CD53B8" w:rsidRDefault="00551F6A" w:rsidP="00551F6A">
            <w:pPr>
              <w:jc w:val="right"/>
              <w:rPr>
                <w:color w:val="000000"/>
                <w:sz w:val="22"/>
                <w:szCs w:val="22"/>
              </w:rPr>
            </w:pPr>
            <w:r w:rsidRPr="00CD53B8">
              <w:rPr>
                <w:color w:val="000000"/>
                <w:sz w:val="22"/>
                <w:szCs w:val="22"/>
              </w:rPr>
              <w:t>6</w:t>
            </w:r>
          </w:p>
        </w:tc>
      </w:tr>
      <w:tr w:rsidR="00551F6A" w:rsidRPr="00CD53B8" w14:paraId="3972C92F" w14:textId="77777777" w:rsidTr="000A19AC">
        <w:trPr>
          <w:trHeight w:val="20"/>
        </w:trPr>
        <w:tc>
          <w:tcPr>
            <w:tcW w:w="1260" w:type="dxa"/>
            <w:shd w:val="clear" w:color="auto" w:fill="auto"/>
            <w:noWrap/>
            <w:vAlign w:val="bottom"/>
            <w:hideMark/>
          </w:tcPr>
          <w:p w14:paraId="6DFD122F" w14:textId="77777777" w:rsidR="00551F6A" w:rsidRPr="00CD53B8" w:rsidRDefault="00551F6A" w:rsidP="00551F6A">
            <w:pPr>
              <w:rPr>
                <w:sz w:val="22"/>
                <w:szCs w:val="22"/>
              </w:rPr>
            </w:pPr>
          </w:p>
        </w:tc>
        <w:tc>
          <w:tcPr>
            <w:tcW w:w="2070" w:type="dxa"/>
            <w:shd w:val="clear" w:color="auto" w:fill="auto"/>
            <w:vAlign w:val="bottom"/>
            <w:hideMark/>
          </w:tcPr>
          <w:p w14:paraId="20AF85FE" w14:textId="77777777" w:rsidR="00551F6A" w:rsidRPr="00CD53B8" w:rsidRDefault="00551F6A" w:rsidP="00551F6A">
            <w:pPr>
              <w:jc w:val="right"/>
              <w:rPr>
                <w:sz w:val="22"/>
                <w:szCs w:val="22"/>
              </w:rPr>
            </w:pPr>
            <w:r w:rsidRPr="00CD53B8">
              <w:rPr>
                <w:color w:val="000000"/>
                <w:sz w:val="22"/>
                <w:szCs w:val="22"/>
              </w:rPr>
              <w:t xml:space="preserve">Chrysopidae </w:t>
            </w:r>
            <w:r w:rsidRPr="00CD53B8">
              <w:rPr>
                <w:color w:val="222222"/>
                <w:sz w:val="22"/>
                <w:szCs w:val="22"/>
                <w:shd w:val="clear" w:color="auto" w:fill="FFFFFF"/>
              </w:rPr>
              <w:t>†</w:t>
            </w:r>
          </w:p>
        </w:tc>
        <w:tc>
          <w:tcPr>
            <w:tcW w:w="3567" w:type="dxa"/>
            <w:shd w:val="clear" w:color="auto" w:fill="auto"/>
            <w:noWrap/>
            <w:vAlign w:val="bottom"/>
            <w:hideMark/>
          </w:tcPr>
          <w:p w14:paraId="08B430ED"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3C5AACD" w14:textId="77777777" w:rsidR="00551F6A" w:rsidRPr="00CD53B8" w:rsidRDefault="00551F6A" w:rsidP="00551F6A">
            <w:pPr>
              <w:jc w:val="right"/>
              <w:rPr>
                <w:color w:val="000000"/>
                <w:sz w:val="22"/>
                <w:szCs w:val="22"/>
              </w:rPr>
            </w:pPr>
            <w:r w:rsidRPr="00CD53B8">
              <w:rPr>
                <w:color w:val="000000"/>
                <w:sz w:val="22"/>
                <w:szCs w:val="22"/>
              </w:rPr>
              <w:t xml:space="preserve">4 </w:t>
            </w:r>
          </w:p>
        </w:tc>
        <w:tc>
          <w:tcPr>
            <w:tcW w:w="1080" w:type="dxa"/>
            <w:shd w:val="clear" w:color="auto" w:fill="auto"/>
            <w:noWrap/>
            <w:vAlign w:val="bottom"/>
            <w:hideMark/>
          </w:tcPr>
          <w:p w14:paraId="51361E83" w14:textId="77777777" w:rsidR="00551F6A" w:rsidRPr="00CD53B8" w:rsidRDefault="00551F6A" w:rsidP="00551F6A">
            <w:pPr>
              <w:jc w:val="right"/>
              <w:rPr>
                <w:color w:val="000000"/>
                <w:sz w:val="22"/>
                <w:szCs w:val="22"/>
              </w:rPr>
            </w:pPr>
          </w:p>
        </w:tc>
        <w:tc>
          <w:tcPr>
            <w:tcW w:w="799" w:type="dxa"/>
            <w:vAlign w:val="bottom"/>
          </w:tcPr>
          <w:p w14:paraId="243D6F98"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91" w:type="dxa"/>
            <w:vAlign w:val="bottom"/>
          </w:tcPr>
          <w:p w14:paraId="63EED230" w14:textId="77777777" w:rsidR="00551F6A" w:rsidRPr="00CD53B8" w:rsidRDefault="00551F6A" w:rsidP="00551F6A">
            <w:pPr>
              <w:jc w:val="right"/>
              <w:rPr>
                <w:color w:val="000000"/>
                <w:sz w:val="22"/>
                <w:szCs w:val="22"/>
              </w:rPr>
            </w:pPr>
          </w:p>
        </w:tc>
        <w:tc>
          <w:tcPr>
            <w:tcW w:w="810" w:type="dxa"/>
            <w:vAlign w:val="bottom"/>
          </w:tcPr>
          <w:p w14:paraId="5C026F93" w14:textId="77777777" w:rsidR="00551F6A" w:rsidRPr="00CD53B8" w:rsidRDefault="00551F6A" w:rsidP="00551F6A">
            <w:pPr>
              <w:jc w:val="right"/>
              <w:rPr>
                <w:color w:val="000000"/>
                <w:sz w:val="22"/>
                <w:szCs w:val="22"/>
              </w:rPr>
            </w:pPr>
          </w:p>
        </w:tc>
        <w:tc>
          <w:tcPr>
            <w:tcW w:w="1080" w:type="dxa"/>
            <w:shd w:val="clear" w:color="auto" w:fill="auto"/>
            <w:vAlign w:val="bottom"/>
          </w:tcPr>
          <w:p w14:paraId="647F4912" w14:textId="77777777" w:rsidR="00551F6A" w:rsidRPr="00CD53B8" w:rsidRDefault="00551F6A" w:rsidP="00551F6A">
            <w:pPr>
              <w:jc w:val="right"/>
              <w:rPr>
                <w:color w:val="000000"/>
                <w:sz w:val="22"/>
                <w:szCs w:val="22"/>
              </w:rPr>
            </w:pPr>
          </w:p>
        </w:tc>
        <w:tc>
          <w:tcPr>
            <w:tcW w:w="720" w:type="dxa"/>
            <w:shd w:val="clear" w:color="auto" w:fill="auto"/>
            <w:vAlign w:val="bottom"/>
          </w:tcPr>
          <w:p w14:paraId="02231C3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17FF5529" w14:textId="77777777" w:rsidR="00551F6A" w:rsidRPr="00CD53B8" w:rsidRDefault="00551F6A" w:rsidP="00551F6A">
            <w:pPr>
              <w:jc w:val="right"/>
              <w:rPr>
                <w:color w:val="000000"/>
                <w:sz w:val="22"/>
                <w:szCs w:val="22"/>
              </w:rPr>
            </w:pPr>
          </w:p>
        </w:tc>
      </w:tr>
      <w:tr w:rsidR="00551F6A" w:rsidRPr="00CD53B8" w14:paraId="695FEE88" w14:textId="77777777" w:rsidTr="000A19AC">
        <w:trPr>
          <w:trHeight w:val="20"/>
        </w:trPr>
        <w:tc>
          <w:tcPr>
            <w:tcW w:w="1260" w:type="dxa"/>
            <w:shd w:val="clear" w:color="auto" w:fill="auto"/>
            <w:noWrap/>
            <w:vAlign w:val="bottom"/>
          </w:tcPr>
          <w:p w14:paraId="039CDEE7" w14:textId="77777777" w:rsidR="00551F6A" w:rsidRPr="00CD53B8" w:rsidRDefault="00551F6A" w:rsidP="00551F6A">
            <w:pPr>
              <w:rPr>
                <w:sz w:val="22"/>
                <w:szCs w:val="22"/>
              </w:rPr>
            </w:pPr>
          </w:p>
        </w:tc>
        <w:tc>
          <w:tcPr>
            <w:tcW w:w="2070" w:type="dxa"/>
            <w:shd w:val="clear" w:color="auto" w:fill="auto"/>
            <w:vAlign w:val="bottom"/>
          </w:tcPr>
          <w:p w14:paraId="341FFAB1" w14:textId="77777777" w:rsidR="00551F6A" w:rsidRPr="00CD53B8" w:rsidRDefault="00551F6A" w:rsidP="00551F6A">
            <w:pPr>
              <w:rPr>
                <w:color w:val="000000"/>
                <w:sz w:val="22"/>
                <w:szCs w:val="22"/>
              </w:rPr>
            </w:pPr>
          </w:p>
        </w:tc>
        <w:tc>
          <w:tcPr>
            <w:tcW w:w="3567" w:type="dxa"/>
            <w:shd w:val="clear" w:color="auto" w:fill="auto"/>
            <w:noWrap/>
            <w:vAlign w:val="bottom"/>
          </w:tcPr>
          <w:p w14:paraId="49E129AC" w14:textId="77777777" w:rsidR="00551F6A" w:rsidRPr="00CD53B8" w:rsidRDefault="00551F6A" w:rsidP="00551F6A">
            <w:pPr>
              <w:rPr>
                <w:color w:val="000000"/>
                <w:sz w:val="22"/>
                <w:szCs w:val="22"/>
              </w:rPr>
            </w:pPr>
            <w:r w:rsidRPr="00CD53B8">
              <w:rPr>
                <w:color w:val="000000"/>
                <w:sz w:val="22"/>
                <w:szCs w:val="22"/>
              </w:rPr>
              <w:t xml:space="preserve">immatures   </w:t>
            </w:r>
            <w:r w:rsidRPr="00CD53B8">
              <w:rPr>
                <w:color w:val="222222"/>
                <w:sz w:val="22"/>
                <w:szCs w:val="22"/>
                <w:shd w:val="clear" w:color="auto" w:fill="FFFFFF"/>
              </w:rPr>
              <w:t>†</w:t>
            </w:r>
          </w:p>
        </w:tc>
        <w:tc>
          <w:tcPr>
            <w:tcW w:w="933" w:type="dxa"/>
            <w:shd w:val="clear" w:color="auto" w:fill="auto"/>
            <w:noWrap/>
            <w:vAlign w:val="bottom"/>
          </w:tcPr>
          <w:p w14:paraId="5E088F5D" w14:textId="77777777" w:rsidR="00551F6A" w:rsidRPr="00CD53B8" w:rsidRDefault="00551F6A" w:rsidP="00551F6A">
            <w:pPr>
              <w:jc w:val="right"/>
              <w:rPr>
                <w:color w:val="000000"/>
                <w:sz w:val="22"/>
                <w:szCs w:val="22"/>
              </w:rPr>
            </w:pPr>
            <w:r w:rsidRPr="00CD53B8">
              <w:rPr>
                <w:color w:val="000000"/>
                <w:sz w:val="22"/>
                <w:szCs w:val="22"/>
              </w:rPr>
              <w:t>10</w:t>
            </w:r>
          </w:p>
        </w:tc>
        <w:tc>
          <w:tcPr>
            <w:tcW w:w="1080" w:type="dxa"/>
            <w:shd w:val="clear" w:color="auto" w:fill="auto"/>
            <w:noWrap/>
            <w:vAlign w:val="bottom"/>
          </w:tcPr>
          <w:p w14:paraId="0970C180" w14:textId="77777777" w:rsidR="00551F6A" w:rsidRPr="00CD53B8" w:rsidRDefault="00551F6A" w:rsidP="00551F6A">
            <w:pPr>
              <w:jc w:val="right"/>
              <w:rPr>
                <w:color w:val="000000"/>
                <w:sz w:val="22"/>
                <w:szCs w:val="22"/>
              </w:rPr>
            </w:pPr>
          </w:p>
        </w:tc>
        <w:tc>
          <w:tcPr>
            <w:tcW w:w="799" w:type="dxa"/>
            <w:vAlign w:val="bottom"/>
          </w:tcPr>
          <w:p w14:paraId="45BBEF64" w14:textId="77777777" w:rsidR="00551F6A" w:rsidRPr="00CD53B8" w:rsidRDefault="00551F6A" w:rsidP="00551F6A">
            <w:pPr>
              <w:jc w:val="right"/>
              <w:rPr>
                <w:color w:val="000000"/>
                <w:sz w:val="22"/>
                <w:szCs w:val="22"/>
              </w:rPr>
            </w:pPr>
            <w:r w:rsidRPr="00CD53B8">
              <w:rPr>
                <w:color w:val="000000"/>
                <w:sz w:val="22"/>
                <w:szCs w:val="22"/>
              </w:rPr>
              <w:t>8</w:t>
            </w:r>
          </w:p>
        </w:tc>
        <w:tc>
          <w:tcPr>
            <w:tcW w:w="1091" w:type="dxa"/>
            <w:vAlign w:val="bottom"/>
          </w:tcPr>
          <w:p w14:paraId="55DBA964" w14:textId="77777777" w:rsidR="00551F6A" w:rsidRPr="00CD53B8" w:rsidRDefault="00551F6A" w:rsidP="00551F6A">
            <w:pPr>
              <w:jc w:val="right"/>
              <w:rPr>
                <w:color w:val="000000"/>
                <w:sz w:val="22"/>
                <w:szCs w:val="22"/>
              </w:rPr>
            </w:pPr>
          </w:p>
        </w:tc>
        <w:tc>
          <w:tcPr>
            <w:tcW w:w="810" w:type="dxa"/>
            <w:vAlign w:val="bottom"/>
          </w:tcPr>
          <w:p w14:paraId="66FE47E7" w14:textId="77777777" w:rsidR="00551F6A" w:rsidRPr="00CD53B8" w:rsidRDefault="00551F6A" w:rsidP="00551F6A">
            <w:pPr>
              <w:jc w:val="right"/>
              <w:rPr>
                <w:color w:val="000000"/>
                <w:sz w:val="22"/>
                <w:szCs w:val="22"/>
              </w:rPr>
            </w:pPr>
          </w:p>
        </w:tc>
        <w:tc>
          <w:tcPr>
            <w:tcW w:w="1080" w:type="dxa"/>
            <w:shd w:val="clear" w:color="auto" w:fill="auto"/>
            <w:vAlign w:val="bottom"/>
          </w:tcPr>
          <w:p w14:paraId="44195C4F" w14:textId="77777777" w:rsidR="00551F6A" w:rsidRPr="00CD53B8" w:rsidRDefault="00551F6A" w:rsidP="00551F6A">
            <w:pPr>
              <w:jc w:val="right"/>
              <w:rPr>
                <w:color w:val="000000"/>
                <w:sz w:val="22"/>
                <w:szCs w:val="22"/>
              </w:rPr>
            </w:pPr>
          </w:p>
        </w:tc>
        <w:tc>
          <w:tcPr>
            <w:tcW w:w="720" w:type="dxa"/>
            <w:shd w:val="clear" w:color="auto" w:fill="auto"/>
            <w:vAlign w:val="bottom"/>
          </w:tcPr>
          <w:p w14:paraId="1BF7120D"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707C3DE8" w14:textId="77777777" w:rsidR="00551F6A" w:rsidRPr="00CD53B8" w:rsidRDefault="00551F6A" w:rsidP="00551F6A">
            <w:pPr>
              <w:jc w:val="right"/>
              <w:rPr>
                <w:color w:val="000000"/>
                <w:sz w:val="22"/>
                <w:szCs w:val="22"/>
              </w:rPr>
            </w:pPr>
          </w:p>
        </w:tc>
      </w:tr>
      <w:tr w:rsidR="00551F6A" w:rsidRPr="00CD53B8" w14:paraId="696ECC0C" w14:textId="77777777" w:rsidTr="000A19AC">
        <w:trPr>
          <w:trHeight w:val="20"/>
        </w:trPr>
        <w:tc>
          <w:tcPr>
            <w:tcW w:w="1260" w:type="dxa"/>
            <w:shd w:val="clear" w:color="auto" w:fill="auto"/>
            <w:noWrap/>
            <w:vAlign w:val="bottom"/>
          </w:tcPr>
          <w:p w14:paraId="204EBDFC" w14:textId="77777777" w:rsidR="00551F6A" w:rsidRPr="00CD53B8" w:rsidRDefault="00551F6A" w:rsidP="00551F6A">
            <w:pPr>
              <w:rPr>
                <w:sz w:val="22"/>
                <w:szCs w:val="22"/>
              </w:rPr>
            </w:pPr>
          </w:p>
        </w:tc>
        <w:tc>
          <w:tcPr>
            <w:tcW w:w="2070" w:type="dxa"/>
            <w:shd w:val="clear" w:color="auto" w:fill="auto"/>
            <w:vAlign w:val="bottom"/>
          </w:tcPr>
          <w:p w14:paraId="07DB3994" w14:textId="77777777" w:rsidR="00551F6A" w:rsidRPr="00CD53B8" w:rsidRDefault="00551F6A" w:rsidP="00551F6A">
            <w:pPr>
              <w:jc w:val="right"/>
              <w:rPr>
                <w:color w:val="000000"/>
                <w:sz w:val="22"/>
                <w:szCs w:val="22"/>
              </w:rPr>
            </w:pPr>
            <w:r w:rsidRPr="00CD53B8">
              <w:rPr>
                <w:color w:val="000000"/>
                <w:sz w:val="22"/>
                <w:szCs w:val="22"/>
              </w:rPr>
              <w:t>Myrmeleontidae</w:t>
            </w:r>
            <w:r w:rsidRPr="00CD53B8">
              <w:rPr>
                <w:color w:val="222222"/>
                <w:sz w:val="22"/>
                <w:szCs w:val="22"/>
                <w:shd w:val="clear" w:color="auto" w:fill="FFFFFF"/>
              </w:rPr>
              <w:t>†</w:t>
            </w:r>
          </w:p>
        </w:tc>
        <w:tc>
          <w:tcPr>
            <w:tcW w:w="3567" w:type="dxa"/>
            <w:shd w:val="clear" w:color="auto" w:fill="auto"/>
            <w:noWrap/>
            <w:vAlign w:val="bottom"/>
          </w:tcPr>
          <w:p w14:paraId="003C8BC1" w14:textId="77777777" w:rsidR="00551F6A" w:rsidRPr="00CD53B8" w:rsidRDefault="00551F6A" w:rsidP="00551F6A">
            <w:pPr>
              <w:rPr>
                <w:color w:val="000000"/>
                <w:sz w:val="22"/>
                <w:szCs w:val="22"/>
              </w:rPr>
            </w:pPr>
          </w:p>
        </w:tc>
        <w:tc>
          <w:tcPr>
            <w:tcW w:w="933" w:type="dxa"/>
            <w:shd w:val="clear" w:color="auto" w:fill="auto"/>
            <w:noWrap/>
            <w:vAlign w:val="bottom"/>
          </w:tcPr>
          <w:p w14:paraId="2DCA2C4D"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01260DD" w14:textId="77777777" w:rsidR="00551F6A" w:rsidRPr="00CD53B8" w:rsidRDefault="00551F6A" w:rsidP="00551F6A">
            <w:pPr>
              <w:jc w:val="right"/>
              <w:rPr>
                <w:color w:val="000000"/>
                <w:sz w:val="22"/>
                <w:szCs w:val="22"/>
              </w:rPr>
            </w:pPr>
          </w:p>
        </w:tc>
        <w:tc>
          <w:tcPr>
            <w:tcW w:w="799" w:type="dxa"/>
            <w:vAlign w:val="bottom"/>
          </w:tcPr>
          <w:p w14:paraId="1C1ACCD0" w14:textId="77777777" w:rsidR="00551F6A" w:rsidRPr="00CD53B8" w:rsidRDefault="00551F6A" w:rsidP="00551F6A">
            <w:pPr>
              <w:jc w:val="right"/>
              <w:rPr>
                <w:color w:val="000000"/>
                <w:sz w:val="22"/>
                <w:szCs w:val="22"/>
              </w:rPr>
            </w:pPr>
          </w:p>
        </w:tc>
        <w:tc>
          <w:tcPr>
            <w:tcW w:w="1091" w:type="dxa"/>
            <w:vAlign w:val="bottom"/>
          </w:tcPr>
          <w:p w14:paraId="4B3008D3" w14:textId="77777777" w:rsidR="00551F6A" w:rsidRPr="00CD53B8" w:rsidRDefault="00551F6A" w:rsidP="00551F6A">
            <w:pPr>
              <w:jc w:val="right"/>
              <w:rPr>
                <w:color w:val="000000"/>
                <w:sz w:val="22"/>
                <w:szCs w:val="22"/>
              </w:rPr>
            </w:pPr>
          </w:p>
        </w:tc>
        <w:tc>
          <w:tcPr>
            <w:tcW w:w="810" w:type="dxa"/>
            <w:vAlign w:val="bottom"/>
          </w:tcPr>
          <w:p w14:paraId="0CCF6883" w14:textId="77777777" w:rsidR="00551F6A" w:rsidRPr="00CD53B8" w:rsidRDefault="00551F6A" w:rsidP="00551F6A">
            <w:pPr>
              <w:jc w:val="right"/>
              <w:rPr>
                <w:color w:val="000000"/>
                <w:sz w:val="22"/>
                <w:szCs w:val="22"/>
              </w:rPr>
            </w:pPr>
          </w:p>
        </w:tc>
        <w:tc>
          <w:tcPr>
            <w:tcW w:w="1080" w:type="dxa"/>
            <w:shd w:val="clear" w:color="auto" w:fill="auto"/>
            <w:vAlign w:val="bottom"/>
          </w:tcPr>
          <w:p w14:paraId="0BE9259C" w14:textId="77777777" w:rsidR="00551F6A" w:rsidRPr="00CD53B8" w:rsidRDefault="00551F6A" w:rsidP="00551F6A">
            <w:pPr>
              <w:jc w:val="right"/>
              <w:rPr>
                <w:color w:val="000000"/>
                <w:sz w:val="22"/>
                <w:szCs w:val="22"/>
              </w:rPr>
            </w:pPr>
          </w:p>
        </w:tc>
        <w:tc>
          <w:tcPr>
            <w:tcW w:w="720" w:type="dxa"/>
            <w:shd w:val="clear" w:color="auto" w:fill="auto"/>
            <w:vAlign w:val="bottom"/>
          </w:tcPr>
          <w:p w14:paraId="0A54981C"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6A5C13C1" w14:textId="77777777" w:rsidR="00551F6A" w:rsidRPr="00CD53B8" w:rsidRDefault="00551F6A" w:rsidP="00551F6A">
            <w:pPr>
              <w:jc w:val="right"/>
              <w:rPr>
                <w:color w:val="000000"/>
                <w:sz w:val="22"/>
                <w:szCs w:val="22"/>
              </w:rPr>
            </w:pPr>
          </w:p>
        </w:tc>
      </w:tr>
      <w:tr w:rsidR="00551F6A" w:rsidRPr="00CD53B8" w14:paraId="6287EF08" w14:textId="77777777" w:rsidTr="000A19AC">
        <w:trPr>
          <w:trHeight w:val="20"/>
        </w:trPr>
        <w:tc>
          <w:tcPr>
            <w:tcW w:w="1260" w:type="dxa"/>
            <w:shd w:val="clear" w:color="auto" w:fill="auto"/>
            <w:noWrap/>
            <w:vAlign w:val="bottom"/>
          </w:tcPr>
          <w:p w14:paraId="5A96C8A4" w14:textId="77777777" w:rsidR="00551F6A" w:rsidRPr="00CD53B8" w:rsidRDefault="00551F6A" w:rsidP="00551F6A">
            <w:pPr>
              <w:rPr>
                <w:sz w:val="22"/>
                <w:szCs w:val="22"/>
              </w:rPr>
            </w:pPr>
          </w:p>
        </w:tc>
        <w:tc>
          <w:tcPr>
            <w:tcW w:w="2070" w:type="dxa"/>
            <w:shd w:val="clear" w:color="auto" w:fill="auto"/>
            <w:vAlign w:val="bottom"/>
          </w:tcPr>
          <w:p w14:paraId="659C2513" w14:textId="77777777" w:rsidR="00551F6A" w:rsidRPr="00CD53B8" w:rsidRDefault="00551F6A" w:rsidP="00551F6A">
            <w:pPr>
              <w:rPr>
                <w:color w:val="000000"/>
                <w:sz w:val="22"/>
                <w:szCs w:val="22"/>
              </w:rPr>
            </w:pPr>
            <w:r w:rsidRPr="00CD53B8">
              <w:rPr>
                <w:color w:val="000000"/>
                <w:sz w:val="22"/>
                <w:szCs w:val="22"/>
              </w:rPr>
              <w:t xml:space="preserve">Odonata </w:t>
            </w:r>
            <w:r w:rsidRPr="00CD53B8">
              <w:rPr>
                <w:color w:val="222222"/>
                <w:sz w:val="22"/>
                <w:szCs w:val="22"/>
                <w:shd w:val="clear" w:color="auto" w:fill="FFFFFF"/>
              </w:rPr>
              <w:t>†</w:t>
            </w:r>
          </w:p>
        </w:tc>
        <w:tc>
          <w:tcPr>
            <w:tcW w:w="3567" w:type="dxa"/>
            <w:shd w:val="clear" w:color="auto" w:fill="auto"/>
            <w:noWrap/>
            <w:vAlign w:val="bottom"/>
          </w:tcPr>
          <w:p w14:paraId="32474084" w14:textId="77777777" w:rsidR="00551F6A" w:rsidRPr="00CD53B8" w:rsidRDefault="00551F6A" w:rsidP="00551F6A">
            <w:pPr>
              <w:rPr>
                <w:color w:val="000000"/>
                <w:sz w:val="22"/>
                <w:szCs w:val="22"/>
              </w:rPr>
            </w:pPr>
          </w:p>
        </w:tc>
        <w:tc>
          <w:tcPr>
            <w:tcW w:w="933" w:type="dxa"/>
            <w:shd w:val="clear" w:color="auto" w:fill="auto"/>
            <w:noWrap/>
            <w:vAlign w:val="bottom"/>
          </w:tcPr>
          <w:p w14:paraId="7282D008"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F73B912" w14:textId="77777777" w:rsidR="00551F6A" w:rsidRPr="00CD53B8" w:rsidRDefault="00551F6A" w:rsidP="00551F6A">
            <w:pPr>
              <w:jc w:val="right"/>
              <w:rPr>
                <w:color w:val="000000"/>
                <w:sz w:val="22"/>
                <w:szCs w:val="22"/>
              </w:rPr>
            </w:pPr>
          </w:p>
        </w:tc>
        <w:tc>
          <w:tcPr>
            <w:tcW w:w="799" w:type="dxa"/>
            <w:vAlign w:val="bottom"/>
          </w:tcPr>
          <w:p w14:paraId="358FAC40" w14:textId="77777777" w:rsidR="00551F6A" w:rsidRPr="00CD53B8" w:rsidRDefault="00551F6A" w:rsidP="00551F6A">
            <w:pPr>
              <w:jc w:val="right"/>
              <w:rPr>
                <w:color w:val="000000"/>
                <w:sz w:val="22"/>
                <w:szCs w:val="22"/>
              </w:rPr>
            </w:pPr>
          </w:p>
        </w:tc>
        <w:tc>
          <w:tcPr>
            <w:tcW w:w="1091" w:type="dxa"/>
            <w:vAlign w:val="bottom"/>
          </w:tcPr>
          <w:p w14:paraId="63CFDC61" w14:textId="77777777" w:rsidR="00551F6A" w:rsidRPr="00CD53B8" w:rsidRDefault="00551F6A" w:rsidP="00551F6A">
            <w:pPr>
              <w:jc w:val="right"/>
              <w:rPr>
                <w:color w:val="000000"/>
                <w:sz w:val="22"/>
                <w:szCs w:val="22"/>
              </w:rPr>
            </w:pPr>
          </w:p>
        </w:tc>
        <w:tc>
          <w:tcPr>
            <w:tcW w:w="810" w:type="dxa"/>
            <w:vAlign w:val="bottom"/>
          </w:tcPr>
          <w:p w14:paraId="384659DE" w14:textId="77777777" w:rsidR="00551F6A" w:rsidRPr="00CD53B8" w:rsidRDefault="00551F6A" w:rsidP="00551F6A">
            <w:pPr>
              <w:jc w:val="right"/>
              <w:rPr>
                <w:color w:val="000000"/>
                <w:sz w:val="22"/>
                <w:szCs w:val="22"/>
              </w:rPr>
            </w:pPr>
          </w:p>
        </w:tc>
        <w:tc>
          <w:tcPr>
            <w:tcW w:w="1080" w:type="dxa"/>
            <w:shd w:val="clear" w:color="auto" w:fill="auto"/>
            <w:vAlign w:val="bottom"/>
          </w:tcPr>
          <w:p w14:paraId="7DF27150" w14:textId="77777777" w:rsidR="00551F6A" w:rsidRPr="00CD53B8" w:rsidRDefault="00551F6A" w:rsidP="00551F6A">
            <w:pPr>
              <w:jc w:val="right"/>
              <w:rPr>
                <w:color w:val="000000"/>
                <w:sz w:val="22"/>
                <w:szCs w:val="22"/>
              </w:rPr>
            </w:pPr>
            <w:r w:rsidRPr="00CD53B8">
              <w:rPr>
                <w:color w:val="000000"/>
                <w:sz w:val="22"/>
                <w:szCs w:val="22"/>
              </w:rPr>
              <w:t>30</w:t>
            </w:r>
          </w:p>
        </w:tc>
        <w:tc>
          <w:tcPr>
            <w:tcW w:w="720" w:type="dxa"/>
            <w:shd w:val="clear" w:color="auto" w:fill="auto"/>
            <w:vAlign w:val="bottom"/>
          </w:tcPr>
          <w:p w14:paraId="58F1F7D5" w14:textId="77777777" w:rsidR="00551F6A" w:rsidRPr="00CD53B8" w:rsidRDefault="00551F6A" w:rsidP="00551F6A">
            <w:pPr>
              <w:jc w:val="right"/>
              <w:rPr>
                <w:color w:val="000000"/>
                <w:sz w:val="22"/>
                <w:szCs w:val="22"/>
              </w:rPr>
            </w:pPr>
          </w:p>
        </w:tc>
        <w:tc>
          <w:tcPr>
            <w:tcW w:w="1080" w:type="dxa"/>
            <w:shd w:val="clear" w:color="auto" w:fill="auto"/>
            <w:vAlign w:val="bottom"/>
          </w:tcPr>
          <w:p w14:paraId="55BD8443" w14:textId="77777777" w:rsidR="00551F6A" w:rsidRPr="00CD53B8" w:rsidRDefault="00551F6A" w:rsidP="00551F6A">
            <w:pPr>
              <w:jc w:val="right"/>
              <w:rPr>
                <w:color w:val="000000"/>
                <w:sz w:val="22"/>
                <w:szCs w:val="22"/>
              </w:rPr>
            </w:pPr>
            <w:r w:rsidRPr="00CD53B8">
              <w:rPr>
                <w:color w:val="000000"/>
                <w:sz w:val="22"/>
                <w:szCs w:val="22"/>
              </w:rPr>
              <w:t>21</w:t>
            </w:r>
          </w:p>
        </w:tc>
      </w:tr>
      <w:tr w:rsidR="00551F6A" w:rsidRPr="00CD53B8" w14:paraId="1DCBE56B" w14:textId="77777777" w:rsidTr="000A19AC">
        <w:trPr>
          <w:trHeight w:val="20"/>
        </w:trPr>
        <w:tc>
          <w:tcPr>
            <w:tcW w:w="1260" w:type="dxa"/>
            <w:shd w:val="clear" w:color="auto" w:fill="auto"/>
            <w:noWrap/>
            <w:vAlign w:val="bottom"/>
            <w:hideMark/>
          </w:tcPr>
          <w:p w14:paraId="13E9E6F1" w14:textId="77777777" w:rsidR="00551F6A" w:rsidRPr="00CD53B8" w:rsidRDefault="00551F6A" w:rsidP="00551F6A">
            <w:pPr>
              <w:rPr>
                <w:sz w:val="22"/>
                <w:szCs w:val="22"/>
              </w:rPr>
            </w:pPr>
          </w:p>
        </w:tc>
        <w:tc>
          <w:tcPr>
            <w:tcW w:w="2070" w:type="dxa"/>
            <w:shd w:val="clear" w:color="auto" w:fill="auto"/>
            <w:vAlign w:val="bottom"/>
            <w:hideMark/>
          </w:tcPr>
          <w:p w14:paraId="0F4D67A6" w14:textId="77777777" w:rsidR="00551F6A" w:rsidRPr="00CD53B8" w:rsidRDefault="00551F6A" w:rsidP="00551F6A">
            <w:pPr>
              <w:rPr>
                <w:color w:val="000000"/>
                <w:sz w:val="22"/>
                <w:szCs w:val="22"/>
              </w:rPr>
            </w:pPr>
            <w:r w:rsidRPr="00CD53B8">
              <w:rPr>
                <w:color w:val="000000"/>
                <w:sz w:val="22"/>
                <w:szCs w:val="22"/>
              </w:rPr>
              <w:t>Orthoptera</w:t>
            </w:r>
            <w:r w:rsidRPr="00CD53B8">
              <w:rPr>
                <w:bCs/>
                <w:i/>
                <w:color w:val="000000" w:themeColor="text1"/>
                <w:sz w:val="22"/>
                <w:szCs w:val="22"/>
              </w:rPr>
              <w:t>*</w:t>
            </w:r>
          </w:p>
        </w:tc>
        <w:tc>
          <w:tcPr>
            <w:tcW w:w="3567" w:type="dxa"/>
            <w:shd w:val="clear" w:color="auto" w:fill="auto"/>
            <w:noWrap/>
            <w:vAlign w:val="bottom"/>
            <w:hideMark/>
          </w:tcPr>
          <w:p w14:paraId="278DF258"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B96E5CD" w14:textId="77777777" w:rsidR="00551F6A" w:rsidRPr="00CD53B8" w:rsidRDefault="00551F6A" w:rsidP="00551F6A">
            <w:pPr>
              <w:jc w:val="right"/>
              <w:rPr>
                <w:color w:val="000000"/>
                <w:sz w:val="22"/>
                <w:szCs w:val="22"/>
              </w:rPr>
            </w:pPr>
          </w:p>
        </w:tc>
        <w:tc>
          <w:tcPr>
            <w:tcW w:w="1080" w:type="dxa"/>
            <w:shd w:val="clear" w:color="auto" w:fill="auto"/>
            <w:noWrap/>
            <w:vAlign w:val="bottom"/>
            <w:hideMark/>
          </w:tcPr>
          <w:p w14:paraId="36FA960E" w14:textId="77777777" w:rsidR="00551F6A" w:rsidRPr="00CD53B8" w:rsidRDefault="00551F6A" w:rsidP="00551F6A">
            <w:pPr>
              <w:jc w:val="right"/>
              <w:rPr>
                <w:color w:val="000000"/>
                <w:sz w:val="22"/>
                <w:szCs w:val="22"/>
              </w:rPr>
            </w:pPr>
            <w:r w:rsidRPr="00CD53B8">
              <w:rPr>
                <w:color w:val="000000"/>
                <w:sz w:val="22"/>
                <w:szCs w:val="22"/>
              </w:rPr>
              <w:t>12</w:t>
            </w:r>
          </w:p>
        </w:tc>
        <w:tc>
          <w:tcPr>
            <w:tcW w:w="799" w:type="dxa"/>
            <w:vAlign w:val="bottom"/>
          </w:tcPr>
          <w:p w14:paraId="465B73D9" w14:textId="77777777" w:rsidR="00551F6A" w:rsidRPr="00CD53B8" w:rsidRDefault="00551F6A" w:rsidP="00551F6A">
            <w:pPr>
              <w:jc w:val="right"/>
              <w:rPr>
                <w:color w:val="000000"/>
                <w:sz w:val="22"/>
                <w:szCs w:val="22"/>
              </w:rPr>
            </w:pPr>
          </w:p>
        </w:tc>
        <w:tc>
          <w:tcPr>
            <w:tcW w:w="1091" w:type="dxa"/>
            <w:vAlign w:val="bottom"/>
          </w:tcPr>
          <w:p w14:paraId="3D7820BA" w14:textId="77777777" w:rsidR="00551F6A" w:rsidRPr="00CD53B8" w:rsidRDefault="00551F6A" w:rsidP="00551F6A">
            <w:pPr>
              <w:jc w:val="right"/>
              <w:rPr>
                <w:color w:val="000000"/>
                <w:sz w:val="22"/>
                <w:szCs w:val="22"/>
              </w:rPr>
            </w:pPr>
            <w:r w:rsidRPr="00CD53B8">
              <w:rPr>
                <w:color w:val="000000"/>
                <w:sz w:val="22"/>
                <w:szCs w:val="22"/>
              </w:rPr>
              <w:t>4</w:t>
            </w:r>
          </w:p>
        </w:tc>
        <w:tc>
          <w:tcPr>
            <w:tcW w:w="810" w:type="dxa"/>
            <w:vAlign w:val="bottom"/>
          </w:tcPr>
          <w:p w14:paraId="448C51B1" w14:textId="77777777" w:rsidR="00551F6A" w:rsidRPr="00CD53B8" w:rsidRDefault="00551F6A" w:rsidP="00551F6A">
            <w:pPr>
              <w:jc w:val="right"/>
              <w:rPr>
                <w:color w:val="000000"/>
                <w:sz w:val="22"/>
                <w:szCs w:val="22"/>
              </w:rPr>
            </w:pPr>
          </w:p>
        </w:tc>
        <w:tc>
          <w:tcPr>
            <w:tcW w:w="1080" w:type="dxa"/>
            <w:shd w:val="clear" w:color="auto" w:fill="auto"/>
            <w:vAlign w:val="bottom"/>
          </w:tcPr>
          <w:p w14:paraId="5626D023" w14:textId="77777777" w:rsidR="00551F6A" w:rsidRPr="00CD53B8" w:rsidRDefault="00551F6A" w:rsidP="00551F6A">
            <w:pPr>
              <w:jc w:val="right"/>
              <w:rPr>
                <w:color w:val="000000"/>
                <w:sz w:val="22"/>
                <w:szCs w:val="22"/>
              </w:rPr>
            </w:pPr>
            <w:r w:rsidRPr="00CD53B8">
              <w:rPr>
                <w:color w:val="000000"/>
                <w:sz w:val="22"/>
                <w:szCs w:val="22"/>
              </w:rPr>
              <w:t>368</w:t>
            </w:r>
          </w:p>
        </w:tc>
        <w:tc>
          <w:tcPr>
            <w:tcW w:w="720" w:type="dxa"/>
            <w:shd w:val="clear" w:color="auto" w:fill="auto"/>
            <w:vAlign w:val="bottom"/>
          </w:tcPr>
          <w:p w14:paraId="2A0BAA94" w14:textId="77777777" w:rsidR="00551F6A" w:rsidRPr="00CD53B8" w:rsidRDefault="00551F6A" w:rsidP="00551F6A">
            <w:pPr>
              <w:jc w:val="right"/>
              <w:rPr>
                <w:color w:val="000000"/>
                <w:sz w:val="22"/>
                <w:szCs w:val="22"/>
              </w:rPr>
            </w:pPr>
          </w:p>
        </w:tc>
        <w:tc>
          <w:tcPr>
            <w:tcW w:w="1080" w:type="dxa"/>
            <w:shd w:val="clear" w:color="auto" w:fill="auto"/>
            <w:vAlign w:val="bottom"/>
          </w:tcPr>
          <w:p w14:paraId="1C9BBDC5" w14:textId="77777777" w:rsidR="00551F6A" w:rsidRPr="00CD53B8" w:rsidRDefault="00551F6A" w:rsidP="00551F6A">
            <w:pPr>
              <w:jc w:val="right"/>
              <w:rPr>
                <w:color w:val="000000"/>
                <w:sz w:val="22"/>
                <w:szCs w:val="22"/>
              </w:rPr>
            </w:pPr>
            <w:r w:rsidRPr="00CD53B8">
              <w:rPr>
                <w:color w:val="000000"/>
                <w:sz w:val="22"/>
                <w:szCs w:val="22"/>
              </w:rPr>
              <w:t>91</w:t>
            </w:r>
          </w:p>
        </w:tc>
      </w:tr>
      <w:tr w:rsidR="00551F6A" w:rsidRPr="00CD53B8" w14:paraId="4A2A4342" w14:textId="77777777" w:rsidTr="000A19AC">
        <w:trPr>
          <w:trHeight w:val="20"/>
        </w:trPr>
        <w:tc>
          <w:tcPr>
            <w:tcW w:w="1260" w:type="dxa"/>
            <w:shd w:val="clear" w:color="auto" w:fill="auto"/>
            <w:noWrap/>
            <w:vAlign w:val="bottom"/>
            <w:hideMark/>
          </w:tcPr>
          <w:p w14:paraId="322CEBD9" w14:textId="77777777" w:rsidR="00551F6A" w:rsidRPr="00CD53B8" w:rsidRDefault="00551F6A" w:rsidP="00551F6A">
            <w:pPr>
              <w:rPr>
                <w:sz w:val="22"/>
                <w:szCs w:val="22"/>
              </w:rPr>
            </w:pPr>
          </w:p>
        </w:tc>
        <w:tc>
          <w:tcPr>
            <w:tcW w:w="2070" w:type="dxa"/>
            <w:shd w:val="clear" w:color="auto" w:fill="auto"/>
            <w:vAlign w:val="bottom"/>
            <w:hideMark/>
          </w:tcPr>
          <w:p w14:paraId="0060C398" w14:textId="77777777" w:rsidR="00551F6A" w:rsidRPr="00CD53B8" w:rsidRDefault="00551F6A" w:rsidP="00551F6A">
            <w:pPr>
              <w:rPr>
                <w:sz w:val="22"/>
                <w:szCs w:val="22"/>
              </w:rPr>
            </w:pPr>
          </w:p>
        </w:tc>
        <w:tc>
          <w:tcPr>
            <w:tcW w:w="3567" w:type="dxa"/>
            <w:shd w:val="clear" w:color="auto" w:fill="auto"/>
            <w:noWrap/>
            <w:vAlign w:val="bottom"/>
            <w:hideMark/>
          </w:tcPr>
          <w:p w14:paraId="1B3C56F1" w14:textId="77777777" w:rsidR="00551F6A" w:rsidRPr="00CD53B8" w:rsidRDefault="00551F6A" w:rsidP="00551F6A">
            <w:pPr>
              <w:rPr>
                <w:color w:val="000000"/>
                <w:sz w:val="22"/>
                <w:szCs w:val="22"/>
              </w:rPr>
            </w:pPr>
            <w:r w:rsidRPr="00CD53B8">
              <w:rPr>
                <w:color w:val="000000"/>
                <w:sz w:val="22"/>
                <w:szCs w:val="22"/>
              </w:rPr>
              <w:t>immatures</w:t>
            </w:r>
          </w:p>
        </w:tc>
        <w:tc>
          <w:tcPr>
            <w:tcW w:w="933" w:type="dxa"/>
            <w:shd w:val="clear" w:color="auto" w:fill="auto"/>
            <w:noWrap/>
            <w:vAlign w:val="bottom"/>
            <w:hideMark/>
          </w:tcPr>
          <w:p w14:paraId="74E02248"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55901E5D" w14:textId="77777777" w:rsidR="00551F6A" w:rsidRPr="00CD53B8" w:rsidRDefault="00551F6A" w:rsidP="00551F6A">
            <w:pPr>
              <w:jc w:val="right"/>
              <w:rPr>
                <w:color w:val="000000"/>
                <w:sz w:val="22"/>
                <w:szCs w:val="22"/>
              </w:rPr>
            </w:pPr>
          </w:p>
        </w:tc>
        <w:tc>
          <w:tcPr>
            <w:tcW w:w="799" w:type="dxa"/>
            <w:vAlign w:val="bottom"/>
          </w:tcPr>
          <w:p w14:paraId="14E9B985" w14:textId="77777777" w:rsidR="00551F6A" w:rsidRPr="00CD53B8" w:rsidRDefault="00551F6A" w:rsidP="00551F6A">
            <w:pPr>
              <w:jc w:val="right"/>
              <w:rPr>
                <w:color w:val="000000"/>
                <w:sz w:val="22"/>
                <w:szCs w:val="22"/>
              </w:rPr>
            </w:pPr>
          </w:p>
        </w:tc>
        <w:tc>
          <w:tcPr>
            <w:tcW w:w="1091" w:type="dxa"/>
            <w:vAlign w:val="bottom"/>
          </w:tcPr>
          <w:p w14:paraId="657ECDB9" w14:textId="77777777" w:rsidR="00551F6A" w:rsidRPr="00CD53B8" w:rsidRDefault="00551F6A" w:rsidP="00551F6A">
            <w:pPr>
              <w:jc w:val="right"/>
              <w:rPr>
                <w:color w:val="000000"/>
                <w:sz w:val="22"/>
                <w:szCs w:val="22"/>
              </w:rPr>
            </w:pPr>
          </w:p>
        </w:tc>
        <w:tc>
          <w:tcPr>
            <w:tcW w:w="810" w:type="dxa"/>
            <w:vAlign w:val="bottom"/>
          </w:tcPr>
          <w:p w14:paraId="4CA72B11" w14:textId="77777777" w:rsidR="00551F6A" w:rsidRPr="00CD53B8" w:rsidRDefault="00551F6A" w:rsidP="00551F6A">
            <w:pPr>
              <w:jc w:val="right"/>
              <w:rPr>
                <w:color w:val="000000"/>
                <w:sz w:val="22"/>
                <w:szCs w:val="22"/>
              </w:rPr>
            </w:pPr>
          </w:p>
        </w:tc>
        <w:tc>
          <w:tcPr>
            <w:tcW w:w="1080" w:type="dxa"/>
            <w:shd w:val="clear" w:color="auto" w:fill="auto"/>
            <w:vAlign w:val="bottom"/>
          </w:tcPr>
          <w:p w14:paraId="442C047E" w14:textId="77777777" w:rsidR="00551F6A" w:rsidRPr="00CD53B8" w:rsidRDefault="00551F6A" w:rsidP="00551F6A">
            <w:pPr>
              <w:jc w:val="right"/>
              <w:rPr>
                <w:color w:val="000000"/>
                <w:sz w:val="22"/>
                <w:szCs w:val="22"/>
              </w:rPr>
            </w:pPr>
          </w:p>
        </w:tc>
        <w:tc>
          <w:tcPr>
            <w:tcW w:w="720" w:type="dxa"/>
            <w:shd w:val="clear" w:color="auto" w:fill="auto"/>
            <w:vAlign w:val="bottom"/>
          </w:tcPr>
          <w:p w14:paraId="67B51D07" w14:textId="77777777" w:rsidR="00551F6A" w:rsidRPr="00CD53B8" w:rsidRDefault="00551F6A" w:rsidP="00551F6A">
            <w:pPr>
              <w:jc w:val="right"/>
              <w:rPr>
                <w:color w:val="000000"/>
                <w:sz w:val="22"/>
                <w:szCs w:val="22"/>
              </w:rPr>
            </w:pPr>
          </w:p>
        </w:tc>
        <w:tc>
          <w:tcPr>
            <w:tcW w:w="1080" w:type="dxa"/>
            <w:shd w:val="clear" w:color="auto" w:fill="auto"/>
            <w:vAlign w:val="bottom"/>
          </w:tcPr>
          <w:p w14:paraId="2A278BC8" w14:textId="77777777" w:rsidR="00551F6A" w:rsidRPr="00CD53B8" w:rsidRDefault="00551F6A" w:rsidP="00551F6A">
            <w:pPr>
              <w:jc w:val="right"/>
              <w:rPr>
                <w:color w:val="000000"/>
                <w:sz w:val="22"/>
                <w:szCs w:val="22"/>
              </w:rPr>
            </w:pPr>
          </w:p>
        </w:tc>
      </w:tr>
      <w:tr w:rsidR="00551F6A" w:rsidRPr="00CD53B8" w14:paraId="6FE96FF1" w14:textId="77777777" w:rsidTr="000A19AC">
        <w:trPr>
          <w:trHeight w:val="20"/>
        </w:trPr>
        <w:tc>
          <w:tcPr>
            <w:tcW w:w="1260" w:type="dxa"/>
            <w:shd w:val="clear" w:color="auto" w:fill="auto"/>
            <w:noWrap/>
            <w:vAlign w:val="bottom"/>
            <w:hideMark/>
          </w:tcPr>
          <w:p w14:paraId="52631F61" w14:textId="77777777" w:rsidR="00551F6A" w:rsidRPr="00CD53B8" w:rsidRDefault="00551F6A" w:rsidP="00551F6A">
            <w:pPr>
              <w:rPr>
                <w:sz w:val="22"/>
                <w:szCs w:val="22"/>
              </w:rPr>
            </w:pPr>
          </w:p>
        </w:tc>
        <w:tc>
          <w:tcPr>
            <w:tcW w:w="2070" w:type="dxa"/>
            <w:shd w:val="clear" w:color="auto" w:fill="auto"/>
            <w:vAlign w:val="bottom"/>
            <w:hideMark/>
          </w:tcPr>
          <w:p w14:paraId="3FB7B55D" w14:textId="77777777" w:rsidR="00551F6A" w:rsidRPr="00CD53B8" w:rsidRDefault="00551F6A" w:rsidP="00551F6A">
            <w:pPr>
              <w:jc w:val="right"/>
              <w:rPr>
                <w:sz w:val="22"/>
                <w:szCs w:val="22"/>
              </w:rPr>
            </w:pPr>
            <w:r w:rsidRPr="00CD53B8">
              <w:rPr>
                <w:color w:val="000000"/>
                <w:sz w:val="22"/>
                <w:szCs w:val="22"/>
              </w:rPr>
              <w:t>Acrididae</w:t>
            </w:r>
            <w:r w:rsidRPr="00CD53B8">
              <w:rPr>
                <w:bCs/>
                <w:i/>
                <w:color w:val="000000" w:themeColor="text1"/>
                <w:sz w:val="22"/>
                <w:szCs w:val="22"/>
              </w:rPr>
              <w:t>*</w:t>
            </w:r>
          </w:p>
        </w:tc>
        <w:tc>
          <w:tcPr>
            <w:tcW w:w="3567" w:type="dxa"/>
            <w:shd w:val="clear" w:color="auto" w:fill="auto"/>
            <w:noWrap/>
            <w:vAlign w:val="bottom"/>
            <w:hideMark/>
          </w:tcPr>
          <w:p w14:paraId="05B5848F"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1FAB1846"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01CF035C" w14:textId="77777777" w:rsidR="00551F6A" w:rsidRPr="00CD53B8" w:rsidRDefault="00551F6A" w:rsidP="00551F6A">
            <w:pPr>
              <w:jc w:val="right"/>
              <w:rPr>
                <w:color w:val="000000"/>
                <w:sz w:val="22"/>
                <w:szCs w:val="22"/>
              </w:rPr>
            </w:pPr>
          </w:p>
        </w:tc>
        <w:tc>
          <w:tcPr>
            <w:tcW w:w="799" w:type="dxa"/>
            <w:vAlign w:val="bottom"/>
          </w:tcPr>
          <w:p w14:paraId="7DC0904C"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91" w:type="dxa"/>
            <w:vAlign w:val="bottom"/>
          </w:tcPr>
          <w:p w14:paraId="5F6CB66F" w14:textId="77777777" w:rsidR="00551F6A" w:rsidRPr="00CD53B8" w:rsidRDefault="00551F6A" w:rsidP="00551F6A">
            <w:pPr>
              <w:jc w:val="right"/>
              <w:rPr>
                <w:color w:val="000000"/>
                <w:sz w:val="22"/>
                <w:szCs w:val="22"/>
              </w:rPr>
            </w:pPr>
          </w:p>
        </w:tc>
        <w:tc>
          <w:tcPr>
            <w:tcW w:w="810" w:type="dxa"/>
            <w:vAlign w:val="bottom"/>
          </w:tcPr>
          <w:p w14:paraId="689FB6C9" w14:textId="77777777" w:rsidR="00551F6A" w:rsidRPr="00CD53B8" w:rsidRDefault="00551F6A" w:rsidP="00551F6A">
            <w:pPr>
              <w:jc w:val="right"/>
              <w:rPr>
                <w:color w:val="000000"/>
                <w:sz w:val="22"/>
                <w:szCs w:val="22"/>
              </w:rPr>
            </w:pPr>
          </w:p>
        </w:tc>
        <w:tc>
          <w:tcPr>
            <w:tcW w:w="1080" w:type="dxa"/>
            <w:shd w:val="clear" w:color="auto" w:fill="auto"/>
            <w:vAlign w:val="bottom"/>
          </w:tcPr>
          <w:p w14:paraId="52341D87" w14:textId="77777777" w:rsidR="00551F6A" w:rsidRPr="00CD53B8" w:rsidRDefault="00551F6A" w:rsidP="00551F6A">
            <w:pPr>
              <w:jc w:val="right"/>
              <w:rPr>
                <w:color w:val="000000"/>
                <w:sz w:val="22"/>
                <w:szCs w:val="22"/>
              </w:rPr>
            </w:pPr>
          </w:p>
        </w:tc>
        <w:tc>
          <w:tcPr>
            <w:tcW w:w="720" w:type="dxa"/>
            <w:shd w:val="clear" w:color="auto" w:fill="auto"/>
            <w:vAlign w:val="bottom"/>
          </w:tcPr>
          <w:p w14:paraId="345D9C16" w14:textId="77777777" w:rsidR="00551F6A" w:rsidRPr="00CD53B8" w:rsidRDefault="00551F6A" w:rsidP="00551F6A">
            <w:pPr>
              <w:jc w:val="right"/>
              <w:rPr>
                <w:color w:val="000000"/>
                <w:sz w:val="22"/>
                <w:szCs w:val="22"/>
              </w:rPr>
            </w:pPr>
            <w:r w:rsidRPr="00CD53B8">
              <w:rPr>
                <w:color w:val="000000"/>
                <w:sz w:val="22"/>
                <w:szCs w:val="22"/>
              </w:rPr>
              <w:t>89</w:t>
            </w:r>
          </w:p>
        </w:tc>
        <w:tc>
          <w:tcPr>
            <w:tcW w:w="1080" w:type="dxa"/>
            <w:shd w:val="clear" w:color="auto" w:fill="auto"/>
            <w:vAlign w:val="bottom"/>
          </w:tcPr>
          <w:p w14:paraId="0639BBE2" w14:textId="77777777" w:rsidR="00551F6A" w:rsidRPr="00CD53B8" w:rsidRDefault="00551F6A" w:rsidP="00551F6A">
            <w:pPr>
              <w:jc w:val="right"/>
              <w:rPr>
                <w:color w:val="000000"/>
                <w:sz w:val="22"/>
                <w:szCs w:val="22"/>
              </w:rPr>
            </w:pPr>
          </w:p>
        </w:tc>
      </w:tr>
      <w:tr w:rsidR="00551F6A" w:rsidRPr="00CD53B8" w14:paraId="7AD50546" w14:textId="77777777" w:rsidTr="000A19AC">
        <w:trPr>
          <w:trHeight w:val="20"/>
        </w:trPr>
        <w:tc>
          <w:tcPr>
            <w:tcW w:w="1260" w:type="dxa"/>
            <w:shd w:val="clear" w:color="auto" w:fill="auto"/>
            <w:noWrap/>
            <w:vAlign w:val="bottom"/>
          </w:tcPr>
          <w:p w14:paraId="69785C25" w14:textId="77777777" w:rsidR="00551F6A" w:rsidRPr="00CD53B8" w:rsidRDefault="00551F6A" w:rsidP="00551F6A">
            <w:pPr>
              <w:rPr>
                <w:sz w:val="22"/>
                <w:szCs w:val="22"/>
              </w:rPr>
            </w:pPr>
          </w:p>
        </w:tc>
        <w:tc>
          <w:tcPr>
            <w:tcW w:w="2070" w:type="dxa"/>
            <w:shd w:val="clear" w:color="auto" w:fill="auto"/>
            <w:vAlign w:val="bottom"/>
          </w:tcPr>
          <w:p w14:paraId="4973F159"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7FFED179" w14:textId="77777777" w:rsidR="00551F6A" w:rsidRPr="00CD53B8" w:rsidRDefault="00551F6A" w:rsidP="00551F6A">
            <w:pPr>
              <w:rPr>
                <w:color w:val="000000"/>
                <w:sz w:val="22"/>
                <w:szCs w:val="22"/>
              </w:rPr>
            </w:pPr>
            <w:r w:rsidRPr="00CD53B8">
              <w:rPr>
                <w:color w:val="000000"/>
                <w:sz w:val="22"/>
                <w:szCs w:val="22"/>
              </w:rPr>
              <w:t>iimmature*</w:t>
            </w:r>
          </w:p>
        </w:tc>
        <w:tc>
          <w:tcPr>
            <w:tcW w:w="933" w:type="dxa"/>
            <w:shd w:val="clear" w:color="auto" w:fill="auto"/>
            <w:noWrap/>
            <w:vAlign w:val="bottom"/>
          </w:tcPr>
          <w:p w14:paraId="6DB70F9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tcPr>
          <w:p w14:paraId="22DEA8DE" w14:textId="77777777" w:rsidR="00551F6A" w:rsidRPr="00CD53B8" w:rsidRDefault="00551F6A" w:rsidP="00551F6A">
            <w:pPr>
              <w:jc w:val="right"/>
              <w:rPr>
                <w:color w:val="000000"/>
                <w:sz w:val="22"/>
                <w:szCs w:val="22"/>
              </w:rPr>
            </w:pPr>
          </w:p>
        </w:tc>
        <w:tc>
          <w:tcPr>
            <w:tcW w:w="799" w:type="dxa"/>
            <w:vAlign w:val="bottom"/>
          </w:tcPr>
          <w:p w14:paraId="5301145B"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6B76BA60" w14:textId="77777777" w:rsidR="00551F6A" w:rsidRPr="00CD53B8" w:rsidRDefault="00551F6A" w:rsidP="00551F6A">
            <w:pPr>
              <w:jc w:val="right"/>
              <w:rPr>
                <w:color w:val="000000"/>
                <w:sz w:val="22"/>
                <w:szCs w:val="22"/>
              </w:rPr>
            </w:pPr>
          </w:p>
        </w:tc>
        <w:tc>
          <w:tcPr>
            <w:tcW w:w="810" w:type="dxa"/>
            <w:vAlign w:val="bottom"/>
          </w:tcPr>
          <w:p w14:paraId="44D8F47A" w14:textId="77777777" w:rsidR="00551F6A" w:rsidRPr="00CD53B8" w:rsidRDefault="00551F6A" w:rsidP="00551F6A">
            <w:pPr>
              <w:jc w:val="right"/>
              <w:rPr>
                <w:color w:val="000000"/>
                <w:sz w:val="22"/>
                <w:szCs w:val="22"/>
              </w:rPr>
            </w:pPr>
          </w:p>
        </w:tc>
        <w:tc>
          <w:tcPr>
            <w:tcW w:w="1080" w:type="dxa"/>
            <w:shd w:val="clear" w:color="auto" w:fill="auto"/>
            <w:vAlign w:val="bottom"/>
          </w:tcPr>
          <w:p w14:paraId="5227D30C" w14:textId="77777777" w:rsidR="00551F6A" w:rsidRPr="00CD53B8" w:rsidRDefault="00551F6A" w:rsidP="00551F6A">
            <w:pPr>
              <w:jc w:val="right"/>
              <w:rPr>
                <w:color w:val="000000"/>
                <w:sz w:val="22"/>
                <w:szCs w:val="22"/>
              </w:rPr>
            </w:pPr>
          </w:p>
        </w:tc>
        <w:tc>
          <w:tcPr>
            <w:tcW w:w="720" w:type="dxa"/>
            <w:shd w:val="clear" w:color="auto" w:fill="auto"/>
            <w:vAlign w:val="bottom"/>
          </w:tcPr>
          <w:p w14:paraId="5CD84E52" w14:textId="77777777" w:rsidR="00551F6A" w:rsidRPr="00CD53B8" w:rsidRDefault="00551F6A" w:rsidP="00551F6A">
            <w:pPr>
              <w:jc w:val="right"/>
              <w:rPr>
                <w:color w:val="000000"/>
                <w:sz w:val="22"/>
                <w:szCs w:val="22"/>
              </w:rPr>
            </w:pPr>
          </w:p>
        </w:tc>
        <w:tc>
          <w:tcPr>
            <w:tcW w:w="1080" w:type="dxa"/>
            <w:shd w:val="clear" w:color="auto" w:fill="auto"/>
            <w:vAlign w:val="bottom"/>
          </w:tcPr>
          <w:p w14:paraId="71418D42" w14:textId="77777777" w:rsidR="00551F6A" w:rsidRPr="00CD53B8" w:rsidRDefault="00551F6A" w:rsidP="00551F6A">
            <w:pPr>
              <w:jc w:val="right"/>
              <w:rPr>
                <w:color w:val="000000"/>
                <w:sz w:val="22"/>
                <w:szCs w:val="22"/>
              </w:rPr>
            </w:pPr>
          </w:p>
        </w:tc>
      </w:tr>
      <w:tr w:rsidR="00551F6A" w:rsidRPr="00CD53B8" w14:paraId="6824068A" w14:textId="77777777" w:rsidTr="000A19AC">
        <w:trPr>
          <w:trHeight w:val="20"/>
        </w:trPr>
        <w:tc>
          <w:tcPr>
            <w:tcW w:w="1260" w:type="dxa"/>
            <w:shd w:val="clear" w:color="auto" w:fill="auto"/>
            <w:noWrap/>
            <w:vAlign w:val="bottom"/>
          </w:tcPr>
          <w:p w14:paraId="593848A3" w14:textId="77777777" w:rsidR="00551F6A" w:rsidRPr="00CD53B8" w:rsidRDefault="00551F6A" w:rsidP="00551F6A">
            <w:pPr>
              <w:rPr>
                <w:sz w:val="22"/>
                <w:szCs w:val="22"/>
              </w:rPr>
            </w:pPr>
          </w:p>
        </w:tc>
        <w:tc>
          <w:tcPr>
            <w:tcW w:w="2070" w:type="dxa"/>
            <w:shd w:val="clear" w:color="auto" w:fill="auto"/>
            <w:vAlign w:val="bottom"/>
          </w:tcPr>
          <w:p w14:paraId="5F4778F1" w14:textId="77777777" w:rsidR="00551F6A" w:rsidRPr="00CD53B8" w:rsidRDefault="00551F6A" w:rsidP="00551F6A">
            <w:pPr>
              <w:jc w:val="right"/>
              <w:rPr>
                <w:color w:val="000000"/>
                <w:sz w:val="22"/>
                <w:szCs w:val="22"/>
              </w:rPr>
            </w:pPr>
            <w:r w:rsidRPr="00CD53B8">
              <w:rPr>
                <w:color w:val="000000"/>
                <w:sz w:val="22"/>
                <w:szCs w:val="22"/>
              </w:rPr>
              <w:t>Gryllidae*</w:t>
            </w:r>
          </w:p>
        </w:tc>
        <w:tc>
          <w:tcPr>
            <w:tcW w:w="3567" w:type="dxa"/>
            <w:shd w:val="clear" w:color="auto" w:fill="auto"/>
            <w:noWrap/>
            <w:vAlign w:val="bottom"/>
          </w:tcPr>
          <w:p w14:paraId="53F7ACB0" w14:textId="77777777" w:rsidR="00551F6A" w:rsidRPr="00CD53B8" w:rsidRDefault="00551F6A" w:rsidP="00551F6A">
            <w:pPr>
              <w:rPr>
                <w:color w:val="000000"/>
                <w:sz w:val="22"/>
                <w:szCs w:val="22"/>
              </w:rPr>
            </w:pPr>
          </w:p>
        </w:tc>
        <w:tc>
          <w:tcPr>
            <w:tcW w:w="933" w:type="dxa"/>
            <w:shd w:val="clear" w:color="auto" w:fill="auto"/>
            <w:noWrap/>
            <w:vAlign w:val="bottom"/>
          </w:tcPr>
          <w:p w14:paraId="5FA8AE6F"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6538B1A3" w14:textId="77777777" w:rsidR="00551F6A" w:rsidRPr="00CD53B8" w:rsidRDefault="00551F6A" w:rsidP="00551F6A">
            <w:pPr>
              <w:jc w:val="right"/>
              <w:rPr>
                <w:color w:val="000000"/>
                <w:sz w:val="22"/>
                <w:szCs w:val="22"/>
              </w:rPr>
            </w:pPr>
          </w:p>
        </w:tc>
        <w:tc>
          <w:tcPr>
            <w:tcW w:w="799" w:type="dxa"/>
            <w:vAlign w:val="bottom"/>
          </w:tcPr>
          <w:p w14:paraId="4B03A7D6"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64A8C9D" w14:textId="77777777" w:rsidR="00551F6A" w:rsidRPr="00CD53B8" w:rsidRDefault="00551F6A" w:rsidP="00551F6A">
            <w:pPr>
              <w:jc w:val="right"/>
              <w:rPr>
                <w:color w:val="000000"/>
                <w:sz w:val="22"/>
                <w:szCs w:val="22"/>
              </w:rPr>
            </w:pPr>
          </w:p>
        </w:tc>
        <w:tc>
          <w:tcPr>
            <w:tcW w:w="810" w:type="dxa"/>
            <w:vAlign w:val="bottom"/>
          </w:tcPr>
          <w:p w14:paraId="55015500" w14:textId="77777777" w:rsidR="00551F6A" w:rsidRPr="00CD53B8" w:rsidRDefault="00551F6A" w:rsidP="00551F6A">
            <w:pPr>
              <w:jc w:val="right"/>
              <w:rPr>
                <w:color w:val="000000"/>
                <w:sz w:val="22"/>
                <w:szCs w:val="22"/>
              </w:rPr>
            </w:pPr>
          </w:p>
        </w:tc>
        <w:tc>
          <w:tcPr>
            <w:tcW w:w="1080" w:type="dxa"/>
            <w:shd w:val="clear" w:color="auto" w:fill="auto"/>
            <w:vAlign w:val="bottom"/>
          </w:tcPr>
          <w:p w14:paraId="2F26C568" w14:textId="77777777" w:rsidR="00551F6A" w:rsidRPr="00CD53B8" w:rsidRDefault="00551F6A" w:rsidP="00551F6A">
            <w:pPr>
              <w:jc w:val="right"/>
              <w:rPr>
                <w:color w:val="000000"/>
                <w:sz w:val="22"/>
                <w:szCs w:val="22"/>
              </w:rPr>
            </w:pPr>
          </w:p>
        </w:tc>
        <w:tc>
          <w:tcPr>
            <w:tcW w:w="720" w:type="dxa"/>
            <w:shd w:val="clear" w:color="auto" w:fill="auto"/>
            <w:vAlign w:val="bottom"/>
          </w:tcPr>
          <w:p w14:paraId="7D6FE98A" w14:textId="77777777" w:rsidR="00551F6A" w:rsidRPr="00CD53B8" w:rsidRDefault="00551F6A" w:rsidP="00551F6A">
            <w:pPr>
              <w:jc w:val="right"/>
              <w:rPr>
                <w:color w:val="000000"/>
                <w:sz w:val="22"/>
                <w:szCs w:val="22"/>
              </w:rPr>
            </w:pPr>
          </w:p>
        </w:tc>
        <w:tc>
          <w:tcPr>
            <w:tcW w:w="1080" w:type="dxa"/>
            <w:shd w:val="clear" w:color="auto" w:fill="auto"/>
            <w:vAlign w:val="bottom"/>
          </w:tcPr>
          <w:p w14:paraId="495F4D44" w14:textId="77777777" w:rsidR="00551F6A" w:rsidRPr="00CD53B8" w:rsidRDefault="00551F6A" w:rsidP="00551F6A">
            <w:pPr>
              <w:jc w:val="right"/>
              <w:rPr>
                <w:color w:val="000000"/>
                <w:sz w:val="22"/>
                <w:szCs w:val="22"/>
              </w:rPr>
            </w:pPr>
          </w:p>
        </w:tc>
      </w:tr>
    </w:tbl>
    <w:p w14:paraId="638E796B" w14:textId="3487D665" w:rsidR="00FF10F7" w:rsidRPr="00CD53B8" w:rsidRDefault="00FF10F7">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551F6A" w:rsidRPr="00CD53B8" w14:paraId="21DFCC0F" w14:textId="77777777" w:rsidTr="00FF10F7">
        <w:trPr>
          <w:trHeight w:val="20"/>
        </w:trPr>
        <w:tc>
          <w:tcPr>
            <w:tcW w:w="1260" w:type="dxa"/>
            <w:tcBorders>
              <w:top w:val="single" w:sz="4" w:space="0" w:color="auto"/>
            </w:tcBorders>
            <w:shd w:val="clear" w:color="auto" w:fill="auto"/>
            <w:noWrap/>
            <w:vAlign w:val="center"/>
          </w:tcPr>
          <w:p w14:paraId="08FCB72B" w14:textId="77777777" w:rsidR="00551F6A" w:rsidRPr="00CD53B8" w:rsidRDefault="00551F6A" w:rsidP="00551F6A">
            <w:pPr>
              <w:jc w:val="center"/>
              <w:rPr>
                <w:sz w:val="22"/>
                <w:szCs w:val="22"/>
              </w:rPr>
            </w:pPr>
          </w:p>
        </w:tc>
        <w:tc>
          <w:tcPr>
            <w:tcW w:w="2070" w:type="dxa"/>
            <w:tcBorders>
              <w:top w:val="single" w:sz="4" w:space="0" w:color="auto"/>
            </w:tcBorders>
            <w:shd w:val="clear" w:color="auto" w:fill="auto"/>
            <w:vAlign w:val="center"/>
          </w:tcPr>
          <w:p w14:paraId="620B95C1" w14:textId="77777777" w:rsidR="00551F6A" w:rsidRPr="00CD53B8" w:rsidRDefault="00551F6A" w:rsidP="00551F6A">
            <w:pPr>
              <w:jc w:val="center"/>
              <w:rPr>
                <w:color w:val="000000"/>
                <w:sz w:val="22"/>
                <w:szCs w:val="22"/>
              </w:rPr>
            </w:pPr>
          </w:p>
        </w:tc>
        <w:tc>
          <w:tcPr>
            <w:tcW w:w="3567" w:type="dxa"/>
            <w:tcBorders>
              <w:top w:val="single" w:sz="4" w:space="0" w:color="auto"/>
            </w:tcBorders>
            <w:shd w:val="clear" w:color="auto" w:fill="auto"/>
            <w:noWrap/>
            <w:vAlign w:val="center"/>
          </w:tcPr>
          <w:p w14:paraId="717D0299" w14:textId="77777777" w:rsidR="00551F6A" w:rsidRPr="00CD53B8" w:rsidRDefault="00551F6A" w:rsidP="00551F6A">
            <w:pPr>
              <w:jc w:val="center"/>
              <w:rPr>
                <w:i/>
                <w:color w:val="000000"/>
                <w:sz w:val="22"/>
                <w:szCs w:val="22"/>
              </w:rPr>
            </w:pPr>
          </w:p>
        </w:tc>
        <w:tc>
          <w:tcPr>
            <w:tcW w:w="2013" w:type="dxa"/>
            <w:gridSpan w:val="2"/>
            <w:tcBorders>
              <w:top w:val="single" w:sz="4" w:space="0" w:color="auto"/>
            </w:tcBorders>
            <w:shd w:val="clear" w:color="auto" w:fill="auto"/>
            <w:noWrap/>
            <w:vAlign w:val="center"/>
          </w:tcPr>
          <w:p w14:paraId="2EF2A82F" w14:textId="57747BD8" w:rsidR="00551F6A" w:rsidRPr="00CD53B8" w:rsidRDefault="00551F6A" w:rsidP="00551F6A">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3CD5E0F4" w14:textId="2ABFF0FA" w:rsidR="00551F6A" w:rsidRPr="00CD53B8" w:rsidRDefault="00551F6A" w:rsidP="00551F6A">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18F9A671" w14:textId="208C62B1" w:rsidR="00551F6A" w:rsidRPr="00CD53B8" w:rsidRDefault="00551F6A" w:rsidP="00551F6A">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2048BF4E" w14:textId="44B2D8CC" w:rsidR="00551F6A" w:rsidRPr="00CD53B8" w:rsidRDefault="00551F6A" w:rsidP="00551F6A">
            <w:pPr>
              <w:jc w:val="center"/>
              <w:rPr>
                <w:color w:val="000000"/>
                <w:sz w:val="22"/>
                <w:szCs w:val="22"/>
              </w:rPr>
            </w:pPr>
            <w:r w:rsidRPr="00CD53B8">
              <w:rPr>
                <w:color w:val="000000"/>
                <w:sz w:val="22"/>
                <w:szCs w:val="22"/>
              </w:rPr>
              <w:t>Visual Samples</w:t>
            </w:r>
          </w:p>
        </w:tc>
      </w:tr>
      <w:tr w:rsidR="00551F6A" w:rsidRPr="00CD53B8" w14:paraId="6F31E5B5" w14:textId="77777777" w:rsidTr="00FF10F7">
        <w:trPr>
          <w:trHeight w:val="20"/>
        </w:trPr>
        <w:tc>
          <w:tcPr>
            <w:tcW w:w="1260" w:type="dxa"/>
            <w:tcBorders>
              <w:bottom w:val="single" w:sz="4" w:space="0" w:color="auto"/>
            </w:tcBorders>
            <w:shd w:val="clear" w:color="auto" w:fill="auto"/>
            <w:noWrap/>
            <w:vAlign w:val="center"/>
          </w:tcPr>
          <w:p w14:paraId="3F98B367" w14:textId="41BB894A" w:rsidR="00551F6A" w:rsidRPr="00CD53B8" w:rsidRDefault="00551F6A" w:rsidP="00551F6A">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60274C22" w14:textId="528EAA68" w:rsidR="00551F6A" w:rsidRPr="00CD53B8" w:rsidRDefault="00551F6A" w:rsidP="00551F6A">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5EA0ACC3" w14:textId="462C3F68" w:rsidR="00551F6A" w:rsidRPr="00CD53B8" w:rsidRDefault="00551F6A" w:rsidP="00551F6A">
            <w:pPr>
              <w:jc w:val="center"/>
              <w:rPr>
                <w:i/>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55108AB5" w14:textId="1C33E24D"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76A621BC" w14:textId="0D7D75CC" w:rsidR="00551F6A" w:rsidRPr="00CD53B8" w:rsidRDefault="00551F6A" w:rsidP="00551F6A">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5E691D49" w14:textId="211CD413" w:rsidR="00551F6A" w:rsidRPr="00CD53B8" w:rsidRDefault="00551F6A" w:rsidP="00551F6A">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01955A42" w14:textId="6A00A2E2" w:rsidR="00551F6A" w:rsidRPr="00CD53B8" w:rsidRDefault="00551F6A" w:rsidP="00551F6A">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59B43632" w14:textId="3575AAF8"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718FFA0C" w14:textId="7E2CB106" w:rsidR="00551F6A" w:rsidRPr="00CD53B8" w:rsidRDefault="00551F6A" w:rsidP="00551F6A">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3B789A84" w14:textId="13903795"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1CCC930C" w14:textId="1EB1011C" w:rsidR="00551F6A" w:rsidRPr="00CD53B8" w:rsidRDefault="00551F6A" w:rsidP="00551F6A">
            <w:pPr>
              <w:jc w:val="center"/>
              <w:rPr>
                <w:color w:val="000000"/>
                <w:sz w:val="22"/>
                <w:szCs w:val="22"/>
              </w:rPr>
            </w:pPr>
            <w:r w:rsidRPr="00CD53B8">
              <w:rPr>
                <w:color w:val="000000"/>
                <w:sz w:val="22"/>
                <w:szCs w:val="22"/>
              </w:rPr>
              <w:t>Extended total</w:t>
            </w:r>
          </w:p>
        </w:tc>
      </w:tr>
      <w:tr w:rsidR="00FF10F7" w:rsidRPr="00CD53B8" w14:paraId="12603C67" w14:textId="77777777" w:rsidTr="00FF10F7">
        <w:trPr>
          <w:trHeight w:val="20"/>
        </w:trPr>
        <w:tc>
          <w:tcPr>
            <w:tcW w:w="1260" w:type="dxa"/>
            <w:tcBorders>
              <w:top w:val="single" w:sz="4" w:space="0" w:color="auto"/>
            </w:tcBorders>
            <w:shd w:val="clear" w:color="auto" w:fill="auto"/>
            <w:noWrap/>
            <w:vAlign w:val="bottom"/>
          </w:tcPr>
          <w:p w14:paraId="45158C49" w14:textId="77777777" w:rsidR="00FF10F7" w:rsidRPr="00CD53B8" w:rsidRDefault="00FF10F7" w:rsidP="00FF10F7">
            <w:pPr>
              <w:rPr>
                <w:sz w:val="22"/>
                <w:szCs w:val="22"/>
              </w:rPr>
            </w:pPr>
          </w:p>
        </w:tc>
        <w:tc>
          <w:tcPr>
            <w:tcW w:w="2070" w:type="dxa"/>
            <w:tcBorders>
              <w:top w:val="single" w:sz="4" w:space="0" w:color="auto"/>
            </w:tcBorders>
            <w:shd w:val="clear" w:color="auto" w:fill="auto"/>
            <w:vAlign w:val="bottom"/>
          </w:tcPr>
          <w:p w14:paraId="66B3A083" w14:textId="7AC13D27" w:rsidR="00FF10F7" w:rsidRPr="00CD53B8" w:rsidRDefault="00FF10F7" w:rsidP="00FF10F7">
            <w:pPr>
              <w:rPr>
                <w:color w:val="000000"/>
                <w:sz w:val="22"/>
                <w:szCs w:val="22"/>
              </w:rPr>
            </w:pPr>
            <w:r w:rsidRPr="00CD53B8">
              <w:rPr>
                <w:color w:val="000000"/>
                <w:sz w:val="22"/>
                <w:szCs w:val="22"/>
              </w:rPr>
              <w:t>Tettigoniidae</w:t>
            </w:r>
            <w:r w:rsidRPr="00CD53B8">
              <w:rPr>
                <w:bCs/>
                <w:i/>
                <w:color w:val="000000" w:themeColor="text1"/>
                <w:sz w:val="22"/>
                <w:szCs w:val="22"/>
              </w:rPr>
              <w:t>*</w:t>
            </w:r>
            <w:r w:rsidRPr="00CD53B8">
              <w:rPr>
                <w:color w:val="000000"/>
                <w:sz w:val="22"/>
                <w:szCs w:val="22"/>
              </w:rPr>
              <w:t xml:space="preserve"> (+immatures)</w:t>
            </w:r>
          </w:p>
        </w:tc>
        <w:tc>
          <w:tcPr>
            <w:tcW w:w="3567" w:type="dxa"/>
            <w:tcBorders>
              <w:top w:val="single" w:sz="4" w:space="0" w:color="auto"/>
            </w:tcBorders>
            <w:shd w:val="clear" w:color="auto" w:fill="auto"/>
            <w:noWrap/>
            <w:vAlign w:val="bottom"/>
          </w:tcPr>
          <w:p w14:paraId="1421B32F" w14:textId="6253F1DC" w:rsidR="00FF10F7" w:rsidRPr="00CD53B8" w:rsidRDefault="00FF10F7" w:rsidP="00FF10F7">
            <w:pPr>
              <w:rPr>
                <w:i/>
                <w:color w:val="000000"/>
                <w:sz w:val="22"/>
                <w:szCs w:val="22"/>
              </w:rPr>
            </w:pPr>
            <w:r w:rsidRPr="00CD53B8">
              <w:rPr>
                <w:color w:val="000000"/>
                <w:sz w:val="22"/>
                <w:szCs w:val="22"/>
              </w:rPr>
              <w:t xml:space="preserve"> </w:t>
            </w:r>
          </w:p>
        </w:tc>
        <w:tc>
          <w:tcPr>
            <w:tcW w:w="933" w:type="dxa"/>
            <w:tcBorders>
              <w:top w:val="single" w:sz="4" w:space="0" w:color="auto"/>
            </w:tcBorders>
            <w:shd w:val="clear" w:color="auto" w:fill="auto"/>
            <w:noWrap/>
            <w:vAlign w:val="bottom"/>
          </w:tcPr>
          <w:p w14:paraId="6BE3D3A2" w14:textId="497265F4" w:rsidR="00FF10F7" w:rsidRPr="00CD53B8" w:rsidRDefault="00FF10F7" w:rsidP="00FF10F7">
            <w:pPr>
              <w:jc w:val="right"/>
              <w:rPr>
                <w:color w:val="000000"/>
                <w:sz w:val="22"/>
                <w:szCs w:val="22"/>
              </w:rPr>
            </w:pPr>
            <w:r w:rsidRPr="00CD53B8">
              <w:rPr>
                <w:color w:val="000000"/>
                <w:sz w:val="22"/>
                <w:szCs w:val="22"/>
              </w:rPr>
              <w:t>9</w:t>
            </w:r>
          </w:p>
        </w:tc>
        <w:tc>
          <w:tcPr>
            <w:tcW w:w="1080" w:type="dxa"/>
            <w:tcBorders>
              <w:top w:val="single" w:sz="4" w:space="0" w:color="auto"/>
            </w:tcBorders>
            <w:shd w:val="clear" w:color="auto" w:fill="auto"/>
            <w:noWrap/>
            <w:vAlign w:val="bottom"/>
          </w:tcPr>
          <w:p w14:paraId="1E3AEB95" w14:textId="77777777" w:rsidR="00FF10F7" w:rsidRPr="00CD53B8" w:rsidRDefault="00FF10F7" w:rsidP="00FF10F7">
            <w:pPr>
              <w:jc w:val="right"/>
              <w:rPr>
                <w:color w:val="000000"/>
                <w:sz w:val="22"/>
                <w:szCs w:val="22"/>
              </w:rPr>
            </w:pPr>
          </w:p>
        </w:tc>
        <w:tc>
          <w:tcPr>
            <w:tcW w:w="799" w:type="dxa"/>
            <w:tcBorders>
              <w:top w:val="single" w:sz="4" w:space="0" w:color="auto"/>
            </w:tcBorders>
            <w:vAlign w:val="bottom"/>
          </w:tcPr>
          <w:p w14:paraId="556C852D" w14:textId="44BE2419" w:rsidR="00FF10F7" w:rsidRPr="00CD53B8" w:rsidRDefault="00FF10F7" w:rsidP="00FF10F7">
            <w:pPr>
              <w:jc w:val="right"/>
              <w:rPr>
                <w:color w:val="000000"/>
                <w:sz w:val="22"/>
                <w:szCs w:val="22"/>
              </w:rPr>
            </w:pPr>
            <w:r w:rsidRPr="00CD53B8">
              <w:rPr>
                <w:color w:val="000000"/>
                <w:sz w:val="22"/>
                <w:szCs w:val="22"/>
              </w:rPr>
              <w:t>1</w:t>
            </w:r>
          </w:p>
        </w:tc>
        <w:tc>
          <w:tcPr>
            <w:tcW w:w="1091" w:type="dxa"/>
            <w:tcBorders>
              <w:top w:val="single" w:sz="4" w:space="0" w:color="auto"/>
            </w:tcBorders>
            <w:vAlign w:val="bottom"/>
          </w:tcPr>
          <w:p w14:paraId="3F3DE537" w14:textId="77777777" w:rsidR="00FF10F7" w:rsidRPr="00CD53B8" w:rsidRDefault="00FF10F7" w:rsidP="00FF10F7">
            <w:pPr>
              <w:jc w:val="right"/>
              <w:rPr>
                <w:color w:val="000000"/>
                <w:sz w:val="22"/>
                <w:szCs w:val="22"/>
              </w:rPr>
            </w:pPr>
          </w:p>
        </w:tc>
        <w:tc>
          <w:tcPr>
            <w:tcW w:w="810" w:type="dxa"/>
            <w:tcBorders>
              <w:top w:val="single" w:sz="4" w:space="0" w:color="auto"/>
            </w:tcBorders>
            <w:vAlign w:val="bottom"/>
          </w:tcPr>
          <w:p w14:paraId="448F4EF7" w14:textId="77777777" w:rsidR="00FF10F7" w:rsidRPr="00CD53B8" w:rsidRDefault="00FF10F7" w:rsidP="00FF10F7">
            <w:pPr>
              <w:jc w:val="right"/>
              <w:rPr>
                <w:color w:val="000000"/>
                <w:sz w:val="22"/>
                <w:szCs w:val="22"/>
              </w:rPr>
            </w:pPr>
          </w:p>
        </w:tc>
        <w:tc>
          <w:tcPr>
            <w:tcW w:w="1080" w:type="dxa"/>
            <w:tcBorders>
              <w:top w:val="single" w:sz="4" w:space="0" w:color="auto"/>
            </w:tcBorders>
            <w:shd w:val="clear" w:color="auto" w:fill="auto"/>
            <w:vAlign w:val="bottom"/>
          </w:tcPr>
          <w:p w14:paraId="48D5275B" w14:textId="77777777" w:rsidR="00FF10F7" w:rsidRPr="00CD53B8" w:rsidRDefault="00FF10F7" w:rsidP="00FF10F7">
            <w:pPr>
              <w:jc w:val="right"/>
              <w:rPr>
                <w:color w:val="000000"/>
                <w:sz w:val="22"/>
                <w:szCs w:val="22"/>
              </w:rPr>
            </w:pPr>
          </w:p>
        </w:tc>
        <w:tc>
          <w:tcPr>
            <w:tcW w:w="720" w:type="dxa"/>
            <w:tcBorders>
              <w:top w:val="single" w:sz="4" w:space="0" w:color="auto"/>
            </w:tcBorders>
            <w:shd w:val="clear" w:color="auto" w:fill="auto"/>
            <w:vAlign w:val="bottom"/>
          </w:tcPr>
          <w:p w14:paraId="3453AECB" w14:textId="4D7BA07C" w:rsidR="00FF10F7" w:rsidRPr="00CD53B8" w:rsidRDefault="00FF10F7" w:rsidP="00FF10F7">
            <w:pPr>
              <w:jc w:val="right"/>
              <w:rPr>
                <w:color w:val="000000"/>
                <w:sz w:val="22"/>
                <w:szCs w:val="22"/>
              </w:rPr>
            </w:pPr>
            <w:r w:rsidRPr="00CD53B8">
              <w:rPr>
                <w:color w:val="000000"/>
                <w:sz w:val="22"/>
                <w:szCs w:val="22"/>
              </w:rPr>
              <w:t>2</w:t>
            </w:r>
          </w:p>
        </w:tc>
        <w:tc>
          <w:tcPr>
            <w:tcW w:w="1080" w:type="dxa"/>
            <w:tcBorders>
              <w:top w:val="single" w:sz="4" w:space="0" w:color="auto"/>
            </w:tcBorders>
            <w:shd w:val="clear" w:color="auto" w:fill="auto"/>
            <w:vAlign w:val="bottom"/>
          </w:tcPr>
          <w:p w14:paraId="09656855" w14:textId="77777777" w:rsidR="00FF10F7" w:rsidRPr="00CD53B8" w:rsidRDefault="00FF10F7" w:rsidP="00FF10F7">
            <w:pPr>
              <w:jc w:val="right"/>
              <w:rPr>
                <w:color w:val="000000"/>
                <w:sz w:val="22"/>
                <w:szCs w:val="22"/>
              </w:rPr>
            </w:pPr>
          </w:p>
        </w:tc>
      </w:tr>
      <w:tr w:rsidR="00FF10F7" w:rsidRPr="00CD53B8" w14:paraId="49590C14" w14:textId="77777777" w:rsidTr="00FF10F7">
        <w:trPr>
          <w:trHeight w:val="20"/>
        </w:trPr>
        <w:tc>
          <w:tcPr>
            <w:tcW w:w="1260" w:type="dxa"/>
            <w:shd w:val="clear" w:color="auto" w:fill="auto"/>
            <w:noWrap/>
            <w:vAlign w:val="bottom"/>
          </w:tcPr>
          <w:p w14:paraId="7EBEA8CA" w14:textId="77777777" w:rsidR="00FF10F7" w:rsidRPr="00CD53B8" w:rsidRDefault="00FF10F7" w:rsidP="00FF10F7">
            <w:pPr>
              <w:rPr>
                <w:sz w:val="22"/>
                <w:szCs w:val="22"/>
              </w:rPr>
            </w:pPr>
          </w:p>
        </w:tc>
        <w:tc>
          <w:tcPr>
            <w:tcW w:w="2070" w:type="dxa"/>
            <w:shd w:val="clear" w:color="auto" w:fill="auto"/>
            <w:vAlign w:val="bottom"/>
          </w:tcPr>
          <w:p w14:paraId="735E481D" w14:textId="1AC880E0" w:rsidR="00FF10F7" w:rsidRPr="00CD53B8" w:rsidRDefault="00FF10F7" w:rsidP="00FF10F7">
            <w:pPr>
              <w:rPr>
                <w:color w:val="000000"/>
                <w:sz w:val="22"/>
                <w:szCs w:val="22"/>
              </w:rPr>
            </w:pPr>
            <w:r w:rsidRPr="00CD53B8">
              <w:rPr>
                <w:color w:val="000000"/>
                <w:sz w:val="22"/>
                <w:szCs w:val="22"/>
              </w:rPr>
              <w:t>Phasmatodea</w:t>
            </w:r>
            <w:r w:rsidRPr="00CD53B8">
              <w:rPr>
                <w:bCs/>
                <w:i/>
                <w:color w:val="000000" w:themeColor="text1"/>
                <w:sz w:val="22"/>
                <w:szCs w:val="22"/>
              </w:rPr>
              <w:t>*</w:t>
            </w:r>
          </w:p>
        </w:tc>
        <w:tc>
          <w:tcPr>
            <w:tcW w:w="3567" w:type="dxa"/>
            <w:shd w:val="clear" w:color="auto" w:fill="auto"/>
            <w:noWrap/>
            <w:vAlign w:val="bottom"/>
          </w:tcPr>
          <w:p w14:paraId="03016EC2" w14:textId="1904E453" w:rsidR="00FF10F7" w:rsidRPr="00CD53B8" w:rsidRDefault="00FF10F7" w:rsidP="00FF10F7">
            <w:pPr>
              <w:rPr>
                <w:i/>
                <w:color w:val="000000"/>
                <w:sz w:val="22"/>
                <w:szCs w:val="22"/>
              </w:rPr>
            </w:pPr>
            <w:r w:rsidRPr="00CD53B8">
              <w:rPr>
                <w:color w:val="000000"/>
                <w:sz w:val="22"/>
                <w:szCs w:val="22"/>
              </w:rPr>
              <w:t xml:space="preserve"> </w:t>
            </w:r>
          </w:p>
        </w:tc>
        <w:tc>
          <w:tcPr>
            <w:tcW w:w="933" w:type="dxa"/>
            <w:shd w:val="clear" w:color="auto" w:fill="auto"/>
            <w:noWrap/>
            <w:vAlign w:val="bottom"/>
          </w:tcPr>
          <w:p w14:paraId="6902C371"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2A10C462" w14:textId="6BB7FA8C" w:rsidR="00FF10F7" w:rsidRPr="00CD53B8" w:rsidRDefault="00FF10F7" w:rsidP="00FF10F7">
            <w:pPr>
              <w:jc w:val="right"/>
              <w:rPr>
                <w:color w:val="000000"/>
                <w:sz w:val="22"/>
                <w:szCs w:val="22"/>
              </w:rPr>
            </w:pPr>
            <w:r w:rsidRPr="00CD53B8">
              <w:rPr>
                <w:color w:val="000000"/>
                <w:sz w:val="22"/>
                <w:szCs w:val="22"/>
              </w:rPr>
              <w:t>2</w:t>
            </w:r>
          </w:p>
        </w:tc>
        <w:tc>
          <w:tcPr>
            <w:tcW w:w="799" w:type="dxa"/>
            <w:vAlign w:val="bottom"/>
          </w:tcPr>
          <w:p w14:paraId="604AB785" w14:textId="77777777" w:rsidR="00FF10F7" w:rsidRPr="00CD53B8" w:rsidRDefault="00FF10F7" w:rsidP="00FF10F7">
            <w:pPr>
              <w:jc w:val="right"/>
              <w:rPr>
                <w:color w:val="000000"/>
                <w:sz w:val="22"/>
                <w:szCs w:val="22"/>
              </w:rPr>
            </w:pPr>
          </w:p>
        </w:tc>
        <w:tc>
          <w:tcPr>
            <w:tcW w:w="1091" w:type="dxa"/>
            <w:vAlign w:val="bottom"/>
          </w:tcPr>
          <w:p w14:paraId="2D6F53F1" w14:textId="77777777" w:rsidR="00FF10F7" w:rsidRPr="00CD53B8" w:rsidRDefault="00FF10F7" w:rsidP="00FF10F7">
            <w:pPr>
              <w:jc w:val="right"/>
              <w:rPr>
                <w:color w:val="000000"/>
                <w:sz w:val="22"/>
                <w:szCs w:val="22"/>
              </w:rPr>
            </w:pPr>
          </w:p>
        </w:tc>
        <w:tc>
          <w:tcPr>
            <w:tcW w:w="810" w:type="dxa"/>
            <w:vAlign w:val="bottom"/>
          </w:tcPr>
          <w:p w14:paraId="22F40A3C" w14:textId="77777777" w:rsidR="00FF10F7" w:rsidRPr="00CD53B8" w:rsidRDefault="00FF10F7" w:rsidP="00FF10F7">
            <w:pPr>
              <w:jc w:val="right"/>
              <w:rPr>
                <w:color w:val="000000"/>
                <w:sz w:val="22"/>
                <w:szCs w:val="22"/>
              </w:rPr>
            </w:pPr>
          </w:p>
        </w:tc>
        <w:tc>
          <w:tcPr>
            <w:tcW w:w="1080" w:type="dxa"/>
            <w:shd w:val="clear" w:color="auto" w:fill="auto"/>
            <w:vAlign w:val="bottom"/>
          </w:tcPr>
          <w:p w14:paraId="073976CB" w14:textId="77777777" w:rsidR="00FF10F7" w:rsidRPr="00CD53B8" w:rsidRDefault="00FF10F7" w:rsidP="00FF10F7">
            <w:pPr>
              <w:jc w:val="right"/>
              <w:rPr>
                <w:color w:val="000000"/>
                <w:sz w:val="22"/>
                <w:szCs w:val="22"/>
              </w:rPr>
            </w:pPr>
          </w:p>
        </w:tc>
        <w:tc>
          <w:tcPr>
            <w:tcW w:w="720" w:type="dxa"/>
            <w:shd w:val="clear" w:color="auto" w:fill="auto"/>
            <w:vAlign w:val="bottom"/>
          </w:tcPr>
          <w:p w14:paraId="428EF8CD" w14:textId="77777777" w:rsidR="00FF10F7" w:rsidRPr="00CD53B8" w:rsidRDefault="00FF10F7" w:rsidP="00FF10F7">
            <w:pPr>
              <w:jc w:val="right"/>
              <w:rPr>
                <w:color w:val="000000"/>
                <w:sz w:val="22"/>
                <w:szCs w:val="22"/>
              </w:rPr>
            </w:pPr>
          </w:p>
        </w:tc>
        <w:tc>
          <w:tcPr>
            <w:tcW w:w="1080" w:type="dxa"/>
            <w:shd w:val="clear" w:color="auto" w:fill="auto"/>
            <w:vAlign w:val="bottom"/>
          </w:tcPr>
          <w:p w14:paraId="01EBAD03" w14:textId="0C13C81F" w:rsidR="00FF10F7" w:rsidRPr="00CD53B8" w:rsidRDefault="00FF10F7" w:rsidP="00FF10F7">
            <w:pPr>
              <w:jc w:val="right"/>
              <w:rPr>
                <w:color w:val="000000"/>
                <w:sz w:val="22"/>
                <w:szCs w:val="22"/>
              </w:rPr>
            </w:pPr>
            <w:r w:rsidRPr="00CD53B8">
              <w:rPr>
                <w:color w:val="000000"/>
                <w:sz w:val="22"/>
                <w:szCs w:val="22"/>
              </w:rPr>
              <w:t>7</w:t>
            </w:r>
          </w:p>
        </w:tc>
      </w:tr>
      <w:tr w:rsidR="00FF10F7" w:rsidRPr="00CD53B8" w14:paraId="12D41083" w14:textId="77777777" w:rsidTr="00FF10F7">
        <w:trPr>
          <w:trHeight w:val="20"/>
        </w:trPr>
        <w:tc>
          <w:tcPr>
            <w:tcW w:w="1260" w:type="dxa"/>
            <w:shd w:val="clear" w:color="auto" w:fill="auto"/>
            <w:noWrap/>
            <w:vAlign w:val="bottom"/>
          </w:tcPr>
          <w:p w14:paraId="487C92E5" w14:textId="77777777" w:rsidR="00FF10F7" w:rsidRPr="00CD53B8" w:rsidRDefault="00FF10F7" w:rsidP="00FF10F7">
            <w:pPr>
              <w:rPr>
                <w:sz w:val="22"/>
                <w:szCs w:val="22"/>
              </w:rPr>
            </w:pPr>
          </w:p>
        </w:tc>
        <w:tc>
          <w:tcPr>
            <w:tcW w:w="2070" w:type="dxa"/>
            <w:shd w:val="clear" w:color="auto" w:fill="auto"/>
            <w:vAlign w:val="bottom"/>
          </w:tcPr>
          <w:p w14:paraId="6E1C3135" w14:textId="77777777" w:rsidR="00FF10F7" w:rsidRPr="00CD53B8" w:rsidRDefault="00FF10F7" w:rsidP="00FF10F7">
            <w:pPr>
              <w:rPr>
                <w:color w:val="000000"/>
                <w:sz w:val="22"/>
                <w:szCs w:val="22"/>
              </w:rPr>
            </w:pPr>
          </w:p>
        </w:tc>
        <w:tc>
          <w:tcPr>
            <w:tcW w:w="3567" w:type="dxa"/>
            <w:shd w:val="clear" w:color="auto" w:fill="auto"/>
            <w:noWrap/>
            <w:vAlign w:val="bottom"/>
          </w:tcPr>
          <w:p w14:paraId="4A98AC2C" w14:textId="6DF0F918" w:rsidR="00FF10F7" w:rsidRPr="00CD53B8" w:rsidRDefault="00FF10F7" w:rsidP="00FF10F7">
            <w:pPr>
              <w:rPr>
                <w:i/>
                <w:color w:val="000000"/>
                <w:sz w:val="22"/>
                <w:szCs w:val="22"/>
              </w:rPr>
            </w:pPr>
            <w:r w:rsidRPr="00CD53B8">
              <w:rPr>
                <w:color w:val="000000"/>
                <w:sz w:val="22"/>
                <w:szCs w:val="22"/>
              </w:rPr>
              <w:t>immatures</w:t>
            </w:r>
            <w:r w:rsidRPr="00CD53B8">
              <w:rPr>
                <w:bCs/>
                <w:i/>
                <w:color w:val="000000" w:themeColor="text1"/>
                <w:sz w:val="22"/>
                <w:szCs w:val="22"/>
              </w:rPr>
              <w:t>*</w:t>
            </w:r>
          </w:p>
        </w:tc>
        <w:tc>
          <w:tcPr>
            <w:tcW w:w="933" w:type="dxa"/>
            <w:shd w:val="clear" w:color="auto" w:fill="auto"/>
            <w:noWrap/>
            <w:vAlign w:val="bottom"/>
          </w:tcPr>
          <w:p w14:paraId="5E11FFCE" w14:textId="5090F186" w:rsidR="00FF10F7" w:rsidRPr="00CD53B8" w:rsidRDefault="00FF10F7" w:rsidP="00FF10F7">
            <w:pPr>
              <w:jc w:val="right"/>
              <w:rPr>
                <w:color w:val="000000"/>
                <w:sz w:val="22"/>
                <w:szCs w:val="22"/>
              </w:rPr>
            </w:pPr>
            <w:r w:rsidRPr="00CD53B8">
              <w:rPr>
                <w:color w:val="000000"/>
                <w:sz w:val="22"/>
                <w:szCs w:val="22"/>
              </w:rPr>
              <w:t>2</w:t>
            </w:r>
          </w:p>
        </w:tc>
        <w:tc>
          <w:tcPr>
            <w:tcW w:w="1080" w:type="dxa"/>
            <w:shd w:val="clear" w:color="auto" w:fill="auto"/>
            <w:noWrap/>
            <w:vAlign w:val="bottom"/>
          </w:tcPr>
          <w:p w14:paraId="738F6A48" w14:textId="77777777" w:rsidR="00FF10F7" w:rsidRPr="00CD53B8" w:rsidRDefault="00FF10F7" w:rsidP="00FF10F7">
            <w:pPr>
              <w:jc w:val="right"/>
              <w:rPr>
                <w:color w:val="000000"/>
                <w:sz w:val="22"/>
                <w:szCs w:val="22"/>
              </w:rPr>
            </w:pPr>
          </w:p>
        </w:tc>
        <w:tc>
          <w:tcPr>
            <w:tcW w:w="799" w:type="dxa"/>
            <w:vAlign w:val="bottom"/>
          </w:tcPr>
          <w:p w14:paraId="5FED544D" w14:textId="77777777" w:rsidR="00FF10F7" w:rsidRPr="00CD53B8" w:rsidRDefault="00FF10F7" w:rsidP="00FF10F7">
            <w:pPr>
              <w:jc w:val="right"/>
              <w:rPr>
                <w:color w:val="000000"/>
                <w:sz w:val="22"/>
                <w:szCs w:val="22"/>
              </w:rPr>
            </w:pPr>
          </w:p>
        </w:tc>
        <w:tc>
          <w:tcPr>
            <w:tcW w:w="1091" w:type="dxa"/>
            <w:vAlign w:val="bottom"/>
          </w:tcPr>
          <w:p w14:paraId="2EC7E976" w14:textId="77777777" w:rsidR="00FF10F7" w:rsidRPr="00CD53B8" w:rsidRDefault="00FF10F7" w:rsidP="00FF10F7">
            <w:pPr>
              <w:jc w:val="right"/>
              <w:rPr>
                <w:color w:val="000000"/>
                <w:sz w:val="22"/>
                <w:szCs w:val="22"/>
              </w:rPr>
            </w:pPr>
          </w:p>
        </w:tc>
        <w:tc>
          <w:tcPr>
            <w:tcW w:w="810" w:type="dxa"/>
            <w:vAlign w:val="bottom"/>
          </w:tcPr>
          <w:p w14:paraId="46542564" w14:textId="77777777" w:rsidR="00FF10F7" w:rsidRPr="00CD53B8" w:rsidRDefault="00FF10F7" w:rsidP="00FF10F7">
            <w:pPr>
              <w:jc w:val="right"/>
              <w:rPr>
                <w:color w:val="000000"/>
                <w:sz w:val="22"/>
                <w:szCs w:val="22"/>
              </w:rPr>
            </w:pPr>
          </w:p>
        </w:tc>
        <w:tc>
          <w:tcPr>
            <w:tcW w:w="1080" w:type="dxa"/>
            <w:shd w:val="clear" w:color="auto" w:fill="auto"/>
            <w:vAlign w:val="bottom"/>
          </w:tcPr>
          <w:p w14:paraId="252B38C8" w14:textId="77777777" w:rsidR="00FF10F7" w:rsidRPr="00CD53B8" w:rsidRDefault="00FF10F7" w:rsidP="00FF10F7">
            <w:pPr>
              <w:jc w:val="right"/>
              <w:rPr>
                <w:color w:val="000000"/>
                <w:sz w:val="22"/>
                <w:szCs w:val="22"/>
              </w:rPr>
            </w:pPr>
          </w:p>
        </w:tc>
        <w:tc>
          <w:tcPr>
            <w:tcW w:w="720" w:type="dxa"/>
            <w:shd w:val="clear" w:color="auto" w:fill="auto"/>
            <w:vAlign w:val="bottom"/>
          </w:tcPr>
          <w:p w14:paraId="062E2721" w14:textId="77777777" w:rsidR="00FF10F7" w:rsidRPr="00CD53B8" w:rsidRDefault="00FF10F7" w:rsidP="00FF10F7">
            <w:pPr>
              <w:jc w:val="right"/>
              <w:rPr>
                <w:color w:val="000000"/>
                <w:sz w:val="22"/>
                <w:szCs w:val="22"/>
              </w:rPr>
            </w:pPr>
          </w:p>
        </w:tc>
        <w:tc>
          <w:tcPr>
            <w:tcW w:w="1080" w:type="dxa"/>
            <w:shd w:val="clear" w:color="auto" w:fill="auto"/>
            <w:vAlign w:val="bottom"/>
          </w:tcPr>
          <w:p w14:paraId="339FC1A1" w14:textId="77777777" w:rsidR="00FF10F7" w:rsidRPr="00CD53B8" w:rsidRDefault="00FF10F7" w:rsidP="00FF10F7">
            <w:pPr>
              <w:jc w:val="right"/>
              <w:rPr>
                <w:color w:val="000000"/>
                <w:sz w:val="22"/>
                <w:szCs w:val="22"/>
              </w:rPr>
            </w:pPr>
          </w:p>
        </w:tc>
      </w:tr>
      <w:tr w:rsidR="00FF10F7" w:rsidRPr="00CD53B8" w14:paraId="62309327" w14:textId="77777777" w:rsidTr="00FF10F7">
        <w:trPr>
          <w:trHeight w:val="20"/>
        </w:trPr>
        <w:tc>
          <w:tcPr>
            <w:tcW w:w="1260" w:type="dxa"/>
            <w:shd w:val="clear" w:color="auto" w:fill="auto"/>
            <w:noWrap/>
            <w:vAlign w:val="bottom"/>
          </w:tcPr>
          <w:p w14:paraId="0BC33121" w14:textId="77777777" w:rsidR="00FF10F7" w:rsidRPr="00CD53B8" w:rsidRDefault="00FF10F7" w:rsidP="00FF10F7">
            <w:pPr>
              <w:rPr>
                <w:sz w:val="22"/>
                <w:szCs w:val="22"/>
              </w:rPr>
            </w:pPr>
          </w:p>
        </w:tc>
        <w:tc>
          <w:tcPr>
            <w:tcW w:w="2070" w:type="dxa"/>
            <w:shd w:val="clear" w:color="auto" w:fill="auto"/>
            <w:vAlign w:val="bottom"/>
          </w:tcPr>
          <w:p w14:paraId="5A4085CB" w14:textId="77777777" w:rsidR="00FF10F7" w:rsidRPr="00CD53B8" w:rsidRDefault="00FF10F7" w:rsidP="00FF10F7">
            <w:pPr>
              <w:rPr>
                <w:color w:val="000000"/>
                <w:sz w:val="22"/>
                <w:szCs w:val="22"/>
              </w:rPr>
            </w:pPr>
          </w:p>
        </w:tc>
        <w:tc>
          <w:tcPr>
            <w:tcW w:w="3567" w:type="dxa"/>
            <w:shd w:val="clear" w:color="auto" w:fill="auto"/>
            <w:noWrap/>
            <w:vAlign w:val="bottom"/>
          </w:tcPr>
          <w:p w14:paraId="7859AF88" w14:textId="77777777" w:rsidR="00FF10F7" w:rsidRPr="00CD53B8" w:rsidRDefault="00FF10F7" w:rsidP="00FF10F7">
            <w:pPr>
              <w:rPr>
                <w:i/>
                <w:color w:val="000000"/>
                <w:sz w:val="22"/>
                <w:szCs w:val="22"/>
              </w:rPr>
            </w:pPr>
          </w:p>
        </w:tc>
        <w:tc>
          <w:tcPr>
            <w:tcW w:w="933" w:type="dxa"/>
            <w:shd w:val="clear" w:color="auto" w:fill="auto"/>
            <w:noWrap/>
            <w:vAlign w:val="bottom"/>
          </w:tcPr>
          <w:p w14:paraId="23AFFF1A"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31DA4450" w14:textId="77777777" w:rsidR="00FF10F7" w:rsidRPr="00CD53B8" w:rsidRDefault="00FF10F7" w:rsidP="00FF10F7">
            <w:pPr>
              <w:jc w:val="right"/>
              <w:rPr>
                <w:color w:val="000000"/>
                <w:sz w:val="22"/>
                <w:szCs w:val="22"/>
              </w:rPr>
            </w:pPr>
          </w:p>
        </w:tc>
        <w:tc>
          <w:tcPr>
            <w:tcW w:w="799" w:type="dxa"/>
            <w:vAlign w:val="bottom"/>
          </w:tcPr>
          <w:p w14:paraId="1D7B8FED" w14:textId="77777777" w:rsidR="00FF10F7" w:rsidRPr="00CD53B8" w:rsidRDefault="00FF10F7" w:rsidP="00FF10F7">
            <w:pPr>
              <w:jc w:val="right"/>
              <w:rPr>
                <w:color w:val="000000"/>
                <w:sz w:val="22"/>
                <w:szCs w:val="22"/>
              </w:rPr>
            </w:pPr>
          </w:p>
        </w:tc>
        <w:tc>
          <w:tcPr>
            <w:tcW w:w="1091" w:type="dxa"/>
            <w:vAlign w:val="bottom"/>
          </w:tcPr>
          <w:p w14:paraId="284D28ED" w14:textId="77777777" w:rsidR="00FF10F7" w:rsidRPr="00CD53B8" w:rsidRDefault="00FF10F7" w:rsidP="00FF10F7">
            <w:pPr>
              <w:jc w:val="right"/>
              <w:rPr>
                <w:color w:val="000000"/>
                <w:sz w:val="22"/>
                <w:szCs w:val="22"/>
              </w:rPr>
            </w:pPr>
          </w:p>
        </w:tc>
        <w:tc>
          <w:tcPr>
            <w:tcW w:w="810" w:type="dxa"/>
            <w:vAlign w:val="bottom"/>
          </w:tcPr>
          <w:p w14:paraId="3327DDEC" w14:textId="77777777" w:rsidR="00FF10F7" w:rsidRPr="00CD53B8" w:rsidRDefault="00FF10F7" w:rsidP="00FF10F7">
            <w:pPr>
              <w:jc w:val="right"/>
              <w:rPr>
                <w:color w:val="000000"/>
                <w:sz w:val="22"/>
                <w:szCs w:val="22"/>
              </w:rPr>
            </w:pPr>
          </w:p>
        </w:tc>
        <w:tc>
          <w:tcPr>
            <w:tcW w:w="1080" w:type="dxa"/>
            <w:shd w:val="clear" w:color="auto" w:fill="auto"/>
            <w:vAlign w:val="bottom"/>
          </w:tcPr>
          <w:p w14:paraId="1B7967B3" w14:textId="77777777" w:rsidR="00FF10F7" w:rsidRPr="00CD53B8" w:rsidRDefault="00FF10F7" w:rsidP="00FF10F7">
            <w:pPr>
              <w:jc w:val="right"/>
              <w:rPr>
                <w:color w:val="000000"/>
                <w:sz w:val="22"/>
                <w:szCs w:val="22"/>
              </w:rPr>
            </w:pPr>
          </w:p>
        </w:tc>
        <w:tc>
          <w:tcPr>
            <w:tcW w:w="720" w:type="dxa"/>
            <w:shd w:val="clear" w:color="auto" w:fill="auto"/>
            <w:vAlign w:val="bottom"/>
          </w:tcPr>
          <w:p w14:paraId="1B8C0403" w14:textId="77777777" w:rsidR="00FF10F7" w:rsidRPr="00CD53B8" w:rsidRDefault="00FF10F7" w:rsidP="00FF10F7">
            <w:pPr>
              <w:jc w:val="right"/>
              <w:rPr>
                <w:color w:val="000000"/>
                <w:sz w:val="22"/>
                <w:szCs w:val="22"/>
              </w:rPr>
            </w:pPr>
          </w:p>
        </w:tc>
        <w:tc>
          <w:tcPr>
            <w:tcW w:w="1080" w:type="dxa"/>
            <w:shd w:val="clear" w:color="auto" w:fill="auto"/>
            <w:vAlign w:val="bottom"/>
          </w:tcPr>
          <w:p w14:paraId="6582B397" w14:textId="77777777" w:rsidR="00FF10F7" w:rsidRPr="00CD53B8" w:rsidRDefault="00FF10F7" w:rsidP="00FF10F7">
            <w:pPr>
              <w:jc w:val="right"/>
              <w:rPr>
                <w:color w:val="000000"/>
                <w:sz w:val="22"/>
                <w:szCs w:val="22"/>
              </w:rPr>
            </w:pPr>
          </w:p>
        </w:tc>
      </w:tr>
      <w:tr w:rsidR="00FF10F7" w:rsidRPr="00CD53B8" w14:paraId="5CD18745" w14:textId="77777777" w:rsidTr="00FF10F7">
        <w:trPr>
          <w:trHeight w:val="20"/>
        </w:trPr>
        <w:tc>
          <w:tcPr>
            <w:tcW w:w="1260" w:type="dxa"/>
            <w:shd w:val="clear" w:color="auto" w:fill="auto"/>
            <w:noWrap/>
            <w:vAlign w:val="bottom"/>
          </w:tcPr>
          <w:p w14:paraId="36087DE6" w14:textId="77777777" w:rsidR="00FF10F7" w:rsidRPr="00CD53B8" w:rsidRDefault="00FF10F7" w:rsidP="00FF10F7">
            <w:pPr>
              <w:rPr>
                <w:sz w:val="22"/>
                <w:szCs w:val="22"/>
              </w:rPr>
            </w:pPr>
          </w:p>
        </w:tc>
        <w:tc>
          <w:tcPr>
            <w:tcW w:w="2070" w:type="dxa"/>
            <w:shd w:val="clear" w:color="auto" w:fill="auto"/>
            <w:vAlign w:val="bottom"/>
          </w:tcPr>
          <w:p w14:paraId="7ED2BDE9" w14:textId="77777777" w:rsidR="00FF10F7" w:rsidRPr="00CD53B8" w:rsidRDefault="00FF10F7" w:rsidP="00FF10F7">
            <w:pPr>
              <w:rPr>
                <w:color w:val="000000"/>
                <w:sz w:val="22"/>
                <w:szCs w:val="22"/>
              </w:rPr>
            </w:pPr>
            <w:r w:rsidRPr="00CD53B8">
              <w:rPr>
                <w:color w:val="000000"/>
                <w:sz w:val="22"/>
                <w:szCs w:val="22"/>
              </w:rPr>
              <w:t>Pseudophasmatidae*</w:t>
            </w:r>
          </w:p>
        </w:tc>
        <w:tc>
          <w:tcPr>
            <w:tcW w:w="3567" w:type="dxa"/>
            <w:shd w:val="clear" w:color="auto" w:fill="auto"/>
            <w:noWrap/>
            <w:vAlign w:val="bottom"/>
          </w:tcPr>
          <w:p w14:paraId="75CCA048" w14:textId="77777777" w:rsidR="00FF10F7" w:rsidRPr="00CD53B8" w:rsidRDefault="00FF10F7" w:rsidP="00FF10F7">
            <w:pPr>
              <w:rPr>
                <w:color w:val="000000"/>
                <w:sz w:val="22"/>
                <w:szCs w:val="22"/>
              </w:rPr>
            </w:pPr>
            <w:r w:rsidRPr="00CD53B8">
              <w:rPr>
                <w:i/>
                <w:color w:val="000000"/>
                <w:sz w:val="22"/>
                <w:szCs w:val="22"/>
              </w:rPr>
              <w:t xml:space="preserve">Anisomorpha buprestoides </w:t>
            </w:r>
            <w:r w:rsidRPr="00CD53B8">
              <w:rPr>
                <w:color w:val="000000"/>
                <w:sz w:val="22"/>
                <w:szCs w:val="22"/>
              </w:rPr>
              <w:t>Stoll*</w:t>
            </w:r>
          </w:p>
        </w:tc>
        <w:tc>
          <w:tcPr>
            <w:tcW w:w="933" w:type="dxa"/>
            <w:shd w:val="clear" w:color="auto" w:fill="auto"/>
            <w:noWrap/>
            <w:vAlign w:val="bottom"/>
          </w:tcPr>
          <w:p w14:paraId="462DE81C"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6A2E610C" w14:textId="77777777" w:rsidR="00FF10F7" w:rsidRPr="00CD53B8" w:rsidRDefault="00FF10F7" w:rsidP="00FF10F7">
            <w:pPr>
              <w:jc w:val="right"/>
              <w:rPr>
                <w:color w:val="000000"/>
                <w:sz w:val="22"/>
                <w:szCs w:val="22"/>
              </w:rPr>
            </w:pPr>
          </w:p>
        </w:tc>
        <w:tc>
          <w:tcPr>
            <w:tcW w:w="799" w:type="dxa"/>
            <w:vAlign w:val="bottom"/>
          </w:tcPr>
          <w:p w14:paraId="104DF243" w14:textId="77777777" w:rsidR="00FF10F7" w:rsidRPr="00CD53B8" w:rsidRDefault="00FF10F7" w:rsidP="00FF10F7">
            <w:pPr>
              <w:jc w:val="right"/>
              <w:rPr>
                <w:color w:val="000000"/>
                <w:sz w:val="22"/>
                <w:szCs w:val="22"/>
              </w:rPr>
            </w:pPr>
          </w:p>
        </w:tc>
        <w:tc>
          <w:tcPr>
            <w:tcW w:w="1091" w:type="dxa"/>
            <w:vAlign w:val="bottom"/>
          </w:tcPr>
          <w:p w14:paraId="1953B335" w14:textId="77777777" w:rsidR="00FF10F7" w:rsidRPr="00CD53B8" w:rsidRDefault="00FF10F7" w:rsidP="00FF10F7">
            <w:pPr>
              <w:jc w:val="right"/>
              <w:rPr>
                <w:color w:val="000000"/>
                <w:sz w:val="22"/>
                <w:szCs w:val="22"/>
              </w:rPr>
            </w:pPr>
          </w:p>
        </w:tc>
        <w:tc>
          <w:tcPr>
            <w:tcW w:w="810" w:type="dxa"/>
            <w:vAlign w:val="bottom"/>
          </w:tcPr>
          <w:p w14:paraId="3B0EBAF1" w14:textId="77777777" w:rsidR="00FF10F7" w:rsidRPr="00CD53B8" w:rsidRDefault="00FF10F7" w:rsidP="00FF10F7">
            <w:pPr>
              <w:jc w:val="right"/>
              <w:rPr>
                <w:color w:val="000000"/>
                <w:sz w:val="22"/>
                <w:szCs w:val="22"/>
              </w:rPr>
            </w:pPr>
          </w:p>
        </w:tc>
        <w:tc>
          <w:tcPr>
            <w:tcW w:w="1080" w:type="dxa"/>
            <w:shd w:val="clear" w:color="auto" w:fill="auto"/>
            <w:vAlign w:val="bottom"/>
          </w:tcPr>
          <w:p w14:paraId="3F267C5A" w14:textId="77777777" w:rsidR="00FF10F7" w:rsidRPr="00CD53B8" w:rsidRDefault="00FF10F7" w:rsidP="00FF10F7">
            <w:pPr>
              <w:jc w:val="right"/>
              <w:rPr>
                <w:color w:val="000000"/>
                <w:sz w:val="22"/>
                <w:szCs w:val="22"/>
              </w:rPr>
            </w:pPr>
          </w:p>
        </w:tc>
        <w:tc>
          <w:tcPr>
            <w:tcW w:w="720" w:type="dxa"/>
            <w:shd w:val="clear" w:color="auto" w:fill="auto"/>
            <w:vAlign w:val="bottom"/>
          </w:tcPr>
          <w:p w14:paraId="427D6981" w14:textId="77777777" w:rsidR="00FF10F7" w:rsidRPr="00CD53B8" w:rsidRDefault="00FF10F7" w:rsidP="00FF10F7">
            <w:pPr>
              <w:jc w:val="right"/>
              <w:rPr>
                <w:color w:val="000000"/>
                <w:sz w:val="22"/>
                <w:szCs w:val="22"/>
              </w:rPr>
            </w:pPr>
            <w:r w:rsidRPr="00CD53B8">
              <w:rPr>
                <w:color w:val="000000"/>
                <w:sz w:val="22"/>
                <w:szCs w:val="22"/>
              </w:rPr>
              <w:t>7</w:t>
            </w:r>
          </w:p>
        </w:tc>
        <w:tc>
          <w:tcPr>
            <w:tcW w:w="1080" w:type="dxa"/>
            <w:shd w:val="clear" w:color="auto" w:fill="auto"/>
            <w:vAlign w:val="bottom"/>
          </w:tcPr>
          <w:p w14:paraId="6045476A" w14:textId="77777777" w:rsidR="00FF10F7" w:rsidRPr="00CD53B8" w:rsidRDefault="00FF10F7" w:rsidP="00FF10F7">
            <w:pPr>
              <w:jc w:val="right"/>
              <w:rPr>
                <w:color w:val="000000"/>
                <w:sz w:val="22"/>
                <w:szCs w:val="22"/>
              </w:rPr>
            </w:pPr>
          </w:p>
        </w:tc>
      </w:tr>
      <w:tr w:rsidR="00FF10F7" w:rsidRPr="00CD53B8" w14:paraId="12F02C3D" w14:textId="77777777" w:rsidTr="000A19AC">
        <w:trPr>
          <w:trHeight w:val="20"/>
        </w:trPr>
        <w:tc>
          <w:tcPr>
            <w:tcW w:w="1260" w:type="dxa"/>
            <w:shd w:val="clear" w:color="auto" w:fill="auto"/>
            <w:noWrap/>
            <w:vAlign w:val="bottom"/>
            <w:hideMark/>
          </w:tcPr>
          <w:p w14:paraId="6D3F5321" w14:textId="77777777" w:rsidR="00FF10F7" w:rsidRPr="00CD53B8" w:rsidRDefault="00FF10F7" w:rsidP="00FF10F7">
            <w:pPr>
              <w:rPr>
                <w:sz w:val="22"/>
                <w:szCs w:val="22"/>
              </w:rPr>
            </w:pPr>
          </w:p>
        </w:tc>
        <w:tc>
          <w:tcPr>
            <w:tcW w:w="2070" w:type="dxa"/>
            <w:shd w:val="clear" w:color="auto" w:fill="auto"/>
            <w:vAlign w:val="bottom"/>
            <w:hideMark/>
          </w:tcPr>
          <w:p w14:paraId="31651CDD" w14:textId="77777777" w:rsidR="00FF10F7" w:rsidRPr="00CD53B8" w:rsidRDefault="00FF10F7" w:rsidP="00FF10F7">
            <w:pPr>
              <w:rPr>
                <w:color w:val="000000"/>
                <w:sz w:val="22"/>
                <w:szCs w:val="22"/>
              </w:rPr>
            </w:pPr>
            <w:r w:rsidRPr="00CD53B8">
              <w:rPr>
                <w:color w:val="000000"/>
                <w:sz w:val="22"/>
                <w:szCs w:val="22"/>
              </w:rPr>
              <w:t>Psocoptera</w:t>
            </w:r>
            <w:r w:rsidRPr="00CD53B8">
              <w:rPr>
                <w:color w:val="222222"/>
                <w:sz w:val="22"/>
                <w:szCs w:val="22"/>
                <w:shd w:val="clear" w:color="auto" w:fill="FFFFFF"/>
              </w:rPr>
              <w:sym w:font="Symbol" w:char="F0C4"/>
            </w:r>
            <w:r w:rsidRPr="00CD53B8">
              <w:rPr>
                <w:color w:val="000000"/>
                <w:sz w:val="22"/>
                <w:szCs w:val="22"/>
              </w:rPr>
              <w:t xml:space="preserve"> </w:t>
            </w:r>
          </w:p>
        </w:tc>
        <w:tc>
          <w:tcPr>
            <w:tcW w:w="3567" w:type="dxa"/>
            <w:shd w:val="clear" w:color="auto" w:fill="auto"/>
            <w:noWrap/>
            <w:vAlign w:val="bottom"/>
            <w:hideMark/>
          </w:tcPr>
          <w:p w14:paraId="0F111824" w14:textId="77777777" w:rsidR="00FF10F7" w:rsidRPr="00CD53B8" w:rsidRDefault="00FF10F7" w:rsidP="00FF10F7">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1DD7C5FE" w14:textId="77777777" w:rsidR="00FF10F7" w:rsidRPr="00CD53B8" w:rsidRDefault="00FF10F7" w:rsidP="00FF10F7">
            <w:pPr>
              <w:jc w:val="right"/>
              <w:rPr>
                <w:color w:val="000000"/>
                <w:sz w:val="22"/>
                <w:szCs w:val="22"/>
              </w:rPr>
            </w:pPr>
          </w:p>
        </w:tc>
        <w:tc>
          <w:tcPr>
            <w:tcW w:w="1080" w:type="dxa"/>
            <w:shd w:val="clear" w:color="auto" w:fill="auto"/>
            <w:noWrap/>
            <w:vAlign w:val="bottom"/>
            <w:hideMark/>
          </w:tcPr>
          <w:p w14:paraId="79D35B7D" w14:textId="77777777" w:rsidR="00FF10F7" w:rsidRPr="00CD53B8" w:rsidRDefault="00FF10F7" w:rsidP="00FF10F7">
            <w:pPr>
              <w:jc w:val="right"/>
              <w:rPr>
                <w:color w:val="000000"/>
                <w:sz w:val="22"/>
                <w:szCs w:val="22"/>
              </w:rPr>
            </w:pPr>
            <w:r w:rsidRPr="00CD53B8">
              <w:rPr>
                <w:color w:val="000000"/>
                <w:sz w:val="22"/>
                <w:szCs w:val="22"/>
              </w:rPr>
              <w:t>258</w:t>
            </w:r>
          </w:p>
        </w:tc>
        <w:tc>
          <w:tcPr>
            <w:tcW w:w="799" w:type="dxa"/>
            <w:vAlign w:val="bottom"/>
          </w:tcPr>
          <w:p w14:paraId="3C69CFC8" w14:textId="77777777" w:rsidR="00FF10F7" w:rsidRPr="00CD53B8" w:rsidRDefault="00FF10F7" w:rsidP="00FF10F7">
            <w:pPr>
              <w:jc w:val="right"/>
              <w:rPr>
                <w:color w:val="000000"/>
                <w:sz w:val="22"/>
                <w:szCs w:val="22"/>
              </w:rPr>
            </w:pPr>
          </w:p>
        </w:tc>
        <w:tc>
          <w:tcPr>
            <w:tcW w:w="1091" w:type="dxa"/>
            <w:vAlign w:val="bottom"/>
          </w:tcPr>
          <w:p w14:paraId="425511C9" w14:textId="77777777" w:rsidR="00FF10F7" w:rsidRPr="00CD53B8" w:rsidRDefault="00FF10F7" w:rsidP="00FF10F7">
            <w:pPr>
              <w:jc w:val="right"/>
              <w:rPr>
                <w:color w:val="000000"/>
                <w:sz w:val="22"/>
                <w:szCs w:val="22"/>
              </w:rPr>
            </w:pPr>
            <w:r w:rsidRPr="00CD53B8">
              <w:rPr>
                <w:color w:val="000000"/>
                <w:sz w:val="22"/>
                <w:szCs w:val="22"/>
              </w:rPr>
              <w:t>79</w:t>
            </w:r>
          </w:p>
        </w:tc>
        <w:tc>
          <w:tcPr>
            <w:tcW w:w="810" w:type="dxa"/>
            <w:vAlign w:val="bottom"/>
          </w:tcPr>
          <w:p w14:paraId="54981599" w14:textId="77777777" w:rsidR="00FF10F7" w:rsidRPr="00CD53B8" w:rsidRDefault="00FF10F7" w:rsidP="00FF10F7">
            <w:pPr>
              <w:jc w:val="right"/>
              <w:rPr>
                <w:color w:val="000000"/>
                <w:sz w:val="22"/>
                <w:szCs w:val="22"/>
              </w:rPr>
            </w:pPr>
          </w:p>
        </w:tc>
        <w:tc>
          <w:tcPr>
            <w:tcW w:w="1080" w:type="dxa"/>
            <w:shd w:val="clear" w:color="auto" w:fill="auto"/>
            <w:vAlign w:val="bottom"/>
          </w:tcPr>
          <w:p w14:paraId="698176A8" w14:textId="77777777" w:rsidR="00FF10F7" w:rsidRPr="00CD53B8" w:rsidRDefault="00FF10F7" w:rsidP="00FF10F7">
            <w:pPr>
              <w:jc w:val="right"/>
              <w:rPr>
                <w:color w:val="000000"/>
                <w:sz w:val="22"/>
                <w:szCs w:val="22"/>
              </w:rPr>
            </w:pPr>
            <w:r w:rsidRPr="00CD53B8">
              <w:rPr>
                <w:color w:val="000000"/>
                <w:sz w:val="22"/>
                <w:szCs w:val="22"/>
              </w:rPr>
              <w:t>50</w:t>
            </w:r>
          </w:p>
        </w:tc>
        <w:tc>
          <w:tcPr>
            <w:tcW w:w="720" w:type="dxa"/>
            <w:shd w:val="clear" w:color="auto" w:fill="auto"/>
            <w:vAlign w:val="bottom"/>
          </w:tcPr>
          <w:p w14:paraId="26B1F056" w14:textId="77777777" w:rsidR="00FF10F7" w:rsidRPr="00CD53B8" w:rsidRDefault="00FF10F7" w:rsidP="00FF10F7">
            <w:pPr>
              <w:jc w:val="right"/>
              <w:rPr>
                <w:color w:val="000000"/>
                <w:sz w:val="22"/>
                <w:szCs w:val="22"/>
              </w:rPr>
            </w:pPr>
          </w:p>
        </w:tc>
        <w:tc>
          <w:tcPr>
            <w:tcW w:w="1080" w:type="dxa"/>
            <w:shd w:val="clear" w:color="auto" w:fill="auto"/>
            <w:vAlign w:val="bottom"/>
          </w:tcPr>
          <w:p w14:paraId="135DDCE6" w14:textId="77777777" w:rsidR="00FF10F7" w:rsidRPr="00CD53B8" w:rsidRDefault="00FF10F7" w:rsidP="00FF10F7">
            <w:pPr>
              <w:jc w:val="right"/>
              <w:rPr>
                <w:color w:val="000000"/>
                <w:sz w:val="22"/>
                <w:szCs w:val="22"/>
              </w:rPr>
            </w:pPr>
            <w:r w:rsidRPr="00CD53B8">
              <w:rPr>
                <w:color w:val="000000"/>
                <w:sz w:val="22"/>
                <w:szCs w:val="22"/>
              </w:rPr>
              <w:t>62</w:t>
            </w:r>
          </w:p>
        </w:tc>
      </w:tr>
      <w:tr w:rsidR="00FF10F7" w:rsidRPr="00CD53B8" w14:paraId="4FCDCB5F" w14:textId="77777777" w:rsidTr="000A19AC">
        <w:trPr>
          <w:trHeight w:val="20"/>
        </w:trPr>
        <w:tc>
          <w:tcPr>
            <w:tcW w:w="1260" w:type="dxa"/>
            <w:shd w:val="clear" w:color="auto" w:fill="auto"/>
            <w:noWrap/>
            <w:vAlign w:val="bottom"/>
            <w:hideMark/>
          </w:tcPr>
          <w:p w14:paraId="22DDDAFB" w14:textId="77777777" w:rsidR="00FF10F7" w:rsidRPr="00CD53B8" w:rsidRDefault="00FF10F7" w:rsidP="00FF10F7">
            <w:pPr>
              <w:rPr>
                <w:sz w:val="22"/>
                <w:szCs w:val="22"/>
              </w:rPr>
            </w:pPr>
          </w:p>
        </w:tc>
        <w:tc>
          <w:tcPr>
            <w:tcW w:w="2070" w:type="dxa"/>
            <w:shd w:val="clear" w:color="auto" w:fill="auto"/>
            <w:vAlign w:val="bottom"/>
            <w:hideMark/>
          </w:tcPr>
          <w:p w14:paraId="34269937" w14:textId="77777777" w:rsidR="00FF10F7" w:rsidRPr="00CD53B8" w:rsidRDefault="00FF10F7" w:rsidP="00FF10F7">
            <w:pPr>
              <w:rPr>
                <w:bCs/>
                <w:color w:val="000000"/>
                <w:sz w:val="22"/>
                <w:szCs w:val="22"/>
              </w:rPr>
            </w:pPr>
            <w:r w:rsidRPr="00CD53B8">
              <w:rPr>
                <w:bCs/>
                <w:color w:val="000000"/>
                <w:sz w:val="22"/>
                <w:szCs w:val="22"/>
              </w:rPr>
              <w:t>Thysanoptera</w:t>
            </w:r>
          </w:p>
        </w:tc>
        <w:tc>
          <w:tcPr>
            <w:tcW w:w="3567" w:type="dxa"/>
            <w:shd w:val="clear" w:color="auto" w:fill="auto"/>
            <w:noWrap/>
            <w:vAlign w:val="bottom"/>
            <w:hideMark/>
          </w:tcPr>
          <w:p w14:paraId="47D09824" w14:textId="77777777" w:rsidR="00FF10F7" w:rsidRPr="00CD53B8" w:rsidRDefault="00FF10F7" w:rsidP="00FF10F7">
            <w:pPr>
              <w:rPr>
                <w:color w:val="000000"/>
                <w:sz w:val="22"/>
                <w:szCs w:val="22"/>
              </w:rPr>
            </w:pPr>
            <w:r w:rsidRPr="00CD53B8">
              <w:rPr>
                <w:color w:val="000000"/>
                <w:sz w:val="22"/>
                <w:szCs w:val="22"/>
              </w:rPr>
              <w:t xml:space="preserve"> unidentified</w:t>
            </w:r>
          </w:p>
        </w:tc>
        <w:tc>
          <w:tcPr>
            <w:tcW w:w="933" w:type="dxa"/>
            <w:shd w:val="clear" w:color="auto" w:fill="auto"/>
            <w:noWrap/>
            <w:vAlign w:val="bottom"/>
            <w:hideMark/>
          </w:tcPr>
          <w:p w14:paraId="286969A8" w14:textId="77777777" w:rsidR="00FF10F7" w:rsidRPr="00CD53B8" w:rsidRDefault="00FF10F7" w:rsidP="00FF10F7">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F071DEE" w14:textId="77777777" w:rsidR="00FF10F7" w:rsidRPr="00CD53B8" w:rsidRDefault="00FF10F7" w:rsidP="00FF10F7">
            <w:pPr>
              <w:jc w:val="right"/>
              <w:rPr>
                <w:color w:val="000000"/>
                <w:sz w:val="22"/>
                <w:szCs w:val="22"/>
              </w:rPr>
            </w:pPr>
            <w:r w:rsidRPr="00CD53B8">
              <w:rPr>
                <w:color w:val="000000"/>
                <w:sz w:val="22"/>
                <w:szCs w:val="22"/>
              </w:rPr>
              <w:t>63</w:t>
            </w:r>
          </w:p>
        </w:tc>
        <w:tc>
          <w:tcPr>
            <w:tcW w:w="799" w:type="dxa"/>
            <w:vAlign w:val="bottom"/>
          </w:tcPr>
          <w:p w14:paraId="7F1433BC"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4511B24D" w14:textId="77777777" w:rsidR="00FF10F7" w:rsidRPr="00CD53B8" w:rsidRDefault="00FF10F7" w:rsidP="00FF10F7">
            <w:pPr>
              <w:jc w:val="right"/>
              <w:rPr>
                <w:color w:val="000000"/>
                <w:sz w:val="22"/>
                <w:szCs w:val="22"/>
              </w:rPr>
            </w:pPr>
            <w:r w:rsidRPr="00CD53B8">
              <w:rPr>
                <w:color w:val="000000"/>
                <w:sz w:val="22"/>
                <w:szCs w:val="22"/>
              </w:rPr>
              <w:t>91</w:t>
            </w:r>
          </w:p>
        </w:tc>
        <w:tc>
          <w:tcPr>
            <w:tcW w:w="810" w:type="dxa"/>
            <w:vAlign w:val="bottom"/>
          </w:tcPr>
          <w:p w14:paraId="52F20951" w14:textId="77777777" w:rsidR="00FF10F7" w:rsidRPr="00CD53B8" w:rsidRDefault="00FF10F7" w:rsidP="00FF10F7">
            <w:pPr>
              <w:jc w:val="right"/>
              <w:rPr>
                <w:color w:val="000000"/>
                <w:sz w:val="22"/>
                <w:szCs w:val="22"/>
              </w:rPr>
            </w:pPr>
          </w:p>
        </w:tc>
        <w:tc>
          <w:tcPr>
            <w:tcW w:w="1080" w:type="dxa"/>
            <w:shd w:val="clear" w:color="auto" w:fill="auto"/>
            <w:vAlign w:val="bottom"/>
          </w:tcPr>
          <w:p w14:paraId="2A5C3DFF" w14:textId="77777777" w:rsidR="00FF10F7" w:rsidRPr="00CD53B8" w:rsidRDefault="00FF10F7" w:rsidP="00FF10F7">
            <w:pPr>
              <w:jc w:val="right"/>
              <w:rPr>
                <w:color w:val="000000"/>
                <w:sz w:val="22"/>
                <w:szCs w:val="22"/>
              </w:rPr>
            </w:pPr>
            <w:r w:rsidRPr="00CD53B8">
              <w:rPr>
                <w:color w:val="000000"/>
                <w:sz w:val="22"/>
                <w:szCs w:val="22"/>
              </w:rPr>
              <w:t>274</w:t>
            </w:r>
          </w:p>
        </w:tc>
        <w:tc>
          <w:tcPr>
            <w:tcW w:w="720" w:type="dxa"/>
            <w:shd w:val="clear" w:color="auto" w:fill="auto"/>
            <w:vAlign w:val="bottom"/>
          </w:tcPr>
          <w:p w14:paraId="2FC323BF" w14:textId="77777777" w:rsidR="00FF10F7" w:rsidRPr="00CD53B8" w:rsidRDefault="00FF10F7" w:rsidP="00FF10F7">
            <w:pPr>
              <w:jc w:val="right"/>
              <w:rPr>
                <w:color w:val="000000"/>
                <w:sz w:val="22"/>
                <w:szCs w:val="22"/>
              </w:rPr>
            </w:pPr>
          </w:p>
        </w:tc>
        <w:tc>
          <w:tcPr>
            <w:tcW w:w="1080" w:type="dxa"/>
            <w:shd w:val="clear" w:color="auto" w:fill="auto"/>
            <w:vAlign w:val="bottom"/>
          </w:tcPr>
          <w:p w14:paraId="6C3F347F" w14:textId="77777777" w:rsidR="00FF10F7" w:rsidRPr="00CD53B8" w:rsidRDefault="00FF10F7" w:rsidP="00FF10F7">
            <w:pPr>
              <w:jc w:val="right"/>
              <w:rPr>
                <w:color w:val="000000"/>
                <w:sz w:val="22"/>
                <w:szCs w:val="22"/>
              </w:rPr>
            </w:pPr>
            <w:r w:rsidRPr="00CD53B8">
              <w:rPr>
                <w:color w:val="000000"/>
                <w:sz w:val="22"/>
                <w:szCs w:val="22"/>
              </w:rPr>
              <w:t>1</w:t>
            </w:r>
          </w:p>
        </w:tc>
      </w:tr>
      <w:tr w:rsidR="00FF10F7" w:rsidRPr="00CD53B8" w14:paraId="4FF487AD" w14:textId="77777777" w:rsidTr="000A19AC">
        <w:trPr>
          <w:trHeight w:val="20"/>
        </w:trPr>
        <w:tc>
          <w:tcPr>
            <w:tcW w:w="1260" w:type="dxa"/>
            <w:shd w:val="clear" w:color="auto" w:fill="auto"/>
            <w:noWrap/>
            <w:vAlign w:val="bottom"/>
            <w:hideMark/>
          </w:tcPr>
          <w:p w14:paraId="24FFD042" w14:textId="77777777" w:rsidR="00FF10F7" w:rsidRPr="00CD53B8" w:rsidRDefault="00FF10F7" w:rsidP="00FF10F7">
            <w:pPr>
              <w:rPr>
                <w:sz w:val="22"/>
                <w:szCs w:val="22"/>
              </w:rPr>
            </w:pPr>
          </w:p>
        </w:tc>
        <w:tc>
          <w:tcPr>
            <w:tcW w:w="2070" w:type="dxa"/>
            <w:shd w:val="clear" w:color="auto" w:fill="auto"/>
            <w:vAlign w:val="bottom"/>
            <w:hideMark/>
          </w:tcPr>
          <w:p w14:paraId="04E5382A" w14:textId="77777777" w:rsidR="00FF10F7" w:rsidRPr="00CD53B8" w:rsidRDefault="00FF10F7" w:rsidP="00FF10F7">
            <w:pPr>
              <w:jc w:val="right"/>
              <w:rPr>
                <w:sz w:val="22"/>
                <w:szCs w:val="22"/>
              </w:rPr>
            </w:pPr>
            <w:r w:rsidRPr="00CD53B8">
              <w:rPr>
                <w:color w:val="000000"/>
                <w:sz w:val="22"/>
                <w:szCs w:val="22"/>
              </w:rPr>
              <w:t>Thripidae</w:t>
            </w:r>
          </w:p>
        </w:tc>
        <w:tc>
          <w:tcPr>
            <w:tcW w:w="3567" w:type="dxa"/>
            <w:shd w:val="clear" w:color="auto" w:fill="auto"/>
            <w:vAlign w:val="bottom"/>
            <w:hideMark/>
          </w:tcPr>
          <w:p w14:paraId="68A861F8" w14:textId="77777777" w:rsidR="00FF10F7" w:rsidRPr="00CD53B8" w:rsidRDefault="00FF10F7" w:rsidP="00FF10F7">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1EC36892" w14:textId="77777777" w:rsidR="00FF10F7" w:rsidRPr="00CD53B8" w:rsidRDefault="00FF10F7" w:rsidP="00FF10F7">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498F7E15"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20E4CBB0" w14:textId="77777777" w:rsidR="00FF10F7" w:rsidRPr="00CD53B8" w:rsidRDefault="00FF10F7" w:rsidP="00FF10F7">
            <w:pPr>
              <w:jc w:val="right"/>
              <w:rPr>
                <w:color w:val="000000"/>
                <w:sz w:val="22"/>
                <w:szCs w:val="22"/>
              </w:rPr>
            </w:pPr>
            <w:r w:rsidRPr="00CD53B8">
              <w:rPr>
                <w:color w:val="000000"/>
                <w:sz w:val="22"/>
                <w:szCs w:val="22"/>
              </w:rPr>
              <w:t>39</w:t>
            </w:r>
          </w:p>
        </w:tc>
        <w:tc>
          <w:tcPr>
            <w:tcW w:w="1091" w:type="dxa"/>
            <w:vAlign w:val="bottom"/>
          </w:tcPr>
          <w:p w14:paraId="0466F389" w14:textId="77777777" w:rsidR="00FF10F7" w:rsidRPr="00CD53B8" w:rsidRDefault="00FF10F7" w:rsidP="00FF10F7">
            <w:pPr>
              <w:jc w:val="right"/>
              <w:rPr>
                <w:color w:val="000000"/>
                <w:sz w:val="22"/>
                <w:szCs w:val="22"/>
              </w:rPr>
            </w:pPr>
          </w:p>
        </w:tc>
        <w:tc>
          <w:tcPr>
            <w:tcW w:w="810" w:type="dxa"/>
            <w:vAlign w:val="bottom"/>
          </w:tcPr>
          <w:p w14:paraId="7C998504" w14:textId="77777777" w:rsidR="00FF10F7" w:rsidRPr="00CD53B8" w:rsidRDefault="00FF10F7" w:rsidP="00FF10F7">
            <w:pPr>
              <w:jc w:val="right"/>
              <w:rPr>
                <w:color w:val="000000"/>
                <w:sz w:val="22"/>
                <w:szCs w:val="22"/>
              </w:rPr>
            </w:pPr>
          </w:p>
        </w:tc>
        <w:tc>
          <w:tcPr>
            <w:tcW w:w="1080" w:type="dxa"/>
            <w:shd w:val="clear" w:color="auto" w:fill="auto"/>
            <w:vAlign w:val="bottom"/>
          </w:tcPr>
          <w:p w14:paraId="2890D7C6" w14:textId="77777777" w:rsidR="00FF10F7" w:rsidRPr="00CD53B8" w:rsidRDefault="00FF10F7" w:rsidP="00FF10F7">
            <w:pPr>
              <w:jc w:val="right"/>
              <w:rPr>
                <w:color w:val="000000"/>
                <w:sz w:val="22"/>
                <w:szCs w:val="22"/>
              </w:rPr>
            </w:pPr>
          </w:p>
        </w:tc>
        <w:tc>
          <w:tcPr>
            <w:tcW w:w="720" w:type="dxa"/>
            <w:shd w:val="clear" w:color="auto" w:fill="auto"/>
            <w:vAlign w:val="bottom"/>
          </w:tcPr>
          <w:p w14:paraId="57B2A15E" w14:textId="77777777" w:rsidR="00FF10F7" w:rsidRPr="00CD53B8" w:rsidRDefault="00FF10F7" w:rsidP="00FF10F7">
            <w:pPr>
              <w:jc w:val="right"/>
              <w:rPr>
                <w:color w:val="000000"/>
                <w:sz w:val="22"/>
                <w:szCs w:val="22"/>
              </w:rPr>
            </w:pPr>
          </w:p>
        </w:tc>
        <w:tc>
          <w:tcPr>
            <w:tcW w:w="1080" w:type="dxa"/>
            <w:shd w:val="clear" w:color="auto" w:fill="auto"/>
            <w:vAlign w:val="bottom"/>
          </w:tcPr>
          <w:p w14:paraId="7AE57633" w14:textId="77777777" w:rsidR="00FF10F7" w:rsidRPr="00CD53B8" w:rsidRDefault="00FF10F7" w:rsidP="00FF10F7">
            <w:pPr>
              <w:jc w:val="right"/>
              <w:rPr>
                <w:color w:val="000000"/>
                <w:sz w:val="22"/>
                <w:szCs w:val="22"/>
              </w:rPr>
            </w:pPr>
          </w:p>
        </w:tc>
      </w:tr>
      <w:tr w:rsidR="00FF10F7" w:rsidRPr="00CD53B8" w14:paraId="00ED780F" w14:textId="77777777" w:rsidTr="000A19AC">
        <w:trPr>
          <w:trHeight w:val="20"/>
        </w:trPr>
        <w:tc>
          <w:tcPr>
            <w:tcW w:w="1260" w:type="dxa"/>
            <w:shd w:val="clear" w:color="auto" w:fill="auto"/>
            <w:noWrap/>
            <w:vAlign w:val="bottom"/>
            <w:hideMark/>
          </w:tcPr>
          <w:p w14:paraId="7305C924" w14:textId="77777777" w:rsidR="00FF10F7" w:rsidRPr="00CD53B8" w:rsidRDefault="00FF10F7" w:rsidP="00FF10F7">
            <w:pPr>
              <w:rPr>
                <w:sz w:val="22"/>
                <w:szCs w:val="22"/>
              </w:rPr>
            </w:pPr>
          </w:p>
        </w:tc>
        <w:tc>
          <w:tcPr>
            <w:tcW w:w="2070" w:type="dxa"/>
            <w:shd w:val="clear" w:color="auto" w:fill="auto"/>
            <w:vAlign w:val="bottom"/>
            <w:hideMark/>
          </w:tcPr>
          <w:p w14:paraId="40026D5A" w14:textId="77777777" w:rsidR="00FF10F7" w:rsidRPr="00CD53B8" w:rsidRDefault="00FF10F7" w:rsidP="00FF10F7">
            <w:pPr>
              <w:jc w:val="right"/>
              <w:rPr>
                <w:sz w:val="22"/>
                <w:szCs w:val="22"/>
              </w:rPr>
            </w:pPr>
          </w:p>
        </w:tc>
        <w:tc>
          <w:tcPr>
            <w:tcW w:w="3567" w:type="dxa"/>
            <w:shd w:val="clear" w:color="auto" w:fill="auto"/>
            <w:vAlign w:val="bottom"/>
            <w:hideMark/>
          </w:tcPr>
          <w:p w14:paraId="3829F887" w14:textId="77777777" w:rsidR="00FF10F7" w:rsidRPr="00CD53B8" w:rsidRDefault="00FF10F7" w:rsidP="00FF10F7">
            <w:pPr>
              <w:rPr>
                <w:i/>
                <w:iCs/>
                <w:color w:val="000000"/>
                <w:sz w:val="22"/>
                <w:szCs w:val="22"/>
              </w:rPr>
            </w:pPr>
            <w:r w:rsidRPr="00CD53B8">
              <w:rPr>
                <w:i/>
                <w:iCs/>
                <w:color w:val="000000"/>
                <w:sz w:val="22"/>
                <w:szCs w:val="22"/>
              </w:rPr>
              <w:t xml:space="preserve">Frankliniell bispinosa </w:t>
            </w:r>
            <w:r w:rsidRPr="00CD53B8">
              <w:rPr>
                <w:iCs/>
                <w:color w:val="000000"/>
                <w:sz w:val="22"/>
                <w:szCs w:val="22"/>
              </w:rPr>
              <w:t xml:space="preserve">Morgan </w:t>
            </w:r>
            <w:r w:rsidRPr="00CD53B8">
              <w:rPr>
                <w:bCs/>
                <w:i/>
                <w:color w:val="000000" w:themeColor="text1"/>
                <w:sz w:val="22"/>
                <w:szCs w:val="22"/>
              </w:rPr>
              <w:t>*</w:t>
            </w:r>
          </w:p>
        </w:tc>
        <w:tc>
          <w:tcPr>
            <w:tcW w:w="933" w:type="dxa"/>
            <w:shd w:val="clear" w:color="auto" w:fill="auto"/>
            <w:noWrap/>
            <w:vAlign w:val="bottom"/>
            <w:hideMark/>
          </w:tcPr>
          <w:p w14:paraId="3D301CEC" w14:textId="77777777" w:rsidR="00FF10F7" w:rsidRPr="00CD53B8" w:rsidRDefault="00FF10F7" w:rsidP="00FF10F7">
            <w:pPr>
              <w:jc w:val="right"/>
              <w:rPr>
                <w:color w:val="000000"/>
                <w:sz w:val="22"/>
                <w:szCs w:val="22"/>
              </w:rPr>
            </w:pPr>
            <w:r w:rsidRPr="00CD53B8">
              <w:rPr>
                <w:color w:val="000000"/>
                <w:sz w:val="22"/>
                <w:szCs w:val="22"/>
              </w:rPr>
              <w:t>37</w:t>
            </w:r>
          </w:p>
        </w:tc>
        <w:tc>
          <w:tcPr>
            <w:tcW w:w="1080" w:type="dxa"/>
            <w:shd w:val="clear" w:color="auto" w:fill="auto"/>
            <w:noWrap/>
            <w:vAlign w:val="bottom"/>
            <w:hideMark/>
          </w:tcPr>
          <w:p w14:paraId="79D26751"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17D2899C" w14:textId="77777777" w:rsidR="00FF10F7" w:rsidRPr="00CD53B8" w:rsidRDefault="00FF10F7" w:rsidP="00FF10F7">
            <w:pPr>
              <w:jc w:val="right"/>
              <w:rPr>
                <w:color w:val="000000"/>
                <w:sz w:val="22"/>
                <w:szCs w:val="22"/>
              </w:rPr>
            </w:pPr>
            <w:r w:rsidRPr="00CD53B8">
              <w:rPr>
                <w:color w:val="000000"/>
                <w:sz w:val="22"/>
                <w:szCs w:val="22"/>
              </w:rPr>
              <w:t>27</w:t>
            </w:r>
          </w:p>
        </w:tc>
        <w:tc>
          <w:tcPr>
            <w:tcW w:w="1091" w:type="dxa"/>
            <w:vAlign w:val="bottom"/>
          </w:tcPr>
          <w:p w14:paraId="02F5F0D4" w14:textId="77777777" w:rsidR="00FF10F7" w:rsidRPr="00CD53B8" w:rsidRDefault="00FF10F7" w:rsidP="00FF10F7">
            <w:pPr>
              <w:jc w:val="right"/>
              <w:rPr>
                <w:color w:val="000000"/>
                <w:sz w:val="22"/>
                <w:szCs w:val="22"/>
              </w:rPr>
            </w:pPr>
          </w:p>
        </w:tc>
        <w:tc>
          <w:tcPr>
            <w:tcW w:w="810" w:type="dxa"/>
            <w:vAlign w:val="bottom"/>
          </w:tcPr>
          <w:p w14:paraId="3024AF9C" w14:textId="77777777" w:rsidR="00FF10F7" w:rsidRPr="00CD53B8" w:rsidRDefault="00FF10F7" w:rsidP="00FF10F7">
            <w:pPr>
              <w:jc w:val="right"/>
              <w:rPr>
                <w:color w:val="000000"/>
                <w:sz w:val="22"/>
                <w:szCs w:val="22"/>
              </w:rPr>
            </w:pPr>
          </w:p>
        </w:tc>
        <w:tc>
          <w:tcPr>
            <w:tcW w:w="1080" w:type="dxa"/>
            <w:shd w:val="clear" w:color="auto" w:fill="auto"/>
            <w:vAlign w:val="bottom"/>
          </w:tcPr>
          <w:p w14:paraId="0A71CF2A" w14:textId="77777777" w:rsidR="00FF10F7" w:rsidRPr="00CD53B8" w:rsidRDefault="00FF10F7" w:rsidP="00FF10F7">
            <w:pPr>
              <w:jc w:val="right"/>
              <w:rPr>
                <w:color w:val="000000"/>
                <w:sz w:val="22"/>
                <w:szCs w:val="22"/>
              </w:rPr>
            </w:pPr>
          </w:p>
        </w:tc>
        <w:tc>
          <w:tcPr>
            <w:tcW w:w="720" w:type="dxa"/>
            <w:shd w:val="clear" w:color="auto" w:fill="auto"/>
            <w:vAlign w:val="bottom"/>
          </w:tcPr>
          <w:p w14:paraId="4B25406B" w14:textId="77777777" w:rsidR="00FF10F7" w:rsidRPr="00CD53B8" w:rsidRDefault="00FF10F7" w:rsidP="00FF10F7">
            <w:pPr>
              <w:jc w:val="right"/>
              <w:rPr>
                <w:color w:val="000000"/>
                <w:sz w:val="22"/>
                <w:szCs w:val="22"/>
              </w:rPr>
            </w:pPr>
          </w:p>
        </w:tc>
        <w:tc>
          <w:tcPr>
            <w:tcW w:w="1080" w:type="dxa"/>
            <w:shd w:val="clear" w:color="auto" w:fill="auto"/>
            <w:vAlign w:val="bottom"/>
          </w:tcPr>
          <w:p w14:paraId="6F25319E" w14:textId="77777777" w:rsidR="00FF10F7" w:rsidRPr="00CD53B8" w:rsidRDefault="00FF10F7" w:rsidP="00FF10F7">
            <w:pPr>
              <w:jc w:val="right"/>
              <w:rPr>
                <w:color w:val="000000"/>
                <w:sz w:val="22"/>
                <w:szCs w:val="22"/>
              </w:rPr>
            </w:pPr>
          </w:p>
        </w:tc>
      </w:tr>
      <w:tr w:rsidR="00FF10F7" w:rsidRPr="00CD53B8" w14:paraId="7BF4562F" w14:textId="77777777" w:rsidTr="000A19AC">
        <w:trPr>
          <w:trHeight w:val="20"/>
        </w:trPr>
        <w:tc>
          <w:tcPr>
            <w:tcW w:w="1260" w:type="dxa"/>
            <w:shd w:val="clear" w:color="auto" w:fill="auto"/>
            <w:noWrap/>
            <w:vAlign w:val="bottom"/>
            <w:hideMark/>
          </w:tcPr>
          <w:p w14:paraId="31237C17" w14:textId="77777777" w:rsidR="00FF10F7" w:rsidRPr="00CD53B8" w:rsidRDefault="00FF10F7" w:rsidP="00FF10F7">
            <w:pPr>
              <w:rPr>
                <w:sz w:val="22"/>
                <w:szCs w:val="22"/>
              </w:rPr>
            </w:pPr>
          </w:p>
        </w:tc>
        <w:tc>
          <w:tcPr>
            <w:tcW w:w="2070" w:type="dxa"/>
            <w:shd w:val="clear" w:color="auto" w:fill="auto"/>
            <w:vAlign w:val="bottom"/>
            <w:hideMark/>
          </w:tcPr>
          <w:p w14:paraId="395C5161" w14:textId="77777777" w:rsidR="00FF10F7" w:rsidRPr="00CD53B8" w:rsidRDefault="00FF10F7" w:rsidP="00FF10F7">
            <w:pPr>
              <w:jc w:val="right"/>
              <w:rPr>
                <w:sz w:val="22"/>
                <w:szCs w:val="22"/>
              </w:rPr>
            </w:pPr>
          </w:p>
        </w:tc>
        <w:tc>
          <w:tcPr>
            <w:tcW w:w="3567" w:type="dxa"/>
            <w:shd w:val="clear" w:color="auto" w:fill="auto"/>
            <w:vAlign w:val="bottom"/>
            <w:hideMark/>
          </w:tcPr>
          <w:p w14:paraId="25AABF1C" w14:textId="77777777" w:rsidR="00FF10F7" w:rsidRPr="00CD53B8" w:rsidRDefault="00FF10F7" w:rsidP="00FF10F7">
            <w:pPr>
              <w:rPr>
                <w:i/>
                <w:iCs/>
                <w:color w:val="000000"/>
                <w:sz w:val="22"/>
                <w:szCs w:val="22"/>
              </w:rPr>
            </w:pPr>
            <w:r w:rsidRPr="00CD53B8">
              <w:rPr>
                <w:i/>
                <w:iCs/>
                <w:color w:val="000000"/>
                <w:sz w:val="22"/>
                <w:szCs w:val="22"/>
              </w:rPr>
              <w:t xml:space="preserve">Frankliniella cephalica </w:t>
            </w:r>
            <w:r w:rsidRPr="00CD53B8">
              <w:rPr>
                <w:iCs/>
                <w:color w:val="000000"/>
                <w:sz w:val="22"/>
                <w:szCs w:val="22"/>
              </w:rPr>
              <w:t xml:space="preserve">Crawford </w:t>
            </w:r>
            <w:r w:rsidRPr="00CD53B8">
              <w:rPr>
                <w:bCs/>
                <w:i/>
                <w:color w:val="000000" w:themeColor="text1"/>
                <w:sz w:val="22"/>
                <w:szCs w:val="22"/>
              </w:rPr>
              <w:t>*</w:t>
            </w:r>
          </w:p>
        </w:tc>
        <w:tc>
          <w:tcPr>
            <w:tcW w:w="933" w:type="dxa"/>
            <w:shd w:val="clear" w:color="auto" w:fill="auto"/>
            <w:noWrap/>
            <w:vAlign w:val="bottom"/>
            <w:hideMark/>
          </w:tcPr>
          <w:p w14:paraId="22724E45" w14:textId="77777777" w:rsidR="00FF10F7" w:rsidRPr="00CD53B8" w:rsidRDefault="00FF10F7" w:rsidP="00FF10F7">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16317048"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01AD2B03" w14:textId="77777777" w:rsidR="00FF10F7" w:rsidRPr="00CD53B8" w:rsidRDefault="00FF10F7" w:rsidP="00FF10F7">
            <w:pPr>
              <w:jc w:val="right"/>
              <w:rPr>
                <w:color w:val="000000"/>
                <w:sz w:val="22"/>
                <w:szCs w:val="22"/>
              </w:rPr>
            </w:pPr>
            <w:r w:rsidRPr="00CD53B8">
              <w:rPr>
                <w:color w:val="000000"/>
                <w:sz w:val="22"/>
                <w:szCs w:val="22"/>
              </w:rPr>
              <w:t>2</w:t>
            </w:r>
          </w:p>
        </w:tc>
        <w:tc>
          <w:tcPr>
            <w:tcW w:w="1091" w:type="dxa"/>
            <w:vAlign w:val="bottom"/>
          </w:tcPr>
          <w:p w14:paraId="6B57D60C" w14:textId="77777777" w:rsidR="00FF10F7" w:rsidRPr="00CD53B8" w:rsidRDefault="00FF10F7" w:rsidP="00FF10F7">
            <w:pPr>
              <w:jc w:val="right"/>
              <w:rPr>
                <w:color w:val="000000"/>
                <w:sz w:val="22"/>
                <w:szCs w:val="22"/>
              </w:rPr>
            </w:pPr>
          </w:p>
        </w:tc>
        <w:tc>
          <w:tcPr>
            <w:tcW w:w="810" w:type="dxa"/>
            <w:vAlign w:val="bottom"/>
          </w:tcPr>
          <w:p w14:paraId="23BB80E6" w14:textId="77777777" w:rsidR="00FF10F7" w:rsidRPr="00CD53B8" w:rsidRDefault="00FF10F7" w:rsidP="00FF10F7">
            <w:pPr>
              <w:jc w:val="right"/>
              <w:rPr>
                <w:color w:val="000000"/>
                <w:sz w:val="22"/>
                <w:szCs w:val="22"/>
              </w:rPr>
            </w:pPr>
          </w:p>
        </w:tc>
        <w:tc>
          <w:tcPr>
            <w:tcW w:w="1080" w:type="dxa"/>
            <w:shd w:val="clear" w:color="auto" w:fill="auto"/>
            <w:vAlign w:val="bottom"/>
          </w:tcPr>
          <w:p w14:paraId="6B4CCFBE" w14:textId="77777777" w:rsidR="00FF10F7" w:rsidRPr="00CD53B8" w:rsidRDefault="00FF10F7" w:rsidP="00FF10F7">
            <w:pPr>
              <w:jc w:val="right"/>
              <w:rPr>
                <w:color w:val="000000"/>
                <w:sz w:val="22"/>
                <w:szCs w:val="22"/>
              </w:rPr>
            </w:pPr>
          </w:p>
        </w:tc>
        <w:tc>
          <w:tcPr>
            <w:tcW w:w="720" w:type="dxa"/>
            <w:shd w:val="clear" w:color="auto" w:fill="auto"/>
            <w:vAlign w:val="bottom"/>
          </w:tcPr>
          <w:p w14:paraId="7CCAA434" w14:textId="77777777" w:rsidR="00FF10F7" w:rsidRPr="00CD53B8" w:rsidRDefault="00FF10F7" w:rsidP="00FF10F7">
            <w:pPr>
              <w:jc w:val="right"/>
              <w:rPr>
                <w:color w:val="000000"/>
                <w:sz w:val="22"/>
                <w:szCs w:val="22"/>
              </w:rPr>
            </w:pPr>
          </w:p>
        </w:tc>
        <w:tc>
          <w:tcPr>
            <w:tcW w:w="1080" w:type="dxa"/>
            <w:shd w:val="clear" w:color="auto" w:fill="auto"/>
            <w:vAlign w:val="bottom"/>
          </w:tcPr>
          <w:p w14:paraId="050A6C95" w14:textId="77777777" w:rsidR="00FF10F7" w:rsidRPr="00CD53B8" w:rsidRDefault="00FF10F7" w:rsidP="00FF10F7">
            <w:pPr>
              <w:jc w:val="right"/>
              <w:rPr>
                <w:color w:val="000000"/>
                <w:sz w:val="22"/>
                <w:szCs w:val="22"/>
              </w:rPr>
            </w:pPr>
          </w:p>
        </w:tc>
      </w:tr>
      <w:tr w:rsidR="00FF10F7" w:rsidRPr="00CD53B8" w14:paraId="4961F490" w14:textId="77777777" w:rsidTr="000A19AC">
        <w:trPr>
          <w:trHeight w:val="20"/>
        </w:trPr>
        <w:tc>
          <w:tcPr>
            <w:tcW w:w="1260" w:type="dxa"/>
            <w:shd w:val="clear" w:color="auto" w:fill="auto"/>
            <w:noWrap/>
            <w:vAlign w:val="bottom"/>
          </w:tcPr>
          <w:p w14:paraId="679B42E8" w14:textId="77777777" w:rsidR="00FF10F7" w:rsidRPr="00CD53B8" w:rsidRDefault="00FF10F7" w:rsidP="00FF10F7">
            <w:pPr>
              <w:rPr>
                <w:sz w:val="22"/>
                <w:szCs w:val="22"/>
              </w:rPr>
            </w:pPr>
          </w:p>
        </w:tc>
        <w:tc>
          <w:tcPr>
            <w:tcW w:w="2070" w:type="dxa"/>
            <w:shd w:val="clear" w:color="auto" w:fill="auto"/>
            <w:vAlign w:val="bottom"/>
          </w:tcPr>
          <w:p w14:paraId="4A62A59B" w14:textId="77777777" w:rsidR="00FF10F7" w:rsidRPr="00CD53B8" w:rsidRDefault="00FF10F7" w:rsidP="00FF10F7">
            <w:pPr>
              <w:jc w:val="right"/>
              <w:rPr>
                <w:sz w:val="22"/>
                <w:szCs w:val="22"/>
              </w:rPr>
            </w:pPr>
          </w:p>
        </w:tc>
        <w:tc>
          <w:tcPr>
            <w:tcW w:w="3567" w:type="dxa"/>
            <w:shd w:val="clear" w:color="auto" w:fill="auto"/>
            <w:vAlign w:val="bottom"/>
          </w:tcPr>
          <w:p w14:paraId="457817A8" w14:textId="77777777" w:rsidR="00FF10F7" w:rsidRPr="00CD53B8" w:rsidRDefault="00FF10F7" w:rsidP="00FF10F7">
            <w:pPr>
              <w:rPr>
                <w:iCs/>
                <w:color w:val="000000"/>
                <w:sz w:val="22"/>
                <w:szCs w:val="22"/>
              </w:rPr>
            </w:pPr>
            <w:r w:rsidRPr="00CD53B8">
              <w:rPr>
                <w:i/>
                <w:iCs/>
                <w:color w:val="000000"/>
                <w:sz w:val="22"/>
                <w:szCs w:val="22"/>
              </w:rPr>
              <w:t xml:space="preserve">Frankliniella occidentalis </w:t>
            </w:r>
            <w:r w:rsidRPr="00CD53B8">
              <w:rPr>
                <w:iCs/>
                <w:color w:val="000000"/>
                <w:sz w:val="22"/>
                <w:szCs w:val="22"/>
              </w:rPr>
              <w:t>Pergrande*</w:t>
            </w:r>
          </w:p>
        </w:tc>
        <w:tc>
          <w:tcPr>
            <w:tcW w:w="933" w:type="dxa"/>
            <w:shd w:val="clear" w:color="auto" w:fill="auto"/>
            <w:noWrap/>
            <w:vAlign w:val="bottom"/>
          </w:tcPr>
          <w:p w14:paraId="2B305489"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7827D0B3" w14:textId="77777777" w:rsidR="00FF10F7" w:rsidRPr="00CD53B8" w:rsidRDefault="00FF10F7" w:rsidP="00FF10F7">
            <w:pPr>
              <w:jc w:val="right"/>
              <w:rPr>
                <w:color w:val="000000"/>
                <w:sz w:val="22"/>
                <w:szCs w:val="22"/>
              </w:rPr>
            </w:pPr>
          </w:p>
        </w:tc>
        <w:tc>
          <w:tcPr>
            <w:tcW w:w="799" w:type="dxa"/>
            <w:vAlign w:val="bottom"/>
          </w:tcPr>
          <w:p w14:paraId="2A7E676D"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4E5298F0" w14:textId="77777777" w:rsidR="00FF10F7" w:rsidRPr="00CD53B8" w:rsidRDefault="00FF10F7" w:rsidP="00FF10F7">
            <w:pPr>
              <w:jc w:val="right"/>
              <w:rPr>
                <w:color w:val="000000"/>
                <w:sz w:val="22"/>
                <w:szCs w:val="22"/>
              </w:rPr>
            </w:pPr>
          </w:p>
        </w:tc>
        <w:tc>
          <w:tcPr>
            <w:tcW w:w="810" w:type="dxa"/>
            <w:vAlign w:val="bottom"/>
          </w:tcPr>
          <w:p w14:paraId="51C20EF2" w14:textId="77777777" w:rsidR="00FF10F7" w:rsidRPr="00CD53B8" w:rsidRDefault="00FF10F7" w:rsidP="00FF10F7">
            <w:pPr>
              <w:jc w:val="right"/>
              <w:rPr>
                <w:color w:val="000000"/>
                <w:sz w:val="22"/>
                <w:szCs w:val="22"/>
              </w:rPr>
            </w:pPr>
          </w:p>
        </w:tc>
        <w:tc>
          <w:tcPr>
            <w:tcW w:w="1080" w:type="dxa"/>
            <w:shd w:val="clear" w:color="auto" w:fill="auto"/>
            <w:vAlign w:val="bottom"/>
          </w:tcPr>
          <w:p w14:paraId="1CC43900" w14:textId="77777777" w:rsidR="00FF10F7" w:rsidRPr="00CD53B8" w:rsidRDefault="00FF10F7" w:rsidP="00FF10F7">
            <w:pPr>
              <w:jc w:val="right"/>
              <w:rPr>
                <w:color w:val="000000"/>
                <w:sz w:val="22"/>
                <w:szCs w:val="22"/>
              </w:rPr>
            </w:pPr>
          </w:p>
        </w:tc>
        <w:tc>
          <w:tcPr>
            <w:tcW w:w="720" w:type="dxa"/>
            <w:shd w:val="clear" w:color="auto" w:fill="auto"/>
            <w:vAlign w:val="bottom"/>
          </w:tcPr>
          <w:p w14:paraId="2ECB7BBC" w14:textId="77777777" w:rsidR="00FF10F7" w:rsidRPr="00CD53B8" w:rsidRDefault="00FF10F7" w:rsidP="00FF10F7">
            <w:pPr>
              <w:jc w:val="right"/>
              <w:rPr>
                <w:color w:val="000000"/>
                <w:sz w:val="22"/>
                <w:szCs w:val="22"/>
              </w:rPr>
            </w:pPr>
          </w:p>
        </w:tc>
        <w:tc>
          <w:tcPr>
            <w:tcW w:w="1080" w:type="dxa"/>
            <w:shd w:val="clear" w:color="auto" w:fill="auto"/>
            <w:vAlign w:val="bottom"/>
          </w:tcPr>
          <w:p w14:paraId="4F56A0C1" w14:textId="77777777" w:rsidR="00FF10F7" w:rsidRPr="00CD53B8" w:rsidRDefault="00FF10F7" w:rsidP="00FF10F7">
            <w:pPr>
              <w:jc w:val="right"/>
              <w:rPr>
                <w:color w:val="000000"/>
                <w:sz w:val="22"/>
                <w:szCs w:val="22"/>
              </w:rPr>
            </w:pPr>
          </w:p>
        </w:tc>
      </w:tr>
      <w:tr w:rsidR="00FF10F7" w:rsidRPr="00CD53B8" w14:paraId="3040139E" w14:textId="77777777" w:rsidTr="000A19AC">
        <w:trPr>
          <w:trHeight w:val="20"/>
        </w:trPr>
        <w:tc>
          <w:tcPr>
            <w:tcW w:w="1260" w:type="dxa"/>
            <w:shd w:val="clear" w:color="auto" w:fill="auto"/>
            <w:noWrap/>
            <w:vAlign w:val="bottom"/>
            <w:hideMark/>
          </w:tcPr>
          <w:p w14:paraId="4DF01A18" w14:textId="77777777" w:rsidR="00FF10F7" w:rsidRPr="00CD53B8" w:rsidRDefault="00FF10F7" w:rsidP="00FF10F7">
            <w:pPr>
              <w:rPr>
                <w:sz w:val="22"/>
                <w:szCs w:val="22"/>
              </w:rPr>
            </w:pPr>
          </w:p>
        </w:tc>
        <w:tc>
          <w:tcPr>
            <w:tcW w:w="2070" w:type="dxa"/>
            <w:shd w:val="clear" w:color="auto" w:fill="auto"/>
            <w:vAlign w:val="bottom"/>
            <w:hideMark/>
          </w:tcPr>
          <w:p w14:paraId="0F25E622" w14:textId="77777777" w:rsidR="00FF10F7" w:rsidRPr="00CD53B8" w:rsidRDefault="00FF10F7" w:rsidP="00FF10F7">
            <w:pPr>
              <w:jc w:val="right"/>
              <w:rPr>
                <w:sz w:val="22"/>
                <w:szCs w:val="22"/>
              </w:rPr>
            </w:pPr>
          </w:p>
        </w:tc>
        <w:tc>
          <w:tcPr>
            <w:tcW w:w="3567" w:type="dxa"/>
            <w:shd w:val="clear" w:color="auto" w:fill="auto"/>
            <w:vAlign w:val="bottom"/>
            <w:hideMark/>
          </w:tcPr>
          <w:p w14:paraId="3BFA70E8" w14:textId="77777777" w:rsidR="00FF10F7" w:rsidRPr="00CD53B8" w:rsidRDefault="00FF10F7" w:rsidP="00FF10F7">
            <w:pPr>
              <w:rPr>
                <w:iCs/>
                <w:color w:val="000000"/>
                <w:sz w:val="22"/>
                <w:szCs w:val="22"/>
              </w:rPr>
            </w:pPr>
            <w:r w:rsidRPr="00CD53B8">
              <w:rPr>
                <w:i/>
                <w:iCs/>
                <w:color w:val="000000"/>
                <w:sz w:val="22"/>
                <w:szCs w:val="22"/>
              </w:rPr>
              <w:t xml:space="preserve">Frankliniella </w:t>
            </w:r>
            <w:r w:rsidRPr="00CD53B8">
              <w:rPr>
                <w:iCs/>
                <w:color w:val="000000"/>
                <w:sz w:val="22"/>
                <w:szCs w:val="22"/>
              </w:rPr>
              <w:t>spp.</w:t>
            </w:r>
            <w:r w:rsidRPr="00CD53B8">
              <w:rPr>
                <w:bCs/>
                <w:i/>
                <w:color w:val="000000" w:themeColor="text1"/>
                <w:sz w:val="22"/>
                <w:szCs w:val="22"/>
              </w:rPr>
              <w:t>*</w:t>
            </w:r>
          </w:p>
        </w:tc>
        <w:tc>
          <w:tcPr>
            <w:tcW w:w="933" w:type="dxa"/>
            <w:shd w:val="clear" w:color="auto" w:fill="auto"/>
            <w:noWrap/>
            <w:vAlign w:val="bottom"/>
            <w:hideMark/>
          </w:tcPr>
          <w:p w14:paraId="11CA43DC" w14:textId="77777777" w:rsidR="00FF10F7" w:rsidRPr="00CD53B8" w:rsidRDefault="00FF10F7" w:rsidP="00FF10F7">
            <w:pPr>
              <w:jc w:val="right"/>
              <w:rPr>
                <w:color w:val="000000"/>
                <w:sz w:val="22"/>
                <w:szCs w:val="22"/>
              </w:rPr>
            </w:pPr>
            <w:r w:rsidRPr="00CD53B8">
              <w:rPr>
                <w:color w:val="000000"/>
                <w:sz w:val="22"/>
                <w:szCs w:val="22"/>
              </w:rPr>
              <w:t>8</w:t>
            </w:r>
          </w:p>
        </w:tc>
        <w:tc>
          <w:tcPr>
            <w:tcW w:w="1080" w:type="dxa"/>
            <w:shd w:val="clear" w:color="auto" w:fill="auto"/>
            <w:noWrap/>
            <w:vAlign w:val="bottom"/>
            <w:hideMark/>
          </w:tcPr>
          <w:p w14:paraId="1799FEA7"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09CB1B32" w14:textId="77777777" w:rsidR="00FF10F7" w:rsidRPr="00CD53B8" w:rsidRDefault="00FF10F7" w:rsidP="00FF10F7">
            <w:pPr>
              <w:jc w:val="right"/>
              <w:rPr>
                <w:color w:val="000000"/>
                <w:sz w:val="22"/>
                <w:szCs w:val="22"/>
              </w:rPr>
            </w:pPr>
            <w:r w:rsidRPr="00CD53B8">
              <w:rPr>
                <w:color w:val="000000"/>
                <w:sz w:val="22"/>
                <w:szCs w:val="22"/>
              </w:rPr>
              <w:t>4</w:t>
            </w:r>
          </w:p>
        </w:tc>
        <w:tc>
          <w:tcPr>
            <w:tcW w:w="1091" w:type="dxa"/>
            <w:vAlign w:val="bottom"/>
          </w:tcPr>
          <w:p w14:paraId="4FDF0E6D" w14:textId="77777777" w:rsidR="00FF10F7" w:rsidRPr="00CD53B8" w:rsidRDefault="00FF10F7" w:rsidP="00FF10F7">
            <w:pPr>
              <w:jc w:val="right"/>
              <w:rPr>
                <w:color w:val="000000"/>
                <w:sz w:val="22"/>
                <w:szCs w:val="22"/>
              </w:rPr>
            </w:pPr>
          </w:p>
        </w:tc>
        <w:tc>
          <w:tcPr>
            <w:tcW w:w="810" w:type="dxa"/>
            <w:vAlign w:val="bottom"/>
          </w:tcPr>
          <w:p w14:paraId="3B394D74" w14:textId="77777777" w:rsidR="00FF10F7" w:rsidRPr="00CD53B8" w:rsidRDefault="00FF10F7" w:rsidP="00FF10F7">
            <w:pPr>
              <w:jc w:val="right"/>
              <w:rPr>
                <w:color w:val="000000"/>
                <w:sz w:val="22"/>
                <w:szCs w:val="22"/>
              </w:rPr>
            </w:pPr>
          </w:p>
        </w:tc>
        <w:tc>
          <w:tcPr>
            <w:tcW w:w="1080" w:type="dxa"/>
            <w:shd w:val="clear" w:color="auto" w:fill="auto"/>
            <w:vAlign w:val="bottom"/>
          </w:tcPr>
          <w:p w14:paraId="205D3D86" w14:textId="77777777" w:rsidR="00FF10F7" w:rsidRPr="00CD53B8" w:rsidRDefault="00FF10F7" w:rsidP="00FF10F7">
            <w:pPr>
              <w:jc w:val="right"/>
              <w:rPr>
                <w:color w:val="000000"/>
                <w:sz w:val="22"/>
                <w:szCs w:val="22"/>
              </w:rPr>
            </w:pPr>
          </w:p>
        </w:tc>
        <w:tc>
          <w:tcPr>
            <w:tcW w:w="720" w:type="dxa"/>
            <w:shd w:val="clear" w:color="auto" w:fill="auto"/>
            <w:vAlign w:val="bottom"/>
          </w:tcPr>
          <w:p w14:paraId="340E041D" w14:textId="77777777" w:rsidR="00FF10F7" w:rsidRPr="00CD53B8" w:rsidRDefault="00FF10F7" w:rsidP="00FF10F7">
            <w:pPr>
              <w:jc w:val="right"/>
              <w:rPr>
                <w:color w:val="000000"/>
                <w:sz w:val="22"/>
                <w:szCs w:val="22"/>
              </w:rPr>
            </w:pPr>
          </w:p>
        </w:tc>
        <w:tc>
          <w:tcPr>
            <w:tcW w:w="1080" w:type="dxa"/>
            <w:shd w:val="clear" w:color="auto" w:fill="auto"/>
            <w:vAlign w:val="bottom"/>
          </w:tcPr>
          <w:p w14:paraId="18C09C7D" w14:textId="77777777" w:rsidR="00FF10F7" w:rsidRPr="00CD53B8" w:rsidRDefault="00FF10F7" w:rsidP="00FF10F7">
            <w:pPr>
              <w:jc w:val="right"/>
              <w:rPr>
                <w:color w:val="000000"/>
                <w:sz w:val="22"/>
                <w:szCs w:val="22"/>
              </w:rPr>
            </w:pPr>
          </w:p>
        </w:tc>
      </w:tr>
      <w:tr w:rsidR="00FF10F7" w:rsidRPr="00CD53B8" w14:paraId="355E54C0" w14:textId="77777777" w:rsidTr="000A19AC">
        <w:trPr>
          <w:trHeight w:val="20"/>
        </w:trPr>
        <w:tc>
          <w:tcPr>
            <w:tcW w:w="1260" w:type="dxa"/>
            <w:shd w:val="clear" w:color="auto" w:fill="auto"/>
            <w:noWrap/>
            <w:vAlign w:val="bottom"/>
            <w:hideMark/>
          </w:tcPr>
          <w:p w14:paraId="253D74AF" w14:textId="77777777" w:rsidR="00FF10F7" w:rsidRPr="00CD53B8" w:rsidRDefault="00FF10F7" w:rsidP="00FF10F7">
            <w:pPr>
              <w:rPr>
                <w:sz w:val="22"/>
                <w:szCs w:val="22"/>
              </w:rPr>
            </w:pPr>
          </w:p>
        </w:tc>
        <w:tc>
          <w:tcPr>
            <w:tcW w:w="2070" w:type="dxa"/>
            <w:shd w:val="clear" w:color="auto" w:fill="auto"/>
            <w:vAlign w:val="bottom"/>
            <w:hideMark/>
          </w:tcPr>
          <w:p w14:paraId="41B220B6" w14:textId="77777777" w:rsidR="00FF10F7" w:rsidRPr="00CD53B8" w:rsidRDefault="00FF10F7" w:rsidP="00FF10F7">
            <w:pPr>
              <w:jc w:val="right"/>
              <w:rPr>
                <w:sz w:val="22"/>
                <w:szCs w:val="22"/>
              </w:rPr>
            </w:pPr>
            <w:r w:rsidRPr="00CD53B8">
              <w:rPr>
                <w:color w:val="000000"/>
                <w:sz w:val="22"/>
                <w:szCs w:val="22"/>
              </w:rPr>
              <w:t>Phlaeothripidae</w:t>
            </w:r>
          </w:p>
        </w:tc>
        <w:tc>
          <w:tcPr>
            <w:tcW w:w="3567" w:type="dxa"/>
            <w:shd w:val="clear" w:color="auto" w:fill="auto"/>
            <w:vAlign w:val="bottom"/>
          </w:tcPr>
          <w:p w14:paraId="699DB65D" w14:textId="77777777" w:rsidR="00FF10F7" w:rsidRPr="00CD53B8" w:rsidRDefault="00FF10F7" w:rsidP="00FF10F7">
            <w:pPr>
              <w:rPr>
                <w:iCs/>
                <w:color w:val="000000"/>
                <w:sz w:val="22"/>
                <w:szCs w:val="22"/>
              </w:rPr>
            </w:pPr>
          </w:p>
        </w:tc>
        <w:tc>
          <w:tcPr>
            <w:tcW w:w="933" w:type="dxa"/>
            <w:shd w:val="clear" w:color="auto" w:fill="auto"/>
            <w:noWrap/>
            <w:vAlign w:val="bottom"/>
          </w:tcPr>
          <w:p w14:paraId="6269FC3A"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16FE333C" w14:textId="77777777" w:rsidR="00FF10F7" w:rsidRPr="00CD53B8" w:rsidRDefault="00FF10F7" w:rsidP="00FF10F7">
            <w:pPr>
              <w:jc w:val="right"/>
              <w:rPr>
                <w:color w:val="000000"/>
                <w:sz w:val="22"/>
                <w:szCs w:val="22"/>
              </w:rPr>
            </w:pPr>
          </w:p>
        </w:tc>
        <w:tc>
          <w:tcPr>
            <w:tcW w:w="799" w:type="dxa"/>
            <w:vAlign w:val="bottom"/>
          </w:tcPr>
          <w:p w14:paraId="3100496F" w14:textId="77777777" w:rsidR="00FF10F7" w:rsidRPr="00CD53B8" w:rsidRDefault="00FF10F7" w:rsidP="00FF10F7">
            <w:pPr>
              <w:jc w:val="right"/>
              <w:rPr>
                <w:color w:val="000000"/>
                <w:sz w:val="22"/>
                <w:szCs w:val="22"/>
              </w:rPr>
            </w:pPr>
          </w:p>
        </w:tc>
        <w:tc>
          <w:tcPr>
            <w:tcW w:w="1091" w:type="dxa"/>
            <w:vAlign w:val="bottom"/>
          </w:tcPr>
          <w:p w14:paraId="730DE97C" w14:textId="77777777" w:rsidR="00FF10F7" w:rsidRPr="00CD53B8" w:rsidRDefault="00FF10F7" w:rsidP="00FF10F7">
            <w:pPr>
              <w:jc w:val="right"/>
              <w:rPr>
                <w:color w:val="000000"/>
                <w:sz w:val="22"/>
                <w:szCs w:val="22"/>
              </w:rPr>
            </w:pPr>
          </w:p>
        </w:tc>
        <w:tc>
          <w:tcPr>
            <w:tcW w:w="810" w:type="dxa"/>
            <w:vAlign w:val="bottom"/>
          </w:tcPr>
          <w:p w14:paraId="77C322CB" w14:textId="77777777" w:rsidR="00FF10F7" w:rsidRPr="00CD53B8" w:rsidRDefault="00FF10F7" w:rsidP="00FF10F7">
            <w:pPr>
              <w:jc w:val="right"/>
              <w:rPr>
                <w:color w:val="000000"/>
                <w:sz w:val="22"/>
                <w:szCs w:val="22"/>
              </w:rPr>
            </w:pPr>
          </w:p>
        </w:tc>
        <w:tc>
          <w:tcPr>
            <w:tcW w:w="1080" w:type="dxa"/>
            <w:shd w:val="clear" w:color="auto" w:fill="auto"/>
            <w:vAlign w:val="bottom"/>
          </w:tcPr>
          <w:p w14:paraId="141AC38E" w14:textId="77777777" w:rsidR="00FF10F7" w:rsidRPr="00CD53B8" w:rsidRDefault="00FF10F7" w:rsidP="00FF10F7">
            <w:pPr>
              <w:jc w:val="right"/>
              <w:rPr>
                <w:color w:val="000000"/>
                <w:sz w:val="22"/>
                <w:szCs w:val="22"/>
              </w:rPr>
            </w:pPr>
          </w:p>
        </w:tc>
        <w:tc>
          <w:tcPr>
            <w:tcW w:w="720" w:type="dxa"/>
            <w:shd w:val="clear" w:color="auto" w:fill="auto"/>
            <w:vAlign w:val="bottom"/>
          </w:tcPr>
          <w:p w14:paraId="61CCD129" w14:textId="77777777" w:rsidR="00FF10F7" w:rsidRPr="00CD53B8" w:rsidRDefault="00FF10F7" w:rsidP="00FF10F7">
            <w:pPr>
              <w:jc w:val="right"/>
              <w:rPr>
                <w:color w:val="000000"/>
                <w:sz w:val="22"/>
                <w:szCs w:val="22"/>
              </w:rPr>
            </w:pPr>
          </w:p>
        </w:tc>
        <w:tc>
          <w:tcPr>
            <w:tcW w:w="1080" w:type="dxa"/>
            <w:shd w:val="clear" w:color="auto" w:fill="auto"/>
            <w:vAlign w:val="bottom"/>
          </w:tcPr>
          <w:p w14:paraId="0981030A" w14:textId="77777777" w:rsidR="00FF10F7" w:rsidRPr="00CD53B8" w:rsidRDefault="00FF10F7" w:rsidP="00FF10F7">
            <w:pPr>
              <w:jc w:val="right"/>
              <w:rPr>
                <w:color w:val="000000"/>
                <w:sz w:val="22"/>
                <w:szCs w:val="22"/>
              </w:rPr>
            </w:pPr>
          </w:p>
        </w:tc>
      </w:tr>
      <w:tr w:rsidR="00FF10F7" w:rsidRPr="00CD53B8" w14:paraId="19A6BAA0" w14:textId="77777777" w:rsidTr="000A19AC">
        <w:trPr>
          <w:trHeight w:val="20"/>
        </w:trPr>
        <w:tc>
          <w:tcPr>
            <w:tcW w:w="1260" w:type="dxa"/>
            <w:shd w:val="clear" w:color="auto" w:fill="auto"/>
            <w:noWrap/>
            <w:vAlign w:val="bottom"/>
          </w:tcPr>
          <w:p w14:paraId="7EE6137A" w14:textId="77777777" w:rsidR="00FF10F7" w:rsidRPr="00CD53B8" w:rsidRDefault="00FF10F7" w:rsidP="00FF10F7">
            <w:pPr>
              <w:rPr>
                <w:sz w:val="22"/>
                <w:szCs w:val="22"/>
              </w:rPr>
            </w:pPr>
          </w:p>
        </w:tc>
        <w:tc>
          <w:tcPr>
            <w:tcW w:w="2070" w:type="dxa"/>
            <w:shd w:val="clear" w:color="auto" w:fill="auto"/>
            <w:vAlign w:val="bottom"/>
          </w:tcPr>
          <w:p w14:paraId="5B862555" w14:textId="77777777" w:rsidR="00FF10F7" w:rsidRPr="00CD53B8" w:rsidRDefault="00FF10F7" w:rsidP="00FF10F7">
            <w:pPr>
              <w:jc w:val="right"/>
              <w:rPr>
                <w:sz w:val="22"/>
                <w:szCs w:val="22"/>
              </w:rPr>
            </w:pPr>
          </w:p>
        </w:tc>
        <w:tc>
          <w:tcPr>
            <w:tcW w:w="3567" w:type="dxa"/>
            <w:shd w:val="clear" w:color="auto" w:fill="auto"/>
            <w:vAlign w:val="bottom"/>
          </w:tcPr>
          <w:p w14:paraId="44530B04" w14:textId="77777777" w:rsidR="00FF10F7" w:rsidRPr="00CD53B8" w:rsidRDefault="00FF10F7" w:rsidP="00FF10F7">
            <w:pPr>
              <w:rPr>
                <w:iCs/>
                <w:color w:val="000000"/>
                <w:sz w:val="22"/>
                <w:szCs w:val="22"/>
              </w:rPr>
            </w:pPr>
            <w:r w:rsidRPr="00CD53B8">
              <w:rPr>
                <w:iCs/>
                <w:color w:val="000000"/>
                <w:sz w:val="22"/>
                <w:szCs w:val="22"/>
              </w:rPr>
              <w:t>Immatures</w:t>
            </w:r>
          </w:p>
        </w:tc>
        <w:tc>
          <w:tcPr>
            <w:tcW w:w="933" w:type="dxa"/>
            <w:shd w:val="clear" w:color="auto" w:fill="auto"/>
            <w:noWrap/>
            <w:vAlign w:val="bottom"/>
          </w:tcPr>
          <w:p w14:paraId="40DA69D3"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161AA789" w14:textId="77777777" w:rsidR="00FF10F7" w:rsidRPr="00CD53B8" w:rsidRDefault="00FF10F7" w:rsidP="00FF10F7">
            <w:pPr>
              <w:jc w:val="right"/>
              <w:rPr>
                <w:color w:val="000000"/>
                <w:sz w:val="22"/>
                <w:szCs w:val="22"/>
              </w:rPr>
            </w:pPr>
          </w:p>
        </w:tc>
        <w:tc>
          <w:tcPr>
            <w:tcW w:w="799" w:type="dxa"/>
            <w:vAlign w:val="bottom"/>
          </w:tcPr>
          <w:p w14:paraId="1799EB1E"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06DDA828" w14:textId="77777777" w:rsidR="00FF10F7" w:rsidRPr="00CD53B8" w:rsidRDefault="00FF10F7" w:rsidP="00FF10F7">
            <w:pPr>
              <w:jc w:val="right"/>
              <w:rPr>
                <w:color w:val="000000"/>
                <w:sz w:val="22"/>
                <w:szCs w:val="22"/>
              </w:rPr>
            </w:pPr>
          </w:p>
        </w:tc>
        <w:tc>
          <w:tcPr>
            <w:tcW w:w="810" w:type="dxa"/>
            <w:vAlign w:val="bottom"/>
          </w:tcPr>
          <w:p w14:paraId="0088BA3C" w14:textId="77777777" w:rsidR="00FF10F7" w:rsidRPr="00CD53B8" w:rsidRDefault="00FF10F7" w:rsidP="00FF10F7">
            <w:pPr>
              <w:jc w:val="right"/>
              <w:rPr>
                <w:color w:val="000000"/>
                <w:sz w:val="22"/>
                <w:szCs w:val="22"/>
              </w:rPr>
            </w:pPr>
          </w:p>
        </w:tc>
        <w:tc>
          <w:tcPr>
            <w:tcW w:w="1080" w:type="dxa"/>
            <w:shd w:val="clear" w:color="auto" w:fill="auto"/>
            <w:vAlign w:val="bottom"/>
          </w:tcPr>
          <w:p w14:paraId="185D5003" w14:textId="77777777" w:rsidR="00FF10F7" w:rsidRPr="00CD53B8" w:rsidRDefault="00FF10F7" w:rsidP="00FF10F7">
            <w:pPr>
              <w:jc w:val="right"/>
              <w:rPr>
                <w:color w:val="000000"/>
                <w:sz w:val="22"/>
                <w:szCs w:val="22"/>
              </w:rPr>
            </w:pPr>
          </w:p>
        </w:tc>
        <w:tc>
          <w:tcPr>
            <w:tcW w:w="720" w:type="dxa"/>
            <w:shd w:val="clear" w:color="auto" w:fill="auto"/>
            <w:vAlign w:val="bottom"/>
          </w:tcPr>
          <w:p w14:paraId="4ED3501E" w14:textId="77777777" w:rsidR="00FF10F7" w:rsidRPr="00CD53B8" w:rsidRDefault="00FF10F7" w:rsidP="00FF10F7">
            <w:pPr>
              <w:jc w:val="right"/>
              <w:rPr>
                <w:color w:val="000000"/>
                <w:sz w:val="22"/>
                <w:szCs w:val="22"/>
              </w:rPr>
            </w:pPr>
          </w:p>
        </w:tc>
        <w:tc>
          <w:tcPr>
            <w:tcW w:w="1080" w:type="dxa"/>
            <w:shd w:val="clear" w:color="auto" w:fill="auto"/>
            <w:vAlign w:val="bottom"/>
          </w:tcPr>
          <w:p w14:paraId="1BB569C0" w14:textId="77777777" w:rsidR="00FF10F7" w:rsidRPr="00CD53B8" w:rsidRDefault="00FF10F7" w:rsidP="00FF10F7">
            <w:pPr>
              <w:jc w:val="right"/>
              <w:rPr>
                <w:color w:val="000000"/>
                <w:sz w:val="22"/>
                <w:szCs w:val="22"/>
              </w:rPr>
            </w:pPr>
          </w:p>
        </w:tc>
      </w:tr>
      <w:tr w:rsidR="00FF10F7" w:rsidRPr="00CD53B8" w14:paraId="22A4C38D" w14:textId="77777777" w:rsidTr="000A19AC">
        <w:trPr>
          <w:trHeight w:val="20"/>
        </w:trPr>
        <w:tc>
          <w:tcPr>
            <w:tcW w:w="1260" w:type="dxa"/>
            <w:shd w:val="clear" w:color="auto" w:fill="auto"/>
            <w:noWrap/>
            <w:vAlign w:val="bottom"/>
            <w:hideMark/>
          </w:tcPr>
          <w:p w14:paraId="2C5257BB" w14:textId="77777777" w:rsidR="00FF10F7" w:rsidRPr="00CD53B8" w:rsidRDefault="00FF10F7" w:rsidP="00FF10F7">
            <w:pPr>
              <w:rPr>
                <w:sz w:val="22"/>
                <w:szCs w:val="22"/>
              </w:rPr>
            </w:pPr>
          </w:p>
        </w:tc>
        <w:tc>
          <w:tcPr>
            <w:tcW w:w="2070" w:type="dxa"/>
            <w:shd w:val="clear" w:color="auto" w:fill="auto"/>
            <w:vAlign w:val="bottom"/>
            <w:hideMark/>
          </w:tcPr>
          <w:p w14:paraId="6DFC5EF9" w14:textId="77777777" w:rsidR="00FF10F7" w:rsidRPr="00CD53B8" w:rsidRDefault="00FF10F7" w:rsidP="00FF10F7">
            <w:pPr>
              <w:jc w:val="right"/>
              <w:rPr>
                <w:sz w:val="22"/>
                <w:szCs w:val="22"/>
              </w:rPr>
            </w:pPr>
          </w:p>
        </w:tc>
        <w:tc>
          <w:tcPr>
            <w:tcW w:w="3567" w:type="dxa"/>
            <w:shd w:val="clear" w:color="auto" w:fill="auto"/>
            <w:vAlign w:val="bottom"/>
            <w:hideMark/>
          </w:tcPr>
          <w:p w14:paraId="05D45F96" w14:textId="77777777" w:rsidR="00FF10F7" w:rsidRPr="00CD53B8" w:rsidRDefault="00FF10F7" w:rsidP="00FF10F7">
            <w:pPr>
              <w:rPr>
                <w:iCs/>
                <w:color w:val="000000"/>
                <w:sz w:val="22"/>
                <w:szCs w:val="22"/>
              </w:rPr>
            </w:pPr>
            <w:r w:rsidRPr="00CD53B8">
              <w:rPr>
                <w:i/>
                <w:iCs/>
                <w:color w:val="000000"/>
                <w:sz w:val="22"/>
                <w:szCs w:val="22"/>
              </w:rPr>
              <w:t xml:space="preserve">Haplothrips gowdeyi </w:t>
            </w:r>
            <w:r w:rsidRPr="00CD53B8">
              <w:rPr>
                <w:iCs/>
                <w:color w:val="000000"/>
                <w:sz w:val="22"/>
                <w:szCs w:val="22"/>
              </w:rPr>
              <w:t xml:space="preserve">Franklin </w:t>
            </w:r>
            <w:r w:rsidRPr="00CD53B8">
              <w:rPr>
                <w:bCs/>
                <w:i/>
                <w:color w:val="000000" w:themeColor="text1"/>
                <w:sz w:val="22"/>
                <w:szCs w:val="22"/>
              </w:rPr>
              <w:t xml:space="preserve">* </w:t>
            </w:r>
          </w:p>
        </w:tc>
        <w:tc>
          <w:tcPr>
            <w:tcW w:w="933" w:type="dxa"/>
            <w:shd w:val="clear" w:color="auto" w:fill="auto"/>
            <w:noWrap/>
            <w:vAlign w:val="bottom"/>
            <w:hideMark/>
          </w:tcPr>
          <w:p w14:paraId="3F63AAF9" w14:textId="77777777" w:rsidR="00FF10F7" w:rsidRPr="00CD53B8" w:rsidRDefault="00FF10F7" w:rsidP="00FF10F7">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6DA2F61C"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1FC88058"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69F0604C" w14:textId="77777777" w:rsidR="00FF10F7" w:rsidRPr="00CD53B8" w:rsidRDefault="00FF10F7" w:rsidP="00FF10F7">
            <w:pPr>
              <w:jc w:val="right"/>
              <w:rPr>
                <w:color w:val="000000"/>
                <w:sz w:val="22"/>
                <w:szCs w:val="22"/>
              </w:rPr>
            </w:pPr>
          </w:p>
        </w:tc>
        <w:tc>
          <w:tcPr>
            <w:tcW w:w="810" w:type="dxa"/>
            <w:vAlign w:val="bottom"/>
          </w:tcPr>
          <w:p w14:paraId="45AB2384" w14:textId="77777777" w:rsidR="00FF10F7" w:rsidRPr="00CD53B8" w:rsidRDefault="00FF10F7" w:rsidP="00FF10F7">
            <w:pPr>
              <w:jc w:val="right"/>
              <w:rPr>
                <w:color w:val="000000"/>
                <w:sz w:val="22"/>
                <w:szCs w:val="22"/>
              </w:rPr>
            </w:pPr>
          </w:p>
        </w:tc>
        <w:tc>
          <w:tcPr>
            <w:tcW w:w="1080" w:type="dxa"/>
            <w:shd w:val="clear" w:color="auto" w:fill="auto"/>
            <w:vAlign w:val="bottom"/>
          </w:tcPr>
          <w:p w14:paraId="517E6BF9" w14:textId="77777777" w:rsidR="00FF10F7" w:rsidRPr="00CD53B8" w:rsidRDefault="00FF10F7" w:rsidP="00FF10F7">
            <w:pPr>
              <w:jc w:val="right"/>
              <w:rPr>
                <w:color w:val="000000"/>
                <w:sz w:val="22"/>
                <w:szCs w:val="22"/>
              </w:rPr>
            </w:pPr>
          </w:p>
        </w:tc>
        <w:tc>
          <w:tcPr>
            <w:tcW w:w="720" w:type="dxa"/>
            <w:shd w:val="clear" w:color="auto" w:fill="auto"/>
            <w:vAlign w:val="bottom"/>
          </w:tcPr>
          <w:p w14:paraId="7A01144F" w14:textId="77777777" w:rsidR="00FF10F7" w:rsidRPr="00CD53B8" w:rsidRDefault="00FF10F7" w:rsidP="00FF10F7">
            <w:pPr>
              <w:jc w:val="right"/>
              <w:rPr>
                <w:color w:val="000000"/>
                <w:sz w:val="22"/>
                <w:szCs w:val="22"/>
              </w:rPr>
            </w:pPr>
          </w:p>
        </w:tc>
        <w:tc>
          <w:tcPr>
            <w:tcW w:w="1080" w:type="dxa"/>
            <w:shd w:val="clear" w:color="auto" w:fill="auto"/>
            <w:vAlign w:val="bottom"/>
          </w:tcPr>
          <w:p w14:paraId="16750746" w14:textId="77777777" w:rsidR="00FF10F7" w:rsidRPr="00CD53B8" w:rsidRDefault="00FF10F7" w:rsidP="00FF10F7">
            <w:pPr>
              <w:jc w:val="right"/>
              <w:rPr>
                <w:color w:val="000000"/>
                <w:sz w:val="22"/>
                <w:szCs w:val="22"/>
              </w:rPr>
            </w:pPr>
          </w:p>
        </w:tc>
      </w:tr>
      <w:tr w:rsidR="00FF10F7" w:rsidRPr="00CD53B8" w14:paraId="700CD00A" w14:textId="77777777" w:rsidTr="000A19AC">
        <w:trPr>
          <w:trHeight w:val="20"/>
        </w:trPr>
        <w:tc>
          <w:tcPr>
            <w:tcW w:w="1260" w:type="dxa"/>
            <w:shd w:val="clear" w:color="auto" w:fill="auto"/>
            <w:noWrap/>
            <w:vAlign w:val="bottom"/>
            <w:hideMark/>
          </w:tcPr>
          <w:p w14:paraId="25EEB7C4" w14:textId="77777777" w:rsidR="00FF10F7" w:rsidRPr="00CD53B8" w:rsidRDefault="00FF10F7" w:rsidP="00FF10F7">
            <w:pPr>
              <w:rPr>
                <w:sz w:val="22"/>
                <w:szCs w:val="22"/>
              </w:rPr>
            </w:pPr>
          </w:p>
        </w:tc>
        <w:tc>
          <w:tcPr>
            <w:tcW w:w="2070" w:type="dxa"/>
            <w:shd w:val="clear" w:color="auto" w:fill="auto"/>
            <w:vAlign w:val="bottom"/>
            <w:hideMark/>
          </w:tcPr>
          <w:p w14:paraId="520C8EE0" w14:textId="77777777" w:rsidR="00FF10F7" w:rsidRPr="00CD53B8" w:rsidRDefault="00FF10F7" w:rsidP="00FF10F7">
            <w:pPr>
              <w:rPr>
                <w:sz w:val="22"/>
                <w:szCs w:val="22"/>
              </w:rPr>
            </w:pPr>
          </w:p>
        </w:tc>
        <w:tc>
          <w:tcPr>
            <w:tcW w:w="3567" w:type="dxa"/>
            <w:shd w:val="clear" w:color="auto" w:fill="auto"/>
            <w:vAlign w:val="bottom"/>
            <w:hideMark/>
          </w:tcPr>
          <w:p w14:paraId="46D21BD0" w14:textId="77777777" w:rsidR="00FF10F7" w:rsidRPr="00CD53B8" w:rsidRDefault="00FF10F7" w:rsidP="00FF10F7">
            <w:pPr>
              <w:rPr>
                <w:color w:val="000000"/>
                <w:sz w:val="22"/>
                <w:szCs w:val="22"/>
              </w:rPr>
            </w:pPr>
            <w:r w:rsidRPr="00CD53B8">
              <w:rPr>
                <w:i/>
                <w:iCs/>
                <w:color w:val="000000"/>
                <w:sz w:val="22"/>
                <w:szCs w:val="22"/>
              </w:rPr>
              <w:t xml:space="preserve">Karynothrips flavipes </w:t>
            </w:r>
            <w:r w:rsidRPr="00CD53B8">
              <w:rPr>
                <w:iCs/>
                <w:color w:val="000000"/>
                <w:sz w:val="22"/>
                <w:szCs w:val="22"/>
              </w:rPr>
              <w:t xml:space="preserve">Jones </w:t>
            </w:r>
            <w:r w:rsidRPr="00CD53B8">
              <w:rPr>
                <w:color w:val="222222"/>
                <w:sz w:val="22"/>
                <w:szCs w:val="22"/>
                <w:shd w:val="clear" w:color="auto" w:fill="FFFFFF"/>
              </w:rPr>
              <w:t>†</w:t>
            </w:r>
          </w:p>
        </w:tc>
        <w:tc>
          <w:tcPr>
            <w:tcW w:w="933" w:type="dxa"/>
            <w:shd w:val="clear" w:color="auto" w:fill="auto"/>
            <w:noWrap/>
            <w:vAlign w:val="bottom"/>
            <w:hideMark/>
          </w:tcPr>
          <w:p w14:paraId="0581DEBF" w14:textId="77777777" w:rsidR="00FF10F7" w:rsidRPr="00CD53B8" w:rsidRDefault="00FF10F7" w:rsidP="00FF10F7">
            <w:pPr>
              <w:jc w:val="right"/>
              <w:rPr>
                <w:b/>
                <w:bCs/>
                <w:color w:val="000000"/>
                <w:sz w:val="22"/>
                <w:szCs w:val="22"/>
              </w:rPr>
            </w:pPr>
            <w:r w:rsidRPr="00CD53B8">
              <w:rPr>
                <w:color w:val="000000"/>
                <w:sz w:val="22"/>
                <w:szCs w:val="22"/>
              </w:rPr>
              <w:t>7</w:t>
            </w:r>
          </w:p>
        </w:tc>
        <w:tc>
          <w:tcPr>
            <w:tcW w:w="1080" w:type="dxa"/>
            <w:shd w:val="clear" w:color="auto" w:fill="auto"/>
            <w:noWrap/>
            <w:vAlign w:val="bottom"/>
            <w:hideMark/>
          </w:tcPr>
          <w:p w14:paraId="624AF33E" w14:textId="77777777" w:rsidR="00FF10F7" w:rsidRPr="00CD53B8" w:rsidRDefault="00FF10F7" w:rsidP="00FF10F7">
            <w:pPr>
              <w:jc w:val="right"/>
              <w:rPr>
                <w:b/>
                <w:color w:val="000000"/>
                <w:sz w:val="22"/>
                <w:szCs w:val="22"/>
              </w:rPr>
            </w:pPr>
            <w:r w:rsidRPr="00CD53B8">
              <w:rPr>
                <w:color w:val="000000"/>
                <w:sz w:val="22"/>
                <w:szCs w:val="22"/>
              </w:rPr>
              <w:t xml:space="preserve"> </w:t>
            </w:r>
          </w:p>
        </w:tc>
        <w:tc>
          <w:tcPr>
            <w:tcW w:w="799" w:type="dxa"/>
            <w:vAlign w:val="bottom"/>
          </w:tcPr>
          <w:p w14:paraId="706271A7"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0BAF1599" w14:textId="77777777" w:rsidR="00FF10F7" w:rsidRPr="00CD53B8" w:rsidRDefault="00FF10F7" w:rsidP="00FF10F7">
            <w:pPr>
              <w:jc w:val="right"/>
              <w:rPr>
                <w:b/>
                <w:color w:val="000000"/>
                <w:sz w:val="22"/>
                <w:szCs w:val="22"/>
              </w:rPr>
            </w:pPr>
          </w:p>
        </w:tc>
        <w:tc>
          <w:tcPr>
            <w:tcW w:w="810" w:type="dxa"/>
            <w:vAlign w:val="bottom"/>
          </w:tcPr>
          <w:p w14:paraId="56DC40DC" w14:textId="77777777" w:rsidR="00FF10F7" w:rsidRPr="00CD53B8" w:rsidRDefault="00FF10F7" w:rsidP="00FF10F7">
            <w:pPr>
              <w:jc w:val="right"/>
              <w:rPr>
                <w:b/>
                <w:color w:val="000000"/>
                <w:sz w:val="22"/>
                <w:szCs w:val="22"/>
              </w:rPr>
            </w:pPr>
          </w:p>
        </w:tc>
        <w:tc>
          <w:tcPr>
            <w:tcW w:w="1080" w:type="dxa"/>
            <w:shd w:val="clear" w:color="auto" w:fill="auto"/>
            <w:vAlign w:val="bottom"/>
          </w:tcPr>
          <w:p w14:paraId="5AB10D30" w14:textId="77777777" w:rsidR="00FF10F7" w:rsidRPr="00CD53B8" w:rsidRDefault="00FF10F7" w:rsidP="00FF10F7">
            <w:pPr>
              <w:jc w:val="right"/>
              <w:rPr>
                <w:b/>
                <w:color w:val="000000"/>
                <w:sz w:val="22"/>
                <w:szCs w:val="22"/>
              </w:rPr>
            </w:pPr>
          </w:p>
        </w:tc>
        <w:tc>
          <w:tcPr>
            <w:tcW w:w="720" w:type="dxa"/>
            <w:shd w:val="clear" w:color="auto" w:fill="auto"/>
            <w:vAlign w:val="bottom"/>
          </w:tcPr>
          <w:p w14:paraId="5553DF66" w14:textId="77777777" w:rsidR="00FF10F7" w:rsidRPr="00CD53B8" w:rsidRDefault="00FF10F7" w:rsidP="00FF10F7">
            <w:pPr>
              <w:jc w:val="right"/>
              <w:rPr>
                <w:b/>
                <w:color w:val="000000"/>
                <w:sz w:val="22"/>
                <w:szCs w:val="22"/>
              </w:rPr>
            </w:pPr>
          </w:p>
        </w:tc>
        <w:tc>
          <w:tcPr>
            <w:tcW w:w="1080" w:type="dxa"/>
            <w:shd w:val="clear" w:color="auto" w:fill="auto"/>
            <w:vAlign w:val="bottom"/>
          </w:tcPr>
          <w:p w14:paraId="0DAE3AA7" w14:textId="77777777" w:rsidR="00FF10F7" w:rsidRPr="00CD53B8" w:rsidRDefault="00FF10F7" w:rsidP="00FF10F7">
            <w:pPr>
              <w:jc w:val="right"/>
              <w:rPr>
                <w:b/>
                <w:color w:val="000000"/>
                <w:sz w:val="22"/>
                <w:szCs w:val="22"/>
              </w:rPr>
            </w:pPr>
          </w:p>
        </w:tc>
      </w:tr>
      <w:tr w:rsidR="00FF10F7" w:rsidRPr="00CD53B8" w14:paraId="2A6C1B7A" w14:textId="77777777" w:rsidTr="000A19AC">
        <w:trPr>
          <w:trHeight w:val="20"/>
        </w:trPr>
        <w:tc>
          <w:tcPr>
            <w:tcW w:w="1260" w:type="dxa"/>
            <w:shd w:val="clear" w:color="auto" w:fill="auto"/>
            <w:noWrap/>
            <w:vAlign w:val="bottom"/>
          </w:tcPr>
          <w:p w14:paraId="3695F264" w14:textId="77777777" w:rsidR="00FF10F7" w:rsidRPr="00CD53B8" w:rsidRDefault="00FF10F7" w:rsidP="00FF10F7">
            <w:pPr>
              <w:rPr>
                <w:sz w:val="22"/>
                <w:szCs w:val="22"/>
              </w:rPr>
            </w:pPr>
          </w:p>
        </w:tc>
        <w:tc>
          <w:tcPr>
            <w:tcW w:w="2070" w:type="dxa"/>
            <w:shd w:val="clear" w:color="auto" w:fill="auto"/>
            <w:vAlign w:val="bottom"/>
          </w:tcPr>
          <w:p w14:paraId="3180A964" w14:textId="77777777" w:rsidR="00FF10F7" w:rsidRPr="00CD53B8" w:rsidRDefault="00FF10F7" w:rsidP="00FF10F7">
            <w:pPr>
              <w:rPr>
                <w:sz w:val="22"/>
                <w:szCs w:val="22"/>
              </w:rPr>
            </w:pPr>
          </w:p>
        </w:tc>
        <w:tc>
          <w:tcPr>
            <w:tcW w:w="3567" w:type="dxa"/>
            <w:shd w:val="clear" w:color="auto" w:fill="auto"/>
            <w:vAlign w:val="bottom"/>
          </w:tcPr>
          <w:p w14:paraId="2FEF2A9C" w14:textId="77777777" w:rsidR="00FF10F7" w:rsidRPr="00CD53B8" w:rsidRDefault="00FF10F7" w:rsidP="00FF10F7">
            <w:pPr>
              <w:rPr>
                <w:i/>
                <w:iCs/>
                <w:color w:val="000000"/>
                <w:sz w:val="22"/>
                <w:szCs w:val="22"/>
              </w:rPr>
            </w:pPr>
            <w:r w:rsidRPr="00CD53B8">
              <w:rPr>
                <w:i/>
                <w:iCs/>
                <w:color w:val="000000"/>
                <w:sz w:val="22"/>
                <w:szCs w:val="22"/>
              </w:rPr>
              <w:t xml:space="preserve">Kaynnothrips malaleucus </w:t>
            </w:r>
            <w:r w:rsidRPr="00CD53B8">
              <w:rPr>
                <w:iCs/>
                <w:color w:val="000000"/>
                <w:sz w:val="22"/>
                <w:szCs w:val="22"/>
              </w:rPr>
              <w:t xml:space="preserve">Bagnall </w:t>
            </w:r>
            <w:r w:rsidRPr="00CD53B8">
              <w:rPr>
                <w:color w:val="222222"/>
                <w:sz w:val="22"/>
                <w:szCs w:val="22"/>
                <w:shd w:val="clear" w:color="auto" w:fill="FFFFFF"/>
              </w:rPr>
              <w:t>†</w:t>
            </w:r>
          </w:p>
        </w:tc>
        <w:tc>
          <w:tcPr>
            <w:tcW w:w="933" w:type="dxa"/>
            <w:shd w:val="clear" w:color="auto" w:fill="auto"/>
            <w:noWrap/>
            <w:vAlign w:val="bottom"/>
          </w:tcPr>
          <w:p w14:paraId="05426EE1"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60A456CC" w14:textId="77777777" w:rsidR="00FF10F7" w:rsidRPr="00CD53B8" w:rsidRDefault="00FF10F7" w:rsidP="00FF10F7">
            <w:pPr>
              <w:jc w:val="right"/>
              <w:rPr>
                <w:color w:val="000000"/>
                <w:sz w:val="22"/>
                <w:szCs w:val="22"/>
              </w:rPr>
            </w:pPr>
          </w:p>
        </w:tc>
        <w:tc>
          <w:tcPr>
            <w:tcW w:w="799" w:type="dxa"/>
            <w:vAlign w:val="bottom"/>
          </w:tcPr>
          <w:p w14:paraId="1BA2BEA2" w14:textId="77777777" w:rsidR="00FF10F7" w:rsidRPr="00CD53B8" w:rsidRDefault="00FF10F7" w:rsidP="00FF10F7">
            <w:pPr>
              <w:jc w:val="right"/>
              <w:rPr>
                <w:color w:val="000000"/>
                <w:sz w:val="22"/>
                <w:szCs w:val="22"/>
              </w:rPr>
            </w:pPr>
            <w:r w:rsidRPr="00CD53B8">
              <w:rPr>
                <w:color w:val="000000"/>
                <w:sz w:val="22"/>
                <w:szCs w:val="22"/>
              </w:rPr>
              <w:t>3</w:t>
            </w:r>
          </w:p>
        </w:tc>
        <w:tc>
          <w:tcPr>
            <w:tcW w:w="1091" w:type="dxa"/>
            <w:vAlign w:val="bottom"/>
          </w:tcPr>
          <w:p w14:paraId="4D77FD41" w14:textId="77777777" w:rsidR="00FF10F7" w:rsidRPr="00CD53B8" w:rsidRDefault="00FF10F7" w:rsidP="00FF10F7">
            <w:pPr>
              <w:jc w:val="right"/>
              <w:rPr>
                <w:b/>
                <w:color w:val="000000"/>
                <w:sz w:val="22"/>
                <w:szCs w:val="22"/>
              </w:rPr>
            </w:pPr>
          </w:p>
        </w:tc>
        <w:tc>
          <w:tcPr>
            <w:tcW w:w="810" w:type="dxa"/>
            <w:vAlign w:val="bottom"/>
          </w:tcPr>
          <w:p w14:paraId="0F3B8D7E" w14:textId="77777777" w:rsidR="00FF10F7" w:rsidRPr="00CD53B8" w:rsidRDefault="00FF10F7" w:rsidP="00FF10F7">
            <w:pPr>
              <w:jc w:val="right"/>
              <w:rPr>
                <w:b/>
                <w:color w:val="000000"/>
                <w:sz w:val="22"/>
                <w:szCs w:val="22"/>
              </w:rPr>
            </w:pPr>
          </w:p>
        </w:tc>
        <w:tc>
          <w:tcPr>
            <w:tcW w:w="1080" w:type="dxa"/>
            <w:shd w:val="clear" w:color="auto" w:fill="auto"/>
            <w:vAlign w:val="bottom"/>
          </w:tcPr>
          <w:p w14:paraId="7AAFDD4E" w14:textId="77777777" w:rsidR="00FF10F7" w:rsidRPr="00CD53B8" w:rsidRDefault="00FF10F7" w:rsidP="00FF10F7">
            <w:pPr>
              <w:jc w:val="right"/>
              <w:rPr>
                <w:b/>
                <w:color w:val="000000"/>
                <w:sz w:val="22"/>
                <w:szCs w:val="22"/>
              </w:rPr>
            </w:pPr>
          </w:p>
        </w:tc>
        <w:tc>
          <w:tcPr>
            <w:tcW w:w="720" w:type="dxa"/>
            <w:shd w:val="clear" w:color="auto" w:fill="auto"/>
            <w:vAlign w:val="bottom"/>
          </w:tcPr>
          <w:p w14:paraId="47CA04ED" w14:textId="77777777" w:rsidR="00FF10F7" w:rsidRPr="00CD53B8" w:rsidRDefault="00FF10F7" w:rsidP="00FF10F7">
            <w:pPr>
              <w:jc w:val="right"/>
              <w:rPr>
                <w:b/>
                <w:color w:val="000000"/>
                <w:sz w:val="22"/>
                <w:szCs w:val="22"/>
              </w:rPr>
            </w:pPr>
          </w:p>
        </w:tc>
        <w:tc>
          <w:tcPr>
            <w:tcW w:w="1080" w:type="dxa"/>
            <w:shd w:val="clear" w:color="auto" w:fill="auto"/>
            <w:vAlign w:val="bottom"/>
          </w:tcPr>
          <w:p w14:paraId="2C2BE139" w14:textId="77777777" w:rsidR="00FF10F7" w:rsidRPr="00CD53B8" w:rsidRDefault="00FF10F7" w:rsidP="00FF10F7">
            <w:pPr>
              <w:jc w:val="right"/>
              <w:rPr>
                <w:b/>
                <w:color w:val="000000"/>
                <w:sz w:val="22"/>
                <w:szCs w:val="22"/>
              </w:rPr>
            </w:pPr>
          </w:p>
        </w:tc>
      </w:tr>
      <w:tr w:rsidR="00FF10F7" w:rsidRPr="00CD53B8" w14:paraId="6094BB68" w14:textId="77777777" w:rsidTr="00FF10F7">
        <w:trPr>
          <w:trHeight w:val="20"/>
        </w:trPr>
        <w:tc>
          <w:tcPr>
            <w:tcW w:w="1260" w:type="dxa"/>
            <w:shd w:val="clear" w:color="auto" w:fill="auto"/>
            <w:noWrap/>
            <w:vAlign w:val="bottom"/>
          </w:tcPr>
          <w:p w14:paraId="1066F403" w14:textId="77777777" w:rsidR="00FF10F7" w:rsidRPr="00CD53B8" w:rsidRDefault="00FF10F7" w:rsidP="00FF10F7">
            <w:pPr>
              <w:rPr>
                <w:sz w:val="22"/>
                <w:szCs w:val="22"/>
              </w:rPr>
            </w:pPr>
          </w:p>
        </w:tc>
        <w:tc>
          <w:tcPr>
            <w:tcW w:w="2070" w:type="dxa"/>
            <w:shd w:val="clear" w:color="auto" w:fill="auto"/>
            <w:vAlign w:val="bottom"/>
          </w:tcPr>
          <w:p w14:paraId="58ABBEA7" w14:textId="77777777" w:rsidR="00FF10F7" w:rsidRPr="00CD53B8" w:rsidRDefault="00FF10F7" w:rsidP="00FF10F7">
            <w:pPr>
              <w:rPr>
                <w:sz w:val="22"/>
                <w:szCs w:val="22"/>
              </w:rPr>
            </w:pPr>
          </w:p>
        </w:tc>
        <w:tc>
          <w:tcPr>
            <w:tcW w:w="3567" w:type="dxa"/>
            <w:shd w:val="clear" w:color="auto" w:fill="auto"/>
            <w:vAlign w:val="bottom"/>
          </w:tcPr>
          <w:p w14:paraId="4FBDE2E9" w14:textId="77777777" w:rsidR="00FF10F7" w:rsidRPr="00CD53B8" w:rsidRDefault="00FF10F7" w:rsidP="00FF10F7">
            <w:pPr>
              <w:rPr>
                <w:i/>
                <w:iCs/>
                <w:color w:val="000000"/>
                <w:sz w:val="22"/>
                <w:szCs w:val="22"/>
              </w:rPr>
            </w:pPr>
            <w:r w:rsidRPr="00CD53B8">
              <w:rPr>
                <w:i/>
                <w:iCs/>
                <w:color w:val="000000"/>
                <w:sz w:val="22"/>
                <w:szCs w:val="22"/>
              </w:rPr>
              <w:t xml:space="preserve">Leptothrips </w:t>
            </w:r>
            <w:r w:rsidRPr="00CD53B8">
              <w:rPr>
                <w:color w:val="000000"/>
                <w:sz w:val="22"/>
                <w:szCs w:val="22"/>
              </w:rPr>
              <w:t>spp.</w:t>
            </w:r>
            <w:r w:rsidRPr="00CD53B8">
              <w:rPr>
                <w:color w:val="222222"/>
                <w:sz w:val="22"/>
                <w:szCs w:val="22"/>
                <w:shd w:val="clear" w:color="auto" w:fill="FFFFFF"/>
              </w:rPr>
              <w:t>†</w:t>
            </w:r>
          </w:p>
        </w:tc>
        <w:tc>
          <w:tcPr>
            <w:tcW w:w="933" w:type="dxa"/>
            <w:shd w:val="clear" w:color="auto" w:fill="auto"/>
            <w:noWrap/>
            <w:vAlign w:val="bottom"/>
          </w:tcPr>
          <w:p w14:paraId="42B6E11B"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7CE6A830" w14:textId="77777777" w:rsidR="00FF10F7" w:rsidRPr="00CD53B8" w:rsidRDefault="00FF10F7" w:rsidP="00FF10F7">
            <w:pPr>
              <w:jc w:val="right"/>
              <w:rPr>
                <w:color w:val="000000"/>
                <w:sz w:val="22"/>
                <w:szCs w:val="22"/>
              </w:rPr>
            </w:pPr>
          </w:p>
        </w:tc>
        <w:tc>
          <w:tcPr>
            <w:tcW w:w="799" w:type="dxa"/>
            <w:vAlign w:val="bottom"/>
          </w:tcPr>
          <w:p w14:paraId="37CF4268" w14:textId="77777777" w:rsidR="00FF10F7" w:rsidRPr="00CD53B8" w:rsidRDefault="00FF10F7" w:rsidP="00FF10F7">
            <w:pPr>
              <w:jc w:val="right"/>
              <w:rPr>
                <w:color w:val="000000"/>
                <w:sz w:val="22"/>
                <w:szCs w:val="22"/>
              </w:rPr>
            </w:pPr>
            <w:r w:rsidRPr="00CD53B8">
              <w:rPr>
                <w:color w:val="000000"/>
                <w:sz w:val="22"/>
                <w:szCs w:val="22"/>
              </w:rPr>
              <w:t>2</w:t>
            </w:r>
          </w:p>
        </w:tc>
        <w:tc>
          <w:tcPr>
            <w:tcW w:w="1091" w:type="dxa"/>
            <w:vAlign w:val="bottom"/>
          </w:tcPr>
          <w:p w14:paraId="25336B1F" w14:textId="77777777" w:rsidR="00FF10F7" w:rsidRPr="00CD53B8" w:rsidRDefault="00FF10F7" w:rsidP="00FF10F7">
            <w:pPr>
              <w:jc w:val="right"/>
              <w:rPr>
                <w:b/>
                <w:color w:val="000000"/>
                <w:sz w:val="22"/>
                <w:szCs w:val="22"/>
              </w:rPr>
            </w:pPr>
          </w:p>
        </w:tc>
        <w:tc>
          <w:tcPr>
            <w:tcW w:w="810" w:type="dxa"/>
            <w:vAlign w:val="bottom"/>
          </w:tcPr>
          <w:p w14:paraId="40A147D9" w14:textId="77777777" w:rsidR="00FF10F7" w:rsidRPr="00CD53B8" w:rsidRDefault="00FF10F7" w:rsidP="00FF10F7">
            <w:pPr>
              <w:jc w:val="right"/>
              <w:rPr>
                <w:b/>
                <w:color w:val="000000"/>
                <w:sz w:val="22"/>
                <w:szCs w:val="22"/>
              </w:rPr>
            </w:pPr>
          </w:p>
        </w:tc>
        <w:tc>
          <w:tcPr>
            <w:tcW w:w="1080" w:type="dxa"/>
            <w:shd w:val="clear" w:color="auto" w:fill="auto"/>
            <w:vAlign w:val="bottom"/>
          </w:tcPr>
          <w:p w14:paraId="064E2388" w14:textId="77777777" w:rsidR="00FF10F7" w:rsidRPr="00CD53B8" w:rsidRDefault="00FF10F7" w:rsidP="00FF10F7">
            <w:pPr>
              <w:jc w:val="right"/>
              <w:rPr>
                <w:b/>
                <w:color w:val="000000"/>
                <w:sz w:val="22"/>
                <w:szCs w:val="22"/>
              </w:rPr>
            </w:pPr>
          </w:p>
        </w:tc>
        <w:tc>
          <w:tcPr>
            <w:tcW w:w="720" w:type="dxa"/>
            <w:shd w:val="clear" w:color="auto" w:fill="auto"/>
            <w:vAlign w:val="bottom"/>
          </w:tcPr>
          <w:p w14:paraId="7EB5C7C2" w14:textId="77777777" w:rsidR="00FF10F7" w:rsidRPr="00CD53B8" w:rsidRDefault="00FF10F7" w:rsidP="00FF10F7">
            <w:pPr>
              <w:jc w:val="right"/>
              <w:rPr>
                <w:b/>
                <w:color w:val="000000"/>
                <w:sz w:val="22"/>
                <w:szCs w:val="22"/>
              </w:rPr>
            </w:pPr>
          </w:p>
        </w:tc>
        <w:tc>
          <w:tcPr>
            <w:tcW w:w="1080" w:type="dxa"/>
            <w:shd w:val="clear" w:color="auto" w:fill="auto"/>
            <w:vAlign w:val="bottom"/>
          </w:tcPr>
          <w:p w14:paraId="1EBD55E4" w14:textId="77777777" w:rsidR="00FF10F7" w:rsidRPr="00CD53B8" w:rsidRDefault="00FF10F7" w:rsidP="00FF10F7">
            <w:pPr>
              <w:jc w:val="right"/>
              <w:rPr>
                <w:b/>
                <w:color w:val="000000"/>
                <w:sz w:val="22"/>
                <w:szCs w:val="22"/>
              </w:rPr>
            </w:pPr>
          </w:p>
        </w:tc>
      </w:tr>
      <w:tr w:rsidR="00FF10F7" w:rsidRPr="00CD53B8" w14:paraId="022D1ACA" w14:textId="77777777" w:rsidTr="00FF10F7">
        <w:trPr>
          <w:trHeight w:val="20"/>
        </w:trPr>
        <w:tc>
          <w:tcPr>
            <w:tcW w:w="1260" w:type="dxa"/>
            <w:tcBorders>
              <w:bottom w:val="single" w:sz="4" w:space="0" w:color="auto"/>
            </w:tcBorders>
            <w:shd w:val="clear" w:color="auto" w:fill="auto"/>
            <w:noWrap/>
            <w:vAlign w:val="bottom"/>
          </w:tcPr>
          <w:p w14:paraId="44E66BBC" w14:textId="77777777" w:rsidR="00FF10F7" w:rsidRPr="00CD53B8" w:rsidRDefault="00FF10F7" w:rsidP="00FF10F7">
            <w:pPr>
              <w:rPr>
                <w:sz w:val="22"/>
                <w:szCs w:val="22"/>
              </w:rPr>
            </w:pPr>
          </w:p>
        </w:tc>
        <w:tc>
          <w:tcPr>
            <w:tcW w:w="2070" w:type="dxa"/>
            <w:tcBorders>
              <w:bottom w:val="single" w:sz="4" w:space="0" w:color="auto"/>
            </w:tcBorders>
            <w:shd w:val="clear" w:color="auto" w:fill="auto"/>
            <w:vAlign w:val="bottom"/>
          </w:tcPr>
          <w:p w14:paraId="56BFD4CD" w14:textId="77777777" w:rsidR="00FF10F7" w:rsidRPr="00CD53B8" w:rsidRDefault="00FF10F7" w:rsidP="00FF10F7">
            <w:pPr>
              <w:rPr>
                <w:sz w:val="22"/>
                <w:szCs w:val="22"/>
              </w:rPr>
            </w:pPr>
          </w:p>
        </w:tc>
        <w:tc>
          <w:tcPr>
            <w:tcW w:w="3567" w:type="dxa"/>
            <w:tcBorders>
              <w:bottom w:val="single" w:sz="4" w:space="0" w:color="auto"/>
            </w:tcBorders>
            <w:shd w:val="clear" w:color="auto" w:fill="auto"/>
            <w:vAlign w:val="bottom"/>
          </w:tcPr>
          <w:p w14:paraId="18539D95" w14:textId="77777777" w:rsidR="00FF10F7" w:rsidRPr="00CD53B8" w:rsidRDefault="00FF10F7" w:rsidP="00FF10F7">
            <w:pPr>
              <w:rPr>
                <w:color w:val="000000"/>
                <w:sz w:val="22"/>
                <w:szCs w:val="22"/>
              </w:rPr>
            </w:pPr>
            <w:r w:rsidRPr="00CD53B8">
              <w:rPr>
                <w:color w:val="000000"/>
                <w:sz w:val="22"/>
                <w:szCs w:val="22"/>
              </w:rPr>
              <w:t xml:space="preserve"> </w:t>
            </w:r>
          </w:p>
        </w:tc>
        <w:tc>
          <w:tcPr>
            <w:tcW w:w="933" w:type="dxa"/>
            <w:tcBorders>
              <w:bottom w:val="single" w:sz="4" w:space="0" w:color="auto"/>
            </w:tcBorders>
            <w:shd w:val="clear" w:color="auto" w:fill="auto"/>
            <w:noWrap/>
            <w:vAlign w:val="bottom"/>
          </w:tcPr>
          <w:p w14:paraId="5AD12030" w14:textId="77777777" w:rsidR="00FF10F7" w:rsidRPr="00CD53B8" w:rsidRDefault="00FF10F7" w:rsidP="00FF10F7">
            <w:pPr>
              <w:jc w:val="right"/>
              <w:rPr>
                <w:bCs/>
                <w:color w:val="000000"/>
                <w:sz w:val="22"/>
                <w:szCs w:val="22"/>
              </w:rPr>
            </w:pPr>
            <w:r w:rsidRPr="00CD53B8">
              <w:rPr>
                <w:bCs/>
                <w:color w:val="000000"/>
                <w:sz w:val="22"/>
                <w:szCs w:val="22"/>
              </w:rPr>
              <w:t>Total</w:t>
            </w:r>
            <w:r w:rsidRPr="00CD53B8">
              <w:rPr>
                <w:b/>
                <w:bCs/>
                <w:color w:val="000000"/>
                <w:sz w:val="22"/>
                <w:szCs w:val="22"/>
              </w:rPr>
              <w:t xml:space="preserve"> </w:t>
            </w:r>
          </w:p>
        </w:tc>
        <w:tc>
          <w:tcPr>
            <w:tcW w:w="1080" w:type="dxa"/>
            <w:tcBorders>
              <w:bottom w:val="single" w:sz="4" w:space="0" w:color="auto"/>
            </w:tcBorders>
            <w:shd w:val="clear" w:color="auto" w:fill="auto"/>
            <w:noWrap/>
            <w:vAlign w:val="bottom"/>
          </w:tcPr>
          <w:p w14:paraId="23CCC115" w14:textId="77777777" w:rsidR="00FF10F7" w:rsidRPr="00CD53B8" w:rsidRDefault="00FF10F7" w:rsidP="00FF10F7">
            <w:pPr>
              <w:jc w:val="right"/>
              <w:rPr>
                <w:b/>
                <w:color w:val="000000"/>
                <w:sz w:val="22"/>
                <w:szCs w:val="22"/>
              </w:rPr>
            </w:pPr>
            <w:r w:rsidRPr="00CD53B8">
              <w:rPr>
                <w:b/>
                <w:color w:val="000000"/>
                <w:sz w:val="22"/>
                <w:szCs w:val="22"/>
              </w:rPr>
              <w:t>4, 658</w:t>
            </w:r>
          </w:p>
        </w:tc>
        <w:tc>
          <w:tcPr>
            <w:tcW w:w="799" w:type="dxa"/>
            <w:tcBorders>
              <w:bottom w:val="single" w:sz="4" w:space="0" w:color="auto"/>
            </w:tcBorders>
            <w:vAlign w:val="bottom"/>
          </w:tcPr>
          <w:p w14:paraId="01180ED6" w14:textId="77777777" w:rsidR="00FF10F7" w:rsidRPr="00CD53B8" w:rsidRDefault="00FF10F7" w:rsidP="00FF10F7">
            <w:pPr>
              <w:jc w:val="right"/>
              <w:rPr>
                <w:b/>
                <w:color w:val="000000"/>
                <w:sz w:val="22"/>
                <w:szCs w:val="22"/>
              </w:rPr>
            </w:pPr>
          </w:p>
        </w:tc>
        <w:tc>
          <w:tcPr>
            <w:tcW w:w="1091" w:type="dxa"/>
            <w:tcBorders>
              <w:bottom w:val="single" w:sz="4" w:space="0" w:color="auto"/>
            </w:tcBorders>
            <w:vAlign w:val="bottom"/>
          </w:tcPr>
          <w:p w14:paraId="12FDD0CE" w14:textId="77777777" w:rsidR="00FF10F7" w:rsidRPr="00CD53B8" w:rsidRDefault="00FF10F7" w:rsidP="00FF10F7">
            <w:pPr>
              <w:jc w:val="right"/>
              <w:rPr>
                <w:b/>
                <w:color w:val="000000"/>
                <w:sz w:val="22"/>
                <w:szCs w:val="22"/>
              </w:rPr>
            </w:pPr>
            <w:r w:rsidRPr="00CD53B8">
              <w:rPr>
                <w:b/>
                <w:color w:val="000000"/>
                <w:sz w:val="22"/>
                <w:szCs w:val="22"/>
              </w:rPr>
              <w:t>1,908</w:t>
            </w:r>
          </w:p>
        </w:tc>
        <w:tc>
          <w:tcPr>
            <w:tcW w:w="810" w:type="dxa"/>
            <w:tcBorders>
              <w:bottom w:val="single" w:sz="4" w:space="0" w:color="auto"/>
            </w:tcBorders>
          </w:tcPr>
          <w:p w14:paraId="2E4036FF" w14:textId="77777777" w:rsidR="00FF10F7" w:rsidRPr="00CD53B8" w:rsidRDefault="00FF10F7" w:rsidP="00FF10F7">
            <w:pPr>
              <w:jc w:val="center"/>
              <w:rPr>
                <w:b/>
                <w:color w:val="000000"/>
                <w:sz w:val="22"/>
                <w:szCs w:val="22"/>
              </w:rPr>
            </w:pPr>
          </w:p>
        </w:tc>
        <w:tc>
          <w:tcPr>
            <w:tcW w:w="1080" w:type="dxa"/>
            <w:tcBorders>
              <w:bottom w:val="single" w:sz="4" w:space="0" w:color="auto"/>
            </w:tcBorders>
            <w:shd w:val="clear" w:color="auto" w:fill="auto"/>
          </w:tcPr>
          <w:p w14:paraId="708A908A" w14:textId="77777777" w:rsidR="00FF10F7" w:rsidRPr="00CD53B8" w:rsidRDefault="00FF10F7" w:rsidP="00FF10F7">
            <w:pPr>
              <w:jc w:val="right"/>
              <w:rPr>
                <w:b/>
                <w:color w:val="000000"/>
                <w:sz w:val="22"/>
                <w:szCs w:val="22"/>
              </w:rPr>
            </w:pPr>
            <w:r w:rsidRPr="00CD53B8">
              <w:rPr>
                <w:b/>
                <w:color w:val="000000"/>
                <w:sz w:val="22"/>
                <w:szCs w:val="22"/>
              </w:rPr>
              <w:t>13,962</w:t>
            </w:r>
          </w:p>
        </w:tc>
        <w:tc>
          <w:tcPr>
            <w:tcW w:w="720" w:type="dxa"/>
            <w:tcBorders>
              <w:bottom w:val="single" w:sz="4" w:space="0" w:color="auto"/>
            </w:tcBorders>
            <w:shd w:val="clear" w:color="auto" w:fill="auto"/>
          </w:tcPr>
          <w:p w14:paraId="0ED7F3A9" w14:textId="77777777" w:rsidR="00FF10F7" w:rsidRPr="00CD53B8" w:rsidRDefault="00FF10F7" w:rsidP="00FF10F7">
            <w:pPr>
              <w:jc w:val="right"/>
              <w:rPr>
                <w:b/>
                <w:color w:val="000000"/>
                <w:sz w:val="22"/>
                <w:szCs w:val="22"/>
              </w:rPr>
            </w:pPr>
          </w:p>
        </w:tc>
        <w:tc>
          <w:tcPr>
            <w:tcW w:w="1080" w:type="dxa"/>
            <w:tcBorders>
              <w:bottom w:val="single" w:sz="4" w:space="0" w:color="auto"/>
            </w:tcBorders>
            <w:shd w:val="clear" w:color="auto" w:fill="auto"/>
          </w:tcPr>
          <w:p w14:paraId="0DAB5D75" w14:textId="77777777" w:rsidR="00FF10F7" w:rsidRPr="00CD53B8" w:rsidRDefault="00FF10F7" w:rsidP="00FF10F7">
            <w:pPr>
              <w:jc w:val="right"/>
              <w:rPr>
                <w:b/>
                <w:color w:val="000000"/>
                <w:sz w:val="22"/>
                <w:szCs w:val="22"/>
              </w:rPr>
            </w:pPr>
            <w:r w:rsidRPr="00CD53B8">
              <w:rPr>
                <w:b/>
                <w:color w:val="000000"/>
                <w:sz w:val="22"/>
                <w:szCs w:val="22"/>
              </w:rPr>
              <w:t>4,579</w:t>
            </w:r>
          </w:p>
        </w:tc>
      </w:tr>
    </w:tbl>
    <w:p w14:paraId="004971BB" w14:textId="77777777" w:rsidR="000C5272" w:rsidRPr="00CD53B8" w:rsidRDefault="000C5272" w:rsidP="000C5272">
      <w:pPr>
        <w:rPr>
          <w:b/>
        </w:rPr>
      </w:pPr>
      <w:r w:rsidRPr="00CD53B8">
        <w:t xml:space="preserve">Extended totals are listed by order. </w:t>
      </w:r>
      <w:r w:rsidRPr="00CD53B8">
        <w:rPr>
          <w:bCs/>
          <w:i/>
          <w:color w:val="000000" w:themeColor="text1"/>
        </w:rPr>
        <w:t xml:space="preserve">* </w:t>
      </w:r>
      <w:r w:rsidRPr="00CD53B8">
        <w:rPr>
          <w:bCs/>
          <w:color w:val="000000" w:themeColor="text1"/>
        </w:rPr>
        <w:t xml:space="preserve">indicate phytophagous species, </w:t>
      </w:r>
      <w:r w:rsidRPr="00CD53B8">
        <w:rPr>
          <w:color w:val="222222"/>
          <w:shd w:val="clear" w:color="auto" w:fill="FFFFFF"/>
        </w:rPr>
        <w:t xml:space="preserve">† indicate predatory and parasitoid species, </w:t>
      </w:r>
      <w:r w:rsidRPr="00CD53B8">
        <w:rPr>
          <w:color w:val="222222"/>
          <w:shd w:val="clear" w:color="auto" w:fill="FFFFFF"/>
        </w:rPr>
        <w:sym w:font="Symbol" w:char="F0C4"/>
      </w:r>
      <w:r w:rsidRPr="00CD53B8">
        <w:rPr>
          <w:color w:val="222222"/>
          <w:shd w:val="clear" w:color="auto" w:fill="FFFFFF"/>
        </w:rPr>
        <w:t xml:space="preserve"> indicate</w:t>
      </w:r>
      <w:r w:rsidRPr="00CD53B8">
        <w:rPr>
          <w:color w:val="222222"/>
          <w:shd w:val="clear" w:color="auto" w:fill="FFFFFF"/>
        </w:rPr>
        <w:tab/>
      </w:r>
      <w:r w:rsidRPr="00CD53B8">
        <w:rPr>
          <w:color w:val="222222"/>
          <w:shd w:val="clear" w:color="auto" w:fill="FFFFFF"/>
        </w:rPr>
        <w:tab/>
      </w:r>
      <w:r w:rsidRPr="00CD53B8">
        <w:rPr>
          <w:color w:val="222222"/>
          <w:shd w:val="clear" w:color="auto" w:fill="FFFFFF"/>
        </w:rPr>
        <w:tab/>
        <w:t xml:space="preserve"> fungivorous or detritivorous species. </w:t>
      </w:r>
      <w:r w:rsidRPr="00CD53B8">
        <w:t xml:space="preserve">Total organisms in </w:t>
      </w:r>
      <w:r w:rsidRPr="00CD53B8">
        <w:rPr>
          <w:b/>
        </w:rPr>
        <w:t>bold.</w:t>
      </w:r>
    </w:p>
    <w:p w14:paraId="1C9CC3A4" w14:textId="77777777" w:rsidR="000C5272" w:rsidRPr="00CD53B8" w:rsidRDefault="000C5272" w:rsidP="000C5272"/>
    <w:p w14:paraId="651F0896" w14:textId="77777777" w:rsidR="004D4721" w:rsidRPr="00CD53B8" w:rsidRDefault="004D4721" w:rsidP="004D4721">
      <w:pPr>
        <w:rPr>
          <w:b/>
        </w:rPr>
      </w:pPr>
    </w:p>
    <w:p w14:paraId="72995701" w14:textId="2D6B1676" w:rsidR="004D4721" w:rsidRPr="00CD53B8" w:rsidRDefault="000C5272" w:rsidP="004D4721">
      <w:pPr>
        <w:rPr>
          <w:b/>
        </w:rPr>
        <w:sectPr w:rsidR="004D4721" w:rsidRPr="00CD53B8" w:rsidSect="003026BF">
          <w:pgSz w:w="15840" w:h="12240" w:orient="landscape" w:code="1"/>
          <w:pgMar w:top="1440" w:right="1440" w:bottom="1440" w:left="1440" w:header="720" w:footer="720" w:gutter="0"/>
          <w:cols w:space="720"/>
          <w:docGrid w:linePitch="360"/>
        </w:sectPr>
      </w:pPr>
      <w:r w:rsidRPr="00CD53B8">
        <w:rPr>
          <w:b/>
        </w:rPr>
        <w:t xml:space="preserve"> </w:t>
      </w:r>
    </w:p>
    <w:p w14:paraId="7FABAC82" w14:textId="77777777" w:rsidR="004D4721" w:rsidRPr="00CD53B8" w:rsidRDefault="004D4721" w:rsidP="004D4721">
      <w:bookmarkStart w:id="44" w:name="Table24"/>
      <w:r w:rsidRPr="00CD53B8">
        <w:lastRenderedPageBreak/>
        <w:t xml:space="preserve">Table 2-4. Mean numbers (SE) of arthropods collected by tap sampling from olive branches in </w:t>
      </w:r>
      <w:r w:rsidRPr="00CD53B8">
        <w:tab/>
        <w:t xml:space="preserve">north central Florida groves compared by year. </w:t>
      </w:r>
    </w:p>
    <w:bookmarkEnd w:id="44"/>
    <w:tbl>
      <w:tblPr>
        <w:tblStyle w:val="TableGrid1"/>
        <w:tblW w:w="102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246"/>
        <w:gridCol w:w="2247"/>
        <w:gridCol w:w="780"/>
        <w:gridCol w:w="1182"/>
      </w:tblGrid>
      <w:tr w:rsidR="004D4721" w:rsidRPr="00CD53B8" w14:paraId="3764308F" w14:textId="77777777" w:rsidTr="006D4899">
        <w:trPr>
          <w:trHeight w:val="300"/>
          <w:jc w:val="center"/>
        </w:trPr>
        <w:tc>
          <w:tcPr>
            <w:tcW w:w="3780" w:type="dxa"/>
            <w:tcBorders>
              <w:top w:val="single" w:sz="4" w:space="0" w:color="000000"/>
            </w:tcBorders>
            <w:noWrap/>
            <w:hideMark/>
          </w:tcPr>
          <w:p w14:paraId="7805EDD6" w14:textId="77777777" w:rsidR="004D4721" w:rsidRPr="00CD53B8" w:rsidRDefault="004D4721" w:rsidP="006D4899">
            <w:pPr>
              <w:rPr>
                <w:b/>
                <w:color w:val="000000"/>
              </w:rPr>
            </w:pPr>
          </w:p>
        </w:tc>
        <w:tc>
          <w:tcPr>
            <w:tcW w:w="0" w:type="auto"/>
            <w:gridSpan w:val="2"/>
            <w:tcBorders>
              <w:top w:val="single" w:sz="4" w:space="0" w:color="000000"/>
              <w:bottom w:val="single" w:sz="4" w:space="0" w:color="000000"/>
            </w:tcBorders>
            <w:noWrap/>
            <w:hideMark/>
          </w:tcPr>
          <w:p w14:paraId="16821944" w14:textId="5092FA5D" w:rsidR="004D4721" w:rsidRPr="00CD53B8" w:rsidRDefault="004D4721" w:rsidP="006D4899">
            <w:pPr>
              <w:tabs>
                <w:tab w:val="center" w:pos="1591"/>
                <w:tab w:val="right" w:pos="3183"/>
              </w:tabs>
              <w:jc w:val="center"/>
            </w:pPr>
            <w:r w:rsidRPr="00CD53B8">
              <w:t>Mean number (SE)/</w:t>
            </w:r>
            <w:r w:rsidR="00F434D7">
              <w:t>collection effo</w:t>
            </w:r>
            <w:r w:rsidR="005D3D5B">
              <w:t>rt</w:t>
            </w:r>
          </w:p>
        </w:tc>
        <w:tc>
          <w:tcPr>
            <w:tcW w:w="0" w:type="auto"/>
            <w:gridSpan w:val="2"/>
            <w:tcBorders>
              <w:top w:val="single" w:sz="4" w:space="0" w:color="000000"/>
            </w:tcBorders>
          </w:tcPr>
          <w:p w14:paraId="180FF62F" w14:textId="77777777" w:rsidR="004D4721" w:rsidRPr="00CD53B8" w:rsidRDefault="004D4721" w:rsidP="006D4899"/>
        </w:tc>
      </w:tr>
      <w:tr w:rsidR="004D4721" w:rsidRPr="00CD53B8" w14:paraId="7BB1CB40" w14:textId="77777777" w:rsidTr="006D4899">
        <w:trPr>
          <w:trHeight w:val="300"/>
          <w:jc w:val="center"/>
        </w:trPr>
        <w:tc>
          <w:tcPr>
            <w:tcW w:w="3780" w:type="dxa"/>
            <w:tcBorders>
              <w:bottom w:val="single" w:sz="4" w:space="0" w:color="000000"/>
            </w:tcBorders>
            <w:noWrap/>
            <w:vAlign w:val="center"/>
            <w:hideMark/>
          </w:tcPr>
          <w:p w14:paraId="19A79C5E" w14:textId="77777777" w:rsidR="004D4721" w:rsidRPr="00CD53B8" w:rsidRDefault="004D4721" w:rsidP="006D4899">
            <w:pPr>
              <w:jc w:val="center"/>
              <w:rPr>
                <w:color w:val="000000"/>
              </w:rPr>
            </w:pPr>
            <w:r w:rsidRPr="00CD53B8">
              <w:rPr>
                <w:color w:val="000000"/>
              </w:rPr>
              <w:t>Group</w:t>
            </w:r>
          </w:p>
        </w:tc>
        <w:tc>
          <w:tcPr>
            <w:tcW w:w="0" w:type="auto"/>
            <w:tcBorders>
              <w:top w:val="single" w:sz="4" w:space="0" w:color="000000"/>
              <w:bottom w:val="single" w:sz="4" w:space="0" w:color="000000"/>
            </w:tcBorders>
            <w:noWrap/>
            <w:vAlign w:val="center"/>
            <w:hideMark/>
          </w:tcPr>
          <w:p w14:paraId="4E268163" w14:textId="77777777" w:rsidR="004D4721" w:rsidRPr="00CD53B8" w:rsidRDefault="004D4721" w:rsidP="006D4899">
            <w:pPr>
              <w:jc w:val="center"/>
              <w:rPr>
                <w:color w:val="000000"/>
              </w:rPr>
            </w:pPr>
            <w:r w:rsidRPr="00CD53B8">
              <w:rPr>
                <w:color w:val="000000"/>
              </w:rPr>
              <w:t>2017</w:t>
            </w:r>
          </w:p>
        </w:tc>
        <w:tc>
          <w:tcPr>
            <w:tcW w:w="0" w:type="auto"/>
            <w:tcBorders>
              <w:top w:val="single" w:sz="4" w:space="0" w:color="000000"/>
              <w:bottom w:val="single" w:sz="4" w:space="0" w:color="000000"/>
            </w:tcBorders>
            <w:noWrap/>
            <w:vAlign w:val="center"/>
            <w:hideMark/>
          </w:tcPr>
          <w:p w14:paraId="363E987E" w14:textId="77777777" w:rsidR="004D4721" w:rsidRPr="00CD53B8" w:rsidRDefault="004D4721" w:rsidP="006D4899">
            <w:pPr>
              <w:jc w:val="center"/>
              <w:rPr>
                <w:color w:val="000000"/>
              </w:rPr>
            </w:pPr>
            <w:r w:rsidRPr="00CD53B8">
              <w:rPr>
                <w:color w:val="000000"/>
              </w:rPr>
              <w:t>2018</w:t>
            </w:r>
          </w:p>
        </w:tc>
        <w:tc>
          <w:tcPr>
            <w:tcW w:w="0" w:type="auto"/>
            <w:tcBorders>
              <w:bottom w:val="single" w:sz="4" w:space="0" w:color="000000"/>
            </w:tcBorders>
            <w:noWrap/>
            <w:vAlign w:val="center"/>
            <w:hideMark/>
          </w:tcPr>
          <w:p w14:paraId="1A6CF856" w14:textId="77777777" w:rsidR="004D4721" w:rsidRPr="00CD53B8" w:rsidRDefault="004D4721" w:rsidP="006D4899">
            <w:pPr>
              <w:jc w:val="center"/>
              <w:rPr>
                <w:i/>
                <w:color w:val="000000"/>
              </w:rPr>
            </w:pPr>
            <w:r w:rsidRPr="00CD53B8">
              <w:rPr>
                <w:i/>
                <w:color w:val="000000"/>
              </w:rPr>
              <w:t xml:space="preserve">   t</w:t>
            </w:r>
          </w:p>
        </w:tc>
        <w:tc>
          <w:tcPr>
            <w:tcW w:w="0" w:type="auto"/>
            <w:tcBorders>
              <w:bottom w:val="single" w:sz="4" w:space="0" w:color="000000"/>
            </w:tcBorders>
            <w:noWrap/>
            <w:vAlign w:val="center"/>
            <w:hideMark/>
          </w:tcPr>
          <w:p w14:paraId="617FB78F" w14:textId="77777777" w:rsidR="004D4721" w:rsidRPr="00CD53B8" w:rsidRDefault="004D4721" w:rsidP="006D4899">
            <w:pPr>
              <w:jc w:val="center"/>
              <w:rPr>
                <w:i/>
                <w:iCs/>
                <w:color w:val="000000"/>
              </w:rPr>
            </w:pPr>
            <w:r w:rsidRPr="00CD53B8">
              <w:rPr>
                <w:i/>
                <w:iCs/>
                <w:color w:val="000000"/>
              </w:rPr>
              <w:t xml:space="preserve">          P</w:t>
            </w:r>
          </w:p>
        </w:tc>
      </w:tr>
      <w:tr w:rsidR="004D4721" w:rsidRPr="00CD53B8" w14:paraId="0A93EC91" w14:textId="77777777" w:rsidTr="006D4899">
        <w:trPr>
          <w:trHeight w:val="320"/>
          <w:jc w:val="center"/>
        </w:trPr>
        <w:tc>
          <w:tcPr>
            <w:tcW w:w="3780" w:type="dxa"/>
            <w:tcBorders>
              <w:top w:val="single" w:sz="4" w:space="0" w:color="000000"/>
            </w:tcBorders>
            <w:hideMark/>
          </w:tcPr>
          <w:p w14:paraId="6ECF6270" w14:textId="77777777" w:rsidR="004D4721" w:rsidRPr="00CD53B8" w:rsidRDefault="004D4721" w:rsidP="006D4899">
            <w:pPr>
              <w:rPr>
                <w:bCs/>
                <w:color w:val="000000"/>
              </w:rPr>
            </w:pPr>
            <w:r w:rsidRPr="00CD53B8">
              <w:rPr>
                <w:color w:val="000000"/>
              </w:rPr>
              <w:t>Acari</w:t>
            </w:r>
          </w:p>
          <w:p w14:paraId="25005D32" w14:textId="77777777" w:rsidR="004D4721" w:rsidRPr="00CD53B8" w:rsidRDefault="004D4721" w:rsidP="006D4899">
            <w:pPr>
              <w:rPr>
                <w:color w:val="000000"/>
              </w:rPr>
            </w:pPr>
          </w:p>
        </w:tc>
        <w:tc>
          <w:tcPr>
            <w:tcW w:w="0" w:type="auto"/>
            <w:tcBorders>
              <w:top w:val="single" w:sz="4" w:space="0" w:color="000000"/>
            </w:tcBorders>
            <w:noWrap/>
            <w:hideMark/>
          </w:tcPr>
          <w:p w14:paraId="1A042068" w14:textId="77777777" w:rsidR="004D4721" w:rsidRPr="00CD53B8" w:rsidRDefault="004D4721" w:rsidP="006D4899">
            <w:pPr>
              <w:jc w:val="right"/>
              <w:rPr>
                <w:color w:val="000000"/>
              </w:rPr>
            </w:pPr>
            <w:r w:rsidRPr="00CD53B8">
              <w:rPr>
                <w:color w:val="000000"/>
              </w:rPr>
              <w:t>0.076 (0.013)</w:t>
            </w:r>
          </w:p>
        </w:tc>
        <w:tc>
          <w:tcPr>
            <w:tcW w:w="0" w:type="auto"/>
            <w:tcBorders>
              <w:top w:val="single" w:sz="4" w:space="0" w:color="000000"/>
            </w:tcBorders>
            <w:noWrap/>
            <w:hideMark/>
          </w:tcPr>
          <w:p w14:paraId="2B5BF612" w14:textId="77777777" w:rsidR="004D4721" w:rsidRPr="00CD53B8" w:rsidRDefault="004D4721" w:rsidP="006D4899">
            <w:pPr>
              <w:jc w:val="right"/>
              <w:rPr>
                <w:color w:val="000000"/>
              </w:rPr>
            </w:pPr>
            <w:r w:rsidRPr="00CD53B8">
              <w:rPr>
                <w:color w:val="000000"/>
              </w:rPr>
              <w:t>0.130 (0.023)</w:t>
            </w:r>
          </w:p>
        </w:tc>
        <w:tc>
          <w:tcPr>
            <w:tcW w:w="0" w:type="auto"/>
            <w:tcBorders>
              <w:top w:val="single" w:sz="4" w:space="0" w:color="000000"/>
            </w:tcBorders>
            <w:noWrap/>
            <w:hideMark/>
          </w:tcPr>
          <w:p w14:paraId="01FBE48A" w14:textId="77777777" w:rsidR="004D4721" w:rsidRPr="00CD53B8" w:rsidRDefault="004D4721" w:rsidP="006D4899">
            <w:pPr>
              <w:jc w:val="right"/>
              <w:rPr>
                <w:color w:val="000000"/>
              </w:rPr>
            </w:pPr>
            <w:r w:rsidRPr="00CD53B8">
              <w:rPr>
                <w:color w:val="000000"/>
              </w:rPr>
              <w:t>1.93</w:t>
            </w:r>
          </w:p>
        </w:tc>
        <w:tc>
          <w:tcPr>
            <w:tcW w:w="0" w:type="auto"/>
            <w:tcBorders>
              <w:top w:val="single" w:sz="4" w:space="0" w:color="000000"/>
            </w:tcBorders>
            <w:noWrap/>
            <w:hideMark/>
          </w:tcPr>
          <w:p w14:paraId="377B2700" w14:textId="77777777" w:rsidR="004D4721" w:rsidRPr="00CD53B8" w:rsidRDefault="004D4721" w:rsidP="006D4899">
            <w:pPr>
              <w:jc w:val="right"/>
              <w:rPr>
                <w:color w:val="000000"/>
              </w:rPr>
            </w:pPr>
            <w:r w:rsidRPr="00CD53B8">
              <w:rPr>
                <w:color w:val="000000"/>
              </w:rPr>
              <w:t>0.054</w:t>
            </w:r>
          </w:p>
        </w:tc>
      </w:tr>
      <w:tr w:rsidR="004D4721" w:rsidRPr="00CD53B8" w14:paraId="5C483B79" w14:textId="77777777" w:rsidTr="006D4899">
        <w:trPr>
          <w:trHeight w:val="320"/>
          <w:jc w:val="center"/>
        </w:trPr>
        <w:tc>
          <w:tcPr>
            <w:tcW w:w="3780" w:type="dxa"/>
            <w:hideMark/>
          </w:tcPr>
          <w:p w14:paraId="67E73EAE" w14:textId="77777777" w:rsidR="004D4721" w:rsidRPr="00CD53B8" w:rsidRDefault="004D4721" w:rsidP="006D4899">
            <w:pPr>
              <w:rPr>
                <w:color w:val="000000"/>
              </w:rPr>
            </w:pPr>
            <w:r w:rsidRPr="00CD53B8">
              <w:rPr>
                <w:color w:val="000000"/>
              </w:rPr>
              <w:t>Araneae</w:t>
            </w:r>
          </w:p>
        </w:tc>
        <w:tc>
          <w:tcPr>
            <w:tcW w:w="0" w:type="auto"/>
            <w:noWrap/>
            <w:hideMark/>
          </w:tcPr>
          <w:p w14:paraId="2D5C8868" w14:textId="77777777" w:rsidR="004D4721" w:rsidRPr="00CD53B8" w:rsidRDefault="004D4721" w:rsidP="006D4899">
            <w:pPr>
              <w:jc w:val="right"/>
              <w:rPr>
                <w:color w:val="000000"/>
              </w:rPr>
            </w:pPr>
            <w:r w:rsidRPr="00CD53B8">
              <w:rPr>
                <w:color w:val="000000"/>
              </w:rPr>
              <w:t>0.759 (0.039)</w:t>
            </w:r>
          </w:p>
        </w:tc>
        <w:tc>
          <w:tcPr>
            <w:tcW w:w="0" w:type="auto"/>
            <w:noWrap/>
            <w:hideMark/>
          </w:tcPr>
          <w:p w14:paraId="51E9C689" w14:textId="77777777" w:rsidR="004D4721" w:rsidRPr="00CD53B8" w:rsidRDefault="004D4721" w:rsidP="006D4899">
            <w:pPr>
              <w:jc w:val="right"/>
              <w:rPr>
                <w:b/>
                <w:color w:val="000000"/>
              </w:rPr>
            </w:pPr>
            <w:r w:rsidRPr="00CD53B8">
              <w:rPr>
                <w:b/>
                <w:color w:val="000000"/>
              </w:rPr>
              <w:t>0.988 (0.058)</w:t>
            </w:r>
          </w:p>
        </w:tc>
        <w:tc>
          <w:tcPr>
            <w:tcW w:w="0" w:type="auto"/>
            <w:noWrap/>
            <w:hideMark/>
          </w:tcPr>
          <w:p w14:paraId="10725DEC" w14:textId="77777777" w:rsidR="004D4721" w:rsidRPr="00CD53B8" w:rsidRDefault="004D4721" w:rsidP="006D4899">
            <w:pPr>
              <w:jc w:val="right"/>
              <w:rPr>
                <w:color w:val="000000"/>
              </w:rPr>
            </w:pPr>
            <w:r w:rsidRPr="00CD53B8">
              <w:rPr>
                <w:color w:val="000000"/>
              </w:rPr>
              <w:t>3.06</w:t>
            </w:r>
          </w:p>
        </w:tc>
        <w:tc>
          <w:tcPr>
            <w:tcW w:w="0" w:type="auto"/>
            <w:noWrap/>
            <w:hideMark/>
          </w:tcPr>
          <w:p w14:paraId="0E89ECA5" w14:textId="77777777" w:rsidR="004D4721" w:rsidRPr="00CD53B8" w:rsidRDefault="004D4721" w:rsidP="006D4899">
            <w:pPr>
              <w:jc w:val="right"/>
              <w:rPr>
                <w:b/>
                <w:color w:val="000000"/>
              </w:rPr>
            </w:pPr>
            <w:r w:rsidRPr="00CD53B8">
              <w:rPr>
                <w:b/>
                <w:color w:val="000000"/>
              </w:rPr>
              <w:t>0.002</w:t>
            </w:r>
          </w:p>
        </w:tc>
      </w:tr>
      <w:tr w:rsidR="004D4721" w:rsidRPr="00CD53B8" w14:paraId="77A5E8EA" w14:textId="77777777" w:rsidTr="006D4899">
        <w:trPr>
          <w:trHeight w:val="320"/>
          <w:jc w:val="center"/>
        </w:trPr>
        <w:tc>
          <w:tcPr>
            <w:tcW w:w="3780" w:type="dxa"/>
            <w:hideMark/>
          </w:tcPr>
          <w:p w14:paraId="5A1E8060" w14:textId="77777777" w:rsidR="004D4721" w:rsidRPr="00CD53B8" w:rsidRDefault="004D4721" w:rsidP="006D4899">
            <w:pPr>
              <w:rPr>
                <w:color w:val="000000"/>
              </w:rPr>
            </w:pPr>
            <w:r w:rsidRPr="00CD53B8">
              <w:rPr>
                <w:color w:val="000000"/>
              </w:rPr>
              <w:t>Coleoptera</w:t>
            </w:r>
          </w:p>
        </w:tc>
        <w:tc>
          <w:tcPr>
            <w:tcW w:w="0" w:type="auto"/>
            <w:noWrap/>
            <w:hideMark/>
          </w:tcPr>
          <w:p w14:paraId="5F2FC089" w14:textId="77777777" w:rsidR="004D4721" w:rsidRPr="00CD53B8" w:rsidRDefault="004D4721" w:rsidP="006D4899">
            <w:pPr>
              <w:jc w:val="right"/>
              <w:rPr>
                <w:color w:val="000000"/>
              </w:rPr>
            </w:pPr>
            <w:r w:rsidRPr="00CD53B8">
              <w:rPr>
                <w:color w:val="000000"/>
              </w:rPr>
              <w:t>0.082 (0.019)</w:t>
            </w:r>
          </w:p>
        </w:tc>
        <w:tc>
          <w:tcPr>
            <w:tcW w:w="0" w:type="auto"/>
            <w:noWrap/>
            <w:hideMark/>
          </w:tcPr>
          <w:p w14:paraId="45FA238F" w14:textId="77777777" w:rsidR="004D4721" w:rsidRPr="00CD53B8" w:rsidRDefault="004D4721" w:rsidP="006D4899">
            <w:pPr>
              <w:jc w:val="right"/>
              <w:rPr>
                <w:b/>
                <w:color w:val="000000"/>
              </w:rPr>
            </w:pPr>
            <w:r w:rsidRPr="00CD53B8">
              <w:rPr>
                <w:b/>
                <w:color w:val="000000"/>
              </w:rPr>
              <w:t>0.137 (0.021)</w:t>
            </w:r>
          </w:p>
        </w:tc>
        <w:tc>
          <w:tcPr>
            <w:tcW w:w="0" w:type="auto"/>
            <w:noWrap/>
            <w:hideMark/>
          </w:tcPr>
          <w:p w14:paraId="2832EBFC" w14:textId="77777777" w:rsidR="004D4721" w:rsidRPr="00CD53B8" w:rsidRDefault="004D4721" w:rsidP="006D4899">
            <w:pPr>
              <w:jc w:val="right"/>
              <w:rPr>
                <w:color w:val="000000"/>
              </w:rPr>
            </w:pPr>
            <w:r w:rsidRPr="00CD53B8">
              <w:rPr>
                <w:color w:val="000000"/>
              </w:rPr>
              <w:t>2.81</w:t>
            </w:r>
          </w:p>
        </w:tc>
        <w:tc>
          <w:tcPr>
            <w:tcW w:w="0" w:type="auto"/>
            <w:noWrap/>
            <w:hideMark/>
          </w:tcPr>
          <w:p w14:paraId="4493DD84" w14:textId="77777777" w:rsidR="004D4721" w:rsidRPr="00CD53B8" w:rsidRDefault="004D4721" w:rsidP="006D4899">
            <w:pPr>
              <w:jc w:val="right"/>
              <w:rPr>
                <w:b/>
                <w:color w:val="000000"/>
              </w:rPr>
            </w:pPr>
            <w:r w:rsidRPr="00CD53B8">
              <w:rPr>
                <w:b/>
                <w:color w:val="000000"/>
              </w:rPr>
              <w:t>0.005</w:t>
            </w:r>
          </w:p>
        </w:tc>
      </w:tr>
      <w:tr w:rsidR="004D4721" w:rsidRPr="00CD53B8" w14:paraId="6ADD1094" w14:textId="77777777" w:rsidTr="006D4899">
        <w:trPr>
          <w:trHeight w:val="320"/>
          <w:jc w:val="center"/>
        </w:trPr>
        <w:tc>
          <w:tcPr>
            <w:tcW w:w="3780" w:type="dxa"/>
            <w:hideMark/>
          </w:tcPr>
          <w:p w14:paraId="32E562A7" w14:textId="77777777" w:rsidR="004D4721" w:rsidRPr="00CD53B8" w:rsidRDefault="004D4721" w:rsidP="006D4899">
            <w:pPr>
              <w:jc w:val="right"/>
              <w:rPr>
                <w:color w:val="000000"/>
              </w:rPr>
            </w:pPr>
            <w:r w:rsidRPr="00CD53B8">
              <w:rPr>
                <w:color w:val="000000"/>
              </w:rPr>
              <w:t>Anobiidae</w:t>
            </w:r>
          </w:p>
        </w:tc>
        <w:tc>
          <w:tcPr>
            <w:tcW w:w="0" w:type="auto"/>
            <w:noWrap/>
            <w:hideMark/>
          </w:tcPr>
          <w:p w14:paraId="25066E12" w14:textId="77777777" w:rsidR="004D4721" w:rsidRPr="00CD53B8" w:rsidRDefault="004D4721" w:rsidP="006D4899">
            <w:pPr>
              <w:jc w:val="right"/>
              <w:rPr>
                <w:color w:val="000000"/>
              </w:rPr>
            </w:pPr>
            <w:r w:rsidRPr="00CD53B8">
              <w:rPr>
                <w:color w:val="000000"/>
              </w:rPr>
              <w:t>0.023 (0.010)</w:t>
            </w:r>
          </w:p>
        </w:tc>
        <w:tc>
          <w:tcPr>
            <w:tcW w:w="0" w:type="auto"/>
            <w:noWrap/>
            <w:hideMark/>
          </w:tcPr>
          <w:p w14:paraId="02B9745F" w14:textId="77777777" w:rsidR="004D4721" w:rsidRPr="00CD53B8" w:rsidRDefault="004D4721" w:rsidP="006D4899">
            <w:pPr>
              <w:jc w:val="right"/>
              <w:rPr>
                <w:color w:val="000000"/>
              </w:rPr>
            </w:pPr>
            <w:r w:rsidRPr="00CD53B8">
              <w:rPr>
                <w:color w:val="000000"/>
              </w:rPr>
              <w:t>0.018 (0.006)</w:t>
            </w:r>
          </w:p>
        </w:tc>
        <w:tc>
          <w:tcPr>
            <w:tcW w:w="0" w:type="auto"/>
            <w:noWrap/>
            <w:hideMark/>
          </w:tcPr>
          <w:p w14:paraId="1FB20D19" w14:textId="77777777" w:rsidR="004D4721" w:rsidRPr="00CD53B8" w:rsidRDefault="004D4721" w:rsidP="006D4899">
            <w:pPr>
              <w:jc w:val="right"/>
              <w:rPr>
                <w:color w:val="000000"/>
              </w:rPr>
            </w:pPr>
            <w:r w:rsidRPr="00CD53B8">
              <w:rPr>
                <w:color w:val="000000"/>
              </w:rPr>
              <w:t>0.07</w:t>
            </w:r>
          </w:p>
        </w:tc>
        <w:tc>
          <w:tcPr>
            <w:tcW w:w="0" w:type="auto"/>
            <w:noWrap/>
            <w:hideMark/>
          </w:tcPr>
          <w:p w14:paraId="0CAD2E7C" w14:textId="77777777" w:rsidR="004D4721" w:rsidRPr="00CD53B8" w:rsidRDefault="004D4721" w:rsidP="006D4899">
            <w:pPr>
              <w:jc w:val="right"/>
              <w:rPr>
                <w:color w:val="000000"/>
              </w:rPr>
            </w:pPr>
            <w:r w:rsidRPr="00CD53B8">
              <w:rPr>
                <w:color w:val="000000"/>
              </w:rPr>
              <w:t>0.942</w:t>
            </w:r>
          </w:p>
        </w:tc>
      </w:tr>
      <w:tr w:rsidR="004D4721" w:rsidRPr="00CD53B8" w14:paraId="12FC7FED" w14:textId="77777777" w:rsidTr="006D4899">
        <w:trPr>
          <w:trHeight w:val="320"/>
          <w:jc w:val="center"/>
        </w:trPr>
        <w:tc>
          <w:tcPr>
            <w:tcW w:w="3780" w:type="dxa"/>
            <w:hideMark/>
          </w:tcPr>
          <w:p w14:paraId="3DD1ED2F" w14:textId="77777777" w:rsidR="004D4721" w:rsidRPr="00CD53B8" w:rsidRDefault="004D4721" w:rsidP="006D4899">
            <w:pPr>
              <w:jc w:val="right"/>
              <w:rPr>
                <w:color w:val="000000"/>
              </w:rPr>
            </w:pPr>
            <w:r w:rsidRPr="00CD53B8">
              <w:rPr>
                <w:color w:val="000000"/>
              </w:rPr>
              <w:t>Anthribiidae</w:t>
            </w:r>
          </w:p>
        </w:tc>
        <w:tc>
          <w:tcPr>
            <w:tcW w:w="0" w:type="auto"/>
            <w:noWrap/>
            <w:hideMark/>
          </w:tcPr>
          <w:p w14:paraId="398501CF" w14:textId="77777777" w:rsidR="004D4721" w:rsidRPr="00CD53B8" w:rsidRDefault="004D4721" w:rsidP="006D4899">
            <w:pPr>
              <w:jc w:val="right"/>
              <w:rPr>
                <w:color w:val="000000"/>
              </w:rPr>
            </w:pPr>
            <w:r w:rsidRPr="00CD53B8">
              <w:rPr>
                <w:color w:val="000000"/>
              </w:rPr>
              <w:t>0.014 (0.006)</w:t>
            </w:r>
          </w:p>
        </w:tc>
        <w:tc>
          <w:tcPr>
            <w:tcW w:w="0" w:type="auto"/>
            <w:noWrap/>
            <w:hideMark/>
          </w:tcPr>
          <w:p w14:paraId="3EA344F5" w14:textId="77777777" w:rsidR="004D4721" w:rsidRPr="00CD53B8" w:rsidRDefault="004D4721" w:rsidP="006D4899">
            <w:pPr>
              <w:jc w:val="right"/>
              <w:rPr>
                <w:b/>
                <w:color w:val="000000"/>
              </w:rPr>
            </w:pPr>
            <w:r w:rsidRPr="00CD53B8">
              <w:rPr>
                <w:b/>
                <w:color w:val="000000"/>
              </w:rPr>
              <w:t>0.000 (0.000)</w:t>
            </w:r>
          </w:p>
        </w:tc>
        <w:tc>
          <w:tcPr>
            <w:tcW w:w="0" w:type="auto"/>
            <w:noWrap/>
            <w:hideMark/>
          </w:tcPr>
          <w:p w14:paraId="18992DEB" w14:textId="77777777" w:rsidR="004D4721" w:rsidRPr="00CD53B8" w:rsidRDefault="004D4721" w:rsidP="006D4899">
            <w:pPr>
              <w:jc w:val="right"/>
              <w:rPr>
                <w:color w:val="000000"/>
              </w:rPr>
            </w:pPr>
            <w:r w:rsidRPr="00CD53B8">
              <w:rPr>
                <w:color w:val="000000"/>
              </w:rPr>
              <w:t>2.31</w:t>
            </w:r>
          </w:p>
        </w:tc>
        <w:tc>
          <w:tcPr>
            <w:tcW w:w="0" w:type="auto"/>
            <w:noWrap/>
            <w:hideMark/>
          </w:tcPr>
          <w:p w14:paraId="47834BB7" w14:textId="77777777" w:rsidR="004D4721" w:rsidRPr="00CD53B8" w:rsidRDefault="004D4721" w:rsidP="006D4899">
            <w:pPr>
              <w:jc w:val="right"/>
              <w:rPr>
                <w:b/>
                <w:color w:val="000000"/>
              </w:rPr>
            </w:pPr>
            <w:r w:rsidRPr="00CD53B8">
              <w:rPr>
                <w:b/>
                <w:color w:val="000000"/>
              </w:rPr>
              <w:t>0.021</w:t>
            </w:r>
          </w:p>
        </w:tc>
      </w:tr>
      <w:tr w:rsidR="004D4721" w:rsidRPr="00CD53B8" w14:paraId="33DEF256" w14:textId="77777777" w:rsidTr="006D4899">
        <w:trPr>
          <w:trHeight w:val="320"/>
          <w:jc w:val="center"/>
        </w:trPr>
        <w:tc>
          <w:tcPr>
            <w:tcW w:w="3780" w:type="dxa"/>
            <w:hideMark/>
          </w:tcPr>
          <w:p w14:paraId="7BC475C5" w14:textId="77777777" w:rsidR="004D4721" w:rsidRPr="00CD53B8" w:rsidRDefault="004D4721" w:rsidP="006D4899">
            <w:pPr>
              <w:jc w:val="right"/>
              <w:rPr>
                <w:color w:val="000000"/>
              </w:rPr>
            </w:pPr>
            <w:r w:rsidRPr="00CD53B8">
              <w:rPr>
                <w:color w:val="000000"/>
              </w:rPr>
              <w:t>Chrysomelidae</w:t>
            </w:r>
          </w:p>
        </w:tc>
        <w:tc>
          <w:tcPr>
            <w:tcW w:w="0" w:type="auto"/>
            <w:noWrap/>
            <w:hideMark/>
          </w:tcPr>
          <w:p w14:paraId="3AE6FC21" w14:textId="77777777" w:rsidR="004D4721" w:rsidRPr="00CD53B8" w:rsidRDefault="004D4721" w:rsidP="006D4899">
            <w:pPr>
              <w:jc w:val="right"/>
              <w:rPr>
                <w:color w:val="000000"/>
              </w:rPr>
            </w:pPr>
            <w:r w:rsidRPr="00CD53B8">
              <w:rPr>
                <w:color w:val="000000"/>
              </w:rPr>
              <w:t>0.004 (0.002)</w:t>
            </w:r>
          </w:p>
        </w:tc>
        <w:tc>
          <w:tcPr>
            <w:tcW w:w="0" w:type="auto"/>
            <w:noWrap/>
            <w:hideMark/>
          </w:tcPr>
          <w:p w14:paraId="4A6357AD" w14:textId="77777777" w:rsidR="004D4721" w:rsidRPr="00CD53B8" w:rsidRDefault="004D4721" w:rsidP="006D4899">
            <w:pPr>
              <w:jc w:val="right"/>
              <w:rPr>
                <w:b/>
                <w:color w:val="000000"/>
              </w:rPr>
            </w:pPr>
            <w:r w:rsidRPr="00CD53B8">
              <w:rPr>
                <w:b/>
                <w:color w:val="000000"/>
              </w:rPr>
              <w:t>0.021 (0.008)</w:t>
            </w:r>
          </w:p>
        </w:tc>
        <w:tc>
          <w:tcPr>
            <w:tcW w:w="0" w:type="auto"/>
            <w:noWrap/>
            <w:hideMark/>
          </w:tcPr>
          <w:p w14:paraId="602771F2" w14:textId="77777777" w:rsidR="004D4721" w:rsidRPr="00CD53B8" w:rsidRDefault="004D4721" w:rsidP="006D4899">
            <w:pPr>
              <w:jc w:val="right"/>
              <w:rPr>
                <w:color w:val="000000"/>
              </w:rPr>
            </w:pPr>
            <w:r w:rsidRPr="00CD53B8">
              <w:rPr>
                <w:color w:val="000000"/>
              </w:rPr>
              <w:t>2.22</w:t>
            </w:r>
          </w:p>
        </w:tc>
        <w:tc>
          <w:tcPr>
            <w:tcW w:w="0" w:type="auto"/>
            <w:noWrap/>
            <w:hideMark/>
          </w:tcPr>
          <w:p w14:paraId="644B328B" w14:textId="77777777" w:rsidR="004D4721" w:rsidRPr="00CD53B8" w:rsidRDefault="004D4721" w:rsidP="006D4899">
            <w:pPr>
              <w:jc w:val="right"/>
              <w:rPr>
                <w:b/>
                <w:color w:val="000000"/>
              </w:rPr>
            </w:pPr>
            <w:r w:rsidRPr="00CD53B8">
              <w:rPr>
                <w:b/>
                <w:color w:val="000000"/>
              </w:rPr>
              <w:t>0.027</w:t>
            </w:r>
          </w:p>
        </w:tc>
      </w:tr>
      <w:tr w:rsidR="004D4721" w:rsidRPr="00CD53B8" w14:paraId="0E2A7E3E" w14:textId="77777777" w:rsidTr="006D4899">
        <w:trPr>
          <w:trHeight w:val="340"/>
          <w:jc w:val="center"/>
        </w:trPr>
        <w:tc>
          <w:tcPr>
            <w:tcW w:w="3780" w:type="dxa"/>
            <w:hideMark/>
          </w:tcPr>
          <w:p w14:paraId="0B03A00B" w14:textId="77777777" w:rsidR="004D4721" w:rsidRPr="00CD53B8" w:rsidRDefault="004D4721" w:rsidP="006D4899">
            <w:pPr>
              <w:jc w:val="right"/>
              <w:rPr>
                <w:color w:val="000000"/>
              </w:rPr>
            </w:pPr>
            <w:r w:rsidRPr="00CD53B8">
              <w:rPr>
                <w:color w:val="000000"/>
              </w:rPr>
              <w:t>Coccinellidae</w:t>
            </w:r>
          </w:p>
        </w:tc>
        <w:tc>
          <w:tcPr>
            <w:tcW w:w="0" w:type="auto"/>
            <w:noWrap/>
            <w:hideMark/>
          </w:tcPr>
          <w:p w14:paraId="251F6E76" w14:textId="77777777" w:rsidR="004D4721" w:rsidRPr="00CD53B8" w:rsidRDefault="004D4721" w:rsidP="006D4899">
            <w:pPr>
              <w:jc w:val="right"/>
              <w:rPr>
                <w:color w:val="000000"/>
              </w:rPr>
            </w:pPr>
            <w:r w:rsidRPr="00CD53B8">
              <w:rPr>
                <w:color w:val="000000"/>
              </w:rPr>
              <w:t>0.001 (0.001)</w:t>
            </w:r>
          </w:p>
        </w:tc>
        <w:tc>
          <w:tcPr>
            <w:tcW w:w="0" w:type="auto"/>
            <w:noWrap/>
            <w:hideMark/>
          </w:tcPr>
          <w:p w14:paraId="41DD5BA4" w14:textId="77777777" w:rsidR="004D4721" w:rsidRPr="00CD53B8" w:rsidRDefault="004D4721" w:rsidP="006D4899">
            <w:pPr>
              <w:jc w:val="right"/>
              <w:rPr>
                <w:color w:val="000000"/>
              </w:rPr>
            </w:pPr>
            <w:r w:rsidRPr="00CD53B8">
              <w:rPr>
                <w:color w:val="000000"/>
              </w:rPr>
              <w:t>0.009 (0.004)</w:t>
            </w:r>
          </w:p>
        </w:tc>
        <w:tc>
          <w:tcPr>
            <w:tcW w:w="0" w:type="auto"/>
            <w:noWrap/>
            <w:hideMark/>
          </w:tcPr>
          <w:p w14:paraId="641173F3" w14:textId="77777777" w:rsidR="004D4721" w:rsidRPr="00CD53B8" w:rsidRDefault="004D4721" w:rsidP="006D4899">
            <w:pPr>
              <w:jc w:val="right"/>
              <w:rPr>
                <w:color w:val="000000"/>
              </w:rPr>
            </w:pPr>
            <w:r w:rsidRPr="00CD53B8">
              <w:rPr>
                <w:color w:val="000000"/>
              </w:rPr>
              <w:t>1.89</w:t>
            </w:r>
          </w:p>
        </w:tc>
        <w:tc>
          <w:tcPr>
            <w:tcW w:w="0" w:type="auto"/>
            <w:noWrap/>
            <w:hideMark/>
          </w:tcPr>
          <w:p w14:paraId="0C9A1529" w14:textId="77777777" w:rsidR="004D4721" w:rsidRPr="00CD53B8" w:rsidRDefault="004D4721" w:rsidP="006D4899">
            <w:pPr>
              <w:jc w:val="right"/>
              <w:rPr>
                <w:color w:val="000000"/>
              </w:rPr>
            </w:pPr>
            <w:r w:rsidRPr="00CD53B8">
              <w:rPr>
                <w:color w:val="000000"/>
              </w:rPr>
              <w:t>0.059</w:t>
            </w:r>
          </w:p>
        </w:tc>
      </w:tr>
      <w:tr w:rsidR="004D4721" w:rsidRPr="00CD53B8" w14:paraId="145B5B34" w14:textId="77777777" w:rsidTr="006D4899">
        <w:trPr>
          <w:trHeight w:val="359"/>
          <w:jc w:val="center"/>
        </w:trPr>
        <w:tc>
          <w:tcPr>
            <w:tcW w:w="3780" w:type="dxa"/>
            <w:hideMark/>
          </w:tcPr>
          <w:p w14:paraId="0F39DAC8" w14:textId="77777777" w:rsidR="004D4721" w:rsidRPr="00CD53B8" w:rsidRDefault="004D4721" w:rsidP="006D4899">
            <w:pPr>
              <w:jc w:val="right"/>
              <w:rPr>
                <w:iCs/>
                <w:color w:val="000000"/>
              </w:rPr>
            </w:pPr>
            <w:r w:rsidRPr="00CD53B8">
              <w:rPr>
                <w:color w:val="000000"/>
              </w:rPr>
              <w:t xml:space="preserve">Latridiidae </w:t>
            </w:r>
          </w:p>
          <w:p w14:paraId="398ADE5C" w14:textId="77777777" w:rsidR="004D4721" w:rsidRPr="00CD53B8" w:rsidRDefault="004D4721" w:rsidP="006D4899">
            <w:pPr>
              <w:jc w:val="right"/>
              <w:rPr>
                <w:color w:val="000000"/>
              </w:rPr>
            </w:pPr>
            <w:r w:rsidRPr="00CD53B8">
              <w:rPr>
                <w:color w:val="000000"/>
              </w:rPr>
              <w:t>(</w:t>
            </w:r>
            <w:r w:rsidRPr="00CD53B8">
              <w:rPr>
                <w:i/>
                <w:color w:val="000000"/>
              </w:rPr>
              <w:t>Melanophthalma</w:t>
            </w:r>
            <w:r w:rsidRPr="00CD53B8">
              <w:rPr>
                <w:color w:val="000000"/>
              </w:rPr>
              <w:t xml:space="preserve"> sp.)</w:t>
            </w:r>
          </w:p>
        </w:tc>
        <w:tc>
          <w:tcPr>
            <w:tcW w:w="0" w:type="auto"/>
            <w:noWrap/>
            <w:hideMark/>
          </w:tcPr>
          <w:p w14:paraId="1F812FA3" w14:textId="77777777" w:rsidR="004D4721" w:rsidRPr="00CD53B8" w:rsidRDefault="004D4721" w:rsidP="006D4899">
            <w:pPr>
              <w:jc w:val="right"/>
              <w:rPr>
                <w:color w:val="000000"/>
              </w:rPr>
            </w:pPr>
            <w:r w:rsidRPr="00CD53B8">
              <w:rPr>
                <w:color w:val="000000"/>
              </w:rPr>
              <w:t>0.014 (0.006)</w:t>
            </w:r>
          </w:p>
        </w:tc>
        <w:tc>
          <w:tcPr>
            <w:tcW w:w="0" w:type="auto"/>
            <w:noWrap/>
            <w:hideMark/>
          </w:tcPr>
          <w:p w14:paraId="3A0D4D3E" w14:textId="77777777" w:rsidR="004D4721" w:rsidRPr="00CD53B8" w:rsidRDefault="004D4721" w:rsidP="006D4899">
            <w:pPr>
              <w:jc w:val="right"/>
              <w:rPr>
                <w:b/>
                <w:color w:val="000000"/>
              </w:rPr>
            </w:pPr>
            <w:r w:rsidRPr="00CD53B8">
              <w:rPr>
                <w:b/>
                <w:color w:val="000000"/>
              </w:rPr>
              <w:t>0.044 (0.011)</w:t>
            </w:r>
          </w:p>
        </w:tc>
        <w:tc>
          <w:tcPr>
            <w:tcW w:w="0" w:type="auto"/>
            <w:noWrap/>
            <w:hideMark/>
          </w:tcPr>
          <w:p w14:paraId="2B5912E0" w14:textId="77777777" w:rsidR="004D4721" w:rsidRPr="00CD53B8" w:rsidRDefault="004D4721" w:rsidP="006D4899">
            <w:pPr>
              <w:jc w:val="right"/>
              <w:rPr>
                <w:color w:val="000000"/>
              </w:rPr>
            </w:pPr>
            <w:r w:rsidRPr="00CD53B8">
              <w:rPr>
                <w:color w:val="000000"/>
              </w:rPr>
              <w:t>2.75</w:t>
            </w:r>
          </w:p>
        </w:tc>
        <w:tc>
          <w:tcPr>
            <w:tcW w:w="0" w:type="auto"/>
            <w:noWrap/>
            <w:hideMark/>
          </w:tcPr>
          <w:p w14:paraId="1335DC91" w14:textId="77777777" w:rsidR="004D4721" w:rsidRPr="00CD53B8" w:rsidRDefault="004D4721" w:rsidP="006D4899">
            <w:pPr>
              <w:jc w:val="right"/>
              <w:rPr>
                <w:b/>
                <w:color w:val="000000"/>
              </w:rPr>
            </w:pPr>
            <w:r w:rsidRPr="00CD53B8">
              <w:rPr>
                <w:b/>
                <w:color w:val="000000"/>
              </w:rPr>
              <w:t>0.006</w:t>
            </w:r>
          </w:p>
        </w:tc>
      </w:tr>
      <w:tr w:rsidR="004D4721" w:rsidRPr="00CD53B8" w14:paraId="07640838" w14:textId="77777777" w:rsidTr="006D4899">
        <w:trPr>
          <w:trHeight w:val="340"/>
          <w:jc w:val="center"/>
        </w:trPr>
        <w:tc>
          <w:tcPr>
            <w:tcW w:w="3780" w:type="dxa"/>
            <w:hideMark/>
          </w:tcPr>
          <w:p w14:paraId="0FC69A08" w14:textId="77777777" w:rsidR="004D4721" w:rsidRPr="00CD53B8" w:rsidRDefault="004D4721" w:rsidP="006D4899">
            <w:pPr>
              <w:jc w:val="right"/>
              <w:rPr>
                <w:color w:val="000000"/>
              </w:rPr>
            </w:pPr>
            <w:r w:rsidRPr="00CD53B8">
              <w:rPr>
                <w:color w:val="000000"/>
              </w:rPr>
              <w:t>Phalacridae</w:t>
            </w:r>
          </w:p>
        </w:tc>
        <w:tc>
          <w:tcPr>
            <w:tcW w:w="0" w:type="auto"/>
            <w:noWrap/>
            <w:hideMark/>
          </w:tcPr>
          <w:p w14:paraId="510FEAF7" w14:textId="77777777" w:rsidR="004D4721" w:rsidRPr="00CD53B8" w:rsidRDefault="004D4721" w:rsidP="006D4899">
            <w:pPr>
              <w:jc w:val="right"/>
              <w:rPr>
                <w:color w:val="000000"/>
              </w:rPr>
            </w:pPr>
            <w:r w:rsidRPr="00CD53B8">
              <w:rPr>
                <w:color w:val="000000"/>
              </w:rPr>
              <w:t xml:space="preserve">0.000 (0.000) </w:t>
            </w:r>
          </w:p>
        </w:tc>
        <w:tc>
          <w:tcPr>
            <w:tcW w:w="0" w:type="auto"/>
            <w:noWrap/>
            <w:hideMark/>
          </w:tcPr>
          <w:p w14:paraId="6AB5D933" w14:textId="77777777" w:rsidR="004D4721" w:rsidRPr="00CD53B8" w:rsidRDefault="004D4721" w:rsidP="006D4899">
            <w:pPr>
              <w:jc w:val="right"/>
              <w:rPr>
                <w:b/>
                <w:color w:val="000000"/>
              </w:rPr>
            </w:pPr>
            <w:r w:rsidRPr="00CD53B8">
              <w:rPr>
                <w:b/>
                <w:color w:val="000000"/>
              </w:rPr>
              <w:t>0.012 (0.005)</w:t>
            </w:r>
          </w:p>
        </w:tc>
        <w:tc>
          <w:tcPr>
            <w:tcW w:w="0" w:type="auto"/>
            <w:noWrap/>
            <w:hideMark/>
          </w:tcPr>
          <w:p w14:paraId="5D5A60B4" w14:textId="77777777" w:rsidR="004D4721" w:rsidRPr="00CD53B8" w:rsidRDefault="004D4721" w:rsidP="006D4899">
            <w:pPr>
              <w:jc w:val="right"/>
              <w:rPr>
                <w:color w:val="000000"/>
              </w:rPr>
            </w:pPr>
            <w:r w:rsidRPr="00CD53B8">
              <w:rPr>
                <w:color w:val="000000"/>
              </w:rPr>
              <w:t>2.67</w:t>
            </w:r>
          </w:p>
        </w:tc>
        <w:tc>
          <w:tcPr>
            <w:tcW w:w="0" w:type="auto"/>
            <w:noWrap/>
            <w:hideMark/>
          </w:tcPr>
          <w:p w14:paraId="6F3CB7CC" w14:textId="77777777" w:rsidR="004D4721" w:rsidRPr="00CD53B8" w:rsidRDefault="004D4721" w:rsidP="006D4899">
            <w:pPr>
              <w:jc w:val="right"/>
              <w:rPr>
                <w:b/>
                <w:color w:val="000000"/>
              </w:rPr>
            </w:pPr>
            <w:r w:rsidRPr="00CD53B8">
              <w:rPr>
                <w:b/>
                <w:color w:val="000000"/>
              </w:rPr>
              <w:t>0.008</w:t>
            </w:r>
          </w:p>
        </w:tc>
      </w:tr>
      <w:tr w:rsidR="004D4721" w:rsidRPr="00CD53B8" w14:paraId="70DC8D89" w14:textId="77777777" w:rsidTr="006D4899">
        <w:trPr>
          <w:trHeight w:val="320"/>
          <w:jc w:val="center"/>
        </w:trPr>
        <w:tc>
          <w:tcPr>
            <w:tcW w:w="3780" w:type="dxa"/>
            <w:hideMark/>
          </w:tcPr>
          <w:p w14:paraId="239C109B" w14:textId="77777777" w:rsidR="004D4721" w:rsidRPr="00CD53B8" w:rsidRDefault="004D4721" w:rsidP="006D4899">
            <w:pPr>
              <w:jc w:val="right"/>
              <w:rPr>
                <w:color w:val="000000"/>
              </w:rPr>
            </w:pPr>
            <w:r w:rsidRPr="00CD53B8">
              <w:rPr>
                <w:color w:val="000000"/>
              </w:rPr>
              <w:t>Staphylinidae</w:t>
            </w:r>
          </w:p>
        </w:tc>
        <w:tc>
          <w:tcPr>
            <w:tcW w:w="0" w:type="auto"/>
            <w:noWrap/>
            <w:hideMark/>
          </w:tcPr>
          <w:p w14:paraId="3535CFFE" w14:textId="77777777" w:rsidR="004D4721" w:rsidRPr="00CD53B8" w:rsidRDefault="004D4721" w:rsidP="006D4899">
            <w:pPr>
              <w:jc w:val="right"/>
              <w:rPr>
                <w:color w:val="000000"/>
              </w:rPr>
            </w:pPr>
            <w:r w:rsidRPr="00CD53B8">
              <w:rPr>
                <w:color w:val="000000"/>
              </w:rPr>
              <w:t>0.010 (0.006)</w:t>
            </w:r>
          </w:p>
        </w:tc>
        <w:tc>
          <w:tcPr>
            <w:tcW w:w="0" w:type="auto"/>
            <w:noWrap/>
            <w:hideMark/>
          </w:tcPr>
          <w:p w14:paraId="6C791A43" w14:textId="77777777" w:rsidR="004D4721" w:rsidRPr="00CD53B8" w:rsidRDefault="004D4721" w:rsidP="006D4899">
            <w:pPr>
              <w:jc w:val="right"/>
              <w:rPr>
                <w:color w:val="000000"/>
              </w:rPr>
            </w:pPr>
            <w:r w:rsidRPr="00CD53B8">
              <w:rPr>
                <w:color w:val="000000"/>
              </w:rPr>
              <w:t>0.000 (0.000)</w:t>
            </w:r>
          </w:p>
        </w:tc>
        <w:tc>
          <w:tcPr>
            <w:tcW w:w="0" w:type="auto"/>
            <w:noWrap/>
            <w:hideMark/>
          </w:tcPr>
          <w:p w14:paraId="7CF1781E" w14:textId="77777777" w:rsidR="004D4721" w:rsidRPr="00CD53B8" w:rsidRDefault="004D4721" w:rsidP="006D4899">
            <w:pPr>
              <w:jc w:val="right"/>
              <w:rPr>
                <w:color w:val="000000"/>
              </w:rPr>
            </w:pPr>
            <w:r w:rsidRPr="00CD53B8">
              <w:rPr>
                <w:color w:val="000000"/>
              </w:rPr>
              <w:t>1.66</w:t>
            </w:r>
          </w:p>
        </w:tc>
        <w:tc>
          <w:tcPr>
            <w:tcW w:w="0" w:type="auto"/>
            <w:noWrap/>
            <w:hideMark/>
          </w:tcPr>
          <w:p w14:paraId="569A19CC" w14:textId="77777777" w:rsidR="004D4721" w:rsidRPr="00CD53B8" w:rsidRDefault="004D4721" w:rsidP="006D4899">
            <w:pPr>
              <w:jc w:val="right"/>
              <w:rPr>
                <w:color w:val="000000"/>
              </w:rPr>
            </w:pPr>
            <w:r w:rsidRPr="00CD53B8">
              <w:rPr>
                <w:color w:val="000000"/>
              </w:rPr>
              <w:t>0.096</w:t>
            </w:r>
          </w:p>
        </w:tc>
      </w:tr>
      <w:tr w:rsidR="004D4721" w:rsidRPr="00CD53B8" w14:paraId="4F3FD8AA" w14:textId="77777777" w:rsidTr="006D4899">
        <w:trPr>
          <w:trHeight w:val="320"/>
          <w:jc w:val="center"/>
        </w:trPr>
        <w:tc>
          <w:tcPr>
            <w:tcW w:w="3780" w:type="dxa"/>
            <w:hideMark/>
          </w:tcPr>
          <w:p w14:paraId="582EA639" w14:textId="77777777" w:rsidR="004D4721" w:rsidRPr="00CD53B8" w:rsidRDefault="004D4721" w:rsidP="006D4899">
            <w:pPr>
              <w:jc w:val="right"/>
              <w:rPr>
                <w:color w:val="000000"/>
              </w:rPr>
            </w:pPr>
            <w:r w:rsidRPr="00CD53B8">
              <w:rPr>
                <w:color w:val="000000"/>
              </w:rPr>
              <w:t>Tenebrionidae</w:t>
            </w:r>
          </w:p>
        </w:tc>
        <w:tc>
          <w:tcPr>
            <w:tcW w:w="0" w:type="auto"/>
            <w:noWrap/>
            <w:hideMark/>
          </w:tcPr>
          <w:p w14:paraId="10ABB074" w14:textId="77777777" w:rsidR="004D4721" w:rsidRPr="00CD53B8" w:rsidRDefault="004D4721" w:rsidP="006D4899">
            <w:pPr>
              <w:jc w:val="right"/>
              <w:rPr>
                <w:color w:val="000000"/>
              </w:rPr>
            </w:pPr>
            <w:r w:rsidRPr="00CD53B8">
              <w:rPr>
                <w:color w:val="000000"/>
              </w:rPr>
              <w:t>0.004 (0.002)</w:t>
            </w:r>
          </w:p>
        </w:tc>
        <w:tc>
          <w:tcPr>
            <w:tcW w:w="0" w:type="auto"/>
            <w:noWrap/>
            <w:hideMark/>
          </w:tcPr>
          <w:p w14:paraId="259CFA27" w14:textId="77777777" w:rsidR="004D4721" w:rsidRPr="00CD53B8" w:rsidRDefault="004D4721" w:rsidP="006D4899">
            <w:pPr>
              <w:jc w:val="right"/>
              <w:rPr>
                <w:color w:val="000000"/>
              </w:rPr>
            </w:pPr>
            <w:r w:rsidRPr="00CD53B8">
              <w:rPr>
                <w:color w:val="000000"/>
              </w:rPr>
              <w:t>0.007 (0.004)</w:t>
            </w:r>
          </w:p>
        </w:tc>
        <w:tc>
          <w:tcPr>
            <w:tcW w:w="0" w:type="auto"/>
            <w:noWrap/>
            <w:hideMark/>
          </w:tcPr>
          <w:p w14:paraId="123583DC" w14:textId="77777777" w:rsidR="004D4721" w:rsidRPr="00CD53B8" w:rsidRDefault="004D4721" w:rsidP="006D4899">
            <w:pPr>
              <w:jc w:val="right"/>
              <w:rPr>
                <w:color w:val="000000"/>
              </w:rPr>
            </w:pPr>
            <w:r w:rsidRPr="00CD53B8">
              <w:rPr>
                <w:color w:val="000000"/>
              </w:rPr>
              <w:t>0.64</w:t>
            </w:r>
          </w:p>
        </w:tc>
        <w:tc>
          <w:tcPr>
            <w:tcW w:w="0" w:type="auto"/>
            <w:noWrap/>
            <w:hideMark/>
          </w:tcPr>
          <w:p w14:paraId="2A1052A9" w14:textId="77777777" w:rsidR="004D4721" w:rsidRPr="00CD53B8" w:rsidRDefault="004D4721" w:rsidP="006D4899">
            <w:pPr>
              <w:jc w:val="right"/>
              <w:rPr>
                <w:color w:val="000000"/>
              </w:rPr>
            </w:pPr>
            <w:r w:rsidRPr="00CD53B8">
              <w:rPr>
                <w:color w:val="000000"/>
              </w:rPr>
              <w:t>0.520</w:t>
            </w:r>
          </w:p>
        </w:tc>
      </w:tr>
      <w:tr w:rsidR="004D4721" w:rsidRPr="00CD53B8" w14:paraId="7B0CAE15" w14:textId="77777777" w:rsidTr="006D4899">
        <w:trPr>
          <w:trHeight w:val="340"/>
          <w:jc w:val="center"/>
        </w:trPr>
        <w:tc>
          <w:tcPr>
            <w:tcW w:w="3780" w:type="dxa"/>
            <w:hideMark/>
          </w:tcPr>
          <w:p w14:paraId="5F67BF3B" w14:textId="77777777" w:rsidR="004D4721" w:rsidRPr="00CD53B8" w:rsidRDefault="004D4721" w:rsidP="006D4899">
            <w:pPr>
              <w:jc w:val="right"/>
              <w:rPr>
                <w:color w:val="000000"/>
              </w:rPr>
            </w:pPr>
            <w:r w:rsidRPr="00CD53B8">
              <w:rPr>
                <w:color w:val="000000"/>
              </w:rPr>
              <w:t>Collembola</w:t>
            </w:r>
          </w:p>
        </w:tc>
        <w:tc>
          <w:tcPr>
            <w:tcW w:w="0" w:type="auto"/>
            <w:noWrap/>
            <w:hideMark/>
          </w:tcPr>
          <w:p w14:paraId="2A203398" w14:textId="77777777" w:rsidR="004D4721" w:rsidRPr="00CD53B8" w:rsidRDefault="004D4721" w:rsidP="006D4899">
            <w:pPr>
              <w:jc w:val="right"/>
              <w:rPr>
                <w:color w:val="000000"/>
              </w:rPr>
            </w:pPr>
            <w:r w:rsidRPr="00CD53B8">
              <w:rPr>
                <w:color w:val="000000"/>
              </w:rPr>
              <w:t>0.229 (0.056)</w:t>
            </w:r>
          </w:p>
        </w:tc>
        <w:tc>
          <w:tcPr>
            <w:tcW w:w="0" w:type="auto"/>
            <w:noWrap/>
            <w:hideMark/>
          </w:tcPr>
          <w:p w14:paraId="30681D0B" w14:textId="77777777" w:rsidR="004D4721" w:rsidRPr="00CD53B8" w:rsidRDefault="004D4721" w:rsidP="006D4899">
            <w:pPr>
              <w:jc w:val="right"/>
              <w:rPr>
                <w:color w:val="000000"/>
              </w:rPr>
            </w:pPr>
            <w:r w:rsidRPr="00CD53B8">
              <w:rPr>
                <w:color w:val="000000"/>
              </w:rPr>
              <w:t>0.102 (0.019)</w:t>
            </w:r>
          </w:p>
        </w:tc>
        <w:tc>
          <w:tcPr>
            <w:tcW w:w="0" w:type="auto"/>
            <w:noWrap/>
            <w:hideMark/>
          </w:tcPr>
          <w:p w14:paraId="252F0C22" w14:textId="77777777" w:rsidR="004D4721" w:rsidRPr="00CD53B8" w:rsidRDefault="004D4721" w:rsidP="006D4899">
            <w:pPr>
              <w:jc w:val="right"/>
              <w:rPr>
                <w:color w:val="000000"/>
              </w:rPr>
            </w:pPr>
            <w:r w:rsidRPr="00CD53B8">
              <w:rPr>
                <w:color w:val="000000"/>
              </w:rPr>
              <w:t>1.34</w:t>
            </w:r>
          </w:p>
        </w:tc>
        <w:tc>
          <w:tcPr>
            <w:tcW w:w="0" w:type="auto"/>
            <w:noWrap/>
            <w:hideMark/>
          </w:tcPr>
          <w:p w14:paraId="18F145BA" w14:textId="77777777" w:rsidR="004D4721" w:rsidRPr="00CD53B8" w:rsidRDefault="004D4721" w:rsidP="006D4899">
            <w:pPr>
              <w:jc w:val="right"/>
              <w:rPr>
                <w:color w:val="000000"/>
              </w:rPr>
            </w:pPr>
            <w:r w:rsidRPr="00CD53B8">
              <w:rPr>
                <w:color w:val="000000"/>
              </w:rPr>
              <w:t>0.181</w:t>
            </w:r>
          </w:p>
        </w:tc>
      </w:tr>
      <w:tr w:rsidR="004D4721" w:rsidRPr="00CD53B8" w14:paraId="2C71621E" w14:textId="77777777" w:rsidTr="006D4899">
        <w:trPr>
          <w:trHeight w:val="320"/>
          <w:jc w:val="center"/>
        </w:trPr>
        <w:tc>
          <w:tcPr>
            <w:tcW w:w="3780" w:type="dxa"/>
            <w:hideMark/>
          </w:tcPr>
          <w:p w14:paraId="307F60B4" w14:textId="77777777" w:rsidR="004D4721" w:rsidRPr="00CD53B8" w:rsidRDefault="004D4721" w:rsidP="006D4899">
            <w:pPr>
              <w:rPr>
                <w:color w:val="000000"/>
              </w:rPr>
            </w:pPr>
            <w:r w:rsidRPr="00CD53B8">
              <w:rPr>
                <w:color w:val="000000"/>
              </w:rPr>
              <w:t>Diptera</w:t>
            </w:r>
          </w:p>
        </w:tc>
        <w:tc>
          <w:tcPr>
            <w:tcW w:w="0" w:type="auto"/>
            <w:noWrap/>
            <w:hideMark/>
          </w:tcPr>
          <w:p w14:paraId="21ADA3A6" w14:textId="77777777" w:rsidR="004D4721" w:rsidRPr="00CD53B8" w:rsidRDefault="004D4721" w:rsidP="006D4899">
            <w:pPr>
              <w:jc w:val="right"/>
              <w:rPr>
                <w:color w:val="000000"/>
              </w:rPr>
            </w:pPr>
            <w:r w:rsidRPr="00CD53B8">
              <w:rPr>
                <w:color w:val="000000"/>
              </w:rPr>
              <w:t>0.127 (0.019)</w:t>
            </w:r>
          </w:p>
        </w:tc>
        <w:tc>
          <w:tcPr>
            <w:tcW w:w="0" w:type="auto"/>
            <w:noWrap/>
            <w:hideMark/>
          </w:tcPr>
          <w:p w14:paraId="1D6BCB02" w14:textId="77777777" w:rsidR="004D4721" w:rsidRPr="00CD53B8" w:rsidRDefault="004D4721" w:rsidP="006D4899">
            <w:pPr>
              <w:jc w:val="right"/>
              <w:rPr>
                <w:color w:val="000000"/>
              </w:rPr>
            </w:pPr>
            <w:r w:rsidRPr="00CD53B8">
              <w:rPr>
                <w:color w:val="000000"/>
              </w:rPr>
              <w:t>0.134 (0.019)</w:t>
            </w:r>
          </w:p>
        </w:tc>
        <w:tc>
          <w:tcPr>
            <w:tcW w:w="0" w:type="auto"/>
            <w:noWrap/>
            <w:hideMark/>
          </w:tcPr>
          <w:p w14:paraId="4B57CBF1" w14:textId="77777777" w:rsidR="004D4721" w:rsidRPr="00CD53B8" w:rsidRDefault="004D4721" w:rsidP="006D4899">
            <w:pPr>
              <w:jc w:val="right"/>
              <w:rPr>
                <w:color w:val="000000"/>
              </w:rPr>
            </w:pPr>
            <w:r w:rsidRPr="00CD53B8">
              <w:rPr>
                <w:color w:val="000000"/>
              </w:rPr>
              <w:t>0.70</w:t>
            </w:r>
          </w:p>
        </w:tc>
        <w:tc>
          <w:tcPr>
            <w:tcW w:w="0" w:type="auto"/>
            <w:noWrap/>
            <w:hideMark/>
          </w:tcPr>
          <w:p w14:paraId="0237A995" w14:textId="77777777" w:rsidR="004D4721" w:rsidRPr="00CD53B8" w:rsidRDefault="004D4721" w:rsidP="006D4899">
            <w:pPr>
              <w:jc w:val="right"/>
              <w:rPr>
                <w:color w:val="000000"/>
              </w:rPr>
            </w:pPr>
            <w:r w:rsidRPr="00CD53B8">
              <w:rPr>
                <w:color w:val="000000"/>
              </w:rPr>
              <w:t>0.487</w:t>
            </w:r>
          </w:p>
        </w:tc>
      </w:tr>
      <w:tr w:rsidR="004D4721" w:rsidRPr="00CD53B8" w14:paraId="3F34C40A" w14:textId="77777777" w:rsidTr="006D4899">
        <w:trPr>
          <w:trHeight w:val="320"/>
          <w:jc w:val="center"/>
        </w:trPr>
        <w:tc>
          <w:tcPr>
            <w:tcW w:w="3780" w:type="dxa"/>
            <w:hideMark/>
          </w:tcPr>
          <w:p w14:paraId="14CDDA17" w14:textId="77777777" w:rsidR="004D4721" w:rsidRPr="00CD53B8" w:rsidRDefault="004D4721" w:rsidP="006D4899">
            <w:pPr>
              <w:jc w:val="right"/>
              <w:rPr>
                <w:color w:val="000000"/>
              </w:rPr>
            </w:pPr>
            <w:r w:rsidRPr="00CD53B8">
              <w:rPr>
                <w:color w:val="000000"/>
              </w:rPr>
              <w:t>Cecidomyiidae</w:t>
            </w:r>
          </w:p>
        </w:tc>
        <w:tc>
          <w:tcPr>
            <w:tcW w:w="0" w:type="auto"/>
            <w:noWrap/>
            <w:hideMark/>
          </w:tcPr>
          <w:p w14:paraId="38346FE2" w14:textId="77777777" w:rsidR="004D4721" w:rsidRPr="00CD53B8" w:rsidRDefault="004D4721" w:rsidP="006D4899">
            <w:pPr>
              <w:jc w:val="right"/>
              <w:rPr>
                <w:color w:val="000000"/>
              </w:rPr>
            </w:pPr>
            <w:r w:rsidRPr="00CD53B8">
              <w:rPr>
                <w:color w:val="000000"/>
              </w:rPr>
              <w:t>0.039 (0.009)</w:t>
            </w:r>
          </w:p>
        </w:tc>
        <w:tc>
          <w:tcPr>
            <w:tcW w:w="0" w:type="auto"/>
            <w:noWrap/>
            <w:hideMark/>
          </w:tcPr>
          <w:p w14:paraId="4EB50E89" w14:textId="77777777" w:rsidR="004D4721" w:rsidRPr="00CD53B8" w:rsidRDefault="004D4721" w:rsidP="006D4899">
            <w:pPr>
              <w:jc w:val="right"/>
              <w:rPr>
                <w:color w:val="000000"/>
              </w:rPr>
            </w:pPr>
            <w:r w:rsidRPr="00CD53B8">
              <w:rPr>
                <w:color w:val="000000"/>
              </w:rPr>
              <w:t>0.033 (0.009)</w:t>
            </w:r>
          </w:p>
        </w:tc>
        <w:tc>
          <w:tcPr>
            <w:tcW w:w="0" w:type="auto"/>
            <w:noWrap/>
            <w:hideMark/>
          </w:tcPr>
          <w:p w14:paraId="12FB8B05" w14:textId="77777777" w:rsidR="004D4721" w:rsidRPr="00CD53B8" w:rsidRDefault="004D4721" w:rsidP="006D4899">
            <w:pPr>
              <w:jc w:val="right"/>
              <w:rPr>
                <w:color w:val="000000"/>
              </w:rPr>
            </w:pPr>
            <w:r w:rsidRPr="00CD53B8">
              <w:rPr>
                <w:color w:val="000000"/>
              </w:rPr>
              <w:t>0.28</w:t>
            </w:r>
          </w:p>
        </w:tc>
        <w:tc>
          <w:tcPr>
            <w:tcW w:w="0" w:type="auto"/>
            <w:noWrap/>
            <w:hideMark/>
          </w:tcPr>
          <w:p w14:paraId="5710EBD9" w14:textId="77777777" w:rsidR="004D4721" w:rsidRPr="00CD53B8" w:rsidRDefault="004D4721" w:rsidP="006D4899">
            <w:pPr>
              <w:jc w:val="right"/>
              <w:rPr>
                <w:color w:val="000000"/>
              </w:rPr>
            </w:pPr>
            <w:r w:rsidRPr="00CD53B8">
              <w:rPr>
                <w:color w:val="000000"/>
              </w:rPr>
              <w:t>0.777</w:t>
            </w:r>
          </w:p>
        </w:tc>
      </w:tr>
      <w:tr w:rsidR="004D4721" w:rsidRPr="00CD53B8" w14:paraId="2A551B2C" w14:textId="77777777" w:rsidTr="006D4899">
        <w:trPr>
          <w:trHeight w:val="320"/>
          <w:jc w:val="center"/>
        </w:trPr>
        <w:tc>
          <w:tcPr>
            <w:tcW w:w="3780" w:type="dxa"/>
            <w:hideMark/>
          </w:tcPr>
          <w:p w14:paraId="66519629" w14:textId="77777777" w:rsidR="004D4721" w:rsidRPr="00CD53B8" w:rsidRDefault="004D4721" w:rsidP="006D4899">
            <w:pPr>
              <w:jc w:val="right"/>
              <w:rPr>
                <w:color w:val="000000"/>
              </w:rPr>
            </w:pPr>
            <w:r w:rsidRPr="00CD53B8">
              <w:rPr>
                <w:color w:val="000000"/>
              </w:rPr>
              <w:t>Ceraptogonidae</w:t>
            </w:r>
          </w:p>
        </w:tc>
        <w:tc>
          <w:tcPr>
            <w:tcW w:w="0" w:type="auto"/>
            <w:noWrap/>
            <w:hideMark/>
          </w:tcPr>
          <w:p w14:paraId="62FA9DA0" w14:textId="77777777" w:rsidR="004D4721" w:rsidRPr="00CD53B8" w:rsidRDefault="004D4721" w:rsidP="006D4899">
            <w:pPr>
              <w:jc w:val="right"/>
              <w:rPr>
                <w:color w:val="000000"/>
              </w:rPr>
            </w:pPr>
            <w:r w:rsidRPr="00CD53B8">
              <w:rPr>
                <w:color w:val="000000"/>
              </w:rPr>
              <w:t>0.003 (0.002</w:t>
            </w:r>
          </w:p>
        </w:tc>
        <w:tc>
          <w:tcPr>
            <w:tcW w:w="0" w:type="auto"/>
            <w:noWrap/>
            <w:hideMark/>
          </w:tcPr>
          <w:p w14:paraId="437DF132" w14:textId="77777777" w:rsidR="004D4721" w:rsidRPr="00CD53B8" w:rsidRDefault="004D4721" w:rsidP="006D4899">
            <w:pPr>
              <w:jc w:val="right"/>
              <w:rPr>
                <w:color w:val="000000"/>
              </w:rPr>
            </w:pPr>
            <w:r w:rsidRPr="00CD53B8">
              <w:rPr>
                <w:color w:val="000000"/>
              </w:rPr>
              <w:t>0.012 (0.006)</w:t>
            </w:r>
          </w:p>
        </w:tc>
        <w:tc>
          <w:tcPr>
            <w:tcW w:w="0" w:type="auto"/>
            <w:noWrap/>
            <w:hideMark/>
          </w:tcPr>
          <w:p w14:paraId="519ADE7C" w14:textId="77777777" w:rsidR="004D4721" w:rsidRPr="00CD53B8" w:rsidRDefault="004D4721" w:rsidP="006D4899">
            <w:pPr>
              <w:jc w:val="right"/>
              <w:rPr>
                <w:color w:val="000000"/>
              </w:rPr>
            </w:pPr>
            <w:r w:rsidRPr="00CD53B8">
              <w:rPr>
                <w:color w:val="000000"/>
              </w:rPr>
              <w:t>1.53</w:t>
            </w:r>
          </w:p>
        </w:tc>
        <w:tc>
          <w:tcPr>
            <w:tcW w:w="0" w:type="auto"/>
            <w:noWrap/>
            <w:hideMark/>
          </w:tcPr>
          <w:p w14:paraId="3D561449" w14:textId="77777777" w:rsidR="004D4721" w:rsidRPr="00CD53B8" w:rsidRDefault="004D4721" w:rsidP="006D4899">
            <w:pPr>
              <w:jc w:val="right"/>
              <w:rPr>
                <w:color w:val="000000"/>
              </w:rPr>
            </w:pPr>
            <w:r w:rsidRPr="00CD53B8">
              <w:rPr>
                <w:color w:val="000000"/>
              </w:rPr>
              <w:t>0.127</w:t>
            </w:r>
          </w:p>
        </w:tc>
      </w:tr>
      <w:tr w:rsidR="004D4721" w:rsidRPr="00CD53B8" w14:paraId="667A4975" w14:textId="77777777" w:rsidTr="006D4899">
        <w:trPr>
          <w:trHeight w:val="320"/>
          <w:jc w:val="center"/>
        </w:trPr>
        <w:tc>
          <w:tcPr>
            <w:tcW w:w="3780" w:type="dxa"/>
            <w:hideMark/>
          </w:tcPr>
          <w:p w14:paraId="1E003AFB" w14:textId="77777777" w:rsidR="004D4721" w:rsidRPr="00CD53B8" w:rsidRDefault="004D4721" w:rsidP="006D4899">
            <w:pPr>
              <w:jc w:val="right"/>
              <w:rPr>
                <w:color w:val="000000"/>
              </w:rPr>
            </w:pPr>
            <w:r w:rsidRPr="00CD53B8">
              <w:rPr>
                <w:color w:val="000000"/>
              </w:rPr>
              <w:t>Chironomidae</w:t>
            </w:r>
          </w:p>
        </w:tc>
        <w:tc>
          <w:tcPr>
            <w:tcW w:w="0" w:type="auto"/>
            <w:noWrap/>
            <w:hideMark/>
          </w:tcPr>
          <w:p w14:paraId="09E37A6A" w14:textId="77777777" w:rsidR="004D4721" w:rsidRPr="00CD53B8" w:rsidRDefault="004D4721" w:rsidP="006D4899">
            <w:pPr>
              <w:jc w:val="right"/>
              <w:rPr>
                <w:color w:val="000000"/>
              </w:rPr>
            </w:pPr>
            <w:r w:rsidRPr="00CD53B8">
              <w:rPr>
                <w:color w:val="000000"/>
              </w:rPr>
              <w:t>0.029 (0.009)</w:t>
            </w:r>
          </w:p>
        </w:tc>
        <w:tc>
          <w:tcPr>
            <w:tcW w:w="0" w:type="auto"/>
            <w:noWrap/>
            <w:hideMark/>
          </w:tcPr>
          <w:p w14:paraId="76DBF611" w14:textId="77777777" w:rsidR="004D4721" w:rsidRPr="00CD53B8" w:rsidRDefault="004D4721" w:rsidP="006D4899">
            <w:pPr>
              <w:jc w:val="right"/>
              <w:rPr>
                <w:color w:val="000000"/>
              </w:rPr>
            </w:pPr>
            <w:r w:rsidRPr="00CD53B8">
              <w:rPr>
                <w:color w:val="000000"/>
              </w:rPr>
              <w:t>0.007 (0.004)</w:t>
            </w:r>
          </w:p>
        </w:tc>
        <w:tc>
          <w:tcPr>
            <w:tcW w:w="0" w:type="auto"/>
            <w:noWrap/>
            <w:hideMark/>
          </w:tcPr>
          <w:p w14:paraId="6F7BE7E7" w14:textId="77777777" w:rsidR="004D4721" w:rsidRPr="00CD53B8" w:rsidRDefault="004D4721" w:rsidP="006D4899">
            <w:pPr>
              <w:jc w:val="right"/>
              <w:rPr>
                <w:color w:val="000000"/>
              </w:rPr>
            </w:pPr>
            <w:r w:rsidRPr="00CD53B8">
              <w:rPr>
                <w:color w:val="000000"/>
              </w:rPr>
              <w:t>2.15</w:t>
            </w:r>
          </w:p>
        </w:tc>
        <w:tc>
          <w:tcPr>
            <w:tcW w:w="0" w:type="auto"/>
            <w:noWrap/>
            <w:hideMark/>
          </w:tcPr>
          <w:p w14:paraId="7F7C8153" w14:textId="77777777" w:rsidR="004D4721" w:rsidRPr="00CD53B8" w:rsidRDefault="004D4721" w:rsidP="006D4899">
            <w:pPr>
              <w:jc w:val="right"/>
              <w:rPr>
                <w:color w:val="000000"/>
              </w:rPr>
            </w:pPr>
            <w:r w:rsidRPr="00CD53B8">
              <w:rPr>
                <w:color w:val="000000"/>
              </w:rPr>
              <w:t>0.032</w:t>
            </w:r>
          </w:p>
        </w:tc>
      </w:tr>
      <w:tr w:rsidR="004D4721" w:rsidRPr="00CD53B8" w14:paraId="0FAD616A" w14:textId="77777777" w:rsidTr="006D4899">
        <w:trPr>
          <w:trHeight w:val="320"/>
          <w:jc w:val="center"/>
        </w:trPr>
        <w:tc>
          <w:tcPr>
            <w:tcW w:w="3780" w:type="dxa"/>
            <w:hideMark/>
          </w:tcPr>
          <w:p w14:paraId="7C60F487" w14:textId="77777777" w:rsidR="004D4721" w:rsidRPr="00CD53B8" w:rsidRDefault="004D4721" w:rsidP="006D4899">
            <w:pPr>
              <w:jc w:val="right"/>
              <w:rPr>
                <w:color w:val="000000"/>
              </w:rPr>
            </w:pPr>
            <w:r w:rsidRPr="00CD53B8">
              <w:rPr>
                <w:color w:val="000000"/>
              </w:rPr>
              <w:t>Chloropidae</w:t>
            </w:r>
          </w:p>
        </w:tc>
        <w:tc>
          <w:tcPr>
            <w:tcW w:w="0" w:type="auto"/>
            <w:noWrap/>
            <w:hideMark/>
          </w:tcPr>
          <w:p w14:paraId="2E91D5E1" w14:textId="77777777" w:rsidR="004D4721" w:rsidRPr="00CD53B8" w:rsidRDefault="004D4721" w:rsidP="006D4899">
            <w:pPr>
              <w:jc w:val="right"/>
              <w:rPr>
                <w:color w:val="000000"/>
              </w:rPr>
            </w:pPr>
            <w:r w:rsidRPr="00CD53B8">
              <w:rPr>
                <w:color w:val="000000"/>
              </w:rPr>
              <w:t>0.001 (0.001)</w:t>
            </w:r>
          </w:p>
        </w:tc>
        <w:tc>
          <w:tcPr>
            <w:tcW w:w="0" w:type="auto"/>
            <w:noWrap/>
            <w:hideMark/>
          </w:tcPr>
          <w:p w14:paraId="2BC6F5E0" w14:textId="77777777" w:rsidR="004D4721" w:rsidRPr="00CD53B8" w:rsidRDefault="004D4721" w:rsidP="006D4899">
            <w:pPr>
              <w:jc w:val="right"/>
              <w:rPr>
                <w:b/>
                <w:color w:val="000000"/>
              </w:rPr>
            </w:pPr>
            <w:r w:rsidRPr="00CD53B8">
              <w:rPr>
                <w:b/>
                <w:color w:val="000000"/>
              </w:rPr>
              <w:t>0.021 (0.007)</w:t>
            </w:r>
          </w:p>
        </w:tc>
        <w:tc>
          <w:tcPr>
            <w:tcW w:w="0" w:type="auto"/>
            <w:noWrap/>
            <w:hideMark/>
          </w:tcPr>
          <w:p w14:paraId="0AD363C0" w14:textId="77777777" w:rsidR="004D4721" w:rsidRPr="00CD53B8" w:rsidRDefault="004D4721" w:rsidP="006D4899">
            <w:pPr>
              <w:jc w:val="right"/>
              <w:rPr>
                <w:color w:val="000000"/>
              </w:rPr>
            </w:pPr>
            <w:r w:rsidRPr="00CD53B8">
              <w:rPr>
                <w:color w:val="000000"/>
              </w:rPr>
              <w:t>3.08</w:t>
            </w:r>
          </w:p>
        </w:tc>
        <w:tc>
          <w:tcPr>
            <w:tcW w:w="0" w:type="auto"/>
            <w:noWrap/>
            <w:hideMark/>
          </w:tcPr>
          <w:p w14:paraId="6AA67A44" w14:textId="77777777" w:rsidR="004D4721" w:rsidRPr="00CD53B8" w:rsidRDefault="004D4721" w:rsidP="006D4899">
            <w:pPr>
              <w:jc w:val="right"/>
              <w:rPr>
                <w:b/>
                <w:color w:val="000000"/>
              </w:rPr>
            </w:pPr>
            <w:r w:rsidRPr="00CD53B8">
              <w:rPr>
                <w:b/>
                <w:color w:val="000000"/>
              </w:rPr>
              <w:t>0.002</w:t>
            </w:r>
          </w:p>
        </w:tc>
      </w:tr>
      <w:tr w:rsidR="004D4721" w:rsidRPr="00CD53B8" w14:paraId="276DCBDC" w14:textId="77777777" w:rsidTr="006D4899">
        <w:trPr>
          <w:trHeight w:val="320"/>
          <w:jc w:val="center"/>
        </w:trPr>
        <w:tc>
          <w:tcPr>
            <w:tcW w:w="3780" w:type="dxa"/>
            <w:hideMark/>
          </w:tcPr>
          <w:p w14:paraId="097EE9C4" w14:textId="77777777" w:rsidR="004D4721" w:rsidRPr="00CD53B8" w:rsidRDefault="004D4721" w:rsidP="006D4899">
            <w:pPr>
              <w:jc w:val="right"/>
              <w:rPr>
                <w:color w:val="000000"/>
              </w:rPr>
            </w:pPr>
            <w:r w:rsidRPr="00CD53B8">
              <w:rPr>
                <w:color w:val="000000"/>
              </w:rPr>
              <w:t>Culicidae</w:t>
            </w:r>
          </w:p>
        </w:tc>
        <w:tc>
          <w:tcPr>
            <w:tcW w:w="0" w:type="auto"/>
            <w:noWrap/>
            <w:hideMark/>
          </w:tcPr>
          <w:p w14:paraId="64DAB7E7" w14:textId="77777777" w:rsidR="004D4721" w:rsidRPr="00CD53B8" w:rsidRDefault="004D4721" w:rsidP="006D4899">
            <w:pPr>
              <w:jc w:val="right"/>
              <w:rPr>
                <w:color w:val="000000"/>
              </w:rPr>
            </w:pPr>
            <w:r w:rsidRPr="00CD53B8">
              <w:rPr>
                <w:color w:val="000000"/>
              </w:rPr>
              <w:t>0.003 (0.002)</w:t>
            </w:r>
          </w:p>
        </w:tc>
        <w:tc>
          <w:tcPr>
            <w:tcW w:w="0" w:type="auto"/>
            <w:noWrap/>
            <w:hideMark/>
          </w:tcPr>
          <w:p w14:paraId="35CDFF7F" w14:textId="77777777" w:rsidR="004D4721" w:rsidRPr="00CD53B8" w:rsidRDefault="004D4721" w:rsidP="006D4899">
            <w:pPr>
              <w:jc w:val="right"/>
              <w:rPr>
                <w:color w:val="000000"/>
              </w:rPr>
            </w:pPr>
            <w:r w:rsidRPr="00CD53B8">
              <w:rPr>
                <w:color w:val="000000"/>
              </w:rPr>
              <w:t>0.004 (0.002)</w:t>
            </w:r>
          </w:p>
        </w:tc>
        <w:tc>
          <w:tcPr>
            <w:tcW w:w="0" w:type="auto"/>
            <w:noWrap/>
            <w:hideMark/>
          </w:tcPr>
          <w:p w14:paraId="3ACF782A" w14:textId="77777777" w:rsidR="004D4721" w:rsidRPr="00CD53B8" w:rsidRDefault="004D4721" w:rsidP="006D4899">
            <w:pPr>
              <w:jc w:val="right"/>
              <w:rPr>
                <w:color w:val="000000"/>
              </w:rPr>
            </w:pPr>
            <w:r w:rsidRPr="00CD53B8">
              <w:rPr>
                <w:color w:val="000000"/>
              </w:rPr>
              <w:t>0.20</w:t>
            </w:r>
          </w:p>
        </w:tc>
        <w:tc>
          <w:tcPr>
            <w:tcW w:w="0" w:type="auto"/>
            <w:noWrap/>
            <w:hideMark/>
          </w:tcPr>
          <w:p w14:paraId="4441B29B" w14:textId="77777777" w:rsidR="004D4721" w:rsidRPr="00CD53B8" w:rsidRDefault="004D4721" w:rsidP="006D4899">
            <w:pPr>
              <w:jc w:val="right"/>
              <w:rPr>
                <w:color w:val="000000"/>
              </w:rPr>
            </w:pPr>
            <w:r w:rsidRPr="00CD53B8">
              <w:rPr>
                <w:color w:val="000000"/>
              </w:rPr>
              <w:t>0.842</w:t>
            </w:r>
          </w:p>
        </w:tc>
      </w:tr>
      <w:tr w:rsidR="004D4721" w:rsidRPr="00CD53B8" w14:paraId="3D9CD639" w14:textId="77777777" w:rsidTr="006D4899">
        <w:trPr>
          <w:trHeight w:val="320"/>
          <w:jc w:val="center"/>
        </w:trPr>
        <w:tc>
          <w:tcPr>
            <w:tcW w:w="3780" w:type="dxa"/>
            <w:hideMark/>
          </w:tcPr>
          <w:p w14:paraId="3A3291D0" w14:textId="77777777" w:rsidR="004D4721" w:rsidRPr="00CD53B8" w:rsidRDefault="004D4721" w:rsidP="006D4899">
            <w:pPr>
              <w:jc w:val="right"/>
              <w:rPr>
                <w:color w:val="000000"/>
              </w:rPr>
            </w:pPr>
            <w:r w:rsidRPr="00CD53B8">
              <w:rPr>
                <w:color w:val="000000"/>
              </w:rPr>
              <w:t>Dolichopodidae</w:t>
            </w:r>
          </w:p>
        </w:tc>
        <w:tc>
          <w:tcPr>
            <w:tcW w:w="0" w:type="auto"/>
            <w:noWrap/>
            <w:hideMark/>
          </w:tcPr>
          <w:p w14:paraId="411098B4" w14:textId="77777777" w:rsidR="004D4721" w:rsidRPr="00CD53B8" w:rsidRDefault="004D4721" w:rsidP="006D4899">
            <w:pPr>
              <w:jc w:val="right"/>
              <w:rPr>
                <w:color w:val="000000"/>
              </w:rPr>
            </w:pPr>
            <w:r w:rsidRPr="00CD53B8">
              <w:rPr>
                <w:color w:val="000000"/>
              </w:rPr>
              <w:t>0.012 (0.005)</w:t>
            </w:r>
          </w:p>
        </w:tc>
        <w:tc>
          <w:tcPr>
            <w:tcW w:w="0" w:type="auto"/>
            <w:noWrap/>
            <w:hideMark/>
          </w:tcPr>
          <w:p w14:paraId="34BEF773" w14:textId="77777777" w:rsidR="004D4721" w:rsidRPr="00CD53B8" w:rsidRDefault="004D4721" w:rsidP="006D4899">
            <w:pPr>
              <w:jc w:val="right"/>
              <w:rPr>
                <w:color w:val="000000"/>
              </w:rPr>
            </w:pPr>
            <w:r w:rsidRPr="00CD53B8">
              <w:rPr>
                <w:color w:val="000000"/>
              </w:rPr>
              <w:t>0.018 (0.007)</w:t>
            </w:r>
          </w:p>
        </w:tc>
        <w:tc>
          <w:tcPr>
            <w:tcW w:w="0" w:type="auto"/>
            <w:noWrap/>
            <w:hideMark/>
          </w:tcPr>
          <w:p w14:paraId="1D27CA40" w14:textId="77777777" w:rsidR="004D4721" w:rsidRPr="00CD53B8" w:rsidRDefault="004D4721" w:rsidP="006D4899">
            <w:pPr>
              <w:jc w:val="right"/>
              <w:rPr>
                <w:color w:val="000000"/>
              </w:rPr>
            </w:pPr>
            <w:r w:rsidRPr="00CD53B8">
              <w:rPr>
                <w:color w:val="000000"/>
              </w:rPr>
              <w:t>0.72</w:t>
            </w:r>
          </w:p>
        </w:tc>
        <w:tc>
          <w:tcPr>
            <w:tcW w:w="0" w:type="auto"/>
            <w:noWrap/>
            <w:hideMark/>
          </w:tcPr>
          <w:p w14:paraId="1A86BA11" w14:textId="77777777" w:rsidR="004D4721" w:rsidRPr="00CD53B8" w:rsidRDefault="004D4721" w:rsidP="006D4899">
            <w:pPr>
              <w:jc w:val="right"/>
              <w:rPr>
                <w:color w:val="000000"/>
              </w:rPr>
            </w:pPr>
            <w:r w:rsidRPr="00CD53B8">
              <w:rPr>
                <w:color w:val="000000"/>
              </w:rPr>
              <w:t>0.462</w:t>
            </w:r>
          </w:p>
        </w:tc>
      </w:tr>
      <w:tr w:rsidR="004D4721" w:rsidRPr="00CD53B8" w14:paraId="5C7944BC" w14:textId="77777777" w:rsidTr="006D4899">
        <w:trPr>
          <w:trHeight w:val="320"/>
          <w:jc w:val="center"/>
        </w:trPr>
        <w:tc>
          <w:tcPr>
            <w:tcW w:w="3780" w:type="dxa"/>
            <w:hideMark/>
          </w:tcPr>
          <w:p w14:paraId="44D31D73" w14:textId="77777777" w:rsidR="004D4721" w:rsidRPr="00CD53B8" w:rsidRDefault="004D4721" w:rsidP="006D4899">
            <w:pPr>
              <w:jc w:val="right"/>
              <w:rPr>
                <w:color w:val="000000"/>
              </w:rPr>
            </w:pPr>
            <w:r w:rsidRPr="00CD53B8">
              <w:rPr>
                <w:color w:val="000000"/>
              </w:rPr>
              <w:t>Drosophilidae</w:t>
            </w:r>
          </w:p>
        </w:tc>
        <w:tc>
          <w:tcPr>
            <w:tcW w:w="0" w:type="auto"/>
            <w:noWrap/>
            <w:hideMark/>
          </w:tcPr>
          <w:p w14:paraId="721DAF53" w14:textId="77777777" w:rsidR="004D4721" w:rsidRPr="00CD53B8" w:rsidRDefault="004D4721" w:rsidP="006D4899">
            <w:pPr>
              <w:jc w:val="right"/>
              <w:rPr>
                <w:color w:val="000000"/>
              </w:rPr>
            </w:pPr>
            <w:r w:rsidRPr="00CD53B8">
              <w:rPr>
                <w:color w:val="000000"/>
              </w:rPr>
              <w:t>0.012 (0.004)</w:t>
            </w:r>
          </w:p>
        </w:tc>
        <w:tc>
          <w:tcPr>
            <w:tcW w:w="0" w:type="auto"/>
            <w:noWrap/>
            <w:hideMark/>
          </w:tcPr>
          <w:p w14:paraId="77DBE83A" w14:textId="77777777" w:rsidR="004D4721" w:rsidRPr="00CD53B8" w:rsidRDefault="004D4721" w:rsidP="006D4899">
            <w:pPr>
              <w:jc w:val="right"/>
              <w:rPr>
                <w:color w:val="000000"/>
              </w:rPr>
            </w:pPr>
            <w:r w:rsidRPr="00CD53B8">
              <w:rPr>
                <w:color w:val="000000"/>
              </w:rPr>
              <w:t>0.002 (0.002)</w:t>
            </w:r>
          </w:p>
        </w:tc>
        <w:tc>
          <w:tcPr>
            <w:tcW w:w="0" w:type="auto"/>
            <w:noWrap/>
            <w:hideMark/>
          </w:tcPr>
          <w:p w14:paraId="4A68FA9F" w14:textId="77777777" w:rsidR="004D4721" w:rsidRPr="00CD53B8" w:rsidRDefault="004D4721" w:rsidP="006D4899">
            <w:pPr>
              <w:jc w:val="right"/>
              <w:rPr>
                <w:color w:val="000000"/>
              </w:rPr>
            </w:pPr>
            <w:r w:rsidRPr="00CD53B8">
              <w:rPr>
                <w:color w:val="000000"/>
              </w:rPr>
              <w:t>2.06</w:t>
            </w:r>
          </w:p>
        </w:tc>
        <w:tc>
          <w:tcPr>
            <w:tcW w:w="0" w:type="auto"/>
            <w:noWrap/>
            <w:hideMark/>
          </w:tcPr>
          <w:p w14:paraId="386381D9" w14:textId="77777777" w:rsidR="004D4721" w:rsidRPr="00CD53B8" w:rsidRDefault="004D4721" w:rsidP="006D4899">
            <w:pPr>
              <w:jc w:val="right"/>
              <w:rPr>
                <w:color w:val="000000"/>
              </w:rPr>
            </w:pPr>
            <w:r w:rsidRPr="00CD53B8">
              <w:rPr>
                <w:color w:val="000000"/>
              </w:rPr>
              <w:t>0.04</w:t>
            </w:r>
          </w:p>
        </w:tc>
      </w:tr>
      <w:tr w:rsidR="004D4721" w:rsidRPr="00CD53B8" w14:paraId="5F96D89F" w14:textId="77777777" w:rsidTr="006D4899">
        <w:trPr>
          <w:trHeight w:val="320"/>
          <w:jc w:val="center"/>
        </w:trPr>
        <w:tc>
          <w:tcPr>
            <w:tcW w:w="3780" w:type="dxa"/>
            <w:hideMark/>
          </w:tcPr>
          <w:p w14:paraId="334ED782" w14:textId="77777777" w:rsidR="004D4721" w:rsidRPr="00CD53B8" w:rsidRDefault="004D4721" w:rsidP="006D4899">
            <w:pPr>
              <w:jc w:val="right"/>
              <w:rPr>
                <w:color w:val="000000"/>
              </w:rPr>
            </w:pPr>
            <w:r w:rsidRPr="00CD53B8">
              <w:rPr>
                <w:color w:val="000000"/>
              </w:rPr>
              <w:t>Mycetophilidae</w:t>
            </w:r>
          </w:p>
        </w:tc>
        <w:tc>
          <w:tcPr>
            <w:tcW w:w="0" w:type="auto"/>
            <w:noWrap/>
            <w:hideMark/>
          </w:tcPr>
          <w:p w14:paraId="72AE6FB0" w14:textId="77777777" w:rsidR="004D4721" w:rsidRPr="00CD53B8" w:rsidRDefault="004D4721" w:rsidP="006D4899">
            <w:pPr>
              <w:jc w:val="right"/>
              <w:rPr>
                <w:color w:val="000000"/>
              </w:rPr>
            </w:pPr>
            <w:r w:rsidRPr="00CD53B8">
              <w:rPr>
                <w:color w:val="000000"/>
              </w:rPr>
              <w:t>0.007 (0.004)</w:t>
            </w:r>
          </w:p>
        </w:tc>
        <w:tc>
          <w:tcPr>
            <w:tcW w:w="0" w:type="auto"/>
            <w:noWrap/>
            <w:hideMark/>
          </w:tcPr>
          <w:p w14:paraId="28FFAE7F" w14:textId="77777777" w:rsidR="004D4721" w:rsidRPr="00CD53B8" w:rsidRDefault="004D4721" w:rsidP="006D4899">
            <w:pPr>
              <w:jc w:val="right"/>
              <w:rPr>
                <w:color w:val="000000"/>
              </w:rPr>
            </w:pPr>
            <w:r w:rsidRPr="00CD53B8">
              <w:rPr>
                <w:color w:val="000000"/>
              </w:rPr>
              <w:t>0.002 (0.002)</w:t>
            </w:r>
          </w:p>
        </w:tc>
        <w:tc>
          <w:tcPr>
            <w:tcW w:w="0" w:type="auto"/>
            <w:noWrap/>
            <w:hideMark/>
          </w:tcPr>
          <w:p w14:paraId="73D605D7" w14:textId="77777777" w:rsidR="004D4721" w:rsidRPr="00CD53B8" w:rsidRDefault="004D4721" w:rsidP="006D4899">
            <w:pPr>
              <w:jc w:val="right"/>
              <w:rPr>
                <w:color w:val="000000"/>
              </w:rPr>
            </w:pPr>
            <w:r w:rsidRPr="00CD53B8">
              <w:rPr>
                <w:color w:val="000000"/>
              </w:rPr>
              <w:t>1.19</w:t>
            </w:r>
          </w:p>
        </w:tc>
        <w:tc>
          <w:tcPr>
            <w:tcW w:w="0" w:type="auto"/>
            <w:noWrap/>
            <w:hideMark/>
          </w:tcPr>
          <w:p w14:paraId="74AB02C9" w14:textId="77777777" w:rsidR="004D4721" w:rsidRPr="00CD53B8" w:rsidRDefault="004D4721" w:rsidP="006D4899">
            <w:pPr>
              <w:jc w:val="right"/>
              <w:rPr>
                <w:color w:val="000000"/>
              </w:rPr>
            </w:pPr>
            <w:r w:rsidRPr="00CD53B8">
              <w:rPr>
                <w:color w:val="000000"/>
              </w:rPr>
              <w:t>0.233</w:t>
            </w:r>
          </w:p>
        </w:tc>
      </w:tr>
      <w:tr w:rsidR="004D4721" w:rsidRPr="00CD53B8" w14:paraId="36B03A60" w14:textId="77777777" w:rsidTr="006D4899">
        <w:trPr>
          <w:trHeight w:val="320"/>
          <w:jc w:val="center"/>
        </w:trPr>
        <w:tc>
          <w:tcPr>
            <w:tcW w:w="3780" w:type="dxa"/>
            <w:hideMark/>
          </w:tcPr>
          <w:p w14:paraId="3901327D" w14:textId="77777777" w:rsidR="004D4721" w:rsidRPr="00CD53B8" w:rsidRDefault="004D4721" w:rsidP="006D4899">
            <w:pPr>
              <w:jc w:val="right"/>
              <w:rPr>
                <w:color w:val="000000"/>
              </w:rPr>
            </w:pPr>
            <w:r w:rsidRPr="00CD53B8">
              <w:rPr>
                <w:color w:val="000000"/>
              </w:rPr>
              <w:t>Phoridae</w:t>
            </w:r>
          </w:p>
        </w:tc>
        <w:tc>
          <w:tcPr>
            <w:tcW w:w="0" w:type="auto"/>
            <w:noWrap/>
            <w:hideMark/>
          </w:tcPr>
          <w:p w14:paraId="7DFAC05F" w14:textId="77777777" w:rsidR="004D4721" w:rsidRPr="00CD53B8" w:rsidRDefault="004D4721" w:rsidP="006D4899">
            <w:pPr>
              <w:jc w:val="right"/>
              <w:rPr>
                <w:color w:val="000000"/>
              </w:rPr>
            </w:pPr>
            <w:r w:rsidRPr="00CD53B8">
              <w:rPr>
                <w:color w:val="000000"/>
              </w:rPr>
              <w:t>0.004 (0.002)</w:t>
            </w:r>
          </w:p>
        </w:tc>
        <w:tc>
          <w:tcPr>
            <w:tcW w:w="0" w:type="auto"/>
            <w:noWrap/>
            <w:hideMark/>
          </w:tcPr>
          <w:p w14:paraId="17B2E9FC" w14:textId="77777777" w:rsidR="004D4721" w:rsidRPr="00CD53B8" w:rsidRDefault="004D4721" w:rsidP="006D4899">
            <w:pPr>
              <w:jc w:val="right"/>
              <w:rPr>
                <w:color w:val="000000"/>
              </w:rPr>
            </w:pPr>
            <w:r w:rsidRPr="00CD53B8">
              <w:rPr>
                <w:color w:val="000000"/>
              </w:rPr>
              <w:t>0.000 (0.000)</w:t>
            </w:r>
          </w:p>
        </w:tc>
        <w:tc>
          <w:tcPr>
            <w:tcW w:w="0" w:type="auto"/>
            <w:noWrap/>
            <w:hideMark/>
          </w:tcPr>
          <w:p w14:paraId="45C72A8F" w14:textId="77777777" w:rsidR="004D4721" w:rsidRPr="00CD53B8" w:rsidRDefault="004D4721" w:rsidP="006D4899">
            <w:pPr>
              <w:jc w:val="right"/>
              <w:rPr>
                <w:color w:val="000000"/>
              </w:rPr>
            </w:pPr>
            <w:r w:rsidRPr="00CD53B8">
              <w:rPr>
                <w:color w:val="000000"/>
              </w:rPr>
              <w:t>0.57</w:t>
            </w:r>
          </w:p>
        </w:tc>
        <w:tc>
          <w:tcPr>
            <w:tcW w:w="0" w:type="auto"/>
            <w:noWrap/>
            <w:hideMark/>
          </w:tcPr>
          <w:p w14:paraId="04B88AC4" w14:textId="77777777" w:rsidR="004D4721" w:rsidRPr="00CD53B8" w:rsidRDefault="004D4721" w:rsidP="006D4899">
            <w:pPr>
              <w:jc w:val="right"/>
              <w:rPr>
                <w:color w:val="000000"/>
              </w:rPr>
            </w:pPr>
            <w:r w:rsidRPr="00CD53B8">
              <w:rPr>
                <w:color w:val="000000"/>
              </w:rPr>
              <w:t>0.117</w:t>
            </w:r>
          </w:p>
        </w:tc>
      </w:tr>
      <w:tr w:rsidR="004D4721" w:rsidRPr="00CD53B8" w14:paraId="3E6498FA" w14:textId="77777777" w:rsidTr="006D4899">
        <w:trPr>
          <w:trHeight w:val="320"/>
          <w:jc w:val="center"/>
        </w:trPr>
        <w:tc>
          <w:tcPr>
            <w:tcW w:w="3780" w:type="dxa"/>
            <w:hideMark/>
          </w:tcPr>
          <w:p w14:paraId="21BC3F0E" w14:textId="77777777" w:rsidR="004D4721" w:rsidRPr="00CD53B8" w:rsidRDefault="004D4721" w:rsidP="006D4899">
            <w:pPr>
              <w:jc w:val="right"/>
              <w:rPr>
                <w:color w:val="000000"/>
              </w:rPr>
            </w:pPr>
            <w:r w:rsidRPr="00CD53B8">
              <w:rPr>
                <w:color w:val="000000"/>
              </w:rPr>
              <w:t>Sciaridae</w:t>
            </w:r>
          </w:p>
        </w:tc>
        <w:tc>
          <w:tcPr>
            <w:tcW w:w="0" w:type="auto"/>
            <w:noWrap/>
            <w:hideMark/>
          </w:tcPr>
          <w:p w14:paraId="4DCBCF2E" w14:textId="77777777" w:rsidR="004D4721" w:rsidRPr="00CD53B8" w:rsidRDefault="004D4721" w:rsidP="006D4899">
            <w:pPr>
              <w:jc w:val="right"/>
              <w:rPr>
                <w:color w:val="000000"/>
              </w:rPr>
            </w:pPr>
            <w:r w:rsidRPr="00CD53B8">
              <w:rPr>
                <w:color w:val="000000"/>
              </w:rPr>
              <w:t>0.006 (0.004)</w:t>
            </w:r>
          </w:p>
        </w:tc>
        <w:tc>
          <w:tcPr>
            <w:tcW w:w="0" w:type="auto"/>
            <w:noWrap/>
            <w:hideMark/>
          </w:tcPr>
          <w:p w14:paraId="1ED80269" w14:textId="77777777" w:rsidR="004D4721" w:rsidRPr="00CD53B8" w:rsidRDefault="004D4721" w:rsidP="006D4899">
            <w:pPr>
              <w:jc w:val="right"/>
              <w:rPr>
                <w:color w:val="000000"/>
              </w:rPr>
            </w:pPr>
            <w:r w:rsidRPr="00CD53B8">
              <w:rPr>
                <w:color w:val="000000"/>
              </w:rPr>
              <w:t>0.014 (0.007)</w:t>
            </w:r>
          </w:p>
        </w:tc>
        <w:tc>
          <w:tcPr>
            <w:tcW w:w="0" w:type="auto"/>
            <w:noWrap/>
            <w:hideMark/>
          </w:tcPr>
          <w:p w14:paraId="5FE142CB" w14:textId="77777777" w:rsidR="004D4721" w:rsidRPr="00CD53B8" w:rsidRDefault="004D4721" w:rsidP="006D4899">
            <w:pPr>
              <w:jc w:val="right"/>
              <w:rPr>
                <w:color w:val="000000"/>
              </w:rPr>
            </w:pPr>
            <w:r w:rsidRPr="00CD53B8">
              <w:rPr>
                <w:color w:val="000000"/>
              </w:rPr>
              <w:t>1.24</w:t>
            </w:r>
          </w:p>
        </w:tc>
        <w:tc>
          <w:tcPr>
            <w:tcW w:w="0" w:type="auto"/>
            <w:noWrap/>
            <w:hideMark/>
          </w:tcPr>
          <w:p w14:paraId="5FCC5EFA" w14:textId="77777777" w:rsidR="004D4721" w:rsidRPr="00CD53B8" w:rsidRDefault="004D4721" w:rsidP="006D4899">
            <w:pPr>
              <w:jc w:val="right"/>
              <w:rPr>
                <w:color w:val="000000"/>
              </w:rPr>
            </w:pPr>
            <w:r w:rsidRPr="00CD53B8">
              <w:rPr>
                <w:color w:val="000000"/>
              </w:rPr>
              <w:t>0.217</w:t>
            </w:r>
          </w:p>
        </w:tc>
      </w:tr>
      <w:tr w:rsidR="004D4721" w:rsidRPr="00CD53B8" w14:paraId="68F8B57D" w14:textId="77777777" w:rsidTr="006D4899">
        <w:trPr>
          <w:trHeight w:val="320"/>
          <w:jc w:val="center"/>
        </w:trPr>
        <w:tc>
          <w:tcPr>
            <w:tcW w:w="3780" w:type="dxa"/>
            <w:hideMark/>
          </w:tcPr>
          <w:p w14:paraId="344D87D6" w14:textId="77777777" w:rsidR="004D4721" w:rsidRPr="00CD53B8" w:rsidRDefault="004D4721" w:rsidP="006D4899">
            <w:pPr>
              <w:rPr>
                <w:color w:val="000000"/>
              </w:rPr>
            </w:pPr>
            <w:r w:rsidRPr="00CD53B8">
              <w:rPr>
                <w:color w:val="000000"/>
              </w:rPr>
              <w:t>Hemiptera</w:t>
            </w:r>
          </w:p>
        </w:tc>
        <w:tc>
          <w:tcPr>
            <w:tcW w:w="0" w:type="auto"/>
            <w:noWrap/>
            <w:hideMark/>
          </w:tcPr>
          <w:p w14:paraId="1D60EE7E" w14:textId="77777777" w:rsidR="004D4721" w:rsidRPr="00CD53B8" w:rsidRDefault="004D4721" w:rsidP="006D4899">
            <w:pPr>
              <w:jc w:val="right"/>
              <w:rPr>
                <w:color w:val="000000"/>
              </w:rPr>
            </w:pPr>
            <w:r w:rsidRPr="00CD53B8">
              <w:rPr>
                <w:color w:val="000000"/>
              </w:rPr>
              <w:t>0.206 (0.026)</w:t>
            </w:r>
          </w:p>
        </w:tc>
        <w:tc>
          <w:tcPr>
            <w:tcW w:w="0" w:type="auto"/>
            <w:noWrap/>
            <w:hideMark/>
          </w:tcPr>
          <w:p w14:paraId="2AAA11C5" w14:textId="77777777" w:rsidR="004D4721" w:rsidRPr="00CD53B8" w:rsidRDefault="004D4721" w:rsidP="006D4899">
            <w:pPr>
              <w:jc w:val="right"/>
              <w:rPr>
                <w:color w:val="000000"/>
              </w:rPr>
            </w:pPr>
            <w:r w:rsidRPr="00CD53B8">
              <w:rPr>
                <w:color w:val="000000"/>
              </w:rPr>
              <w:t>0.199 (0.023)</w:t>
            </w:r>
          </w:p>
        </w:tc>
        <w:tc>
          <w:tcPr>
            <w:tcW w:w="0" w:type="auto"/>
            <w:noWrap/>
            <w:hideMark/>
          </w:tcPr>
          <w:p w14:paraId="59787CAB" w14:textId="77777777" w:rsidR="004D4721" w:rsidRPr="00CD53B8" w:rsidRDefault="004D4721" w:rsidP="006D4899">
            <w:pPr>
              <w:jc w:val="right"/>
              <w:rPr>
                <w:color w:val="000000"/>
              </w:rPr>
            </w:pPr>
            <w:r w:rsidRPr="00CD53B8">
              <w:rPr>
                <w:color w:val="000000"/>
              </w:rPr>
              <w:t>0.17</w:t>
            </w:r>
          </w:p>
        </w:tc>
        <w:tc>
          <w:tcPr>
            <w:tcW w:w="0" w:type="auto"/>
            <w:noWrap/>
            <w:hideMark/>
          </w:tcPr>
          <w:p w14:paraId="7E539E9C" w14:textId="77777777" w:rsidR="004D4721" w:rsidRPr="00CD53B8" w:rsidRDefault="004D4721" w:rsidP="006D4899">
            <w:pPr>
              <w:jc w:val="right"/>
              <w:rPr>
                <w:color w:val="000000"/>
              </w:rPr>
            </w:pPr>
            <w:r w:rsidRPr="00CD53B8">
              <w:rPr>
                <w:color w:val="000000"/>
              </w:rPr>
              <w:t>0.867</w:t>
            </w:r>
          </w:p>
        </w:tc>
      </w:tr>
      <w:tr w:rsidR="004D4721" w:rsidRPr="00CD53B8" w14:paraId="1DAC9332" w14:textId="77777777" w:rsidTr="006D4899">
        <w:trPr>
          <w:trHeight w:val="320"/>
          <w:jc w:val="center"/>
        </w:trPr>
        <w:tc>
          <w:tcPr>
            <w:tcW w:w="3780" w:type="dxa"/>
            <w:hideMark/>
          </w:tcPr>
          <w:p w14:paraId="28576F21" w14:textId="77777777" w:rsidR="004D4721" w:rsidRPr="00CD53B8" w:rsidRDefault="004D4721" w:rsidP="006D4899">
            <w:pPr>
              <w:jc w:val="right"/>
              <w:rPr>
                <w:color w:val="000000"/>
              </w:rPr>
            </w:pPr>
            <w:r w:rsidRPr="00CD53B8">
              <w:rPr>
                <w:color w:val="000000"/>
              </w:rPr>
              <w:t>Aphididae</w:t>
            </w:r>
          </w:p>
        </w:tc>
        <w:tc>
          <w:tcPr>
            <w:tcW w:w="0" w:type="auto"/>
            <w:noWrap/>
            <w:hideMark/>
          </w:tcPr>
          <w:p w14:paraId="3D4EFBFC" w14:textId="77777777" w:rsidR="004D4721" w:rsidRPr="00CD53B8" w:rsidRDefault="004D4721" w:rsidP="006D4899">
            <w:pPr>
              <w:jc w:val="right"/>
              <w:rPr>
                <w:color w:val="000000"/>
              </w:rPr>
            </w:pPr>
            <w:r w:rsidRPr="00CD53B8">
              <w:rPr>
                <w:color w:val="000000"/>
              </w:rPr>
              <w:t>0.029 (0.006)</w:t>
            </w:r>
          </w:p>
        </w:tc>
        <w:tc>
          <w:tcPr>
            <w:tcW w:w="0" w:type="auto"/>
            <w:noWrap/>
            <w:hideMark/>
          </w:tcPr>
          <w:p w14:paraId="1A25D8D4" w14:textId="77777777" w:rsidR="004D4721" w:rsidRPr="00CD53B8" w:rsidRDefault="004D4721" w:rsidP="006D4899">
            <w:pPr>
              <w:jc w:val="right"/>
              <w:rPr>
                <w:color w:val="000000"/>
              </w:rPr>
            </w:pPr>
            <w:r w:rsidRPr="00CD53B8">
              <w:rPr>
                <w:color w:val="000000"/>
              </w:rPr>
              <w:t>0.025 (0.007)</w:t>
            </w:r>
          </w:p>
        </w:tc>
        <w:tc>
          <w:tcPr>
            <w:tcW w:w="0" w:type="auto"/>
            <w:noWrap/>
            <w:hideMark/>
          </w:tcPr>
          <w:p w14:paraId="38FBEE2B" w14:textId="77777777" w:rsidR="004D4721" w:rsidRPr="00CD53B8" w:rsidRDefault="004D4721" w:rsidP="006D4899">
            <w:pPr>
              <w:jc w:val="right"/>
              <w:rPr>
                <w:color w:val="000000"/>
              </w:rPr>
            </w:pPr>
            <w:r w:rsidRPr="00CD53B8">
              <w:rPr>
                <w:color w:val="000000"/>
              </w:rPr>
              <w:t>0.46</w:t>
            </w:r>
          </w:p>
        </w:tc>
        <w:tc>
          <w:tcPr>
            <w:tcW w:w="0" w:type="auto"/>
            <w:noWrap/>
            <w:hideMark/>
          </w:tcPr>
          <w:p w14:paraId="33ECC775" w14:textId="77777777" w:rsidR="004D4721" w:rsidRPr="00CD53B8" w:rsidRDefault="004D4721" w:rsidP="006D4899">
            <w:pPr>
              <w:jc w:val="right"/>
              <w:rPr>
                <w:color w:val="000000"/>
              </w:rPr>
            </w:pPr>
            <w:r w:rsidRPr="00CD53B8">
              <w:rPr>
                <w:color w:val="000000"/>
              </w:rPr>
              <w:t>0.646</w:t>
            </w:r>
          </w:p>
        </w:tc>
      </w:tr>
      <w:tr w:rsidR="004D4721" w:rsidRPr="00CD53B8" w14:paraId="2A0AC935" w14:textId="77777777" w:rsidTr="006D4899">
        <w:trPr>
          <w:trHeight w:val="320"/>
          <w:jc w:val="center"/>
        </w:trPr>
        <w:tc>
          <w:tcPr>
            <w:tcW w:w="3780" w:type="dxa"/>
            <w:hideMark/>
          </w:tcPr>
          <w:p w14:paraId="0097A7C8" w14:textId="77777777" w:rsidR="004D4721" w:rsidRPr="00CD53B8" w:rsidRDefault="004D4721" w:rsidP="006D4899">
            <w:pPr>
              <w:jc w:val="right"/>
              <w:rPr>
                <w:color w:val="000000"/>
              </w:rPr>
            </w:pPr>
            <w:r w:rsidRPr="00CD53B8">
              <w:rPr>
                <w:color w:val="000000"/>
              </w:rPr>
              <w:t>Cicadellidae</w:t>
            </w:r>
          </w:p>
        </w:tc>
        <w:tc>
          <w:tcPr>
            <w:tcW w:w="0" w:type="auto"/>
            <w:noWrap/>
            <w:hideMark/>
          </w:tcPr>
          <w:p w14:paraId="550C4320" w14:textId="77777777" w:rsidR="004D4721" w:rsidRPr="00CD53B8" w:rsidRDefault="004D4721" w:rsidP="006D4899">
            <w:pPr>
              <w:jc w:val="right"/>
              <w:rPr>
                <w:color w:val="000000"/>
              </w:rPr>
            </w:pPr>
            <w:r w:rsidRPr="00CD53B8">
              <w:rPr>
                <w:color w:val="000000"/>
              </w:rPr>
              <w:t>0.001 (0.001)</w:t>
            </w:r>
          </w:p>
        </w:tc>
        <w:tc>
          <w:tcPr>
            <w:tcW w:w="0" w:type="auto"/>
            <w:noWrap/>
            <w:hideMark/>
          </w:tcPr>
          <w:p w14:paraId="5278078E" w14:textId="77777777" w:rsidR="004D4721" w:rsidRPr="00CD53B8" w:rsidRDefault="004D4721" w:rsidP="006D4899">
            <w:pPr>
              <w:jc w:val="right"/>
              <w:rPr>
                <w:color w:val="000000"/>
              </w:rPr>
            </w:pPr>
            <w:r w:rsidRPr="00CD53B8">
              <w:rPr>
                <w:color w:val="000000"/>
              </w:rPr>
              <w:t>0.014 (0.006)</w:t>
            </w:r>
          </w:p>
        </w:tc>
        <w:tc>
          <w:tcPr>
            <w:tcW w:w="0" w:type="auto"/>
            <w:noWrap/>
            <w:hideMark/>
          </w:tcPr>
          <w:p w14:paraId="61C6AB39" w14:textId="77777777" w:rsidR="004D4721" w:rsidRPr="00CD53B8" w:rsidRDefault="004D4721" w:rsidP="006D4899">
            <w:pPr>
              <w:jc w:val="right"/>
              <w:rPr>
                <w:color w:val="000000"/>
              </w:rPr>
            </w:pPr>
            <w:r w:rsidRPr="00CD53B8">
              <w:rPr>
                <w:color w:val="000000"/>
              </w:rPr>
              <w:t>2.44</w:t>
            </w:r>
          </w:p>
        </w:tc>
        <w:tc>
          <w:tcPr>
            <w:tcW w:w="0" w:type="auto"/>
            <w:noWrap/>
            <w:hideMark/>
          </w:tcPr>
          <w:p w14:paraId="1DA3A557" w14:textId="77777777" w:rsidR="004D4721" w:rsidRPr="00CD53B8" w:rsidRDefault="004D4721" w:rsidP="006D4899">
            <w:pPr>
              <w:jc w:val="right"/>
              <w:rPr>
                <w:color w:val="000000"/>
              </w:rPr>
            </w:pPr>
            <w:r w:rsidRPr="00CD53B8">
              <w:rPr>
                <w:color w:val="000000"/>
              </w:rPr>
              <w:t>0.015</w:t>
            </w:r>
          </w:p>
        </w:tc>
      </w:tr>
      <w:tr w:rsidR="004D4721" w:rsidRPr="00CD53B8" w14:paraId="1E228A4E" w14:textId="77777777" w:rsidTr="006D4899">
        <w:trPr>
          <w:trHeight w:val="320"/>
          <w:jc w:val="center"/>
        </w:trPr>
        <w:tc>
          <w:tcPr>
            <w:tcW w:w="3780" w:type="dxa"/>
            <w:hideMark/>
          </w:tcPr>
          <w:p w14:paraId="7AD5BE7B" w14:textId="77777777" w:rsidR="004D4721" w:rsidRPr="00CD53B8" w:rsidRDefault="004D4721" w:rsidP="006D4899">
            <w:pPr>
              <w:jc w:val="right"/>
              <w:rPr>
                <w:color w:val="000000"/>
              </w:rPr>
            </w:pPr>
            <w:r w:rsidRPr="00CD53B8">
              <w:rPr>
                <w:color w:val="000000"/>
              </w:rPr>
              <w:t>Cixiidae</w:t>
            </w:r>
          </w:p>
        </w:tc>
        <w:tc>
          <w:tcPr>
            <w:tcW w:w="0" w:type="auto"/>
            <w:noWrap/>
            <w:hideMark/>
          </w:tcPr>
          <w:p w14:paraId="74F978C7" w14:textId="77777777" w:rsidR="004D4721" w:rsidRPr="00CD53B8" w:rsidRDefault="004D4721" w:rsidP="006D4899">
            <w:pPr>
              <w:jc w:val="right"/>
              <w:rPr>
                <w:color w:val="000000"/>
              </w:rPr>
            </w:pPr>
            <w:r w:rsidRPr="00CD53B8">
              <w:rPr>
                <w:color w:val="000000"/>
              </w:rPr>
              <w:t>0.022 (0.008)</w:t>
            </w:r>
          </w:p>
        </w:tc>
        <w:tc>
          <w:tcPr>
            <w:tcW w:w="0" w:type="auto"/>
            <w:noWrap/>
            <w:hideMark/>
          </w:tcPr>
          <w:p w14:paraId="219B737D" w14:textId="77777777" w:rsidR="004D4721" w:rsidRPr="00CD53B8" w:rsidRDefault="004D4721" w:rsidP="006D4899">
            <w:pPr>
              <w:jc w:val="right"/>
              <w:rPr>
                <w:color w:val="000000"/>
              </w:rPr>
            </w:pPr>
            <w:r w:rsidRPr="00CD53B8">
              <w:rPr>
                <w:color w:val="000000"/>
              </w:rPr>
              <w:t>0.000 (0.000)</w:t>
            </w:r>
          </w:p>
        </w:tc>
        <w:tc>
          <w:tcPr>
            <w:tcW w:w="0" w:type="auto"/>
            <w:noWrap/>
            <w:hideMark/>
          </w:tcPr>
          <w:p w14:paraId="63AA4C5D" w14:textId="77777777" w:rsidR="004D4721" w:rsidRPr="00CD53B8" w:rsidRDefault="004D4721" w:rsidP="006D4899">
            <w:pPr>
              <w:jc w:val="right"/>
              <w:rPr>
                <w:color w:val="000000"/>
              </w:rPr>
            </w:pPr>
            <w:r w:rsidRPr="00CD53B8">
              <w:rPr>
                <w:color w:val="000000"/>
              </w:rPr>
              <w:t>2.61</w:t>
            </w:r>
          </w:p>
        </w:tc>
        <w:tc>
          <w:tcPr>
            <w:tcW w:w="0" w:type="auto"/>
            <w:noWrap/>
            <w:hideMark/>
          </w:tcPr>
          <w:p w14:paraId="17407057" w14:textId="77777777" w:rsidR="004D4721" w:rsidRPr="00CD53B8" w:rsidRDefault="004D4721" w:rsidP="006D4899">
            <w:pPr>
              <w:jc w:val="right"/>
              <w:rPr>
                <w:color w:val="000000"/>
              </w:rPr>
            </w:pPr>
            <w:r w:rsidRPr="00CD53B8">
              <w:rPr>
                <w:color w:val="000000"/>
              </w:rPr>
              <w:t>0.009</w:t>
            </w:r>
          </w:p>
        </w:tc>
      </w:tr>
      <w:tr w:rsidR="004D4721" w:rsidRPr="00CD53B8" w14:paraId="7F567B88" w14:textId="77777777" w:rsidTr="006D4899">
        <w:trPr>
          <w:trHeight w:val="320"/>
          <w:jc w:val="center"/>
        </w:trPr>
        <w:tc>
          <w:tcPr>
            <w:tcW w:w="3780" w:type="dxa"/>
            <w:hideMark/>
          </w:tcPr>
          <w:p w14:paraId="2E209DDD" w14:textId="77777777" w:rsidR="004D4721" w:rsidRPr="00CD53B8" w:rsidRDefault="004D4721" w:rsidP="006D4899">
            <w:pPr>
              <w:jc w:val="right"/>
              <w:rPr>
                <w:color w:val="000000"/>
              </w:rPr>
            </w:pPr>
            <w:r w:rsidRPr="00CD53B8">
              <w:rPr>
                <w:color w:val="000000"/>
              </w:rPr>
              <w:t>Coccidae</w:t>
            </w:r>
          </w:p>
        </w:tc>
        <w:tc>
          <w:tcPr>
            <w:tcW w:w="0" w:type="auto"/>
            <w:noWrap/>
            <w:hideMark/>
          </w:tcPr>
          <w:p w14:paraId="345504B9" w14:textId="77777777" w:rsidR="004D4721" w:rsidRPr="00CD53B8" w:rsidRDefault="004D4721" w:rsidP="006D4899">
            <w:pPr>
              <w:jc w:val="right"/>
              <w:rPr>
                <w:color w:val="000000"/>
              </w:rPr>
            </w:pPr>
            <w:r w:rsidRPr="00CD53B8">
              <w:rPr>
                <w:color w:val="000000"/>
              </w:rPr>
              <w:t>0.039 (0.011)</w:t>
            </w:r>
          </w:p>
        </w:tc>
        <w:tc>
          <w:tcPr>
            <w:tcW w:w="0" w:type="auto"/>
            <w:noWrap/>
            <w:hideMark/>
          </w:tcPr>
          <w:p w14:paraId="3CA2F417" w14:textId="77777777" w:rsidR="004D4721" w:rsidRPr="00CD53B8" w:rsidRDefault="004D4721" w:rsidP="006D4899">
            <w:pPr>
              <w:jc w:val="right"/>
              <w:rPr>
                <w:color w:val="000000"/>
              </w:rPr>
            </w:pPr>
            <w:r w:rsidRPr="00CD53B8">
              <w:rPr>
                <w:color w:val="000000"/>
              </w:rPr>
              <w:t>0.065 (0.017)</w:t>
            </w:r>
          </w:p>
        </w:tc>
        <w:tc>
          <w:tcPr>
            <w:tcW w:w="0" w:type="auto"/>
            <w:noWrap/>
            <w:hideMark/>
          </w:tcPr>
          <w:p w14:paraId="527AE9C0" w14:textId="77777777" w:rsidR="004D4721" w:rsidRPr="00CD53B8" w:rsidRDefault="004D4721" w:rsidP="006D4899">
            <w:pPr>
              <w:jc w:val="right"/>
              <w:rPr>
                <w:color w:val="000000"/>
              </w:rPr>
            </w:pPr>
            <w:r w:rsidRPr="00CD53B8">
              <w:rPr>
                <w:color w:val="000000"/>
              </w:rPr>
              <w:t>1.53</w:t>
            </w:r>
          </w:p>
        </w:tc>
        <w:tc>
          <w:tcPr>
            <w:tcW w:w="0" w:type="auto"/>
            <w:noWrap/>
            <w:hideMark/>
          </w:tcPr>
          <w:p w14:paraId="50664AF5" w14:textId="77777777" w:rsidR="004D4721" w:rsidRPr="00CD53B8" w:rsidRDefault="004D4721" w:rsidP="006D4899">
            <w:pPr>
              <w:jc w:val="right"/>
              <w:rPr>
                <w:color w:val="000000"/>
              </w:rPr>
            </w:pPr>
            <w:r w:rsidRPr="00CD53B8">
              <w:rPr>
                <w:color w:val="000000"/>
              </w:rPr>
              <w:t>0.126</w:t>
            </w:r>
          </w:p>
        </w:tc>
      </w:tr>
      <w:tr w:rsidR="004D4721" w:rsidRPr="00CD53B8" w14:paraId="78E6F84A" w14:textId="77777777" w:rsidTr="006D4899">
        <w:trPr>
          <w:trHeight w:val="320"/>
          <w:jc w:val="center"/>
        </w:trPr>
        <w:tc>
          <w:tcPr>
            <w:tcW w:w="3780" w:type="dxa"/>
            <w:hideMark/>
          </w:tcPr>
          <w:p w14:paraId="33CE0B24" w14:textId="77777777" w:rsidR="004D4721" w:rsidRPr="00CD53B8" w:rsidRDefault="004D4721" w:rsidP="006D4899">
            <w:pPr>
              <w:jc w:val="right"/>
              <w:rPr>
                <w:color w:val="000000"/>
              </w:rPr>
            </w:pPr>
            <w:r w:rsidRPr="00CD53B8">
              <w:rPr>
                <w:color w:val="000000"/>
              </w:rPr>
              <w:t>Flatidae</w:t>
            </w:r>
          </w:p>
        </w:tc>
        <w:tc>
          <w:tcPr>
            <w:tcW w:w="0" w:type="auto"/>
            <w:noWrap/>
            <w:hideMark/>
          </w:tcPr>
          <w:p w14:paraId="028E2BF0" w14:textId="77777777" w:rsidR="004D4721" w:rsidRPr="00CD53B8" w:rsidRDefault="004D4721" w:rsidP="006D4899">
            <w:pPr>
              <w:jc w:val="right"/>
              <w:rPr>
                <w:color w:val="000000"/>
              </w:rPr>
            </w:pPr>
            <w:r w:rsidRPr="00CD53B8">
              <w:rPr>
                <w:color w:val="000000"/>
              </w:rPr>
              <w:t>0.006 (0.003)</w:t>
            </w:r>
          </w:p>
        </w:tc>
        <w:tc>
          <w:tcPr>
            <w:tcW w:w="0" w:type="auto"/>
            <w:noWrap/>
            <w:hideMark/>
          </w:tcPr>
          <w:p w14:paraId="23385115" w14:textId="77777777" w:rsidR="004D4721" w:rsidRPr="00CD53B8" w:rsidRDefault="004D4721" w:rsidP="006D4899">
            <w:pPr>
              <w:jc w:val="right"/>
              <w:rPr>
                <w:color w:val="000000"/>
              </w:rPr>
            </w:pPr>
            <w:r w:rsidRPr="00CD53B8">
              <w:rPr>
                <w:color w:val="000000"/>
              </w:rPr>
              <w:t>0.018 (0.009)</w:t>
            </w:r>
          </w:p>
        </w:tc>
        <w:tc>
          <w:tcPr>
            <w:tcW w:w="0" w:type="auto"/>
            <w:noWrap/>
            <w:hideMark/>
          </w:tcPr>
          <w:p w14:paraId="428B63A1" w14:textId="77777777" w:rsidR="004D4721" w:rsidRPr="00CD53B8" w:rsidRDefault="004D4721" w:rsidP="006D4899">
            <w:pPr>
              <w:jc w:val="right"/>
              <w:rPr>
                <w:color w:val="000000"/>
              </w:rPr>
            </w:pPr>
            <w:r w:rsidRPr="00CD53B8">
              <w:rPr>
                <w:color w:val="000000"/>
              </w:rPr>
              <w:t>1.38</w:t>
            </w:r>
          </w:p>
        </w:tc>
        <w:tc>
          <w:tcPr>
            <w:tcW w:w="0" w:type="auto"/>
            <w:noWrap/>
            <w:hideMark/>
          </w:tcPr>
          <w:p w14:paraId="7879EF87" w14:textId="77777777" w:rsidR="004D4721" w:rsidRPr="00CD53B8" w:rsidRDefault="004D4721" w:rsidP="006D4899">
            <w:pPr>
              <w:jc w:val="right"/>
              <w:rPr>
                <w:color w:val="000000"/>
              </w:rPr>
            </w:pPr>
            <w:r w:rsidRPr="00CD53B8">
              <w:rPr>
                <w:color w:val="000000"/>
              </w:rPr>
              <w:t>0.201</w:t>
            </w:r>
          </w:p>
        </w:tc>
      </w:tr>
      <w:tr w:rsidR="004D4721" w:rsidRPr="00CD53B8" w14:paraId="65EEC00C" w14:textId="77777777" w:rsidTr="006D4899">
        <w:trPr>
          <w:trHeight w:val="320"/>
          <w:jc w:val="center"/>
        </w:trPr>
        <w:tc>
          <w:tcPr>
            <w:tcW w:w="3780" w:type="dxa"/>
            <w:hideMark/>
          </w:tcPr>
          <w:p w14:paraId="4FD01E9A" w14:textId="77777777" w:rsidR="004D4721" w:rsidRPr="00CD53B8" w:rsidRDefault="004D4721" w:rsidP="006D4899">
            <w:pPr>
              <w:jc w:val="right"/>
              <w:rPr>
                <w:color w:val="000000"/>
              </w:rPr>
            </w:pPr>
            <w:r w:rsidRPr="00CD53B8">
              <w:rPr>
                <w:color w:val="000000"/>
              </w:rPr>
              <w:t>Lygaeidae</w:t>
            </w:r>
          </w:p>
        </w:tc>
        <w:tc>
          <w:tcPr>
            <w:tcW w:w="0" w:type="auto"/>
            <w:noWrap/>
            <w:hideMark/>
          </w:tcPr>
          <w:p w14:paraId="7E32CD30" w14:textId="77777777" w:rsidR="004D4721" w:rsidRPr="00CD53B8" w:rsidRDefault="004D4721" w:rsidP="006D4899">
            <w:pPr>
              <w:jc w:val="right"/>
              <w:rPr>
                <w:color w:val="000000"/>
              </w:rPr>
            </w:pPr>
            <w:r w:rsidRPr="00CD53B8">
              <w:rPr>
                <w:color w:val="000000"/>
              </w:rPr>
              <w:t>0.009 (0.005)</w:t>
            </w:r>
          </w:p>
        </w:tc>
        <w:tc>
          <w:tcPr>
            <w:tcW w:w="0" w:type="auto"/>
            <w:noWrap/>
            <w:hideMark/>
          </w:tcPr>
          <w:p w14:paraId="7DF6A312" w14:textId="77777777" w:rsidR="004D4721" w:rsidRPr="00CD53B8" w:rsidRDefault="004D4721" w:rsidP="006D4899">
            <w:pPr>
              <w:jc w:val="right"/>
              <w:rPr>
                <w:color w:val="000000"/>
              </w:rPr>
            </w:pPr>
            <w:r w:rsidRPr="00CD53B8">
              <w:rPr>
                <w:color w:val="000000"/>
              </w:rPr>
              <w:t>0.000 (0.000)</w:t>
            </w:r>
          </w:p>
        </w:tc>
        <w:tc>
          <w:tcPr>
            <w:tcW w:w="0" w:type="auto"/>
            <w:noWrap/>
            <w:hideMark/>
          </w:tcPr>
          <w:p w14:paraId="79DAD475" w14:textId="77777777" w:rsidR="004D4721" w:rsidRPr="00CD53B8" w:rsidRDefault="004D4721" w:rsidP="006D4899">
            <w:pPr>
              <w:jc w:val="right"/>
              <w:rPr>
                <w:color w:val="000000"/>
              </w:rPr>
            </w:pPr>
            <w:r w:rsidRPr="00CD53B8">
              <w:rPr>
                <w:color w:val="000000"/>
              </w:rPr>
              <w:t>1.77</w:t>
            </w:r>
          </w:p>
        </w:tc>
        <w:tc>
          <w:tcPr>
            <w:tcW w:w="0" w:type="auto"/>
            <w:noWrap/>
            <w:hideMark/>
          </w:tcPr>
          <w:p w14:paraId="5B15947F" w14:textId="77777777" w:rsidR="004D4721" w:rsidRPr="00CD53B8" w:rsidRDefault="004D4721" w:rsidP="006D4899">
            <w:pPr>
              <w:jc w:val="right"/>
              <w:rPr>
                <w:color w:val="000000"/>
              </w:rPr>
            </w:pPr>
            <w:r w:rsidRPr="00CD53B8">
              <w:rPr>
                <w:color w:val="000000"/>
              </w:rPr>
              <w:t>0.076</w:t>
            </w:r>
          </w:p>
        </w:tc>
      </w:tr>
      <w:tr w:rsidR="004D4721" w:rsidRPr="00CD53B8" w14:paraId="4A139369" w14:textId="77777777" w:rsidTr="006D4899">
        <w:trPr>
          <w:trHeight w:val="320"/>
          <w:jc w:val="center"/>
        </w:trPr>
        <w:tc>
          <w:tcPr>
            <w:tcW w:w="3780" w:type="dxa"/>
            <w:hideMark/>
          </w:tcPr>
          <w:p w14:paraId="134A8C7D" w14:textId="77777777" w:rsidR="004D4721" w:rsidRPr="00CD53B8" w:rsidRDefault="004D4721" w:rsidP="006D4899">
            <w:pPr>
              <w:jc w:val="right"/>
              <w:rPr>
                <w:color w:val="000000"/>
              </w:rPr>
            </w:pPr>
            <w:r w:rsidRPr="00CD53B8">
              <w:rPr>
                <w:color w:val="000000"/>
              </w:rPr>
              <w:t>Membracidae</w:t>
            </w:r>
          </w:p>
        </w:tc>
        <w:tc>
          <w:tcPr>
            <w:tcW w:w="0" w:type="auto"/>
            <w:noWrap/>
            <w:hideMark/>
          </w:tcPr>
          <w:p w14:paraId="2DFC621D" w14:textId="77777777" w:rsidR="004D4721" w:rsidRPr="00CD53B8" w:rsidRDefault="004D4721" w:rsidP="006D4899">
            <w:pPr>
              <w:jc w:val="right"/>
              <w:rPr>
                <w:color w:val="000000"/>
              </w:rPr>
            </w:pPr>
            <w:r w:rsidRPr="00CD53B8">
              <w:rPr>
                <w:color w:val="000000"/>
              </w:rPr>
              <w:t>0.004 (0.002)</w:t>
            </w:r>
          </w:p>
        </w:tc>
        <w:tc>
          <w:tcPr>
            <w:tcW w:w="0" w:type="auto"/>
            <w:noWrap/>
            <w:hideMark/>
          </w:tcPr>
          <w:p w14:paraId="464CD00C" w14:textId="77777777" w:rsidR="004D4721" w:rsidRPr="00CD53B8" w:rsidRDefault="004D4721" w:rsidP="006D4899">
            <w:pPr>
              <w:jc w:val="right"/>
              <w:rPr>
                <w:color w:val="000000"/>
              </w:rPr>
            </w:pPr>
            <w:r w:rsidRPr="00CD53B8">
              <w:rPr>
                <w:color w:val="000000"/>
              </w:rPr>
              <w:t>0.000 (0.000)</w:t>
            </w:r>
          </w:p>
        </w:tc>
        <w:tc>
          <w:tcPr>
            <w:tcW w:w="0" w:type="auto"/>
            <w:noWrap/>
            <w:hideMark/>
          </w:tcPr>
          <w:p w14:paraId="0BD62A37" w14:textId="77777777" w:rsidR="004D4721" w:rsidRPr="00CD53B8" w:rsidRDefault="004D4721" w:rsidP="006D4899">
            <w:pPr>
              <w:jc w:val="right"/>
              <w:rPr>
                <w:color w:val="000000"/>
              </w:rPr>
            </w:pPr>
            <w:r w:rsidRPr="00CD53B8">
              <w:rPr>
                <w:color w:val="000000"/>
              </w:rPr>
              <w:t>1.57</w:t>
            </w:r>
          </w:p>
        </w:tc>
        <w:tc>
          <w:tcPr>
            <w:tcW w:w="0" w:type="auto"/>
            <w:noWrap/>
            <w:hideMark/>
          </w:tcPr>
          <w:p w14:paraId="321E28E4" w14:textId="77777777" w:rsidR="004D4721" w:rsidRPr="00CD53B8" w:rsidRDefault="004D4721" w:rsidP="006D4899">
            <w:pPr>
              <w:jc w:val="right"/>
              <w:rPr>
                <w:color w:val="000000"/>
              </w:rPr>
            </w:pPr>
            <w:r w:rsidRPr="00CD53B8">
              <w:rPr>
                <w:color w:val="000000"/>
              </w:rPr>
              <w:t>0.117</w:t>
            </w:r>
          </w:p>
        </w:tc>
      </w:tr>
      <w:tr w:rsidR="004D4721" w:rsidRPr="00CD53B8" w14:paraId="59BBFCF0" w14:textId="77777777" w:rsidTr="006D4899">
        <w:trPr>
          <w:trHeight w:val="320"/>
          <w:jc w:val="center"/>
        </w:trPr>
        <w:tc>
          <w:tcPr>
            <w:tcW w:w="3780" w:type="dxa"/>
            <w:hideMark/>
          </w:tcPr>
          <w:p w14:paraId="6C0B0227" w14:textId="77777777" w:rsidR="004D4721" w:rsidRPr="00CD53B8" w:rsidRDefault="004D4721" w:rsidP="006D4899">
            <w:pPr>
              <w:jc w:val="right"/>
              <w:rPr>
                <w:color w:val="000000"/>
              </w:rPr>
            </w:pPr>
            <w:r w:rsidRPr="00CD53B8">
              <w:rPr>
                <w:color w:val="000000"/>
              </w:rPr>
              <w:t>Miridae</w:t>
            </w:r>
          </w:p>
        </w:tc>
        <w:tc>
          <w:tcPr>
            <w:tcW w:w="0" w:type="auto"/>
            <w:noWrap/>
            <w:hideMark/>
          </w:tcPr>
          <w:p w14:paraId="7D5E784B" w14:textId="77777777" w:rsidR="004D4721" w:rsidRPr="00CD53B8" w:rsidRDefault="004D4721" w:rsidP="006D4899">
            <w:pPr>
              <w:jc w:val="right"/>
              <w:rPr>
                <w:color w:val="000000"/>
              </w:rPr>
            </w:pPr>
            <w:r w:rsidRPr="00CD53B8">
              <w:rPr>
                <w:color w:val="000000"/>
              </w:rPr>
              <w:t>0.001 (0.001)</w:t>
            </w:r>
          </w:p>
        </w:tc>
        <w:tc>
          <w:tcPr>
            <w:tcW w:w="0" w:type="auto"/>
            <w:noWrap/>
            <w:hideMark/>
          </w:tcPr>
          <w:p w14:paraId="2C39C544" w14:textId="77777777" w:rsidR="004D4721" w:rsidRPr="00CD53B8" w:rsidRDefault="004D4721" w:rsidP="006D4899">
            <w:pPr>
              <w:jc w:val="right"/>
              <w:rPr>
                <w:b/>
                <w:color w:val="000000"/>
              </w:rPr>
            </w:pPr>
            <w:r w:rsidRPr="00CD53B8">
              <w:rPr>
                <w:b/>
                <w:color w:val="000000"/>
              </w:rPr>
              <w:t>0.021 (0.006)</w:t>
            </w:r>
          </w:p>
        </w:tc>
        <w:tc>
          <w:tcPr>
            <w:tcW w:w="0" w:type="auto"/>
            <w:noWrap/>
            <w:hideMark/>
          </w:tcPr>
          <w:p w14:paraId="3F518A75" w14:textId="77777777" w:rsidR="004D4721" w:rsidRPr="00CD53B8" w:rsidRDefault="004D4721" w:rsidP="006D4899">
            <w:pPr>
              <w:jc w:val="right"/>
              <w:rPr>
                <w:color w:val="000000"/>
              </w:rPr>
            </w:pPr>
            <w:r w:rsidRPr="00CD53B8">
              <w:rPr>
                <w:color w:val="000000"/>
              </w:rPr>
              <w:t>3.46</w:t>
            </w:r>
          </w:p>
        </w:tc>
        <w:tc>
          <w:tcPr>
            <w:tcW w:w="0" w:type="auto"/>
            <w:noWrap/>
            <w:hideMark/>
          </w:tcPr>
          <w:p w14:paraId="363992A8" w14:textId="77777777" w:rsidR="004D4721" w:rsidRPr="00CD53B8" w:rsidRDefault="004D4721" w:rsidP="006D4899">
            <w:pPr>
              <w:jc w:val="right"/>
              <w:rPr>
                <w:b/>
                <w:color w:val="000000"/>
              </w:rPr>
            </w:pPr>
            <w:r w:rsidRPr="00CD53B8">
              <w:rPr>
                <w:b/>
                <w:color w:val="000000"/>
              </w:rPr>
              <w:t>0.0006</w:t>
            </w:r>
          </w:p>
        </w:tc>
      </w:tr>
      <w:tr w:rsidR="004D4721" w:rsidRPr="00CD53B8" w14:paraId="2DC0E897" w14:textId="77777777" w:rsidTr="006D4899">
        <w:trPr>
          <w:trHeight w:val="320"/>
          <w:jc w:val="center"/>
        </w:trPr>
        <w:tc>
          <w:tcPr>
            <w:tcW w:w="3780" w:type="dxa"/>
            <w:hideMark/>
          </w:tcPr>
          <w:p w14:paraId="1BE36F16" w14:textId="77777777" w:rsidR="004D4721" w:rsidRPr="00CD53B8" w:rsidRDefault="004D4721" w:rsidP="006D4899">
            <w:pPr>
              <w:jc w:val="right"/>
              <w:rPr>
                <w:color w:val="000000"/>
              </w:rPr>
            </w:pPr>
            <w:r w:rsidRPr="00CD53B8">
              <w:rPr>
                <w:color w:val="000000"/>
              </w:rPr>
              <w:t>Nabidae</w:t>
            </w:r>
          </w:p>
        </w:tc>
        <w:tc>
          <w:tcPr>
            <w:tcW w:w="0" w:type="auto"/>
            <w:noWrap/>
            <w:hideMark/>
          </w:tcPr>
          <w:p w14:paraId="7F29680B" w14:textId="77777777" w:rsidR="004D4721" w:rsidRPr="00CD53B8" w:rsidRDefault="004D4721" w:rsidP="006D4899">
            <w:pPr>
              <w:jc w:val="right"/>
              <w:rPr>
                <w:color w:val="000000"/>
              </w:rPr>
            </w:pPr>
            <w:r w:rsidRPr="00CD53B8">
              <w:rPr>
                <w:color w:val="000000"/>
              </w:rPr>
              <w:t>0.010 (0.007)</w:t>
            </w:r>
          </w:p>
        </w:tc>
        <w:tc>
          <w:tcPr>
            <w:tcW w:w="0" w:type="auto"/>
            <w:noWrap/>
            <w:hideMark/>
          </w:tcPr>
          <w:p w14:paraId="72897204" w14:textId="77777777" w:rsidR="004D4721" w:rsidRPr="00CD53B8" w:rsidRDefault="004D4721" w:rsidP="006D4899">
            <w:pPr>
              <w:jc w:val="right"/>
              <w:rPr>
                <w:color w:val="000000"/>
              </w:rPr>
            </w:pPr>
            <w:r w:rsidRPr="00CD53B8">
              <w:rPr>
                <w:color w:val="000000"/>
              </w:rPr>
              <w:t>0.004 (0.002)</w:t>
            </w:r>
          </w:p>
        </w:tc>
        <w:tc>
          <w:tcPr>
            <w:tcW w:w="0" w:type="auto"/>
            <w:noWrap/>
            <w:hideMark/>
          </w:tcPr>
          <w:p w14:paraId="1DE805C1" w14:textId="77777777" w:rsidR="004D4721" w:rsidRPr="00CD53B8" w:rsidRDefault="004D4721" w:rsidP="006D4899">
            <w:pPr>
              <w:jc w:val="right"/>
              <w:rPr>
                <w:color w:val="000000"/>
              </w:rPr>
            </w:pPr>
            <w:r w:rsidRPr="00CD53B8">
              <w:rPr>
                <w:color w:val="000000"/>
              </w:rPr>
              <w:t>0.67</w:t>
            </w:r>
          </w:p>
        </w:tc>
        <w:tc>
          <w:tcPr>
            <w:tcW w:w="0" w:type="auto"/>
            <w:noWrap/>
            <w:hideMark/>
          </w:tcPr>
          <w:p w14:paraId="69319228" w14:textId="77777777" w:rsidR="004D4721" w:rsidRPr="00CD53B8" w:rsidRDefault="004D4721" w:rsidP="006D4899">
            <w:pPr>
              <w:jc w:val="right"/>
              <w:rPr>
                <w:color w:val="000000"/>
              </w:rPr>
            </w:pPr>
            <w:r w:rsidRPr="00CD53B8">
              <w:rPr>
                <w:color w:val="000000"/>
              </w:rPr>
              <w:t>0.502</w:t>
            </w:r>
          </w:p>
        </w:tc>
      </w:tr>
      <w:tr w:rsidR="004D4721" w:rsidRPr="00CD53B8" w14:paraId="12ABA059" w14:textId="77777777" w:rsidTr="006D4899">
        <w:trPr>
          <w:trHeight w:val="320"/>
          <w:jc w:val="center"/>
        </w:trPr>
        <w:tc>
          <w:tcPr>
            <w:tcW w:w="3780" w:type="dxa"/>
            <w:hideMark/>
          </w:tcPr>
          <w:p w14:paraId="5CA7BD73" w14:textId="77777777" w:rsidR="004D4721" w:rsidRPr="00CD53B8" w:rsidRDefault="004D4721" w:rsidP="006D4899">
            <w:pPr>
              <w:jc w:val="right"/>
              <w:rPr>
                <w:color w:val="000000"/>
              </w:rPr>
            </w:pPr>
            <w:r w:rsidRPr="00CD53B8">
              <w:rPr>
                <w:color w:val="000000"/>
              </w:rPr>
              <w:t>Pentatomidae</w:t>
            </w:r>
          </w:p>
        </w:tc>
        <w:tc>
          <w:tcPr>
            <w:tcW w:w="0" w:type="auto"/>
            <w:noWrap/>
            <w:hideMark/>
          </w:tcPr>
          <w:p w14:paraId="2A1BC164" w14:textId="77777777" w:rsidR="004D4721" w:rsidRPr="00CD53B8" w:rsidRDefault="004D4721" w:rsidP="006D4899">
            <w:pPr>
              <w:jc w:val="right"/>
              <w:rPr>
                <w:color w:val="000000"/>
              </w:rPr>
            </w:pPr>
            <w:r w:rsidRPr="00CD53B8">
              <w:rPr>
                <w:color w:val="000000"/>
              </w:rPr>
              <w:t>0.004 (0.002)</w:t>
            </w:r>
          </w:p>
        </w:tc>
        <w:tc>
          <w:tcPr>
            <w:tcW w:w="0" w:type="auto"/>
            <w:noWrap/>
            <w:hideMark/>
          </w:tcPr>
          <w:p w14:paraId="05D6E04A" w14:textId="77777777" w:rsidR="004D4721" w:rsidRPr="00CD53B8" w:rsidRDefault="004D4721" w:rsidP="006D4899">
            <w:pPr>
              <w:jc w:val="right"/>
              <w:rPr>
                <w:color w:val="000000"/>
              </w:rPr>
            </w:pPr>
            <w:r w:rsidRPr="00CD53B8">
              <w:rPr>
                <w:color w:val="000000"/>
              </w:rPr>
              <w:t>0.005 (0.003)</w:t>
            </w:r>
          </w:p>
        </w:tc>
        <w:tc>
          <w:tcPr>
            <w:tcW w:w="0" w:type="auto"/>
            <w:noWrap/>
            <w:hideMark/>
          </w:tcPr>
          <w:p w14:paraId="1F672AE3" w14:textId="77777777" w:rsidR="004D4721" w:rsidRPr="00CD53B8" w:rsidRDefault="004D4721" w:rsidP="006D4899">
            <w:pPr>
              <w:jc w:val="right"/>
              <w:rPr>
                <w:color w:val="000000"/>
              </w:rPr>
            </w:pPr>
            <w:r w:rsidRPr="00CD53B8">
              <w:rPr>
                <w:color w:val="000000"/>
              </w:rPr>
              <w:t>0.24</w:t>
            </w:r>
          </w:p>
        </w:tc>
        <w:tc>
          <w:tcPr>
            <w:tcW w:w="0" w:type="auto"/>
            <w:noWrap/>
            <w:hideMark/>
          </w:tcPr>
          <w:p w14:paraId="53E4FC30" w14:textId="77777777" w:rsidR="004D4721" w:rsidRPr="00CD53B8" w:rsidRDefault="004D4721" w:rsidP="006D4899">
            <w:pPr>
              <w:jc w:val="right"/>
              <w:rPr>
                <w:color w:val="000000"/>
              </w:rPr>
            </w:pPr>
            <w:r w:rsidRPr="00CD53B8">
              <w:rPr>
                <w:color w:val="000000"/>
              </w:rPr>
              <w:t>0.807</w:t>
            </w:r>
          </w:p>
        </w:tc>
      </w:tr>
      <w:tr w:rsidR="004D4721" w:rsidRPr="00CD53B8" w14:paraId="423050DE" w14:textId="77777777" w:rsidTr="006D4899">
        <w:trPr>
          <w:trHeight w:val="320"/>
          <w:jc w:val="center"/>
        </w:trPr>
        <w:tc>
          <w:tcPr>
            <w:tcW w:w="3780" w:type="dxa"/>
            <w:hideMark/>
          </w:tcPr>
          <w:p w14:paraId="5D3320D1" w14:textId="77777777" w:rsidR="004D4721" w:rsidRPr="00CD53B8" w:rsidRDefault="004D4721" w:rsidP="006D4899">
            <w:pPr>
              <w:jc w:val="right"/>
              <w:rPr>
                <w:color w:val="000000"/>
              </w:rPr>
            </w:pPr>
            <w:r w:rsidRPr="00CD53B8">
              <w:rPr>
                <w:color w:val="000000"/>
              </w:rPr>
              <w:t>Reduviidae</w:t>
            </w:r>
          </w:p>
        </w:tc>
        <w:tc>
          <w:tcPr>
            <w:tcW w:w="0" w:type="auto"/>
            <w:noWrap/>
            <w:hideMark/>
          </w:tcPr>
          <w:p w14:paraId="0D7ECB65" w14:textId="77777777" w:rsidR="004D4721" w:rsidRPr="00CD53B8" w:rsidRDefault="004D4721" w:rsidP="006D4899">
            <w:pPr>
              <w:jc w:val="right"/>
              <w:rPr>
                <w:color w:val="000000"/>
              </w:rPr>
            </w:pPr>
            <w:r w:rsidRPr="00CD53B8">
              <w:rPr>
                <w:color w:val="000000"/>
              </w:rPr>
              <w:t>0.003 (0.002)</w:t>
            </w:r>
          </w:p>
        </w:tc>
        <w:tc>
          <w:tcPr>
            <w:tcW w:w="0" w:type="auto"/>
            <w:noWrap/>
            <w:hideMark/>
          </w:tcPr>
          <w:p w14:paraId="544D9085" w14:textId="77777777" w:rsidR="004D4721" w:rsidRPr="00CD53B8" w:rsidRDefault="004D4721" w:rsidP="006D4899">
            <w:pPr>
              <w:jc w:val="right"/>
              <w:rPr>
                <w:color w:val="000000"/>
              </w:rPr>
            </w:pPr>
            <w:r w:rsidRPr="00CD53B8">
              <w:rPr>
                <w:color w:val="000000"/>
              </w:rPr>
              <w:t>0.005 (0.003)</w:t>
            </w:r>
          </w:p>
        </w:tc>
        <w:tc>
          <w:tcPr>
            <w:tcW w:w="0" w:type="auto"/>
            <w:noWrap/>
            <w:hideMark/>
          </w:tcPr>
          <w:p w14:paraId="3EAE2C50" w14:textId="77777777" w:rsidR="004D4721" w:rsidRPr="00CD53B8" w:rsidRDefault="004D4721" w:rsidP="006D4899">
            <w:pPr>
              <w:jc w:val="right"/>
              <w:rPr>
                <w:color w:val="000000"/>
              </w:rPr>
            </w:pPr>
            <w:r w:rsidRPr="00CD53B8">
              <w:rPr>
                <w:color w:val="000000"/>
              </w:rPr>
              <w:t>0.67</w:t>
            </w:r>
          </w:p>
        </w:tc>
        <w:tc>
          <w:tcPr>
            <w:tcW w:w="0" w:type="auto"/>
            <w:noWrap/>
            <w:hideMark/>
          </w:tcPr>
          <w:p w14:paraId="3AE6C56A" w14:textId="77777777" w:rsidR="004D4721" w:rsidRPr="00CD53B8" w:rsidRDefault="004D4721" w:rsidP="006D4899">
            <w:pPr>
              <w:jc w:val="right"/>
              <w:rPr>
                <w:color w:val="000000"/>
              </w:rPr>
            </w:pPr>
            <w:r w:rsidRPr="00CD53B8">
              <w:rPr>
                <w:color w:val="000000"/>
              </w:rPr>
              <w:t>0.501</w:t>
            </w:r>
          </w:p>
        </w:tc>
      </w:tr>
    </w:tbl>
    <w:p w14:paraId="68A26775" w14:textId="3967D7D5" w:rsidR="00CD53B8" w:rsidRDefault="00CD53B8"/>
    <w:p w14:paraId="5FCFE889" w14:textId="4B6A8782" w:rsidR="00CD53B8" w:rsidRDefault="00CD53B8">
      <w:r>
        <w:lastRenderedPageBreak/>
        <w:t>Table 2-4. Continued</w:t>
      </w:r>
    </w:p>
    <w:tbl>
      <w:tblPr>
        <w:tblStyle w:val="TableGrid1"/>
        <w:tblW w:w="101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0"/>
        <w:gridCol w:w="2140"/>
        <w:gridCol w:w="2090"/>
        <w:gridCol w:w="810"/>
        <w:gridCol w:w="1080"/>
      </w:tblGrid>
      <w:tr w:rsidR="005D3D5B" w:rsidRPr="00CD53B8" w14:paraId="410B46A8" w14:textId="77777777" w:rsidTr="005D3D5B">
        <w:trPr>
          <w:trHeight w:val="320"/>
          <w:jc w:val="center"/>
        </w:trPr>
        <w:tc>
          <w:tcPr>
            <w:tcW w:w="4050" w:type="dxa"/>
          </w:tcPr>
          <w:p w14:paraId="0CEA5EA5" w14:textId="654244AD" w:rsidR="005D3D5B" w:rsidRPr="00CD53B8" w:rsidRDefault="005D3D5B" w:rsidP="00CD53B8">
            <w:pPr>
              <w:jc w:val="center"/>
              <w:rPr>
                <w:color w:val="000000"/>
              </w:rPr>
            </w:pPr>
            <w:r>
              <w:t xml:space="preserve"> </w:t>
            </w:r>
          </w:p>
        </w:tc>
        <w:tc>
          <w:tcPr>
            <w:tcW w:w="4230" w:type="dxa"/>
            <w:gridSpan w:val="2"/>
            <w:vAlign w:val="center"/>
          </w:tcPr>
          <w:p w14:paraId="163DA999" w14:textId="3A518879" w:rsidR="005D3D5B" w:rsidRPr="00CD53B8" w:rsidRDefault="005D3D5B" w:rsidP="005D3D5B">
            <w:pPr>
              <w:jc w:val="center"/>
              <w:rPr>
                <w:color w:val="000000"/>
              </w:rPr>
            </w:pPr>
            <w:r w:rsidRPr="00CD53B8">
              <w:t>Mean number (SE)/</w:t>
            </w:r>
            <w:r>
              <w:t>collection</w:t>
            </w:r>
            <w:r w:rsidRPr="00CD53B8">
              <w:t xml:space="preserve"> </w:t>
            </w:r>
            <w:r>
              <w:t>effort</w:t>
            </w:r>
          </w:p>
        </w:tc>
        <w:tc>
          <w:tcPr>
            <w:tcW w:w="1890" w:type="dxa"/>
            <w:gridSpan w:val="2"/>
          </w:tcPr>
          <w:p w14:paraId="49A7AFAC" w14:textId="052C3B44" w:rsidR="005D3D5B" w:rsidRPr="00CD53B8" w:rsidRDefault="005D3D5B" w:rsidP="00CD53B8">
            <w:pPr>
              <w:jc w:val="center"/>
              <w:rPr>
                <w:color w:val="000000"/>
              </w:rPr>
            </w:pPr>
          </w:p>
        </w:tc>
      </w:tr>
      <w:tr w:rsidR="00CD53B8" w:rsidRPr="00CD53B8" w14:paraId="48F80510" w14:textId="77777777" w:rsidTr="005D3D5B">
        <w:trPr>
          <w:trHeight w:val="320"/>
          <w:jc w:val="center"/>
        </w:trPr>
        <w:tc>
          <w:tcPr>
            <w:tcW w:w="4050" w:type="dxa"/>
            <w:vAlign w:val="center"/>
          </w:tcPr>
          <w:p w14:paraId="2A19EF81" w14:textId="2BEF7333" w:rsidR="00CD53B8" w:rsidRPr="00CD53B8" w:rsidRDefault="00CD53B8" w:rsidP="005D3D5B">
            <w:pPr>
              <w:jc w:val="center"/>
              <w:rPr>
                <w:color w:val="000000"/>
              </w:rPr>
            </w:pPr>
            <w:r w:rsidRPr="00CD53B8">
              <w:rPr>
                <w:color w:val="000000"/>
              </w:rPr>
              <w:t>Group</w:t>
            </w:r>
          </w:p>
        </w:tc>
        <w:tc>
          <w:tcPr>
            <w:tcW w:w="2140" w:type="dxa"/>
            <w:noWrap/>
            <w:vAlign w:val="center"/>
          </w:tcPr>
          <w:p w14:paraId="4005E933" w14:textId="1C23303D" w:rsidR="00CD53B8" w:rsidRPr="00CD53B8" w:rsidRDefault="00CD53B8" w:rsidP="005D3D5B">
            <w:pPr>
              <w:jc w:val="center"/>
              <w:rPr>
                <w:color w:val="000000"/>
              </w:rPr>
            </w:pPr>
            <w:r w:rsidRPr="00CD53B8">
              <w:rPr>
                <w:color w:val="000000"/>
              </w:rPr>
              <w:t>2017</w:t>
            </w:r>
          </w:p>
        </w:tc>
        <w:tc>
          <w:tcPr>
            <w:tcW w:w="2090" w:type="dxa"/>
            <w:noWrap/>
            <w:vAlign w:val="center"/>
          </w:tcPr>
          <w:p w14:paraId="3DD0325A" w14:textId="0CFE5D4B" w:rsidR="00CD53B8" w:rsidRPr="00CD53B8" w:rsidRDefault="00CD53B8" w:rsidP="005D3D5B">
            <w:pPr>
              <w:jc w:val="center"/>
              <w:rPr>
                <w:color w:val="000000"/>
              </w:rPr>
            </w:pPr>
            <w:r w:rsidRPr="00CD53B8">
              <w:rPr>
                <w:color w:val="000000"/>
              </w:rPr>
              <w:t>2018</w:t>
            </w:r>
          </w:p>
        </w:tc>
        <w:tc>
          <w:tcPr>
            <w:tcW w:w="810" w:type="dxa"/>
            <w:noWrap/>
            <w:vAlign w:val="center"/>
          </w:tcPr>
          <w:p w14:paraId="772884F4" w14:textId="64ED6BD0" w:rsidR="00CD53B8" w:rsidRPr="00CD53B8" w:rsidRDefault="00CD53B8" w:rsidP="005D3D5B">
            <w:pPr>
              <w:jc w:val="center"/>
              <w:rPr>
                <w:color w:val="000000"/>
              </w:rPr>
            </w:pPr>
            <w:r w:rsidRPr="00CD53B8">
              <w:rPr>
                <w:i/>
                <w:color w:val="000000"/>
              </w:rPr>
              <w:t>t</w:t>
            </w:r>
          </w:p>
        </w:tc>
        <w:tc>
          <w:tcPr>
            <w:tcW w:w="1080" w:type="dxa"/>
            <w:noWrap/>
            <w:vAlign w:val="center"/>
          </w:tcPr>
          <w:p w14:paraId="688171CF" w14:textId="034DECF3" w:rsidR="00CD53B8" w:rsidRPr="00CD53B8" w:rsidRDefault="00CD53B8" w:rsidP="005D3D5B">
            <w:pPr>
              <w:jc w:val="center"/>
              <w:rPr>
                <w:color w:val="000000"/>
              </w:rPr>
            </w:pPr>
            <w:r w:rsidRPr="00CD53B8">
              <w:rPr>
                <w:i/>
                <w:iCs/>
                <w:color w:val="000000"/>
              </w:rPr>
              <w:t>P</w:t>
            </w:r>
          </w:p>
        </w:tc>
      </w:tr>
      <w:tr w:rsidR="00CD53B8" w:rsidRPr="00CD53B8" w14:paraId="6525C9BF" w14:textId="77777777" w:rsidTr="005D3D5B">
        <w:trPr>
          <w:trHeight w:val="320"/>
          <w:jc w:val="center"/>
        </w:trPr>
        <w:tc>
          <w:tcPr>
            <w:tcW w:w="4050" w:type="dxa"/>
            <w:hideMark/>
          </w:tcPr>
          <w:p w14:paraId="529B3AED" w14:textId="77777777" w:rsidR="00CD53B8" w:rsidRPr="00CD53B8" w:rsidRDefault="00CD53B8" w:rsidP="00CD53B8">
            <w:pPr>
              <w:jc w:val="right"/>
              <w:rPr>
                <w:color w:val="000000"/>
              </w:rPr>
            </w:pPr>
            <w:r w:rsidRPr="00CD53B8">
              <w:rPr>
                <w:color w:val="000000"/>
              </w:rPr>
              <w:t xml:space="preserve">Tropiduchidae </w:t>
            </w:r>
          </w:p>
          <w:p w14:paraId="28306D9E" w14:textId="77777777" w:rsidR="00CD53B8" w:rsidRPr="00CD53B8" w:rsidRDefault="00CD53B8" w:rsidP="00CD53B8">
            <w:pPr>
              <w:jc w:val="right"/>
              <w:rPr>
                <w:color w:val="000000"/>
              </w:rPr>
            </w:pPr>
            <w:r w:rsidRPr="00CD53B8">
              <w:rPr>
                <w:color w:val="000000"/>
              </w:rPr>
              <w:t>(</w:t>
            </w:r>
            <w:r w:rsidRPr="00CD53B8">
              <w:rPr>
                <w:i/>
                <w:color w:val="000000"/>
              </w:rPr>
              <w:t>Pelitropis rolulata</w:t>
            </w:r>
            <w:r w:rsidRPr="00CD53B8">
              <w:rPr>
                <w:color w:val="000000"/>
              </w:rPr>
              <w:t>)</w:t>
            </w:r>
          </w:p>
        </w:tc>
        <w:tc>
          <w:tcPr>
            <w:tcW w:w="2140" w:type="dxa"/>
            <w:noWrap/>
            <w:hideMark/>
          </w:tcPr>
          <w:p w14:paraId="64E9FFDE" w14:textId="77777777" w:rsidR="00CD53B8" w:rsidRPr="00CD53B8" w:rsidRDefault="00CD53B8" w:rsidP="00CD53B8">
            <w:pPr>
              <w:jc w:val="right"/>
              <w:rPr>
                <w:color w:val="000000"/>
              </w:rPr>
            </w:pPr>
            <w:r w:rsidRPr="00CD53B8">
              <w:rPr>
                <w:color w:val="000000"/>
              </w:rPr>
              <w:t>0.012 (0.004)</w:t>
            </w:r>
          </w:p>
        </w:tc>
        <w:tc>
          <w:tcPr>
            <w:tcW w:w="2090" w:type="dxa"/>
            <w:noWrap/>
            <w:hideMark/>
          </w:tcPr>
          <w:p w14:paraId="0009CDB4" w14:textId="77777777" w:rsidR="00CD53B8" w:rsidRPr="00CD53B8" w:rsidRDefault="00CD53B8" w:rsidP="00CD53B8">
            <w:pPr>
              <w:jc w:val="right"/>
              <w:rPr>
                <w:color w:val="000000"/>
              </w:rPr>
            </w:pPr>
            <w:r w:rsidRPr="00CD53B8">
              <w:rPr>
                <w:color w:val="000000"/>
              </w:rPr>
              <w:t>0.004 (0.002)</w:t>
            </w:r>
          </w:p>
        </w:tc>
        <w:tc>
          <w:tcPr>
            <w:tcW w:w="810" w:type="dxa"/>
            <w:noWrap/>
            <w:hideMark/>
          </w:tcPr>
          <w:p w14:paraId="13253501" w14:textId="77777777" w:rsidR="00CD53B8" w:rsidRPr="00CD53B8" w:rsidRDefault="00CD53B8" w:rsidP="00CD53B8">
            <w:pPr>
              <w:jc w:val="right"/>
              <w:rPr>
                <w:color w:val="000000"/>
              </w:rPr>
            </w:pPr>
            <w:r w:rsidRPr="00CD53B8">
              <w:rPr>
                <w:color w:val="000000"/>
              </w:rPr>
              <w:t>1.60</w:t>
            </w:r>
          </w:p>
        </w:tc>
        <w:tc>
          <w:tcPr>
            <w:tcW w:w="1080" w:type="dxa"/>
            <w:noWrap/>
            <w:hideMark/>
          </w:tcPr>
          <w:p w14:paraId="156F2D33" w14:textId="77777777" w:rsidR="00CD53B8" w:rsidRPr="00CD53B8" w:rsidRDefault="00CD53B8" w:rsidP="00CD53B8">
            <w:pPr>
              <w:jc w:val="right"/>
              <w:rPr>
                <w:color w:val="000000"/>
              </w:rPr>
            </w:pPr>
            <w:r w:rsidRPr="00CD53B8">
              <w:rPr>
                <w:color w:val="000000"/>
              </w:rPr>
              <w:t>0.110</w:t>
            </w:r>
          </w:p>
        </w:tc>
      </w:tr>
      <w:tr w:rsidR="00CD53B8" w:rsidRPr="00CD53B8" w14:paraId="6546889A" w14:textId="77777777" w:rsidTr="005D3D5B">
        <w:trPr>
          <w:trHeight w:val="320"/>
          <w:jc w:val="center"/>
        </w:trPr>
        <w:tc>
          <w:tcPr>
            <w:tcW w:w="4050" w:type="dxa"/>
            <w:hideMark/>
          </w:tcPr>
          <w:p w14:paraId="75B99253" w14:textId="77777777" w:rsidR="00CD53B8" w:rsidRPr="00CD53B8" w:rsidRDefault="00CD53B8" w:rsidP="00CD53B8">
            <w:pPr>
              <w:rPr>
                <w:color w:val="000000"/>
              </w:rPr>
            </w:pPr>
            <w:r w:rsidRPr="00CD53B8">
              <w:rPr>
                <w:color w:val="000000"/>
              </w:rPr>
              <w:t>Hymenoptera</w:t>
            </w:r>
          </w:p>
        </w:tc>
        <w:tc>
          <w:tcPr>
            <w:tcW w:w="2140" w:type="dxa"/>
            <w:noWrap/>
            <w:hideMark/>
          </w:tcPr>
          <w:p w14:paraId="6B2F5E08" w14:textId="77777777" w:rsidR="00CD53B8" w:rsidRPr="00CD53B8" w:rsidRDefault="00CD53B8" w:rsidP="00CD53B8">
            <w:pPr>
              <w:jc w:val="right"/>
              <w:rPr>
                <w:color w:val="000000"/>
              </w:rPr>
            </w:pPr>
            <w:r w:rsidRPr="00CD53B8">
              <w:rPr>
                <w:color w:val="000000"/>
              </w:rPr>
              <w:t>1.598 (0.094)</w:t>
            </w:r>
          </w:p>
        </w:tc>
        <w:tc>
          <w:tcPr>
            <w:tcW w:w="2090" w:type="dxa"/>
            <w:noWrap/>
            <w:hideMark/>
          </w:tcPr>
          <w:p w14:paraId="133737B2" w14:textId="77777777" w:rsidR="00CD53B8" w:rsidRPr="00CD53B8" w:rsidRDefault="00CD53B8" w:rsidP="00CD53B8">
            <w:pPr>
              <w:jc w:val="right"/>
              <w:rPr>
                <w:color w:val="000000"/>
              </w:rPr>
            </w:pPr>
            <w:r w:rsidRPr="00CD53B8">
              <w:rPr>
                <w:color w:val="000000"/>
              </w:rPr>
              <w:t>1.965 (0.221)</w:t>
            </w:r>
          </w:p>
        </w:tc>
        <w:tc>
          <w:tcPr>
            <w:tcW w:w="810" w:type="dxa"/>
            <w:noWrap/>
            <w:hideMark/>
          </w:tcPr>
          <w:p w14:paraId="48605299" w14:textId="77777777" w:rsidR="00CD53B8" w:rsidRPr="00CD53B8" w:rsidRDefault="00CD53B8" w:rsidP="00CD53B8">
            <w:pPr>
              <w:jc w:val="right"/>
              <w:rPr>
                <w:color w:val="000000"/>
              </w:rPr>
            </w:pPr>
            <w:r w:rsidRPr="00CD53B8">
              <w:rPr>
                <w:color w:val="000000"/>
              </w:rPr>
              <w:t>0.95</w:t>
            </w:r>
          </w:p>
        </w:tc>
        <w:tc>
          <w:tcPr>
            <w:tcW w:w="1080" w:type="dxa"/>
            <w:noWrap/>
            <w:hideMark/>
          </w:tcPr>
          <w:p w14:paraId="324D947F" w14:textId="77777777" w:rsidR="00CD53B8" w:rsidRPr="00CD53B8" w:rsidRDefault="00CD53B8" w:rsidP="00CD53B8">
            <w:pPr>
              <w:jc w:val="right"/>
              <w:rPr>
                <w:color w:val="000000"/>
              </w:rPr>
            </w:pPr>
            <w:r w:rsidRPr="00CD53B8">
              <w:rPr>
                <w:color w:val="000000"/>
              </w:rPr>
              <w:t>0.341</w:t>
            </w:r>
          </w:p>
        </w:tc>
      </w:tr>
      <w:tr w:rsidR="00CD53B8" w:rsidRPr="00CD53B8" w14:paraId="71B300FB" w14:textId="77777777" w:rsidTr="005D3D5B">
        <w:trPr>
          <w:trHeight w:val="320"/>
          <w:jc w:val="center"/>
        </w:trPr>
        <w:tc>
          <w:tcPr>
            <w:tcW w:w="4050" w:type="dxa"/>
            <w:hideMark/>
          </w:tcPr>
          <w:p w14:paraId="5DF36C30" w14:textId="77777777" w:rsidR="00CD53B8" w:rsidRPr="00CD53B8" w:rsidRDefault="00CD53B8" w:rsidP="00CD53B8">
            <w:pPr>
              <w:jc w:val="right"/>
              <w:rPr>
                <w:color w:val="000000"/>
              </w:rPr>
            </w:pPr>
            <w:r w:rsidRPr="00CD53B8">
              <w:rPr>
                <w:color w:val="000000"/>
              </w:rPr>
              <w:t>Brachonidae</w:t>
            </w:r>
          </w:p>
        </w:tc>
        <w:tc>
          <w:tcPr>
            <w:tcW w:w="2140" w:type="dxa"/>
            <w:noWrap/>
            <w:hideMark/>
          </w:tcPr>
          <w:p w14:paraId="5E8A4B05" w14:textId="77777777" w:rsidR="00CD53B8" w:rsidRPr="00CD53B8" w:rsidRDefault="00CD53B8" w:rsidP="00CD53B8">
            <w:pPr>
              <w:jc w:val="right"/>
              <w:rPr>
                <w:color w:val="000000"/>
              </w:rPr>
            </w:pPr>
            <w:r w:rsidRPr="00CD53B8">
              <w:rPr>
                <w:color w:val="000000"/>
              </w:rPr>
              <w:t>0.000 (0.000)</w:t>
            </w:r>
          </w:p>
        </w:tc>
        <w:tc>
          <w:tcPr>
            <w:tcW w:w="2090" w:type="dxa"/>
            <w:noWrap/>
            <w:hideMark/>
          </w:tcPr>
          <w:p w14:paraId="7A6CF9FF" w14:textId="77777777" w:rsidR="00CD53B8" w:rsidRPr="00CD53B8" w:rsidRDefault="00CD53B8" w:rsidP="00CD53B8">
            <w:pPr>
              <w:jc w:val="right"/>
              <w:rPr>
                <w:color w:val="000000"/>
              </w:rPr>
            </w:pPr>
            <w:r w:rsidRPr="00CD53B8">
              <w:rPr>
                <w:color w:val="000000"/>
              </w:rPr>
              <w:t>0.005 (0.003)</w:t>
            </w:r>
          </w:p>
        </w:tc>
        <w:tc>
          <w:tcPr>
            <w:tcW w:w="810" w:type="dxa"/>
            <w:noWrap/>
            <w:hideMark/>
          </w:tcPr>
          <w:p w14:paraId="41BF9D27" w14:textId="77777777" w:rsidR="00CD53B8" w:rsidRPr="00CD53B8" w:rsidRDefault="00CD53B8" w:rsidP="00CD53B8">
            <w:pPr>
              <w:jc w:val="right"/>
              <w:rPr>
                <w:color w:val="000000"/>
              </w:rPr>
            </w:pPr>
            <w:r w:rsidRPr="00CD53B8">
              <w:rPr>
                <w:color w:val="000000"/>
              </w:rPr>
              <w:t>1.92</w:t>
            </w:r>
          </w:p>
        </w:tc>
        <w:tc>
          <w:tcPr>
            <w:tcW w:w="1080" w:type="dxa"/>
            <w:noWrap/>
            <w:hideMark/>
          </w:tcPr>
          <w:p w14:paraId="6EFCC233" w14:textId="77777777" w:rsidR="00CD53B8" w:rsidRPr="00CD53B8" w:rsidRDefault="00CD53B8" w:rsidP="00CD53B8">
            <w:pPr>
              <w:jc w:val="right"/>
              <w:rPr>
                <w:color w:val="000000"/>
              </w:rPr>
            </w:pPr>
            <w:r w:rsidRPr="00CD53B8">
              <w:rPr>
                <w:color w:val="000000"/>
              </w:rPr>
              <w:t>0.056</w:t>
            </w:r>
          </w:p>
        </w:tc>
      </w:tr>
      <w:tr w:rsidR="00CD53B8" w:rsidRPr="00CD53B8" w14:paraId="05FBA8A7" w14:textId="77777777" w:rsidTr="005D3D5B">
        <w:trPr>
          <w:trHeight w:val="320"/>
          <w:jc w:val="center"/>
        </w:trPr>
        <w:tc>
          <w:tcPr>
            <w:tcW w:w="4050" w:type="dxa"/>
            <w:hideMark/>
          </w:tcPr>
          <w:p w14:paraId="7B399118" w14:textId="77777777" w:rsidR="00CD53B8" w:rsidRPr="00CD53B8" w:rsidRDefault="00CD53B8" w:rsidP="00CD53B8">
            <w:pPr>
              <w:jc w:val="right"/>
              <w:rPr>
                <w:color w:val="000000"/>
              </w:rPr>
            </w:pPr>
            <w:r w:rsidRPr="00CD53B8">
              <w:rPr>
                <w:color w:val="000000"/>
              </w:rPr>
              <w:t>Chalcidoaidea</w:t>
            </w:r>
          </w:p>
        </w:tc>
        <w:tc>
          <w:tcPr>
            <w:tcW w:w="2140" w:type="dxa"/>
            <w:noWrap/>
            <w:hideMark/>
          </w:tcPr>
          <w:p w14:paraId="6A8045EB" w14:textId="77777777" w:rsidR="00CD53B8" w:rsidRPr="00CD53B8" w:rsidRDefault="00CD53B8" w:rsidP="00CD53B8">
            <w:pPr>
              <w:jc w:val="right"/>
              <w:rPr>
                <w:b/>
                <w:color w:val="000000"/>
              </w:rPr>
            </w:pPr>
            <w:r w:rsidRPr="00CD53B8">
              <w:rPr>
                <w:b/>
                <w:color w:val="000000"/>
              </w:rPr>
              <w:t>0.042 (0.008)</w:t>
            </w:r>
          </w:p>
        </w:tc>
        <w:tc>
          <w:tcPr>
            <w:tcW w:w="2090" w:type="dxa"/>
            <w:noWrap/>
            <w:hideMark/>
          </w:tcPr>
          <w:p w14:paraId="5607407B" w14:textId="77777777" w:rsidR="00CD53B8" w:rsidRPr="00CD53B8" w:rsidRDefault="00CD53B8" w:rsidP="00CD53B8">
            <w:pPr>
              <w:jc w:val="right"/>
              <w:rPr>
                <w:color w:val="000000"/>
              </w:rPr>
            </w:pPr>
            <w:r w:rsidRPr="00CD53B8">
              <w:rPr>
                <w:color w:val="000000"/>
              </w:rPr>
              <w:t>0.009 (0.004)</w:t>
            </w:r>
          </w:p>
        </w:tc>
        <w:tc>
          <w:tcPr>
            <w:tcW w:w="810" w:type="dxa"/>
            <w:noWrap/>
            <w:hideMark/>
          </w:tcPr>
          <w:p w14:paraId="6F418F0A" w14:textId="77777777" w:rsidR="00CD53B8" w:rsidRPr="00CD53B8" w:rsidRDefault="00CD53B8" w:rsidP="00CD53B8">
            <w:pPr>
              <w:jc w:val="right"/>
              <w:rPr>
                <w:color w:val="000000"/>
              </w:rPr>
            </w:pPr>
            <w:r w:rsidRPr="00CD53B8">
              <w:rPr>
                <w:color w:val="000000"/>
              </w:rPr>
              <w:t>3.53</w:t>
            </w:r>
          </w:p>
        </w:tc>
        <w:tc>
          <w:tcPr>
            <w:tcW w:w="1080" w:type="dxa"/>
            <w:noWrap/>
            <w:hideMark/>
          </w:tcPr>
          <w:p w14:paraId="4119631A" w14:textId="77777777" w:rsidR="00CD53B8" w:rsidRPr="00CD53B8" w:rsidRDefault="00CD53B8" w:rsidP="00CD53B8">
            <w:pPr>
              <w:jc w:val="right"/>
              <w:rPr>
                <w:b/>
                <w:color w:val="000000"/>
              </w:rPr>
            </w:pPr>
            <w:r w:rsidRPr="00CD53B8">
              <w:rPr>
                <w:b/>
                <w:color w:val="000000"/>
              </w:rPr>
              <w:t>0.0004</w:t>
            </w:r>
          </w:p>
        </w:tc>
      </w:tr>
      <w:tr w:rsidR="00CD53B8" w:rsidRPr="00CD53B8" w14:paraId="24B26923" w14:textId="77777777" w:rsidTr="005D3D5B">
        <w:trPr>
          <w:trHeight w:val="320"/>
          <w:jc w:val="center"/>
        </w:trPr>
        <w:tc>
          <w:tcPr>
            <w:tcW w:w="4050" w:type="dxa"/>
          </w:tcPr>
          <w:p w14:paraId="2281B7BB" w14:textId="77777777" w:rsidR="00CD53B8" w:rsidRPr="00CD53B8" w:rsidRDefault="00CD53B8" w:rsidP="00CD53B8">
            <w:pPr>
              <w:jc w:val="right"/>
              <w:rPr>
                <w:color w:val="000000"/>
              </w:rPr>
            </w:pPr>
            <w:r w:rsidRPr="00CD53B8">
              <w:rPr>
                <w:color w:val="000000"/>
              </w:rPr>
              <w:t>Formicidae</w:t>
            </w:r>
          </w:p>
        </w:tc>
        <w:tc>
          <w:tcPr>
            <w:tcW w:w="2140" w:type="dxa"/>
            <w:noWrap/>
          </w:tcPr>
          <w:p w14:paraId="65724916" w14:textId="77777777" w:rsidR="00CD53B8" w:rsidRPr="00CD53B8" w:rsidRDefault="00CD53B8" w:rsidP="00CD53B8">
            <w:pPr>
              <w:jc w:val="right"/>
              <w:rPr>
                <w:color w:val="000000"/>
              </w:rPr>
            </w:pPr>
            <w:r w:rsidRPr="00CD53B8">
              <w:rPr>
                <w:color w:val="000000"/>
              </w:rPr>
              <w:t>1.543 (0.094)</w:t>
            </w:r>
          </w:p>
        </w:tc>
        <w:tc>
          <w:tcPr>
            <w:tcW w:w="2090" w:type="dxa"/>
            <w:noWrap/>
          </w:tcPr>
          <w:p w14:paraId="6C6ACE1F" w14:textId="77777777" w:rsidR="00CD53B8" w:rsidRPr="00CD53B8" w:rsidRDefault="00CD53B8" w:rsidP="00CD53B8">
            <w:pPr>
              <w:jc w:val="right"/>
              <w:rPr>
                <w:color w:val="000000"/>
              </w:rPr>
            </w:pPr>
            <w:r w:rsidRPr="00CD53B8">
              <w:rPr>
                <w:color w:val="000000"/>
              </w:rPr>
              <w:t>1.937 (0.22)</w:t>
            </w:r>
          </w:p>
        </w:tc>
        <w:tc>
          <w:tcPr>
            <w:tcW w:w="810" w:type="dxa"/>
            <w:noWrap/>
          </w:tcPr>
          <w:p w14:paraId="58726223" w14:textId="77777777" w:rsidR="00CD53B8" w:rsidRPr="00CD53B8" w:rsidRDefault="00CD53B8" w:rsidP="00CD53B8">
            <w:pPr>
              <w:jc w:val="right"/>
              <w:rPr>
                <w:color w:val="000000"/>
              </w:rPr>
            </w:pPr>
            <w:r w:rsidRPr="00CD53B8">
              <w:rPr>
                <w:color w:val="000000"/>
              </w:rPr>
              <w:t>1.75</w:t>
            </w:r>
          </w:p>
        </w:tc>
        <w:tc>
          <w:tcPr>
            <w:tcW w:w="1080" w:type="dxa"/>
            <w:noWrap/>
          </w:tcPr>
          <w:p w14:paraId="372BC1B1" w14:textId="77777777" w:rsidR="00CD53B8" w:rsidRPr="00CD53B8" w:rsidRDefault="00CD53B8" w:rsidP="00CD53B8">
            <w:pPr>
              <w:jc w:val="right"/>
              <w:rPr>
                <w:color w:val="000000"/>
              </w:rPr>
            </w:pPr>
            <w:r w:rsidRPr="00CD53B8">
              <w:rPr>
                <w:color w:val="000000"/>
              </w:rPr>
              <w:t>0.08</w:t>
            </w:r>
          </w:p>
        </w:tc>
      </w:tr>
      <w:tr w:rsidR="00CD53B8" w:rsidRPr="00CD53B8" w14:paraId="10DD21D2" w14:textId="77777777" w:rsidTr="005D3D5B">
        <w:trPr>
          <w:trHeight w:val="320"/>
          <w:jc w:val="center"/>
        </w:trPr>
        <w:tc>
          <w:tcPr>
            <w:tcW w:w="4050" w:type="dxa"/>
            <w:hideMark/>
          </w:tcPr>
          <w:p w14:paraId="6B782247" w14:textId="77777777" w:rsidR="00CD53B8" w:rsidRPr="00CD53B8" w:rsidRDefault="00CD53B8" w:rsidP="00CD53B8">
            <w:pPr>
              <w:jc w:val="right"/>
              <w:rPr>
                <w:color w:val="000000"/>
              </w:rPr>
            </w:pPr>
            <w:r w:rsidRPr="00CD53B8">
              <w:rPr>
                <w:color w:val="000000"/>
              </w:rPr>
              <w:t>Ichneumonidae</w:t>
            </w:r>
          </w:p>
        </w:tc>
        <w:tc>
          <w:tcPr>
            <w:tcW w:w="2140" w:type="dxa"/>
            <w:noWrap/>
            <w:hideMark/>
          </w:tcPr>
          <w:p w14:paraId="7AC7F154" w14:textId="77777777" w:rsidR="00CD53B8" w:rsidRPr="00CD53B8" w:rsidRDefault="00CD53B8" w:rsidP="00CD53B8">
            <w:pPr>
              <w:jc w:val="right"/>
              <w:rPr>
                <w:color w:val="000000"/>
              </w:rPr>
            </w:pPr>
            <w:r w:rsidRPr="00CD53B8">
              <w:rPr>
                <w:color w:val="000000"/>
              </w:rPr>
              <w:t>0.001 (0.001)</w:t>
            </w:r>
          </w:p>
        </w:tc>
        <w:tc>
          <w:tcPr>
            <w:tcW w:w="2090" w:type="dxa"/>
            <w:noWrap/>
            <w:hideMark/>
          </w:tcPr>
          <w:p w14:paraId="63822750" w14:textId="77777777" w:rsidR="00CD53B8" w:rsidRPr="00CD53B8" w:rsidRDefault="00CD53B8" w:rsidP="00CD53B8">
            <w:pPr>
              <w:jc w:val="right"/>
              <w:rPr>
                <w:color w:val="000000"/>
              </w:rPr>
            </w:pPr>
            <w:r w:rsidRPr="00CD53B8">
              <w:rPr>
                <w:color w:val="000000"/>
              </w:rPr>
              <w:t>0.004 (0.004)</w:t>
            </w:r>
          </w:p>
        </w:tc>
        <w:tc>
          <w:tcPr>
            <w:tcW w:w="810" w:type="dxa"/>
            <w:noWrap/>
            <w:hideMark/>
          </w:tcPr>
          <w:p w14:paraId="132B1563" w14:textId="77777777" w:rsidR="00CD53B8" w:rsidRPr="00CD53B8" w:rsidRDefault="00CD53B8" w:rsidP="00CD53B8">
            <w:pPr>
              <w:jc w:val="right"/>
              <w:rPr>
                <w:color w:val="000000"/>
              </w:rPr>
            </w:pPr>
            <w:r w:rsidRPr="00CD53B8">
              <w:rPr>
                <w:color w:val="000000"/>
              </w:rPr>
              <w:t>0.44</w:t>
            </w:r>
          </w:p>
        </w:tc>
        <w:tc>
          <w:tcPr>
            <w:tcW w:w="1080" w:type="dxa"/>
            <w:noWrap/>
            <w:hideMark/>
          </w:tcPr>
          <w:p w14:paraId="76E02AF6" w14:textId="77777777" w:rsidR="00CD53B8" w:rsidRPr="00CD53B8" w:rsidRDefault="00CD53B8" w:rsidP="00CD53B8">
            <w:pPr>
              <w:jc w:val="right"/>
              <w:rPr>
                <w:color w:val="000000"/>
              </w:rPr>
            </w:pPr>
            <w:r w:rsidRPr="00CD53B8">
              <w:rPr>
                <w:color w:val="000000"/>
              </w:rPr>
              <w:t>0.663</w:t>
            </w:r>
          </w:p>
        </w:tc>
      </w:tr>
      <w:tr w:rsidR="00CD53B8" w:rsidRPr="00CD53B8" w14:paraId="6EC0850A" w14:textId="77777777" w:rsidTr="005D3D5B">
        <w:trPr>
          <w:trHeight w:val="320"/>
          <w:jc w:val="center"/>
        </w:trPr>
        <w:tc>
          <w:tcPr>
            <w:tcW w:w="4050" w:type="dxa"/>
            <w:hideMark/>
          </w:tcPr>
          <w:p w14:paraId="0E6731E9" w14:textId="77777777" w:rsidR="00CD53B8" w:rsidRPr="00CD53B8" w:rsidRDefault="00CD53B8" w:rsidP="00CD53B8">
            <w:pPr>
              <w:rPr>
                <w:color w:val="000000"/>
              </w:rPr>
            </w:pPr>
            <w:r w:rsidRPr="00CD53B8">
              <w:rPr>
                <w:color w:val="000000"/>
              </w:rPr>
              <w:t>Lepidoptera</w:t>
            </w:r>
          </w:p>
        </w:tc>
        <w:tc>
          <w:tcPr>
            <w:tcW w:w="2140" w:type="dxa"/>
            <w:noWrap/>
            <w:hideMark/>
          </w:tcPr>
          <w:p w14:paraId="27F26919" w14:textId="77777777" w:rsidR="00CD53B8" w:rsidRPr="00CD53B8" w:rsidRDefault="00CD53B8" w:rsidP="00CD53B8">
            <w:pPr>
              <w:jc w:val="right"/>
              <w:rPr>
                <w:color w:val="000000"/>
              </w:rPr>
            </w:pPr>
            <w:r w:rsidRPr="00CD53B8">
              <w:rPr>
                <w:color w:val="000000"/>
              </w:rPr>
              <w:t>0.048 (0.014)</w:t>
            </w:r>
          </w:p>
        </w:tc>
        <w:tc>
          <w:tcPr>
            <w:tcW w:w="2090" w:type="dxa"/>
            <w:noWrap/>
            <w:hideMark/>
          </w:tcPr>
          <w:p w14:paraId="19B6B96E" w14:textId="77777777" w:rsidR="00CD53B8" w:rsidRPr="00CD53B8" w:rsidRDefault="00CD53B8" w:rsidP="00CD53B8">
            <w:pPr>
              <w:jc w:val="right"/>
              <w:rPr>
                <w:color w:val="000000"/>
              </w:rPr>
            </w:pPr>
            <w:r w:rsidRPr="00CD53B8">
              <w:rPr>
                <w:color w:val="000000"/>
              </w:rPr>
              <w:t>0.04 (0.010)</w:t>
            </w:r>
          </w:p>
        </w:tc>
        <w:tc>
          <w:tcPr>
            <w:tcW w:w="810" w:type="dxa"/>
            <w:noWrap/>
            <w:hideMark/>
          </w:tcPr>
          <w:p w14:paraId="11F4602B" w14:textId="77777777" w:rsidR="00CD53B8" w:rsidRPr="00CD53B8" w:rsidRDefault="00CD53B8" w:rsidP="00CD53B8">
            <w:pPr>
              <w:jc w:val="right"/>
              <w:rPr>
                <w:color w:val="000000"/>
              </w:rPr>
            </w:pPr>
            <w:r w:rsidRPr="00CD53B8">
              <w:rPr>
                <w:color w:val="000000"/>
              </w:rPr>
              <w:t>0.14</w:t>
            </w:r>
          </w:p>
        </w:tc>
        <w:tc>
          <w:tcPr>
            <w:tcW w:w="1080" w:type="dxa"/>
            <w:noWrap/>
            <w:hideMark/>
          </w:tcPr>
          <w:p w14:paraId="671A15BB" w14:textId="77777777" w:rsidR="00CD53B8" w:rsidRPr="00CD53B8" w:rsidRDefault="00CD53B8" w:rsidP="00CD53B8">
            <w:pPr>
              <w:jc w:val="right"/>
              <w:rPr>
                <w:color w:val="000000"/>
              </w:rPr>
            </w:pPr>
            <w:r w:rsidRPr="00CD53B8">
              <w:rPr>
                <w:color w:val="000000"/>
              </w:rPr>
              <w:t>0.887</w:t>
            </w:r>
          </w:p>
        </w:tc>
      </w:tr>
      <w:tr w:rsidR="00CD53B8" w:rsidRPr="00CD53B8" w14:paraId="025E1BC2" w14:textId="77777777" w:rsidTr="005D3D5B">
        <w:trPr>
          <w:trHeight w:val="320"/>
          <w:jc w:val="center"/>
        </w:trPr>
        <w:tc>
          <w:tcPr>
            <w:tcW w:w="4050" w:type="dxa"/>
            <w:hideMark/>
          </w:tcPr>
          <w:p w14:paraId="6ABCD63A" w14:textId="77777777" w:rsidR="00CD53B8" w:rsidRPr="00CD53B8" w:rsidRDefault="00CD53B8" w:rsidP="00CD53B8">
            <w:pPr>
              <w:rPr>
                <w:color w:val="000000"/>
              </w:rPr>
            </w:pPr>
            <w:r w:rsidRPr="00CD53B8">
              <w:rPr>
                <w:color w:val="000000"/>
              </w:rPr>
              <w:t>Neuroptera</w:t>
            </w:r>
          </w:p>
        </w:tc>
        <w:tc>
          <w:tcPr>
            <w:tcW w:w="2140" w:type="dxa"/>
            <w:noWrap/>
            <w:hideMark/>
          </w:tcPr>
          <w:p w14:paraId="69736A2D" w14:textId="77777777" w:rsidR="00CD53B8" w:rsidRPr="00CD53B8" w:rsidRDefault="00CD53B8" w:rsidP="00CD53B8">
            <w:pPr>
              <w:jc w:val="right"/>
              <w:rPr>
                <w:color w:val="000000"/>
              </w:rPr>
            </w:pPr>
            <w:r w:rsidRPr="00CD53B8">
              <w:rPr>
                <w:color w:val="000000"/>
              </w:rPr>
              <w:t>0.009 (0.004)</w:t>
            </w:r>
          </w:p>
        </w:tc>
        <w:tc>
          <w:tcPr>
            <w:tcW w:w="2090" w:type="dxa"/>
            <w:noWrap/>
            <w:hideMark/>
          </w:tcPr>
          <w:p w14:paraId="0BBD2AE6" w14:textId="77777777" w:rsidR="00CD53B8" w:rsidRPr="00CD53B8" w:rsidRDefault="00CD53B8" w:rsidP="00CD53B8">
            <w:pPr>
              <w:jc w:val="right"/>
              <w:rPr>
                <w:color w:val="000000"/>
              </w:rPr>
            </w:pPr>
            <w:r w:rsidRPr="00CD53B8">
              <w:rPr>
                <w:color w:val="000000"/>
              </w:rPr>
              <w:t>0.014 (0.005)</w:t>
            </w:r>
          </w:p>
        </w:tc>
        <w:tc>
          <w:tcPr>
            <w:tcW w:w="810" w:type="dxa"/>
            <w:noWrap/>
            <w:hideMark/>
          </w:tcPr>
          <w:p w14:paraId="73237844" w14:textId="77777777" w:rsidR="00CD53B8" w:rsidRPr="00CD53B8" w:rsidRDefault="00CD53B8" w:rsidP="00CD53B8">
            <w:pPr>
              <w:jc w:val="right"/>
              <w:rPr>
                <w:color w:val="000000"/>
              </w:rPr>
            </w:pPr>
            <w:r w:rsidRPr="00CD53B8">
              <w:rPr>
                <w:color w:val="000000"/>
              </w:rPr>
              <w:t>1.01</w:t>
            </w:r>
          </w:p>
        </w:tc>
        <w:tc>
          <w:tcPr>
            <w:tcW w:w="1080" w:type="dxa"/>
            <w:noWrap/>
            <w:hideMark/>
          </w:tcPr>
          <w:p w14:paraId="32C9CA2E" w14:textId="77777777" w:rsidR="00CD53B8" w:rsidRPr="00CD53B8" w:rsidRDefault="00CD53B8" w:rsidP="00CD53B8">
            <w:pPr>
              <w:jc w:val="right"/>
              <w:rPr>
                <w:color w:val="000000"/>
              </w:rPr>
            </w:pPr>
            <w:r w:rsidRPr="00CD53B8">
              <w:rPr>
                <w:color w:val="000000"/>
              </w:rPr>
              <w:t>0.313</w:t>
            </w:r>
          </w:p>
        </w:tc>
      </w:tr>
      <w:tr w:rsidR="00CD53B8" w:rsidRPr="00CD53B8" w14:paraId="560BEA61" w14:textId="77777777" w:rsidTr="005D3D5B">
        <w:trPr>
          <w:trHeight w:val="320"/>
          <w:jc w:val="center"/>
        </w:trPr>
        <w:tc>
          <w:tcPr>
            <w:tcW w:w="4050" w:type="dxa"/>
            <w:hideMark/>
          </w:tcPr>
          <w:p w14:paraId="6F5B9B2B" w14:textId="77777777" w:rsidR="00CD53B8" w:rsidRPr="00CD53B8" w:rsidRDefault="00CD53B8" w:rsidP="00CD53B8">
            <w:pPr>
              <w:rPr>
                <w:color w:val="000000"/>
              </w:rPr>
            </w:pPr>
            <w:r w:rsidRPr="00CD53B8">
              <w:rPr>
                <w:color w:val="000000"/>
              </w:rPr>
              <w:t>Orthroptera</w:t>
            </w:r>
          </w:p>
        </w:tc>
        <w:tc>
          <w:tcPr>
            <w:tcW w:w="2140" w:type="dxa"/>
            <w:noWrap/>
            <w:hideMark/>
          </w:tcPr>
          <w:p w14:paraId="285CBB95" w14:textId="77777777" w:rsidR="00CD53B8" w:rsidRPr="00CD53B8" w:rsidRDefault="00CD53B8" w:rsidP="00CD53B8">
            <w:pPr>
              <w:jc w:val="right"/>
              <w:rPr>
                <w:color w:val="000000"/>
              </w:rPr>
            </w:pPr>
            <w:r w:rsidRPr="00CD53B8">
              <w:rPr>
                <w:color w:val="000000"/>
              </w:rPr>
              <w:t>0.006 (0.003)</w:t>
            </w:r>
          </w:p>
        </w:tc>
        <w:tc>
          <w:tcPr>
            <w:tcW w:w="2090" w:type="dxa"/>
            <w:noWrap/>
            <w:hideMark/>
          </w:tcPr>
          <w:p w14:paraId="08951062" w14:textId="77777777" w:rsidR="00CD53B8" w:rsidRPr="00CD53B8" w:rsidRDefault="00CD53B8" w:rsidP="00CD53B8">
            <w:pPr>
              <w:jc w:val="right"/>
              <w:rPr>
                <w:color w:val="000000"/>
              </w:rPr>
            </w:pPr>
            <w:r w:rsidRPr="00CD53B8">
              <w:rPr>
                <w:color w:val="000000"/>
              </w:rPr>
              <w:t>0.014 (0.006)</w:t>
            </w:r>
          </w:p>
        </w:tc>
        <w:tc>
          <w:tcPr>
            <w:tcW w:w="810" w:type="dxa"/>
            <w:noWrap/>
            <w:hideMark/>
          </w:tcPr>
          <w:p w14:paraId="59A23D7E" w14:textId="77777777" w:rsidR="00CD53B8" w:rsidRPr="00CD53B8" w:rsidRDefault="00CD53B8" w:rsidP="00CD53B8">
            <w:pPr>
              <w:jc w:val="right"/>
              <w:rPr>
                <w:color w:val="000000"/>
              </w:rPr>
            </w:pPr>
            <w:r w:rsidRPr="00CD53B8">
              <w:rPr>
                <w:color w:val="000000"/>
              </w:rPr>
              <w:t>1.34</w:t>
            </w:r>
          </w:p>
        </w:tc>
        <w:tc>
          <w:tcPr>
            <w:tcW w:w="1080" w:type="dxa"/>
            <w:noWrap/>
            <w:hideMark/>
          </w:tcPr>
          <w:p w14:paraId="401DE5F6" w14:textId="77777777" w:rsidR="00CD53B8" w:rsidRPr="00CD53B8" w:rsidRDefault="00CD53B8" w:rsidP="00CD53B8">
            <w:pPr>
              <w:jc w:val="right"/>
              <w:rPr>
                <w:color w:val="000000"/>
              </w:rPr>
            </w:pPr>
            <w:r w:rsidRPr="00CD53B8">
              <w:rPr>
                <w:color w:val="000000"/>
              </w:rPr>
              <w:t>0.179</w:t>
            </w:r>
          </w:p>
        </w:tc>
      </w:tr>
      <w:tr w:rsidR="00CD53B8" w:rsidRPr="00CD53B8" w14:paraId="7ED0F3CA" w14:textId="77777777" w:rsidTr="005D3D5B">
        <w:trPr>
          <w:trHeight w:val="320"/>
          <w:jc w:val="center"/>
        </w:trPr>
        <w:tc>
          <w:tcPr>
            <w:tcW w:w="4050" w:type="dxa"/>
            <w:hideMark/>
          </w:tcPr>
          <w:p w14:paraId="222B672D" w14:textId="77777777" w:rsidR="00CD53B8" w:rsidRPr="00CD53B8" w:rsidRDefault="00CD53B8" w:rsidP="00CD53B8">
            <w:pPr>
              <w:jc w:val="right"/>
              <w:rPr>
                <w:color w:val="000000"/>
              </w:rPr>
            </w:pPr>
            <w:r w:rsidRPr="00CD53B8">
              <w:rPr>
                <w:color w:val="000000"/>
              </w:rPr>
              <w:t>Tettigoniidae</w:t>
            </w:r>
          </w:p>
        </w:tc>
        <w:tc>
          <w:tcPr>
            <w:tcW w:w="2140" w:type="dxa"/>
            <w:noWrap/>
            <w:hideMark/>
          </w:tcPr>
          <w:p w14:paraId="7621FE50" w14:textId="77777777" w:rsidR="00CD53B8" w:rsidRPr="00CD53B8" w:rsidRDefault="00CD53B8" w:rsidP="00CD53B8">
            <w:pPr>
              <w:jc w:val="right"/>
              <w:rPr>
                <w:color w:val="000000"/>
              </w:rPr>
            </w:pPr>
            <w:r w:rsidRPr="00CD53B8">
              <w:rPr>
                <w:color w:val="000000"/>
              </w:rPr>
              <w:t>0.004 (0.002)</w:t>
            </w:r>
          </w:p>
        </w:tc>
        <w:tc>
          <w:tcPr>
            <w:tcW w:w="2090" w:type="dxa"/>
            <w:noWrap/>
            <w:hideMark/>
          </w:tcPr>
          <w:p w14:paraId="11264285" w14:textId="77777777" w:rsidR="00CD53B8" w:rsidRPr="00CD53B8" w:rsidRDefault="00CD53B8" w:rsidP="00CD53B8">
            <w:pPr>
              <w:jc w:val="right"/>
              <w:rPr>
                <w:color w:val="000000"/>
              </w:rPr>
            </w:pPr>
            <w:r w:rsidRPr="00CD53B8">
              <w:rPr>
                <w:color w:val="000000"/>
              </w:rPr>
              <w:t>0.012 (0.005)</w:t>
            </w:r>
          </w:p>
        </w:tc>
        <w:tc>
          <w:tcPr>
            <w:tcW w:w="810" w:type="dxa"/>
            <w:noWrap/>
            <w:hideMark/>
          </w:tcPr>
          <w:p w14:paraId="03D29ABF" w14:textId="77777777" w:rsidR="00CD53B8" w:rsidRPr="00CD53B8" w:rsidRDefault="00CD53B8" w:rsidP="00CD53B8">
            <w:pPr>
              <w:jc w:val="right"/>
              <w:rPr>
                <w:color w:val="000000"/>
              </w:rPr>
            </w:pPr>
            <w:r w:rsidRPr="00CD53B8">
              <w:rPr>
                <w:color w:val="000000"/>
              </w:rPr>
              <w:t>1.59</w:t>
            </w:r>
          </w:p>
        </w:tc>
        <w:tc>
          <w:tcPr>
            <w:tcW w:w="1080" w:type="dxa"/>
            <w:noWrap/>
            <w:hideMark/>
          </w:tcPr>
          <w:p w14:paraId="41874E3B" w14:textId="77777777" w:rsidR="00CD53B8" w:rsidRPr="00CD53B8" w:rsidRDefault="00CD53B8" w:rsidP="00CD53B8">
            <w:pPr>
              <w:jc w:val="right"/>
              <w:rPr>
                <w:color w:val="000000"/>
              </w:rPr>
            </w:pPr>
            <w:r w:rsidRPr="00CD53B8">
              <w:rPr>
                <w:color w:val="000000"/>
              </w:rPr>
              <w:t>0.112</w:t>
            </w:r>
          </w:p>
        </w:tc>
      </w:tr>
      <w:tr w:rsidR="00CD53B8" w:rsidRPr="00CD53B8" w14:paraId="7FB224A8" w14:textId="77777777" w:rsidTr="005D3D5B">
        <w:trPr>
          <w:trHeight w:val="340"/>
          <w:jc w:val="center"/>
        </w:trPr>
        <w:tc>
          <w:tcPr>
            <w:tcW w:w="4050" w:type="dxa"/>
            <w:hideMark/>
          </w:tcPr>
          <w:p w14:paraId="31257BBA" w14:textId="77777777" w:rsidR="00CD53B8" w:rsidRPr="00CD53B8" w:rsidRDefault="00CD53B8" w:rsidP="00CD53B8">
            <w:pPr>
              <w:rPr>
                <w:color w:val="000000"/>
              </w:rPr>
            </w:pPr>
            <w:r w:rsidRPr="00CD53B8">
              <w:rPr>
                <w:color w:val="000000"/>
              </w:rPr>
              <w:t>Psocoptera</w:t>
            </w:r>
          </w:p>
        </w:tc>
        <w:tc>
          <w:tcPr>
            <w:tcW w:w="2140" w:type="dxa"/>
            <w:noWrap/>
            <w:hideMark/>
          </w:tcPr>
          <w:p w14:paraId="0608656B" w14:textId="77777777" w:rsidR="00CD53B8" w:rsidRPr="00CD53B8" w:rsidRDefault="00CD53B8" w:rsidP="00CD53B8">
            <w:pPr>
              <w:jc w:val="right"/>
              <w:rPr>
                <w:color w:val="000000"/>
              </w:rPr>
            </w:pPr>
            <w:r w:rsidRPr="00CD53B8">
              <w:rPr>
                <w:color w:val="000000"/>
              </w:rPr>
              <w:t>0.115 (0.015)</w:t>
            </w:r>
          </w:p>
        </w:tc>
        <w:tc>
          <w:tcPr>
            <w:tcW w:w="2090" w:type="dxa"/>
            <w:noWrap/>
            <w:hideMark/>
          </w:tcPr>
          <w:p w14:paraId="0B275AFE" w14:textId="77777777" w:rsidR="00CD53B8" w:rsidRPr="00CD53B8" w:rsidRDefault="00CD53B8" w:rsidP="00CD53B8">
            <w:pPr>
              <w:jc w:val="right"/>
              <w:rPr>
                <w:b/>
                <w:color w:val="000000"/>
              </w:rPr>
            </w:pPr>
            <w:r w:rsidRPr="00CD53B8">
              <w:rPr>
                <w:b/>
                <w:color w:val="000000"/>
              </w:rPr>
              <w:t>0.311 (0.037)</w:t>
            </w:r>
          </w:p>
        </w:tc>
        <w:tc>
          <w:tcPr>
            <w:tcW w:w="810" w:type="dxa"/>
            <w:noWrap/>
            <w:hideMark/>
          </w:tcPr>
          <w:p w14:paraId="7FDA80AF" w14:textId="77777777" w:rsidR="00CD53B8" w:rsidRPr="00CD53B8" w:rsidRDefault="00CD53B8" w:rsidP="00CD53B8">
            <w:pPr>
              <w:jc w:val="right"/>
              <w:rPr>
                <w:color w:val="000000"/>
              </w:rPr>
            </w:pPr>
            <w:r w:rsidRPr="00CD53B8">
              <w:rPr>
                <w:color w:val="000000"/>
              </w:rPr>
              <w:t>5.54</w:t>
            </w:r>
          </w:p>
        </w:tc>
        <w:tc>
          <w:tcPr>
            <w:tcW w:w="1080" w:type="dxa"/>
            <w:noWrap/>
            <w:hideMark/>
          </w:tcPr>
          <w:p w14:paraId="7C87C589" w14:textId="77777777" w:rsidR="00CD53B8" w:rsidRPr="00CD53B8" w:rsidRDefault="00CD53B8" w:rsidP="00CD53B8">
            <w:pPr>
              <w:jc w:val="right"/>
              <w:rPr>
                <w:b/>
                <w:color w:val="000000"/>
              </w:rPr>
            </w:pPr>
            <w:r w:rsidRPr="00CD53B8">
              <w:rPr>
                <w:b/>
                <w:color w:val="000000"/>
              </w:rPr>
              <w:t>&lt;0.0001</w:t>
            </w:r>
          </w:p>
        </w:tc>
      </w:tr>
      <w:tr w:rsidR="00CD53B8" w:rsidRPr="00CD53B8" w14:paraId="10D74B37" w14:textId="77777777" w:rsidTr="005D3D5B">
        <w:trPr>
          <w:trHeight w:val="340"/>
          <w:jc w:val="center"/>
        </w:trPr>
        <w:tc>
          <w:tcPr>
            <w:tcW w:w="4050" w:type="dxa"/>
            <w:hideMark/>
          </w:tcPr>
          <w:p w14:paraId="70354607" w14:textId="77777777" w:rsidR="00CD53B8" w:rsidRPr="00CD53B8" w:rsidRDefault="00CD53B8" w:rsidP="00CD53B8">
            <w:pPr>
              <w:rPr>
                <w:color w:val="000000"/>
              </w:rPr>
            </w:pPr>
            <w:r w:rsidRPr="00CD53B8">
              <w:rPr>
                <w:color w:val="000000"/>
              </w:rPr>
              <w:t>Thysanoptera</w:t>
            </w:r>
          </w:p>
        </w:tc>
        <w:tc>
          <w:tcPr>
            <w:tcW w:w="2140" w:type="dxa"/>
            <w:noWrap/>
            <w:hideMark/>
          </w:tcPr>
          <w:p w14:paraId="46CC6444" w14:textId="77777777" w:rsidR="00CD53B8" w:rsidRPr="00CD53B8" w:rsidRDefault="00CD53B8" w:rsidP="00CD53B8">
            <w:pPr>
              <w:jc w:val="right"/>
              <w:rPr>
                <w:color w:val="000000"/>
              </w:rPr>
            </w:pPr>
            <w:r w:rsidRPr="00CD53B8">
              <w:rPr>
                <w:color w:val="000000"/>
              </w:rPr>
              <w:t>0.049 (0.010)</w:t>
            </w:r>
          </w:p>
        </w:tc>
        <w:tc>
          <w:tcPr>
            <w:tcW w:w="2090" w:type="dxa"/>
            <w:noWrap/>
            <w:hideMark/>
          </w:tcPr>
          <w:p w14:paraId="2A2F69EF" w14:textId="77777777" w:rsidR="00CD53B8" w:rsidRPr="00CD53B8" w:rsidRDefault="00CD53B8" w:rsidP="00CD53B8">
            <w:pPr>
              <w:jc w:val="right"/>
              <w:rPr>
                <w:color w:val="000000"/>
              </w:rPr>
            </w:pPr>
            <w:r w:rsidRPr="00CD53B8">
              <w:rPr>
                <w:color w:val="000000"/>
              </w:rPr>
              <w:t>0.100 (0.081)</w:t>
            </w:r>
          </w:p>
        </w:tc>
        <w:tc>
          <w:tcPr>
            <w:tcW w:w="810" w:type="dxa"/>
            <w:noWrap/>
            <w:hideMark/>
          </w:tcPr>
          <w:p w14:paraId="77FFB882" w14:textId="77777777" w:rsidR="00CD53B8" w:rsidRPr="00CD53B8" w:rsidRDefault="00CD53B8" w:rsidP="00CD53B8">
            <w:pPr>
              <w:jc w:val="right"/>
              <w:rPr>
                <w:color w:val="000000"/>
              </w:rPr>
            </w:pPr>
            <w:r w:rsidRPr="00CD53B8">
              <w:rPr>
                <w:color w:val="000000"/>
              </w:rPr>
              <w:t>0.59</w:t>
            </w:r>
          </w:p>
        </w:tc>
        <w:tc>
          <w:tcPr>
            <w:tcW w:w="1080" w:type="dxa"/>
            <w:noWrap/>
            <w:hideMark/>
          </w:tcPr>
          <w:p w14:paraId="28564665" w14:textId="77777777" w:rsidR="00CD53B8" w:rsidRPr="00CD53B8" w:rsidRDefault="00CD53B8" w:rsidP="00CD53B8">
            <w:pPr>
              <w:jc w:val="right"/>
              <w:rPr>
                <w:color w:val="000000"/>
              </w:rPr>
            </w:pPr>
            <w:r w:rsidRPr="00CD53B8">
              <w:rPr>
                <w:color w:val="000000"/>
              </w:rPr>
              <w:t>0.558</w:t>
            </w:r>
          </w:p>
        </w:tc>
      </w:tr>
      <w:tr w:rsidR="00CD53B8" w:rsidRPr="00CD53B8" w14:paraId="18312EF7" w14:textId="77777777" w:rsidTr="005D3D5B">
        <w:trPr>
          <w:trHeight w:val="340"/>
          <w:jc w:val="center"/>
        </w:trPr>
        <w:tc>
          <w:tcPr>
            <w:tcW w:w="4050" w:type="dxa"/>
            <w:hideMark/>
          </w:tcPr>
          <w:p w14:paraId="2E6D2B23" w14:textId="77777777" w:rsidR="00CD53B8" w:rsidRPr="00CD53B8" w:rsidRDefault="00CD53B8" w:rsidP="00CD53B8">
            <w:pPr>
              <w:jc w:val="right"/>
              <w:rPr>
                <w:i/>
                <w:color w:val="000000"/>
              </w:rPr>
            </w:pPr>
            <w:r w:rsidRPr="00CD53B8">
              <w:rPr>
                <w:i/>
                <w:color w:val="000000"/>
              </w:rPr>
              <w:t>Haplothrips gowdeyi</w:t>
            </w:r>
          </w:p>
        </w:tc>
        <w:tc>
          <w:tcPr>
            <w:tcW w:w="2140" w:type="dxa"/>
            <w:noWrap/>
            <w:hideMark/>
          </w:tcPr>
          <w:p w14:paraId="2D1CB35C" w14:textId="77777777" w:rsidR="00CD53B8" w:rsidRPr="00CD53B8" w:rsidRDefault="00CD53B8" w:rsidP="00CD53B8">
            <w:pPr>
              <w:jc w:val="right"/>
              <w:rPr>
                <w:color w:val="000000"/>
              </w:rPr>
            </w:pPr>
            <w:r w:rsidRPr="00CD53B8">
              <w:rPr>
                <w:color w:val="000000"/>
              </w:rPr>
              <w:t>0.009 (0.005)</w:t>
            </w:r>
          </w:p>
        </w:tc>
        <w:tc>
          <w:tcPr>
            <w:tcW w:w="2090" w:type="dxa"/>
            <w:noWrap/>
            <w:hideMark/>
          </w:tcPr>
          <w:p w14:paraId="41199B80" w14:textId="77777777" w:rsidR="00CD53B8" w:rsidRPr="00CD53B8" w:rsidRDefault="00CD53B8" w:rsidP="00CD53B8">
            <w:pPr>
              <w:jc w:val="right"/>
              <w:rPr>
                <w:color w:val="000000"/>
              </w:rPr>
            </w:pPr>
            <w:r w:rsidRPr="00CD53B8">
              <w:rPr>
                <w:color w:val="000000"/>
              </w:rPr>
              <w:t>0.000 (0.000)</w:t>
            </w:r>
          </w:p>
        </w:tc>
        <w:tc>
          <w:tcPr>
            <w:tcW w:w="810" w:type="dxa"/>
            <w:noWrap/>
            <w:hideMark/>
          </w:tcPr>
          <w:p w14:paraId="0E6F577E" w14:textId="77777777" w:rsidR="00CD53B8" w:rsidRPr="00CD53B8" w:rsidRDefault="00CD53B8" w:rsidP="00CD53B8">
            <w:pPr>
              <w:jc w:val="right"/>
              <w:rPr>
                <w:color w:val="000000"/>
              </w:rPr>
            </w:pPr>
            <w:r w:rsidRPr="00CD53B8">
              <w:rPr>
                <w:color w:val="000000"/>
              </w:rPr>
              <w:t>1.72</w:t>
            </w:r>
          </w:p>
        </w:tc>
        <w:tc>
          <w:tcPr>
            <w:tcW w:w="1080" w:type="dxa"/>
            <w:noWrap/>
            <w:hideMark/>
          </w:tcPr>
          <w:p w14:paraId="607C3604" w14:textId="77777777" w:rsidR="00CD53B8" w:rsidRPr="00CD53B8" w:rsidRDefault="00CD53B8" w:rsidP="00CD53B8">
            <w:pPr>
              <w:jc w:val="right"/>
              <w:rPr>
                <w:color w:val="000000"/>
              </w:rPr>
            </w:pPr>
            <w:r w:rsidRPr="00CD53B8">
              <w:rPr>
                <w:color w:val="000000"/>
              </w:rPr>
              <w:t>0.086</w:t>
            </w:r>
          </w:p>
        </w:tc>
      </w:tr>
      <w:tr w:rsidR="00CD53B8" w:rsidRPr="00CD53B8" w14:paraId="0C73F3EB" w14:textId="77777777" w:rsidTr="005D3D5B">
        <w:trPr>
          <w:trHeight w:val="340"/>
          <w:jc w:val="center"/>
        </w:trPr>
        <w:tc>
          <w:tcPr>
            <w:tcW w:w="4050" w:type="dxa"/>
            <w:hideMark/>
          </w:tcPr>
          <w:p w14:paraId="31E388B5" w14:textId="77777777" w:rsidR="00CD53B8" w:rsidRPr="00CD53B8" w:rsidRDefault="00CD53B8" w:rsidP="00CD53B8">
            <w:pPr>
              <w:jc w:val="right"/>
              <w:rPr>
                <w:i/>
                <w:color w:val="000000"/>
              </w:rPr>
            </w:pPr>
            <w:r w:rsidRPr="00CD53B8">
              <w:rPr>
                <w:i/>
                <w:color w:val="000000"/>
              </w:rPr>
              <w:t>Karynothrips flavipes</w:t>
            </w:r>
          </w:p>
        </w:tc>
        <w:tc>
          <w:tcPr>
            <w:tcW w:w="2140" w:type="dxa"/>
            <w:noWrap/>
            <w:hideMark/>
          </w:tcPr>
          <w:p w14:paraId="01004C78" w14:textId="77777777" w:rsidR="00CD53B8" w:rsidRPr="00CD53B8" w:rsidRDefault="00CD53B8" w:rsidP="00CD53B8">
            <w:pPr>
              <w:jc w:val="right"/>
              <w:rPr>
                <w:color w:val="000000"/>
              </w:rPr>
            </w:pPr>
            <w:r w:rsidRPr="00CD53B8">
              <w:rPr>
                <w:color w:val="000000"/>
              </w:rPr>
              <w:t>0.004 (0.002)</w:t>
            </w:r>
          </w:p>
        </w:tc>
        <w:tc>
          <w:tcPr>
            <w:tcW w:w="2090" w:type="dxa"/>
            <w:noWrap/>
            <w:hideMark/>
          </w:tcPr>
          <w:p w14:paraId="03823A5D" w14:textId="77777777" w:rsidR="00CD53B8" w:rsidRPr="00CD53B8" w:rsidRDefault="00CD53B8" w:rsidP="00CD53B8">
            <w:pPr>
              <w:jc w:val="right"/>
              <w:rPr>
                <w:color w:val="000000"/>
              </w:rPr>
            </w:pPr>
            <w:r w:rsidRPr="00CD53B8">
              <w:rPr>
                <w:color w:val="000000"/>
              </w:rPr>
              <w:t>0.007 (0.004)</w:t>
            </w:r>
          </w:p>
        </w:tc>
        <w:tc>
          <w:tcPr>
            <w:tcW w:w="810" w:type="dxa"/>
            <w:noWrap/>
            <w:hideMark/>
          </w:tcPr>
          <w:p w14:paraId="3605C00D" w14:textId="77777777" w:rsidR="00CD53B8" w:rsidRPr="00CD53B8" w:rsidRDefault="00CD53B8" w:rsidP="00CD53B8">
            <w:pPr>
              <w:jc w:val="right"/>
              <w:rPr>
                <w:color w:val="000000"/>
              </w:rPr>
            </w:pPr>
            <w:r w:rsidRPr="00CD53B8">
              <w:rPr>
                <w:color w:val="000000"/>
              </w:rPr>
              <w:t>0.44</w:t>
            </w:r>
          </w:p>
        </w:tc>
        <w:tc>
          <w:tcPr>
            <w:tcW w:w="1080" w:type="dxa"/>
            <w:noWrap/>
            <w:hideMark/>
          </w:tcPr>
          <w:p w14:paraId="15A595E3" w14:textId="77777777" w:rsidR="00CD53B8" w:rsidRPr="00CD53B8" w:rsidRDefault="00CD53B8" w:rsidP="00CD53B8">
            <w:pPr>
              <w:jc w:val="right"/>
              <w:rPr>
                <w:color w:val="000000"/>
              </w:rPr>
            </w:pPr>
            <w:r w:rsidRPr="00CD53B8">
              <w:rPr>
                <w:color w:val="000000"/>
              </w:rPr>
              <w:t>0.658</w:t>
            </w:r>
          </w:p>
        </w:tc>
      </w:tr>
      <w:tr w:rsidR="00CD53B8" w:rsidRPr="00CD53B8" w14:paraId="59CA3F62" w14:textId="77777777" w:rsidTr="005D3D5B">
        <w:trPr>
          <w:trHeight w:val="340"/>
          <w:jc w:val="center"/>
        </w:trPr>
        <w:tc>
          <w:tcPr>
            <w:tcW w:w="4050" w:type="dxa"/>
            <w:hideMark/>
          </w:tcPr>
          <w:p w14:paraId="576138AA" w14:textId="77777777" w:rsidR="00CD53B8" w:rsidRPr="00CD53B8" w:rsidRDefault="00CD53B8" w:rsidP="00CD53B8">
            <w:pPr>
              <w:jc w:val="right"/>
              <w:rPr>
                <w:i/>
                <w:color w:val="000000"/>
              </w:rPr>
            </w:pPr>
            <w:r w:rsidRPr="00CD53B8">
              <w:rPr>
                <w:i/>
                <w:color w:val="000000"/>
              </w:rPr>
              <w:t xml:space="preserve">Frankliniella </w:t>
            </w:r>
          </w:p>
        </w:tc>
        <w:tc>
          <w:tcPr>
            <w:tcW w:w="2140" w:type="dxa"/>
            <w:noWrap/>
            <w:hideMark/>
          </w:tcPr>
          <w:p w14:paraId="47C7B7BC" w14:textId="77777777" w:rsidR="00CD53B8" w:rsidRPr="00CD53B8" w:rsidRDefault="00CD53B8" w:rsidP="00CD53B8">
            <w:pPr>
              <w:jc w:val="right"/>
              <w:rPr>
                <w:color w:val="000000"/>
              </w:rPr>
            </w:pPr>
            <w:r w:rsidRPr="00CD53B8">
              <w:rPr>
                <w:color w:val="000000"/>
              </w:rPr>
              <w:t>0.009 (0.004)</w:t>
            </w:r>
          </w:p>
        </w:tc>
        <w:tc>
          <w:tcPr>
            <w:tcW w:w="2090" w:type="dxa"/>
            <w:noWrap/>
            <w:hideMark/>
          </w:tcPr>
          <w:p w14:paraId="53E0894D" w14:textId="77777777" w:rsidR="00CD53B8" w:rsidRPr="00CD53B8" w:rsidRDefault="00CD53B8" w:rsidP="00CD53B8">
            <w:pPr>
              <w:jc w:val="right"/>
              <w:rPr>
                <w:color w:val="000000"/>
              </w:rPr>
            </w:pPr>
            <w:r w:rsidRPr="00CD53B8">
              <w:rPr>
                <w:color w:val="000000"/>
              </w:rPr>
              <w:t>0.072 (0.067)</w:t>
            </w:r>
          </w:p>
        </w:tc>
        <w:tc>
          <w:tcPr>
            <w:tcW w:w="810" w:type="dxa"/>
            <w:noWrap/>
            <w:hideMark/>
          </w:tcPr>
          <w:p w14:paraId="68003F4A" w14:textId="77777777" w:rsidR="00CD53B8" w:rsidRPr="00CD53B8" w:rsidRDefault="00CD53B8" w:rsidP="00CD53B8">
            <w:pPr>
              <w:jc w:val="right"/>
              <w:rPr>
                <w:color w:val="000000"/>
              </w:rPr>
            </w:pPr>
            <w:r w:rsidRPr="00CD53B8">
              <w:rPr>
                <w:color w:val="000000"/>
              </w:rPr>
              <w:t>0.79</w:t>
            </w:r>
          </w:p>
        </w:tc>
        <w:tc>
          <w:tcPr>
            <w:tcW w:w="1080" w:type="dxa"/>
            <w:noWrap/>
            <w:hideMark/>
          </w:tcPr>
          <w:p w14:paraId="6C88DE6F" w14:textId="77777777" w:rsidR="00CD53B8" w:rsidRPr="00CD53B8" w:rsidRDefault="00CD53B8" w:rsidP="00CD53B8">
            <w:pPr>
              <w:jc w:val="right"/>
              <w:rPr>
                <w:color w:val="000000"/>
              </w:rPr>
            </w:pPr>
            <w:r w:rsidRPr="00CD53B8">
              <w:rPr>
                <w:color w:val="000000"/>
              </w:rPr>
              <w:t>0.432</w:t>
            </w:r>
          </w:p>
        </w:tc>
      </w:tr>
      <w:tr w:rsidR="00CD53B8" w:rsidRPr="00CD53B8" w14:paraId="2E277D7E" w14:textId="77777777" w:rsidTr="005D3D5B">
        <w:trPr>
          <w:trHeight w:val="340"/>
          <w:jc w:val="center"/>
        </w:trPr>
        <w:tc>
          <w:tcPr>
            <w:tcW w:w="4050" w:type="dxa"/>
            <w:hideMark/>
          </w:tcPr>
          <w:p w14:paraId="3EEE8491" w14:textId="77777777" w:rsidR="00CD53B8" w:rsidRPr="00CD53B8" w:rsidRDefault="00CD53B8" w:rsidP="00CD53B8">
            <w:pPr>
              <w:jc w:val="right"/>
              <w:rPr>
                <w:i/>
                <w:color w:val="000000"/>
              </w:rPr>
            </w:pPr>
            <w:r w:rsidRPr="00CD53B8">
              <w:rPr>
                <w:i/>
                <w:color w:val="000000"/>
              </w:rPr>
              <w:t>Frankliniella bispinosa</w:t>
            </w:r>
          </w:p>
        </w:tc>
        <w:tc>
          <w:tcPr>
            <w:tcW w:w="2140" w:type="dxa"/>
            <w:noWrap/>
            <w:hideMark/>
          </w:tcPr>
          <w:p w14:paraId="5F609314" w14:textId="77777777" w:rsidR="00CD53B8" w:rsidRPr="00CD53B8" w:rsidRDefault="00CD53B8" w:rsidP="00CD53B8">
            <w:pPr>
              <w:jc w:val="right"/>
              <w:rPr>
                <w:color w:val="000000"/>
              </w:rPr>
            </w:pPr>
            <w:r w:rsidRPr="00CD53B8">
              <w:rPr>
                <w:color w:val="000000"/>
              </w:rPr>
              <w:t>0.009 (0.004)</w:t>
            </w:r>
          </w:p>
        </w:tc>
        <w:tc>
          <w:tcPr>
            <w:tcW w:w="2090" w:type="dxa"/>
            <w:noWrap/>
            <w:hideMark/>
          </w:tcPr>
          <w:p w14:paraId="16F74F65" w14:textId="77777777" w:rsidR="00CD53B8" w:rsidRPr="00CD53B8" w:rsidRDefault="00CD53B8" w:rsidP="00CD53B8">
            <w:pPr>
              <w:jc w:val="right"/>
              <w:rPr>
                <w:color w:val="000000"/>
              </w:rPr>
            </w:pPr>
            <w:r w:rsidRPr="00CD53B8">
              <w:rPr>
                <w:color w:val="000000"/>
              </w:rPr>
              <w:t>0.056 (0.053)</w:t>
            </w:r>
          </w:p>
        </w:tc>
        <w:tc>
          <w:tcPr>
            <w:tcW w:w="810" w:type="dxa"/>
            <w:noWrap/>
            <w:hideMark/>
          </w:tcPr>
          <w:p w14:paraId="28AD831A" w14:textId="77777777" w:rsidR="00CD53B8" w:rsidRPr="00CD53B8" w:rsidRDefault="00CD53B8" w:rsidP="00CD53B8">
            <w:pPr>
              <w:jc w:val="right"/>
              <w:rPr>
                <w:color w:val="000000"/>
              </w:rPr>
            </w:pPr>
            <w:r w:rsidRPr="00CD53B8">
              <w:rPr>
                <w:color w:val="000000"/>
              </w:rPr>
              <w:t>0.60</w:t>
            </w:r>
          </w:p>
        </w:tc>
        <w:tc>
          <w:tcPr>
            <w:tcW w:w="1080" w:type="dxa"/>
            <w:noWrap/>
            <w:hideMark/>
          </w:tcPr>
          <w:p w14:paraId="238B32C5" w14:textId="77777777" w:rsidR="00CD53B8" w:rsidRPr="00CD53B8" w:rsidRDefault="00CD53B8" w:rsidP="00CD53B8">
            <w:pPr>
              <w:jc w:val="right"/>
              <w:rPr>
                <w:color w:val="000000"/>
              </w:rPr>
            </w:pPr>
            <w:r w:rsidRPr="00CD53B8">
              <w:rPr>
                <w:color w:val="000000"/>
              </w:rPr>
              <w:t>0.548</w:t>
            </w:r>
          </w:p>
        </w:tc>
      </w:tr>
      <w:tr w:rsidR="00CD53B8" w:rsidRPr="00CD53B8" w14:paraId="760AFC29" w14:textId="77777777" w:rsidTr="005D3D5B">
        <w:trPr>
          <w:trHeight w:val="300"/>
          <w:jc w:val="center"/>
        </w:trPr>
        <w:tc>
          <w:tcPr>
            <w:tcW w:w="4050" w:type="dxa"/>
            <w:noWrap/>
            <w:hideMark/>
          </w:tcPr>
          <w:p w14:paraId="3C062104" w14:textId="77777777" w:rsidR="00CD53B8" w:rsidRPr="00CD53B8" w:rsidRDefault="00CD53B8" w:rsidP="00CD53B8">
            <w:pPr>
              <w:tabs>
                <w:tab w:val="left" w:pos="2730"/>
              </w:tabs>
              <w:jc w:val="right"/>
              <w:rPr>
                <w:color w:val="000000"/>
              </w:rPr>
            </w:pPr>
            <w:r w:rsidRPr="00CD53B8">
              <w:rPr>
                <w:color w:val="000000"/>
              </w:rPr>
              <w:tab/>
              <w:t>N</w:t>
            </w:r>
          </w:p>
        </w:tc>
        <w:tc>
          <w:tcPr>
            <w:tcW w:w="2140" w:type="dxa"/>
            <w:noWrap/>
            <w:hideMark/>
          </w:tcPr>
          <w:p w14:paraId="522D72EA" w14:textId="77777777" w:rsidR="00CD53B8" w:rsidRPr="00CD53B8" w:rsidRDefault="00CD53B8" w:rsidP="00CD53B8">
            <w:pPr>
              <w:jc w:val="right"/>
              <w:rPr>
                <w:color w:val="000000"/>
              </w:rPr>
            </w:pPr>
            <w:r w:rsidRPr="00CD53B8">
              <w:rPr>
                <w:color w:val="000000"/>
              </w:rPr>
              <w:t>695</w:t>
            </w:r>
          </w:p>
        </w:tc>
        <w:tc>
          <w:tcPr>
            <w:tcW w:w="2090" w:type="dxa"/>
            <w:noWrap/>
            <w:hideMark/>
          </w:tcPr>
          <w:p w14:paraId="349E5A64" w14:textId="77777777" w:rsidR="00CD53B8" w:rsidRPr="00CD53B8" w:rsidRDefault="00CD53B8" w:rsidP="00CD53B8">
            <w:pPr>
              <w:jc w:val="right"/>
              <w:rPr>
                <w:color w:val="000000"/>
              </w:rPr>
            </w:pPr>
            <w:r w:rsidRPr="00CD53B8">
              <w:rPr>
                <w:color w:val="000000"/>
              </w:rPr>
              <w:t>569</w:t>
            </w:r>
          </w:p>
        </w:tc>
        <w:tc>
          <w:tcPr>
            <w:tcW w:w="1890" w:type="dxa"/>
            <w:gridSpan w:val="2"/>
            <w:noWrap/>
            <w:hideMark/>
          </w:tcPr>
          <w:p w14:paraId="39FE90EF" w14:textId="77777777" w:rsidR="00CD53B8" w:rsidRPr="00CD53B8" w:rsidRDefault="00CD53B8" w:rsidP="00CD53B8">
            <w:r w:rsidRPr="00CD53B8">
              <w:t xml:space="preserve"> </w:t>
            </w:r>
          </w:p>
        </w:tc>
      </w:tr>
      <w:tr w:rsidR="00CD53B8" w:rsidRPr="00CD53B8" w14:paraId="6DBCB6EB" w14:textId="77777777" w:rsidTr="005D3D5B">
        <w:trPr>
          <w:trHeight w:val="300"/>
          <w:jc w:val="center"/>
        </w:trPr>
        <w:tc>
          <w:tcPr>
            <w:tcW w:w="4050" w:type="dxa"/>
            <w:tcBorders>
              <w:bottom w:val="single" w:sz="4" w:space="0" w:color="000000"/>
            </w:tcBorders>
            <w:noWrap/>
          </w:tcPr>
          <w:p w14:paraId="1E789AD8" w14:textId="77777777" w:rsidR="00CD53B8" w:rsidRPr="00CD53B8" w:rsidRDefault="00CD53B8" w:rsidP="00CD53B8">
            <w:pPr>
              <w:tabs>
                <w:tab w:val="left" w:pos="2730"/>
              </w:tabs>
              <w:jc w:val="right"/>
              <w:rPr>
                <w:color w:val="000000"/>
              </w:rPr>
            </w:pPr>
            <w:r w:rsidRPr="00CD53B8">
              <w:rPr>
                <w:color w:val="000000"/>
              </w:rPr>
              <w:t>df</w:t>
            </w:r>
          </w:p>
        </w:tc>
        <w:tc>
          <w:tcPr>
            <w:tcW w:w="2140" w:type="dxa"/>
            <w:tcBorders>
              <w:bottom w:val="single" w:sz="4" w:space="0" w:color="000000"/>
            </w:tcBorders>
            <w:noWrap/>
          </w:tcPr>
          <w:p w14:paraId="13D92451" w14:textId="77777777" w:rsidR="00CD53B8" w:rsidRPr="00CD53B8" w:rsidRDefault="00CD53B8" w:rsidP="00CD53B8">
            <w:pPr>
              <w:jc w:val="right"/>
              <w:rPr>
                <w:color w:val="000000"/>
              </w:rPr>
            </w:pPr>
            <w:r w:rsidRPr="00CD53B8">
              <w:t>1, 1,263</w:t>
            </w:r>
          </w:p>
        </w:tc>
        <w:tc>
          <w:tcPr>
            <w:tcW w:w="2090" w:type="dxa"/>
            <w:tcBorders>
              <w:bottom w:val="single" w:sz="4" w:space="0" w:color="000000"/>
            </w:tcBorders>
            <w:noWrap/>
          </w:tcPr>
          <w:p w14:paraId="0C52F4B8" w14:textId="77777777" w:rsidR="00CD53B8" w:rsidRPr="00CD53B8" w:rsidRDefault="00CD53B8" w:rsidP="00CD53B8">
            <w:pPr>
              <w:jc w:val="right"/>
              <w:rPr>
                <w:color w:val="000000"/>
              </w:rPr>
            </w:pPr>
          </w:p>
        </w:tc>
        <w:tc>
          <w:tcPr>
            <w:tcW w:w="1890" w:type="dxa"/>
            <w:gridSpan w:val="2"/>
            <w:tcBorders>
              <w:bottom w:val="single" w:sz="4" w:space="0" w:color="000000"/>
            </w:tcBorders>
            <w:noWrap/>
          </w:tcPr>
          <w:p w14:paraId="658300A5" w14:textId="77777777" w:rsidR="00CD53B8" w:rsidRPr="00CD53B8" w:rsidRDefault="00CD53B8" w:rsidP="00CD53B8"/>
        </w:tc>
      </w:tr>
    </w:tbl>
    <w:p w14:paraId="7BC254AC" w14:textId="77777777" w:rsidR="004D4721" w:rsidRPr="00CD53B8" w:rsidRDefault="004D4721" w:rsidP="004D4721">
      <w:r w:rsidRPr="00CD53B8">
        <w:t xml:space="preserve">N = number of tap samples. </w:t>
      </w:r>
      <w:r w:rsidRPr="00CD53B8">
        <w:rPr>
          <w:b/>
        </w:rPr>
        <w:t xml:space="preserve">Bold </w:t>
      </w:r>
      <w:r w:rsidRPr="00CD53B8">
        <w:t xml:space="preserve">values indicate statistical differences with higher means. Data analyzed with a paired </w:t>
      </w:r>
      <w:r w:rsidRPr="00CD53B8">
        <w:rPr>
          <w:i/>
        </w:rPr>
        <w:t>t</w:t>
      </w:r>
      <w:r w:rsidRPr="00CD53B8">
        <w:t>-test (</w:t>
      </w:r>
      <w:r w:rsidRPr="00CD53B8">
        <w:rPr>
          <w:i/>
        </w:rPr>
        <w:t xml:space="preserve">P </w:t>
      </w:r>
      <w:r w:rsidRPr="00CD53B8">
        <w:t xml:space="preserve">≤ 0.05). </w:t>
      </w:r>
    </w:p>
    <w:p w14:paraId="69373BB3" w14:textId="77777777" w:rsidR="004D4721" w:rsidRPr="00CD53B8" w:rsidRDefault="004D4721" w:rsidP="004D4721">
      <w:pPr>
        <w:rPr>
          <w:b/>
        </w:rPr>
      </w:pPr>
    </w:p>
    <w:p w14:paraId="06FA2D8E" w14:textId="77777777" w:rsidR="004D4721" w:rsidRPr="00CD53B8" w:rsidRDefault="004D4721" w:rsidP="004D4721">
      <w:pPr>
        <w:rPr>
          <w:b/>
        </w:rPr>
      </w:pPr>
    </w:p>
    <w:p w14:paraId="46B246CD" w14:textId="77777777" w:rsidR="004D4721" w:rsidRPr="00CD53B8" w:rsidRDefault="004D4721" w:rsidP="004D4721">
      <w:pPr>
        <w:rPr>
          <w:b/>
        </w:rPr>
      </w:pPr>
    </w:p>
    <w:p w14:paraId="4052F260" w14:textId="77777777" w:rsidR="004D4721" w:rsidRPr="00CD53B8" w:rsidRDefault="004D4721" w:rsidP="004D4721">
      <w:pPr>
        <w:rPr>
          <w:b/>
        </w:rPr>
      </w:pPr>
    </w:p>
    <w:p w14:paraId="492926CA" w14:textId="77777777" w:rsidR="004D4721" w:rsidRPr="00CD53B8" w:rsidRDefault="004D4721" w:rsidP="004D4721">
      <w:pPr>
        <w:rPr>
          <w:b/>
        </w:rPr>
      </w:pPr>
    </w:p>
    <w:p w14:paraId="4AC1EC06" w14:textId="77777777" w:rsidR="004D4721" w:rsidRPr="00CD53B8" w:rsidRDefault="004D4721" w:rsidP="004D4721">
      <w:pPr>
        <w:rPr>
          <w:b/>
        </w:rPr>
      </w:pPr>
    </w:p>
    <w:p w14:paraId="0C887774" w14:textId="77777777" w:rsidR="004D4721" w:rsidRPr="00CD53B8" w:rsidRDefault="004D4721" w:rsidP="004D4721">
      <w:pPr>
        <w:rPr>
          <w:b/>
        </w:rPr>
      </w:pPr>
    </w:p>
    <w:p w14:paraId="6A5B4560" w14:textId="77777777" w:rsidR="004D4721" w:rsidRPr="00CD53B8" w:rsidRDefault="004D4721" w:rsidP="004D4721">
      <w:pPr>
        <w:rPr>
          <w:b/>
        </w:rPr>
      </w:pPr>
    </w:p>
    <w:p w14:paraId="4A816278" w14:textId="77777777" w:rsidR="004D4721" w:rsidRPr="00CD53B8" w:rsidRDefault="004D4721" w:rsidP="004D4721">
      <w:pPr>
        <w:rPr>
          <w:b/>
        </w:rPr>
      </w:pPr>
    </w:p>
    <w:p w14:paraId="60AB7354" w14:textId="77777777" w:rsidR="004D4721" w:rsidRPr="00CD53B8" w:rsidRDefault="004D4721" w:rsidP="004D4721">
      <w:pPr>
        <w:rPr>
          <w:b/>
        </w:rPr>
      </w:pPr>
    </w:p>
    <w:p w14:paraId="2C744046" w14:textId="77777777" w:rsidR="004D4721" w:rsidRPr="00CD53B8" w:rsidRDefault="004D4721" w:rsidP="004D4721">
      <w:pPr>
        <w:rPr>
          <w:b/>
        </w:rPr>
      </w:pPr>
    </w:p>
    <w:p w14:paraId="02D28058" w14:textId="77777777" w:rsidR="004D4721" w:rsidRPr="00CD53B8" w:rsidRDefault="004D4721" w:rsidP="004D4721">
      <w:pPr>
        <w:rPr>
          <w:b/>
        </w:rPr>
      </w:pPr>
    </w:p>
    <w:p w14:paraId="60926B4F" w14:textId="77777777" w:rsidR="004D4721" w:rsidRPr="00CD53B8" w:rsidRDefault="004D4721" w:rsidP="004D4721">
      <w:pPr>
        <w:rPr>
          <w:b/>
        </w:rPr>
      </w:pPr>
    </w:p>
    <w:p w14:paraId="6C2BB082" w14:textId="77777777" w:rsidR="004D4721" w:rsidRPr="00CD53B8" w:rsidRDefault="004D4721" w:rsidP="004D4721">
      <w:pPr>
        <w:rPr>
          <w:b/>
        </w:rPr>
      </w:pPr>
    </w:p>
    <w:p w14:paraId="631F50E7" w14:textId="77777777" w:rsidR="004D4721" w:rsidRPr="00CD53B8" w:rsidRDefault="004D4721" w:rsidP="004D4721">
      <w:pPr>
        <w:rPr>
          <w:b/>
        </w:rPr>
      </w:pPr>
    </w:p>
    <w:p w14:paraId="436F9A7D" w14:textId="77777777" w:rsidR="004D4721" w:rsidRPr="00CD53B8" w:rsidRDefault="004D4721" w:rsidP="004D4721">
      <w:pPr>
        <w:rPr>
          <w:b/>
        </w:rPr>
      </w:pPr>
    </w:p>
    <w:p w14:paraId="2B868ED2" w14:textId="77777777" w:rsidR="004D4721" w:rsidRPr="00CD53B8" w:rsidRDefault="004D4721" w:rsidP="004D4721">
      <w:pPr>
        <w:rPr>
          <w:b/>
        </w:rPr>
      </w:pPr>
    </w:p>
    <w:p w14:paraId="6421C6DC" w14:textId="77777777" w:rsidR="004D4721" w:rsidRPr="00CD53B8" w:rsidRDefault="004D4721" w:rsidP="004D4721">
      <w:pPr>
        <w:rPr>
          <w:b/>
        </w:rPr>
      </w:pPr>
    </w:p>
    <w:p w14:paraId="7ED6C514" w14:textId="77777777" w:rsidR="004D4721" w:rsidRPr="00CD53B8" w:rsidRDefault="004D4721" w:rsidP="004D4721">
      <w:pPr>
        <w:rPr>
          <w:b/>
        </w:rPr>
      </w:pPr>
    </w:p>
    <w:p w14:paraId="7B9076FC" w14:textId="77777777" w:rsidR="004D4721" w:rsidRPr="00CD53B8" w:rsidRDefault="004D4721" w:rsidP="004D4721">
      <w:pPr>
        <w:sectPr w:rsidR="004D4721" w:rsidRPr="00CD53B8" w:rsidSect="00BC008F">
          <w:type w:val="nextPage"/>
          <w:pgSz w:w="12240" w:h="15840" w:code="1"/>
          <w:pgMar w:top="1440" w:right="1440" w:bottom="1440" w:left="1440" w:header="720" w:footer="720" w:gutter="0"/>
          <w:cols w:space="720"/>
          <w:docGrid w:linePitch="360"/>
        </w:sectPr>
      </w:pPr>
    </w:p>
    <w:p w14:paraId="384B54C6" w14:textId="2D2A85CC" w:rsidR="004D4721" w:rsidRPr="00CD53B8" w:rsidRDefault="004D4721" w:rsidP="004D4721">
      <w:bookmarkStart w:id="45" w:name="Table25"/>
      <w:r w:rsidRPr="00CD53B8">
        <w:lastRenderedPageBreak/>
        <w:t xml:space="preserve">Table 2-5. Monthly means (SE) of tap sample collections from olive branches from north central Florida groves surveyed in 2017 and </w:t>
      </w:r>
      <w:r w:rsidRPr="00CD53B8">
        <w:tab/>
        <w:t xml:space="preserve">2018. </w:t>
      </w:r>
    </w:p>
    <w:tbl>
      <w:tblPr>
        <w:tblStyle w:val="TableGrid1"/>
        <w:tblW w:w="15660" w:type="dxa"/>
        <w:jc w:val="center"/>
        <w:tblLayout w:type="fixed"/>
        <w:tblLook w:val="04A0" w:firstRow="1" w:lastRow="0" w:firstColumn="1" w:lastColumn="0" w:noHBand="0" w:noVBand="1"/>
      </w:tblPr>
      <w:tblGrid>
        <w:gridCol w:w="2520"/>
        <w:gridCol w:w="1170"/>
        <w:gridCol w:w="1170"/>
        <w:gridCol w:w="1170"/>
        <w:gridCol w:w="1170"/>
        <w:gridCol w:w="1170"/>
        <w:gridCol w:w="1080"/>
        <w:gridCol w:w="1170"/>
        <w:gridCol w:w="1170"/>
        <w:gridCol w:w="1170"/>
        <w:gridCol w:w="1080"/>
        <w:gridCol w:w="720"/>
        <w:gridCol w:w="900"/>
      </w:tblGrid>
      <w:tr w:rsidR="004D4721" w:rsidRPr="00CD53B8" w14:paraId="46191583" w14:textId="77777777" w:rsidTr="006D4899">
        <w:trPr>
          <w:trHeight w:val="300"/>
          <w:jc w:val="center"/>
        </w:trPr>
        <w:tc>
          <w:tcPr>
            <w:tcW w:w="15660" w:type="dxa"/>
            <w:gridSpan w:val="13"/>
            <w:tcBorders>
              <w:top w:val="single" w:sz="4" w:space="0" w:color="000000"/>
              <w:left w:val="nil"/>
              <w:bottom w:val="nil"/>
              <w:right w:val="nil"/>
            </w:tcBorders>
            <w:noWrap/>
            <w:hideMark/>
          </w:tcPr>
          <w:bookmarkEnd w:id="45"/>
          <w:p w14:paraId="3D000DAA" w14:textId="76B70C1C" w:rsidR="004D4721" w:rsidRPr="00CD53B8" w:rsidRDefault="004D4721" w:rsidP="006D4899">
            <w:pPr>
              <w:jc w:val="center"/>
              <w:rPr>
                <w:sz w:val="22"/>
                <w:szCs w:val="22"/>
              </w:rPr>
            </w:pPr>
            <w:r w:rsidRPr="00CD53B8">
              <w:rPr>
                <w:color w:val="000000"/>
              </w:rPr>
              <w:t>Mean (SE)/</w:t>
            </w:r>
            <w:r w:rsidR="002B205F">
              <w:rPr>
                <w:color w:val="000000"/>
              </w:rPr>
              <w:t>collection effort</w:t>
            </w:r>
          </w:p>
        </w:tc>
      </w:tr>
      <w:tr w:rsidR="004D4721" w:rsidRPr="00CD53B8" w14:paraId="1F1FFCC1" w14:textId="77777777" w:rsidTr="006D4899">
        <w:trPr>
          <w:trHeight w:val="300"/>
          <w:jc w:val="center"/>
        </w:trPr>
        <w:tc>
          <w:tcPr>
            <w:tcW w:w="2520" w:type="dxa"/>
            <w:tcBorders>
              <w:top w:val="nil"/>
              <w:left w:val="nil"/>
              <w:bottom w:val="single" w:sz="4" w:space="0" w:color="000000"/>
              <w:right w:val="nil"/>
            </w:tcBorders>
            <w:noWrap/>
            <w:vAlign w:val="center"/>
            <w:hideMark/>
          </w:tcPr>
          <w:p w14:paraId="4B5B2BDD" w14:textId="77777777" w:rsidR="004D4721" w:rsidRPr="00CD53B8" w:rsidRDefault="004D4721" w:rsidP="006D4899">
            <w:pPr>
              <w:jc w:val="center"/>
              <w:rPr>
                <w:color w:val="000000"/>
                <w:sz w:val="22"/>
                <w:szCs w:val="22"/>
              </w:rPr>
            </w:pPr>
            <w:r w:rsidRPr="00CD53B8">
              <w:rPr>
                <w:color w:val="000000"/>
                <w:sz w:val="22"/>
                <w:szCs w:val="22"/>
              </w:rPr>
              <w:t>Group</w:t>
            </w:r>
          </w:p>
        </w:tc>
        <w:tc>
          <w:tcPr>
            <w:tcW w:w="1170" w:type="dxa"/>
            <w:tcBorders>
              <w:top w:val="single" w:sz="4" w:space="0" w:color="000000"/>
              <w:left w:val="nil"/>
              <w:bottom w:val="single" w:sz="4" w:space="0" w:color="000000"/>
              <w:right w:val="nil"/>
            </w:tcBorders>
            <w:noWrap/>
            <w:vAlign w:val="center"/>
            <w:hideMark/>
          </w:tcPr>
          <w:p w14:paraId="03AE9EFF" w14:textId="77777777" w:rsidR="004D4721" w:rsidRPr="00CD53B8" w:rsidRDefault="004D4721" w:rsidP="006D4899">
            <w:pPr>
              <w:jc w:val="center"/>
              <w:rPr>
                <w:color w:val="000000"/>
                <w:sz w:val="22"/>
                <w:szCs w:val="22"/>
              </w:rPr>
            </w:pPr>
            <w:r w:rsidRPr="00CD53B8">
              <w:rPr>
                <w:color w:val="000000"/>
                <w:sz w:val="22"/>
                <w:szCs w:val="22"/>
              </w:rPr>
              <w:t>Feb</w:t>
            </w:r>
          </w:p>
        </w:tc>
        <w:tc>
          <w:tcPr>
            <w:tcW w:w="1170" w:type="dxa"/>
            <w:tcBorders>
              <w:top w:val="single" w:sz="4" w:space="0" w:color="000000"/>
              <w:left w:val="nil"/>
              <w:bottom w:val="single" w:sz="4" w:space="0" w:color="000000"/>
              <w:right w:val="nil"/>
            </w:tcBorders>
            <w:noWrap/>
            <w:vAlign w:val="center"/>
            <w:hideMark/>
          </w:tcPr>
          <w:p w14:paraId="5D164AB7" w14:textId="77777777" w:rsidR="004D4721" w:rsidRPr="00CD53B8" w:rsidRDefault="004D4721" w:rsidP="006D4899">
            <w:pPr>
              <w:jc w:val="center"/>
              <w:rPr>
                <w:color w:val="000000"/>
                <w:sz w:val="22"/>
                <w:szCs w:val="22"/>
              </w:rPr>
            </w:pPr>
            <w:r w:rsidRPr="00CD53B8">
              <w:rPr>
                <w:color w:val="000000"/>
                <w:sz w:val="22"/>
                <w:szCs w:val="22"/>
              </w:rPr>
              <w:t>Mar</w:t>
            </w:r>
          </w:p>
        </w:tc>
        <w:tc>
          <w:tcPr>
            <w:tcW w:w="1170" w:type="dxa"/>
            <w:tcBorders>
              <w:top w:val="single" w:sz="4" w:space="0" w:color="000000"/>
              <w:left w:val="nil"/>
              <w:bottom w:val="single" w:sz="4" w:space="0" w:color="000000"/>
              <w:right w:val="nil"/>
            </w:tcBorders>
            <w:noWrap/>
            <w:vAlign w:val="center"/>
            <w:hideMark/>
          </w:tcPr>
          <w:p w14:paraId="3B3D4385" w14:textId="77777777" w:rsidR="004D4721" w:rsidRPr="00CD53B8" w:rsidRDefault="004D4721" w:rsidP="006D4899">
            <w:pPr>
              <w:jc w:val="center"/>
              <w:rPr>
                <w:color w:val="000000"/>
                <w:sz w:val="22"/>
                <w:szCs w:val="22"/>
              </w:rPr>
            </w:pPr>
            <w:r w:rsidRPr="00CD53B8">
              <w:rPr>
                <w:color w:val="000000"/>
                <w:sz w:val="22"/>
                <w:szCs w:val="22"/>
              </w:rPr>
              <w:t>Apr</w:t>
            </w:r>
          </w:p>
        </w:tc>
        <w:tc>
          <w:tcPr>
            <w:tcW w:w="1170" w:type="dxa"/>
            <w:tcBorders>
              <w:top w:val="single" w:sz="4" w:space="0" w:color="000000"/>
              <w:left w:val="nil"/>
              <w:bottom w:val="single" w:sz="4" w:space="0" w:color="000000"/>
              <w:right w:val="nil"/>
            </w:tcBorders>
            <w:noWrap/>
            <w:vAlign w:val="center"/>
            <w:hideMark/>
          </w:tcPr>
          <w:p w14:paraId="38541484" w14:textId="77777777" w:rsidR="004D4721" w:rsidRPr="00CD53B8" w:rsidRDefault="004D4721" w:rsidP="006D4899">
            <w:pPr>
              <w:jc w:val="center"/>
              <w:rPr>
                <w:color w:val="000000"/>
                <w:sz w:val="22"/>
                <w:szCs w:val="22"/>
              </w:rPr>
            </w:pPr>
            <w:r w:rsidRPr="00CD53B8">
              <w:rPr>
                <w:color w:val="000000"/>
                <w:sz w:val="22"/>
                <w:szCs w:val="22"/>
              </w:rPr>
              <w:t>May</w:t>
            </w:r>
          </w:p>
        </w:tc>
        <w:tc>
          <w:tcPr>
            <w:tcW w:w="1170" w:type="dxa"/>
            <w:tcBorders>
              <w:top w:val="single" w:sz="4" w:space="0" w:color="000000"/>
              <w:left w:val="nil"/>
              <w:bottom w:val="single" w:sz="4" w:space="0" w:color="000000"/>
              <w:right w:val="nil"/>
            </w:tcBorders>
            <w:noWrap/>
            <w:vAlign w:val="center"/>
            <w:hideMark/>
          </w:tcPr>
          <w:p w14:paraId="0CA3E592" w14:textId="77777777" w:rsidR="004D4721" w:rsidRPr="00CD53B8" w:rsidRDefault="004D4721" w:rsidP="006D4899">
            <w:pPr>
              <w:jc w:val="center"/>
              <w:rPr>
                <w:color w:val="000000"/>
                <w:sz w:val="22"/>
                <w:szCs w:val="22"/>
              </w:rPr>
            </w:pPr>
            <w:r w:rsidRPr="00CD53B8">
              <w:rPr>
                <w:color w:val="000000"/>
                <w:sz w:val="22"/>
                <w:szCs w:val="22"/>
              </w:rPr>
              <w:t>Jun</w:t>
            </w:r>
          </w:p>
        </w:tc>
        <w:tc>
          <w:tcPr>
            <w:tcW w:w="1080" w:type="dxa"/>
            <w:tcBorders>
              <w:top w:val="single" w:sz="4" w:space="0" w:color="000000"/>
              <w:left w:val="nil"/>
              <w:bottom w:val="single" w:sz="4" w:space="0" w:color="000000"/>
              <w:right w:val="nil"/>
            </w:tcBorders>
            <w:noWrap/>
            <w:vAlign w:val="center"/>
            <w:hideMark/>
          </w:tcPr>
          <w:p w14:paraId="06AACECF" w14:textId="77777777" w:rsidR="004D4721" w:rsidRPr="00CD53B8" w:rsidRDefault="004D4721" w:rsidP="006D4899">
            <w:pPr>
              <w:jc w:val="center"/>
              <w:rPr>
                <w:color w:val="000000"/>
                <w:sz w:val="22"/>
                <w:szCs w:val="22"/>
              </w:rPr>
            </w:pPr>
            <w:r w:rsidRPr="00CD53B8">
              <w:rPr>
                <w:color w:val="000000"/>
                <w:sz w:val="22"/>
                <w:szCs w:val="22"/>
              </w:rPr>
              <w:t>Jul</w:t>
            </w:r>
          </w:p>
        </w:tc>
        <w:tc>
          <w:tcPr>
            <w:tcW w:w="1170" w:type="dxa"/>
            <w:tcBorders>
              <w:top w:val="single" w:sz="4" w:space="0" w:color="000000"/>
              <w:left w:val="nil"/>
              <w:bottom w:val="single" w:sz="4" w:space="0" w:color="000000"/>
              <w:right w:val="nil"/>
            </w:tcBorders>
            <w:noWrap/>
            <w:vAlign w:val="center"/>
            <w:hideMark/>
          </w:tcPr>
          <w:p w14:paraId="61CC9A96" w14:textId="77777777" w:rsidR="004D4721" w:rsidRPr="00CD53B8" w:rsidRDefault="004D4721" w:rsidP="006D4899">
            <w:pPr>
              <w:jc w:val="center"/>
              <w:rPr>
                <w:color w:val="000000"/>
                <w:sz w:val="22"/>
                <w:szCs w:val="22"/>
              </w:rPr>
            </w:pPr>
            <w:r w:rsidRPr="00CD53B8">
              <w:rPr>
                <w:color w:val="000000"/>
                <w:sz w:val="22"/>
                <w:szCs w:val="22"/>
              </w:rPr>
              <w:t>Aug</w:t>
            </w:r>
          </w:p>
        </w:tc>
        <w:tc>
          <w:tcPr>
            <w:tcW w:w="1170" w:type="dxa"/>
            <w:tcBorders>
              <w:top w:val="single" w:sz="4" w:space="0" w:color="000000"/>
              <w:left w:val="nil"/>
              <w:bottom w:val="single" w:sz="4" w:space="0" w:color="000000"/>
              <w:right w:val="nil"/>
            </w:tcBorders>
            <w:noWrap/>
            <w:vAlign w:val="center"/>
            <w:hideMark/>
          </w:tcPr>
          <w:p w14:paraId="01535FF6" w14:textId="77777777" w:rsidR="004D4721" w:rsidRPr="00CD53B8" w:rsidRDefault="004D4721" w:rsidP="006D4899">
            <w:pPr>
              <w:jc w:val="center"/>
              <w:rPr>
                <w:color w:val="000000"/>
                <w:sz w:val="22"/>
                <w:szCs w:val="22"/>
              </w:rPr>
            </w:pPr>
            <w:r w:rsidRPr="00CD53B8">
              <w:rPr>
                <w:color w:val="000000"/>
                <w:sz w:val="22"/>
                <w:szCs w:val="22"/>
              </w:rPr>
              <w:t>Sept</w:t>
            </w:r>
          </w:p>
        </w:tc>
        <w:tc>
          <w:tcPr>
            <w:tcW w:w="1170" w:type="dxa"/>
            <w:tcBorders>
              <w:top w:val="single" w:sz="4" w:space="0" w:color="000000"/>
              <w:left w:val="nil"/>
              <w:bottom w:val="single" w:sz="4" w:space="0" w:color="000000"/>
              <w:right w:val="nil"/>
            </w:tcBorders>
            <w:noWrap/>
            <w:vAlign w:val="center"/>
            <w:hideMark/>
          </w:tcPr>
          <w:p w14:paraId="76951051" w14:textId="77777777" w:rsidR="004D4721" w:rsidRPr="00CD53B8" w:rsidRDefault="004D4721" w:rsidP="006D4899">
            <w:pPr>
              <w:jc w:val="center"/>
              <w:rPr>
                <w:color w:val="000000"/>
                <w:sz w:val="22"/>
                <w:szCs w:val="22"/>
              </w:rPr>
            </w:pPr>
            <w:r w:rsidRPr="00CD53B8">
              <w:rPr>
                <w:color w:val="000000"/>
                <w:sz w:val="22"/>
                <w:szCs w:val="22"/>
              </w:rPr>
              <w:t>Oct</w:t>
            </w:r>
          </w:p>
        </w:tc>
        <w:tc>
          <w:tcPr>
            <w:tcW w:w="1080" w:type="dxa"/>
            <w:tcBorders>
              <w:top w:val="single" w:sz="4" w:space="0" w:color="000000"/>
              <w:left w:val="nil"/>
              <w:bottom w:val="single" w:sz="4" w:space="0" w:color="000000"/>
              <w:right w:val="nil"/>
            </w:tcBorders>
            <w:noWrap/>
            <w:vAlign w:val="center"/>
            <w:hideMark/>
          </w:tcPr>
          <w:p w14:paraId="4F9FFD38" w14:textId="77777777" w:rsidR="004D4721" w:rsidRPr="00CD53B8" w:rsidRDefault="004D4721" w:rsidP="006D4899">
            <w:pPr>
              <w:jc w:val="center"/>
              <w:rPr>
                <w:color w:val="000000"/>
                <w:sz w:val="22"/>
                <w:szCs w:val="22"/>
              </w:rPr>
            </w:pPr>
            <w:r w:rsidRPr="00CD53B8">
              <w:rPr>
                <w:color w:val="000000"/>
                <w:sz w:val="22"/>
                <w:szCs w:val="22"/>
              </w:rPr>
              <w:t>Nov</w:t>
            </w:r>
          </w:p>
        </w:tc>
        <w:tc>
          <w:tcPr>
            <w:tcW w:w="720" w:type="dxa"/>
            <w:tcBorders>
              <w:top w:val="nil"/>
              <w:left w:val="nil"/>
              <w:bottom w:val="single" w:sz="4" w:space="0" w:color="000000"/>
              <w:right w:val="nil"/>
            </w:tcBorders>
            <w:noWrap/>
            <w:vAlign w:val="center"/>
            <w:hideMark/>
          </w:tcPr>
          <w:p w14:paraId="47C23438" w14:textId="77777777" w:rsidR="004D4721" w:rsidRPr="00CD53B8" w:rsidRDefault="004D4721" w:rsidP="006D4899">
            <w:pPr>
              <w:jc w:val="center"/>
              <w:rPr>
                <w:color w:val="000000"/>
                <w:sz w:val="22"/>
                <w:szCs w:val="22"/>
              </w:rPr>
            </w:pPr>
            <w:r w:rsidRPr="00CD53B8">
              <w:rPr>
                <w:color w:val="000000"/>
                <w:sz w:val="22"/>
                <w:szCs w:val="22"/>
              </w:rPr>
              <w:t>F</w:t>
            </w:r>
          </w:p>
        </w:tc>
        <w:tc>
          <w:tcPr>
            <w:tcW w:w="900" w:type="dxa"/>
            <w:tcBorders>
              <w:top w:val="nil"/>
              <w:left w:val="nil"/>
              <w:bottom w:val="single" w:sz="4" w:space="0" w:color="000000"/>
              <w:right w:val="nil"/>
            </w:tcBorders>
            <w:noWrap/>
            <w:vAlign w:val="center"/>
            <w:hideMark/>
          </w:tcPr>
          <w:p w14:paraId="005A313F"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65975C39" w14:textId="77777777" w:rsidTr="006D4899">
        <w:trPr>
          <w:trHeight w:val="320"/>
          <w:jc w:val="center"/>
        </w:trPr>
        <w:tc>
          <w:tcPr>
            <w:tcW w:w="2520" w:type="dxa"/>
            <w:tcBorders>
              <w:top w:val="single" w:sz="4" w:space="0" w:color="000000"/>
              <w:left w:val="nil"/>
              <w:bottom w:val="nil"/>
              <w:right w:val="nil"/>
            </w:tcBorders>
            <w:hideMark/>
          </w:tcPr>
          <w:p w14:paraId="29303ACD" w14:textId="77777777" w:rsidR="004D4721" w:rsidRPr="00CD53B8" w:rsidRDefault="004D4721" w:rsidP="006D4899">
            <w:pPr>
              <w:rPr>
                <w:color w:val="000000"/>
                <w:sz w:val="20"/>
                <w:szCs w:val="20"/>
              </w:rPr>
            </w:pPr>
            <w:r w:rsidRPr="00CD53B8">
              <w:rPr>
                <w:color w:val="000000"/>
                <w:sz w:val="20"/>
                <w:szCs w:val="20"/>
              </w:rPr>
              <w:t>Acari</w:t>
            </w:r>
          </w:p>
        </w:tc>
        <w:tc>
          <w:tcPr>
            <w:tcW w:w="1170" w:type="dxa"/>
            <w:tcBorders>
              <w:top w:val="single" w:sz="4" w:space="0" w:color="000000"/>
              <w:left w:val="nil"/>
              <w:bottom w:val="nil"/>
              <w:right w:val="nil"/>
            </w:tcBorders>
            <w:noWrap/>
            <w:hideMark/>
          </w:tcPr>
          <w:p w14:paraId="3A4CA5A9" w14:textId="77777777" w:rsidR="004D4721" w:rsidRPr="00CD53B8" w:rsidRDefault="004D4721" w:rsidP="006D4899">
            <w:pPr>
              <w:rPr>
                <w:b/>
                <w:color w:val="000000"/>
                <w:sz w:val="20"/>
                <w:szCs w:val="20"/>
              </w:rPr>
            </w:pPr>
            <w:r w:rsidRPr="00CD53B8">
              <w:rPr>
                <w:b/>
                <w:color w:val="000000"/>
                <w:sz w:val="20"/>
                <w:szCs w:val="20"/>
              </w:rPr>
              <w:t>0.363 (0.09) a</w:t>
            </w:r>
          </w:p>
        </w:tc>
        <w:tc>
          <w:tcPr>
            <w:tcW w:w="1170" w:type="dxa"/>
            <w:tcBorders>
              <w:top w:val="single" w:sz="4" w:space="0" w:color="000000"/>
              <w:left w:val="nil"/>
              <w:bottom w:val="nil"/>
              <w:right w:val="nil"/>
            </w:tcBorders>
            <w:noWrap/>
            <w:hideMark/>
          </w:tcPr>
          <w:p w14:paraId="297C2068" w14:textId="77777777" w:rsidR="004D4721" w:rsidRPr="00CD53B8" w:rsidRDefault="004D4721" w:rsidP="006D4899">
            <w:pPr>
              <w:rPr>
                <w:color w:val="000000"/>
                <w:sz w:val="20"/>
                <w:szCs w:val="20"/>
              </w:rPr>
            </w:pPr>
            <w:r w:rsidRPr="00CD53B8">
              <w:rPr>
                <w:color w:val="000000"/>
                <w:sz w:val="20"/>
                <w:szCs w:val="20"/>
              </w:rPr>
              <w:t>0.177 (0.050) b</w:t>
            </w:r>
          </w:p>
        </w:tc>
        <w:tc>
          <w:tcPr>
            <w:tcW w:w="1170" w:type="dxa"/>
            <w:tcBorders>
              <w:top w:val="single" w:sz="4" w:space="0" w:color="000000"/>
              <w:left w:val="nil"/>
              <w:bottom w:val="nil"/>
              <w:right w:val="nil"/>
            </w:tcBorders>
            <w:noWrap/>
            <w:hideMark/>
          </w:tcPr>
          <w:p w14:paraId="19F411B9" w14:textId="77777777" w:rsidR="004D4721" w:rsidRPr="00CD53B8" w:rsidRDefault="004D4721" w:rsidP="006D4899">
            <w:pPr>
              <w:rPr>
                <w:color w:val="000000"/>
                <w:sz w:val="20"/>
                <w:szCs w:val="20"/>
              </w:rPr>
            </w:pPr>
            <w:r w:rsidRPr="00CD53B8">
              <w:rPr>
                <w:color w:val="000000"/>
                <w:sz w:val="20"/>
                <w:szCs w:val="20"/>
              </w:rPr>
              <w:t>0.150 (0.030) b</w:t>
            </w:r>
          </w:p>
        </w:tc>
        <w:tc>
          <w:tcPr>
            <w:tcW w:w="1170" w:type="dxa"/>
            <w:tcBorders>
              <w:top w:val="single" w:sz="4" w:space="0" w:color="000000"/>
              <w:left w:val="nil"/>
              <w:bottom w:val="nil"/>
              <w:right w:val="nil"/>
            </w:tcBorders>
            <w:noWrap/>
            <w:hideMark/>
          </w:tcPr>
          <w:p w14:paraId="435894D0" w14:textId="77777777" w:rsidR="004D4721" w:rsidRPr="00CD53B8" w:rsidRDefault="004D4721" w:rsidP="006D4899">
            <w:pPr>
              <w:rPr>
                <w:color w:val="000000"/>
                <w:sz w:val="20"/>
                <w:szCs w:val="20"/>
              </w:rPr>
            </w:pPr>
            <w:r w:rsidRPr="00CD53B8">
              <w:rPr>
                <w:color w:val="000000"/>
                <w:sz w:val="20"/>
                <w:szCs w:val="20"/>
              </w:rPr>
              <w:t>0.187 (0.055) b</w:t>
            </w:r>
          </w:p>
        </w:tc>
        <w:tc>
          <w:tcPr>
            <w:tcW w:w="1170" w:type="dxa"/>
            <w:tcBorders>
              <w:top w:val="single" w:sz="4" w:space="0" w:color="000000"/>
              <w:left w:val="nil"/>
              <w:bottom w:val="nil"/>
              <w:right w:val="nil"/>
            </w:tcBorders>
            <w:noWrap/>
            <w:hideMark/>
          </w:tcPr>
          <w:p w14:paraId="3851C8A7" w14:textId="77777777" w:rsidR="004D4721" w:rsidRPr="00CD53B8" w:rsidRDefault="004D4721" w:rsidP="006D4899">
            <w:pPr>
              <w:rPr>
                <w:color w:val="000000"/>
                <w:sz w:val="20"/>
                <w:szCs w:val="20"/>
              </w:rPr>
            </w:pPr>
            <w:r w:rsidRPr="00CD53B8">
              <w:rPr>
                <w:color w:val="000000"/>
                <w:sz w:val="20"/>
                <w:szCs w:val="20"/>
              </w:rPr>
              <w:t>0.008 (0.008) c</w:t>
            </w:r>
          </w:p>
        </w:tc>
        <w:tc>
          <w:tcPr>
            <w:tcW w:w="1080" w:type="dxa"/>
            <w:tcBorders>
              <w:top w:val="single" w:sz="4" w:space="0" w:color="000000"/>
              <w:left w:val="nil"/>
              <w:bottom w:val="nil"/>
              <w:right w:val="nil"/>
            </w:tcBorders>
            <w:noWrap/>
            <w:hideMark/>
          </w:tcPr>
          <w:p w14:paraId="348B8762" w14:textId="77777777" w:rsidR="004D4721" w:rsidRPr="00CD53B8" w:rsidRDefault="004D4721" w:rsidP="006D4899">
            <w:pPr>
              <w:rPr>
                <w:color w:val="000000"/>
                <w:sz w:val="20"/>
                <w:szCs w:val="20"/>
              </w:rPr>
            </w:pPr>
            <w:r w:rsidRPr="00CD53B8">
              <w:rPr>
                <w:color w:val="000000"/>
                <w:sz w:val="20"/>
                <w:szCs w:val="20"/>
              </w:rPr>
              <w:t>0.009 (0.009) c</w:t>
            </w:r>
          </w:p>
        </w:tc>
        <w:tc>
          <w:tcPr>
            <w:tcW w:w="1170" w:type="dxa"/>
            <w:tcBorders>
              <w:top w:val="single" w:sz="4" w:space="0" w:color="000000"/>
              <w:left w:val="nil"/>
              <w:bottom w:val="nil"/>
              <w:right w:val="nil"/>
            </w:tcBorders>
            <w:noWrap/>
            <w:hideMark/>
          </w:tcPr>
          <w:p w14:paraId="67D596D6"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single" w:sz="4" w:space="0" w:color="000000"/>
              <w:left w:val="nil"/>
              <w:bottom w:val="nil"/>
              <w:right w:val="nil"/>
            </w:tcBorders>
            <w:noWrap/>
            <w:hideMark/>
          </w:tcPr>
          <w:p w14:paraId="08088097" w14:textId="77777777" w:rsidR="004D4721" w:rsidRPr="00CD53B8" w:rsidRDefault="004D4721" w:rsidP="006D4899">
            <w:pPr>
              <w:rPr>
                <w:color w:val="000000"/>
                <w:sz w:val="20"/>
                <w:szCs w:val="20"/>
              </w:rPr>
            </w:pPr>
            <w:r w:rsidRPr="00CD53B8">
              <w:rPr>
                <w:color w:val="000000"/>
                <w:sz w:val="20"/>
                <w:szCs w:val="20"/>
              </w:rPr>
              <w:t>0.011 (0.011) c</w:t>
            </w:r>
          </w:p>
        </w:tc>
        <w:tc>
          <w:tcPr>
            <w:tcW w:w="1170" w:type="dxa"/>
            <w:tcBorders>
              <w:top w:val="single" w:sz="4" w:space="0" w:color="000000"/>
              <w:left w:val="nil"/>
              <w:bottom w:val="nil"/>
              <w:right w:val="nil"/>
            </w:tcBorders>
            <w:noWrap/>
            <w:hideMark/>
          </w:tcPr>
          <w:p w14:paraId="4939C319" w14:textId="77777777" w:rsidR="004D4721" w:rsidRPr="00CD53B8" w:rsidRDefault="004D4721" w:rsidP="006D4899">
            <w:pPr>
              <w:rPr>
                <w:color w:val="000000"/>
                <w:sz w:val="20"/>
                <w:szCs w:val="20"/>
              </w:rPr>
            </w:pPr>
            <w:r w:rsidRPr="00CD53B8">
              <w:rPr>
                <w:color w:val="000000"/>
                <w:sz w:val="20"/>
                <w:szCs w:val="20"/>
              </w:rPr>
              <w:t>0.000 (0.000) c</w:t>
            </w:r>
          </w:p>
        </w:tc>
        <w:tc>
          <w:tcPr>
            <w:tcW w:w="1080" w:type="dxa"/>
            <w:tcBorders>
              <w:top w:val="single" w:sz="4" w:space="0" w:color="000000"/>
              <w:left w:val="nil"/>
              <w:bottom w:val="nil"/>
              <w:right w:val="nil"/>
            </w:tcBorders>
            <w:noWrap/>
            <w:hideMark/>
          </w:tcPr>
          <w:p w14:paraId="47FE704C" w14:textId="77777777" w:rsidR="004D4721" w:rsidRPr="00CD53B8" w:rsidRDefault="004D4721" w:rsidP="006D4899">
            <w:pPr>
              <w:rPr>
                <w:color w:val="000000"/>
                <w:sz w:val="20"/>
                <w:szCs w:val="20"/>
              </w:rPr>
            </w:pPr>
            <w:r w:rsidRPr="00CD53B8">
              <w:rPr>
                <w:color w:val="000000"/>
                <w:sz w:val="20"/>
                <w:szCs w:val="20"/>
              </w:rPr>
              <w:t>0.000 (0.000) c</w:t>
            </w:r>
          </w:p>
        </w:tc>
        <w:tc>
          <w:tcPr>
            <w:tcW w:w="720" w:type="dxa"/>
            <w:tcBorders>
              <w:top w:val="single" w:sz="4" w:space="0" w:color="000000"/>
              <w:left w:val="nil"/>
              <w:bottom w:val="nil"/>
              <w:right w:val="nil"/>
            </w:tcBorders>
            <w:noWrap/>
            <w:hideMark/>
          </w:tcPr>
          <w:p w14:paraId="0726E1C3" w14:textId="77777777" w:rsidR="004D4721" w:rsidRPr="00CD53B8" w:rsidRDefault="004D4721" w:rsidP="006D4899">
            <w:pPr>
              <w:jc w:val="right"/>
              <w:rPr>
                <w:color w:val="000000"/>
                <w:sz w:val="20"/>
                <w:szCs w:val="20"/>
              </w:rPr>
            </w:pPr>
            <w:r w:rsidRPr="00CD53B8">
              <w:rPr>
                <w:color w:val="000000"/>
                <w:sz w:val="20"/>
                <w:szCs w:val="20"/>
              </w:rPr>
              <w:t>9.92</w:t>
            </w:r>
          </w:p>
        </w:tc>
        <w:tc>
          <w:tcPr>
            <w:tcW w:w="900" w:type="dxa"/>
            <w:tcBorders>
              <w:top w:val="single" w:sz="4" w:space="0" w:color="000000"/>
              <w:left w:val="nil"/>
              <w:bottom w:val="nil"/>
              <w:right w:val="nil"/>
            </w:tcBorders>
            <w:noWrap/>
            <w:hideMark/>
          </w:tcPr>
          <w:p w14:paraId="79AFBA9F"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98BA172" w14:textId="77777777" w:rsidTr="006D4899">
        <w:trPr>
          <w:trHeight w:val="320"/>
          <w:jc w:val="center"/>
        </w:trPr>
        <w:tc>
          <w:tcPr>
            <w:tcW w:w="2520" w:type="dxa"/>
            <w:tcBorders>
              <w:top w:val="nil"/>
              <w:left w:val="nil"/>
              <w:bottom w:val="nil"/>
              <w:right w:val="nil"/>
            </w:tcBorders>
            <w:hideMark/>
          </w:tcPr>
          <w:p w14:paraId="7AB9D749" w14:textId="77777777" w:rsidR="004D4721" w:rsidRPr="00CD53B8" w:rsidRDefault="004D4721" w:rsidP="006D4899">
            <w:pPr>
              <w:rPr>
                <w:color w:val="000000"/>
                <w:sz w:val="20"/>
                <w:szCs w:val="20"/>
              </w:rPr>
            </w:pPr>
            <w:r w:rsidRPr="00CD53B8">
              <w:rPr>
                <w:color w:val="000000"/>
                <w:sz w:val="20"/>
                <w:szCs w:val="20"/>
              </w:rPr>
              <w:t>Araneae</w:t>
            </w:r>
          </w:p>
        </w:tc>
        <w:tc>
          <w:tcPr>
            <w:tcW w:w="1170" w:type="dxa"/>
            <w:tcBorders>
              <w:top w:val="nil"/>
              <w:left w:val="nil"/>
              <w:bottom w:val="nil"/>
              <w:right w:val="nil"/>
            </w:tcBorders>
            <w:noWrap/>
            <w:hideMark/>
          </w:tcPr>
          <w:p w14:paraId="468510E4" w14:textId="77777777" w:rsidR="004D4721" w:rsidRPr="00CD53B8" w:rsidRDefault="004D4721" w:rsidP="006D4899">
            <w:pPr>
              <w:rPr>
                <w:color w:val="000000"/>
                <w:sz w:val="20"/>
                <w:szCs w:val="20"/>
              </w:rPr>
            </w:pPr>
            <w:r w:rsidRPr="00CD53B8">
              <w:rPr>
                <w:color w:val="000000"/>
                <w:sz w:val="20"/>
                <w:szCs w:val="20"/>
              </w:rPr>
              <w:t>1.05 (0.18) ab</w:t>
            </w:r>
          </w:p>
        </w:tc>
        <w:tc>
          <w:tcPr>
            <w:tcW w:w="1170" w:type="dxa"/>
            <w:tcBorders>
              <w:top w:val="nil"/>
              <w:left w:val="nil"/>
              <w:bottom w:val="nil"/>
              <w:right w:val="nil"/>
            </w:tcBorders>
            <w:noWrap/>
            <w:hideMark/>
          </w:tcPr>
          <w:p w14:paraId="79E5E0F4" w14:textId="77777777" w:rsidR="004D4721" w:rsidRPr="00CD53B8" w:rsidRDefault="004D4721" w:rsidP="006D4899">
            <w:pPr>
              <w:rPr>
                <w:color w:val="000000"/>
                <w:sz w:val="20"/>
                <w:szCs w:val="20"/>
              </w:rPr>
            </w:pPr>
            <w:r w:rsidRPr="00CD53B8">
              <w:rPr>
                <w:color w:val="000000"/>
                <w:sz w:val="20"/>
                <w:szCs w:val="20"/>
              </w:rPr>
              <w:t>0.703 (0.080) b</w:t>
            </w:r>
          </w:p>
        </w:tc>
        <w:tc>
          <w:tcPr>
            <w:tcW w:w="1170" w:type="dxa"/>
            <w:tcBorders>
              <w:top w:val="nil"/>
              <w:left w:val="nil"/>
              <w:bottom w:val="nil"/>
              <w:right w:val="nil"/>
            </w:tcBorders>
            <w:noWrap/>
            <w:hideMark/>
          </w:tcPr>
          <w:p w14:paraId="02F3E096" w14:textId="77777777" w:rsidR="004D4721" w:rsidRPr="00CD53B8" w:rsidRDefault="004D4721" w:rsidP="006D4899">
            <w:pPr>
              <w:rPr>
                <w:color w:val="000000"/>
                <w:sz w:val="20"/>
                <w:szCs w:val="20"/>
              </w:rPr>
            </w:pPr>
            <w:r w:rsidRPr="00CD53B8">
              <w:rPr>
                <w:color w:val="000000"/>
                <w:sz w:val="20"/>
                <w:szCs w:val="20"/>
              </w:rPr>
              <w:t>0.788 (0.068) ab</w:t>
            </w:r>
          </w:p>
        </w:tc>
        <w:tc>
          <w:tcPr>
            <w:tcW w:w="1170" w:type="dxa"/>
            <w:tcBorders>
              <w:top w:val="nil"/>
              <w:left w:val="nil"/>
              <w:bottom w:val="nil"/>
              <w:right w:val="nil"/>
            </w:tcBorders>
            <w:noWrap/>
            <w:hideMark/>
          </w:tcPr>
          <w:p w14:paraId="60FB9C5A" w14:textId="77777777" w:rsidR="004D4721" w:rsidRPr="00CD53B8" w:rsidRDefault="004D4721" w:rsidP="006D4899">
            <w:pPr>
              <w:rPr>
                <w:color w:val="000000"/>
                <w:sz w:val="20"/>
                <w:szCs w:val="20"/>
              </w:rPr>
            </w:pPr>
            <w:r w:rsidRPr="00CD53B8">
              <w:rPr>
                <w:color w:val="000000"/>
                <w:sz w:val="20"/>
                <w:szCs w:val="20"/>
              </w:rPr>
              <w:t>0.680 (0.067) b</w:t>
            </w:r>
          </w:p>
        </w:tc>
        <w:tc>
          <w:tcPr>
            <w:tcW w:w="1170" w:type="dxa"/>
            <w:tcBorders>
              <w:top w:val="nil"/>
              <w:left w:val="nil"/>
              <w:bottom w:val="nil"/>
              <w:right w:val="nil"/>
            </w:tcBorders>
            <w:noWrap/>
            <w:hideMark/>
          </w:tcPr>
          <w:p w14:paraId="2FAA1BF0" w14:textId="77777777" w:rsidR="004D4721" w:rsidRPr="00CD53B8" w:rsidRDefault="004D4721" w:rsidP="006D4899">
            <w:pPr>
              <w:rPr>
                <w:color w:val="000000"/>
                <w:sz w:val="20"/>
                <w:szCs w:val="20"/>
              </w:rPr>
            </w:pPr>
            <w:r w:rsidRPr="00CD53B8">
              <w:rPr>
                <w:color w:val="000000"/>
                <w:sz w:val="20"/>
                <w:szCs w:val="20"/>
              </w:rPr>
              <w:t>0.846 (0.092) ab</w:t>
            </w:r>
          </w:p>
        </w:tc>
        <w:tc>
          <w:tcPr>
            <w:tcW w:w="1080" w:type="dxa"/>
            <w:tcBorders>
              <w:top w:val="nil"/>
              <w:left w:val="nil"/>
              <w:bottom w:val="nil"/>
              <w:right w:val="nil"/>
            </w:tcBorders>
            <w:noWrap/>
            <w:hideMark/>
          </w:tcPr>
          <w:p w14:paraId="2BFE9E9B" w14:textId="77777777" w:rsidR="004D4721" w:rsidRPr="00CD53B8" w:rsidRDefault="004D4721" w:rsidP="006D4899">
            <w:pPr>
              <w:rPr>
                <w:color w:val="000000"/>
                <w:sz w:val="20"/>
                <w:szCs w:val="20"/>
              </w:rPr>
            </w:pPr>
            <w:r w:rsidRPr="00CD53B8">
              <w:rPr>
                <w:color w:val="000000"/>
                <w:sz w:val="20"/>
                <w:szCs w:val="20"/>
              </w:rPr>
              <w:t>0.864 (0.121) ab</w:t>
            </w:r>
          </w:p>
        </w:tc>
        <w:tc>
          <w:tcPr>
            <w:tcW w:w="1170" w:type="dxa"/>
            <w:tcBorders>
              <w:top w:val="nil"/>
              <w:left w:val="nil"/>
              <w:bottom w:val="nil"/>
              <w:right w:val="nil"/>
            </w:tcBorders>
            <w:noWrap/>
            <w:hideMark/>
          </w:tcPr>
          <w:p w14:paraId="621760AC" w14:textId="77777777" w:rsidR="004D4721" w:rsidRPr="00CD53B8" w:rsidRDefault="004D4721" w:rsidP="006D4899">
            <w:pPr>
              <w:rPr>
                <w:b/>
                <w:color w:val="000000"/>
                <w:sz w:val="20"/>
                <w:szCs w:val="20"/>
              </w:rPr>
            </w:pPr>
            <w:r w:rsidRPr="00CD53B8">
              <w:rPr>
                <w:b/>
                <w:color w:val="000000"/>
                <w:sz w:val="20"/>
                <w:szCs w:val="20"/>
              </w:rPr>
              <w:t>1.309 (0.173) a</w:t>
            </w:r>
          </w:p>
        </w:tc>
        <w:tc>
          <w:tcPr>
            <w:tcW w:w="1170" w:type="dxa"/>
            <w:tcBorders>
              <w:top w:val="nil"/>
              <w:left w:val="nil"/>
              <w:bottom w:val="nil"/>
              <w:right w:val="nil"/>
            </w:tcBorders>
            <w:noWrap/>
            <w:hideMark/>
          </w:tcPr>
          <w:p w14:paraId="35E48173" w14:textId="77777777" w:rsidR="004D4721" w:rsidRPr="00CD53B8" w:rsidRDefault="004D4721" w:rsidP="006D4899">
            <w:pPr>
              <w:rPr>
                <w:color w:val="000000"/>
                <w:sz w:val="20"/>
                <w:szCs w:val="20"/>
              </w:rPr>
            </w:pPr>
            <w:r w:rsidRPr="00CD53B8">
              <w:rPr>
                <w:color w:val="000000"/>
                <w:sz w:val="20"/>
                <w:szCs w:val="20"/>
              </w:rPr>
              <w:t>1.044 (0.134) ab</w:t>
            </w:r>
          </w:p>
        </w:tc>
        <w:tc>
          <w:tcPr>
            <w:tcW w:w="1170" w:type="dxa"/>
            <w:tcBorders>
              <w:top w:val="nil"/>
              <w:left w:val="nil"/>
              <w:bottom w:val="nil"/>
              <w:right w:val="nil"/>
            </w:tcBorders>
            <w:noWrap/>
            <w:hideMark/>
          </w:tcPr>
          <w:p w14:paraId="1A46DFE3" w14:textId="77777777" w:rsidR="004D4721" w:rsidRPr="00CD53B8" w:rsidRDefault="004D4721" w:rsidP="006D4899">
            <w:pPr>
              <w:rPr>
                <w:color w:val="000000"/>
                <w:sz w:val="20"/>
                <w:szCs w:val="20"/>
              </w:rPr>
            </w:pPr>
            <w:r w:rsidRPr="00CD53B8">
              <w:rPr>
                <w:color w:val="000000"/>
                <w:sz w:val="20"/>
                <w:szCs w:val="20"/>
              </w:rPr>
              <w:t>0.809 (0.105) ab</w:t>
            </w:r>
          </w:p>
        </w:tc>
        <w:tc>
          <w:tcPr>
            <w:tcW w:w="1080" w:type="dxa"/>
            <w:tcBorders>
              <w:top w:val="nil"/>
              <w:left w:val="nil"/>
              <w:bottom w:val="nil"/>
              <w:right w:val="nil"/>
            </w:tcBorders>
            <w:noWrap/>
            <w:hideMark/>
          </w:tcPr>
          <w:p w14:paraId="2C07C967" w14:textId="77777777" w:rsidR="004D4721" w:rsidRPr="00CD53B8" w:rsidRDefault="004D4721" w:rsidP="006D4899">
            <w:pPr>
              <w:rPr>
                <w:color w:val="000000"/>
                <w:sz w:val="20"/>
                <w:szCs w:val="20"/>
              </w:rPr>
            </w:pPr>
            <w:r w:rsidRPr="00CD53B8">
              <w:rPr>
                <w:color w:val="000000"/>
                <w:sz w:val="20"/>
                <w:szCs w:val="20"/>
              </w:rPr>
              <w:t>0.855 (0.115) ab</w:t>
            </w:r>
          </w:p>
        </w:tc>
        <w:tc>
          <w:tcPr>
            <w:tcW w:w="720" w:type="dxa"/>
            <w:tcBorders>
              <w:top w:val="nil"/>
              <w:left w:val="nil"/>
              <w:bottom w:val="nil"/>
              <w:right w:val="nil"/>
            </w:tcBorders>
            <w:noWrap/>
            <w:hideMark/>
          </w:tcPr>
          <w:p w14:paraId="41C64843" w14:textId="77777777" w:rsidR="004D4721" w:rsidRPr="00CD53B8" w:rsidRDefault="004D4721" w:rsidP="006D4899">
            <w:pPr>
              <w:jc w:val="right"/>
              <w:rPr>
                <w:color w:val="000000"/>
                <w:sz w:val="20"/>
                <w:szCs w:val="20"/>
              </w:rPr>
            </w:pPr>
            <w:r w:rsidRPr="00CD53B8">
              <w:rPr>
                <w:color w:val="000000"/>
                <w:sz w:val="20"/>
                <w:szCs w:val="20"/>
              </w:rPr>
              <w:t>2.33</w:t>
            </w:r>
          </w:p>
        </w:tc>
        <w:tc>
          <w:tcPr>
            <w:tcW w:w="900" w:type="dxa"/>
            <w:tcBorders>
              <w:top w:val="nil"/>
              <w:left w:val="nil"/>
              <w:bottom w:val="nil"/>
              <w:right w:val="nil"/>
            </w:tcBorders>
            <w:noWrap/>
            <w:hideMark/>
          </w:tcPr>
          <w:p w14:paraId="6ECF15FE" w14:textId="77777777" w:rsidR="004D4721" w:rsidRPr="00CD53B8" w:rsidRDefault="004D4721" w:rsidP="006D4899">
            <w:pPr>
              <w:jc w:val="right"/>
              <w:rPr>
                <w:b/>
                <w:bCs/>
                <w:color w:val="000000"/>
                <w:sz w:val="20"/>
                <w:szCs w:val="20"/>
              </w:rPr>
            </w:pPr>
            <w:r w:rsidRPr="00CD53B8">
              <w:rPr>
                <w:b/>
                <w:bCs/>
                <w:color w:val="000000"/>
                <w:sz w:val="20"/>
                <w:szCs w:val="20"/>
              </w:rPr>
              <w:t>0.013</w:t>
            </w:r>
          </w:p>
        </w:tc>
      </w:tr>
      <w:tr w:rsidR="004D4721" w:rsidRPr="00CD53B8" w14:paraId="0A991CDC" w14:textId="77777777" w:rsidTr="006D4899">
        <w:trPr>
          <w:trHeight w:val="320"/>
          <w:jc w:val="center"/>
        </w:trPr>
        <w:tc>
          <w:tcPr>
            <w:tcW w:w="2520" w:type="dxa"/>
            <w:tcBorders>
              <w:top w:val="nil"/>
              <w:left w:val="nil"/>
              <w:bottom w:val="nil"/>
              <w:right w:val="nil"/>
            </w:tcBorders>
            <w:hideMark/>
          </w:tcPr>
          <w:p w14:paraId="1CBD42BF" w14:textId="77777777" w:rsidR="004D4721" w:rsidRPr="00CD53B8" w:rsidRDefault="004D4721" w:rsidP="006D4899">
            <w:pPr>
              <w:rPr>
                <w:color w:val="000000"/>
                <w:sz w:val="20"/>
                <w:szCs w:val="20"/>
              </w:rPr>
            </w:pPr>
            <w:r w:rsidRPr="00CD53B8">
              <w:rPr>
                <w:color w:val="000000"/>
                <w:sz w:val="20"/>
                <w:szCs w:val="20"/>
              </w:rPr>
              <w:t>Coleoptera</w:t>
            </w:r>
          </w:p>
        </w:tc>
        <w:tc>
          <w:tcPr>
            <w:tcW w:w="1170" w:type="dxa"/>
            <w:tcBorders>
              <w:top w:val="nil"/>
              <w:left w:val="nil"/>
              <w:bottom w:val="nil"/>
              <w:right w:val="nil"/>
            </w:tcBorders>
            <w:noWrap/>
            <w:hideMark/>
          </w:tcPr>
          <w:p w14:paraId="23B652EF" w14:textId="77777777" w:rsidR="004D4721" w:rsidRPr="00CD53B8" w:rsidRDefault="004D4721" w:rsidP="006D4899">
            <w:pPr>
              <w:rPr>
                <w:color w:val="000000"/>
                <w:sz w:val="20"/>
                <w:szCs w:val="20"/>
              </w:rPr>
            </w:pPr>
            <w:r w:rsidRPr="00CD53B8">
              <w:rPr>
                <w:color w:val="000000"/>
                <w:sz w:val="20"/>
                <w:szCs w:val="20"/>
              </w:rPr>
              <w:t>0.063 (0.030) abc</w:t>
            </w:r>
          </w:p>
        </w:tc>
        <w:tc>
          <w:tcPr>
            <w:tcW w:w="1170" w:type="dxa"/>
            <w:tcBorders>
              <w:top w:val="nil"/>
              <w:left w:val="nil"/>
              <w:bottom w:val="nil"/>
              <w:right w:val="nil"/>
            </w:tcBorders>
            <w:noWrap/>
            <w:hideMark/>
          </w:tcPr>
          <w:p w14:paraId="2498617C" w14:textId="77777777" w:rsidR="004D4721" w:rsidRPr="00CD53B8" w:rsidRDefault="004D4721" w:rsidP="006D4899">
            <w:pPr>
              <w:rPr>
                <w:color w:val="000000"/>
                <w:sz w:val="20"/>
                <w:szCs w:val="20"/>
              </w:rPr>
            </w:pPr>
            <w:r w:rsidRPr="00CD53B8">
              <w:rPr>
                <w:color w:val="000000"/>
                <w:sz w:val="20"/>
                <w:szCs w:val="20"/>
              </w:rPr>
              <w:t>0.103 (0.040) abc</w:t>
            </w:r>
          </w:p>
        </w:tc>
        <w:tc>
          <w:tcPr>
            <w:tcW w:w="1170" w:type="dxa"/>
            <w:tcBorders>
              <w:top w:val="nil"/>
              <w:left w:val="nil"/>
              <w:bottom w:val="nil"/>
              <w:right w:val="nil"/>
            </w:tcBorders>
            <w:noWrap/>
            <w:hideMark/>
          </w:tcPr>
          <w:p w14:paraId="04E0908A" w14:textId="77777777" w:rsidR="004D4721" w:rsidRPr="00CD53B8" w:rsidRDefault="004D4721" w:rsidP="006D4899">
            <w:pPr>
              <w:rPr>
                <w:color w:val="000000"/>
                <w:sz w:val="20"/>
                <w:szCs w:val="20"/>
              </w:rPr>
            </w:pPr>
            <w:r w:rsidRPr="00CD53B8">
              <w:rPr>
                <w:color w:val="000000"/>
                <w:sz w:val="20"/>
                <w:szCs w:val="20"/>
              </w:rPr>
              <w:t>0.192 (0.042) ab</w:t>
            </w:r>
          </w:p>
        </w:tc>
        <w:tc>
          <w:tcPr>
            <w:tcW w:w="1170" w:type="dxa"/>
            <w:tcBorders>
              <w:top w:val="nil"/>
              <w:left w:val="nil"/>
              <w:bottom w:val="nil"/>
              <w:right w:val="nil"/>
            </w:tcBorders>
            <w:noWrap/>
            <w:hideMark/>
          </w:tcPr>
          <w:p w14:paraId="3615C457" w14:textId="77777777" w:rsidR="004D4721" w:rsidRPr="00CD53B8" w:rsidRDefault="004D4721" w:rsidP="006D4899">
            <w:pPr>
              <w:rPr>
                <w:color w:val="000000"/>
                <w:sz w:val="20"/>
                <w:szCs w:val="20"/>
              </w:rPr>
            </w:pPr>
            <w:r w:rsidRPr="00CD53B8">
              <w:rPr>
                <w:color w:val="000000"/>
                <w:sz w:val="20"/>
                <w:szCs w:val="20"/>
              </w:rPr>
              <w:t>0.113 (0.028) abc</w:t>
            </w:r>
          </w:p>
        </w:tc>
        <w:tc>
          <w:tcPr>
            <w:tcW w:w="1170" w:type="dxa"/>
            <w:tcBorders>
              <w:top w:val="nil"/>
              <w:left w:val="nil"/>
              <w:bottom w:val="nil"/>
              <w:right w:val="nil"/>
            </w:tcBorders>
            <w:noWrap/>
            <w:hideMark/>
          </w:tcPr>
          <w:p w14:paraId="7C1A1F02" w14:textId="77777777" w:rsidR="004D4721" w:rsidRPr="00CD53B8" w:rsidRDefault="004D4721" w:rsidP="006D4899">
            <w:pPr>
              <w:rPr>
                <w:b/>
                <w:color w:val="000000"/>
                <w:sz w:val="20"/>
                <w:szCs w:val="20"/>
              </w:rPr>
            </w:pPr>
            <w:r w:rsidRPr="00CD53B8">
              <w:rPr>
                <w:b/>
                <w:color w:val="000000"/>
                <w:sz w:val="20"/>
                <w:szCs w:val="20"/>
              </w:rPr>
              <w:t>0.231 (0.071) a</w:t>
            </w:r>
          </w:p>
        </w:tc>
        <w:tc>
          <w:tcPr>
            <w:tcW w:w="1080" w:type="dxa"/>
            <w:tcBorders>
              <w:top w:val="nil"/>
              <w:left w:val="nil"/>
              <w:bottom w:val="nil"/>
              <w:right w:val="nil"/>
            </w:tcBorders>
            <w:noWrap/>
            <w:hideMark/>
          </w:tcPr>
          <w:p w14:paraId="11249507" w14:textId="77777777" w:rsidR="004D4721" w:rsidRPr="00CD53B8" w:rsidRDefault="004D4721" w:rsidP="006D4899">
            <w:pPr>
              <w:rPr>
                <w:color w:val="000000"/>
                <w:sz w:val="20"/>
                <w:szCs w:val="20"/>
              </w:rPr>
            </w:pPr>
            <w:r w:rsidRPr="00CD53B8">
              <w:rPr>
                <w:color w:val="000000"/>
                <w:sz w:val="20"/>
                <w:szCs w:val="20"/>
              </w:rPr>
              <w:t>0.027 (0.020) bc</w:t>
            </w:r>
          </w:p>
        </w:tc>
        <w:tc>
          <w:tcPr>
            <w:tcW w:w="1170" w:type="dxa"/>
            <w:tcBorders>
              <w:top w:val="nil"/>
              <w:left w:val="nil"/>
              <w:bottom w:val="nil"/>
              <w:right w:val="nil"/>
            </w:tcBorders>
            <w:noWrap/>
            <w:hideMark/>
          </w:tcPr>
          <w:p w14:paraId="4375E66A" w14:textId="77777777" w:rsidR="004D4721" w:rsidRPr="00CD53B8" w:rsidRDefault="004D4721" w:rsidP="006D4899">
            <w:pPr>
              <w:rPr>
                <w:color w:val="000000"/>
                <w:sz w:val="20"/>
                <w:szCs w:val="20"/>
              </w:rPr>
            </w:pPr>
            <w:r w:rsidRPr="00CD53B8">
              <w:rPr>
                <w:color w:val="000000"/>
                <w:sz w:val="20"/>
                <w:szCs w:val="20"/>
              </w:rPr>
              <w:t>0.091 (0.044) abc</w:t>
            </w:r>
          </w:p>
        </w:tc>
        <w:tc>
          <w:tcPr>
            <w:tcW w:w="1170" w:type="dxa"/>
            <w:tcBorders>
              <w:top w:val="nil"/>
              <w:left w:val="nil"/>
              <w:bottom w:val="nil"/>
              <w:right w:val="nil"/>
            </w:tcBorders>
            <w:noWrap/>
            <w:hideMark/>
          </w:tcPr>
          <w:p w14:paraId="1D15452E" w14:textId="77777777" w:rsidR="004D4721" w:rsidRPr="00CD53B8" w:rsidRDefault="004D4721" w:rsidP="006D4899">
            <w:pPr>
              <w:rPr>
                <w:color w:val="000000"/>
                <w:sz w:val="20"/>
                <w:szCs w:val="20"/>
              </w:rPr>
            </w:pPr>
            <w:r w:rsidRPr="00CD53B8">
              <w:rPr>
                <w:color w:val="000000"/>
                <w:sz w:val="20"/>
                <w:szCs w:val="20"/>
              </w:rPr>
              <w:t>0.033 (0.025) bc</w:t>
            </w:r>
          </w:p>
        </w:tc>
        <w:tc>
          <w:tcPr>
            <w:tcW w:w="1170" w:type="dxa"/>
            <w:tcBorders>
              <w:top w:val="nil"/>
              <w:left w:val="nil"/>
              <w:bottom w:val="nil"/>
              <w:right w:val="nil"/>
            </w:tcBorders>
            <w:noWrap/>
            <w:hideMark/>
          </w:tcPr>
          <w:p w14:paraId="540BB2ED" w14:textId="77777777" w:rsidR="004D4721" w:rsidRPr="00CD53B8" w:rsidRDefault="004D4721" w:rsidP="006D4899">
            <w:pPr>
              <w:rPr>
                <w:color w:val="000000"/>
                <w:sz w:val="20"/>
                <w:szCs w:val="20"/>
              </w:rPr>
            </w:pPr>
            <w:r w:rsidRPr="00CD53B8">
              <w:rPr>
                <w:color w:val="000000"/>
                <w:sz w:val="20"/>
                <w:szCs w:val="20"/>
              </w:rPr>
              <w:t>0.009 (0.009) c</w:t>
            </w:r>
          </w:p>
        </w:tc>
        <w:tc>
          <w:tcPr>
            <w:tcW w:w="1080" w:type="dxa"/>
            <w:tcBorders>
              <w:top w:val="nil"/>
              <w:left w:val="nil"/>
              <w:bottom w:val="nil"/>
              <w:right w:val="nil"/>
            </w:tcBorders>
            <w:noWrap/>
            <w:hideMark/>
          </w:tcPr>
          <w:p w14:paraId="5FDC174C" w14:textId="77777777" w:rsidR="004D4721" w:rsidRPr="00CD53B8" w:rsidRDefault="004D4721" w:rsidP="006D4899">
            <w:pPr>
              <w:rPr>
                <w:color w:val="000000"/>
                <w:sz w:val="20"/>
                <w:szCs w:val="20"/>
              </w:rPr>
            </w:pPr>
            <w:r w:rsidRPr="00CD53B8">
              <w:rPr>
                <w:color w:val="000000"/>
                <w:sz w:val="20"/>
                <w:szCs w:val="20"/>
              </w:rPr>
              <w:t>0.029 (0.029) bc</w:t>
            </w:r>
          </w:p>
        </w:tc>
        <w:tc>
          <w:tcPr>
            <w:tcW w:w="720" w:type="dxa"/>
            <w:tcBorders>
              <w:top w:val="nil"/>
              <w:left w:val="nil"/>
              <w:bottom w:val="nil"/>
              <w:right w:val="nil"/>
            </w:tcBorders>
            <w:noWrap/>
            <w:hideMark/>
          </w:tcPr>
          <w:p w14:paraId="1976995A" w14:textId="77777777" w:rsidR="004D4721" w:rsidRPr="00CD53B8" w:rsidRDefault="004D4721" w:rsidP="006D4899">
            <w:pPr>
              <w:jc w:val="right"/>
              <w:rPr>
                <w:color w:val="000000"/>
                <w:sz w:val="20"/>
                <w:szCs w:val="20"/>
              </w:rPr>
            </w:pPr>
            <w:r w:rsidRPr="00CD53B8">
              <w:rPr>
                <w:color w:val="000000"/>
                <w:sz w:val="20"/>
                <w:szCs w:val="20"/>
              </w:rPr>
              <w:t>4.16</w:t>
            </w:r>
          </w:p>
        </w:tc>
        <w:tc>
          <w:tcPr>
            <w:tcW w:w="900" w:type="dxa"/>
            <w:tcBorders>
              <w:top w:val="nil"/>
              <w:left w:val="nil"/>
              <w:bottom w:val="nil"/>
              <w:right w:val="nil"/>
            </w:tcBorders>
            <w:noWrap/>
            <w:hideMark/>
          </w:tcPr>
          <w:p w14:paraId="75E5C3E5"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3D886E53" w14:textId="77777777" w:rsidTr="006D4899">
        <w:trPr>
          <w:trHeight w:val="320"/>
          <w:jc w:val="center"/>
        </w:trPr>
        <w:tc>
          <w:tcPr>
            <w:tcW w:w="2520" w:type="dxa"/>
            <w:tcBorders>
              <w:top w:val="nil"/>
              <w:left w:val="nil"/>
              <w:bottom w:val="nil"/>
              <w:right w:val="nil"/>
            </w:tcBorders>
            <w:hideMark/>
          </w:tcPr>
          <w:p w14:paraId="2EF4D05B" w14:textId="77777777" w:rsidR="004D4721" w:rsidRPr="00CD53B8" w:rsidRDefault="004D4721" w:rsidP="006D4899">
            <w:pPr>
              <w:jc w:val="right"/>
              <w:rPr>
                <w:color w:val="000000"/>
                <w:sz w:val="20"/>
                <w:szCs w:val="20"/>
              </w:rPr>
            </w:pPr>
            <w:r w:rsidRPr="00CD53B8">
              <w:rPr>
                <w:color w:val="000000"/>
                <w:sz w:val="20"/>
                <w:szCs w:val="20"/>
              </w:rPr>
              <w:t>Anobiidae</w:t>
            </w:r>
          </w:p>
        </w:tc>
        <w:tc>
          <w:tcPr>
            <w:tcW w:w="1170" w:type="dxa"/>
            <w:tcBorders>
              <w:top w:val="nil"/>
              <w:left w:val="nil"/>
              <w:bottom w:val="nil"/>
              <w:right w:val="nil"/>
            </w:tcBorders>
            <w:noWrap/>
            <w:hideMark/>
          </w:tcPr>
          <w:p w14:paraId="00EA01E3"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2C57183D" w14:textId="77777777" w:rsidR="004D4721" w:rsidRPr="00CD53B8" w:rsidRDefault="004D4721" w:rsidP="006D4899">
            <w:pPr>
              <w:rPr>
                <w:color w:val="000000"/>
                <w:sz w:val="20"/>
                <w:szCs w:val="20"/>
              </w:rPr>
            </w:pPr>
            <w:r w:rsidRPr="00CD53B8">
              <w:rPr>
                <w:color w:val="000000"/>
                <w:sz w:val="20"/>
                <w:szCs w:val="20"/>
              </w:rPr>
              <w:t>0.011 (0.010)</w:t>
            </w:r>
          </w:p>
        </w:tc>
        <w:tc>
          <w:tcPr>
            <w:tcW w:w="1170" w:type="dxa"/>
            <w:tcBorders>
              <w:top w:val="nil"/>
              <w:left w:val="nil"/>
              <w:bottom w:val="nil"/>
              <w:right w:val="nil"/>
            </w:tcBorders>
            <w:noWrap/>
            <w:hideMark/>
          </w:tcPr>
          <w:p w14:paraId="2449AD89" w14:textId="77777777" w:rsidR="004D4721" w:rsidRPr="00CD53B8" w:rsidRDefault="004D4721" w:rsidP="006D4899">
            <w:pPr>
              <w:rPr>
                <w:color w:val="000000"/>
                <w:sz w:val="20"/>
                <w:szCs w:val="20"/>
              </w:rPr>
            </w:pPr>
            <w:r w:rsidRPr="00CD53B8">
              <w:rPr>
                <w:color w:val="000000"/>
                <w:sz w:val="20"/>
                <w:szCs w:val="20"/>
              </w:rPr>
              <w:t>0.029 (0.011)</w:t>
            </w:r>
          </w:p>
        </w:tc>
        <w:tc>
          <w:tcPr>
            <w:tcW w:w="1170" w:type="dxa"/>
            <w:tcBorders>
              <w:top w:val="nil"/>
              <w:left w:val="nil"/>
              <w:bottom w:val="nil"/>
              <w:right w:val="nil"/>
            </w:tcBorders>
            <w:noWrap/>
            <w:hideMark/>
          </w:tcPr>
          <w:p w14:paraId="399329CA" w14:textId="77777777" w:rsidR="004D4721" w:rsidRPr="00CD53B8" w:rsidRDefault="004D4721" w:rsidP="006D4899">
            <w:pPr>
              <w:rPr>
                <w:color w:val="000000"/>
                <w:sz w:val="20"/>
                <w:szCs w:val="20"/>
              </w:rPr>
            </w:pPr>
            <w:r w:rsidRPr="00CD53B8">
              <w:rPr>
                <w:color w:val="000000"/>
                <w:sz w:val="20"/>
                <w:szCs w:val="20"/>
              </w:rPr>
              <w:t>0.060 (0.032)</w:t>
            </w:r>
          </w:p>
        </w:tc>
        <w:tc>
          <w:tcPr>
            <w:tcW w:w="1170" w:type="dxa"/>
            <w:tcBorders>
              <w:top w:val="nil"/>
              <w:left w:val="nil"/>
              <w:bottom w:val="nil"/>
              <w:right w:val="nil"/>
            </w:tcBorders>
            <w:noWrap/>
            <w:hideMark/>
          </w:tcPr>
          <w:p w14:paraId="5DB6F160" w14:textId="77777777" w:rsidR="004D4721" w:rsidRPr="00CD53B8" w:rsidRDefault="004D4721" w:rsidP="006D4899">
            <w:pPr>
              <w:rPr>
                <w:b/>
                <w:color w:val="000000"/>
                <w:sz w:val="20"/>
                <w:szCs w:val="20"/>
              </w:rPr>
            </w:pPr>
            <w:r w:rsidRPr="00CD53B8">
              <w:rPr>
                <w:b/>
                <w:color w:val="000000"/>
                <w:sz w:val="20"/>
                <w:szCs w:val="20"/>
              </w:rPr>
              <w:t>0.062 (0.036)</w:t>
            </w:r>
          </w:p>
        </w:tc>
        <w:tc>
          <w:tcPr>
            <w:tcW w:w="1080" w:type="dxa"/>
            <w:tcBorders>
              <w:top w:val="nil"/>
              <w:left w:val="nil"/>
              <w:bottom w:val="nil"/>
              <w:right w:val="nil"/>
            </w:tcBorders>
            <w:noWrap/>
            <w:hideMark/>
          </w:tcPr>
          <w:p w14:paraId="4E56E0DE"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75FD7B30"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186BD8C6"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7C67F2FA" w14:textId="77777777" w:rsidR="004D4721" w:rsidRPr="00CD53B8" w:rsidRDefault="004D4721" w:rsidP="006D4899">
            <w:pPr>
              <w:rPr>
                <w:color w:val="000000"/>
                <w:sz w:val="20"/>
                <w:szCs w:val="20"/>
              </w:rPr>
            </w:pPr>
            <w:r w:rsidRPr="00CD53B8">
              <w:rPr>
                <w:color w:val="000000"/>
                <w:sz w:val="20"/>
                <w:szCs w:val="20"/>
              </w:rPr>
              <w:t>0.000 (0.000)</w:t>
            </w:r>
          </w:p>
        </w:tc>
        <w:tc>
          <w:tcPr>
            <w:tcW w:w="1080" w:type="dxa"/>
            <w:tcBorders>
              <w:top w:val="nil"/>
              <w:left w:val="nil"/>
              <w:bottom w:val="nil"/>
              <w:right w:val="nil"/>
            </w:tcBorders>
            <w:noWrap/>
            <w:hideMark/>
          </w:tcPr>
          <w:p w14:paraId="3AE152DD" w14:textId="77777777" w:rsidR="004D4721" w:rsidRPr="00CD53B8" w:rsidRDefault="004D4721" w:rsidP="006D4899">
            <w:pPr>
              <w:rPr>
                <w:color w:val="000000"/>
                <w:sz w:val="20"/>
                <w:szCs w:val="20"/>
              </w:rPr>
            </w:pPr>
            <w:r w:rsidRPr="00CD53B8">
              <w:rPr>
                <w:color w:val="000000"/>
                <w:sz w:val="20"/>
                <w:szCs w:val="20"/>
              </w:rPr>
              <w:t>0.000 (0.000)</w:t>
            </w:r>
          </w:p>
        </w:tc>
        <w:tc>
          <w:tcPr>
            <w:tcW w:w="720" w:type="dxa"/>
            <w:tcBorders>
              <w:top w:val="nil"/>
              <w:left w:val="nil"/>
              <w:bottom w:val="nil"/>
              <w:right w:val="nil"/>
            </w:tcBorders>
            <w:noWrap/>
            <w:hideMark/>
          </w:tcPr>
          <w:p w14:paraId="7134AD71" w14:textId="77777777" w:rsidR="004D4721" w:rsidRPr="00CD53B8" w:rsidRDefault="004D4721" w:rsidP="006D4899">
            <w:pPr>
              <w:jc w:val="right"/>
              <w:rPr>
                <w:color w:val="000000"/>
                <w:sz w:val="20"/>
                <w:szCs w:val="20"/>
              </w:rPr>
            </w:pPr>
            <w:r w:rsidRPr="00CD53B8">
              <w:rPr>
                <w:color w:val="000000"/>
                <w:sz w:val="20"/>
                <w:szCs w:val="20"/>
              </w:rPr>
              <w:t>2.10</w:t>
            </w:r>
          </w:p>
        </w:tc>
        <w:tc>
          <w:tcPr>
            <w:tcW w:w="900" w:type="dxa"/>
            <w:tcBorders>
              <w:top w:val="nil"/>
              <w:left w:val="nil"/>
              <w:bottom w:val="nil"/>
              <w:right w:val="nil"/>
            </w:tcBorders>
            <w:noWrap/>
            <w:hideMark/>
          </w:tcPr>
          <w:p w14:paraId="0CEEBAFF" w14:textId="77777777" w:rsidR="004D4721" w:rsidRPr="00CD53B8" w:rsidRDefault="004D4721" w:rsidP="006D4899">
            <w:pPr>
              <w:jc w:val="right"/>
              <w:rPr>
                <w:b/>
                <w:bCs/>
                <w:color w:val="000000"/>
                <w:sz w:val="20"/>
                <w:szCs w:val="20"/>
              </w:rPr>
            </w:pPr>
            <w:r w:rsidRPr="00CD53B8">
              <w:rPr>
                <w:b/>
                <w:bCs/>
                <w:color w:val="000000"/>
                <w:sz w:val="20"/>
                <w:szCs w:val="20"/>
              </w:rPr>
              <w:t>0.027</w:t>
            </w:r>
          </w:p>
        </w:tc>
      </w:tr>
      <w:tr w:rsidR="004D4721" w:rsidRPr="00CD53B8" w14:paraId="449BCD2A" w14:textId="77777777" w:rsidTr="006D4899">
        <w:trPr>
          <w:trHeight w:val="320"/>
          <w:jc w:val="center"/>
        </w:trPr>
        <w:tc>
          <w:tcPr>
            <w:tcW w:w="2520" w:type="dxa"/>
            <w:tcBorders>
              <w:top w:val="nil"/>
              <w:left w:val="nil"/>
              <w:bottom w:val="nil"/>
              <w:right w:val="nil"/>
            </w:tcBorders>
            <w:hideMark/>
          </w:tcPr>
          <w:p w14:paraId="35FD4E01" w14:textId="77777777" w:rsidR="004D4721" w:rsidRPr="00CD53B8" w:rsidRDefault="004D4721" w:rsidP="006D4899">
            <w:pPr>
              <w:jc w:val="right"/>
              <w:rPr>
                <w:color w:val="000000"/>
                <w:sz w:val="20"/>
                <w:szCs w:val="20"/>
              </w:rPr>
            </w:pPr>
            <w:r w:rsidRPr="00CD53B8">
              <w:rPr>
                <w:color w:val="000000"/>
                <w:sz w:val="20"/>
                <w:szCs w:val="20"/>
              </w:rPr>
              <w:t>Anthribiidae</w:t>
            </w:r>
          </w:p>
        </w:tc>
        <w:tc>
          <w:tcPr>
            <w:tcW w:w="1170" w:type="dxa"/>
            <w:tcBorders>
              <w:top w:val="nil"/>
              <w:left w:val="nil"/>
              <w:bottom w:val="nil"/>
              <w:right w:val="nil"/>
            </w:tcBorders>
            <w:noWrap/>
            <w:hideMark/>
          </w:tcPr>
          <w:p w14:paraId="51A64CC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3DBAADB" w14:textId="77777777" w:rsidR="004D4721" w:rsidRPr="00CD53B8" w:rsidRDefault="004D4721" w:rsidP="006D4899">
            <w:pPr>
              <w:rPr>
                <w:color w:val="000000"/>
                <w:sz w:val="20"/>
                <w:szCs w:val="20"/>
              </w:rPr>
            </w:pPr>
            <w:r w:rsidRPr="00CD53B8">
              <w:rPr>
                <w:color w:val="000000"/>
                <w:sz w:val="20"/>
                <w:szCs w:val="20"/>
              </w:rPr>
              <w:t>0.029 (0.020) a</w:t>
            </w:r>
          </w:p>
        </w:tc>
        <w:tc>
          <w:tcPr>
            <w:tcW w:w="1170" w:type="dxa"/>
            <w:tcBorders>
              <w:top w:val="nil"/>
              <w:left w:val="nil"/>
              <w:bottom w:val="nil"/>
              <w:right w:val="nil"/>
            </w:tcBorders>
            <w:noWrap/>
            <w:hideMark/>
          </w:tcPr>
          <w:p w14:paraId="4D36817A" w14:textId="77777777" w:rsidR="004D4721" w:rsidRPr="00CD53B8" w:rsidRDefault="004D4721" w:rsidP="006D489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3F121124"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3287A87"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2F16ED3"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7335701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41906BA"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F240395"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3AA4831"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6A04A35" w14:textId="77777777" w:rsidR="004D4721" w:rsidRPr="00CD53B8" w:rsidRDefault="004D4721" w:rsidP="006D4899">
            <w:pPr>
              <w:jc w:val="right"/>
              <w:rPr>
                <w:color w:val="000000"/>
                <w:sz w:val="20"/>
                <w:szCs w:val="20"/>
              </w:rPr>
            </w:pPr>
            <w:r w:rsidRPr="00CD53B8">
              <w:rPr>
                <w:color w:val="000000"/>
                <w:sz w:val="20"/>
                <w:szCs w:val="20"/>
              </w:rPr>
              <w:t>1.18</w:t>
            </w:r>
          </w:p>
        </w:tc>
        <w:tc>
          <w:tcPr>
            <w:tcW w:w="900" w:type="dxa"/>
            <w:tcBorders>
              <w:top w:val="nil"/>
              <w:left w:val="nil"/>
              <w:bottom w:val="nil"/>
              <w:right w:val="nil"/>
            </w:tcBorders>
            <w:noWrap/>
            <w:hideMark/>
          </w:tcPr>
          <w:p w14:paraId="4E4B94E4" w14:textId="77777777" w:rsidR="004D4721" w:rsidRPr="00CD53B8" w:rsidRDefault="004D4721" w:rsidP="006D4899">
            <w:pPr>
              <w:jc w:val="right"/>
              <w:rPr>
                <w:color w:val="000000"/>
                <w:sz w:val="20"/>
                <w:szCs w:val="20"/>
              </w:rPr>
            </w:pPr>
            <w:r w:rsidRPr="00CD53B8">
              <w:rPr>
                <w:color w:val="000000"/>
                <w:sz w:val="20"/>
                <w:szCs w:val="20"/>
              </w:rPr>
              <w:t>0.303</w:t>
            </w:r>
          </w:p>
        </w:tc>
      </w:tr>
      <w:tr w:rsidR="004D4721" w:rsidRPr="00CD53B8" w14:paraId="5ADE6550" w14:textId="77777777" w:rsidTr="006D4899">
        <w:trPr>
          <w:trHeight w:val="320"/>
          <w:jc w:val="center"/>
        </w:trPr>
        <w:tc>
          <w:tcPr>
            <w:tcW w:w="2520" w:type="dxa"/>
            <w:tcBorders>
              <w:top w:val="nil"/>
              <w:left w:val="nil"/>
              <w:bottom w:val="nil"/>
              <w:right w:val="nil"/>
            </w:tcBorders>
            <w:hideMark/>
          </w:tcPr>
          <w:p w14:paraId="281A9209" w14:textId="77777777" w:rsidR="004D4721" w:rsidRPr="00CD53B8" w:rsidRDefault="004D4721" w:rsidP="006D4899">
            <w:pPr>
              <w:jc w:val="right"/>
              <w:rPr>
                <w:color w:val="000000"/>
                <w:sz w:val="20"/>
                <w:szCs w:val="20"/>
              </w:rPr>
            </w:pPr>
            <w:r w:rsidRPr="00CD53B8">
              <w:rPr>
                <w:color w:val="000000"/>
                <w:sz w:val="20"/>
                <w:szCs w:val="20"/>
              </w:rPr>
              <w:t>Chrysomelidae</w:t>
            </w:r>
          </w:p>
        </w:tc>
        <w:tc>
          <w:tcPr>
            <w:tcW w:w="1170" w:type="dxa"/>
            <w:tcBorders>
              <w:top w:val="nil"/>
              <w:left w:val="nil"/>
              <w:bottom w:val="nil"/>
              <w:right w:val="nil"/>
            </w:tcBorders>
            <w:noWrap/>
            <w:hideMark/>
          </w:tcPr>
          <w:p w14:paraId="1E612B94"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0D18B1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1D26971" w14:textId="77777777" w:rsidR="004D4721" w:rsidRPr="00CD53B8" w:rsidRDefault="004D4721" w:rsidP="006D4899">
            <w:pPr>
              <w:rPr>
                <w:color w:val="000000"/>
                <w:sz w:val="20"/>
                <w:szCs w:val="20"/>
              </w:rPr>
            </w:pPr>
            <w:r w:rsidRPr="00CD53B8">
              <w:rPr>
                <w:color w:val="000000"/>
                <w:sz w:val="20"/>
                <w:szCs w:val="20"/>
              </w:rPr>
              <w:t>0.025 (0.016) a</w:t>
            </w:r>
          </w:p>
        </w:tc>
        <w:tc>
          <w:tcPr>
            <w:tcW w:w="1170" w:type="dxa"/>
            <w:tcBorders>
              <w:top w:val="nil"/>
              <w:left w:val="nil"/>
              <w:bottom w:val="nil"/>
              <w:right w:val="nil"/>
            </w:tcBorders>
            <w:noWrap/>
            <w:hideMark/>
          </w:tcPr>
          <w:p w14:paraId="1023FDB4" w14:textId="77777777" w:rsidR="004D4721" w:rsidRPr="00CD53B8" w:rsidRDefault="004D4721" w:rsidP="006D489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4FC89A36" w14:textId="77777777" w:rsidR="004D4721" w:rsidRPr="00CD53B8" w:rsidRDefault="004D4721" w:rsidP="006D4899">
            <w:pPr>
              <w:rPr>
                <w:color w:val="000000"/>
                <w:sz w:val="20"/>
                <w:szCs w:val="20"/>
              </w:rPr>
            </w:pPr>
            <w:r w:rsidRPr="00CD53B8">
              <w:rPr>
                <w:color w:val="000000"/>
                <w:sz w:val="20"/>
                <w:szCs w:val="20"/>
              </w:rPr>
              <w:t>0.031 (0.015) a</w:t>
            </w:r>
          </w:p>
        </w:tc>
        <w:tc>
          <w:tcPr>
            <w:tcW w:w="1080" w:type="dxa"/>
            <w:tcBorders>
              <w:top w:val="nil"/>
              <w:left w:val="nil"/>
              <w:bottom w:val="nil"/>
              <w:right w:val="nil"/>
            </w:tcBorders>
            <w:noWrap/>
            <w:hideMark/>
          </w:tcPr>
          <w:p w14:paraId="5DD0EFD1"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38D1BD7"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4771C4B2" w14:textId="77777777" w:rsidR="004D4721" w:rsidRPr="00CD53B8" w:rsidRDefault="004D4721" w:rsidP="006D4899">
            <w:pPr>
              <w:rPr>
                <w:color w:val="000000"/>
                <w:sz w:val="20"/>
                <w:szCs w:val="20"/>
              </w:rPr>
            </w:pPr>
            <w:r w:rsidRPr="00CD53B8">
              <w:rPr>
                <w:color w:val="000000"/>
                <w:sz w:val="20"/>
                <w:szCs w:val="20"/>
              </w:rPr>
              <w:t>0.011 (0.011) a</w:t>
            </w:r>
          </w:p>
        </w:tc>
        <w:tc>
          <w:tcPr>
            <w:tcW w:w="1170" w:type="dxa"/>
            <w:tcBorders>
              <w:top w:val="nil"/>
              <w:left w:val="nil"/>
              <w:bottom w:val="nil"/>
              <w:right w:val="nil"/>
            </w:tcBorders>
            <w:noWrap/>
            <w:hideMark/>
          </w:tcPr>
          <w:p w14:paraId="7293C657" w14:textId="77777777" w:rsidR="004D4721" w:rsidRPr="00CD53B8" w:rsidRDefault="004D4721" w:rsidP="006D4899">
            <w:pPr>
              <w:rPr>
                <w:color w:val="000000"/>
                <w:sz w:val="20"/>
                <w:szCs w:val="20"/>
              </w:rPr>
            </w:pPr>
            <w:r w:rsidRPr="00CD53B8">
              <w:rPr>
                <w:color w:val="000000"/>
                <w:sz w:val="20"/>
                <w:szCs w:val="20"/>
              </w:rPr>
              <w:t>0.009 (0.009) a</w:t>
            </w:r>
          </w:p>
        </w:tc>
        <w:tc>
          <w:tcPr>
            <w:tcW w:w="1080" w:type="dxa"/>
            <w:tcBorders>
              <w:top w:val="nil"/>
              <w:left w:val="nil"/>
              <w:bottom w:val="nil"/>
              <w:right w:val="nil"/>
            </w:tcBorders>
            <w:noWrap/>
            <w:hideMark/>
          </w:tcPr>
          <w:p w14:paraId="2A2CE41A"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173793E3" w14:textId="77777777" w:rsidR="004D4721" w:rsidRPr="00CD53B8" w:rsidRDefault="004D4721" w:rsidP="006D4899">
            <w:pPr>
              <w:jc w:val="right"/>
              <w:rPr>
                <w:color w:val="000000"/>
                <w:sz w:val="20"/>
                <w:szCs w:val="20"/>
              </w:rPr>
            </w:pPr>
            <w:r w:rsidRPr="00CD53B8">
              <w:rPr>
                <w:color w:val="000000"/>
                <w:sz w:val="20"/>
                <w:szCs w:val="20"/>
              </w:rPr>
              <w:t>0.95</w:t>
            </w:r>
          </w:p>
        </w:tc>
        <w:tc>
          <w:tcPr>
            <w:tcW w:w="900" w:type="dxa"/>
            <w:tcBorders>
              <w:top w:val="nil"/>
              <w:left w:val="nil"/>
              <w:bottom w:val="nil"/>
              <w:right w:val="nil"/>
            </w:tcBorders>
            <w:noWrap/>
            <w:hideMark/>
          </w:tcPr>
          <w:p w14:paraId="4A312828" w14:textId="77777777" w:rsidR="004D4721" w:rsidRPr="00CD53B8" w:rsidRDefault="004D4721" w:rsidP="006D4899">
            <w:pPr>
              <w:jc w:val="right"/>
              <w:rPr>
                <w:color w:val="000000"/>
                <w:sz w:val="20"/>
                <w:szCs w:val="20"/>
              </w:rPr>
            </w:pPr>
            <w:r w:rsidRPr="00CD53B8">
              <w:rPr>
                <w:color w:val="000000"/>
                <w:sz w:val="20"/>
                <w:szCs w:val="20"/>
              </w:rPr>
              <w:t>0.484</w:t>
            </w:r>
          </w:p>
        </w:tc>
      </w:tr>
      <w:tr w:rsidR="004D4721" w:rsidRPr="00CD53B8" w14:paraId="05BEAFB1" w14:textId="77777777" w:rsidTr="006D4899">
        <w:trPr>
          <w:trHeight w:val="340"/>
          <w:jc w:val="center"/>
        </w:trPr>
        <w:tc>
          <w:tcPr>
            <w:tcW w:w="2520" w:type="dxa"/>
            <w:tcBorders>
              <w:top w:val="nil"/>
              <w:left w:val="nil"/>
              <w:bottom w:val="nil"/>
              <w:right w:val="nil"/>
            </w:tcBorders>
            <w:hideMark/>
          </w:tcPr>
          <w:p w14:paraId="20E1A5A6" w14:textId="77777777" w:rsidR="004D4721" w:rsidRPr="00CD53B8" w:rsidRDefault="004D4721" w:rsidP="006D4899">
            <w:pPr>
              <w:jc w:val="right"/>
              <w:rPr>
                <w:color w:val="000000"/>
                <w:sz w:val="20"/>
                <w:szCs w:val="20"/>
              </w:rPr>
            </w:pPr>
            <w:r w:rsidRPr="00CD53B8">
              <w:rPr>
                <w:color w:val="000000"/>
                <w:sz w:val="20"/>
                <w:szCs w:val="20"/>
              </w:rPr>
              <w:t>Coccinellidae</w:t>
            </w:r>
          </w:p>
        </w:tc>
        <w:tc>
          <w:tcPr>
            <w:tcW w:w="1170" w:type="dxa"/>
            <w:tcBorders>
              <w:top w:val="nil"/>
              <w:left w:val="nil"/>
              <w:bottom w:val="nil"/>
              <w:right w:val="nil"/>
            </w:tcBorders>
            <w:noWrap/>
            <w:hideMark/>
          </w:tcPr>
          <w:p w14:paraId="0B9CA74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3C902D7"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17EBB9D" w14:textId="77777777" w:rsidR="004D4721" w:rsidRPr="00CD53B8" w:rsidRDefault="004D4721" w:rsidP="006D4899">
            <w:pPr>
              <w:rPr>
                <w:color w:val="000000"/>
                <w:sz w:val="20"/>
                <w:szCs w:val="20"/>
              </w:rPr>
            </w:pPr>
            <w:r w:rsidRPr="00CD53B8">
              <w:rPr>
                <w:color w:val="000000"/>
                <w:sz w:val="20"/>
                <w:szCs w:val="20"/>
              </w:rPr>
              <w:t>0.017 (0.008) a</w:t>
            </w:r>
          </w:p>
        </w:tc>
        <w:tc>
          <w:tcPr>
            <w:tcW w:w="1170" w:type="dxa"/>
            <w:tcBorders>
              <w:top w:val="nil"/>
              <w:left w:val="nil"/>
              <w:bottom w:val="nil"/>
              <w:right w:val="nil"/>
            </w:tcBorders>
            <w:noWrap/>
            <w:hideMark/>
          </w:tcPr>
          <w:p w14:paraId="15F030C8"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A8C2BB8" w14:textId="77777777" w:rsidR="004D4721" w:rsidRPr="00CD53B8" w:rsidRDefault="004D4721" w:rsidP="006D489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2E75FB2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F2FC6D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6EB827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3F7F134"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09ED5506" w14:textId="77777777" w:rsidR="004D4721" w:rsidRPr="00CD53B8" w:rsidRDefault="004D4721" w:rsidP="006D4899">
            <w:pPr>
              <w:rPr>
                <w:color w:val="000000"/>
                <w:sz w:val="20"/>
                <w:szCs w:val="20"/>
              </w:rPr>
            </w:pPr>
            <w:r w:rsidRPr="00CD53B8">
              <w:rPr>
                <w:color w:val="000000"/>
                <w:sz w:val="20"/>
                <w:szCs w:val="20"/>
              </w:rPr>
              <w:t>0.014 (0.014) a</w:t>
            </w:r>
          </w:p>
        </w:tc>
        <w:tc>
          <w:tcPr>
            <w:tcW w:w="720" w:type="dxa"/>
            <w:tcBorders>
              <w:top w:val="nil"/>
              <w:left w:val="nil"/>
              <w:bottom w:val="nil"/>
              <w:right w:val="nil"/>
            </w:tcBorders>
            <w:noWrap/>
            <w:hideMark/>
          </w:tcPr>
          <w:p w14:paraId="70E387D7" w14:textId="77777777" w:rsidR="004D4721" w:rsidRPr="00CD53B8" w:rsidRDefault="004D4721" w:rsidP="006D4899">
            <w:pPr>
              <w:jc w:val="right"/>
              <w:rPr>
                <w:color w:val="000000"/>
                <w:sz w:val="20"/>
                <w:szCs w:val="20"/>
              </w:rPr>
            </w:pPr>
            <w:r w:rsidRPr="00CD53B8">
              <w:rPr>
                <w:color w:val="000000"/>
                <w:sz w:val="20"/>
                <w:szCs w:val="20"/>
              </w:rPr>
              <w:t>1.43</w:t>
            </w:r>
          </w:p>
        </w:tc>
        <w:tc>
          <w:tcPr>
            <w:tcW w:w="900" w:type="dxa"/>
            <w:tcBorders>
              <w:top w:val="nil"/>
              <w:left w:val="nil"/>
              <w:bottom w:val="nil"/>
              <w:right w:val="nil"/>
            </w:tcBorders>
            <w:noWrap/>
            <w:hideMark/>
          </w:tcPr>
          <w:p w14:paraId="63DF39F1" w14:textId="77777777" w:rsidR="004D4721" w:rsidRPr="00CD53B8" w:rsidRDefault="004D4721" w:rsidP="006D4899">
            <w:pPr>
              <w:jc w:val="right"/>
              <w:rPr>
                <w:color w:val="000000"/>
                <w:sz w:val="20"/>
                <w:szCs w:val="20"/>
              </w:rPr>
            </w:pPr>
            <w:r w:rsidRPr="00CD53B8">
              <w:rPr>
                <w:color w:val="000000"/>
                <w:sz w:val="20"/>
                <w:szCs w:val="20"/>
              </w:rPr>
              <w:t>0.171</w:t>
            </w:r>
          </w:p>
        </w:tc>
      </w:tr>
      <w:tr w:rsidR="004D4721" w:rsidRPr="00CD53B8" w14:paraId="53E21A10" w14:textId="77777777" w:rsidTr="006D4899">
        <w:trPr>
          <w:trHeight w:val="531"/>
          <w:jc w:val="center"/>
        </w:trPr>
        <w:tc>
          <w:tcPr>
            <w:tcW w:w="2520" w:type="dxa"/>
            <w:tcBorders>
              <w:top w:val="nil"/>
              <w:left w:val="nil"/>
              <w:bottom w:val="nil"/>
              <w:right w:val="nil"/>
            </w:tcBorders>
            <w:hideMark/>
          </w:tcPr>
          <w:p w14:paraId="7F66C44E" w14:textId="77777777" w:rsidR="004D4721" w:rsidRPr="00CD53B8" w:rsidRDefault="004D4721" w:rsidP="006D4899">
            <w:pPr>
              <w:jc w:val="right"/>
              <w:rPr>
                <w:color w:val="000000"/>
                <w:sz w:val="20"/>
                <w:szCs w:val="20"/>
              </w:rPr>
            </w:pPr>
            <w:r w:rsidRPr="00CD53B8">
              <w:rPr>
                <w:color w:val="000000"/>
                <w:sz w:val="20"/>
                <w:szCs w:val="20"/>
              </w:rPr>
              <w:t>Latridiidae    (</w:t>
            </w:r>
            <w:r w:rsidRPr="00CD53B8">
              <w:rPr>
                <w:i/>
                <w:color w:val="000000"/>
                <w:sz w:val="20"/>
                <w:szCs w:val="20"/>
              </w:rPr>
              <w:t>Melanophthalma</w:t>
            </w:r>
            <w:r w:rsidRPr="00CD53B8">
              <w:rPr>
                <w:color w:val="000000"/>
                <w:sz w:val="20"/>
                <w:szCs w:val="20"/>
              </w:rPr>
              <w:t xml:space="preserve"> sp.)</w:t>
            </w:r>
          </w:p>
        </w:tc>
        <w:tc>
          <w:tcPr>
            <w:tcW w:w="1170" w:type="dxa"/>
            <w:tcBorders>
              <w:top w:val="nil"/>
              <w:left w:val="nil"/>
              <w:bottom w:val="nil"/>
              <w:right w:val="nil"/>
            </w:tcBorders>
            <w:noWrap/>
            <w:hideMark/>
          </w:tcPr>
          <w:p w14:paraId="2485EE95" w14:textId="77777777" w:rsidR="004D4721" w:rsidRPr="00CD53B8" w:rsidRDefault="004D4721" w:rsidP="006D4899">
            <w:pPr>
              <w:rPr>
                <w:color w:val="000000"/>
                <w:sz w:val="20"/>
                <w:szCs w:val="20"/>
              </w:rPr>
            </w:pPr>
            <w:r w:rsidRPr="00CD53B8">
              <w:rPr>
                <w:color w:val="000000"/>
                <w:sz w:val="20"/>
                <w:szCs w:val="20"/>
              </w:rPr>
              <w:t>0.025 (0.020) a</w:t>
            </w:r>
          </w:p>
        </w:tc>
        <w:tc>
          <w:tcPr>
            <w:tcW w:w="1170" w:type="dxa"/>
            <w:tcBorders>
              <w:top w:val="nil"/>
              <w:left w:val="nil"/>
              <w:bottom w:val="nil"/>
              <w:right w:val="nil"/>
            </w:tcBorders>
            <w:noWrap/>
            <w:hideMark/>
          </w:tcPr>
          <w:p w14:paraId="411E828D" w14:textId="77777777" w:rsidR="004D4721" w:rsidRPr="00CD53B8" w:rsidRDefault="004D4721" w:rsidP="006D4899">
            <w:pPr>
              <w:rPr>
                <w:color w:val="000000"/>
                <w:sz w:val="20"/>
                <w:szCs w:val="20"/>
              </w:rPr>
            </w:pPr>
            <w:r w:rsidRPr="00CD53B8">
              <w:rPr>
                <w:color w:val="000000"/>
                <w:sz w:val="20"/>
                <w:szCs w:val="20"/>
              </w:rPr>
              <w:t>0.034 (0.020) a</w:t>
            </w:r>
          </w:p>
        </w:tc>
        <w:tc>
          <w:tcPr>
            <w:tcW w:w="1170" w:type="dxa"/>
            <w:tcBorders>
              <w:top w:val="nil"/>
              <w:left w:val="nil"/>
              <w:bottom w:val="nil"/>
              <w:right w:val="nil"/>
            </w:tcBorders>
            <w:noWrap/>
            <w:hideMark/>
          </w:tcPr>
          <w:p w14:paraId="4A832C72" w14:textId="77777777" w:rsidR="004D4721" w:rsidRPr="00CD53B8" w:rsidRDefault="004D4721" w:rsidP="006D4899">
            <w:pPr>
              <w:rPr>
                <w:color w:val="000000"/>
                <w:sz w:val="20"/>
                <w:szCs w:val="20"/>
              </w:rPr>
            </w:pPr>
            <w:r w:rsidRPr="00CD53B8">
              <w:rPr>
                <w:color w:val="000000"/>
                <w:sz w:val="20"/>
                <w:szCs w:val="20"/>
              </w:rPr>
              <w:t>0.054 (0.019) a</w:t>
            </w:r>
          </w:p>
        </w:tc>
        <w:tc>
          <w:tcPr>
            <w:tcW w:w="1170" w:type="dxa"/>
            <w:tcBorders>
              <w:top w:val="nil"/>
              <w:left w:val="nil"/>
              <w:bottom w:val="nil"/>
              <w:right w:val="nil"/>
            </w:tcBorders>
            <w:noWrap/>
            <w:hideMark/>
          </w:tcPr>
          <w:p w14:paraId="254CE75C" w14:textId="77777777" w:rsidR="004D4721" w:rsidRPr="00CD53B8" w:rsidRDefault="004D4721" w:rsidP="006D4899">
            <w:pPr>
              <w:rPr>
                <w:color w:val="000000"/>
                <w:sz w:val="20"/>
                <w:szCs w:val="20"/>
              </w:rPr>
            </w:pPr>
            <w:r w:rsidRPr="00CD53B8">
              <w:rPr>
                <w:color w:val="000000"/>
                <w:sz w:val="20"/>
                <w:szCs w:val="20"/>
              </w:rPr>
              <w:t>0.047 (0.017) a</w:t>
            </w:r>
          </w:p>
        </w:tc>
        <w:tc>
          <w:tcPr>
            <w:tcW w:w="1170" w:type="dxa"/>
            <w:tcBorders>
              <w:top w:val="nil"/>
              <w:left w:val="nil"/>
              <w:bottom w:val="nil"/>
              <w:right w:val="nil"/>
            </w:tcBorders>
            <w:noWrap/>
            <w:hideMark/>
          </w:tcPr>
          <w:p w14:paraId="12547503" w14:textId="77777777" w:rsidR="004D4721" w:rsidRPr="00CD53B8" w:rsidRDefault="004D4721" w:rsidP="006D4899">
            <w:pPr>
              <w:rPr>
                <w:color w:val="000000"/>
                <w:sz w:val="20"/>
                <w:szCs w:val="20"/>
              </w:rPr>
            </w:pPr>
            <w:r w:rsidRPr="00CD53B8">
              <w:rPr>
                <w:color w:val="000000"/>
                <w:sz w:val="20"/>
                <w:szCs w:val="20"/>
              </w:rPr>
              <w:t>0.046 (0.024) a</w:t>
            </w:r>
          </w:p>
        </w:tc>
        <w:tc>
          <w:tcPr>
            <w:tcW w:w="1080" w:type="dxa"/>
            <w:tcBorders>
              <w:top w:val="nil"/>
              <w:left w:val="nil"/>
              <w:bottom w:val="nil"/>
              <w:right w:val="nil"/>
            </w:tcBorders>
            <w:noWrap/>
            <w:hideMark/>
          </w:tcPr>
          <w:p w14:paraId="4D19BD98"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F8B5153"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4EBBC69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4BDE52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540BA96E"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E6FD2A0" w14:textId="77777777" w:rsidR="004D4721" w:rsidRPr="00CD53B8" w:rsidRDefault="004D4721" w:rsidP="006D4899">
            <w:pPr>
              <w:jc w:val="right"/>
              <w:rPr>
                <w:color w:val="000000"/>
                <w:sz w:val="20"/>
                <w:szCs w:val="20"/>
              </w:rPr>
            </w:pPr>
            <w:r w:rsidRPr="00CD53B8">
              <w:rPr>
                <w:color w:val="000000"/>
                <w:sz w:val="20"/>
                <w:szCs w:val="20"/>
              </w:rPr>
              <w:t>1.77</w:t>
            </w:r>
          </w:p>
        </w:tc>
        <w:tc>
          <w:tcPr>
            <w:tcW w:w="900" w:type="dxa"/>
            <w:tcBorders>
              <w:top w:val="nil"/>
              <w:left w:val="nil"/>
              <w:bottom w:val="nil"/>
              <w:right w:val="nil"/>
            </w:tcBorders>
            <w:noWrap/>
            <w:hideMark/>
          </w:tcPr>
          <w:p w14:paraId="02F03306" w14:textId="77777777" w:rsidR="004D4721" w:rsidRPr="00CD53B8" w:rsidRDefault="004D4721" w:rsidP="006D4899">
            <w:pPr>
              <w:jc w:val="right"/>
              <w:rPr>
                <w:color w:val="000000"/>
                <w:sz w:val="20"/>
                <w:szCs w:val="20"/>
              </w:rPr>
            </w:pPr>
            <w:r w:rsidRPr="00CD53B8">
              <w:rPr>
                <w:color w:val="000000"/>
                <w:sz w:val="20"/>
                <w:szCs w:val="20"/>
              </w:rPr>
              <w:t>0.071</w:t>
            </w:r>
          </w:p>
        </w:tc>
      </w:tr>
      <w:tr w:rsidR="004D4721" w:rsidRPr="00CD53B8" w14:paraId="19AA0BDC" w14:textId="77777777" w:rsidTr="006D4899">
        <w:trPr>
          <w:trHeight w:val="340"/>
          <w:jc w:val="center"/>
        </w:trPr>
        <w:tc>
          <w:tcPr>
            <w:tcW w:w="2520" w:type="dxa"/>
            <w:tcBorders>
              <w:top w:val="nil"/>
              <w:left w:val="nil"/>
              <w:bottom w:val="nil"/>
              <w:right w:val="nil"/>
            </w:tcBorders>
            <w:hideMark/>
          </w:tcPr>
          <w:p w14:paraId="240EAA17" w14:textId="77777777" w:rsidR="004D4721" w:rsidRPr="00CD53B8" w:rsidRDefault="004D4721" w:rsidP="006D4899">
            <w:pPr>
              <w:jc w:val="right"/>
              <w:rPr>
                <w:color w:val="000000"/>
                <w:sz w:val="20"/>
                <w:szCs w:val="20"/>
              </w:rPr>
            </w:pPr>
            <w:r w:rsidRPr="00CD53B8">
              <w:rPr>
                <w:color w:val="000000"/>
                <w:sz w:val="20"/>
                <w:szCs w:val="20"/>
              </w:rPr>
              <w:t>Phalacridae</w:t>
            </w:r>
          </w:p>
        </w:tc>
        <w:tc>
          <w:tcPr>
            <w:tcW w:w="1170" w:type="dxa"/>
            <w:tcBorders>
              <w:top w:val="nil"/>
              <w:left w:val="nil"/>
              <w:bottom w:val="nil"/>
              <w:right w:val="nil"/>
            </w:tcBorders>
            <w:noWrap/>
            <w:hideMark/>
          </w:tcPr>
          <w:p w14:paraId="619FE967" w14:textId="77777777" w:rsidR="004D4721" w:rsidRPr="00CD53B8" w:rsidRDefault="004D4721" w:rsidP="006D489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4ECA0556"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73B83D1" w14:textId="77777777" w:rsidR="004D4721" w:rsidRPr="00CD53B8" w:rsidRDefault="004D4721" w:rsidP="006D4899">
            <w:pPr>
              <w:rPr>
                <w:color w:val="000000"/>
                <w:sz w:val="20"/>
                <w:szCs w:val="20"/>
              </w:rPr>
            </w:pPr>
            <w:r w:rsidRPr="00CD53B8">
              <w:rPr>
                <w:color w:val="000000"/>
                <w:sz w:val="20"/>
                <w:szCs w:val="20"/>
              </w:rPr>
              <w:t>0.021 (0.011) a</w:t>
            </w:r>
          </w:p>
        </w:tc>
        <w:tc>
          <w:tcPr>
            <w:tcW w:w="1170" w:type="dxa"/>
            <w:tcBorders>
              <w:top w:val="nil"/>
              <w:left w:val="nil"/>
              <w:bottom w:val="nil"/>
              <w:right w:val="nil"/>
            </w:tcBorders>
            <w:noWrap/>
            <w:hideMark/>
          </w:tcPr>
          <w:p w14:paraId="013CBF06"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278F158" w14:textId="77777777" w:rsidR="004D4721" w:rsidRPr="00CD53B8" w:rsidRDefault="004D4721" w:rsidP="006D489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44CF7E3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72A8ACA"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61B585F"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21A316B"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01E6A7D9"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8C1D85F" w14:textId="77777777" w:rsidR="004D4721" w:rsidRPr="00CD53B8" w:rsidRDefault="004D4721" w:rsidP="006D4899">
            <w:pPr>
              <w:jc w:val="right"/>
              <w:rPr>
                <w:color w:val="000000"/>
                <w:sz w:val="20"/>
                <w:szCs w:val="20"/>
              </w:rPr>
            </w:pPr>
            <w:r w:rsidRPr="00CD53B8">
              <w:rPr>
                <w:color w:val="000000"/>
                <w:sz w:val="20"/>
                <w:szCs w:val="20"/>
              </w:rPr>
              <w:t>1.39</w:t>
            </w:r>
          </w:p>
        </w:tc>
        <w:tc>
          <w:tcPr>
            <w:tcW w:w="900" w:type="dxa"/>
            <w:tcBorders>
              <w:top w:val="nil"/>
              <w:left w:val="nil"/>
              <w:bottom w:val="nil"/>
              <w:right w:val="nil"/>
            </w:tcBorders>
            <w:noWrap/>
            <w:hideMark/>
          </w:tcPr>
          <w:p w14:paraId="0F967242" w14:textId="77777777" w:rsidR="004D4721" w:rsidRPr="00CD53B8" w:rsidRDefault="004D4721" w:rsidP="006D4899">
            <w:pPr>
              <w:jc w:val="right"/>
              <w:rPr>
                <w:color w:val="000000"/>
                <w:sz w:val="20"/>
                <w:szCs w:val="20"/>
              </w:rPr>
            </w:pPr>
            <w:r w:rsidRPr="00CD53B8">
              <w:rPr>
                <w:color w:val="000000"/>
                <w:sz w:val="20"/>
                <w:szCs w:val="20"/>
              </w:rPr>
              <w:t>0.190</w:t>
            </w:r>
          </w:p>
        </w:tc>
      </w:tr>
      <w:tr w:rsidR="004D4721" w:rsidRPr="00CD53B8" w14:paraId="7E9C0200" w14:textId="77777777" w:rsidTr="006D4899">
        <w:trPr>
          <w:trHeight w:val="320"/>
          <w:jc w:val="center"/>
        </w:trPr>
        <w:tc>
          <w:tcPr>
            <w:tcW w:w="2520" w:type="dxa"/>
            <w:tcBorders>
              <w:top w:val="nil"/>
              <w:left w:val="nil"/>
              <w:bottom w:val="nil"/>
              <w:right w:val="nil"/>
            </w:tcBorders>
            <w:hideMark/>
          </w:tcPr>
          <w:p w14:paraId="2B95C2DD" w14:textId="77777777" w:rsidR="004D4721" w:rsidRPr="00CD53B8" w:rsidRDefault="004D4721" w:rsidP="006D4899">
            <w:pPr>
              <w:jc w:val="right"/>
              <w:rPr>
                <w:color w:val="000000"/>
                <w:sz w:val="20"/>
                <w:szCs w:val="20"/>
              </w:rPr>
            </w:pPr>
            <w:r w:rsidRPr="00CD53B8">
              <w:rPr>
                <w:color w:val="000000"/>
                <w:sz w:val="20"/>
                <w:szCs w:val="20"/>
              </w:rPr>
              <w:t>Staphylinidae</w:t>
            </w:r>
          </w:p>
        </w:tc>
        <w:tc>
          <w:tcPr>
            <w:tcW w:w="1170" w:type="dxa"/>
            <w:tcBorders>
              <w:top w:val="nil"/>
              <w:left w:val="nil"/>
              <w:bottom w:val="nil"/>
              <w:right w:val="nil"/>
            </w:tcBorders>
            <w:noWrap/>
            <w:hideMark/>
          </w:tcPr>
          <w:p w14:paraId="2B616281"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20CB24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C1F89C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0F623F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DCF6253" w14:textId="77777777" w:rsidR="004D4721" w:rsidRPr="00CD53B8" w:rsidRDefault="004D4721" w:rsidP="006D4899">
            <w:pPr>
              <w:rPr>
                <w:color w:val="000000"/>
                <w:sz w:val="20"/>
                <w:szCs w:val="20"/>
              </w:rPr>
            </w:pPr>
            <w:r w:rsidRPr="00CD53B8">
              <w:rPr>
                <w:color w:val="000000"/>
                <w:sz w:val="20"/>
                <w:szCs w:val="20"/>
              </w:rPr>
              <w:t>0.038 (0.032) a</w:t>
            </w:r>
          </w:p>
        </w:tc>
        <w:tc>
          <w:tcPr>
            <w:tcW w:w="1080" w:type="dxa"/>
            <w:tcBorders>
              <w:top w:val="nil"/>
              <w:left w:val="nil"/>
              <w:bottom w:val="nil"/>
              <w:right w:val="nil"/>
            </w:tcBorders>
            <w:noWrap/>
            <w:hideMark/>
          </w:tcPr>
          <w:p w14:paraId="07FBD3A9"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62F3B523"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A78E924"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B94D35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277D3CA0"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A8B958D" w14:textId="77777777" w:rsidR="004D4721" w:rsidRPr="00CD53B8" w:rsidRDefault="004D4721" w:rsidP="006D4899">
            <w:pPr>
              <w:jc w:val="right"/>
              <w:rPr>
                <w:color w:val="000000"/>
                <w:sz w:val="20"/>
                <w:szCs w:val="20"/>
              </w:rPr>
            </w:pPr>
            <w:r w:rsidRPr="00CD53B8">
              <w:rPr>
                <w:color w:val="000000"/>
                <w:sz w:val="20"/>
                <w:szCs w:val="20"/>
              </w:rPr>
              <w:t>1.35</w:t>
            </w:r>
          </w:p>
        </w:tc>
        <w:tc>
          <w:tcPr>
            <w:tcW w:w="900" w:type="dxa"/>
            <w:tcBorders>
              <w:top w:val="nil"/>
              <w:left w:val="nil"/>
              <w:bottom w:val="nil"/>
              <w:right w:val="nil"/>
            </w:tcBorders>
            <w:noWrap/>
            <w:hideMark/>
          </w:tcPr>
          <w:p w14:paraId="27F50A61" w14:textId="77777777" w:rsidR="004D4721" w:rsidRPr="00CD53B8" w:rsidRDefault="004D4721" w:rsidP="006D4899">
            <w:pPr>
              <w:jc w:val="right"/>
              <w:rPr>
                <w:color w:val="000000"/>
                <w:sz w:val="20"/>
                <w:szCs w:val="20"/>
              </w:rPr>
            </w:pPr>
            <w:r w:rsidRPr="00CD53B8">
              <w:rPr>
                <w:color w:val="000000"/>
                <w:sz w:val="20"/>
                <w:szCs w:val="20"/>
              </w:rPr>
              <w:t>0.204</w:t>
            </w:r>
          </w:p>
        </w:tc>
      </w:tr>
      <w:tr w:rsidR="004D4721" w:rsidRPr="00CD53B8" w14:paraId="15C900E8" w14:textId="77777777" w:rsidTr="006D4899">
        <w:trPr>
          <w:trHeight w:val="320"/>
          <w:jc w:val="center"/>
        </w:trPr>
        <w:tc>
          <w:tcPr>
            <w:tcW w:w="2520" w:type="dxa"/>
            <w:tcBorders>
              <w:top w:val="nil"/>
              <w:left w:val="nil"/>
              <w:bottom w:val="nil"/>
              <w:right w:val="nil"/>
            </w:tcBorders>
            <w:hideMark/>
          </w:tcPr>
          <w:p w14:paraId="4205C73D"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1170" w:type="dxa"/>
            <w:tcBorders>
              <w:top w:val="nil"/>
              <w:left w:val="nil"/>
              <w:bottom w:val="nil"/>
              <w:right w:val="nil"/>
            </w:tcBorders>
            <w:noWrap/>
            <w:hideMark/>
          </w:tcPr>
          <w:p w14:paraId="72B95822"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B76FC8C" w14:textId="77777777" w:rsidR="004D4721" w:rsidRPr="00CD53B8" w:rsidRDefault="004D4721" w:rsidP="006D489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2EC36BCA"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A0AF190" w14:textId="77777777" w:rsidR="004D4721" w:rsidRPr="00CD53B8" w:rsidRDefault="004D4721" w:rsidP="006D4899">
            <w:pPr>
              <w:rPr>
                <w:color w:val="000000"/>
                <w:sz w:val="20"/>
                <w:szCs w:val="20"/>
              </w:rPr>
            </w:pPr>
            <w:r w:rsidRPr="00CD53B8">
              <w:rPr>
                <w:color w:val="000000"/>
                <w:sz w:val="20"/>
                <w:szCs w:val="20"/>
              </w:rPr>
              <w:t>0.013 (0.009) a</w:t>
            </w:r>
          </w:p>
        </w:tc>
        <w:tc>
          <w:tcPr>
            <w:tcW w:w="1170" w:type="dxa"/>
            <w:tcBorders>
              <w:top w:val="nil"/>
              <w:left w:val="nil"/>
              <w:bottom w:val="nil"/>
              <w:right w:val="nil"/>
            </w:tcBorders>
            <w:noWrap/>
            <w:hideMark/>
          </w:tcPr>
          <w:p w14:paraId="30E1D83C" w14:textId="77777777" w:rsidR="004D4721" w:rsidRPr="00CD53B8" w:rsidRDefault="004D4721" w:rsidP="006D489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6331551B"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69AC871"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B089CE0" w14:textId="77777777" w:rsidR="004D4721" w:rsidRPr="00CD53B8" w:rsidRDefault="004D4721" w:rsidP="006D4899">
            <w:pPr>
              <w:rPr>
                <w:color w:val="000000"/>
                <w:sz w:val="20"/>
                <w:szCs w:val="20"/>
              </w:rPr>
            </w:pPr>
            <w:r w:rsidRPr="00CD53B8">
              <w:rPr>
                <w:color w:val="000000"/>
                <w:sz w:val="20"/>
                <w:szCs w:val="20"/>
              </w:rPr>
              <w:t>0.011 (0.011) a</w:t>
            </w:r>
          </w:p>
        </w:tc>
        <w:tc>
          <w:tcPr>
            <w:tcW w:w="1170" w:type="dxa"/>
            <w:tcBorders>
              <w:top w:val="nil"/>
              <w:left w:val="nil"/>
              <w:bottom w:val="nil"/>
              <w:right w:val="nil"/>
            </w:tcBorders>
            <w:noWrap/>
            <w:hideMark/>
          </w:tcPr>
          <w:p w14:paraId="047700BD"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64641173" w14:textId="77777777" w:rsidR="004D4721" w:rsidRPr="00CD53B8" w:rsidRDefault="004D4721" w:rsidP="006D4899">
            <w:pPr>
              <w:rPr>
                <w:color w:val="000000"/>
                <w:sz w:val="20"/>
                <w:szCs w:val="20"/>
              </w:rPr>
            </w:pPr>
            <w:r w:rsidRPr="00CD53B8">
              <w:rPr>
                <w:color w:val="000000"/>
                <w:sz w:val="20"/>
                <w:szCs w:val="20"/>
              </w:rPr>
              <w:t>0.014 (0.014) a</w:t>
            </w:r>
          </w:p>
        </w:tc>
        <w:tc>
          <w:tcPr>
            <w:tcW w:w="720" w:type="dxa"/>
            <w:tcBorders>
              <w:top w:val="nil"/>
              <w:left w:val="nil"/>
              <w:bottom w:val="nil"/>
              <w:right w:val="nil"/>
            </w:tcBorders>
            <w:noWrap/>
            <w:hideMark/>
          </w:tcPr>
          <w:p w14:paraId="6DFE4ADB" w14:textId="77777777" w:rsidR="004D4721" w:rsidRPr="00CD53B8" w:rsidRDefault="004D4721" w:rsidP="006D4899">
            <w:pPr>
              <w:jc w:val="right"/>
              <w:rPr>
                <w:color w:val="000000"/>
                <w:sz w:val="20"/>
                <w:szCs w:val="20"/>
              </w:rPr>
            </w:pPr>
            <w:r w:rsidRPr="00CD53B8">
              <w:rPr>
                <w:color w:val="000000"/>
                <w:sz w:val="20"/>
                <w:szCs w:val="20"/>
              </w:rPr>
              <w:t>1.01</w:t>
            </w:r>
          </w:p>
        </w:tc>
        <w:tc>
          <w:tcPr>
            <w:tcW w:w="900" w:type="dxa"/>
            <w:tcBorders>
              <w:top w:val="nil"/>
              <w:left w:val="nil"/>
              <w:bottom w:val="nil"/>
              <w:right w:val="nil"/>
            </w:tcBorders>
            <w:noWrap/>
            <w:hideMark/>
          </w:tcPr>
          <w:p w14:paraId="4F8AAAD8" w14:textId="77777777" w:rsidR="004D4721" w:rsidRPr="00CD53B8" w:rsidRDefault="004D4721" w:rsidP="006D4899">
            <w:pPr>
              <w:jc w:val="right"/>
              <w:rPr>
                <w:color w:val="000000"/>
                <w:sz w:val="20"/>
                <w:szCs w:val="20"/>
              </w:rPr>
            </w:pPr>
            <w:r w:rsidRPr="00CD53B8">
              <w:rPr>
                <w:color w:val="000000"/>
                <w:sz w:val="20"/>
                <w:szCs w:val="20"/>
              </w:rPr>
              <w:t>0.433</w:t>
            </w:r>
          </w:p>
        </w:tc>
      </w:tr>
      <w:tr w:rsidR="004D4721" w:rsidRPr="00CD53B8" w14:paraId="43F5AD6C" w14:textId="77777777" w:rsidTr="006D4899">
        <w:trPr>
          <w:trHeight w:val="340"/>
          <w:jc w:val="center"/>
        </w:trPr>
        <w:tc>
          <w:tcPr>
            <w:tcW w:w="2520" w:type="dxa"/>
            <w:tcBorders>
              <w:top w:val="nil"/>
              <w:left w:val="nil"/>
              <w:bottom w:val="nil"/>
              <w:right w:val="nil"/>
            </w:tcBorders>
            <w:hideMark/>
          </w:tcPr>
          <w:p w14:paraId="5B346EFD" w14:textId="77777777" w:rsidR="004D4721" w:rsidRPr="00CD53B8" w:rsidRDefault="004D4721" w:rsidP="006D4899">
            <w:pPr>
              <w:rPr>
                <w:bCs/>
                <w:color w:val="000000"/>
                <w:sz w:val="20"/>
                <w:szCs w:val="20"/>
              </w:rPr>
            </w:pPr>
            <w:r w:rsidRPr="00CD53B8">
              <w:rPr>
                <w:bCs/>
                <w:color w:val="000000"/>
                <w:sz w:val="20"/>
                <w:szCs w:val="20"/>
              </w:rPr>
              <w:t>Collembola</w:t>
            </w:r>
          </w:p>
        </w:tc>
        <w:tc>
          <w:tcPr>
            <w:tcW w:w="1170" w:type="dxa"/>
            <w:tcBorders>
              <w:top w:val="nil"/>
              <w:left w:val="nil"/>
              <w:bottom w:val="nil"/>
              <w:right w:val="nil"/>
            </w:tcBorders>
            <w:noWrap/>
            <w:hideMark/>
          </w:tcPr>
          <w:p w14:paraId="0592CE49" w14:textId="77777777" w:rsidR="004D4721" w:rsidRPr="00CD53B8" w:rsidRDefault="004D4721" w:rsidP="006D4899">
            <w:pPr>
              <w:rPr>
                <w:color w:val="000000"/>
                <w:sz w:val="20"/>
                <w:szCs w:val="20"/>
              </w:rPr>
            </w:pPr>
            <w:r w:rsidRPr="00CD53B8">
              <w:rPr>
                <w:color w:val="000000"/>
                <w:sz w:val="20"/>
                <w:szCs w:val="20"/>
              </w:rPr>
              <w:t>0.300 (0.090) b</w:t>
            </w:r>
          </w:p>
        </w:tc>
        <w:tc>
          <w:tcPr>
            <w:tcW w:w="1170" w:type="dxa"/>
            <w:tcBorders>
              <w:top w:val="nil"/>
              <w:left w:val="nil"/>
              <w:bottom w:val="nil"/>
              <w:right w:val="nil"/>
            </w:tcBorders>
            <w:noWrap/>
            <w:hideMark/>
          </w:tcPr>
          <w:p w14:paraId="6C0068FC" w14:textId="77777777" w:rsidR="004D4721" w:rsidRPr="00CD53B8" w:rsidRDefault="004D4721" w:rsidP="006D4899">
            <w:pPr>
              <w:rPr>
                <w:color w:val="000000"/>
                <w:sz w:val="20"/>
                <w:szCs w:val="20"/>
              </w:rPr>
            </w:pPr>
            <w:r w:rsidRPr="00CD53B8">
              <w:rPr>
                <w:color w:val="000000"/>
                <w:sz w:val="20"/>
                <w:szCs w:val="20"/>
              </w:rPr>
              <w:t>0.023 (0.010) c</w:t>
            </w:r>
          </w:p>
        </w:tc>
        <w:tc>
          <w:tcPr>
            <w:tcW w:w="1170" w:type="dxa"/>
            <w:tcBorders>
              <w:top w:val="nil"/>
              <w:left w:val="nil"/>
              <w:bottom w:val="nil"/>
              <w:right w:val="nil"/>
            </w:tcBorders>
            <w:noWrap/>
            <w:hideMark/>
          </w:tcPr>
          <w:p w14:paraId="66C87AAA" w14:textId="77777777" w:rsidR="004D4721" w:rsidRPr="00CD53B8" w:rsidRDefault="004D4721" w:rsidP="006D4899">
            <w:pPr>
              <w:rPr>
                <w:color w:val="000000"/>
                <w:sz w:val="20"/>
                <w:szCs w:val="20"/>
              </w:rPr>
            </w:pPr>
            <w:r w:rsidRPr="00CD53B8">
              <w:rPr>
                <w:color w:val="000000"/>
                <w:sz w:val="20"/>
                <w:szCs w:val="20"/>
              </w:rPr>
              <w:t>0.021 (0.009) c</w:t>
            </w:r>
          </w:p>
        </w:tc>
        <w:tc>
          <w:tcPr>
            <w:tcW w:w="1170" w:type="dxa"/>
            <w:tcBorders>
              <w:top w:val="nil"/>
              <w:left w:val="nil"/>
              <w:bottom w:val="nil"/>
              <w:right w:val="nil"/>
            </w:tcBorders>
            <w:noWrap/>
            <w:hideMark/>
          </w:tcPr>
          <w:p w14:paraId="3416B3FC" w14:textId="77777777" w:rsidR="004D4721" w:rsidRPr="00CD53B8" w:rsidRDefault="004D4721" w:rsidP="006D4899">
            <w:pPr>
              <w:rPr>
                <w:color w:val="000000"/>
                <w:sz w:val="20"/>
                <w:szCs w:val="20"/>
              </w:rPr>
            </w:pPr>
            <w:r w:rsidRPr="00CD53B8">
              <w:rPr>
                <w:color w:val="000000"/>
                <w:sz w:val="20"/>
                <w:szCs w:val="20"/>
              </w:rPr>
              <w:t>0.040 (0.016) c</w:t>
            </w:r>
          </w:p>
        </w:tc>
        <w:tc>
          <w:tcPr>
            <w:tcW w:w="1170" w:type="dxa"/>
            <w:tcBorders>
              <w:top w:val="nil"/>
              <w:left w:val="nil"/>
              <w:bottom w:val="nil"/>
              <w:right w:val="nil"/>
            </w:tcBorders>
            <w:noWrap/>
            <w:hideMark/>
          </w:tcPr>
          <w:p w14:paraId="6603976C" w14:textId="77777777" w:rsidR="004D4721" w:rsidRPr="00CD53B8" w:rsidRDefault="004D4721" w:rsidP="006D4899">
            <w:pPr>
              <w:rPr>
                <w:color w:val="000000"/>
                <w:sz w:val="20"/>
                <w:szCs w:val="20"/>
              </w:rPr>
            </w:pPr>
            <w:r w:rsidRPr="00CD53B8">
              <w:rPr>
                <w:color w:val="000000"/>
                <w:sz w:val="20"/>
                <w:szCs w:val="20"/>
              </w:rPr>
              <w:t>0.054 (0.027) c</w:t>
            </w:r>
          </w:p>
        </w:tc>
        <w:tc>
          <w:tcPr>
            <w:tcW w:w="1080" w:type="dxa"/>
            <w:tcBorders>
              <w:top w:val="nil"/>
              <w:left w:val="nil"/>
              <w:bottom w:val="nil"/>
              <w:right w:val="nil"/>
            </w:tcBorders>
            <w:noWrap/>
            <w:hideMark/>
          </w:tcPr>
          <w:p w14:paraId="32D4F203" w14:textId="77777777" w:rsidR="004D4721" w:rsidRPr="00CD53B8" w:rsidRDefault="004D4721" w:rsidP="006D4899">
            <w:pPr>
              <w:rPr>
                <w:color w:val="000000"/>
                <w:sz w:val="20"/>
                <w:szCs w:val="20"/>
              </w:rPr>
            </w:pPr>
            <w:r w:rsidRPr="00CD53B8">
              <w:rPr>
                <w:color w:val="000000"/>
                <w:sz w:val="20"/>
                <w:szCs w:val="20"/>
              </w:rPr>
              <w:t>0.182 (0.066) bc</w:t>
            </w:r>
          </w:p>
        </w:tc>
        <w:tc>
          <w:tcPr>
            <w:tcW w:w="1170" w:type="dxa"/>
            <w:tcBorders>
              <w:top w:val="nil"/>
              <w:left w:val="nil"/>
              <w:bottom w:val="nil"/>
              <w:right w:val="nil"/>
            </w:tcBorders>
            <w:noWrap/>
            <w:hideMark/>
          </w:tcPr>
          <w:p w14:paraId="2E552685" w14:textId="77777777" w:rsidR="004D4721" w:rsidRPr="00CD53B8" w:rsidRDefault="004D4721" w:rsidP="006D4899">
            <w:pPr>
              <w:rPr>
                <w:color w:val="000000"/>
                <w:sz w:val="20"/>
                <w:szCs w:val="20"/>
              </w:rPr>
            </w:pPr>
            <w:r w:rsidRPr="00CD53B8">
              <w:rPr>
                <w:color w:val="000000"/>
                <w:sz w:val="20"/>
                <w:szCs w:val="20"/>
              </w:rPr>
              <w:t>0.200 (0.064) bc</w:t>
            </w:r>
          </w:p>
        </w:tc>
        <w:tc>
          <w:tcPr>
            <w:tcW w:w="1170" w:type="dxa"/>
            <w:tcBorders>
              <w:top w:val="nil"/>
              <w:left w:val="nil"/>
              <w:bottom w:val="nil"/>
              <w:right w:val="nil"/>
            </w:tcBorders>
            <w:noWrap/>
            <w:hideMark/>
          </w:tcPr>
          <w:p w14:paraId="13B39675" w14:textId="77777777" w:rsidR="004D4721" w:rsidRPr="00CD53B8" w:rsidRDefault="004D4721" w:rsidP="006D4899">
            <w:pPr>
              <w:rPr>
                <w:color w:val="000000"/>
                <w:sz w:val="20"/>
                <w:szCs w:val="20"/>
              </w:rPr>
            </w:pPr>
            <w:r w:rsidRPr="00CD53B8">
              <w:rPr>
                <w:color w:val="000000"/>
                <w:sz w:val="20"/>
                <w:szCs w:val="20"/>
              </w:rPr>
              <w:t>0.022 (0.016) c</w:t>
            </w:r>
          </w:p>
        </w:tc>
        <w:tc>
          <w:tcPr>
            <w:tcW w:w="1170" w:type="dxa"/>
            <w:tcBorders>
              <w:top w:val="nil"/>
              <w:left w:val="nil"/>
              <w:bottom w:val="nil"/>
              <w:right w:val="nil"/>
            </w:tcBorders>
            <w:noWrap/>
            <w:hideMark/>
          </w:tcPr>
          <w:p w14:paraId="6B9FCDAF" w14:textId="77777777" w:rsidR="004D4721" w:rsidRPr="00CD53B8" w:rsidRDefault="004D4721" w:rsidP="006D4899">
            <w:pPr>
              <w:rPr>
                <w:color w:val="000000"/>
                <w:sz w:val="20"/>
                <w:szCs w:val="20"/>
              </w:rPr>
            </w:pPr>
            <w:r w:rsidRPr="00CD53B8">
              <w:rPr>
                <w:color w:val="000000"/>
                <w:sz w:val="20"/>
                <w:szCs w:val="20"/>
              </w:rPr>
              <w:t>0.109 (0.037) bc</w:t>
            </w:r>
          </w:p>
        </w:tc>
        <w:tc>
          <w:tcPr>
            <w:tcW w:w="1080" w:type="dxa"/>
            <w:tcBorders>
              <w:top w:val="nil"/>
              <w:left w:val="nil"/>
              <w:bottom w:val="nil"/>
              <w:right w:val="nil"/>
            </w:tcBorders>
            <w:noWrap/>
            <w:hideMark/>
          </w:tcPr>
          <w:p w14:paraId="6CA2A1D7" w14:textId="77777777" w:rsidR="004D4721" w:rsidRPr="00CD53B8" w:rsidRDefault="004D4721" w:rsidP="006D4899">
            <w:pPr>
              <w:rPr>
                <w:b/>
                <w:color w:val="000000"/>
                <w:sz w:val="20"/>
                <w:szCs w:val="20"/>
              </w:rPr>
            </w:pPr>
            <w:r w:rsidRPr="00CD53B8">
              <w:rPr>
                <w:b/>
                <w:color w:val="000000"/>
                <w:sz w:val="20"/>
                <w:szCs w:val="20"/>
              </w:rPr>
              <w:t>1.667 (0.523) a</w:t>
            </w:r>
          </w:p>
        </w:tc>
        <w:tc>
          <w:tcPr>
            <w:tcW w:w="720" w:type="dxa"/>
            <w:tcBorders>
              <w:top w:val="nil"/>
              <w:left w:val="nil"/>
              <w:bottom w:val="nil"/>
              <w:right w:val="nil"/>
            </w:tcBorders>
            <w:noWrap/>
            <w:hideMark/>
          </w:tcPr>
          <w:p w14:paraId="3627AB45" w14:textId="77777777" w:rsidR="004D4721" w:rsidRPr="00CD53B8" w:rsidRDefault="004D4721" w:rsidP="006D4899">
            <w:pPr>
              <w:jc w:val="right"/>
              <w:rPr>
                <w:color w:val="000000"/>
                <w:sz w:val="20"/>
                <w:szCs w:val="20"/>
              </w:rPr>
            </w:pPr>
            <w:r w:rsidRPr="00CD53B8">
              <w:rPr>
                <w:color w:val="000000"/>
                <w:sz w:val="20"/>
                <w:szCs w:val="20"/>
              </w:rPr>
              <w:t>16.26</w:t>
            </w:r>
          </w:p>
        </w:tc>
        <w:tc>
          <w:tcPr>
            <w:tcW w:w="900" w:type="dxa"/>
            <w:tcBorders>
              <w:top w:val="nil"/>
              <w:left w:val="nil"/>
              <w:bottom w:val="nil"/>
              <w:right w:val="nil"/>
            </w:tcBorders>
            <w:noWrap/>
            <w:hideMark/>
          </w:tcPr>
          <w:p w14:paraId="2AE23AC7"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A2C5355" w14:textId="77777777" w:rsidTr="006D4899">
        <w:trPr>
          <w:trHeight w:val="320"/>
          <w:jc w:val="center"/>
        </w:trPr>
        <w:tc>
          <w:tcPr>
            <w:tcW w:w="2520" w:type="dxa"/>
            <w:tcBorders>
              <w:top w:val="nil"/>
              <w:left w:val="nil"/>
              <w:bottom w:val="nil"/>
              <w:right w:val="nil"/>
            </w:tcBorders>
            <w:hideMark/>
          </w:tcPr>
          <w:p w14:paraId="430AECDD" w14:textId="77777777" w:rsidR="004D4721" w:rsidRPr="00CD53B8" w:rsidRDefault="004D4721" w:rsidP="006D4899">
            <w:pPr>
              <w:rPr>
                <w:color w:val="000000"/>
                <w:sz w:val="20"/>
                <w:szCs w:val="20"/>
              </w:rPr>
            </w:pPr>
            <w:r w:rsidRPr="00CD53B8">
              <w:rPr>
                <w:color w:val="000000"/>
                <w:sz w:val="20"/>
                <w:szCs w:val="20"/>
              </w:rPr>
              <w:t>Diptera</w:t>
            </w:r>
          </w:p>
        </w:tc>
        <w:tc>
          <w:tcPr>
            <w:tcW w:w="1170" w:type="dxa"/>
            <w:tcBorders>
              <w:top w:val="nil"/>
              <w:left w:val="nil"/>
              <w:bottom w:val="nil"/>
              <w:right w:val="nil"/>
            </w:tcBorders>
            <w:noWrap/>
            <w:hideMark/>
          </w:tcPr>
          <w:p w14:paraId="152DB1F4" w14:textId="77777777" w:rsidR="004D4721" w:rsidRPr="00CD53B8" w:rsidRDefault="004D4721" w:rsidP="006D4899">
            <w:pPr>
              <w:rPr>
                <w:color w:val="000000"/>
                <w:sz w:val="20"/>
                <w:szCs w:val="20"/>
              </w:rPr>
            </w:pPr>
            <w:r w:rsidRPr="00CD53B8">
              <w:rPr>
                <w:color w:val="000000"/>
                <w:sz w:val="20"/>
                <w:szCs w:val="20"/>
              </w:rPr>
              <w:t>0.050 (0.030) c</w:t>
            </w:r>
          </w:p>
        </w:tc>
        <w:tc>
          <w:tcPr>
            <w:tcW w:w="1170" w:type="dxa"/>
            <w:tcBorders>
              <w:top w:val="nil"/>
              <w:left w:val="nil"/>
              <w:bottom w:val="nil"/>
              <w:right w:val="nil"/>
            </w:tcBorders>
            <w:noWrap/>
            <w:hideMark/>
          </w:tcPr>
          <w:p w14:paraId="1510A50D" w14:textId="77777777" w:rsidR="004D4721" w:rsidRPr="00CD53B8" w:rsidRDefault="004D4721" w:rsidP="006D4899">
            <w:pPr>
              <w:rPr>
                <w:color w:val="000000"/>
                <w:sz w:val="20"/>
                <w:szCs w:val="20"/>
              </w:rPr>
            </w:pPr>
            <w:r w:rsidRPr="00CD53B8">
              <w:rPr>
                <w:color w:val="000000"/>
                <w:sz w:val="20"/>
                <w:szCs w:val="20"/>
              </w:rPr>
              <w:t>0.160 (0.030) abc</w:t>
            </w:r>
          </w:p>
        </w:tc>
        <w:tc>
          <w:tcPr>
            <w:tcW w:w="1170" w:type="dxa"/>
            <w:tcBorders>
              <w:top w:val="nil"/>
              <w:left w:val="nil"/>
              <w:bottom w:val="nil"/>
              <w:right w:val="nil"/>
            </w:tcBorders>
            <w:noWrap/>
            <w:hideMark/>
          </w:tcPr>
          <w:p w14:paraId="3A989B2C" w14:textId="77777777" w:rsidR="004D4721" w:rsidRPr="00CD53B8" w:rsidRDefault="004D4721" w:rsidP="006D4899">
            <w:pPr>
              <w:rPr>
                <w:color w:val="000000"/>
                <w:sz w:val="20"/>
                <w:szCs w:val="20"/>
              </w:rPr>
            </w:pPr>
            <w:r w:rsidRPr="00CD53B8">
              <w:rPr>
                <w:color w:val="000000"/>
                <w:sz w:val="20"/>
                <w:szCs w:val="20"/>
              </w:rPr>
              <w:t>0.054 (0.017) bc</w:t>
            </w:r>
          </w:p>
        </w:tc>
        <w:tc>
          <w:tcPr>
            <w:tcW w:w="1170" w:type="dxa"/>
            <w:tcBorders>
              <w:top w:val="nil"/>
              <w:left w:val="nil"/>
              <w:bottom w:val="nil"/>
              <w:right w:val="nil"/>
            </w:tcBorders>
            <w:noWrap/>
            <w:hideMark/>
          </w:tcPr>
          <w:p w14:paraId="0B85AA59" w14:textId="77777777" w:rsidR="004D4721" w:rsidRPr="00CD53B8" w:rsidRDefault="004D4721" w:rsidP="006D4899">
            <w:pPr>
              <w:rPr>
                <w:color w:val="000000"/>
                <w:sz w:val="20"/>
                <w:szCs w:val="20"/>
              </w:rPr>
            </w:pPr>
            <w:r w:rsidRPr="00CD53B8">
              <w:rPr>
                <w:color w:val="000000"/>
                <w:sz w:val="20"/>
                <w:szCs w:val="20"/>
              </w:rPr>
              <w:t>0.087 (0.027) bc</w:t>
            </w:r>
          </w:p>
        </w:tc>
        <w:tc>
          <w:tcPr>
            <w:tcW w:w="1170" w:type="dxa"/>
            <w:tcBorders>
              <w:top w:val="nil"/>
              <w:left w:val="nil"/>
              <w:bottom w:val="nil"/>
              <w:right w:val="nil"/>
            </w:tcBorders>
            <w:noWrap/>
            <w:hideMark/>
          </w:tcPr>
          <w:p w14:paraId="21E4D720" w14:textId="77777777" w:rsidR="004D4721" w:rsidRPr="00CD53B8" w:rsidRDefault="004D4721" w:rsidP="006D4899">
            <w:pPr>
              <w:rPr>
                <w:color w:val="000000"/>
                <w:sz w:val="20"/>
                <w:szCs w:val="20"/>
              </w:rPr>
            </w:pPr>
            <w:r w:rsidRPr="00CD53B8">
              <w:rPr>
                <w:color w:val="000000"/>
                <w:sz w:val="20"/>
                <w:szCs w:val="20"/>
              </w:rPr>
              <w:t>0.108 (0.035) bc</w:t>
            </w:r>
          </w:p>
        </w:tc>
        <w:tc>
          <w:tcPr>
            <w:tcW w:w="1080" w:type="dxa"/>
            <w:tcBorders>
              <w:top w:val="nil"/>
              <w:left w:val="nil"/>
              <w:bottom w:val="nil"/>
              <w:right w:val="nil"/>
            </w:tcBorders>
            <w:noWrap/>
            <w:hideMark/>
          </w:tcPr>
          <w:p w14:paraId="631DA257" w14:textId="77777777" w:rsidR="004D4721" w:rsidRPr="00CD53B8" w:rsidRDefault="004D4721" w:rsidP="006D4899">
            <w:pPr>
              <w:rPr>
                <w:color w:val="000000"/>
                <w:sz w:val="20"/>
                <w:szCs w:val="20"/>
              </w:rPr>
            </w:pPr>
            <w:r w:rsidRPr="00CD53B8">
              <w:rPr>
                <w:color w:val="000000"/>
                <w:sz w:val="20"/>
                <w:szCs w:val="20"/>
              </w:rPr>
              <w:t>0.109 (0.037) bc</w:t>
            </w:r>
          </w:p>
        </w:tc>
        <w:tc>
          <w:tcPr>
            <w:tcW w:w="1170" w:type="dxa"/>
            <w:tcBorders>
              <w:top w:val="nil"/>
              <w:left w:val="nil"/>
              <w:bottom w:val="nil"/>
              <w:right w:val="nil"/>
            </w:tcBorders>
            <w:noWrap/>
            <w:hideMark/>
          </w:tcPr>
          <w:p w14:paraId="02E9DAE5" w14:textId="77777777" w:rsidR="004D4721" w:rsidRPr="00CD53B8" w:rsidRDefault="004D4721" w:rsidP="006D4899">
            <w:pPr>
              <w:rPr>
                <w:color w:val="000000"/>
                <w:sz w:val="20"/>
                <w:szCs w:val="20"/>
              </w:rPr>
            </w:pPr>
            <w:r w:rsidRPr="00CD53B8">
              <w:rPr>
                <w:color w:val="000000"/>
                <w:sz w:val="20"/>
                <w:szCs w:val="20"/>
              </w:rPr>
              <w:t>0.164 (0.044) bc</w:t>
            </w:r>
          </w:p>
        </w:tc>
        <w:tc>
          <w:tcPr>
            <w:tcW w:w="1170" w:type="dxa"/>
            <w:tcBorders>
              <w:top w:val="nil"/>
              <w:left w:val="nil"/>
              <w:bottom w:val="nil"/>
              <w:right w:val="nil"/>
            </w:tcBorders>
            <w:noWrap/>
            <w:hideMark/>
          </w:tcPr>
          <w:p w14:paraId="607F3D42" w14:textId="77777777" w:rsidR="004D4721" w:rsidRPr="00CD53B8" w:rsidRDefault="004D4721" w:rsidP="006D4899">
            <w:pPr>
              <w:rPr>
                <w:color w:val="000000"/>
                <w:sz w:val="20"/>
                <w:szCs w:val="20"/>
              </w:rPr>
            </w:pPr>
            <w:r w:rsidRPr="00CD53B8">
              <w:rPr>
                <w:color w:val="000000"/>
                <w:sz w:val="20"/>
                <w:szCs w:val="20"/>
              </w:rPr>
              <w:t>0.267 (0.089) c</w:t>
            </w:r>
          </w:p>
        </w:tc>
        <w:tc>
          <w:tcPr>
            <w:tcW w:w="1170" w:type="dxa"/>
            <w:tcBorders>
              <w:top w:val="nil"/>
              <w:left w:val="nil"/>
              <w:bottom w:val="nil"/>
              <w:right w:val="nil"/>
            </w:tcBorders>
            <w:noWrap/>
            <w:hideMark/>
          </w:tcPr>
          <w:p w14:paraId="0C5E046B" w14:textId="77777777" w:rsidR="004D4721" w:rsidRPr="00CD53B8" w:rsidRDefault="004D4721" w:rsidP="006D4899">
            <w:pPr>
              <w:rPr>
                <w:color w:val="000000"/>
                <w:sz w:val="20"/>
                <w:szCs w:val="20"/>
              </w:rPr>
            </w:pPr>
            <w:r w:rsidRPr="00CD53B8">
              <w:rPr>
                <w:color w:val="000000"/>
                <w:sz w:val="20"/>
                <w:szCs w:val="20"/>
              </w:rPr>
              <w:t>0.145 (0.050) bc</w:t>
            </w:r>
          </w:p>
        </w:tc>
        <w:tc>
          <w:tcPr>
            <w:tcW w:w="1080" w:type="dxa"/>
            <w:tcBorders>
              <w:top w:val="nil"/>
              <w:left w:val="nil"/>
              <w:bottom w:val="nil"/>
              <w:right w:val="nil"/>
            </w:tcBorders>
            <w:noWrap/>
            <w:hideMark/>
          </w:tcPr>
          <w:p w14:paraId="0DDC3585" w14:textId="77777777" w:rsidR="004D4721" w:rsidRPr="00CD53B8" w:rsidRDefault="004D4721" w:rsidP="006D4899">
            <w:pPr>
              <w:rPr>
                <w:b/>
                <w:color w:val="000000"/>
                <w:sz w:val="20"/>
                <w:szCs w:val="20"/>
              </w:rPr>
            </w:pPr>
            <w:r w:rsidRPr="00CD53B8">
              <w:rPr>
                <w:b/>
                <w:color w:val="000000"/>
                <w:sz w:val="20"/>
                <w:szCs w:val="20"/>
              </w:rPr>
              <w:t>0.319 (0.098) a</w:t>
            </w:r>
          </w:p>
        </w:tc>
        <w:tc>
          <w:tcPr>
            <w:tcW w:w="720" w:type="dxa"/>
            <w:tcBorders>
              <w:top w:val="nil"/>
              <w:left w:val="nil"/>
              <w:bottom w:val="nil"/>
              <w:right w:val="nil"/>
            </w:tcBorders>
            <w:noWrap/>
            <w:hideMark/>
          </w:tcPr>
          <w:p w14:paraId="53FDEF14" w14:textId="77777777" w:rsidR="004D4721" w:rsidRPr="00CD53B8" w:rsidRDefault="004D4721" w:rsidP="006D4899">
            <w:pPr>
              <w:jc w:val="right"/>
              <w:rPr>
                <w:color w:val="000000"/>
                <w:sz w:val="20"/>
                <w:szCs w:val="20"/>
              </w:rPr>
            </w:pPr>
            <w:r w:rsidRPr="00CD53B8">
              <w:rPr>
                <w:color w:val="000000"/>
                <w:sz w:val="20"/>
                <w:szCs w:val="20"/>
              </w:rPr>
              <w:t>3.31</w:t>
            </w:r>
          </w:p>
        </w:tc>
        <w:tc>
          <w:tcPr>
            <w:tcW w:w="900" w:type="dxa"/>
            <w:tcBorders>
              <w:top w:val="nil"/>
              <w:left w:val="nil"/>
              <w:bottom w:val="nil"/>
              <w:right w:val="nil"/>
            </w:tcBorders>
            <w:noWrap/>
            <w:hideMark/>
          </w:tcPr>
          <w:p w14:paraId="4FC9C235" w14:textId="77777777" w:rsidR="004D4721" w:rsidRPr="00CD53B8" w:rsidRDefault="004D4721" w:rsidP="006D4899">
            <w:pPr>
              <w:jc w:val="right"/>
              <w:rPr>
                <w:b/>
                <w:bCs/>
                <w:color w:val="000000"/>
                <w:sz w:val="20"/>
                <w:szCs w:val="20"/>
              </w:rPr>
            </w:pPr>
            <w:r w:rsidRPr="00CD53B8">
              <w:rPr>
                <w:b/>
                <w:bCs/>
                <w:color w:val="000000"/>
                <w:sz w:val="20"/>
                <w:szCs w:val="20"/>
              </w:rPr>
              <w:t>0.0005</w:t>
            </w:r>
          </w:p>
        </w:tc>
      </w:tr>
      <w:tr w:rsidR="004D4721" w:rsidRPr="00CD53B8" w14:paraId="5E7CD316" w14:textId="77777777" w:rsidTr="006D4899">
        <w:trPr>
          <w:trHeight w:val="320"/>
          <w:jc w:val="center"/>
        </w:trPr>
        <w:tc>
          <w:tcPr>
            <w:tcW w:w="2520" w:type="dxa"/>
            <w:tcBorders>
              <w:top w:val="nil"/>
              <w:left w:val="nil"/>
              <w:bottom w:val="nil"/>
              <w:right w:val="nil"/>
            </w:tcBorders>
            <w:hideMark/>
          </w:tcPr>
          <w:p w14:paraId="6185A2D1" w14:textId="77777777" w:rsidR="004D4721" w:rsidRPr="00CD53B8" w:rsidRDefault="004D4721" w:rsidP="006D4899">
            <w:pPr>
              <w:jc w:val="right"/>
              <w:rPr>
                <w:color w:val="000000"/>
                <w:sz w:val="20"/>
                <w:szCs w:val="20"/>
              </w:rPr>
            </w:pPr>
            <w:r w:rsidRPr="00CD53B8">
              <w:rPr>
                <w:color w:val="000000"/>
                <w:sz w:val="20"/>
                <w:szCs w:val="20"/>
              </w:rPr>
              <w:t>Cecidomyiidae</w:t>
            </w:r>
          </w:p>
        </w:tc>
        <w:tc>
          <w:tcPr>
            <w:tcW w:w="1170" w:type="dxa"/>
            <w:tcBorders>
              <w:top w:val="nil"/>
              <w:left w:val="nil"/>
              <w:bottom w:val="nil"/>
              <w:right w:val="nil"/>
            </w:tcBorders>
            <w:noWrap/>
            <w:hideMark/>
          </w:tcPr>
          <w:p w14:paraId="5EC41BF1" w14:textId="77777777" w:rsidR="004D4721" w:rsidRPr="00CD53B8" w:rsidRDefault="004D4721" w:rsidP="006D4899">
            <w:pPr>
              <w:rPr>
                <w:color w:val="000000"/>
                <w:sz w:val="20"/>
                <w:szCs w:val="20"/>
              </w:rPr>
            </w:pPr>
            <w:r w:rsidRPr="00CD53B8">
              <w:rPr>
                <w:color w:val="000000"/>
                <w:sz w:val="20"/>
                <w:szCs w:val="20"/>
              </w:rPr>
              <w:t>0.025 (0.030) b</w:t>
            </w:r>
          </w:p>
        </w:tc>
        <w:tc>
          <w:tcPr>
            <w:tcW w:w="1170" w:type="dxa"/>
            <w:tcBorders>
              <w:top w:val="nil"/>
              <w:left w:val="nil"/>
              <w:bottom w:val="nil"/>
              <w:right w:val="nil"/>
            </w:tcBorders>
            <w:noWrap/>
            <w:hideMark/>
          </w:tcPr>
          <w:p w14:paraId="2470DB99" w14:textId="77777777" w:rsidR="004D4721" w:rsidRPr="00CD53B8" w:rsidRDefault="004D4721" w:rsidP="006D4899">
            <w:pPr>
              <w:rPr>
                <w:color w:val="000000"/>
                <w:sz w:val="20"/>
                <w:szCs w:val="20"/>
              </w:rPr>
            </w:pPr>
            <w:r w:rsidRPr="00CD53B8">
              <w:rPr>
                <w:color w:val="000000"/>
                <w:sz w:val="20"/>
                <w:szCs w:val="20"/>
              </w:rPr>
              <w:t>0.034 (0.010) b</w:t>
            </w:r>
          </w:p>
        </w:tc>
        <w:tc>
          <w:tcPr>
            <w:tcW w:w="1170" w:type="dxa"/>
            <w:tcBorders>
              <w:top w:val="nil"/>
              <w:left w:val="nil"/>
              <w:bottom w:val="nil"/>
              <w:right w:val="nil"/>
            </w:tcBorders>
            <w:noWrap/>
            <w:hideMark/>
          </w:tcPr>
          <w:p w14:paraId="18A53767" w14:textId="77777777" w:rsidR="004D4721" w:rsidRPr="00CD53B8" w:rsidRDefault="004D4721" w:rsidP="006D4899">
            <w:pPr>
              <w:rPr>
                <w:color w:val="000000"/>
                <w:sz w:val="20"/>
                <w:szCs w:val="20"/>
              </w:rPr>
            </w:pPr>
            <w:r w:rsidRPr="00CD53B8">
              <w:rPr>
                <w:color w:val="000000"/>
                <w:sz w:val="20"/>
                <w:szCs w:val="20"/>
              </w:rPr>
              <w:t>0.004 (0.004) b</w:t>
            </w:r>
          </w:p>
        </w:tc>
        <w:tc>
          <w:tcPr>
            <w:tcW w:w="1170" w:type="dxa"/>
            <w:tcBorders>
              <w:top w:val="nil"/>
              <w:left w:val="nil"/>
              <w:bottom w:val="nil"/>
              <w:right w:val="nil"/>
            </w:tcBorders>
            <w:noWrap/>
            <w:hideMark/>
          </w:tcPr>
          <w:p w14:paraId="154B3473" w14:textId="77777777" w:rsidR="004D4721" w:rsidRPr="00CD53B8" w:rsidRDefault="004D4721" w:rsidP="006D4899">
            <w:pPr>
              <w:rPr>
                <w:color w:val="000000"/>
                <w:sz w:val="20"/>
                <w:szCs w:val="20"/>
              </w:rPr>
            </w:pPr>
            <w:r w:rsidRPr="00CD53B8">
              <w:rPr>
                <w:color w:val="000000"/>
                <w:sz w:val="20"/>
                <w:szCs w:val="20"/>
              </w:rPr>
              <w:t>0.027 (0.016) b</w:t>
            </w:r>
          </w:p>
        </w:tc>
        <w:tc>
          <w:tcPr>
            <w:tcW w:w="1170" w:type="dxa"/>
            <w:tcBorders>
              <w:top w:val="nil"/>
              <w:left w:val="nil"/>
              <w:bottom w:val="nil"/>
              <w:right w:val="nil"/>
            </w:tcBorders>
            <w:noWrap/>
            <w:hideMark/>
          </w:tcPr>
          <w:p w14:paraId="0127E4F1" w14:textId="77777777" w:rsidR="004D4721" w:rsidRPr="00CD53B8" w:rsidRDefault="004D4721" w:rsidP="006D4899">
            <w:pPr>
              <w:rPr>
                <w:color w:val="000000"/>
                <w:sz w:val="20"/>
                <w:szCs w:val="20"/>
              </w:rPr>
            </w:pPr>
            <w:r w:rsidRPr="00CD53B8">
              <w:rPr>
                <w:color w:val="000000"/>
                <w:sz w:val="20"/>
                <w:szCs w:val="20"/>
              </w:rPr>
              <w:t>0.023 (0.013) b</w:t>
            </w:r>
          </w:p>
        </w:tc>
        <w:tc>
          <w:tcPr>
            <w:tcW w:w="1080" w:type="dxa"/>
            <w:tcBorders>
              <w:top w:val="nil"/>
              <w:left w:val="nil"/>
              <w:bottom w:val="nil"/>
              <w:right w:val="nil"/>
            </w:tcBorders>
            <w:noWrap/>
            <w:hideMark/>
          </w:tcPr>
          <w:p w14:paraId="728697C3" w14:textId="77777777" w:rsidR="004D4721" w:rsidRPr="00CD53B8" w:rsidRDefault="004D4721" w:rsidP="006D4899">
            <w:pPr>
              <w:rPr>
                <w:color w:val="000000"/>
                <w:sz w:val="20"/>
                <w:szCs w:val="20"/>
              </w:rPr>
            </w:pPr>
            <w:r w:rsidRPr="00CD53B8">
              <w:rPr>
                <w:color w:val="000000"/>
                <w:sz w:val="20"/>
                <w:szCs w:val="20"/>
              </w:rPr>
              <w:t>0.036 (0.018) b</w:t>
            </w:r>
          </w:p>
        </w:tc>
        <w:tc>
          <w:tcPr>
            <w:tcW w:w="1170" w:type="dxa"/>
            <w:tcBorders>
              <w:top w:val="nil"/>
              <w:left w:val="nil"/>
              <w:bottom w:val="nil"/>
              <w:right w:val="nil"/>
            </w:tcBorders>
            <w:noWrap/>
            <w:hideMark/>
          </w:tcPr>
          <w:p w14:paraId="3079061C" w14:textId="77777777" w:rsidR="004D4721" w:rsidRPr="00CD53B8" w:rsidRDefault="004D4721" w:rsidP="006D4899">
            <w:pPr>
              <w:rPr>
                <w:color w:val="000000"/>
                <w:sz w:val="20"/>
                <w:szCs w:val="20"/>
              </w:rPr>
            </w:pPr>
            <w:r w:rsidRPr="00CD53B8">
              <w:rPr>
                <w:color w:val="000000"/>
                <w:sz w:val="20"/>
                <w:szCs w:val="20"/>
              </w:rPr>
              <w:t>0.073 (0.031) ab</w:t>
            </w:r>
          </w:p>
        </w:tc>
        <w:tc>
          <w:tcPr>
            <w:tcW w:w="1170" w:type="dxa"/>
            <w:tcBorders>
              <w:top w:val="nil"/>
              <w:left w:val="nil"/>
              <w:bottom w:val="nil"/>
              <w:right w:val="nil"/>
            </w:tcBorders>
            <w:noWrap/>
            <w:hideMark/>
          </w:tcPr>
          <w:p w14:paraId="2DEC1F56" w14:textId="77777777" w:rsidR="004D4721" w:rsidRPr="00CD53B8" w:rsidRDefault="004D4721" w:rsidP="006D4899">
            <w:pPr>
              <w:rPr>
                <w:b/>
                <w:color w:val="000000"/>
                <w:sz w:val="20"/>
                <w:szCs w:val="20"/>
              </w:rPr>
            </w:pPr>
            <w:r w:rsidRPr="00CD53B8">
              <w:rPr>
                <w:b/>
                <w:color w:val="000000"/>
                <w:sz w:val="20"/>
                <w:szCs w:val="20"/>
              </w:rPr>
              <w:t>0.133 (0.053) a</w:t>
            </w:r>
          </w:p>
        </w:tc>
        <w:tc>
          <w:tcPr>
            <w:tcW w:w="1170" w:type="dxa"/>
            <w:tcBorders>
              <w:top w:val="nil"/>
              <w:left w:val="nil"/>
              <w:bottom w:val="nil"/>
              <w:right w:val="nil"/>
            </w:tcBorders>
            <w:noWrap/>
            <w:hideMark/>
          </w:tcPr>
          <w:p w14:paraId="567B04CD" w14:textId="77777777" w:rsidR="004D4721" w:rsidRPr="00CD53B8" w:rsidRDefault="004D4721" w:rsidP="006D4899">
            <w:pPr>
              <w:rPr>
                <w:color w:val="000000"/>
                <w:sz w:val="20"/>
                <w:szCs w:val="20"/>
              </w:rPr>
            </w:pPr>
            <w:r w:rsidRPr="00CD53B8">
              <w:rPr>
                <w:color w:val="000000"/>
                <w:sz w:val="20"/>
                <w:szCs w:val="20"/>
              </w:rPr>
              <w:t>0.009 (0.009) b</w:t>
            </w:r>
          </w:p>
        </w:tc>
        <w:tc>
          <w:tcPr>
            <w:tcW w:w="1080" w:type="dxa"/>
            <w:tcBorders>
              <w:top w:val="nil"/>
              <w:left w:val="nil"/>
              <w:bottom w:val="nil"/>
              <w:right w:val="nil"/>
            </w:tcBorders>
            <w:noWrap/>
            <w:hideMark/>
          </w:tcPr>
          <w:p w14:paraId="48740F27" w14:textId="77777777" w:rsidR="004D4721" w:rsidRPr="00CD53B8" w:rsidRDefault="004D4721" w:rsidP="006D4899">
            <w:pPr>
              <w:rPr>
                <w:color w:val="000000"/>
                <w:sz w:val="20"/>
                <w:szCs w:val="20"/>
              </w:rPr>
            </w:pPr>
            <w:r w:rsidRPr="00CD53B8">
              <w:rPr>
                <w:color w:val="000000"/>
                <w:sz w:val="20"/>
                <w:szCs w:val="20"/>
              </w:rPr>
              <w:t>0.072 (0.038) ab</w:t>
            </w:r>
          </w:p>
        </w:tc>
        <w:tc>
          <w:tcPr>
            <w:tcW w:w="720" w:type="dxa"/>
            <w:tcBorders>
              <w:top w:val="nil"/>
              <w:left w:val="nil"/>
              <w:bottom w:val="nil"/>
              <w:right w:val="nil"/>
            </w:tcBorders>
            <w:noWrap/>
            <w:hideMark/>
          </w:tcPr>
          <w:p w14:paraId="27762D7A" w14:textId="77777777" w:rsidR="004D4721" w:rsidRPr="00CD53B8" w:rsidRDefault="004D4721" w:rsidP="006D4899">
            <w:pPr>
              <w:jc w:val="right"/>
              <w:rPr>
                <w:color w:val="000000"/>
                <w:sz w:val="20"/>
                <w:szCs w:val="20"/>
              </w:rPr>
            </w:pPr>
            <w:r w:rsidRPr="00CD53B8">
              <w:rPr>
                <w:color w:val="000000"/>
                <w:sz w:val="20"/>
                <w:szCs w:val="20"/>
              </w:rPr>
              <w:t>2.85</w:t>
            </w:r>
          </w:p>
        </w:tc>
        <w:tc>
          <w:tcPr>
            <w:tcW w:w="900" w:type="dxa"/>
            <w:tcBorders>
              <w:top w:val="nil"/>
              <w:left w:val="nil"/>
              <w:bottom w:val="nil"/>
              <w:right w:val="nil"/>
            </w:tcBorders>
            <w:noWrap/>
            <w:hideMark/>
          </w:tcPr>
          <w:p w14:paraId="7BBB60C8" w14:textId="77777777" w:rsidR="004D4721" w:rsidRPr="00CD53B8" w:rsidRDefault="004D4721" w:rsidP="006D4899">
            <w:pPr>
              <w:jc w:val="right"/>
              <w:rPr>
                <w:b/>
                <w:bCs/>
                <w:color w:val="000000"/>
                <w:sz w:val="20"/>
                <w:szCs w:val="20"/>
              </w:rPr>
            </w:pPr>
            <w:r w:rsidRPr="00CD53B8">
              <w:rPr>
                <w:b/>
                <w:bCs/>
                <w:color w:val="000000"/>
                <w:sz w:val="20"/>
                <w:szCs w:val="20"/>
              </w:rPr>
              <w:t>0.003</w:t>
            </w:r>
          </w:p>
        </w:tc>
      </w:tr>
      <w:tr w:rsidR="004D4721" w:rsidRPr="00CD53B8" w14:paraId="42EA153C" w14:textId="77777777" w:rsidTr="006D4899">
        <w:trPr>
          <w:trHeight w:val="320"/>
          <w:jc w:val="center"/>
        </w:trPr>
        <w:tc>
          <w:tcPr>
            <w:tcW w:w="2520" w:type="dxa"/>
            <w:tcBorders>
              <w:top w:val="nil"/>
              <w:left w:val="nil"/>
              <w:bottom w:val="nil"/>
              <w:right w:val="nil"/>
            </w:tcBorders>
            <w:hideMark/>
          </w:tcPr>
          <w:p w14:paraId="75BAEBB3" w14:textId="77777777" w:rsidR="004D4721" w:rsidRPr="00CD53B8" w:rsidRDefault="004D4721" w:rsidP="006D4899">
            <w:pPr>
              <w:jc w:val="right"/>
              <w:rPr>
                <w:color w:val="000000"/>
                <w:sz w:val="20"/>
                <w:szCs w:val="20"/>
              </w:rPr>
            </w:pPr>
            <w:r w:rsidRPr="00CD53B8">
              <w:rPr>
                <w:color w:val="000000"/>
                <w:sz w:val="20"/>
                <w:szCs w:val="20"/>
              </w:rPr>
              <w:t>Ceraptogonidae</w:t>
            </w:r>
          </w:p>
        </w:tc>
        <w:tc>
          <w:tcPr>
            <w:tcW w:w="1170" w:type="dxa"/>
            <w:tcBorders>
              <w:top w:val="nil"/>
              <w:left w:val="nil"/>
              <w:bottom w:val="nil"/>
              <w:right w:val="nil"/>
            </w:tcBorders>
            <w:noWrap/>
            <w:hideMark/>
          </w:tcPr>
          <w:p w14:paraId="1EF123C5"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3F60C38" w14:textId="77777777" w:rsidR="004D4721" w:rsidRPr="00CD53B8" w:rsidRDefault="004D4721" w:rsidP="006D489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313F770B" w14:textId="77777777" w:rsidR="004D4721" w:rsidRPr="00CD53B8" w:rsidRDefault="004D4721" w:rsidP="006D489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6AC6AB66"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2AA500E" w14:textId="77777777" w:rsidR="004D4721" w:rsidRPr="00CD53B8" w:rsidRDefault="004D4721" w:rsidP="006D4899">
            <w:pPr>
              <w:rPr>
                <w:color w:val="000000"/>
                <w:sz w:val="20"/>
                <w:szCs w:val="20"/>
              </w:rPr>
            </w:pPr>
            <w:r w:rsidRPr="00CD53B8">
              <w:rPr>
                <w:color w:val="000000"/>
                <w:sz w:val="20"/>
                <w:szCs w:val="20"/>
              </w:rPr>
              <w:t>0.023 (0.023) a</w:t>
            </w:r>
          </w:p>
        </w:tc>
        <w:tc>
          <w:tcPr>
            <w:tcW w:w="1080" w:type="dxa"/>
            <w:tcBorders>
              <w:top w:val="nil"/>
              <w:left w:val="nil"/>
              <w:bottom w:val="nil"/>
              <w:right w:val="nil"/>
            </w:tcBorders>
            <w:noWrap/>
            <w:hideMark/>
          </w:tcPr>
          <w:p w14:paraId="3ACE076C"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0CFF880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211A365"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9B63E65"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F848754" w14:textId="77777777" w:rsidR="004D4721" w:rsidRPr="00CD53B8" w:rsidRDefault="004D4721" w:rsidP="006D4899">
            <w:pPr>
              <w:rPr>
                <w:color w:val="000000"/>
                <w:sz w:val="20"/>
                <w:szCs w:val="20"/>
              </w:rPr>
            </w:pPr>
            <w:r w:rsidRPr="00CD53B8">
              <w:rPr>
                <w:color w:val="000000"/>
                <w:sz w:val="20"/>
                <w:szCs w:val="20"/>
              </w:rPr>
              <w:t>0.014 (0.014) a</w:t>
            </w:r>
          </w:p>
        </w:tc>
        <w:tc>
          <w:tcPr>
            <w:tcW w:w="720" w:type="dxa"/>
            <w:tcBorders>
              <w:top w:val="nil"/>
              <w:left w:val="nil"/>
              <w:bottom w:val="nil"/>
              <w:right w:val="nil"/>
            </w:tcBorders>
            <w:noWrap/>
            <w:hideMark/>
          </w:tcPr>
          <w:p w14:paraId="3A4864CD" w14:textId="77777777" w:rsidR="004D4721" w:rsidRPr="00CD53B8" w:rsidRDefault="004D4721" w:rsidP="006D4899">
            <w:pPr>
              <w:jc w:val="right"/>
              <w:rPr>
                <w:color w:val="000000"/>
                <w:sz w:val="20"/>
                <w:szCs w:val="20"/>
              </w:rPr>
            </w:pPr>
            <w:r w:rsidRPr="00CD53B8">
              <w:rPr>
                <w:color w:val="000000"/>
                <w:sz w:val="20"/>
                <w:szCs w:val="20"/>
              </w:rPr>
              <w:t>0.84</w:t>
            </w:r>
          </w:p>
        </w:tc>
        <w:tc>
          <w:tcPr>
            <w:tcW w:w="900" w:type="dxa"/>
            <w:tcBorders>
              <w:top w:val="nil"/>
              <w:left w:val="nil"/>
              <w:bottom w:val="nil"/>
              <w:right w:val="nil"/>
            </w:tcBorders>
            <w:noWrap/>
            <w:hideMark/>
          </w:tcPr>
          <w:p w14:paraId="064FEAA9" w14:textId="77777777" w:rsidR="004D4721" w:rsidRPr="00CD53B8" w:rsidRDefault="004D4721" w:rsidP="006D4899">
            <w:pPr>
              <w:jc w:val="right"/>
              <w:rPr>
                <w:color w:val="000000"/>
                <w:sz w:val="20"/>
                <w:szCs w:val="20"/>
              </w:rPr>
            </w:pPr>
            <w:r w:rsidRPr="00CD53B8">
              <w:rPr>
                <w:color w:val="000000"/>
                <w:sz w:val="20"/>
                <w:szCs w:val="20"/>
              </w:rPr>
              <w:t>0.582</w:t>
            </w:r>
          </w:p>
        </w:tc>
      </w:tr>
      <w:tr w:rsidR="004D4721" w:rsidRPr="00CD53B8" w14:paraId="58D311B0" w14:textId="77777777" w:rsidTr="006D4899">
        <w:trPr>
          <w:trHeight w:val="320"/>
          <w:jc w:val="center"/>
        </w:trPr>
        <w:tc>
          <w:tcPr>
            <w:tcW w:w="2520" w:type="dxa"/>
            <w:tcBorders>
              <w:top w:val="nil"/>
              <w:left w:val="nil"/>
              <w:bottom w:val="nil"/>
              <w:right w:val="nil"/>
            </w:tcBorders>
            <w:hideMark/>
          </w:tcPr>
          <w:p w14:paraId="293D6F59" w14:textId="77777777" w:rsidR="004D4721" w:rsidRPr="00CD53B8" w:rsidRDefault="004D4721" w:rsidP="006D4899">
            <w:pPr>
              <w:jc w:val="right"/>
              <w:rPr>
                <w:color w:val="000000"/>
                <w:sz w:val="20"/>
                <w:szCs w:val="20"/>
              </w:rPr>
            </w:pPr>
            <w:r w:rsidRPr="00CD53B8">
              <w:rPr>
                <w:color w:val="000000"/>
                <w:sz w:val="20"/>
                <w:szCs w:val="20"/>
              </w:rPr>
              <w:t>Chironomidae</w:t>
            </w:r>
          </w:p>
        </w:tc>
        <w:tc>
          <w:tcPr>
            <w:tcW w:w="1170" w:type="dxa"/>
            <w:tcBorders>
              <w:top w:val="nil"/>
              <w:left w:val="nil"/>
              <w:bottom w:val="nil"/>
              <w:right w:val="nil"/>
            </w:tcBorders>
            <w:noWrap/>
            <w:hideMark/>
          </w:tcPr>
          <w:p w14:paraId="34E566ED"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5FAA5169" w14:textId="77777777" w:rsidR="004D4721" w:rsidRPr="00CD53B8" w:rsidRDefault="004D4721" w:rsidP="006D4899">
            <w:pPr>
              <w:rPr>
                <w:color w:val="000000"/>
                <w:sz w:val="20"/>
                <w:szCs w:val="20"/>
              </w:rPr>
            </w:pPr>
            <w:r w:rsidRPr="00CD53B8">
              <w:rPr>
                <w:color w:val="000000"/>
                <w:sz w:val="20"/>
                <w:szCs w:val="20"/>
              </w:rPr>
              <w:t>0.011 (0.010) c</w:t>
            </w:r>
          </w:p>
        </w:tc>
        <w:tc>
          <w:tcPr>
            <w:tcW w:w="1170" w:type="dxa"/>
            <w:tcBorders>
              <w:top w:val="nil"/>
              <w:left w:val="nil"/>
              <w:bottom w:val="nil"/>
              <w:right w:val="nil"/>
            </w:tcBorders>
            <w:noWrap/>
            <w:hideMark/>
          </w:tcPr>
          <w:p w14:paraId="240215A5" w14:textId="77777777" w:rsidR="004D4721" w:rsidRPr="00CD53B8" w:rsidRDefault="004D4721" w:rsidP="006D4899">
            <w:pPr>
              <w:rPr>
                <w:color w:val="000000"/>
                <w:sz w:val="20"/>
                <w:szCs w:val="20"/>
              </w:rPr>
            </w:pPr>
            <w:r w:rsidRPr="00CD53B8">
              <w:rPr>
                <w:color w:val="000000"/>
                <w:sz w:val="20"/>
                <w:szCs w:val="20"/>
              </w:rPr>
              <w:t>0.008 (0.006) c</w:t>
            </w:r>
          </w:p>
        </w:tc>
        <w:tc>
          <w:tcPr>
            <w:tcW w:w="1170" w:type="dxa"/>
            <w:tcBorders>
              <w:top w:val="nil"/>
              <w:left w:val="nil"/>
              <w:bottom w:val="nil"/>
              <w:right w:val="nil"/>
            </w:tcBorders>
            <w:noWrap/>
            <w:hideMark/>
          </w:tcPr>
          <w:p w14:paraId="7F050F03" w14:textId="77777777" w:rsidR="004D4721" w:rsidRPr="00CD53B8" w:rsidRDefault="004D4721" w:rsidP="006D4899">
            <w:pPr>
              <w:rPr>
                <w:color w:val="000000"/>
                <w:sz w:val="20"/>
                <w:szCs w:val="20"/>
              </w:rPr>
            </w:pPr>
            <w:r w:rsidRPr="00CD53B8">
              <w:rPr>
                <w:color w:val="000000"/>
                <w:sz w:val="20"/>
                <w:szCs w:val="20"/>
              </w:rPr>
              <w:t>0.007 (0.007) c</w:t>
            </w:r>
          </w:p>
        </w:tc>
        <w:tc>
          <w:tcPr>
            <w:tcW w:w="1170" w:type="dxa"/>
            <w:tcBorders>
              <w:top w:val="nil"/>
              <w:left w:val="nil"/>
              <w:bottom w:val="nil"/>
              <w:right w:val="nil"/>
            </w:tcBorders>
            <w:noWrap/>
            <w:hideMark/>
          </w:tcPr>
          <w:p w14:paraId="001DEF83" w14:textId="77777777" w:rsidR="004D4721" w:rsidRPr="00CD53B8" w:rsidRDefault="004D4721" w:rsidP="006D4899">
            <w:pPr>
              <w:rPr>
                <w:color w:val="000000"/>
                <w:sz w:val="20"/>
                <w:szCs w:val="20"/>
              </w:rPr>
            </w:pPr>
            <w:r w:rsidRPr="00CD53B8">
              <w:rPr>
                <w:color w:val="000000"/>
                <w:sz w:val="20"/>
                <w:szCs w:val="20"/>
              </w:rPr>
              <w:t>0.008 (0.008) c</w:t>
            </w:r>
          </w:p>
        </w:tc>
        <w:tc>
          <w:tcPr>
            <w:tcW w:w="1080" w:type="dxa"/>
            <w:tcBorders>
              <w:top w:val="nil"/>
              <w:left w:val="nil"/>
              <w:bottom w:val="nil"/>
              <w:right w:val="nil"/>
            </w:tcBorders>
            <w:noWrap/>
            <w:hideMark/>
          </w:tcPr>
          <w:p w14:paraId="177A2D2A"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45235D0E"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78B5BE27"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6F4CC8F0" w14:textId="77777777" w:rsidR="004D4721" w:rsidRPr="00CD53B8" w:rsidRDefault="004D4721" w:rsidP="006D4899">
            <w:pPr>
              <w:rPr>
                <w:color w:val="000000"/>
                <w:sz w:val="20"/>
                <w:szCs w:val="20"/>
              </w:rPr>
            </w:pPr>
            <w:r w:rsidRPr="00CD53B8">
              <w:rPr>
                <w:color w:val="000000"/>
                <w:sz w:val="20"/>
                <w:szCs w:val="20"/>
              </w:rPr>
              <w:t>0.082 (0.043) b</w:t>
            </w:r>
          </w:p>
        </w:tc>
        <w:tc>
          <w:tcPr>
            <w:tcW w:w="1080" w:type="dxa"/>
            <w:tcBorders>
              <w:top w:val="nil"/>
              <w:left w:val="nil"/>
              <w:bottom w:val="nil"/>
              <w:right w:val="nil"/>
            </w:tcBorders>
            <w:noWrap/>
            <w:hideMark/>
          </w:tcPr>
          <w:p w14:paraId="6FC5993E" w14:textId="77777777" w:rsidR="004D4721" w:rsidRPr="00CD53B8" w:rsidRDefault="004D4721" w:rsidP="006D4899">
            <w:pPr>
              <w:rPr>
                <w:b/>
                <w:color w:val="000000"/>
                <w:sz w:val="20"/>
                <w:szCs w:val="20"/>
              </w:rPr>
            </w:pPr>
            <w:r w:rsidRPr="00CD53B8">
              <w:rPr>
                <w:b/>
                <w:color w:val="000000"/>
                <w:sz w:val="20"/>
                <w:szCs w:val="20"/>
              </w:rPr>
              <w:t>0.130 (0.046) a</w:t>
            </w:r>
          </w:p>
        </w:tc>
        <w:tc>
          <w:tcPr>
            <w:tcW w:w="720" w:type="dxa"/>
            <w:tcBorders>
              <w:top w:val="nil"/>
              <w:left w:val="nil"/>
              <w:bottom w:val="nil"/>
              <w:right w:val="nil"/>
            </w:tcBorders>
            <w:noWrap/>
            <w:hideMark/>
          </w:tcPr>
          <w:p w14:paraId="0A94DBAF" w14:textId="77777777" w:rsidR="004D4721" w:rsidRPr="00CD53B8" w:rsidRDefault="004D4721" w:rsidP="006D4899">
            <w:pPr>
              <w:jc w:val="right"/>
              <w:rPr>
                <w:color w:val="000000"/>
                <w:sz w:val="20"/>
                <w:szCs w:val="20"/>
              </w:rPr>
            </w:pPr>
            <w:r w:rsidRPr="00CD53B8">
              <w:rPr>
                <w:color w:val="000000"/>
                <w:sz w:val="20"/>
                <w:szCs w:val="20"/>
              </w:rPr>
              <w:t>6.36</w:t>
            </w:r>
          </w:p>
        </w:tc>
        <w:tc>
          <w:tcPr>
            <w:tcW w:w="900" w:type="dxa"/>
            <w:tcBorders>
              <w:top w:val="nil"/>
              <w:left w:val="nil"/>
              <w:bottom w:val="nil"/>
              <w:right w:val="nil"/>
            </w:tcBorders>
            <w:noWrap/>
            <w:hideMark/>
          </w:tcPr>
          <w:p w14:paraId="0BBC7B4E"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3B23BAC1" w14:textId="77777777" w:rsidTr="00DE5DD9">
        <w:trPr>
          <w:trHeight w:val="320"/>
          <w:jc w:val="center"/>
        </w:trPr>
        <w:tc>
          <w:tcPr>
            <w:tcW w:w="2520" w:type="dxa"/>
            <w:tcBorders>
              <w:top w:val="nil"/>
              <w:left w:val="nil"/>
              <w:bottom w:val="single" w:sz="4" w:space="0" w:color="auto"/>
              <w:right w:val="nil"/>
            </w:tcBorders>
            <w:hideMark/>
          </w:tcPr>
          <w:p w14:paraId="345A692D" w14:textId="77777777" w:rsidR="004D4721" w:rsidRPr="00CD53B8" w:rsidRDefault="004D4721" w:rsidP="006D4899">
            <w:pPr>
              <w:jc w:val="right"/>
              <w:rPr>
                <w:color w:val="000000"/>
                <w:sz w:val="20"/>
                <w:szCs w:val="20"/>
              </w:rPr>
            </w:pPr>
            <w:r w:rsidRPr="00CD53B8">
              <w:rPr>
                <w:color w:val="000000"/>
                <w:sz w:val="20"/>
                <w:szCs w:val="20"/>
              </w:rPr>
              <w:t>Chloropidae</w:t>
            </w:r>
          </w:p>
        </w:tc>
        <w:tc>
          <w:tcPr>
            <w:tcW w:w="1170" w:type="dxa"/>
            <w:tcBorders>
              <w:top w:val="nil"/>
              <w:left w:val="nil"/>
              <w:bottom w:val="single" w:sz="4" w:space="0" w:color="auto"/>
              <w:right w:val="nil"/>
            </w:tcBorders>
            <w:noWrap/>
            <w:hideMark/>
          </w:tcPr>
          <w:p w14:paraId="0B81ADD4" w14:textId="77777777" w:rsidR="004D4721" w:rsidRPr="00CD53B8" w:rsidRDefault="004D4721" w:rsidP="006D4899">
            <w:pPr>
              <w:rPr>
                <w:color w:val="000000"/>
                <w:sz w:val="20"/>
                <w:szCs w:val="20"/>
              </w:rPr>
            </w:pPr>
            <w:r w:rsidRPr="00CD53B8">
              <w:rPr>
                <w:color w:val="000000"/>
                <w:sz w:val="20"/>
                <w:szCs w:val="20"/>
              </w:rPr>
              <w:t>0.013 (0.010) a</w:t>
            </w:r>
          </w:p>
        </w:tc>
        <w:tc>
          <w:tcPr>
            <w:tcW w:w="1170" w:type="dxa"/>
            <w:tcBorders>
              <w:top w:val="nil"/>
              <w:left w:val="nil"/>
              <w:bottom w:val="single" w:sz="4" w:space="0" w:color="auto"/>
              <w:right w:val="nil"/>
            </w:tcBorders>
            <w:noWrap/>
            <w:hideMark/>
          </w:tcPr>
          <w:p w14:paraId="08F666A0" w14:textId="77777777" w:rsidR="004D4721" w:rsidRPr="00CD53B8" w:rsidRDefault="004D4721" w:rsidP="006D4899">
            <w:pPr>
              <w:rPr>
                <w:color w:val="000000"/>
                <w:sz w:val="20"/>
                <w:szCs w:val="20"/>
              </w:rPr>
            </w:pPr>
            <w:r w:rsidRPr="00CD53B8">
              <w:rPr>
                <w:color w:val="000000"/>
                <w:sz w:val="20"/>
                <w:szCs w:val="20"/>
              </w:rPr>
              <w:t>0.017 (0.010) a</w:t>
            </w:r>
          </w:p>
        </w:tc>
        <w:tc>
          <w:tcPr>
            <w:tcW w:w="1170" w:type="dxa"/>
            <w:tcBorders>
              <w:top w:val="nil"/>
              <w:left w:val="nil"/>
              <w:bottom w:val="single" w:sz="4" w:space="0" w:color="auto"/>
              <w:right w:val="nil"/>
            </w:tcBorders>
            <w:noWrap/>
            <w:hideMark/>
          </w:tcPr>
          <w:p w14:paraId="6FCBBBF9" w14:textId="77777777" w:rsidR="004D4721" w:rsidRPr="00CD53B8" w:rsidRDefault="004D4721" w:rsidP="006D4899">
            <w:pPr>
              <w:rPr>
                <w:color w:val="000000"/>
                <w:sz w:val="20"/>
                <w:szCs w:val="20"/>
              </w:rPr>
            </w:pPr>
            <w:r w:rsidRPr="00CD53B8">
              <w:rPr>
                <w:color w:val="000000"/>
                <w:sz w:val="20"/>
                <w:szCs w:val="20"/>
              </w:rPr>
              <w:t>0.013 (0.009) a</w:t>
            </w:r>
          </w:p>
        </w:tc>
        <w:tc>
          <w:tcPr>
            <w:tcW w:w="1170" w:type="dxa"/>
            <w:tcBorders>
              <w:top w:val="nil"/>
              <w:left w:val="nil"/>
              <w:bottom w:val="single" w:sz="4" w:space="0" w:color="auto"/>
              <w:right w:val="nil"/>
            </w:tcBorders>
            <w:noWrap/>
            <w:hideMark/>
          </w:tcPr>
          <w:p w14:paraId="75F733F8"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single" w:sz="4" w:space="0" w:color="auto"/>
              <w:right w:val="nil"/>
            </w:tcBorders>
            <w:noWrap/>
            <w:hideMark/>
          </w:tcPr>
          <w:p w14:paraId="27919C5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single" w:sz="4" w:space="0" w:color="auto"/>
              <w:right w:val="nil"/>
            </w:tcBorders>
            <w:noWrap/>
            <w:hideMark/>
          </w:tcPr>
          <w:p w14:paraId="1826A692"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single" w:sz="4" w:space="0" w:color="auto"/>
              <w:right w:val="nil"/>
            </w:tcBorders>
            <w:noWrap/>
            <w:hideMark/>
          </w:tcPr>
          <w:p w14:paraId="1DD0EC08" w14:textId="77777777" w:rsidR="004D4721" w:rsidRPr="00CD53B8" w:rsidRDefault="004D4721" w:rsidP="006D4899">
            <w:pPr>
              <w:rPr>
                <w:color w:val="000000"/>
                <w:sz w:val="20"/>
                <w:szCs w:val="20"/>
              </w:rPr>
            </w:pPr>
            <w:r w:rsidRPr="00CD53B8">
              <w:rPr>
                <w:color w:val="000000"/>
                <w:sz w:val="20"/>
                <w:szCs w:val="20"/>
              </w:rPr>
              <w:t>0.018 (0.018) a</w:t>
            </w:r>
          </w:p>
        </w:tc>
        <w:tc>
          <w:tcPr>
            <w:tcW w:w="1170" w:type="dxa"/>
            <w:tcBorders>
              <w:top w:val="nil"/>
              <w:left w:val="nil"/>
              <w:bottom w:val="single" w:sz="4" w:space="0" w:color="auto"/>
              <w:right w:val="nil"/>
            </w:tcBorders>
            <w:noWrap/>
            <w:hideMark/>
          </w:tcPr>
          <w:p w14:paraId="72FBC333" w14:textId="77777777" w:rsidR="004D4721" w:rsidRPr="00CD53B8" w:rsidRDefault="004D4721" w:rsidP="006D4899">
            <w:pPr>
              <w:rPr>
                <w:color w:val="000000"/>
                <w:sz w:val="20"/>
                <w:szCs w:val="20"/>
              </w:rPr>
            </w:pPr>
            <w:r w:rsidRPr="00CD53B8">
              <w:rPr>
                <w:color w:val="000000"/>
                <w:sz w:val="20"/>
                <w:szCs w:val="20"/>
              </w:rPr>
              <w:t>0.011 (0.011) a</w:t>
            </w:r>
          </w:p>
        </w:tc>
        <w:tc>
          <w:tcPr>
            <w:tcW w:w="1170" w:type="dxa"/>
            <w:tcBorders>
              <w:top w:val="nil"/>
              <w:left w:val="nil"/>
              <w:bottom w:val="single" w:sz="4" w:space="0" w:color="auto"/>
              <w:right w:val="nil"/>
            </w:tcBorders>
            <w:noWrap/>
            <w:hideMark/>
          </w:tcPr>
          <w:p w14:paraId="3F7C62A1" w14:textId="77777777" w:rsidR="004D4721" w:rsidRPr="00CD53B8" w:rsidRDefault="004D4721" w:rsidP="006D4899">
            <w:pPr>
              <w:rPr>
                <w:color w:val="000000"/>
                <w:sz w:val="20"/>
                <w:szCs w:val="20"/>
              </w:rPr>
            </w:pPr>
            <w:r w:rsidRPr="00CD53B8">
              <w:rPr>
                <w:color w:val="000000"/>
                <w:sz w:val="20"/>
                <w:szCs w:val="20"/>
              </w:rPr>
              <w:t>0.027 (0.016) a</w:t>
            </w:r>
          </w:p>
        </w:tc>
        <w:tc>
          <w:tcPr>
            <w:tcW w:w="1080" w:type="dxa"/>
            <w:tcBorders>
              <w:top w:val="nil"/>
              <w:left w:val="nil"/>
              <w:bottom w:val="single" w:sz="4" w:space="0" w:color="auto"/>
              <w:right w:val="nil"/>
            </w:tcBorders>
            <w:noWrap/>
            <w:hideMark/>
          </w:tcPr>
          <w:p w14:paraId="21E091EF"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single" w:sz="4" w:space="0" w:color="auto"/>
              <w:right w:val="nil"/>
            </w:tcBorders>
            <w:noWrap/>
            <w:hideMark/>
          </w:tcPr>
          <w:p w14:paraId="3F4B3054" w14:textId="77777777" w:rsidR="004D4721" w:rsidRPr="00CD53B8" w:rsidRDefault="004D4721" w:rsidP="006D4899">
            <w:pPr>
              <w:jc w:val="right"/>
              <w:rPr>
                <w:color w:val="000000"/>
                <w:sz w:val="20"/>
                <w:szCs w:val="20"/>
              </w:rPr>
            </w:pPr>
            <w:r w:rsidRPr="00CD53B8">
              <w:rPr>
                <w:color w:val="000000"/>
                <w:sz w:val="20"/>
                <w:szCs w:val="20"/>
              </w:rPr>
              <w:t>0.92</w:t>
            </w:r>
          </w:p>
        </w:tc>
        <w:tc>
          <w:tcPr>
            <w:tcW w:w="900" w:type="dxa"/>
            <w:tcBorders>
              <w:top w:val="nil"/>
              <w:left w:val="nil"/>
              <w:bottom w:val="single" w:sz="4" w:space="0" w:color="auto"/>
              <w:right w:val="nil"/>
            </w:tcBorders>
            <w:noWrap/>
            <w:hideMark/>
          </w:tcPr>
          <w:p w14:paraId="4289CA53" w14:textId="77777777" w:rsidR="004D4721" w:rsidRPr="00CD53B8" w:rsidRDefault="004D4721" w:rsidP="006D4899">
            <w:pPr>
              <w:jc w:val="right"/>
              <w:rPr>
                <w:color w:val="000000"/>
                <w:sz w:val="20"/>
                <w:szCs w:val="20"/>
              </w:rPr>
            </w:pPr>
            <w:r w:rsidRPr="00CD53B8">
              <w:rPr>
                <w:color w:val="000000"/>
                <w:sz w:val="20"/>
                <w:szCs w:val="20"/>
              </w:rPr>
              <w:t>0.505</w:t>
            </w:r>
          </w:p>
        </w:tc>
      </w:tr>
    </w:tbl>
    <w:p w14:paraId="669EC077" w14:textId="734A75CF" w:rsidR="00BD2EF3" w:rsidRDefault="00BD2EF3"/>
    <w:p w14:paraId="0A968B93" w14:textId="57859416" w:rsidR="00BD2EF3" w:rsidRDefault="00BD2EF3">
      <w:r>
        <w:lastRenderedPageBreak/>
        <w:t>Table 2-5. Continued</w:t>
      </w:r>
    </w:p>
    <w:tbl>
      <w:tblPr>
        <w:tblStyle w:val="TableGrid1"/>
        <w:tblW w:w="15660" w:type="dxa"/>
        <w:jc w:val="center"/>
        <w:tblLayout w:type="fixed"/>
        <w:tblLook w:val="04A0" w:firstRow="1" w:lastRow="0" w:firstColumn="1" w:lastColumn="0" w:noHBand="0" w:noVBand="1"/>
      </w:tblPr>
      <w:tblGrid>
        <w:gridCol w:w="2520"/>
        <w:gridCol w:w="1170"/>
        <w:gridCol w:w="1170"/>
        <w:gridCol w:w="1170"/>
        <w:gridCol w:w="1170"/>
        <w:gridCol w:w="1170"/>
        <w:gridCol w:w="1080"/>
        <w:gridCol w:w="1170"/>
        <w:gridCol w:w="1170"/>
        <w:gridCol w:w="1170"/>
        <w:gridCol w:w="1080"/>
        <w:gridCol w:w="720"/>
        <w:gridCol w:w="900"/>
      </w:tblGrid>
      <w:tr w:rsidR="00DE5DD9" w:rsidRPr="00CD53B8" w14:paraId="153EE3F2" w14:textId="77777777" w:rsidTr="00DE5DD9">
        <w:trPr>
          <w:trHeight w:val="320"/>
          <w:jc w:val="center"/>
        </w:trPr>
        <w:tc>
          <w:tcPr>
            <w:tcW w:w="15660" w:type="dxa"/>
            <w:gridSpan w:val="13"/>
            <w:tcBorders>
              <w:top w:val="single" w:sz="4" w:space="0" w:color="auto"/>
              <w:left w:val="nil"/>
              <w:bottom w:val="nil"/>
              <w:right w:val="nil"/>
            </w:tcBorders>
            <w:vAlign w:val="center"/>
          </w:tcPr>
          <w:p w14:paraId="2A0ECF99" w14:textId="7515AAB5" w:rsidR="00DE5DD9" w:rsidRPr="00CD53B8" w:rsidRDefault="00DE5DD9" w:rsidP="00DE5DD9">
            <w:pPr>
              <w:jc w:val="center"/>
              <w:rPr>
                <w:color w:val="000000"/>
                <w:sz w:val="20"/>
                <w:szCs w:val="20"/>
              </w:rPr>
            </w:pPr>
            <w:r w:rsidRPr="00CD53B8">
              <w:rPr>
                <w:color w:val="000000"/>
              </w:rPr>
              <w:t>Mean (SE)/trap day</w:t>
            </w:r>
          </w:p>
        </w:tc>
      </w:tr>
      <w:tr w:rsidR="00DE5DD9" w:rsidRPr="00CD53B8" w14:paraId="4F5E70BC" w14:textId="77777777" w:rsidTr="00DE5DD9">
        <w:trPr>
          <w:trHeight w:val="320"/>
          <w:jc w:val="center"/>
        </w:trPr>
        <w:tc>
          <w:tcPr>
            <w:tcW w:w="2520" w:type="dxa"/>
            <w:tcBorders>
              <w:top w:val="nil"/>
              <w:left w:val="nil"/>
              <w:bottom w:val="single" w:sz="4" w:space="0" w:color="auto"/>
              <w:right w:val="nil"/>
            </w:tcBorders>
            <w:vAlign w:val="center"/>
          </w:tcPr>
          <w:p w14:paraId="403456C8" w14:textId="0D94DCC8" w:rsidR="00DE5DD9" w:rsidRPr="00CD53B8" w:rsidRDefault="00DE5DD9" w:rsidP="00DE5DD9">
            <w:pPr>
              <w:jc w:val="center"/>
              <w:rPr>
                <w:color w:val="000000"/>
                <w:sz w:val="20"/>
                <w:szCs w:val="20"/>
              </w:rPr>
            </w:pPr>
            <w:r w:rsidRPr="00CD53B8">
              <w:rPr>
                <w:color w:val="000000"/>
                <w:sz w:val="22"/>
                <w:szCs w:val="22"/>
              </w:rPr>
              <w:t>Group</w:t>
            </w:r>
          </w:p>
        </w:tc>
        <w:tc>
          <w:tcPr>
            <w:tcW w:w="1170" w:type="dxa"/>
            <w:tcBorders>
              <w:top w:val="nil"/>
              <w:left w:val="nil"/>
              <w:bottom w:val="single" w:sz="4" w:space="0" w:color="auto"/>
              <w:right w:val="nil"/>
            </w:tcBorders>
            <w:noWrap/>
            <w:vAlign w:val="center"/>
          </w:tcPr>
          <w:p w14:paraId="32F21A63" w14:textId="22E68F84" w:rsidR="00DE5DD9" w:rsidRPr="00CD53B8" w:rsidRDefault="00DE5DD9" w:rsidP="00DE5DD9">
            <w:pPr>
              <w:jc w:val="center"/>
              <w:rPr>
                <w:color w:val="000000"/>
                <w:sz w:val="20"/>
                <w:szCs w:val="20"/>
              </w:rPr>
            </w:pPr>
            <w:r w:rsidRPr="00CD53B8">
              <w:rPr>
                <w:color w:val="000000"/>
                <w:sz w:val="22"/>
                <w:szCs w:val="22"/>
              </w:rPr>
              <w:t>Feb</w:t>
            </w:r>
          </w:p>
        </w:tc>
        <w:tc>
          <w:tcPr>
            <w:tcW w:w="1170" w:type="dxa"/>
            <w:tcBorders>
              <w:top w:val="nil"/>
              <w:left w:val="nil"/>
              <w:bottom w:val="single" w:sz="4" w:space="0" w:color="auto"/>
              <w:right w:val="nil"/>
            </w:tcBorders>
            <w:noWrap/>
            <w:vAlign w:val="center"/>
          </w:tcPr>
          <w:p w14:paraId="0CEB18BE" w14:textId="021C90E6" w:rsidR="00DE5DD9" w:rsidRPr="00CD53B8" w:rsidRDefault="00DE5DD9" w:rsidP="00DE5DD9">
            <w:pPr>
              <w:jc w:val="center"/>
              <w:rPr>
                <w:color w:val="000000"/>
                <w:sz w:val="20"/>
                <w:szCs w:val="20"/>
              </w:rPr>
            </w:pPr>
            <w:r w:rsidRPr="00CD53B8">
              <w:rPr>
                <w:color w:val="000000"/>
                <w:sz w:val="22"/>
                <w:szCs w:val="22"/>
              </w:rPr>
              <w:t>Mar</w:t>
            </w:r>
          </w:p>
        </w:tc>
        <w:tc>
          <w:tcPr>
            <w:tcW w:w="1170" w:type="dxa"/>
            <w:tcBorders>
              <w:top w:val="nil"/>
              <w:left w:val="nil"/>
              <w:bottom w:val="single" w:sz="4" w:space="0" w:color="auto"/>
              <w:right w:val="nil"/>
            </w:tcBorders>
            <w:noWrap/>
            <w:vAlign w:val="center"/>
          </w:tcPr>
          <w:p w14:paraId="3220DD28" w14:textId="1CEF8825" w:rsidR="00DE5DD9" w:rsidRPr="00CD53B8" w:rsidRDefault="00DE5DD9" w:rsidP="00DE5DD9">
            <w:pPr>
              <w:jc w:val="center"/>
              <w:rPr>
                <w:color w:val="000000"/>
                <w:sz w:val="20"/>
                <w:szCs w:val="20"/>
              </w:rPr>
            </w:pPr>
            <w:r w:rsidRPr="00CD53B8">
              <w:rPr>
                <w:color w:val="000000"/>
                <w:sz w:val="22"/>
                <w:szCs w:val="22"/>
              </w:rPr>
              <w:t>Apr</w:t>
            </w:r>
          </w:p>
        </w:tc>
        <w:tc>
          <w:tcPr>
            <w:tcW w:w="1170" w:type="dxa"/>
            <w:tcBorders>
              <w:top w:val="nil"/>
              <w:left w:val="nil"/>
              <w:bottom w:val="single" w:sz="4" w:space="0" w:color="auto"/>
              <w:right w:val="nil"/>
            </w:tcBorders>
            <w:noWrap/>
            <w:vAlign w:val="center"/>
          </w:tcPr>
          <w:p w14:paraId="31D120D9" w14:textId="2C46BCF3" w:rsidR="00DE5DD9" w:rsidRPr="00CD53B8" w:rsidRDefault="00DE5DD9" w:rsidP="00DE5DD9">
            <w:pPr>
              <w:jc w:val="center"/>
              <w:rPr>
                <w:color w:val="000000"/>
                <w:sz w:val="20"/>
                <w:szCs w:val="20"/>
              </w:rPr>
            </w:pPr>
            <w:r w:rsidRPr="00CD53B8">
              <w:rPr>
                <w:color w:val="000000"/>
                <w:sz w:val="22"/>
                <w:szCs w:val="22"/>
              </w:rPr>
              <w:t>May</w:t>
            </w:r>
          </w:p>
        </w:tc>
        <w:tc>
          <w:tcPr>
            <w:tcW w:w="1170" w:type="dxa"/>
            <w:tcBorders>
              <w:top w:val="nil"/>
              <w:left w:val="nil"/>
              <w:bottom w:val="single" w:sz="4" w:space="0" w:color="auto"/>
              <w:right w:val="nil"/>
            </w:tcBorders>
            <w:noWrap/>
            <w:vAlign w:val="center"/>
          </w:tcPr>
          <w:p w14:paraId="3EE5EC17" w14:textId="30CB8806" w:rsidR="00DE5DD9" w:rsidRPr="00CD53B8" w:rsidRDefault="00DE5DD9" w:rsidP="00DE5DD9">
            <w:pPr>
              <w:jc w:val="center"/>
              <w:rPr>
                <w:color w:val="000000"/>
                <w:sz w:val="20"/>
                <w:szCs w:val="20"/>
              </w:rPr>
            </w:pPr>
            <w:r w:rsidRPr="00CD53B8">
              <w:rPr>
                <w:color w:val="000000"/>
                <w:sz w:val="22"/>
                <w:szCs w:val="22"/>
              </w:rPr>
              <w:t>Jun</w:t>
            </w:r>
          </w:p>
        </w:tc>
        <w:tc>
          <w:tcPr>
            <w:tcW w:w="1080" w:type="dxa"/>
            <w:tcBorders>
              <w:top w:val="nil"/>
              <w:left w:val="nil"/>
              <w:bottom w:val="single" w:sz="4" w:space="0" w:color="auto"/>
              <w:right w:val="nil"/>
            </w:tcBorders>
            <w:noWrap/>
            <w:vAlign w:val="center"/>
          </w:tcPr>
          <w:p w14:paraId="159EFE3B" w14:textId="0B2E2E8B" w:rsidR="00DE5DD9" w:rsidRPr="00CD53B8" w:rsidRDefault="00DE5DD9" w:rsidP="00DE5DD9">
            <w:pPr>
              <w:jc w:val="center"/>
              <w:rPr>
                <w:color w:val="000000"/>
                <w:sz w:val="20"/>
                <w:szCs w:val="20"/>
              </w:rPr>
            </w:pPr>
            <w:r w:rsidRPr="00CD53B8">
              <w:rPr>
                <w:color w:val="000000"/>
                <w:sz w:val="22"/>
                <w:szCs w:val="22"/>
              </w:rPr>
              <w:t>Jul</w:t>
            </w:r>
          </w:p>
        </w:tc>
        <w:tc>
          <w:tcPr>
            <w:tcW w:w="1170" w:type="dxa"/>
            <w:tcBorders>
              <w:top w:val="nil"/>
              <w:left w:val="nil"/>
              <w:bottom w:val="single" w:sz="4" w:space="0" w:color="auto"/>
              <w:right w:val="nil"/>
            </w:tcBorders>
            <w:noWrap/>
            <w:vAlign w:val="center"/>
          </w:tcPr>
          <w:p w14:paraId="0F8BE90A" w14:textId="05BC2E3E" w:rsidR="00DE5DD9" w:rsidRPr="00CD53B8" w:rsidRDefault="00DE5DD9" w:rsidP="00DE5DD9">
            <w:pPr>
              <w:jc w:val="center"/>
              <w:rPr>
                <w:color w:val="000000"/>
                <w:sz w:val="20"/>
                <w:szCs w:val="20"/>
              </w:rPr>
            </w:pPr>
            <w:r w:rsidRPr="00CD53B8">
              <w:rPr>
                <w:color w:val="000000"/>
                <w:sz w:val="22"/>
                <w:szCs w:val="22"/>
              </w:rPr>
              <w:t>Aug</w:t>
            </w:r>
          </w:p>
        </w:tc>
        <w:tc>
          <w:tcPr>
            <w:tcW w:w="1170" w:type="dxa"/>
            <w:tcBorders>
              <w:top w:val="nil"/>
              <w:left w:val="nil"/>
              <w:bottom w:val="single" w:sz="4" w:space="0" w:color="auto"/>
              <w:right w:val="nil"/>
            </w:tcBorders>
            <w:noWrap/>
            <w:vAlign w:val="center"/>
          </w:tcPr>
          <w:p w14:paraId="0577E2AD" w14:textId="1F46A64A" w:rsidR="00DE5DD9" w:rsidRPr="00CD53B8" w:rsidRDefault="00DE5DD9" w:rsidP="00DE5DD9">
            <w:pPr>
              <w:jc w:val="center"/>
              <w:rPr>
                <w:color w:val="000000"/>
                <w:sz w:val="20"/>
                <w:szCs w:val="20"/>
              </w:rPr>
            </w:pPr>
            <w:r w:rsidRPr="00CD53B8">
              <w:rPr>
                <w:color w:val="000000"/>
                <w:sz w:val="22"/>
                <w:szCs w:val="22"/>
              </w:rPr>
              <w:t>Sept</w:t>
            </w:r>
          </w:p>
        </w:tc>
        <w:tc>
          <w:tcPr>
            <w:tcW w:w="1170" w:type="dxa"/>
            <w:tcBorders>
              <w:top w:val="nil"/>
              <w:left w:val="nil"/>
              <w:bottom w:val="single" w:sz="4" w:space="0" w:color="auto"/>
              <w:right w:val="nil"/>
            </w:tcBorders>
            <w:noWrap/>
            <w:vAlign w:val="center"/>
          </w:tcPr>
          <w:p w14:paraId="633FC99B" w14:textId="74662D56" w:rsidR="00DE5DD9" w:rsidRPr="00CD53B8" w:rsidRDefault="00DE5DD9" w:rsidP="00DE5DD9">
            <w:pPr>
              <w:jc w:val="center"/>
              <w:rPr>
                <w:color w:val="000000"/>
                <w:sz w:val="20"/>
                <w:szCs w:val="20"/>
              </w:rPr>
            </w:pPr>
            <w:r w:rsidRPr="00CD53B8">
              <w:rPr>
                <w:color w:val="000000"/>
                <w:sz w:val="22"/>
                <w:szCs w:val="22"/>
              </w:rPr>
              <w:t>Oct</w:t>
            </w:r>
          </w:p>
        </w:tc>
        <w:tc>
          <w:tcPr>
            <w:tcW w:w="1080" w:type="dxa"/>
            <w:tcBorders>
              <w:top w:val="nil"/>
              <w:left w:val="nil"/>
              <w:bottom w:val="single" w:sz="4" w:space="0" w:color="auto"/>
              <w:right w:val="nil"/>
            </w:tcBorders>
            <w:noWrap/>
            <w:vAlign w:val="center"/>
          </w:tcPr>
          <w:p w14:paraId="21263972" w14:textId="0EE62EE3" w:rsidR="00DE5DD9" w:rsidRPr="00CD53B8" w:rsidRDefault="00DE5DD9" w:rsidP="00DE5DD9">
            <w:pPr>
              <w:jc w:val="center"/>
              <w:rPr>
                <w:color w:val="000000"/>
                <w:sz w:val="20"/>
                <w:szCs w:val="20"/>
              </w:rPr>
            </w:pPr>
            <w:r w:rsidRPr="00CD53B8">
              <w:rPr>
                <w:color w:val="000000"/>
                <w:sz w:val="22"/>
                <w:szCs w:val="22"/>
              </w:rPr>
              <w:t>Nov</w:t>
            </w:r>
          </w:p>
        </w:tc>
        <w:tc>
          <w:tcPr>
            <w:tcW w:w="720" w:type="dxa"/>
            <w:tcBorders>
              <w:top w:val="nil"/>
              <w:left w:val="nil"/>
              <w:bottom w:val="single" w:sz="4" w:space="0" w:color="auto"/>
              <w:right w:val="nil"/>
            </w:tcBorders>
            <w:noWrap/>
            <w:vAlign w:val="center"/>
          </w:tcPr>
          <w:p w14:paraId="527680BC" w14:textId="2FA16AA5" w:rsidR="00DE5DD9" w:rsidRPr="00CD53B8" w:rsidRDefault="00DE5DD9" w:rsidP="00DE5DD9">
            <w:pPr>
              <w:jc w:val="center"/>
              <w:rPr>
                <w:color w:val="000000"/>
                <w:sz w:val="20"/>
                <w:szCs w:val="20"/>
              </w:rPr>
            </w:pPr>
            <w:r w:rsidRPr="00CD53B8">
              <w:rPr>
                <w:color w:val="000000"/>
                <w:sz w:val="22"/>
                <w:szCs w:val="22"/>
              </w:rPr>
              <w:t>F</w:t>
            </w:r>
          </w:p>
        </w:tc>
        <w:tc>
          <w:tcPr>
            <w:tcW w:w="900" w:type="dxa"/>
            <w:tcBorders>
              <w:top w:val="nil"/>
              <w:left w:val="nil"/>
              <w:bottom w:val="single" w:sz="4" w:space="0" w:color="auto"/>
              <w:right w:val="nil"/>
            </w:tcBorders>
            <w:noWrap/>
            <w:vAlign w:val="center"/>
          </w:tcPr>
          <w:p w14:paraId="2735A096" w14:textId="5E850DE9" w:rsidR="00DE5DD9" w:rsidRPr="00CD53B8" w:rsidRDefault="00DE5DD9" w:rsidP="00DE5DD9">
            <w:pPr>
              <w:jc w:val="center"/>
              <w:rPr>
                <w:color w:val="000000"/>
                <w:sz w:val="20"/>
                <w:szCs w:val="20"/>
              </w:rPr>
            </w:pPr>
            <w:r w:rsidRPr="00CD53B8">
              <w:rPr>
                <w:i/>
                <w:iCs/>
                <w:color w:val="000000"/>
                <w:sz w:val="22"/>
                <w:szCs w:val="22"/>
              </w:rPr>
              <w:t>P</w:t>
            </w:r>
          </w:p>
        </w:tc>
      </w:tr>
      <w:tr w:rsidR="00DE5DD9" w:rsidRPr="00CD53B8" w14:paraId="2C94F650" w14:textId="77777777" w:rsidTr="00DE5DD9">
        <w:trPr>
          <w:trHeight w:val="320"/>
          <w:jc w:val="center"/>
        </w:trPr>
        <w:tc>
          <w:tcPr>
            <w:tcW w:w="2520" w:type="dxa"/>
            <w:tcBorders>
              <w:top w:val="single" w:sz="4" w:space="0" w:color="auto"/>
              <w:left w:val="nil"/>
              <w:bottom w:val="nil"/>
              <w:right w:val="nil"/>
            </w:tcBorders>
            <w:hideMark/>
          </w:tcPr>
          <w:p w14:paraId="64C04777" w14:textId="77777777" w:rsidR="00DE5DD9" w:rsidRPr="00CD53B8" w:rsidRDefault="00DE5DD9" w:rsidP="00DE5DD9">
            <w:pPr>
              <w:jc w:val="right"/>
              <w:rPr>
                <w:color w:val="000000"/>
                <w:sz w:val="20"/>
                <w:szCs w:val="20"/>
              </w:rPr>
            </w:pPr>
            <w:r w:rsidRPr="00CD53B8">
              <w:rPr>
                <w:color w:val="000000"/>
                <w:sz w:val="20"/>
                <w:szCs w:val="20"/>
              </w:rPr>
              <w:t>Culicidae</w:t>
            </w:r>
          </w:p>
        </w:tc>
        <w:tc>
          <w:tcPr>
            <w:tcW w:w="1170" w:type="dxa"/>
            <w:tcBorders>
              <w:top w:val="single" w:sz="4" w:space="0" w:color="auto"/>
              <w:left w:val="nil"/>
              <w:bottom w:val="nil"/>
              <w:right w:val="nil"/>
            </w:tcBorders>
            <w:noWrap/>
            <w:hideMark/>
          </w:tcPr>
          <w:p w14:paraId="3F8299C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1051BF8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2B2CA6C2"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single" w:sz="4" w:space="0" w:color="auto"/>
              <w:left w:val="nil"/>
              <w:bottom w:val="nil"/>
              <w:right w:val="nil"/>
            </w:tcBorders>
            <w:noWrap/>
            <w:hideMark/>
          </w:tcPr>
          <w:p w14:paraId="6B0633B8"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single" w:sz="4" w:space="0" w:color="auto"/>
              <w:left w:val="nil"/>
              <w:bottom w:val="nil"/>
              <w:right w:val="nil"/>
            </w:tcBorders>
            <w:noWrap/>
            <w:hideMark/>
          </w:tcPr>
          <w:p w14:paraId="67FB127A"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single" w:sz="4" w:space="0" w:color="auto"/>
              <w:left w:val="nil"/>
              <w:bottom w:val="nil"/>
              <w:right w:val="nil"/>
            </w:tcBorders>
            <w:noWrap/>
            <w:hideMark/>
          </w:tcPr>
          <w:p w14:paraId="2600BD3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0568D515"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single" w:sz="4" w:space="0" w:color="auto"/>
              <w:left w:val="nil"/>
              <w:bottom w:val="nil"/>
              <w:right w:val="nil"/>
            </w:tcBorders>
            <w:noWrap/>
            <w:hideMark/>
          </w:tcPr>
          <w:p w14:paraId="21C34D2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5C730EA1"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single" w:sz="4" w:space="0" w:color="auto"/>
              <w:left w:val="nil"/>
              <w:bottom w:val="nil"/>
              <w:right w:val="nil"/>
            </w:tcBorders>
            <w:noWrap/>
            <w:hideMark/>
          </w:tcPr>
          <w:p w14:paraId="45052B4D" w14:textId="77777777" w:rsidR="00DE5DD9" w:rsidRPr="00CD53B8" w:rsidRDefault="00DE5DD9" w:rsidP="00DE5DD9">
            <w:pPr>
              <w:rPr>
                <w:color w:val="000000"/>
                <w:sz w:val="20"/>
                <w:szCs w:val="20"/>
              </w:rPr>
            </w:pPr>
            <w:r w:rsidRPr="00CD53B8">
              <w:rPr>
                <w:color w:val="000000"/>
                <w:sz w:val="20"/>
                <w:szCs w:val="20"/>
              </w:rPr>
              <w:t>0.014 (0.014) a</w:t>
            </w:r>
          </w:p>
        </w:tc>
        <w:tc>
          <w:tcPr>
            <w:tcW w:w="720" w:type="dxa"/>
            <w:tcBorders>
              <w:top w:val="single" w:sz="4" w:space="0" w:color="auto"/>
              <w:left w:val="nil"/>
              <w:bottom w:val="nil"/>
              <w:right w:val="nil"/>
            </w:tcBorders>
            <w:noWrap/>
            <w:hideMark/>
          </w:tcPr>
          <w:p w14:paraId="725B09A1" w14:textId="77777777" w:rsidR="00DE5DD9" w:rsidRPr="00CD53B8" w:rsidRDefault="00DE5DD9" w:rsidP="00DE5DD9">
            <w:pPr>
              <w:jc w:val="right"/>
              <w:rPr>
                <w:color w:val="000000"/>
                <w:sz w:val="20"/>
                <w:szCs w:val="20"/>
              </w:rPr>
            </w:pPr>
            <w:r w:rsidRPr="00CD53B8">
              <w:rPr>
                <w:color w:val="000000"/>
                <w:sz w:val="20"/>
                <w:szCs w:val="20"/>
              </w:rPr>
              <w:t>0.76</w:t>
            </w:r>
          </w:p>
        </w:tc>
        <w:tc>
          <w:tcPr>
            <w:tcW w:w="900" w:type="dxa"/>
            <w:tcBorders>
              <w:top w:val="single" w:sz="4" w:space="0" w:color="auto"/>
              <w:left w:val="nil"/>
              <w:bottom w:val="nil"/>
              <w:right w:val="nil"/>
            </w:tcBorders>
            <w:noWrap/>
            <w:hideMark/>
          </w:tcPr>
          <w:p w14:paraId="298D4B78" w14:textId="77777777" w:rsidR="00DE5DD9" w:rsidRPr="00CD53B8" w:rsidRDefault="00DE5DD9" w:rsidP="00DE5DD9">
            <w:pPr>
              <w:jc w:val="right"/>
              <w:rPr>
                <w:color w:val="000000"/>
                <w:sz w:val="20"/>
                <w:szCs w:val="20"/>
              </w:rPr>
            </w:pPr>
            <w:r w:rsidRPr="00CD53B8">
              <w:rPr>
                <w:color w:val="000000"/>
                <w:sz w:val="20"/>
                <w:szCs w:val="20"/>
              </w:rPr>
              <w:t>0.650</w:t>
            </w:r>
          </w:p>
        </w:tc>
      </w:tr>
      <w:tr w:rsidR="00DE5DD9" w:rsidRPr="00CD53B8" w14:paraId="015AEEC2" w14:textId="77777777" w:rsidTr="006D4899">
        <w:trPr>
          <w:trHeight w:val="320"/>
          <w:jc w:val="center"/>
        </w:trPr>
        <w:tc>
          <w:tcPr>
            <w:tcW w:w="2520" w:type="dxa"/>
            <w:tcBorders>
              <w:top w:val="nil"/>
              <w:left w:val="nil"/>
              <w:bottom w:val="nil"/>
              <w:right w:val="nil"/>
            </w:tcBorders>
            <w:hideMark/>
          </w:tcPr>
          <w:p w14:paraId="69BA2BFC" w14:textId="77777777" w:rsidR="00DE5DD9" w:rsidRPr="00CD53B8" w:rsidRDefault="00DE5DD9" w:rsidP="00DE5DD9">
            <w:pPr>
              <w:jc w:val="right"/>
              <w:rPr>
                <w:color w:val="000000"/>
                <w:sz w:val="20"/>
                <w:szCs w:val="20"/>
              </w:rPr>
            </w:pPr>
            <w:r w:rsidRPr="00CD53B8">
              <w:rPr>
                <w:color w:val="000000"/>
                <w:sz w:val="20"/>
                <w:szCs w:val="20"/>
              </w:rPr>
              <w:t>Dolichopodidae</w:t>
            </w:r>
          </w:p>
        </w:tc>
        <w:tc>
          <w:tcPr>
            <w:tcW w:w="1170" w:type="dxa"/>
            <w:tcBorders>
              <w:top w:val="nil"/>
              <w:left w:val="nil"/>
              <w:bottom w:val="nil"/>
              <w:right w:val="nil"/>
            </w:tcBorders>
            <w:noWrap/>
            <w:hideMark/>
          </w:tcPr>
          <w:p w14:paraId="263642FB"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0AB46842" w14:textId="77777777" w:rsidR="00DE5DD9" w:rsidRPr="00CD53B8" w:rsidRDefault="00DE5DD9" w:rsidP="00DE5DD9">
            <w:pPr>
              <w:rPr>
                <w:color w:val="000000"/>
                <w:sz w:val="20"/>
                <w:szCs w:val="20"/>
              </w:rPr>
            </w:pPr>
            <w:r w:rsidRPr="00CD53B8">
              <w:rPr>
                <w:color w:val="000000"/>
                <w:sz w:val="20"/>
                <w:szCs w:val="20"/>
              </w:rPr>
              <w:t>0.017 (0.010)</w:t>
            </w:r>
          </w:p>
        </w:tc>
        <w:tc>
          <w:tcPr>
            <w:tcW w:w="1170" w:type="dxa"/>
            <w:tcBorders>
              <w:top w:val="nil"/>
              <w:left w:val="nil"/>
              <w:bottom w:val="nil"/>
              <w:right w:val="nil"/>
            </w:tcBorders>
            <w:noWrap/>
            <w:hideMark/>
          </w:tcPr>
          <w:p w14:paraId="461073FC" w14:textId="77777777" w:rsidR="00DE5DD9" w:rsidRPr="00CD53B8" w:rsidRDefault="00DE5DD9" w:rsidP="00DE5DD9">
            <w:pPr>
              <w:rPr>
                <w:color w:val="000000"/>
                <w:sz w:val="20"/>
                <w:szCs w:val="20"/>
              </w:rPr>
            </w:pPr>
            <w:r w:rsidRPr="00CD53B8">
              <w:rPr>
                <w:color w:val="000000"/>
                <w:sz w:val="20"/>
                <w:szCs w:val="20"/>
              </w:rPr>
              <w:t>0.004 (0.004)</w:t>
            </w:r>
          </w:p>
        </w:tc>
        <w:tc>
          <w:tcPr>
            <w:tcW w:w="1170" w:type="dxa"/>
            <w:tcBorders>
              <w:top w:val="nil"/>
              <w:left w:val="nil"/>
              <w:bottom w:val="nil"/>
              <w:right w:val="nil"/>
            </w:tcBorders>
            <w:noWrap/>
            <w:hideMark/>
          </w:tcPr>
          <w:p w14:paraId="003E5362"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721178FE" w14:textId="77777777" w:rsidR="00DE5DD9" w:rsidRPr="00CD53B8" w:rsidRDefault="00DE5DD9" w:rsidP="00DE5DD9">
            <w:pPr>
              <w:rPr>
                <w:color w:val="000000"/>
                <w:sz w:val="20"/>
                <w:szCs w:val="20"/>
              </w:rPr>
            </w:pPr>
            <w:r w:rsidRPr="00CD53B8">
              <w:rPr>
                <w:color w:val="000000"/>
                <w:sz w:val="20"/>
                <w:szCs w:val="20"/>
              </w:rPr>
              <w:t>0.015 (0.011)</w:t>
            </w:r>
          </w:p>
        </w:tc>
        <w:tc>
          <w:tcPr>
            <w:tcW w:w="1080" w:type="dxa"/>
            <w:tcBorders>
              <w:top w:val="nil"/>
              <w:left w:val="nil"/>
              <w:bottom w:val="nil"/>
              <w:right w:val="nil"/>
            </w:tcBorders>
            <w:noWrap/>
            <w:hideMark/>
          </w:tcPr>
          <w:p w14:paraId="235B906D" w14:textId="77777777" w:rsidR="00DE5DD9" w:rsidRPr="00CD53B8" w:rsidRDefault="00DE5DD9" w:rsidP="00DE5DD9">
            <w:pPr>
              <w:rPr>
                <w:color w:val="000000"/>
                <w:sz w:val="20"/>
                <w:szCs w:val="20"/>
              </w:rPr>
            </w:pPr>
            <w:r w:rsidRPr="00CD53B8">
              <w:rPr>
                <w:color w:val="000000"/>
                <w:sz w:val="20"/>
                <w:szCs w:val="20"/>
              </w:rPr>
              <w:t>0.045 (0.027)</w:t>
            </w:r>
          </w:p>
        </w:tc>
        <w:tc>
          <w:tcPr>
            <w:tcW w:w="1170" w:type="dxa"/>
            <w:tcBorders>
              <w:top w:val="nil"/>
              <w:left w:val="nil"/>
              <w:bottom w:val="nil"/>
              <w:right w:val="nil"/>
            </w:tcBorders>
            <w:noWrap/>
            <w:hideMark/>
          </w:tcPr>
          <w:p w14:paraId="0AC079E5"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151106EF" w14:textId="77777777" w:rsidR="00DE5DD9" w:rsidRPr="00CD53B8" w:rsidRDefault="00DE5DD9" w:rsidP="00DE5DD9">
            <w:pPr>
              <w:rPr>
                <w:b/>
                <w:color w:val="000000"/>
                <w:sz w:val="20"/>
                <w:szCs w:val="20"/>
              </w:rPr>
            </w:pPr>
            <w:r w:rsidRPr="00CD53B8">
              <w:rPr>
                <w:b/>
                <w:color w:val="000000"/>
                <w:sz w:val="20"/>
                <w:szCs w:val="20"/>
              </w:rPr>
              <w:t>0.056 (0.029)</w:t>
            </w:r>
          </w:p>
        </w:tc>
        <w:tc>
          <w:tcPr>
            <w:tcW w:w="1170" w:type="dxa"/>
            <w:tcBorders>
              <w:top w:val="nil"/>
              <w:left w:val="nil"/>
              <w:bottom w:val="nil"/>
              <w:right w:val="nil"/>
            </w:tcBorders>
            <w:noWrap/>
            <w:hideMark/>
          </w:tcPr>
          <w:p w14:paraId="4943AFE7" w14:textId="77777777" w:rsidR="00DE5DD9" w:rsidRPr="00CD53B8" w:rsidRDefault="00DE5DD9" w:rsidP="00DE5DD9">
            <w:pPr>
              <w:rPr>
                <w:color w:val="000000"/>
                <w:sz w:val="20"/>
                <w:szCs w:val="20"/>
              </w:rPr>
            </w:pPr>
            <w:r w:rsidRPr="00CD53B8">
              <w:rPr>
                <w:color w:val="000000"/>
                <w:sz w:val="20"/>
                <w:szCs w:val="20"/>
              </w:rPr>
              <w:t>0.009 (0.009)</w:t>
            </w:r>
          </w:p>
        </w:tc>
        <w:tc>
          <w:tcPr>
            <w:tcW w:w="1080" w:type="dxa"/>
            <w:tcBorders>
              <w:top w:val="nil"/>
              <w:left w:val="nil"/>
              <w:bottom w:val="nil"/>
              <w:right w:val="nil"/>
            </w:tcBorders>
            <w:noWrap/>
            <w:hideMark/>
          </w:tcPr>
          <w:p w14:paraId="44C009C8" w14:textId="77777777" w:rsidR="00DE5DD9" w:rsidRPr="00CD53B8" w:rsidRDefault="00DE5DD9" w:rsidP="00DE5DD9">
            <w:pPr>
              <w:rPr>
                <w:color w:val="000000"/>
                <w:sz w:val="20"/>
                <w:szCs w:val="20"/>
              </w:rPr>
            </w:pPr>
            <w:r w:rsidRPr="00CD53B8">
              <w:rPr>
                <w:color w:val="000000"/>
                <w:sz w:val="20"/>
                <w:szCs w:val="20"/>
              </w:rPr>
              <w:t>0.014 (0.024)</w:t>
            </w:r>
          </w:p>
        </w:tc>
        <w:tc>
          <w:tcPr>
            <w:tcW w:w="720" w:type="dxa"/>
            <w:tcBorders>
              <w:top w:val="nil"/>
              <w:left w:val="nil"/>
              <w:bottom w:val="nil"/>
              <w:right w:val="nil"/>
            </w:tcBorders>
            <w:noWrap/>
            <w:hideMark/>
          </w:tcPr>
          <w:p w14:paraId="164427D5" w14:textId="77777777" w:rsidR="00DE5DD9" w:rsidRPr="00CD53B8" w:rsidRDefault="00DE5DD9" w:rsidP="00DE5DD9">
            <w:pPr>
              <w:jc w:val="right"/>
              <w:rPr>
                <w:color w:val="000000"/>
                <w:sz w:val="20"/>
                <w:szCs w:val="20"/>
              </w:rPr>
            </w:pPr>
            <w:r w:rsidRPr="00CD53B8">
              <w:rPr>
                <w:color w:val="000000"/>
                <w:sz w:val="20"/>
                <w:szCs w:val="20"/>
              </w:rPr>
              <w:t>2.03</w:t>
            </w:r>
          </w:p>
        </w:tc>
        <w:tc>
          <w:tcPr>
            <w:tcW w:w="900" w:type="dxa"/>
            <w:tcBorders>
              <w:top w:val="nil"/>
              <w:left w:val="nil"/>
              <w:bottom w:val="nil"/>
              <w:right w:val="nil"/>
            </w:tcBorders>
            <w:noWrap/>
            <w:hideMark/>
          </w:tcPr>
          <w:p w14:paraId="4FB8D89D" w14:textId="77777777" w:rsidR="00DE5DD9" w:rsidRPr="00CD53B8" w:rsidRDefault="00DE5DD9" w:rsidP="00DE5DD9">
            <w:pPr>
              <w:jc w:val="right"/>
              <w:rPr>
                <w:b/>
                <w:bCs/>
                <w:color w:val="000000"/>
                <w:sz w:val="20"/>
                <w:szCs w:val="20"/>
              </w:rPr>
            </w:pPr>
            <w:r w:rsidRPr="00CD53B8">
              <w:rPr>
                <w:b/>
                <w:bCs/>
                <w:color w:val="000000"/>
                <w:sz w:val="20"/>
                <w:szCs w:val="20"/>
              </w:rPr>
              <w:t>0.033</w:t>
            </w:r>
          </w:p>
        </w:tc>
      </w:tr>
      <w:tr w:rsidR="00DE5DD9" w:rsidRPr="00CD53B8" w14:paraId="3AFD722E" w14:textId="77777777" w:rsidTr="006D4899">
        <w:trPr>
          <w:trHeight w:val="320"/>
          <w:jc w:val="center"/>
        </w:trPr>
        <w:tc>
          <w:tcPr>
            <w:tcW w:w="2520" w:type="dxa"/>
            <w:tcBorders>
              <w:top w:val="nil"/>
              <w:left w:val="nil"/>
              <w:bottom w:val="nil"/>
              <w:right w:val="nil"/>
            </w:tcBorders>
            <w:hideMark/>
          </w:tcPr>
          <w:p w14:paraId="18863549" w14:textId="77777777" w:rsidR="00DE5DD9" w:rsidRPr="00CD53B8" w:rsidRDefault="00DE5DD9" w:rsidP="00DE5DD9">
            <w:pPr>
              <w:jc w:val="right"/>
              <w:rPr>
                <w:color w:val="000000"/>
                <w:sz w:val="20"/>
                <w:szCs w:val="20"/>
              </w:rPr>
            </w:pPr>
            <w:r w:rsidRPr="00CD53B8">
              <w:rPr>
                <w:color w:val="000000"/>
                <w:sz w:val="20"/>
                <w:szCs w:val="20"/>
              </w:rPr>
              <w:t>Drosophilidae</w:t>
            </w:r>
          </w:p>
        </w:tc>
        <w:tc>
          <w:tcPr>
            <w:tcW w:w="1170" w:type="dxa"/>
            <w:tcBorders>
              <w:top w:val="nil"/>
              <w:left w:val="nil"/>
              <w:bottom w:val="nil"/>
              <w:right w:val="nil"/>
            </w:tcBorders>
            <w:noWrap/>
            <w:hideMark/>
          </w:tcPr>
          <w:p w14:paraId="6FB6FCD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A0DFEAF" w14:textId="77777777" w:rsidR="00DE5DD9" w:rsidRPr="00CD53B8" w:rsidRDefault="00DE5DD9" w:rsidP="00DE5DD9">
            <w:pPr>
              <w:rPr>
                <w:color w:val="000000"/>
                <w:sz w:val="20"/>
                <w:szCs w:val="20"/>
              </w:rPr>
            </w:pPr>
            <w:r w:rsidRPr="00CD53B8">
              <w:rPr>
                <w:color w:val="000000"/>
                <w:sz w:val="20"/>
                <w:szCs w:val="20"/>
              </w:rPr>
              <w:t>0.023 (0.010) a</w:t>
            </w:r>
          </w:p>
        </w:tc>
        <w:tc>
          <w:tcPr>
            <w:tcW w:w="1170" w:type="dxa"/>
            <w:tcBorders>
              <w:top w:val="nil"/>
              <w:left w:val="nil"/>
              <w:bottom w:val="nil"/>
              <w:right w:val="nil"/>
            </w:tcBorders>
            <w:noWrap/>
            <w:hideMark/>
          </w:tcPr>
          <w:p w14:paraId="65F06181"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51D97B36"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1F58AF4B" w14:textId="77777777" w:rsidR="00DE5DD9" w:rsidRPr="00CD53B8" w:rsidRDefault="00DE5DD9" w:rsidP="00DE5DD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2849A09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BA1D017"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79B8CE0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1C4F447"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BDC2CDF"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8B24221" w14:textId="77777777" w:rsidR="00DE5DD9" w:rsidRPr="00CD53B8" w:rsidRDefault="00DE5DD9" w:rsidP="00DE5DD9">
            <w:pPr>
              <w:jc w:val="right"/>
              <w:rPr>
                <w:color w:val="000000"/>
                <w:sz w:val="20"/>
                <w:szCs w:val="20"/>
              </w:rPr>
            </w:pPr>
            <w:r w:rsidRPr="00CD53B8">
              <w:rPr>
                <w:color w:val="000000"/>
                <w:sz w:val="20"/>
                <w:szCs w:val="20"/>
              </w:rPr>
              <w:t>1.29</w:t>
            </w:r>
          </w:p>
        </w:tc>
        <w:tc>
          <w:tcPr>
            <w:tcW w:w="900" w:type="dxa"/>
            <w:tcBorders>
              <w:top w:val="nil"/>
              <w:left w:val="nil"/>
              <w:bottom w:val="nil"/>
              <w:right w:val="nil"/>
            </w:tcBorders>
            <w:noWrap/>
            <w:hideMark/>
          </w:tcPr>
          <w:p w14:paraId="399F9AAB" w14:textId="77777777" w:rsidR="00DE5DD9" w:rsidRPr="00CD53B8" w:rsidRDefault="00DE5DD9" w:rsidP="00DE5DD9">
            <w:pPr>
              <w:jc w:val="right"/>
              <w:rPr>
                <w:color w:val="000000"/>
                <w:sz w:val="20"/>
                <w:szCs w:val="20"/>
              </w:rPr>
            </w:pPr>
            <w:r w:rsidRPr="00CD53B8">
              <w:rPr>
                <w:color w:val="000000"/>
                <w:sz w:val="20"/>
                <w:szCs w:val="20"/>
              </w:rPr>
              <w:t>0.236</w:t>
            </w:r>
          </w:p>
        </w:tc>
      </w:tr>
      <w:tr w:rsidR="00DE5DD9" w:rsidRPr="00CD53B8" w14:paraId="0F92C1C8" w14:textId="77777777" w:rsidTr="006D4899">
        <w:trPr>
          <w:trHeight w:val="320"/>
          <w:jc w:val="center"/>
        </w:trPr>
        <w:tc>
          <w:tcPr>
            <w:tcW w:w="2520" w:type="dxa"/>
            <w:tcBorders>
              <w:top w:val="nil"/>
              <w:left w:val="nil"/>
              <w:bottom w:val="nil"/>
              <w:right w:val="nil"/>
            </w:tcBorders>
            <w:hideMark/>
          </w:tcPr>
          <w:p w14:paraId="2812234F" w14:textId="77777777" w:rsidR="00DE5DD9" w:rsidRPr="00CD53B8" w:rsidRDefault="00DE5DD9" w:rsidP="00DE5DD9">
            <w:pPr>
              <w:jc w:val="right"/>
              <w:rPr>
                <w:color w:val="000000"/>
                <w:sz w:val="20"/>
                <w:szCs w:val="20"/>
              </w:rPr>
            </w:pPr>
            <w:r w:rsidRPr="00CD53B8">
              <w:rPr>
                <w:color w:val="000000"/>
                <w:sz w:val="20"/>
                <w:szCs w:val="20"/>
              </w:rPr>
              <w:t>Mycetophilidae</w:t>
            </w:r>
          </w:p>
        </w:tc>
        <w:tc>
          <w:tcPr>
            <w:tcW w:w="1170" w:type="dxa"/>
            <w:tcBorders>
              <w:top w:val="nil"/>
              <w:left w:val="nil"/>
              <w:bottom w:val="nil"/>
              <w:right w:val="nil"/>
            </w:tcBorders>
            <w:noWrap/>
            <w:hideMark/>
          </w:tcPr>
          <w:p w14:paraId="5AE143F2" w14:textId="77777777" w:rsidR="00DE5DD9" w:rsidRPr="00CD53B8" w:rsidRDefault="00DE5DD9" w:rsidP="00DE5DD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0EF8883D" w14:textId="77777777" w:rsidR="00DE5DD9" w:rsidRPr="00CD53B8" w:rsidRDefault="00DE5DD9" w:rsidP="00DE5DD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6F8F402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59D40FB"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5CD2C02A" w14:textId="77777777" w:rsidR="00DE5DD9" w:rsidRPr="00CD53B8" w:rsidRDefault="00DE5DD9" w:rsidP="00DE5DD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1C22E31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16E2540"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997B77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C65C79D"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77A7BBC2"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78DAE6A0" w14:textId="77777777" w:rsidR="00DE5DD9" w:rsidRPr="00CD53B8" w:rsidRDefault="00DE5DD9" w:rsidP="00DE5DD9">
            <w:pPr>
              <w:jc w:val="right"/>
              <w:rPr>
                <w:color w:val="000000"/>
                <w:sz w:val="20"/>
                <w:szCs w:val="20"/>
              </w:rPr>
            </w:pPr>
            <w:r w:rsidRPr="00CD53B8">
              <w:rPr>
                <w:color w:val="000000"/>
                <w:sz w:val="20"/>
                <w:szCs w:val="20"/>
              </w:rPr>
              <w:t>0.87</w:t>
            </w:r>
          </w:p>
        </w:tc>
        <w:tc>
          <w:tcPr>
            <w:tcW w:w="900" w:type="dxa"/>
            <w:tcBorders>
              <w:top w:val="nil"/>
              <w:left w:val="nil"/>
              <w:bottom w:val="nil"/>
              <w:right w:val="nil"/>
            </w:tcBorders>
            <w:noWrap/>
            <w:hideMark/>
          </w:tcPr>
          <w:p w14:paraId="00CE90B9" w14:textId="77777777" w:rsidR="00DE5DD9" w:rsidRPr="00CD53B8" w:rsidRDefault="00DE5DD9" w:rsidP="00DE5DD9">
            <w:pPr>
              <w:jc w:val="right"/>
              <w:rPr>
                <w:color w:val="000000"/>
                <w:sz w:val="20"/>
                <w:szCs w:val="20"/>
              </w:rPr>
            </w:pPr>
            <w:r w:rsidRPr="00CD53B8">
              <w:rPr>
                <w:color w:val="000000"/>
                <w:sz w:val="20"/>
                <w:szCs w:val="20"/>
              </w:rPr>
              <w:t>0.551</w:t>
            </w:r>
          </w:p>
        </w:tc>
      </w:tr>
      <w:tr w:rsidR="00DE5DD9" w:rsidRPr="00CD53B8" w14:paraId="283CC470" w14:textId="77777777" w:rsidTr="006D4899">
        <w:trPr>
          <w:trHeight w:val="320"/>
          <w:jc w:val="center"/>
        </w:trPr>
        <w:tc>
          <w:tcPr>
            <w:tcW w:w="2520" w:type="dxa"/>
            <w:tcBorders>
              <w:top w:val="nil"/>
              <w:left w:val="nil"/>
              <w:bottom w:val="nil"/>
              <w:right w:val="nil"/>
            </w:tcBorders>
            <w:hideMark/>
          </w:tcPr>
          <w:p w14:paraId="0C20CE75" w14:textId="77777777" w:rsidR="00DE5DD9" w:rsidRPr="00CD53B8" w:rsidRDefault="00DE5DD9" w:rsidP="00DE5DD9">
            <w:pPr>
              <w:jc w:val="right"/>
              <w:rPr>
                <w:color w:val="000000"/>
                <w:sz w:val="20"/>
                <w:szCs w:val="20"/>
              </w:rPr>
            </w:pPr>
            <w:r w:rsidRPr="00CD53B8">
              <w:rPr>
                <w:color w:val="000000"/>
                <w:sz w:val="20"/>
                <w:szCs w:val="20"/>
              </w:rPr>
              <w:t>Phoridae</w:t>
            </w:r>
          </w:p>
        </w:tc>
        <w:tc>
          <w:tcPr>
            <w:tcW w:w="1170" w:type="dxa"/>
            <w:tcBorders>
              <w:top w:val="nil"/>
              <w:left w:val="nil"/>
              <w:bottom w:val="nil"/>
              <w:right w:val="nil"/>
            </w:tcBorders>
            <w:noWrap/>
            <w:hideMark/>
          </w:tcPr>
          <w:p w14:paraId="619D1157" w14:textId="77777777" w:rsidR="00DE5DD9" w:rsidRPr="00CD53B8" w:rsidRDefault="00DE5DD9" w:rsidP="00DE5DD9">
            <w:pPr>
              <w:rPr>
                <w:color w:val="000000"/>
                <w:sz w:val="20"/>
                <w:szCs w:val="20"/>
              </w:rPr>
            </w:pPr>
            <w:r w:rsidRPr="00CD53B8">
              <w:rPr>
                <w:color w:val="000000"/>
                <w:sz w:val="20"/>
                <w:szCs w:val="20"/>
              </w:rPr>
              <w:t xml:space="preserve">0.000 (0.000) </w:t>
            </w:r>
          </w:p>
        </w:tc>
        <w:tc>
          <w:tcPr>
            <w:tcW w:w="1170" w:type="dxa"/>
            <w:tcBorders>
              <w:top w:val="nil"/>
              <w:left w:val="nil"/>
              <w:bottom w:val="nil"/>
              <w:right w:val="nil"/>
            </w:tcBorders>
            <w:noWrap/>
            <w:hideMark/>
          </w:tcPr>
          <w:p w14:paraId="61AF2CF4"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85C75D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2E2193D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9319E08"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5F888D91"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4ABECC3" w14:textId="77777777" w:rsidR="00DE5DD9" w:rsidRPr="00CD53B8" w:rsidRDefault="00DE5DD9" w:rsidP="00DE5DD9">
            <w:pPr>
              <w:rPr>
                <w:color w:val="000000"/>
                <w:sz w:val="20"/>
                <w:szCs w:val="20"/>
              </w:rPr>
            </w:pPr>
            <w:r w:rsidRPr="00CD53B8">
              <w:rPr>
                <w:color w:val="000000"/>
                <w:sz w:val="20"/>
                <w:szCs w:val="20"/>
              </w:rPr>
              <w:t>0.009 (0.009) b</w:t>
            </w:r>
          </w:p>
        </w:tc>
        <w:tc>
          <w:tcPr>
            <w:tcW w:w="1170" w:type="dxa"/>
            <w:tcBorders>
              <w:top w:val="nil"/>
              <w:left w:val="nil"/>
              <w:bottom w:val="nil"/>
              <w:right w:val="nil"/>
            </w:tcBorders>
            <w:noWrap/>
            <w:hideMark/>
          </w:tcPr>
          <w:p w14:paraId="22A6BCB3"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71A1D9EB"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693203BB" w14:textId="77777777" w:rsidR="00DE5DD9" w:rsidRPr="00CD53B8" w:rsidRDefault="00DE5DD9" w:rsidP="00DE5DD9">
            <w:pPr>
              <w:rPr>
                <w:b/>
                <w:color w:val="000000"/>
                <w:sz w:val="20"/>
                <w:szCs w:val="20"/>
              </w:rPr>
            </w:pPr>
            <w:r w:rsidRPr="00CD53B8">
              <w:rPr>
                <w:b/>
                <w:color w:val="000000"/>
                <w:sz w:val="20"/>
                <w:szCs w:val="20"/>
              </w:rPr>
              <w:t>0.029 (0.020) a</w:t>
            </w:r>
          </w:p>
        </w:tc>
        <w:tc>
          <w:tcPr>
            <w:tcW w:w="720" w:type="dxa"/>
            <w:tcBorders>
              <w:top w:val="nil"/>
              <w:left w:val="nil"/>
              <w:bottom w:val="nil"/>
              <w:right w:val="nil"/>
            </w:tcBorders>
            <w:noWrap/>
            <w:hideMark/>
          </w:tcPr>
          <w:p w14:paraId="3EC60469" w14:textId="77777777" w:rsidR="00DE5DD9" w:rsidRPr="00CD53B8" w:rsidRDefault="00DE5DD9" w:rsidP="00DE5DD9">
            <w:pPr>
              <w:jc w:val="right"/>
              <w:rPr>
                <w:color w:val="000000"/>
                <w:sz w:val="20"/>
                <w:szCs w:val="20"/>
              </w:rPr>
            </w:pPr>
            <w:r w:rsidRPr="00CD53B8">
              <w:rPr>
                <w:color w:val="000000"/>
                <w:sz w:val="20"/>
                <w:szCs w:val="20"/>
              </w:rPr>
              <w:t>2.85</w:t>
            </w:r>
          </w:p>
        </w:tc>
        <w:tc>
          <w:tcPr>
            <w:tcW w:w="900" w:type="dxa"/>
            <w:tcBorders>
              <w:top w:val="nil"/>
              <w:left w:val="nil"/>
              <w:bottom w:val="nil"/>
              <w:right w:val="nil"/>
            </w:tcBorders>
            <w:noWrap/>
            <w:hideMark/>
          </w:tcPr>
          <w:p w14:paraId="4DA40410" w14:textId="77777777" w:rsidR="00DE5DD9" w:rsidRPr="00CD53B8" w:rsidRDefault="00DE5DD9" w:rsidP="00DE5DD9">
            <w:pPr>
              <w:jc w:val="right"/>
              <w:rPr>
                <w:b/>
                <w:bCs/>
                <w:color w:val="000000"/>
                <w:sz w:val="20"/>
                <w:szCs w:val="20"/>
              </w:rPr>
            </w:pPr>
            <w:r w:rsidRPr="00CD53B8">
              <w:rPr>
                <w:b/>
                <w:bCs/>
                <w:color w:val="000000"/>
                <w:sz w:val="20"/>
                <w:szCs w:val="20"/>
              </w:rPr>
              <w:t>0.003</w:t>
            </w:r>
          </w:p>
        </w:tc>
      </w:tr>
      <w:tr w:rsidR="00DE5DD9" w:rsidRPr="00CD53B8" w14:paraId="2E041D63" w14:textId="77777777" w:rsidTr="006D4899">
        <w:trPr>
          <w:trHeight w:val="320"/>
          <w:jc w:val="center"/>
        </w:trPr>
        <w:tc>
          <w:tcPr>
            <w:tcW w:w="2520" w:type="dxa"/>
            <w:tcBorders>
              <w:top w:val="nil"/>
              <w:left w:val="nil"/>
              <w:bottom w:val="nil"/>
              <w:right w:val="nil"/>
            </w:tcBorders>
            <w:hideMark/>
          </w:tcPr>
          <w:p w14:paraId="3E48C25F" w14:textId="77777777" w:rsidR="00DE5DD9" w:rsidRPr="00CD53B8" w:rsidRDefault="00DE5DD9" w:rsidP="00DE5DD9">
            <w:pPr>
              <w:jc w:val="right"/>
              <w:rPr>
                <w:color w:val="000000"/>
                <w:sz w:val="20"/>
                <w:szCs w:val="20"/>
              </w:rPr>
            </w:pPr>
            <w:r w:rsidRPr="00CD53B8">
              <w:rPr>
                <w:color w:val="000000"/>
                <w:sz w:val="20"/>
                <w:szCs w:val="20"/>
              </w:rPr>
              <w:t>Sciaridae</w:t>
            </w:r>
          </w:p>
        </w:tc>
        <w:tc>
          <w:tcPr>
            <w:tcW w:w="1170" w:type="dxa"/>
            <w:tcBorders>
              <w:top w:val="nil"/>
              <w:left w:val="nil"/>
              <w:bottom w:val="nil"/>
              <w:right w:val="nil"/>
            </w:tcBorders>
            <w:noWrap/>
            <w:hideMark/>
          </w:tcPr>
          <w:p w14:paraId="08558D8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522634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3479DB2"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0D7975A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7A36628" w14:textId="77777777" w:rsidR="00DE5DD9" w:rsidRPr="00CD53B8" w:rsidRDefault="00DE5DD9" w:rsidP="00DE5DD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2292C1E2"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7324BB2A"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632D1FB5" w14:textId="77777777" w:rsidR="00DE5DD9" w:rsidRPr="00CD53B8" w:rsidRDefault="00DE5DD9" w:rsidP="00DE5DD9">
            <w:pPr>
              <w:rPr>
                <w:color w:val="000000"/>
                <w:sz w:val="20"/>
                <w:szCs w:val="20"/>
              </w:rPr>
            </w:pPr>
            <w:r w:rsidRPr="00CD53B8">
              <w:rPr>
                <w:color w:val="000000"/>
                <w:sz w:val="20"/>
                <w:szCs w:val="20"/>
              </w:rPr>
              <w:t>0.056 (0.040) a</w:t>
            </w:r>
          </w:p>
        </w:tc>
        <w:tc>
          <w:tcPr>
            <w:tcW w:w="1170" w:type="dxa"/>
            <w:tcBorders>
              <w:top w:val="nil"/>
              <w:left w:val="nil"/>
              <w:bottom w:val="nil"/>
              <w:right w:val="nil"/>
            </w:tcBorders>
            <w:noWrap/>
            <w:hideMark/>
          </w:tcPr>
          <w:p w14:paraId="552660DB"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C5EA64C" w14:textId="77777777" w:rsidR="00DE5DD9" w:rsidRPr="00CD53B8" w:rsidRDefault="00DE5DD9" w:rsidP="00DE5DD9">
            <w:pPr>
              <w:rPr>
                <w:color w:val="000000"/>
                <w:sz w:val="20"/>
                <w:szCs w:val="20"/>
              </w:rPr>
            </w:pPr>
            <w:r w:rsidRPr="00CD53B8">
              <w:rPr>
                <w:color w:val="000000"/>
                <w:sz w:val="20"/>
                <w:szCs w:val="20"/>
              </w:rPr>
              <w:t>0.029 (0.020) a</w:t>
            </w:r>
          </w:p>
        </w:tc>
        <w:tc>
          <w:tcPr>
            <w:tcW w:w="720" w:type="dxa"/>
            <w:tcBorders>
              <w:top w:val="nil"/>
              <w:left w:val="nil"/>
              <w:bottom w:val="nil"/>
              <w:right w:val="nil"/>
            </w:tcBorders>
            <w:noWrap/>
            <w:hideMark/>
          </w:tcPr>
          <w:p w14:paraId="161E8B4D" w14:textId="77777777" w:rsidR="00DE5DD9" w:rsidRPr="00CD53B8" w:rsidRDefault="00DE5DD9" w:rsidP="00DE5DD9">
            <w:pPr>
              <w:jc w:val="right"/>
              <w:rPr>
                <w:color w:val="000000"/>
                <w:sz w:val="20"/>
                <w:szCs w:val="20"/>
              </w:rPr>
            </w:pPr>
            <w:r w:rsidRPr="00CD53B8">
              <w:rPr>
                <w:color w:val="000000"/>
                <w:sz w:val="20"/>
                <w:szCs w:val="20"/>
              </w:rPr>
              <w:t>1.77</w:t>
            </w:r>
          </w:p>
        </w:tc>
        <w:tc>
          <w:tcPr>
            <w:tcW w:w="900" w:type="dxa"/>
            <w:tcBorders>
              <w:top w:val="nil"/>
              <w:left w:val="nil"/>
              <w:bottom w:val="nil"/>
              <w:right w:val="nil"/>
            </w:tcBorders>
            <w:noWrap/>
            <w:hideMark/>
          </w:tcPr>
          <w:p w14:paraId="2CD2CCB6" w14:textId="77777777" w:rsidR="00DE5DD9" w:rsidRPr="00CD53B8" w:rsidRDefault="00DE5DD9" w:rsidP="00DE5DD9">
            <w:pPr>
              <w:jc w:val="right"/>
              <w:rPr>
                <w:color w:val="000000"/>
                <w:sz w:val="20"/>
                <w:szCs w:val="20"/>
              </w:rPr>
            </w:pPr>
            <w:r w:rsidRPr="00CD53B8">
              <w:rPr>
                <w:color w:val="000000"/>
                <w:sz w:val="20"/>
                <w:szCs w:val="20"/>
              </w:rPr>
              <w:t>0.070</w:t>
            </w:r>
          </w:p>
        </w:tc>
      </w:tr>
      <w:tr w:rsidR="00DE5DD9" w:rsidRPr="00CD53B8" w14:paraId="20FB12E4" w14:textId="77777777" w:rsidTr="006D4899">
        <w:trPr>
          <w:trHeight w:val="320"/>
          <w:jc w:val="center"/>
        </w:trPr>
        <w:tc>
          <w:tcPr>
            <w:tcW w:w="2520" w:type="dxa"/>
            <w:tcBorders>
              <w:top w:val="nil"/>
              <w:left w:val="nil"/>
              <w:bottom w:val="nil"/>
              <w:right w:val="nil"/>
            </w:tcBorders>
            <w:hideMark/>
          </w:tcPr>
          <w:p w14:paraId="6EE82C70" w14:textId="77777777" w:rsidR="00DE5DD9" w:rsidRPr="00CD53B8" w:rsidRDefault="00DE5DD9" w:rsidP="00DE5DD9">
            <w:pPr>
              <w:rPr>
                <w:color w:val="000000"/>
                <w:sz w:val="20"/>
                <w:szCs w:val="20"/>
              </w:rPr>
            </w:pPr>
            <w:r w:rsidRPr="00CD53B8">
              <w:rPr>
                <w:color w:val="000000"/>
                <w:sz w:val="20"/>
                <w:szCs w:val="20"/>
              </w:rPr>
              <w:t>Hemiptera</w:t>
            </w:r>
          </w:p>
        </w:tc>
        <w:tc>
          <w:tcPr>
            <w:tcW w:w="1170" w:type="dxa"/>
            <w:tcBorders>
              <w:top w:val="nil"/>
              <w:left w:val="nil"/>
              <w:bottom w:val="nil"/>
              <w:right w:val="nil"/>
            </w:tcBorders>
            <w:noWrap/>
            <w:hideMark/>
          </w:tcPr>
          <w:p w14:paraId="5BFDBDD8" w14:textId="77777777" w:rsidR="00DE5DD9" w:rsidRPr="00CD53B8" w:rsidRDefault="00DE5DD9" w:rsidP="00DE5DD9">
            <w:pPr>
              <w:rPr>
                <w:color w:val="000000"/>
                <w:sz w:val="20"/>
                <w:szCs w:val="20"/>
              </w:rPr>
            </w:pPr>
            <w:r w:rsidRPr="00CD53B8">
              <w:rPr>
                <w:color w:val="000000"/>
                <w:sz w:val="20"/>
                <w:szCs w:val="20"/>
              </w:rPr>
              <w:t>0.238 (0.060) abc</w:t>
            </w:r>
          </w:p>
        </w:tc>
        <w:tc>
          <w:tcPr>
            <w:tcW w:w="1170" w:type="dxa"/>
            <w:tcBorders>
              <w:top w:val="nil"/>
              <w:left w:val="nil"/>
              <w:bottom w:val="nil"/>
              <w:right w:val="nil"/>
            </w:tcBorders>
            <w:noWrap/>
            <w:hideMark/>
          </w:tcPr>
          <w:p w14:paraId="3068FCBC" w14:textId="77777777" w:rsidR="00DE5DD9" w:rsidRPr="00CD53B8" w:rsidRDefault="00DE5DD9" w:rsidP="00DE5DD9">
            <w:pPr>
              <w:rPr>
                <w:color w:val="000000"/>
                <w:sz w:val="20"/>
                <w:szCs w:val="20"/>
              </w:rPr>
            </w:pPr>
            <w:r w:rsidRPr="00CD53B8">
              <w:rPr>
                <w:color w:val="000000"/>
                <w:sz w:val="20"/>
                <w:szCs w:val="20"/>
              </w:rPr>
              <w:t>0.171 (0.050) bc</w:t>
            </w:r>
          </w:p>
        </w:tc>
        <w:tc>
          <w:tcPr>
            <w:tcW w:w="1170" w:type="dxa"/>
            <w:tcBorders>
              <w:top w:val="nil"/>
              <w:left w:val="nil"/>
              <w:bottom w:val="nil"/>
              <w:right w:val="nil"/>
            </w:tcBorders>
            <w:noWrap/>
            <w:hideMark/>
          </w:tcPr>
          <w:p w14:paraId="46B4760A" w14:textId="77777777" w:rsidR="00DE5DD9" w:rsidRPr="00CD53B8" w:rsidRDefault="00DE5DD9" w:rsidP="00DE5DD9">
            <w:pPr>
              <w:rPr>
                <w:color w:val="000000"/>
                <w:sz w:val="20"/>
                <w:szCs w:val="20"/>
              </w:rPr>
            </w:pPr>
            <w:r w:rsidRPr="00CD53B8">
              <w:rPr>
                <w:color w:val="000000"/>
                <w:sz w:val="20"/>
                <w:szCs w:val="20"/>
              </w:rPr>
              <w:t>0.167 (0.051) bc</w:t>
            </w:r>
          </w:p>
        </w:tc>
        <w:tc>
          <w:tcPr>
            <w:tcW w:w="1170" w:type="dxa"/>
            <w:tcBorders>
              <w:top w:val="nil"/>
              <w:left w:val="nil"/>
              <w:bottom w:val="nil"/>
              <w:right w:val="nil"/>
            </w:tcBorders>
            <w:noWrap/>
            <w:hideMark/>
          </w:tcPr>
          <w:p w14:paraId="14212AE3" w14:textId="77777777" w:rsidR="00DE5DD9" w:rsidRPr="00CD53B8" w:rsidRDefault="00DE5DD9" w:rsidP="00DE5DD9">
            <w:pPr>
              <w:rPr>
                <w:color w:val="000000"/>
                <w:sz w:val="20"/>
                <w:szCs w:val="20"/>
              </w:rPr>
            </w:pPr>
            <w:r w:rsidRPr="00CD53B8">
              <w:rPr>
                <w:color w:val="000000"/>
                <w:sz w:val="20"/>
                <w:szCs w:val="20"/>
              </w:rPr>
              <w:t>0.233 (0.042) abc</w:t>
            </w:r>
          </w:p>
        </w:tc>
        <w:tc>
          <w:tcPr>
            <w:tcW w:w="1170" w:type="dxa"/>
            <w:tcBorders>
              <w:top w:val="nil"/>
              <w:left w:val="nil"/>
              <w:bottom w:val="nil"/>
              <w:right w:val="nil"/>
            </w:tcBorders>
            <w:noWrap/>
            <w:hideMark/>
          </w:tcPr>
          <w:p w14:paraId="5777045B" w14:textId="77777777" w:rsidR="00DE5DD9" w:rsidRPr="00CD53B8" w:rsidRDefault="00DE5DD9" w:rsidP="00DE5DD9">
            <w:pPr>
              <w:rPr>
                <w:color w:val="000000"/>
                <w:sz w:val="20"/>
                <w:szCs w:val="20"/>
              </w:rPr>
            </w:pPr>
            <w:r w:rsidRPr="00CD53B8">
              <w:rPr>
                <w:color w:val="000000"/>
                <w:sz w:val="20"/>
                <w:szCs w:val="20"/>
              </w:rPr>
              <w:t>0.169 (0.038) abc</w:t>
            </w:r>
          </w:p>
        </w:tc>
        <w:tc>
          <w:tcPr>
            <w:tcW w:w="1080" w:type="dxa"/>
            <w:tcBorders>
              <w:top w:val="nil"/>
              <w:left w:val="nil"/>
              <w:bottom w:val="nil"/>
              <w:right w:val="nil"/>
            </w:tcBorders>
            <w:noWrap/>
            <w:hideMark/>
          </w:tcPr>
          <w:p w14:paraId="0BEEF240" w14:textId="77777777" w:rsidR="00DE5DD9" w:rsidRPr="00CD53B8" w:rsidRDefault="00DE5DD9" w:rsidP="00DE5DD9">
            <w:pPr>
              <w:rPr>
                <w:color w:val="000000"/>
                <w:sz w:val="20"/>
                <w:szCs w:val="20"/>
              </w:rPr>
            </w:pPr>
            <w:r w:rsidRPr="00CD53B8">
              <w:rPr>
                <w:color w:val="000000"/>
                <w:sz w:val="20"/>
                <w:szCs w:val="20"/>
              </w:rPr>
              <w:t>0.073 (0.028) c</w:t>
            </w:r>
          </w:p>
        </w:tc>
        <w:tc>
          <w:tcPr>
            <w:tcW w:w="1170" w:type="dxa"/>
            <w:tcBorders>
              <w:top w:val="nil"/>
              <w:left w:val="nil"/>
              <w:bottom w:val="nil"/>
              <w:right w:val="nil"/>
            </w:tcBorders>
            <w:noWrap/>
            <w:hideMark/>
          </w:tcPr>
          <w:p w14:paraId="68D036E6" w14:textId="77777777" w:rsidR="00DE5DD9" w:rsidRPr="00CD53B8" w:rsidRDefault="00DE5DD9" w:rsidP="00DE5DD9">
            <w:pPr>
              <w:rPr>
                <w:color w:val="000000"/>
                <w:sz w:val="20"/>
                <w:szCs w:val="20"/>
              </w:rPr>
            </w:pPr>
            <w:r w:rsidRPr="00CD53B8">
              <w:rPr>
                <w:color w:val="000000"/>
                <w:sz w:val="20"/>
                <w:szCs w:val="20"/>
              </w:rPr>
              <w:t>0.345 (0.072) ab</w:t>
            </w:r>
          </w:p>
        </w:tc>
        <w:tc>
          <w:tcPr>
            <w:tcW w:w="1170" w:type="dxa"/>
            <w:tcBorders>
              <w:top w:val="nil"/>
              <w:left w:val="nil"/>
              <w:bottom w:val="nil"/>
              <w:right w:val="nil"/>
            </w:tcBorders>
            <w:noWrap/>
            <w:hideMark/>
          </w:tcPr>
          <w:p w14:paraId="16D6F17F" w14:textId="77777777" w:rsidR="00DE5DD9" w:rsidRPr="00CD53B8" w:rsidRDefault="00DE5DD9" w:rsidP="00DE5DD9">
            <w:pPr>
              <w:rPr>
                <w:color w:val="000000"/>
                <w:sz w:val="20"/>
                <w:szCs w:val="20"/>
              </w:rPr>
            </w:pPr>
            <w:r w:rsidRPr="00CD53B8">
              <w:rPr>
                <w:color w:val="000000"/>
                <w:sz w:val="20"/>
                <w:szCs w:val="20"/>
              </w:rPr>
              <w:t>0.100 (0.032) c</w:t>
            </w:r>
          </w:p>
        </w:tc>
        <w:tc>
          <w:tcPr>
            <w:tcW w:w="1170" w:type="dxa"/>
            <w:tcBorders>
              <w:top w:val="nil"/>
              <w:left w:val="nil"/>
              <w:bottom w:val="nil"/>
              <w:right w:val="nil"/>
            </w:tcBorders>
            <w:noWrap/>
            <w:hideMark/>
          </w:tcPr>
          <w:p w14:paraId="4EFB43BE" w14:textId="77777777" w:rsidR="00DE5DD9" w:rsidRPr="00CD53B8" w:rsidRDefault="00DE5DD9" w:rsidP="00DE5DD9">
            <w:pPr>
              <w:rPr>
                <w:color w:val="000000"/>
                <w:sz w:val="20"/>
                <w:szCs w:val="20"/>
              </w:rPr>
            </w:pPr>
            <w:r w:rsidRPr="00CD53B8">
              <w:rPr>
                <w:color w:val="000000"/>
                <w:sz w:val="20"/>
                <w:szCs w:val="20"/>
              </w:rPr>
              <w:t>0.245 (0.050) abc</w:t>
            </w:r>
          </w:p>
        </w:tc>
        <w:tc>
          <w:tcPr>
            <w:tcW w:w="1080" w:type="dxa"/>
            <w:tcBorders>
              <w:top w:val="nil"/>
              <w:left w:val="nil"/>
              <w:bottom w:val="nil"/>
              <w:right w:val="nil"/>
            </w:tcBorders>
            <w:noWrap/>
            <w:hideMark/>
          </w:tcPr>
          <w:p w14:paraId="1862A91E" w14:textId="77777777" w:rsidR="00DE5DD9" w:rsidRPr="00CD53B8" w:rsidRDefault="00DE5DD9" w:rsidP="00DE5DD9">
            <w:pPr>
              <w:rPr>
                <w:b/>
                <w:color w:val="000000"/>
                <w:sz w:val="20"/>
                <w:szCs w:val="20"/>
              </w:rPr>
            </w:pPr>
            <w:r w:rsidRPr="00CD53B8">
              <w:rPr>
                <w:b/>
                <w:color w:val="000000"/>
                <w:sz w:val="20"/>
                <w:szCs w:val="20"/>
              </w:rPr>
              <w:t>0.406 (0.117) a</w:t>
            </w:r>
          </w:p>
        </w:tc>
        <w:tc>
          <w:tcPr>
            <w:tcW w:w="720" w:type="dxa"/>
            <w:tcBorders>
              <w:top w:val="nil"/>
              <w:left w:val="nil"/>
              <w:bottom w:val="nil"/>
              <w:right w:val="nil"/>
            </w:tcBorders>
            <w:noWrap/>
            <w:hideMark/>
          </w:tcPr>
          <w:p w14:paraId="1BFE9641" w14:textId="77777777" w:rsidR="00DE5DD9" w:rsidRPr="00CD53B8" w:rsidRDefault="00DE5DD9" w:rsidP="00DE5DD9">
            <w:pPr>
              <w:jc w:val="right"/>
              <w:rPr>
                <w:color w:val="000000"/>
                <w:sz w:val="20"/>
                <w:szCs w:val="20"/>
              </w:rPr>
            </w:pPr>
            <w:r w:rsidRPr="00CD53B8">
              <w:rPr>
                <w:color w:val="000000"/>
                <w:sz w:val="20"/>
                <w:szCs w:val="20"/>
              </w:rPr>
              <w:t>3.37</w:t>
            </w:r>
          </w:p>
        </w:tc>
        <w:tc>
          <w:tcPr>
            <w:tcW w:w="900" w:type="dxa"/>
            <w:tcBorders>
              <w:top w:val="nil"/>
              <w:left w:val="nil"/>
              <w:bottom w:val="nil"/>
              <w:right w:val="nil"/>
            </w:tcBorders>
            <w:noWrap/>
            <w:hideMark/>
          </w:tcPr>
          <w:p w14:paraId="10D6F17D" w14:textId="77777777" w:rsidR="00DE5DD9" w:rsidRPr="00CD53B8" w:rsidRDefault="00DE5DD9" w:rsidP="00DE5DD9">
            <w:pPr>
              <w:jc w:val="right"/>
              <w:rPr>
                <w:b/>
                <w:bCs/>
                <w:color w:val="000000"/>
                <w:sz w:val="20"/>
                <w:szCs w:val="20"/>
              </w:rPr>
            </w:pPr>
            <w:r w:rsidRPr="00CD53B8">
              <w:rPr>
                <w:b/>
                <w:bCs/>
                <w:color w:val="000000"/>
                <w:sz w:val="20"/>
                <w:szCs w:val="20"/>
              </w:rPr>
              <w:t>0.0004</w:t>
            </w:r>
          </w:p>
        </w:tc>
      </w:tr>
      <w:tr w:rsidR="00DE5DD9" w:rsidRPr="00CD53B8" w14:paraId="7FC656BB" w14:textId="77777777" w:rsidTr="006D4899">
        <w:trPr>
          <w:trHeight w:val="320"/>
          <w:jc w:val="center"/>
        </w:trPr>
        <w:tc>
          <w:tcPr>
            <w:tcW w:w="2520" w:type="dxa"/>
            <w:tcBorders>
              <w:top w:val="nil"/>
              <w:left w:val="nil"/>
              <w:bottom w:val="nil"/>
              <w:right w:val="nil"/>
            </w:tcBorders>
            <w:hideMark/>
          </w:tcPr>
          <w:p w14:paraId="5B107D6F" w14:textId="77777777" w:rsidR="00DE5DD9" w:rsidRPr="00CD53B8" w:rsidRDefault="00DE5DD9" w:rsidP="00DE5DD9">
            <w:pPr>
              <w:jc w:val="right"/>
              <w:rPr>
                <w:color w:val="000000"/>
                <w:sz w:val="20"/>
                <w:szCs w:val="20"/>
              </w:rPr>
            </w:pPr>
            <w:r w:rsidRPr="00CD53B8">
              <w:rPr>
                <w:color w:val="000000"/>
                <w:sz w:val="20"/>
                <w:szCs w:val="20"/>
              </w:rPr>
              <w:t>Aphididae</w:t>
            </w:r>
          </w:p>
        </w:tc>
        <w:tc>
          <w:tcPr>
            <w:tcW w:w="1170" w:type="dxa"/>
            <w:tcBorders>
              <w:top w:val="nil"/>
              <w:left w:val="nil"/>
              <w:bottom w:val="nil"/>
              <w:right w:val="nil"/>
            </w:tcBorders>
            <w:noWrap/>
            <w:hideMark/>
          </w:tcPr>
          <w:p w14:paraId="22A8E58A" w14:textId="77777777" w:rsidR="00DE5DD9" w:rsidRPr="00CD53B8" w:rsidRDefault="00DE5DD9" w:rsidP="00DE5DD9">
            <w:pPr>
              <w:rPr>
                <w:color w:val="000000"/>
                <w:sz w:val="20"/>
                <w:szCs w:val="20"/>
              </w:rPr>
            </w:pPr>
            <w:r w:rsidRPr="00CD53B8">
              <w:rPr>
                <w:color w:val="000000"/>
                <w:sz w:val="20"/>
                <w:szCs w:val="20"/>
              </w:rPr>
              <w:t>0.013 (0.010)  bc</w:t>
            </w:r>
          </w:p>
        </w:tc>
        <w:tc>
          <w:tcPr>
            <w:tcW w:w="1170" w:type="dxa"/>
            <w:tcBorders>
              <w:top w:val="nil"/>
              <w:left w:val="nil"/>
              <w:bottom w:val="nil"/>
              <w:right w:val="nil"/>
            </w:tcBorders>
            <w:noWrap/>
            <w:hideMark/>
          </w:tcPr>
          <w:p w14:paraId="447AAD48" w14:textId="77777777" w:rsidR="00DE5DD9" w:rsidRPr="00CD53B8" w:rsidRDefault="00DE5DD9" w:rsidP="00DE5DD9">
            <w:pPr>
              <w:rPr>
                <w:color w:val="000000"/>
                <w:sz w:val="20"/>
                <w:szCs w:val="20"/>
              </w:rPr>
            </w:pPr>
            <w:r w:rsidRPr="00CD53B8">
              <w:rPr>
                <w:color w:val="000000"/>
                <w:sz w:val="20"/>
                <w:szCs w:val="20"/>
              </w:rPr>
              <w:t>0.017 (0.010) bc</w:t>
            </w:r>
          </w:p>
        </w:tc>
        <w:tc>
          <w:tcPr>
            <w:tcW w:w="1170" w:type="dxa"/>
            <w:tcBorders>
              <w:top w:val="nil"/>
              <w:left w:val="nil"/>
              <w:bottom w:val="nil"/>
              <w:right w:val="nil"/>
            </w:tcBorders>
            <w:noWrap/>
            <w:hideMark/>
          </w:tcPr>
          <w:p w14:paraId="31568E4E" w14:textId="77777777" w:rsidR="00DE5DD9" w:rsidRPr="00CD53B8" w:rsidRDefault="00DE5DD9" w:rsidP="00DE5DD9">
            <w:pPr>
              <w:rPr>
                <w:color w:val="000000"/>
                <w:sz w:val="20"/>
                <w:szCs w:val="20"/>
              </w:rPr>
            </w:pPr>
            <w:r w:rsidRPr="00CD53B8">
              <w:rPr>
                <w:color w:val="000000"/>
                <w:sz w:val="20"/>
                <w:szCs w:val="20"/>
              </w:rPr>
              <w:t>0.033 (0.012) bc</w:t>
            </w:r>
          </w:p>
        </w:tc>
        <w:tc>
          <w:tcPr>
            <w:tcW w:w="1170" w:type="dxa"/>
            <w:tcBorders>
              <w:top w:val="nil"/>
              <w:left w:val="nil"/>
              <w:bottom w:val="nil"/>
              <w:right w:val="nil"/>
            </w:tcBorders>
            <w:noWrap/>
            <w:hideMark/>
          </w:tcPr>
          <w:p w14:paraId="609E166F" w14:textId="77777777" w:rsidR="00DE5DD9" w:rsidRPr="00CD53B8" w:rsidRDefault="00DE5DD9" w:rsidP="00DE5DD9">
            <w:pPr>
              <w:rPr>
                <w:color w:val="000000"/>
                <w:sz w:val="20"/>
                <w:szCs w:val="20"/>
              </w:rPr>
            </w:pPr>
            <w:r w:rsidRPr="00CD53B8">
              <w:rPr>
                <w:color w:val="000000"/>
                <w:sz w:val="20"/>
                <w:szCs w:val="20"/>
              </w:rPr>
              <w:t>0.013 (0.009) bc</w:t>
            </w:r>
          </w:p>
        </w:tc>
        <w:tc>
          <w:tcPr>
            <w:tcW w:w="1170" w:type="dxa"/>
            <w:tcBorders>
              <w:top w:val="nil"/>
              <w:left w:val="nil"/>
              <w:bottom w:val="nil"/>
              <w:right w:val="nil"/>
            </w:tcBorders>
            <w:noWrap/>
            <w:hideMark/>
          </w:tcPr>
          <w:p w14:paraId="2BCF80D5" w14:textId="77777777" w:rsidR="00DE5DD9" w:rsidRPr="00CD53B8" w:rsidRDefault="00DE5DD9" w:rsidP="00DE5DD9">
            <w:pPr>
              <w:rPr>
                <w:color w:val="000000"/>
                <w:sz w:val="20"/>
                <w:szCs w:val="20"/>
              </w:rPr>
            </w:pPr>
            <w:r w:rsidRPr="00CD53B8">
              <w:rPr>
                <w:color w:val="000000"/>
                <w:sz w:val="20"/>
                <w:szCs w:val="20"/>
              </w:rPr>
              <w:t>0.015 (0.011) bc</w:t>
            </w:r>
          </w:p>
        </w:tc>
        <w:tc>
          <w:tcPr>
            <w:tcW w:w="1080" w:type="dxa"/>
            <w:tcBorders>
              <w:top w:val="nil"/>
              <w:left w:val="nil"/>
              <w:bottom w:val="nil"/>
              <w:right w:val="nil"/>
            </w:tcBorders>
            <w:noWrap/>
            <w:hideMark/>
          </w:tcPr>
          <w:p w14:paraId="528E436B" w14:textId="77777777" w:rsidR="00DE5DD9" w:rsidRPr="00CD53B8" w:rsidRDefault="00DE5DD9" w:rsidP="00DE5DD9">
            <w:pPr>
              <w:rPr>
                <w:color w:val="000000"/>
                <w:sz w:val="20"/>
                <w:szCs w:val="20"/>
              </w:rPr>
            </w:pPr>
            <w:r w:rsidRPr="00CD53B8">
              <w:rPr>
                <w:color w:val="000000"/>
                <w:sz w:val="20"/>
                <w:szCs w:val="20"/>
              </w:rPr>
              <w:t>0.018 (0.013) bc</w:t>
            </w:r>
          </w:p>
        </w:tc>
        <w:tc>
          <w:tcPr>
            <w:tcW w:w="1170" w:type="dxa"/>
            <w:tcBorders>
              <w:top w:val="nil"/>
              <w:left w:val="nil"/>
              <w:bottom w:val="nil"/>
              <w:right w:val="nil"/>
            </w:tcBorders>
            <w:noWrap/>
            <w:hideMark/>
          </w:tcPr>
          <w:p w14:paraId="36BD4A1F" w14:textId="77777777" w:rsidR="00DE5DD9" w:rsidRPr="00CD53B8" w:rsidRDefault="00DE5DD9" w:rsidP="00DE5DD9">
            <w:pPr>
              <w:rPr>
                <w:color w:val="000000"/>
                <w:sz w:val="20"/>
                <w:szCs w:val="20"/>
              </w:rPr>
            </w:pPr>
            <w:r w:rsidRPr="00CD53B8">
              <w:rPr>
                <w:color w:val="000000"/>
                <w:sz w:val="20"/>
                <w:szCs w:val="20"/>
              </w:rPr>
              <w:t>0.000 (0.000) bc</w:t>
            </w:r>
          </w:p>
        </w:tc>
        <w:tc>
          <w:tcPr>
            <w:tcW w:w="1170" w:type="dxa"/>
            <w:tcBorders>
              <w:top w:val="nil"/>
              <w:left w:val="nil"/>
              <w:bottom w:val="nil"/>
              <w:right w:val="nil"/>
            </w:tcBorders>
            <w:noWrap/>
            <w:hideMark/>
          </w:tcPr>
          <w:p w14:paraId="16D15078" w14:textId="77777777" w:rsidR="00DE5DD9" w:rsidRPr="00CD53B8" w:rsidRDefault="00DE5DD9" w:rsidP="00DE5DD9">
            <w:pPr>
              <w:rPr>
                <w:color w:val="000000"/>
                <w:sz w:val="20"/>
                <w:szCs w:val="20"/>
              </w:rPr>
            </w:pPr>
            <w:r w:rsidRPr="00CD53B8">
              <w:rPr>
                <w:color w:val="000000"/>
                <w:sz w:val="20"/>
                <w:szCs w:val="20"/>
              </w:rPr>
              <w:t>0.022 (0.016) bc</w:t>
            </w:r>
          </w:p>
        </w:tc>
        <w:tc>
          <w:tcPr>
            <w:tcW w:w="1170" w:type="dxa"/>
            <w:tcBorders>
              <w:top w:val="nil"/>
              <w:left w:val="nil"/>
              <w:bottom w:val="nil"/>
              <w:right w:val="nil"/>
            </w:tcBorders>
            <w:noWrap/>
            <w:hideMark/>
          </w:tcPr>
          <w:p w14:paraId="7708D0D3" w14:textId="77777777" w:rsidR="00DE5DD9" w:rsidRPr="00CD53B8" w:rsidRDefault="00DE5DD9" w:rsidP="00DE5DD9">
            <w:pPr>
              <w:rPr>
                <w:color w:val="000000"/>
                <w:sz w:val="20"/>
                <w:szCs w:val="20"/>
              </w:rPr>
            </w:pPr>
            <w:r w:rsidRPr="00CD53B8">
              <w:rPr>
                <w:color w:val="000000"/>
                <w:sz w:val="20"/>
                <w:szCs w:val="20"/>
              </w:rPr>
              <w:t>0.073 (0.025) ab</w:t>
            </w:r>
          </w:p>
        </w:tc>
        <w:tc>
          <w:tcPr>
            <w:tcW w:w="1080" w:type="dxa"/>
            <w:tcBorders>
              <w:top w:val="nil"/>
              <w:left w:val="nil"/>
              <w:bottom w:val="nil"/>
              <w:right w:val="nil"/>
            </w:tcBorders>
            <w:noWrap/>
            <w:hideMark/>
          </w:tcPr>
          <w:p w14:paraId="28402890" w14:textId="77777777" w:rsidR="00DE5DD9" w:rsidRPr="00CD53B8" w:rsidRDefault="00DE5DD9" w:rsidP="00DE5DD9">
            <w:pPr>
              <w:rPr>
                <w:b/>
                <w:color w:val="000000"/>
                <w:sz w:val="20"/>
                <w:szCs w:val="20"/>
              </w:rPr>
            </w:pPr>
            <w:r w:rsidRPr="00CD53B8">
              <w:rPr>
                <w:b/>
                <w:color w:val="000000"/>
                <w:sz w:val="20"/>
                <w:szCs w:val="20"/>
              </w:rPr>
              <w:t>0.087 (0.034) a</w:t>
            </w:r>
          </w:p>
        </w:tc>
        <w:tc>
          <w:tcPr>
            <w:tcW w:w="720" w:type="dxa"/>
            <w:tcBorders>
              <w:top w:val="nil"/>
              <w:left w:val="nil"/>
              <w:bottom w:val="nil"/>
              <w:right w:val="nil"/>
            </w:tcBorders>
            <w:noWrap/>
            <w:hideMark/>
          </w:tcPr>
          <w:p w14:paraId="4060E42B" w14:textId="77777777" w:rsidR="00DE5DD9" w:rsidRPr="00CD53B8" w:rsidRDefault="00DE5DD9" w:rsidP="00DE5DD9">
            <w:pPr>
              <w:jc w:val="right"/>
              <w:rPr>
                <w:color w:val="000000"/>
                <w:sz w:val="20"/>
                <w:szCs w:val="20"/>
              </w:rPr>
            </w:pPr>
            <w:r w:rsidRPr="00CD53B8">
              <w:rPr>
                <w:color w:val="000000"/>
                <w:sz w:val="20"/>
                <w:szCs w:val="20"/>
              </w:rPr>
              <w:t>2.83</w:t>
            </w:r>
          </w:p>
        </w:tc>
        <w:tc>
          <w:tcPr>
            <w:tcW w:w="900" w:type="dxa"/>
            <w:tcBorders>
              <w:top w:val="nil"/>
              <w:left w:val="nil"/>
              <w:bottom w:val="nil"/>
              <w:right w:val="nil"/>
            </w:tcBorders>
            <w:noWrap/>
            <w:hideMark/>
          </w:tcPr>
          <w:p w14:paraId="601E26E0" w14:textId="77777777" w:rsidR="00DE5DD9" w:rsidRPr="00CD53B8" w:rsidRDefault="00DE5DD9" w:rsidP="00DE5DD9">
            <w:pPr>
              <w:jc w:val="right"/>
              <w:rPr>
                <w:b/>
                <w:bCs/>
                <w:color w:val="000000"/>
                <w:sz w:val="20"/>
                <w:szCs w:val="20"/>
              </w:rPr>
            </w:pPr>
            <w:r w:rsidRPr="00CD53B8">
              <w:rPr>
                <w:b/>
                <w:bCs/>
                <w:color w:val="000000"/>
                <w:sz w:val="20"/>
                <w:szCs w:val="20"/>
              </w:rPr>
              <w:t>0.0027</w:t>
            </w:r>
          </w:p>
        </w:tc>
      </w:tr>
      <w:tr w:rsidR="00DE5DD9" w:rsidRPr="00CD53B8" w14:paraId="229A436C" w14:textId="77777777" w:rsidTr="006D4899">
        <w:trPr>
          <w:trHeight w:val="320"/>
          <w:jc w:val="center"/>
        </w:trPr>
        <w:tc>
          <w:tcPr>
            <w:tcW w:w="2520" w:type="dxa"/>
            <w:tcBorders>
              <w:top w:val="nil"/>
              <w:left w:val="nil"/>
              <w:bottom w:val="nil"/>
              <w:right w:val="nil"/>
            </w:tcBorders>
            <w:hideMark/>
          </w:tcPr>
          <w:p w14:paraId="76FA51B2" w14:textId="77777777" w:rsidR="00DE5DD9" w:rsidRPr="00CD53B8" w:rsidRDefault="00DE5DD9" w:rsidP="00DE5DD9">
            <w:pPr>
              <w:jc w:val="right"/>
              <w:rPr>
                <w:color w:val="000000"/>
                <w:sz w:val="20"/>
                <w:szCs w:val="20"/>
              </w:rPr>
            </w:pPr>
            <w:r w:rsidRPr="00CD53B8">
              <w:rPr>
                <w:color w:val="000000"/>
                <w:sz w:val="20"/>
                <w:szCs w:val="20"/>
              </w:rPr>
              <w:t>Cicadellidae</w:t>
            </w:r>
          </w:p>
        </w:tc>
        <w:tc>
          <w:tcPr>
            <w:tcW w:w="1170" w:type="dxa"/>
            <w:tcBorders>
              <w:top w:val="nil"/>
              <w:left w:val="nil"/>
              <w:bottom w:val="nil"/>
              <w:right w:val="nil"/>
            </w:tcBorders>
            <w:noWrap/>
            <w:hideMark/>
          </w:tcPr>
          <w:p w14:paraId="7C1D0CFA"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0187C1A5"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501C7CEE"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6FF193D2" w14:textId="77777777" w:rsidR="00DE5DD9" w:rsidRPr="00CD53B8" w:rsidRDefault="00DE5DD9" w:rsidP="00DE5DD9">
            <w:pPr>
              <w:rPr>
                <w:b/>
                <w:color w:val="000000"/>
                <w:sz w:val="20"/>
                <w:szCs w:val="20"/>
              </w:rPr>
            </w:pPr>
            <w:r w:rsidRPr="00CD53B8">
              <w:rPr>
                <w:b/>
                <w:color w:val="000000"/>
                <w:sz w:val="20"/>
                <w:szCs w:val="20"/>
              </w:rPr>
              <w:t>0.033 (0.017)</w:t>
            </w:r>
          </w:p>
        </w:tc>
        <w:tc>
          <w:tcPr>
            <w:tcW w:w="1170" w:type="dxa"/>
            <w:tcBorders>
              <w:top w:val="nil"/>
              <w:left w:val="nil"/>
              <w:bottom w:val="nil"/>
              <w:right w:val="nil"/>
            </w:tcBorders>
            <w:noWrap/>
            <w:hideMark/>
          </w:tcPr>
          <w:p w14:paraId="21C0D108" w14:textId="77777777" w:rsidR="00DE5DD9" w:rsidRPr="00CD53B8" w:rsidRDefault="00DE5DD9" w:rsidP="00DE5DD9">
            <w:pPr>
              <w:rPr>
                <w:color w:val="000000"/>
                <w:sz w:val="20"/>
                <w:szCs w:val="20"/>
              </w:rPr>
            </w:pPr>
            <w:r w:rsidRPr="00CD53B8">
              <w:rPr>
                <w:color w:val="000000"/>
                <w:sz w:val="20"/>
                <w:szCs w:val="20"/>
              </w:rPr>
              <w:t>0.000 (0.000)</w:t>
            </w:r>
          </w:p>
        </w:tc>
        <w:tc>
          <w:tcPr>
            <w:tcW w:w="1080" w:type="dxa"/>
            <w:tcBorders>
              <w:top w:val="nil"/>
              <w:left w:val="nil"/>
              <w:bottom w:val="nil"/>
              <w:right w:val="nil"/>
            </w:tcBorders>
            <w:noWrap/>
            <w:hideMark/>
          </w:tcPr>
          <w:p w14:paraId="7D1FEF8D" w14:textId="77777777" w:rsidR="00DE5DD9" w:rsidRPr="00CD53B8" w:rsidRDefault="00DE5DD9" w:rsidP="00DE5DD9">
            <w:pPr>
              <w:rPr>
                <w:color w:val="000000"/>
                <w:sz w:val="20"/>
                <w:szCs w:val="20"/>
              </w:rPr>
            </w:pPr>
            <w:r w:rsidRPr="00CD53B8">
              <w:rPr>
                <w:color w:val="000000"/>
                <w:sz w:val="20"/>
                <w:szCs w:val="20"/>
              </w:rPr>
              <w:t>0.009 (0.009)</w:t>
            </w:r>
          </w:p>
        </w:tc>
        <w:tc>
          <w:tcPr>
            <w:tcW w:w="1170" w:type="dxa"/>
            <w:tcBorders>
              <w:top w:val="nil"/>
              <w:left w:val="nil"/>
              <w:bottom w:val="nil"/>
              <w:right w:val="nil"/>
            </w:tcBorders>
            <w:noWrap/>
            <w:hideMark/>
          </w:tcPr>
          <w:p w14:paraId="4D35F7A5" w14:textId="77777777" w:rsidR="00DE5DD9" w:rsidRPr="00CD53B8" w:rsidRDefault="00DE5DD9" w:rsidP="00DE5DD9">
            <w:pPr>
              <w:rPr>
                <w:color w:val="000000"/>
                <w:sz w:val="20"/>
                <w:szCs w:val="20"/>
              </w:rPr>
            </w:pPr>
            <w:r w:rsidRPr="00CD53B8">
              <w:rPr>
                <w:color w:val="000000"/>
                <w:sz w:val="20"/>
                <w:szCs w:val="20"/>
              </w:rPr>
              <w:t>0.009 (0.009)</w:t>
            </w:r>
          </w:p>
        </w:tc>
        <w:tc>
          <w:tcPr>
            <w:tcW w:w="1170" w:type="dxa"/>
            <w:tcBorders>
              <w:top w:val="nil"/>
              <w:left w:val="nil"/>
              <w:bottom w:val="nil"/>
              <w:right w:val="nil"/>
            </w:tcBorders>
            <w:noWrap/>
            <w:hideMark/>
          </w:tcPr>
          <w:p w14:paraId="2A6A65DC"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4ED2787F" w14:textId="77777777" w:rsidR="00DE5DD9" w:rsidRPr="00CD53B8" w:rsidRDefault="00DE5DD9" w:rsidP="00DE5DD9">
            <w:pPr>
              <w:rPr>
                <w:color w:val="000000"/>
                <w:sz w:val="20"/>
                <w:szCs w:val="20"/>
              </w:rPr>
            </w:pPr>
            <w:r w:rsidRPr="00CD53B8">
              <w:rPr>
                <w:color w:val="000000"/>
                <w:sz w:val="20"/>
                <w:szCs w:val="20"/>
              </w:rPr>
              <w:t>0.018 (0.013)</w:t>
            </w:r>
          </w:p>
        </w:tc>
        <w:tc>
          <w:tcPr>
            <w:tcW w:w="1080" w:type="dxa"/>
            <w:tcBorders>
              <w:top w:val="nil"/>
              <w:left w:val="nil"/>
              <w:bottom w:val="nil"/>
              <w:right w:val="nil"/>
            </w:tcBorders>
            <w:noWrap/>
            <w:hideMark/>
          </w:tcPr>
          <w:p w14:paraId="7B65763A" w14:textId="77777777" w:rsidR="00DE5DD9" w:rsidRPr="00CD53B8" w:rsidRDefault="00DE5DD9" w:rsidP="00DE5DD9">
            <w:pPr>
              <w:rPr>
                <w:color w:val="000000"/>
                <w:sz w:val="20"/>
                <w:szCs w:val="20"/>
              </w:rPr>
            </w:pPr>
            <w:r w:rsidRPr="00CD53B8">
              <w:rPr>
                <w:color w:val="000000"/>
                <w:sz w:val="20"/>
                <w:szCs w:val="20"/>
              </w:rPr>
              <w:t>0.000 (0.000)</w:t>
            </w:r>
          </w:p>
        </w:tc>
        <w:tc>
          <w:tcPr>
            <w:tcW w:w="720" w:type="dxa"/>
            <w:tcBorders>
              <w:top w:val="nil"/>
              <w:left w:val="nil"/>
              <w:bottom w:val="nil"/>
              <w:right w:val="nil"/>
            </w:tcBorders>
            <w:noWrap/>
            <w:hideMark/>
          </w:tcPr>
          <w:p w14:paraId="7E7583F4" w14:textId="77777777" w:rsidR="00DE5DD9" w:rsidRPr="00CD53B8" w:rsidRDefault="00DE5DD9" w:rsidP="00DE5DD9">
            <w:pPr>
              <w:jc w:val="right"/>
              <w:rPr>
                <w:color w:val="000000"/>
                <w:sz w:val="20"/>
                <w:szCs w:val="20"/>
              </w:rPr>
            </w:pPr>
            <w:r w:rsidRPr="00CD53B8">
              <w:rPr>
                <w:color w:val="000000"/>
                <w:sz w:val="20"/>
                <w:szCs w:val="20"/>
              </w:rPr>
              <w:t>2.04</w:t>
            </w:r>
          </w:p>
        </w:tc>
        <w:tc>
          <w:tcPr>
            <w:tcW w:w="900" w:type="dxa"/>
            <w:tcBorders>
              <w:top w:val="nil"/>
              <w:left w:val="nil"/>
              <w:bottom w:val="nil"/>
              <w:right w:val="nil"/>
            </w:tcBorders>
            <w:noWrap/>
            <w:hideMark/>
          </w:tcPr>
          <w:p w14:paraId="7D5435A0" w14:textId="77777777" w:rsidR="00DE5DD9" w:rsidRPr="00CD53B8" w:rsidRDefault="00DE5DD9" w:rsidP="00DE5DD9">
            <w:pPr>
              <w:jc w:val="right"/>
              <w:rPr>
                <w:b/>
                <w:bCs/>
                <w:color w:val="000000"/>
                <w:sz w:val="20"/>
                <w:szCs w:val="20"/>
              </w:rPr>
            </w:pPr>
            <w:r w:rsidRPr="00CD53B8">
              <w:rPr>
                <w:b/>
                <w:bCs/>
                <w:color w:val="000000"/>
                <w:sz w:val="20"/>
                <w:szCs w:val="20"/>
              </w:rPr>
              <w:t>0.033</w:t>
            </w:r>
          </w:p>
        </w:tc>
      </w:tr>
      <w:tr w:rsidR="00DE5DD9" w:rsidRPr="00CD53B8" w14:paraId="3AD25253" w14:textId="77777777" w:rsidTr="006D4899">
        <w:trPr>
          <w:trHeight w:val="320"/>
          <w:jc w:val="center"/>
        </w:trPr>
        <w:tc>
          <w:tcPr>
            <w:tcW w:w="2520" w:type="dxa"/>
            <w:tcBorders>
              <w:top w:val="nil"/>
              <w:left w:val="nil"/>
              <w:bottom w:val="nil"/>
              <w:right w:val="nil"/>
            </w:tcBorders>
            <w:hideMark/>
          </w:tcPr>
          <w:p w14:paraId="1319494C" w14:textId="77777777" w:rsidR="00DE5DD9" w:rsidRPr="00CD53B8" w:rsidRDefault="00DE5DD9" w:rsidP="00DE5DD9">
            <w:pPr>
              <w:jc w:val="right"/>
              <w:rPr>
                <w:color w:val="000000"/>
                <w:sz w:val="20"/>
                <w:szCs w:val="20"/>
              </w:rPr>
            </w:pPr>
            <w:r w:rsidRPr="00CD53B8">
              <w:rPr>
                <w:color w:val="000000"/>
                <w:sz w:val="20"/>
                <w:szCs w:val="20"/>
              </w:rPr>
              <w:t>Cixiidae</w:t>
            </w:r>
          </w:p>
        </w:tc>
        <w:tc>
          <w:tcPr>
            <w:tcW w:w="1170" w:type="dxa"/>
            <w:tcBorders>
              <w:top w:val="nil"/>
              <w:left w:val="nil"/>
              <w:bottom w:val="nil"/>
              <w:right w:val="nil"/>
            </w:tcBorders>
            <w:noWrap/>
            <w:hideMark/>
          </w:tcPr>
          <w:p w14:paraId="4C1DB1E4" w14:textId="77777777" w:rsidR="00DE5DD9" w:rsidRPr="00CD53B8" w:rsidRDefault="00DE5DD9" w:rsidP="00DE5DD9">
            <w:pPr>
              <w:rPr>
                <w:color w:val="000000"/>
                <w:sz w:val="20"/>
                <w:szCs w:val="20"/>
              </w:rPr>
            </w:pPr>
            <w:r w:rsidRPr="00CD53B8">
              <w:rPr>
                <w:color w:val="000000"/>
                <w:sz w:val="20"/>
                <w:szCs w:val="20"/>
              </w:rPr>
              <w:t>00.000 (0.000) b</w:t>
            </w:r>
          </w:p>
        </w:tc>
        <w:tc>
          <w:tcPr>
            <w:tcW w:w="1170" w:type="dxa"/>
            <w:tcBorders>
              <w:top w:val="nil"/>
              <w:left w:val="nil"/>
              <w:bottom w:val="nil"/>
              <w:right w:val="nil"/>
            </w:tcBorders>
            <w:noWrap/>
            <w:hideMark/>
          </w:tcPr>
          <w:p w14:paraId="2A3E440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1C4B655"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6293A30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4E26709"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0C97AB2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18D9358" w14:textId="77777777" w:rsidR="00DE5DD9" w:rsidRPr="00CD53B8" w:rsidRDefault="00DE5DD9" w:rsidP="00DE5DD9">
            <w:pPr>
              <w:rPr>
                <w:b/>
                <w:color w:val="000000"/>
                <w:sz w:val="20"/>
                <w:szCs w:val="20"/>
              </w:rPr>
            </w:pPr>
            <w:r w:rsidRPr="00CD53B8">
              <w:rPr>
                <w:b/>
                <w:color w:val="000000"/>
                <w:sz w:val="20"/>
                <w:szCs w:val="20"/>
              </w:rPr>
              <w:t>0.136 (0.049) a</w:t>
            </w:r>
          </w:p>
        </w:tc>
        <w:tc>
          <w:tcPr>
            <w:tcW w:w="1170" w:type="dxa"/>
            <w:tcBorders>
              <w:top w:val="nil"/>
              <w:left w:val="nil"/>
              <w:bottom w:val="nil"/>
              <w:right w:val="nil"/>
            </w:tcBorders>
            <w:noWrap/>
            <w:hideMark/>
          </w:tcPr>
          <w:p w14:paraId="1F5A55D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679BB56D"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5B8C09C3" w14:textId="77777777" w:rsidR="00DE5DD9" w:rsidRPr="00CD53B8" w:rsidRDefault="00DE5DD9" w:rsidP="00DE5DD9">
            <w:pPr>
              <w:rPr>
                <w:color w:val="000000"/>
                <w:sz w:val="20"/>
                <w:szCs w:val="20"/>
              </w:rPr>
            </w:pPr>
            <w:r w:rsidRPr="00CD53B8">
              <w:rPr>
                <w:color w:val="000000"/>
                <w:sz w:val="20"/>
                <w:szCs w:val="20"/>
              </w:rPr>
              <w:t xml:space="preserve">0.000 (0.000) b </w:t>
            </w:r>
          </w:p>
        </w:tc>
        <w:tc>
          <w:tcPr>
            <w:tcW w:w="720" w:type="dxa"/>
            <w:tcBorders>
              <w:top w:val="nil"/>
              <w:left w:val="nil"/>
              <w:bottom w:val="nil"/>
              <w:right w:val="nil"/>
            </w:tcBorders>
            <w:noWrap/>
            <w:hideMark/>
          </w:tcPr>
          <w:p w14:paraId="265F5EA6" w14:textId="77777777" w:rsidR="00DE5DD9" w:rsidRPr="00CD53B8" w:rsidRDefault="00DE5DD9" w:rsidP="00DE5DD9">
            <w:pPr>
              <w:jc w:val="right"/>
              <w:rPr>
                <w:color w:val="000000"/>
                <w:sz w:val="20"/>
                <w:szCs w:val="20"/>
              </w:rPr>
            </w:pPr>
            <w:r w:rsidRPr="00CD53B8">
              <w:rPr>
                <w:color w:val="000000"/>
                <w:sz w:val="20"/>
                <w:szCs w:val="20"/>
              </w:rPr>
              <w:t>10.31</w:t>
            </w:r>
          </w:p>
        </w:tc>
        <w:tc>
          <w:tcPr>
            <w:tcW w:w="900" w:type="dxa"/>
            <w:tcBorders>
              <w:top w:val="nil"/>
              <w:left w:val="nil"/>
              <w:bottom w:val="nil"/>
              <w:right w:val="nil"/>
            </w:tcBorders>
            <w:noWrap/>
            <w:hideMark/>
          </w:tcPr>
          <w:p w14:paraId="33BED3DB"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5DE3798E" w14:textId="77777777" w:rsidTr="006D4899">
        <w:trPr>
          <w:trHeight w:val="320"/>
          <w:jc w:val="center"/>
        </w:trPr>
        <w:tc>
          <w:tcPr>
            <w:tcW w:w="2520" w:type="dxa"/>
            <w:tcBorders>
              <w:top w:val="nil"/>
              <w:left w:val="nil"/>
              <w:bottom w:val="nil"/>
              <w:right w:val="nil"/>
            </w:tcBorders>
            <w:hideMark/>
          </w:tcPr>
          <w:p w14:paraId="31AD04DB" w14:textId="77777777" w:rsidR="00DE5DD9" w:rsidRPr="00CD53B8" w:rsidRDefault="00DE5DD9" w:rsidP="00DE5DD9">
            <w:pPr>
              <w:jc w:val="right"/>
              <w:rPr>
                <w:color w:val="000000"/>
                <w:sz w:val="20"/>
                <w:szCs w:val="20"/>
              </w:rPr>
            </w:pPr>
            <w:r w:rsidRPr="00CD53B8">
              <w:rPr>
                <w:color w:val="000000"/>
                <w:sz w:val="20"/>
                <w:szCs w:val="20"/>
              </w:rPr>
              <w:t>Coccidae</w:t>
            </w:r>
          </w:p>
        </w:tc>
        <w:tc>
          <w:tcPr>
            <w:tcW w:w="1170" w:type="dxa"/>
            <w:tcBorders>
              <w:top w:val="nil"/>
              <w:left w:val="nil"/>
              <w:bottom w:val="nil"/>
              <w:right w:val="nil"/>
            </w:tcBorders>
            <w:noWrap/>
            <w:hideMark/>
          </w:tcPr>
          <w:p w14:paraId="55A02311" w14:textId="77777777" w:rsidR="00DE5DD9" w:rsidRPr="00CD53B8" w:rsidRDefault="00DE5DD9" w:rsidP="00DE5DD9">
            <w:pPr>
              <w:rPr>
                <w:color w:val="000000"/>
                <w:sz w:val="20"/>
                <w:szCs w:val="20"/>
              </w:rPr>
            </w:pPr>
            <w:r w:rsidRPr="00CD53B8">
              <w:rPr>
                <w:color w:val="000000"/>
                <w:sz w:val="20"/>
                <w:szCs w:val="20"/>
              </w:rPr>
              <w:t>0.138 (0.050) ab</w:t>
            </w:r>
          </w:p>
        </w:tc>
        <w:tc>
          <w:tcPr>
            <w:tcW w:w="1170" w:type="dxa"/>
            <w:tcBorders>
              <w:top w:val="nil"/>
              <w:left w:val="nil"/>
              <w:bottom w:val="nil"/>
              <w:right w:val="nil"/>
            </w:tcBorders>
            <w:noWrap/>
            <w:hideMark/>
          </w:tcPr>
          <w:p w14:paraId="7B6E3763" w14:textId="77777777" w:rsidR="00DE5DD9" w:rsidRPr="00CD53B8" w:rsidRDefault="00DE5DD9" w:rsidP="00DE5DD9">
            <w:pPr>
              <w:rPr>
                <w:color w:val="000000"/>
                <w:sz w:val="20"/>
                <w:szCs w:val="20"/>
              </w:rPr>
            </w:pPr>
            <w:r w:rsidRPr="00CD53B8">
              <w:rPr>
                <w:color w:val="000000"/>
                <w:sz w:val="20"/>
                <w:szCs w:val="20"/>
              </w:rPr>
              <w:t>0.114 (0.050) abc</w:t>
            </w:r>
          </w:p>
        </w:tc>
        <w:tc>
          <w:tcPr>
            <w:tcW w:w="1170" w:type="dxa"/>
            <w:tcBorders>
              <w:top w:val="nil"/>
              <w:left w:val="nil"/>
              <w:bottom w:val="nil"/>
              <w:right w:val="nil"/>
            </w:tcBorders>
            <w:noWrap/>
            <w:hideMark/>
          </w:tcPr>
          <w:p w14:paraId="4E4FC69A" w14:textId="77777777" w:rsidR="00DE5DD9" w:rsidRPr="00CD53B8" w:rsidRDefault="00DE5DD9" w:rsidP="00DE5DD9">
            <w:pPr>
              <w:rPr>
                <w:color w:val="000000"/>
                <w:sz w:val="20"/>
                <w:szCs w:val="20"/>
              </w:rPr>
            </w:pPr>
            <w:r w:rsidRPr="00CD53B8">
              <w:rPr>
                <w:color w:val="000000"/>
                <w:sz w:val="20"/>
                <w:szCs w:val="20"/>
              </w:rPr>
              <w:t>0.058 (0.018) bc</w:t>
            </w:r>
          </w:p>
        </w:tc>
        <w:tc>
          <w:tcPr>
            <w:tcW w:w="1170" w:type="dxa"/>
            <w:tcBorders>
              <w:top w:val="nil"/>
              <w:left w:val="nil"/>
              <w:bottom w:val="nil"/>
              <w:right w:val="nil"/>
            </w:tcBorders>
            <w:noWrap/>
            <w:hideMark/>
          </w:tcPr>
          <w:p w14:paraId="6582E2AD" w14:textId="77777777" w:rsidR="00DE5DD9" w:rsidRPr="00CD53B8" w:rsidRDefault="00DE5DD9" w:rsidP="00DE5DD9">
            <w:pPr>
              <w:rPr>
                <w:color w:val="000000"/>
                <w:sz w:val="20"/>
                <w:szCs w:val="20"/>
              </w:rPr>
            </w:pPr>
            <w:r w:rsidRPr="00CD53B8">
              <w:rPr>
                <w:color w:val="000000"/>
                <w:sz w:val="20"/>
                <w:szCs w:val="20"/>
              </w:rPr>
              <w:t>0.013 (0.009) c</w:t>
            </w:r>
          </w:p>
        </w:tc>
        <w:tc>
          <w:tcPr>
            <w:tcW w:w="1170" w:type="dxa"/>
            <w:tcBorders>
              <w:top w:val="nil"/>
              <w:left w:val="nil"/>
              <w:bottom w:val="nil"/>
              <w:right w:val="nil"/>
            </w:tcBorders>
            <w:noWrap/>
            <w:hideMark/>
          </w:tcPr>
          <w:p w14:paraId="693EF3CB" w14:textId="77777777" w:rsidR="00DE5DD9" w:rsidRPr="00CD53B8" w:rsidRDefault="00DE5DD9" w:rsidP="00DE5DD9">
            <w:pPr>
              <w:rPr>
                <w:color w:val="000000"/>
                <w:sz w:val="20"/>
                <w:szCs w:val="20"/>
              </w:rPr>
            </w:pPr>
            <w:r w:rsidRPr="00CD53B8">
              <w:rPr>
                <w:color w:val="000000"/>
                <w:sz w:val="20"/>
                <w:szCs w:val="20"/>
              </w:rPr>
              <w:t>0.008 (0.008) c</w:t>
            </w:r>
          </w:p>
        </w:tc>
        <w:tc>
          <w:tcPr>
            <w:tcW w:w="1080" w:type="dxa"/>
            <w:tcBorders>
              <w:top w:val="nil"/>
              <w:left w:val="nil"/>
              <w:bottom w:val="nil"/>
              <w:right w:val="nil"/>
            </w:tcBorders>
            <w:noWrap/>
            <w:hideMark/>
          </w:tcPr>
          <w:p w14:paraId="2F1B90A2"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4F88612E" w14:textId="77777777" w:rsidR="00DE5DD9" w:rsidRPr="00CD53B8" w:rsidRDefault="00DE5DD9" w:rsidP="00DE5DD9">
            <w:pPr>
              <w:rPr>
                <w:color w:val="000000"/>
                <w:sz w:val="20"/>
                <w:szCs w:val="20"/>
              </w:rPr>
            </w:pPr>
            <w:r w:rsidRPr="00CD53B8">
              <w:rPr>
                <w:color w:val="000000"/>
                <w:sz w:val="20"/>
                <w:szCs w:val="20"/>
              </w:rPr>
              <w:t>0.009 (0.009) c</w:t>
            </w:r>
          </w:p>
        </w:tc>
        <w:tc>
          <w:tcPr>
            <w:tcW w:w="1170" w:type="dxa"/>
            <w:tcBorders>
              <w:top w:val="nil"/>
              <w:left w:val="nil"/>
              <w:bottom w:val="nil"/>
              <w:right w:val="nil"/>
            </w:tcBorders>
            <w:noWrap/>
            <w:hideMark/>
          </w:tcPr>
          <w:p w14:paraId="3E0502BE"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6147157A" w14:textId="77777777" w:rsidR="00DE5DD9" w:rsidRPr="00CD53B8" w:rsidRDefault="00DE5DD9" w:rsidP="00DE5DD9">
            <w:pPr>
              <w:rPr>
                <w:color w:val="000000"/>
                <w:sz w:val="20"/>
                <w:szCs w:val="20"/>
              </w:rPr>
            </w:pPr>
            <w:r w:rsidRPr="00CD53B8">
              <w:rPr>
                <w:color w:val="000000"/>
                <w:sz w:val="20"/>
                <w:szCs w:val="20"/>
              </w:rPr>
              <w:t>0.027 (0.020) c</w:t>
            </w:r>
          </w:p>
        </w:tc>
        <w:tc>
          <w:tcPr>
            <w:tcW w:w="1080" w:type="dxa"/>
            <w:tcBorders>
              <w:top w:val="nil"/>
              <w:left w:val="nil"/>
              <w:bottom w:val="nil"/>
              <w:right w:val="nil"/>
            </w:tcBorders>
            <w:noWrap/>
            <w:hideMark/>
          </w:tcPr>
          <w:p w14:paraId="7F0FDD15" w14:textId="77777777" w:rsidR="00DE5DD9" w:rsidRPr="00CD53B8" w:rsidRDefault="00DE5DD9" w:rsidP="00DE5DD9">
            <w:pPr>
              <w:rPr>
                <w:b/>
                <w:color w:val="000000"/>
                <w:sz w:val="20"/>
                <w:szCs w:val="20"/>
              </w:rPr>
            </w:pPr>
            <w:r w:rsidRPr="00CD53B8">
              <w:rPr>
                <w:b/>
                <w:color w:val="000000"/>
                <w:sz w:val="20"/>
                <w:szCs w:val="20"/>
              </w:rPr>
              <w:t>0.174 (0.074) a</w:t>
            </w:r>
          </w:p>
        </w:tc>
        <w:tc>
          <w:tcPr>
            <w:tcW w:w="720" w:type="dxa"/>
            <w:tcBorders>
              <w:top w:val="nil"/>
              <w:left w:val="nil"/>
              <w:bottom w:val="nil"/>
              <w:right w:val="nil"/>
            </w:tcBorders>
            <w:noWrap/>
            <w:hideMark/>
          </w:tcPr>
          <w:p w14:paraId="1EA160D2" w14:textId="77777777" w:rsidR="00DE5DD9" w:rsidRPr="00CD53B8" w:rsidRDefault="00DE5DD9" w:rsidP="00DE5DD9">
            <w:pPr>
              <w:jc w:val="right"/>
              <w:rPr>
                <w:color w:val="000000"/>
                <w:sz w:val="20"/>
                <w:szCs w:val="20"/>
              </w:rPr>
            </w:pPr>
            <w:r w:rsidRPr="00CD53B8">
              <w:rPr>
                <w:color w:val="000000"/>
                <w:sz w:val="20"/>
                <w:szCs w:val="20"/>
              </w:rPr>
              <w:t>4.36</w:t>
            </w:r>
          </w:p>
        </w:tc>
        <w:tc>
          <w:tcPr>
            <w:tcW w:w="900" w:type="dxa"/>
            <w:tcBorders>
              <w:top w:val="nil"/>
              <w:left w:val="nil"/>
              <w:bottom w:val="nil"/>
              <w:right w:val="nil"/>
            </w:tcBorders>
            <w:noWrap/>
            <w:hideMark/>
          </w:tcPr>
          <w:p w14:paraId="300C2B3C"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73A4ADC5" w14:textId="77777777" w:rsidTr="006D4899">
        <w:trPr>
          <w:trHeight w:val="320"/>
          <w:jc w:val="center"/>
        </w:trPr>
        <w:tc>
          <w:tcPr>
            <w:tcW w:w="2520" w:type="dxa"/>
            <w:tcBorders>
              <w:top w:val="nil"/>
              <w:left w:val="nil"/>
              <w:bottom w:val="nil"/>
              <w:right w:val="nil"/>
            </w:tcBorders>
            <w:hideMark/>
          </w:tcPr>
          <w:p w14:paraId="7ABB37D7" w14:textId="77777777" w:rsidR="00DE5DD9" w:rsidRPr="00CD53B8" w:rsidRDefault="00DE5DD9" w:rsidP="00DE5DD9">
            <w:pPr>
              <w:jc w:val="right"/>
              <w:rPr>
                <w:color w:val="000000"/>
                <w:sz w:val="20"/>
                <w:szCs w:val="20"/>
              </w:rPr>
            </w:pPr>
            <w:r w:rsidRPr="00CD53B8">
              <w:rPr>
                <w:color w:val="000000"/>
                <w:sz w:val="20"/>
                <w:szCs w:val="20"/>
              </w:rPr>
              <w:t>Flatidae</w:t>
            </w:r>
          </w:p>
        </w:tc>
        <w:tc>
          <w:tcPr>
            <w:tcW w:w="1170" w:type="dxa"/>
            <w:tcBorders>
              <w:top w:val="nil"/>
              <w:left w:val="nil"/>
              <w:bottom w:val="nil"/>
              <w:right w:val="nil"/>
            </w:tcBorders>
            <w:noWrap/>
            <w:hideMark/>
          </w:tcPr>
          <w:p w14:paraId="7B5A2B96"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D471CB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C248E3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1718F21" w14:textId="77777777" w:rsidR="00DE5DD9" w:rsidRPr="00CD53B8" w:rsidRDefault="00DE5DD9" w:rsidP="00DE5DD9">
            <w:pPr>
              <w:rPr>
                <w:color w:val="000000"/>
                <w:sz w:val="20"/>
                <w:szCs w:val="20"/>
              </w:rPr>
            </w:pPr>
            <w:r w:rsidRPr="00CD53B8">
              <w:rPr>
                <w:color w:val="000000"/>
                <w:sz w:val="20"/>
                <w:szCs w:val="20"/>
              </w:rPr>
              <w:t>0.013 (0.009) a</w:t>
            </w:r>
          </w:p>
        </w:tc>
        <w:tc>
          <w:tcPr>
            <w:tcW w:w="1170" w:type="dxa"/>
            <w:tcBorders>
              <w:top w:val="nil"/>
              <w:left w:val="nil"/>
              <w:bottom w:val="nil"/>
              <w:right w:val="nil"/>
            </w:tcBorders>
            <w:noWrap/>
            <w:hideMark/>
          </w:tcPr>
          <w:p w14:paraId="5C8CBE14"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E64DDFC"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EA4C26C" w14:textId="77777777" w:rsidR="00DE5DD9" w:rsidRPr="00CD53B8" w:rsidRDefault="00DE5DD9" w:rsidP="00DE5DD9">
            <w:pPr>
              <w:rPr>
                <w:color w:val="000000"/>
                <w:sz w:val="20"/>
                <w:szCs w:val="20"/>
              </w:rPr>
            </w:pPr>
            <w:r w:rsidRPr="00CD53B8">
              <w:rPr>
                <w:color w:val="000000"/>
                <w:sz w:val="20"/>
                <w:szCs w:val="20"/>
              </w:rPr>
              <w:t>0.064 (0.041) a</w:t>
            </w:r>
          </w:p>
        </w:tc>
        <w:tc>
          <w:tcPr>
            <w:tcW w:w="1170" w:type="dxa"/>
            <w:tcBorders>
              <w:top w:val="nil"/>
              <w:left w:val="nil"/>
              <w:bottom w:val="nil"/>
              <w:right w:val="nil"/>
            </w:tcBorders>
            <w:noWrap/>
            <w:hideMark/>
          </w:tcPr>
          <w:p w14:paraId="31C373B7" w14:textId="77777777" w:rsidR="00DE5DD9" w:rsidRPr="00CD53B8" w:rsidRDefault="00DE5DD9" w:rsidP="00DE5DD9">
            <w:pPr>
              <w:rPr>
                <w:color w:val="000000"/>
                <w:sz w:val="20"/>
                <w:szCs w:val="20"/>
              </w:rPr>
            </w:pPr>
            <w:r w:rsidRPr="00CD53B8">
              <w:rPr>
                <w:color w:val="000000"/>
                <w:sz w:val="20"/>
                <w:szCs w:val="20"/>
              </w:rPr>
              <w:t>0.022 (0.016) a</w:t>
            </w:r>
          </w:p>
        </w:tc>
        <w:tc>
          <w:tcPr>
            <w:tcW w:w="1170" w:type="dxa"/>
            <w:tcBorders>
              <w:top w:val="nil"/>
              <w:left w:val="nil"/>
              <w:bottom w:val="nil"/>
              <w:right w:val="nil"/>
            </w:tcBorders>
            <w:noWrap/>
            <w:hideMark/>
          </w:tcPr>
          <w:p w14:paraId="323AFC16" w14:textId="77777777" w:rsidR="00DE5DD9" w:rsidRPr="00CD53B8" w:rsidRDefault="00DE5DD9" w:rsidP="00DE5DD9">
            <w:pPr>
              <w:rPr>
                <w:color w:val="000000"/>
                <w:sz w:val="20"/>
                <w:szCs w:val="20"/>
              </w:rPr>
            </w:pPr>
            <w:r w:rsidRPr="00CD53B8">
              <w:rPr>
                <w:color w:val="000000"/>
                <w:sz w:val="20"/>
                <w:szCs w:val="20"/>
              </w:rPr>
              <w:t>0.027 (0.016) a</w:t>
            </w:r>
          </w:p>
        </w:tc>
        <w:tc>
          <w:tcPr>
            <w:tcW w:w="1080" w:type="dxa"/>
            <w:tcBorders>
              <w:top w:val="nil"/>
              <w:left w:val="nil"/>
              <w:bottom w:val="nil"/>
              <w:right w:val="nil"/>
            </w:tcBorders>
            <w:noWrap/>
            <w:hideMark/>
          </w:tcPr>
          <w:p w14:paraId="1BE5B235"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5F26967" w14:textId="77777777" w:rsidR="00DE5DD9" w:rsidRPr="00CD53B8" w:rsidRDefault="00DE5DD9" w:rsidP="00DE5DD9">
            <w:pPr>
              <w:jc w:val="right"/>
              <w:rPr>
                <w:color w:val="000000"/>
                <w:sz w:val="20"/>
                <w:szCs w:val="20"/>
              </w:rPr>
            </w:pPr>
            <w:r w:rsidRPr="00CD53B8">
              <w:rPr>
                <w:color w:val="000000"/>
                <w:sz w:val="20"/>
                <w:szCs w:val="20"/>
              </w:rPr>
              <w:t>2.32</w:t>
            </w:r>
          </w:p>
        </w:tc>
        <w:tc>
          <w:tcPr>
            <w:tcW w:w="900" w:type="dxa"/>
            <w:tcBorders>
              <w:top w:val="nil"/>
              <w:left w:val="nil"/>
              <w:bottom w:val="nil"/>
              <w:right w:val="nil"/>
            </w:tcBorders>
            <w:noWrap/>
            <w:hideMark/>
          </w:tcPr>
          <w:p w14:paraId="4FC27F91" w14:textId="77777777" w:rsidR="00DE5DD9" w:rsidRPr="00CD53B8" w:rsidRDefault="00DE5DD9" w:rsidP="00DE5DD9">
            <w:pPr>
              <w:jc w:val="right"/>
              <w:rPr>
                <w:color w:val="000000"/>
                <w:sz w:val="20"/>
                <w:szCs w:val="20"/>
              </w:rPr>
            </w:pPr>
            <w:r w:rsidRPr="00CD53B8">
              <w:rPr>
                <w:color w:val="000000"/>
                <w:sz w:val="20"/>
                <w:szCs w:val="20"/>
              </w:rPr>
              <w:t>0.014</w:t>
            </w:r>
          </w:p>
        </w:tc>
      </w:tr>
      <w:tr w:rsidR="00DE5DD9" w:rsidRPr="00CD53B8" w14:paraId="0BD22EFE" w14:textId="77777777" w:rsidTr="006D4899">
        <w:trPr>
          <w:trHeight w:val="320"/>
          <w:jc w:val="center"/>
        </w:trPr>
        <w:tc>
          <w:tcPr>
            <w:tcW w:w="2520" w:type="dxa"/>
            <w:tcBorders>
              <w:top w:val="nil"/>
              <w:left w:val="nil"/>
              <w:bottom w:val="nil"/>
              <w:right w:val="nil"/>
            </w:tcBorders>
            <w:hideMark/>
          </w:tcPr>
          <w:p w14:paraId="0FAB6571" w14:textId="77777777" w:rsidR="00DE5DD9" w:rsidRPr="00CD53B8" w:rsidRDefault="00DE5DD9" w:rsidP="00DE5DD9">
            <w:pPr>
              <w:jc w:val="right"/>
              <w:rPr>
                <w:color w:val="000000"/>
                <w:sz w:val="20"/>
                <w:szCs w:val="20"/>
              </w:rPr>
            </w:pPr>
            <w:r w:rsidRPr="00CD53B8">
              <w:rPr>
                <w:color w:val="000000"/>
                <w:sz w:val="20"/>
                <w:szCs w:val="20"/>
              </w:rPr>
              <w:t>Lygaeidae</w:t>
            </w:r>
          </w:p>
        </w:tc>
        <w:tc>
          <w:tcPr>
            <w:tcW w:w="1170" w:type="dxa"/>
            <w:tcBorders>
              <w:top w:val="nil"/>
              <w:left w:val="nil"/>
              <w:bottom w:val="nil"/>
              <w:right w:val="nil"/>
            </w:tcBorders>
            <w:noWrap/>
            <w:hideMark/>
          </w:tcPr>
          <w:p w14:paraId="3D5F51B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CCF36D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476DF7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F68D05E" w14:textId="77777777" w:rsidR="00DE5DD9" w:rsidRPr="00CD53B8" w:rsidRDefault="00DE5DD9" w:rsidP="00DE5DD9">
            <w:pPr>
              <w:rPr>
                <w:color w:val="000000"/>
                <w:sz w:val="20"/>
                <w:szCs w:val="20"/>
              </w:rPr>
            </w:pPr>
            <w:r w:rsidRPr="00CD53B8">
              <w:rPr>
                <w:color w:val="000000"/>
                <w:sz w:val="20"/>
                <w:szCs w:val="20"/>
              </w:rPr>
              <w:t>0.020 (0.015) a</w:t>
            </w:r>
          </w:p>
        </w:tc>
        <w:tc>
          <w:tcPr>
            <w:tcW w:w="1170" w:type="dxa"/>
            <w:tcBorders>
              <w:top w:val="nil"/>
              <w:left w:val="nil"/>
              <w:bottom w:val="nil"/>
              <w:right w:val="nil"/>
            </w:tcBorders>
            <w:noWrap/>
            <w:hideMark/>
          </w:tcPr>
          <w:p w14:paraId="530EA00E" w14:textId="77777777" w:rsidR="00DE5DD9" w:rsidRPr="00CD53B8" w:rsidRDefault="00DE5DD9" w:rsidP="00DE5DD9">
            <w:pPr>
              <w:rPr>
                <w:color w:val="000000"/>
                <w:sz w:val="20"/>
                <w:szCs w:val="20"/>
              </w:rPr>
            </w:pPr>
            <w:r w:rsidRPr="00CD53B8">
              <w:rPr>
                <w:color w:val="000000"/>
                <w:sz w:val="20"/>
                <w:szCs w:val="20"/>
              </w:rPr>
              <w:t>0.023 (0.017) a</w:t>
            </w:r>
          </w:p>
        </w:tc>
        <w:tc>
          <w:tcPr>
            <w:tcW w:w="1080" w:type="dxa"/>
            <w:tcBorders>
              <w:top w:val="nil"/>
              <w:left w:val="nil"/>
              <w:bottom w:val="nil"/>
              <w:right w:val="nil"/>
            </w:tcBorders>
            <w:noWrap/>
            <w:hideMark/>
          </w:tcPr>
          <w:p w14:paraId="731F273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D30DCB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6907A67"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FB4890D"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BFA8414"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74A9AA43" w14:textId="77777777" w:rsidR="00DE5DD9" w:rsidRPr="00CD53B8" w:rsidRDefault="00DE5DD9" w:rsidP="00DE5DD9">
            <w:pPr>
              <w:jc w:val="right"/>
              <w:rPr>
                <w:color w:val="000000"/>
                <w:sz w:val="20"/>
                <w:szCs w:val="20"/>
              </w:rPr>
            </w:pPr>
            <w:r w:rsidRPr="00CD53B8">
              <w:rPr>
                <w:color w:val="000000"/>
                <w:sz w:val="20"/>
                <w:szCs w:val="20"/>
              </w:rPr>
              <w:t>1.51</w:t>
            </w:r>
          </w:p>
        </w:tc>
        <w:tc>
          <w:tcPr>
            <w:tcW w:w="900" w:type="dxa"/>
            <w:tcBorders>
              <w:top w:val="nil"/>
              <w:left w:val="nil"/>
              <w:bottom w:val="nil"/>
              <w:right w:val="nil"/>
            </w:tcBorders>
            <w:noWrap/>
            <w:hideMark/>
          </w:tcPr>
          <w:p w14:paraId="2BF5B29E" w14:textId="77777777" w:rsidR="00DE5DD9" w:rsidRPr="00CD53B8" w:rsidRDefault="00DE5DD9" w:rsidP="00DE5DD9">
            <w:pPr>
              <w:jc w:val="right"/>
              <w:rPr>
                <w:color w:val="000000"/>
                <w:sz w:val="20"/>
                <w:szCs w:val="20"/>
              </w:rPr>
            </w:pPr>
            <w:r w:rsidRPr="00CD53B8">
              <w:rPr>
                <w:color w:val="000000"/>
                <w:sz w:val="20"/>
                <w:szCs w:val="20"/>
              </w:rPr>
              <w:t>0.139</w:t>
            </w:r>
          </w:p>
        </w:tc>
      </w:tr>
      <w:tr w:rsidR="00DE5DD9" w:rsidRPr="00CD53B8" w14:paraId="21EA3C2E" w14:textId="77777777" w:rsidTr="006D4899">
        <w:trPr>
          <w:trHeight w:val="320"/>
          <w:jc w:val="center"/>
        </w:trPr>
        <w:tc>
          <w:tcPr>
            <w:tcW w:w="2520" w:type="dxa"/>
            <w:tcBorders>
              <w:top w:val="nil"/>
              <w:left w:val="nil"/>
              <w:bottom w:val="nil"/>
              <w:right w:val="nil"/>
            </w:tcBorders>
            <w:hideMark/>
          </w:tcPr>
          <w:p w14:paraId="196186B7" w14:textId="77777777" w:rsidR="00DE5DD9" w:rsidRPr="00CD53B8" w:rsidRDefault="00DE5DD9" w:rsidP="00DE5DD9">
            <w:pPr>
              <w:jc w:val="right"/>
              <w:rPr>
                <w:color w:val="000000"/>
                <w:sz w:val="20"/>
                <w:szCs w:val="20"/>
              </w:rPr>
            </w:pPr>
            <w:r w:rsidRPr="00CD53B8">
              <w:rPr>
                <w:color w:val="000000"/>
                <w:sz w:val="20"/>
                <w:szCs w:val="20"/>
              </w:rPr>
              <w:t>Membracidae</w:t>
            </w:r>
          </w:p>
        </w:tc>
        <w:tc>
          <w:tcPr>
            <w:tcW w:w="1170" w:type="dxa"/>
            <w:tcBorders>
              <w:top w:val="nil"/>
              <w:left w:val="nil"/>
              <w:bottom w:val="nil"/>
              <w:right w:val="nil"/>
            </w:tcBorders>
            <w:noWrap/>
            <w:hideMark/>
          </w:tcPr>
          <w:p w14:paraId="4D79D60C" w14:textId="77777777" w:rsidR="00DE5DD9" w:rsidRPr="00CD53B8" w:rsidRDefault="00DE5DD9" w:rsidP="00DE5DD9">
            <w:pPr>
              <w:rPr>
                <w:color w:val="000000"/>
                <w:sz w:val="20"/>
                <w:szCs w:val="20"/>
              </w:rPr>
            </w:pPr>
            <w:r w:rsidRPr="00CD53B8">
              <w:rPr>
                <w:color w:val="000000"/>
                <w:sz w:val="20"/>
                <w:szCs w:val="20"/>
              </w:rPr>
              <w:t>0.000 (0.000) ab</w:t>
            </w:r>
          </w:p>
        </w:tc>
        <w:tc>
          <w:tcPr>
            <w:tcW w:w="1170" w:type="dxa"/>
            <w:tcBorders>
              <w:top w:val="nil"/>
              <w:left w:val="nil"/>
              <w:bottom w:val="nil"/>
              <w:right w:val="nil"/>
            </w:tcBorders>
            <w:noWrap/>
            <w:hideMark/>
          </w:tcPr>
          <w:p w14:paraId="561573B5"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004CF6F"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23967F49" w14:textId="77777777" w:rsidR="00DE5DD9" w:rsidRPr="00CD53B8" w:rsidRDefault="00DE5DD9" w:rsidP="00DE5DD9">
            <w:pPr>
              <w:rPr>
                <w:b/>
                <w:color w:val="000000"/>
                <w:sz w:val="20"/>
                <w:szCs w:val="20"/>
              </w:rPr>
            </w:pPr>
            <w:r w:rsidRPr="00CD53B8">
              <w:rPr>
                <w:b/>
                <w:color w:val="000000"/>
                <w:sz w:val="20"/>
                <w:szCs w:val="20"/>
              </w:rPr>
              <w:t>0.020 (0.011) a</w:t>
            </w:r>
          </w:p>
        </w:tc>
        <w:tc>
          <w:tcPr>
            <w:tcW w:w="1170" w:type="dxa"/>
            <w:tcBorders>
              <w:top w:val="nil"/>
              <w:left w:val="nil"/>
              <w:bottom w:val="nil"/>
              <w:right w:val="nil"/>
            </w:tcBorders>
            <w:noWrap/>
            <w:hideMark/>
          </w:tcPr>
          <w:p w14:paraId="5F9DE291" w14:textId="77777777" w:rsidR="00DE5DD9" w:rsidRPr="00CD53B8" w:rsidRDefault="00DE5DD9" w:rsidP="00DE5DD9">
            <w:pPr>
              <w:rPr>
                <w:color w:val="000000"/>
                <w:sz w:val="20"/>
                <w:szCs w:val="20"/>
              </w:rPr>
            </w:pPr>
            <w:r w:rsidRPr="00CD53B8">
              <w:rPr>
                <w:color w:val="000000"/>
                <w:sz w:val="20"/>
                <w:szCs w:val="20"/>
              </w:rPr>
              <w:t>00.000 (0.000) b</w:t>
            </w:r>
          </w:p>
        </w:tc>
        <w:tc>
          <w:tcPr>
            <w:tcW w:w="1080" w:type="dxa"/>
            <w:tcBorders>
              <w:top w:val="nil"/>
              <w:left w:val="nil"/>
              <w:bottom w:val="nil"/>
              <w:right w:val="nil"/>
            </w:tcBorders>
            <w:noWrap/>
            <w:hideMark/>
          </w:tcPr>
          <w:p w14:paraId="4709C6B7"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D1945DA" w14:textId="77777777" w:rsidR="00DE5DD9" w:rsidRPr="00CD53B8" w:rsidRDefault="00DE5DD9" w:rsidP="00DE5DD9">
            <w:pPr>
              <w:rPr>
                <w:color w:val="000000"/>
                <w:sz w:val="20"/>
                <w:szCs w:val="20"/>
              </w:rPr>
            </w:pPr>
            <w:r w:rsidRPr="00CD53B8">
              <w:rPr>
                <w:color w:val="000000"/>
                <w:sz w:val="20"/>
                <w:szCs w:val="20"/>
              </w:rPr>
              <w:t>0.000 (0.000) ab</w:t>
            </w:r>
          </w:p>
        </w:tc>
        <w:tc>
          <w:tcPr>
            <w:tcW w:w="1170" w:type="dxa"/>
            <w:tcBorders>
              <w:top w:val="nil"/>
              <w:left w:val="nil"/>
              <w:bottom w:val="nil"/>
              <w:right w:val="nil"/>
            </w:tcBorders>
            <w:noWrap/>
            <w:hideMark/>
          </w:tcPr>
          <w:p w14:paraId="2D99A133" w14:textId="77777777" w:rsidR="00DE5DD9" w:rsidRPr="00CD53B8" w:rsidRDefault="00DE5DD9" w:rsidP="00DE5DD9">
            <w:pPr>
              <w:rPr>
                <w:color w:val="000000"/>
                <w:sz w:val="20"/>
                <w:szCs w:val="20"/>
              </w:rPr>
            </w:pPr>
            <w:r w:rsidRPr="00CD53B8">
              <w:rPr>
                <w:color w:val="000000"/>
                <w:sz w:val="20"/>
                <w:szCs w:val="20"/>
              </w:rPr>
              <w:t>0.000 (0.000) ab</w:t>
            </w:r>
          </w:p>
        </w:tc>
        <w:tc>
          <w:tcPr>
            <w:tcW w:w="1170" w:type="dxa"/>
            <w:tcBorders>
              <w:top w:val="nil"/>
              <w:left w:val="nil"/>
              <w:bottom w:val="nil"/>
              <w:right w:val="nil"/>
            </w:tcBorders>
            <w:noWrap/>
            <w:hideMark/>
          </w:tcPr>
          <w:p w14:paraId="79C9F5AB"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53E2A0A6" w14:textId="77777777" w:rsidR="00DE5DD9" w:rsidRPr="00CD53B8" w:rsidRDefault="00DE5DD9" w:rsidP="00DE5DD9">
            <w:pPr>
              <w:rPr>
                <w:color w:val="000000"/>
                <w:sz w:val="20"/>
                <w:szCs w:val="20"/>
              </w:rPr>
            </w:pPr>
            <w:r w:rsidRPr="00CD53B8">
              <w:rPr>
                <w:color w:val="000000"/>
                <w:sz w:val="20"/>
                <w:szCs w:val="20"/>
              </w:rPr>
              <w:t>0.000 (0.000) ab</w:t>
            </w:r>
          </w:p>
        </w:tc>
        <w:tc>
          <w:tcPr>
            <w:tcW w:w="720" w:type="dxa"/>
            <w:tcBorders>
              <w:top w:val="nil"/>
              <w:left w:val="nil"/>
              <w:bottom w:val="nil"/>
              <w:right w:val="nil"/>
            </w:tcBorders>
            <w:noWrap/>
            <w:hideMark/>
          </w:tcPr>
          <w:p w14:paraId="3839E024" w14:textId="77777777" w:rsidR="00DE5DD9" w:rsidRPr="00CD53B8" w:rsidRDefault="00DE5DD9" w:rsidP="00DE5DD9">
            <w:pPr>
              <w:jc w:val="right"/>
              <w:rPr>
                <w:color w:val="000000"/>
                <w:sz w:val="20"/>
                <w:szCs w:val="20"/>
              </w:rPr>
            </w:pPr>
            <w:r w:rsidRPr="00CD53B8">
              <w:rPr>
                <w:color w:val="000000"/>
                <w:sz w:val="20"/>
                <w:szCs w:val="20"/>
              </w:rPr>
              <w:t>2.50</w:t>
            </w:r>
          </w:p>
        </w:tc>
        <w:tc>
          <w:tcPr>
            <w:tcW w:w="900" w:type="dxa"/>
            <w:tcBorders>
              <w:top w:val="nil"/>
              <w:left w:val="nil"/>
              <w:bottom w:val="nil"/>
              <w:right w:val="nil"/>
            </w:tcBorders>
            <w:noWrap/>
            <w:hideMark/>
          </w:tcPr>
          <w:p w14:paraId="1F5884C5" w14:textId="77777777" w:rsidR="00DE5DD9" w:rsidRPr="00CD53B8" w:rsidRDefault="00DE5DD9" w:rsidP="00DE5DD9">
            <w:pPr>
              <w:jc w:val="right"/>
              <w:rPr>
                <w:b/>
                <w:bCs/>
                <w:color w:val="000000"/>
                <w:sz w:val="20"/>
                <w:szCs w:val="20"/>
              </w:rPr>
            </w:pPr>
            <w:r w:rsidRPr="00CD53B8">
              <w:rPr>
                <w:b/>
                <w:bCs/>
                <w:color w:val="000000"/>
                <w:sz w:val="20"/>
                <w:szCs w:val="20"/>
              </w:rPr>
              <w:t>0.008</w:t>
            </w:r>
          </w:p>
        </w:tc>
      </w:tr>
      <w:tr w:rsidR="00DE5DD9" w:rsidRPr="00CD53B8" w14:paraId="5B73B6EB" w14:textId="77777777" w:rsidTr="006D4899">
        <w:trPr>
          <w:trHeight w:val="320"/>
          <w:jc w:val="center"/>
        </w:trPr>
        <w:tc>
          <w:tcPr>
            <w:tcW w:w="2520" w:type="dxa"/>
            <w:tcBorders>
              <w:top w:val="nil"/>
              <w:left w:val="nil"/>
              <w:bottom w:val="nil"/>
              <w:right w:val="nil"/>
            </w:tcBorders>
            <w:hideMark/>
          </w:tcPr>
          <w:p w14:paraId="3213768C" w14:textId="77777777" w:rsidR="00DE5DD9" w:rsidRPr="00CD53B8" w:rsidRDefault="00DE5DD9" w:rsidP="00DE5DD9">
            <w:pPr>
              <w:jc w:val="right"/>
              <w:rPr>
                <w:color w:val="000000"/>
                <w:sz w:val="20"/>
                <w:szCs w:val="20"/>
              </w:rPr>
            </w:pPr>
            <w:r w:rsidRPr="00CD53B8">
              <w:rPr>
                <w:color w:val="000000"/>
                <w:sz w:val="20"/>
                <w:szCs w:val="20"/>
              </w:rPr>
              <w:t>Miridae</w:t>
            </w:r>
          </w:p>
        </w:tc>
        <w:tc>
          <w:tcPr>
            <w:tcW w:w="1170" w:type="dxa"/>
            <w:tcBorders>
              <w:top w:val="nil"/>
              <w:left w:val="nil"/>
              <w:bottom w:val="nil"/>
              <w:right w:val="nil"/>
            </w:tcBorders>
            <w:noWrap/>
            <w:hideMark/>
          </w:tcPr>
          <w:p w14:paraId="2FB7976D" w14:textId="77777777" w:rsidR="00DE5DD9" w:rsidRPr="00CD53B8" w:rsidRDefault="00DE5DD9" w:rsidP="00DE5DD9">
            <w:pPr>
              <w:rPr>
                <w:color w:val="000000"/>
                <w:sz w:val="20"/>
                <w:szCs w:val="20"/>
              </w:rPr>
            </w:pPr>
            <w:r w:rsidRPr="00CD53B8">
              <w:rPr>
                <w:color w:val="000000"/>
                <w:sz w:val="20"/>
                <w:szCs w:val="20"/>
              </w:rPr>
              <w:t>0.013 (0.010) b</w:t>
            </w:r>
          </w:p>
        </w:tc>
        <w:tc>
          <w:tcPr>
            <w:tcW w:w="1170" w:type="dxa"/>
            <w:tcBorders>
              <w:top w:val="nil"/>
              <w:left w:val="nil"/>
              <w:bottom w:val="nil"/>
              <w:right w:val="nil"/>
            </w:tcBorders>
            <w:noWrap/>
            <w:hideMark/>
          </w:tcPr>
          <w:p w14:paraId="3138FDC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726C723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4566874A" w14:textId="77777777" w:rsidR="00DE5DD9" w:rsidRPr="00CD53B8" w:rsidRDefault="00DE5DD9" w:rsidP="00DE5DD9">
            <w:pPr>
              <w:rPr>
                <w:b/>
                <w:color w:val="000000"/>
                <w:sz w:val="20"/>
                <w:szCs w:val="20"/>
              </w:rPr>
            </w:pPr>
            <w:r w:rsidRPr="00CD53B8">
              <w:rPr>
                <w:b/>
                <w:color w:val="000000"/>
                <w:sz w:val="20"/>
                <w:szCs w:val="20"/>
              </w:rPr>
              <w:t>0.067 (0.020) a</w:t>
            </w:r>
          </w:p>
        </w:tc>
        <w:tc>
          <w:tcPr>
            <w:tcW w:w="1170" w:type="dxa"/>
            <w:tcBorders>
              <w:top w:val="nil"/>
              <w:left w:val="nil"/>
              <w:bottom w:val="nil"/>
              <w:right w:val="nil"/>
            </w:tcBorders>
            <w:noWrap/>
            <w:hideMark/>
          </w:tcPr>
          <w:p w14:paraId="0960FD86" w14:textId="77777777" w:rsidR="00DE5DD9" w:rsidRPr="00CD53B8" w:rsidRDefault="00DE5DD9" w:rsidP="00DE5DD9">
            <w:pPr>
              <w:rPr>
                <w:color w:val="000000"/>
                <w:sz w:val="20"/>
                <w:szCs w:val="20"/>
              </w:rPr>
            </w:pPr>
            <w:r w:rsidRPr="00CD53B8">
              <w:rPr>
                <w:color w:val="000000"/>
                <w:sz w:val="20"/>
                <w:szCs w:val="20"/>
              </w:rPr>
              <w:t>0.015 (0.011) b</w:t>
            </w:r>
          </w:p>
        </w:tc>
        <w:tc>
          <w:tcPr>
            <w:tcW w:w="1080" w:type="dxa"/>
            <w:tcBorders>
              <w:top w:val="nil"/>
              <w:left w:val="nil"/>
              <w:bottom w:val="nil"/>
              <w:right w:val="nil"/>
            </w:tcBorders>
            <w:noWrap/>
            <w:hideMark/>
          </w:tcPr>
          <w:p w14:paraId="68EAB6C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0F72B382"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E5D3315"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87D7097"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1F552108" w14:textId="77777777" w:rsidR="00DE5DD9" w:rsidRPr="00CD53B8" w:rsidRDefault="00DE5DD9" w:rsidP="00DE5DD9">
            <w:pPr>
              <w:rPr>
                <w:color w:val="000000"/>
                <w:sz w:val="20"/>
                <w:szCs w:val="20"/>
              </w:rPr>
            </w:pPr>
            <w:r w:rsidRPr="00CD53B8">
              <w:rPr>
                <w:color w:val="000000"/>
                <w:sz w:val="20"/>
                <w:szCs w:val="20"/>
              </w:rPr>
              <w:t>0.000 (0.000) b</w:t>
            </w:r>
          </w:p>
        </w:tc>
        <w:tc>
          <w:tcPr>
            <w:tcW w:w="720" w:type="dxa"/>
            <w:tcBorders>
              <w:top w:val="nil"/>
              <w:left w:val="nil"/>
              <w:bottom w:val="nil"/>
              <w:right w:val="nil"/>
            </w:tcBorders>
            <w:noWrap/>
            <w:hideMark/>
          </w:tcPr>
          <w:p w14:paraId="1FE0F105" w14:textId="77777777" w:rsidR="00DE5DD9" w:rsidRPr="00CD53B8" w:rsidRDefault="00DE5DD9" w:rsidP="00DE5DD9">
            <w:pPr>
              <w:jc w:val="right"/>
              <w:rPr>
                <w:color w:val="000000"/>
                <w:sz w:val="20"/>
                <w:szCs w:val="20"/>
              </w:rPr>
            </w:pPr>
            <w:r w:rsidRPr="00CD53B8">
              <w:rPr>
                <w:color w:val="000000"/>
                <w:sz w:val="20"/>
                <w:szCs w:val="20"/>
              </w:rPr>
              <w:t>6.53</w:t>
            </w:r>
          </w:p>
        </w:tc>
        <w:tc>
          <w:tcPr>
            <w:tcW w:w="900" w:type="dxa"/>
            <w:tcBorders>
              <w:top w:val="nil"/>
              <w:left w:val="nil"/>
              <w:bottom w:val="nil"/>
              <w:right w:val="nil"/>
            </w:tcBorders>
            <w:noWrap/>
            <w:hideMark/>
          </w:tcPr>
          <w:p w14:paraId="138B20BD"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414CDF6A" w14:textId="77777777" w:rsidTr="006D4899">
        <w:trPr>
          <w:trHeight w:val="320"/>
          <w:jc w:val="center"/>
        </w:trPr>
        <w:tc>
          <w:tcPr>
            <w:tcW w:w="2520" w:type="dxa"/>
            <w:tcBorders>
              <w:top w:val="nil"/>
              <w:left w:val="nil"/>
              <w:bottom w:val="nil"/>
              <w:right w:val="nil"/>
            </w:tcBorders>
            <w:hideMark/>
          </w:tcPr>
          <w:p w14:paraId="013D416C" w14:textId="77777777" w:rsidR="00DE5DD9" w:rsidRPr="00CD53B8" w:rsidRDefault="00DE5DD9" w:rsidP="00DE5DD9">
            <w:pPr>
              <w:jc w:val="right"/>
              <w:rPr>
                <w:color w:val="000000"/>
                <w:sz w:val="20"/>
                <w:szCs w:val="20"/>
              </w:rPr>
            </w:pPr>
            <w:r w:rsidRPr="00CD53B8">
              <w:rPr>
                <w:color w:val="000000"/>
                <w:sz w:val="20"/>
                <w:szCs w:val="20"/>
              </w:rPr>
              <w:t>Nabidae</w:t>
            </w:r>
          </w:p>
        </w:tc>
        <w:tc>
          <w:tcPr>
            <w:tcW w:w="1170" w:type="dxa"/>
            <w:tcBorders>
              <w:top w:val="nil"/>
              <w:left w:val="nil"/>
              <w:bottom w:val="nil"/>
              <w:right w:val="nil"/>
            </w:tcBorders>
            <w:noWrap/>
            <w:hideMark/>
          </w:tcPr>
          <w:p w14:paraId="26037CDD" w14:textId="77777777" w:rsidR="00DE5DD9" w:rsidRPr="00CD53B8" w:rsidRDefault="00DE5DD9" w:rsidP="00DE5DD9">
            <w:pPr>
              <w:rPr>
                <w:color w:val="000000"/>
                <w:sz w:val="20"/>
                <w:szCs w:val="20"/>
              </w:rPr>
            </w:pPr>
            <w:r w:rsidRPr="00CD53B8">
              <w:rPr>
                <w:color w:val="000000"/>
                <w:sz w:val="20"/>
                <w:szCs w:val="20"/>
              </w:rPr>
              <w:t>00.000 (0.000) b</w:t>
            </w:r>
          </w:p>
        </w:tc>
        <w:tc>
          <w:tcPr>
            <w:tcW w:w="1170" w:type="dxa"/>
            <w:tcBorders>
              <w:top w:val="nil"/>
              <w:left w:val="nil"/>
              <w:bottom w:val="nil"/>
              <w:right w:val="nil"/>
            </w:tcBorders>
            <w:noWrap/>
            <w:hideMark/>
          </w:tcPr>
          <w:p w14:paraId="6ED9FFB4"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C33846E"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F6C3EB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6AEA24A"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4494A003" w14:textId="77777777" w:rsidR="00DE5DD9" w:rsidRPr="00CD53B8" w:rsidRDefault="00DE5DD9" w:rsidP="00DE5DD9">
            <w:pPr>
              <w:rPr>
                <w:color w:val="000000"/>
                <w:sz w:val="20"/>
                <w:szCs w:val="20"/>
              </w:rPr>
            </w:pPr>
            <w:r w:rsidRPr="00CD53B8">
              <w:rPr>
                <w:color w:val="000000"/>
                <w:sz w:val="20"/>
                <w:szCs w:val="20"/>
              </w:rPr>
              <w:t>0.009 (0.009) b</w:t>
            </w:r>
          </w:p>
        </w:tc>
        <w:tc>
          <w:tcPr>
            <w:tcW w:w="1170" w:type="dxa"/>
            <w:tcBorders>
              <w:top w:val="nil"/>
              <w:left w:val="nil"/>
              <w:bottom w:val="nil"/>
              <w:right w:val="nil"/>
            </w:tcBorders>
            <w:noWrap/>
            <w:hideMark/>
          </w:tcPr>
          <w:p w14:paraId="14CB7699" w14:textId="77777777" w:rsidR="00DE5DD9" w:rsidRPr="00CD53B8" w:rsidRDefault="00DE5DD9" w:rsidP="00DE5DD9">
            <w:pPr>
              <w:rPr>
                <w:color w:val="000000"/>
                <w:sz w:val="20"/>
                <w:szCs w:val="20"/>
              </w:rPr>
            </w:pPr>
            <w:r w:rsidRPr="00CD53B8">
              <w:rPr>
                <w:color w:val="000000"/>
                <w:sz w:val="20"/>
                <w:szCs w:val="20"/>
              </w:rPr>
              <w:t>0.009 (0.009) b</w:t>
            </w:r>
          </w:p>
        </w:tc>
        <w:tc>
          <w:tcPr>
            <w:tcW w:w="1170" w:type="dxa"/>
            <w:tcBorders>
              <w:top w:val="nil"/>
              <w:left w:val="nil"/>
              <w:bottom w:val="nil"/>
              <w:right w:val="nil"/>
            </w:tcBorders>
            <w:noWrap/>
            <w:hideMark/>
          </w:tcPr>
          <w:p w14:paraId="5C918773"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60625A3" w14:textId="77777777" w:rsidR="00DE5DD9" w:rsidRPr="00CD53B8" w:rsidRDefault="00DE5DD9" w:rsidP="00DE5DD9">
            <w:pPr>
              <w:rPr>
                <w:color w:val="000000"/>
                <w:sz w:val="20"/>
                <w:szCs w:val="20"/>
              </w:rPr>
            </w:pPr>
            <w:r w:rsidRPr="00CD53B8">
              <w:rPr>
                <w:color w:val="000000"/>
                <w:sz w:val="20"/>
                <w:szCs w:val="20"/>
              </w:rPr>
              <w:t>0.009 (0.009) b</w:t>
            </w:r>
          </w:p>
        </w:tc>
        <w:tc>
          <w:tcPr>
            <w:tcW w:w="1080" w:type="dxa"/>
            <w:tcBorders>
              <w:top w:val="nil"/>
              <w:left w:val="nil"/>
              <w:bottom w:val="nil"/>
              <w:right w:val="nil"/>
            </w:tcBorders>
            <w:noWrap/>
            <w:hideMark/>
          </w:tcPr>
          <w:p w14:paraId="44DEB668" w14:textId="77777777" w:rsidR="00DE5DD9" w:rsidRPr="00CD53B8" w:rsidRDefault="00DE5DD9" w:rsidP="00DE5DD9">
            <w:pPr>
              <w:rPr>
                <w:b/>
                <w:color w:val="000000"/>
                <w:sz w:val="20"/>
                <w:szCs w:val="20"/>
              </w:rPr>
            </w:pPr>
            <w:r w:rsidRPr="00CD53B8">
              <w:rPr>
                <w:b/>
                <w:color w:val="000000"/>
                <w:sz w:val="20"/>
                <w:szCs w:val="20"/>
              </w:rPr>
              <w:t>0.087 (0.064) a</w:t>
            </w:r>
          </w:p>
        </w:tc>
        <w:tc>
          <w:tcPr>
            <w:tcW w:w="720" w:type="dxa"/>
            <w:tcBorders>
              <w:top w:val="nil"/>
              <w:left w:val="nil"/>
              <w:bottom w:val="nil"/>
              <w:right w:val="nil"/>
            </w:tcBorders>
            <w:noWrap/>
            <w:hideMark/>
          </w:tcPr>
          <w:p w14:paraId="2F08859B" w14:textId="77777777" w:rsidR="00DE5DD9" w:rsidRPr="00CD53B8" w:rsidRDefault="00DE5DD9" w:rsidP="00DE5DD9">
            <w:pPr>
              <w:jc w:val="right"/>
              <w:rPr>
                <w:color w:val="000000"/>
                <w:sz w:val="20"/>
                <w:szCs w:val="20"/>
              </w:rPr>
            </w:pPr>
            <w:r w:rsidRPr="00CD53B8">
              <w:rPr>
                <w:color w:val="000000"/>
                <w:sz w:val="20"/>
                <w:szCs w:val="20"/>
              </w:rPr>
              <w:t>2.73</w:t>
            </w:r>
          </w:p>
        </w:tc>
        <w:tc>
          <w:tcPr>
            <w:tcW w:w="900" w:type="dxa"/>
            <w:tcBorders>
              <w:top w:val="nil"/>
              <w:left w:val="nil"/>
              <w:bottom w:val="nil"/>
              <w:right w:val="nil"/>
            </w:tcBorders>
            <w:noWrap/>
            <w:hideMark/>
          </w:tcPr>
          <w:p w14:paraId="74FA4C45" w14:textId="77777777" w:rsidR="00DE5DD9" w:rsidRPr="00CD53B8" w:rsidRDefault="00DE5DD9" w:rsidP="00DE5DD9">
            <w:pPr>
              <w:jc w:val="right"/>
              <w:rPr>
                <w:b/>
                <w:bCs/>
                <w:color w:val="000000"/>
                <w:sz w:val="20"/>
                <w:szCs w:val="20"/>
              </w:rPr>
            </w:pPr>
            <w:r w:rsidRPr="00CD53B8">
              <w:rPr>
                <w:b/>
                <w:bCs/>
                <w:color w:val="000000"/>
                <w:sz w:val="20"/>
                <w:szCs w:val="20"/>
              </w:rPr>
              <w:t>0.004</w:t>
            </w:r>
          </w:p>
        </w:tc>
      </w:tr>
      <w:tr w:rsidR="00DE5DD9" w:rsidRPr="00CD53B8" w14:paraId="55689CCF" w14:textId="77777777" w:rsidTr="006D4899">
        <w:trPr>
          <w:trHeight w:val="320"/>
          <w:jc w:val="center"/>
        </w:trPr>
        <w:tc>
          <w:tcPr>
            <w:tcW w:w="2520" w:type="dxa"/>
            <w:tcBorders>
              <w:top w:val="nil"/>
              <w:left w:val="nil"/>
              <w:bottom w:val="nil"/>
              <w:right w:val="nil"/>
            </w:tcBorders>
            <w:hideMark/>
          </w:tcPr>
          <w:p w14:paraId="3D23B229" w14:textId="77777777" w:rsidR="00DE5DD9" w:rsidRPr="00CD53B8" w:rsidRDefault="00DE5DD9" w:rsidP="00DE5DD9">
            <w:pPr>
              <w:jc w:val="right"/>
              <w:rPr>
                <w:color w:val="000000"/>
                <w:sz w:val="20"/>
                <w:szCs w:val="20"/>
              </w:rPr>
            </w:pPr>
            <w:r w:rsidRPr="00CD53B8">
              <w:rPr>
                <w:color w:val="000000"/>
                <w:sz w:val="20"/>
                <w:szCs w:val="20"/>
              </w:rPr>
              <w:t>Pentatomidae</w:t>
            </w:r>
          </w:p>
        </w:tc>
        <w:tc>
          <w:tcPr>
            <w:tcW w:w="1170" w:type="dxa"/>
            <w:tcBorders>
              <w:top w:val="nil"/>
              <w:left w:val="nil"/>
              <w:bottom w:val="nil"/>
              <w:right w:val="nil"/>
            </w:tcBorders>
            <w:noWrap/>
            <w:hideMark/>
          </w:tcPr>
          <w:p w14:paraId="1D76A1C5" w14:textId="77777777" w:rsidR="00DE5DD9" w:rsidRPr="00CD53B8" w:rsidRDefault="00DE5DD9" w:rsidP="00DE5DD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6B28B1FE"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13415CA8"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4D8C446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92976DE"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66C1ECC0"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8A4743E"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80C36F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7A60776"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27791043"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6A719E5F" w14:textId="77777777" w:rsidR="00DE5DD9" w:rsidRPr="00CD53B8" w:rsidRDefault="00DE5DD9" w:rsidP="00DE5DD9">
            <w:pPr>
              <w:jc w:val="right"/>
              <w:rPr>
                <w:color w:val="000000"/>
                <w:sz w:val="20"/>
                <w:szCs w:val="20"/>
              </w:rPr>
            </w:pPr>
            <w:r w:rsidRPr="00CD53B8">
              <w:rPr>
                <w:color w:val="000000"/>
                <w:sz w:val="20"/>
                <w:szCs w:val="20"/>
              </w:rPr>
              <w:t>0.79</w:t>
            </w:r>
          </w:p>
        </w:tc>
        <w:tc>
          <w:tcPr>
            <w:tcW w:w="900" w:type="dxa"/>
            <w:tcBorders>
              <w:top w:val="nil"/>
              <w:left w:val="nil"/>
              <w:bottom w:val="nil"/>
              <w:right w:val="nil"/>
            </w:tcBorders>
            <w:noWrap/>
            <w:hideMark/>
          </w:tcPr>
          <w:p w14:paraId="23D5A005" w14:textId="77777777" w:rsidR="00DE5DD9" w:rsidRPr="00CD53B8" w:rsidRDefault="00DE5DD9" w:rsidP="00DE5DD9">
            <w:pPr>
              <w:jc w:val="right"/>
              <w:rPr>
                <w:color w:val="000000"/>
                <w:sz w:val="20"/>
                <w:szCs w:val="20"/>
              </w:rPr>
            </w:pPr>
            <w:r w:rsidRPr="00CD53B8">
              <w:rPr>
                <w:color w:val="000000"/>
                <w:sz w:val="20"/>
                <w:szCs w:val="20"/>
              </w:rPr>
              <w:t>0.624</w:t>
            </w:r>
          </w:p>
        </w:tc>
      </w:tr>
      <w:tr w:rsidR="00DE5DD9" w:rsidRPr="00CD53B8" w14:paraId="635295E3" w14:textId="77777777" w:rsidTr="002248E1">
        <w:trPr>
          <w:trHeight w:val="320"/>
          <w:jc w:val="center"/>
        </w:trPr>
        <w:tc>
          <w:tcPr>
            <w:tcW w:w="2520" w:type="dxa"/>
            <w:tcBorders>
              <w:top w:val="nil"/>
              <w:left w:val="nil"/>
              <w:bottom w:val="single" w:sz="4" w:space="0" w:color="auto"/>
              <w:right w:val="nil"/>
            </w:tcBorders>
            <w:hideMark/>
          </w:tcPr>
          <w:p w14:paraId="2954857F" w14:textId="77777777" w:rsidR="00DE5DD9" w:rsidRPr="00CD53B8" w:rsidRDefault="00DE5DD9" w:rsidP="00DE5DD9">
            <w:pPr>
              <w:jc w:val="right"/>
              <w:rPr>
                <w:color w:val="000000"/>
                <w:sz w:val="20"/>
                <w:szCs w:val="20"/>
              </w:rPr>
            </w:pPr>
            <w:r w:rsidRPr="00CD53B8">
              <w:rPr>
                <w:color w:val="000000"/>
                <w:sz w:val="20"/>
                <w:szCs w:val="20"/>
              </w:rPr>
              <w:t>Reduviidae</w:t>
            </w:r>
          </w:p>
        </w:tc>
        <w:tc>
          <w:tcPr>
            <w:tcW w:w="1170" w:type="dxa"/>
            <w:tcBorders>
              <w:top w:val="nil"/>
              <w:left w:val="nil"/>
              <w:bottom w:val="single" w:sz="4" w:space="0" w:color="auto"/>
              <w:right w:val="nil"/>
            </w:tcBorders>
            <w:noWrap/>
            <w:hideMark/>
          </w:tcPr>
          <w:p w14:paraId="2A9219E0" w14:textId="77777777" w:rsidR="00DE5DD9" w:rsidRPr="00CD53B8" w:rsidRDefault="00DE5DD9" w:rsidP="00DE5DD9">
            <w:pPr>
              <w:rPr>
                <w:b/>
                <w:color w:val="000000"/>
                <w:sz w:val="20"/>
                <w:szCs w:val="20"/>
              </w:rPr>
            </w:pPr>
            <w:r w:rsidRPr="00CD53B8">
              <w:rPr>
                <w:b/>
                <w:color w:val="000000"/>
                <w:sz w:val="20"/>
                <w:szCs w:val="20"/>
              </w:rPr>
              <w:t>0.038 (0.020) a</w:t>
            </w:r>
          </w:p>
        </w:tc>
        <w:tc>
          <w:tcPr>
            <w:tcW w:w="1170" w:type="dxa"/>
            <w:tcBorders>
              <w:top w:val="nil"/>
              <w:left w:val="nil"/>
              <w:bottom w:val="single" w:sz="4" w:space="0" w:color="auto"/>
              <w:right w:val="nil"/>
            </w:tcBorders>
            <w:noWrap/>
            <w:hideMark/>
          </w:tcPr>
          <w:p w14:paraId="41F77DD1" w14:textId="77777777" w:rsidR="00DE5DD9" w:rsidRPr="00CD53B8" w:rsidRDefault="00DE5DD9" w:rsidP="00DE5DD9">
            <w:pPr>
              <w:rPr>
                <w:color w:val="000000"/>
                <w:sz w:val="20"/>
                <w:szCs w:val="20"/>
              </w:rPr>
            </w:pPr>
            <w:r w:rsidRPr="00CD53B8">
              <w:rPr>
                <w:color w:val="000000"/>
                <w:sz w:val="20"/>
                <w:szCs w:val="20"/>
              </w:rPr>
              <w:t>0.006 (0.010) b</w:t>
            </w:r>
          </w:p>
        </w:tc>
        <w:tc>
          <w:tcPr>
            <w:tcW w:w="1170" w:type="dxa"/>
            <w:tcBorders>
              <w:top w:val="nil"/>
              <w:left w:val="nil"/>
              <w:bottom w:val="single" w:sz="4" w:space="0" w:color="auto"/>
              <w:right w:val="nil"/>
            </w:tcBorders>
            <w:noWrap/>
            <w:hideMark/>
          </w:tcPr>
          <w:p w14:paraId="4EA293CA"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4E0C968E"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53F8AE2F"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single" w:sz="4" w:space="0" w:color="auto"/>
              <w:right w:val="nil"/>
            </w:tcBorders>
            <w:noWrap/>
            <w:hideMark/>
          </w:tcPr>
          <w:p w14:paraId="063F30CC"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413FAEEB"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432638AD"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2C590D61"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single" w:sz="4" w:space="0" w:color="auto"/>
              <w:right w:val="nil"/>
            </w:tcBorders>
            <w:noWrap/>
            <w:hideMark/>
          </w:tcPr>
          <w:p w14:paraId="6F63157B" w14:textId="77777777" w:rsidR="00DE5DD9" w:rsidRPr="00CD53B8" w:rsidRDefault="00DE5DD9" w:rsidP="00DE5DD9">
            <w:pPr>
              <w:rPr>
                <w:color w:val="000000"/>
                <w:sz w:val="20"/>
                <w:szCs w:val="20"/>
              </w:rPr>
            </w:pPr>
            <w:r w:rsidRPr="00CD53B8">
              <w:rPr>
                <w:color w:val="000000"/>
                <w:sz w:val="20"/>
                <w:szCs w:val="20"/>
              </w:rPr>
              <w:t>0.014 (0.014) b</w:t>
            </w:r>
          </w:p>
        </w:tc>
        <w:tc>
          <w:tcPr>
            <w:tcW w:w="720" w:type="dxa"/>
            <w:tcBorders>
              <w:top w:val="nil"/>
              <w:left w:val="nil"/>
              <w:bottom w:val="single" w:sz="4" w:space="0" w:color="auto"/>
              <w:right w:val="nil"/>
            </w:tcBorders>
            <w:noWrap/>
            <w:hideMark/>
          </w:tcPr>
          <w:p w14:paraId="473C0851" w14:textId="77777777" w:rsidR="00DE5DD9" w:rsidRPr="00CD53B8" w:rsidRDefault="00DE5DD9" w:rsidP="00DE5DD9">
            <w:pPr>
              <w:jc w:val="right"/>
              <w:rPr>
                <w:color w:val="000000"/>
                <w:sz w:val="20"/>
                <w:szCs w:val="20"/>
              </w:rPr>
            </w:pPr>
            <w:r w:rsidRPr="00CD53B8">
              <w:rPr>
                <w:color w:val="000000"/>
                <w:sz w:val="20"/>
                <w:szCs w:val="20"/>
              </w:rPr>
              <w:t>3.23</w:t>
            </w:r>
          </w:p>
        </w:tc>
        <w:tc>
          <w:tcPr>
            <w:tcW w:w="900" w:type="dxa"/>
            <w:tcBorders>
              <w:top w:val="nil"/>
              <w:left w:val="nil"/>
              <w:bottom w:val="single" w:sz="4" w:space="0" w:color="auto"/>
              <w:right w:val="nil"/>
            </w:tcBorders>
            <w:noWrap/>
            <w:hideMark/>
          </w:tcPr>
          <w:p w14:paraId="6517F659" w14:textId="77777777" w:rsidR="00DE5DD9" w:rsidRPr="00CD53B8" w:rsidRDefault="00DE5DD9" w:rsidP="00DE5DD9">
            <w:pPr>
              <w:jc w:val="right"/>
              <w:rPr>
                <w:b/>
                <w:bCs/>
                <w:color w:val="000000"/>
                <w:sz w:val="20"/>
                <w:szCs w:val="20"/>
              </w:rPr>
            </w:pPr>
            <w:r w:rsidRPr="00CD53B8">
              <w:rPr>
                <w:b/>
                <w:bCs/>
                <w:color w:val="000000"/>
                <w:sz w:val="20"/>
                <w:szCs w:val="20"/>
              </w:rPr>
              <w:t>0.0007</w:t>
            </w:r>
          </w:p>
        </w:tc>
      </w:tr>
    </w:tbl>
    <w:p w14:paraId="38F53EF3" w14:textId="6ADE7117" w:rsidR="002248E1" w:rsidRDefault="002248E1">
      <w:r>
        <w:lastRenderedPageBreak/>
        <w:t>Table 2-5. Continued</w:t>
      </w:r>
    </w:p>
    <w:tbl>
      <w:tblPr>
        <w:tblStyle w:val="TableGrid1"/>
        <w:tblW w:w="15660" w:type="dxa"/>
        <w:jc w:val="center"/>
        <w:tblLayout w:type="fixed"/>
        <w:tblLook w:val="04A0" w:firstRow="1" w:lastRow="0" w:firstColumn="1" w:lastColumn="0" w:noHBand="0" w:noVBand="1"/>
      </w:tblPr>
      <w:tblGrid>
        <w:gridCol w:w="2520"/>
        <w:gridCol w:w="1170"/>
        <w:gridCol w:w="1170"/>
        <w:gridCol w:w="1170"/>
        <w:gridCol w:w="1170"/>
        <w:gridCol w:w="1170"/>
        <w:gridCol w:w="1080"/>
        <w:gridCol w:w="1170"/>
        <w:gridCol w:w="1170"/>
        <w:gridCol w:w="1170"/>
        <w:gridCol w:w="1080"/>
        <w:gridCol w:w="720"/>
        <w:gridCol w:w="900"/>
      </w:tblGrid>
      <w:tr w:rsidR="002248E1" w:rsidRPr="00CD53B8" w14:paraId="3992F258" w14:textId="77777777" w:rsidTr="002248E1">
        <w:trPr>
          <w:trHeight w:val="320"/>
          <w:jc w:val="center"/>
        </w:trPr>
        <w:tc>
          <w:tcPr>
            <w:tcW w:w="2520" w:type="dxa"/>
            <w:tcBorders>
              <w:top w:val="single" w:sz="4" w:space="0" w:color="auto"/>
              <w:left w:val="nil"/>
              <w:bottom w:val="nil"/>
              <w:right w:val="nil"/>
            </w:tcBorders>
            <w:vAlign w:val="center"/>
          </w:tcPr>
          <w:p w14:paraId="4C10F426" w14:textId="70FC2724" w:rsidR="002248E1" w:rsidRPr="00CD53B8" w:rsidRDefault="002248E1" w:rsidP="002248E1">
            <w:pPr>
              <w:jc w:val="right"/>
              <w:rPr>
                <w:color w:val="000000"/>
                <w:sz w:val="20"/>
                <w:szCs w:val="20"/>
              </w:rPr>
            </w:pPr>
            <w:r>
              <w:rPr>
                <w:color w:val="000000"/>
              </w:rPr>
              <w:t xml:space="preserve"> </w:t>
            </w:r>
          </w:p>
        </w:tc>
        <w:tc>
          <w:tcPr>
            <w:tcW w:w="11520" w:type="dxa"/>
            <w:gridSpan w:val="10"/>
            <w:tcBorders>
              <w:top w:val="single" w:sz="4" w:space="0" w:color="auto"/>
              <w:left w:val="nil"/>
              <w:bottom w:val="nil"/>
              <w:right w:val="nil"/>
            </w:tcBorders>
            <w:noWrap/>
            <w:vAlign w:val="center"/>
          </w:tcPr>
          <w:p w14:paraId="3A5169CC" w14:textId="08C7E463" w:rsidR="002248E1" w:rsidRPr="00CD53B8" w:rsidRDefault="002248E1" w:rsidP="002248E1">
            <w:pPr>
              <w:jc w:val="center"/>
              <w:rPr>
                <w:color w:val="000000"/>
                <w:sz w:val="20"/>
                <w:szCs w:val="20"/>
              </w:rPr>
            </w:pPr>
            <w:r w:rsidRPr="00CD53B8">
              <w:rPr>
                <w:color w:val="000000"/>
              </w:rPr>
              <w:t>Mean (SE)/trap day</w:t>
            </w:r>
          </w:p>
        </w:tc>
        <w:tc>
          <w:tcPr>
            <w:tcW w:w="720" w:type="dxa"/>
            <w:tcBorders>
              <w:top w:val="single" w:sz="4" w:space="0" w:color="auto"/>
              <w:left w:val="nil"/>
              <w:bottom w:val="nil"/>
              <w:right w:val="nil"/>
            </w:tcBorders>
            <w:noWrap/>
            <w:vAlign w:val="center"/>
          </w:tcPr>
          <w:p w14:paraId="60549AC3" w14:textId="34D00F0A" w:rsidR="002248E1" w:rsidRPr="00CD53B8" w:rsidRDefault="002248E1" w:rsidP="002248E1">
            <w:pPr>
              <w:jc w:val="right"/>
              <w:rPr>
                <w:color w:val="000000"/>
                <w:sz w:val="20"/>
                <w:szCs w:val="20"/>
              </w:rPr>
            </w:pPr>
            <w:r>
              <w:rPr>
                <w:color w:val="000000"/>
              </w:rPr>
              <w:t xml:space="preserve"> </w:t>
            </w:r>
          </w:p>
        </w:tc>
        <w:tc>
          <w:tcPr>
            <w:tcW w:w="900" w:type="dxa"/>
            <w:tcBorders>
              <w:top w:val="single" w:sz="4" w:space="0" w:color="auto"/>
              <w:left w:val="nil"/>
              <w:bottom w:val="nil"/>
              <w:right w:val="nil"/>
            </w:tcBorders>
            <w:noWrap/>
            <w:vAlign w:val="center"/>
          </w:tcPr>
          <w:p w14:paraId="28C21B02" w14:textId="4FD55F59" w:rsidR="002248E1" w:rsidRPr="00CD53B8" w:rsidRDefault="002248E1" w:rsidP="002248E1">
            <w:pPr>
              <w:jc w:val="right"/>
              <w:rPr>
                <w:color w:val="000000"/>
                <w:sz w:val="20"/>
                <w:szCs w:val="20"/>
              </w:rPr>
            </w:pPr>
            <w:r>
              <w:rPr>
                <w:color w:val="000000"/>
              </w:rPr>
              <w:t xml:space="preserve"> </w:t>
            </w:r>
          </w:p>
        </w:tc>
      </w:tr>
      <w:tr w:rsidR="002248E1" w:rsidRPr="00CD53B8" w14:paraId="69E3BB7A" w14:textId="77777777" w:rsidTr="002248E1">
        <w:trPr>
          <w:trHeight w:val="320"/>
          <w:jc w:val="center"/>
        </w:trPr>
        <w:tc>
          <w:tcPr>
            <w:tcW w:w="2520" w:type="dxa"/>
            <w:tcBorders>
              <w:top w:val="nil"/>
              <w:left w:val="nil"/>
              <w:bottom w:val="single" w:sz="4" w:space="0" w:color="auto"/>
              <w:right w:val="nil"/>
            </w:tcBorders>
            <w:vAlign w:val="center"/>
          </w:tcPr>
          <w:p w14:paraId="5719C518" w14:textId="2DB4CB04" w:rsidR="002248E1" w:rsidRPr="00CD53B8" w:rsidRDefault="002248E1" w:rsidP="002248E1">
            <w:pPr>
              <w:jc w:val="center"/>
              <w:rPr>
                <w:color w:val="000000"/>
                <w:sz w:val="20"/>
                <w:szCs w:val="20"/>
              </w:rPr>
            </w:pPr>
            <w:r w:rsidRPr="00CD53B8">
              <w:rPr>
                <w:color w:val="000000"/>
                <w:sz w:val="22"/>
                <w:szCs w:val="22"/>
              </w:rPr>
              <w:t>Group</w:t>
            </w:r>
          </w:p>
        </w:tc>
        <w:tc>
          <w:tcPr>
            <w:tcW w:w="1170" w:type="dxa"/>
            <w:tcBorders>
              <w:top w:val="nil"/>
              <w:left w:val="nil"/>
              <w:bottom w:val="single" w:sz="4" w:space="0" w:color="auto"/>
              <w:right w:val="nil"/>
            </w:tcBorders>
            <w:noWrap/>
            <w:vAlign w:val="center"/>
          </w:tcPr>
          <w:p w14:paraId="12AB0E0D" w14:textId="3E8C082E" w:rsidR="002248E1" w:rsidRPr="00CD53B8" w:rsidRDefault="002248E1" w:rsidP="002248E1">
            <w:pPr>
              <w:jc w:val="center"/>
              <w:rPr>
                <w:color w:val="000000"/>
                <w:sz w:val="20"/>
                <w:szCs w:val="20"/>
              </w:rPr>
            </w:pPr>
            <w:r w:rsidRPr="00CD53B8">
              <w:rPr>
                <w:color w:val="000000"/>
                <w:sz w:val="22"/>
                <w:szCs w:val="22"/>
              </w:rPr>
              <w:t>Feb</w:t>
            </w:r>
          </w:p>
        </w:tc>
        <w:tc>
          <w:tcPr>
            <w:tcW w:w="1170" w:type="dxa"/>
            <w:tcBorders>
              <w:top w:val="nil"/>
              <w:left w:val="nil"/>
              <w:bottom w:val="single" w:sz="4" w:space="0" w:color="auto"/>
              <w:right w:val="nil"/>
            </w:tcBorders>
            <w:noWrap/>
            <w:vAlign w:val="center"/>
          </w:tcPr>
          <w:p w14:paraId="4746C484" w14:textId="536DD723" w:rsidR="002248E1" w:rsidRPr="00CD53B8" w:rsidRDefault="002248E1" w:rsidP="002248E1">
            <w:pPr>
              <w:jc w:val="center"/>
              <w:rPr>
                <w:color w:val="000000"/>
                <w:sz w:val="20"/>
                <w:szCs w:val="20"/>
              </w:rPr>
            </w:pPr>
            <w:r w:rsidRPr="00CD53B8">
              <w:rPr>
                <w:color w:val="000000"/>
                <w:sz w:val="22"/>
                <w:szCs w:val="22"/>
              </w:rPr>
              <w:t>Mar</w:t>
            </w:r>
          </w:p>
        </w:tc>
        <w:tc>
          <w:tcPr>
            <w:tcW w:w="1170" w:type="dxa"/>
            <w:tcBorders>
              <w:top w:val="nil"/>
              <w:left w:val="nil"/>
              <w:bottom w:val="single" w:sz="4" w:space="0" w:color="auto"/>
              <w:right w:val="nil"/>
            </w:tcBorders>
            <w:noWrap/>
            <w:vAlign w:val="center"/>
          </w:tcPr>
          <w:p w14:paraId="00EDD3D9" w14:textId="24E9C17B" w:rsidR="002248E1" w:rsidRPr="00CD53B8" w:rsidRDefault="002248E1" w:rsidP="002248E1">
            <w:pPr>
              <w:jc w:val="center"/>
              <w:rPr>
                <w:color w:val="000000"/>
                <w:sz w:val="20"/>
                <w:szCs w:val="20"/>
              </w:rPr>
            </w:pPr>
            <w:r w:rsidRPr="00CD53B8">
              <w:rPr>
                <w:color w:val="000000"/>
                <w:sz w:val="22"/>
                <w:szCs w:val="22"/>
              </w:rPr>
              <w:t>Apr</w:t>
            </w:r>
          </w:p>
        </w:tc>
        <w:tc>
          <w:tcPr>
            <w:tcW w:w="1170" w:type="dxa"/>
            <w:tcBorders>
              <w:top w:val="nil"/>
              <w:left w:val="nil"/>
              <w:bottom w:val="single" w:sz="4" w:space="0" w:color="auto"/>
              <w:right w:val="nil"/>
            </w:tcBorders>
            <w:noWrap/>
            <w:vAlign w:val="center"/>
          </w:tcPr>
          <w:p w14:paraId="3EE4E1C8" w14:textId="24E0BDA2" w:rsidR="002248E1" w:rsidRPr="00CD53B8" w:rsidRDefault="002248E1" w:rsidP="002248E1">
            <w:pPr>
              <w:jc w:val="center"/>
              <w:rPr>
                <w:color w:val="000000"/>
                <w:sz w:val="20"/>
                <w:szCs w:val="20"/>
              </w:rPr>
            </w:pPr>
            <w:r w:rsidRPr="00CD53B8">
              <w:rPr>
                <w:color w:val="000000"/>
                <w:sz w:val="22"/>
                <w:szCs w:val="22"/>
              </w:rPr>
              <w:t>May</w:t>
            </w:r>
          </w:p>
        </w:tc>
        <w:tc>
          <w:tcPr>
            <w:tcW w:w="1170" w:type="dxa"/>
            <w:tcBorders>
              <w:top w:val="nil"/>
              <w:left w:val="nil"/>
              <w:bottom w:val="single" w:sz="4" w:space="0" w:color="auto"/>
              <w:right w:val="nil"/>
            </w:tcBorders>
            <w:noWrap/>
            <w:vAlign w:val="center"/>
          </w:tcPr>
          <w:p w14:paraId="6DB6871A" w14:textId="5C252B32" w:rsidR="002248E1" w:rsidRPr="00CD53B8" w:rsidRDefault="002248E1" w:rsidP="002248E1">
            <w:pPr>
              <w:jc w:val="center"/>
              <w:rPr>
                <w:color w:val="000000"/>
                <w:sz w:val="20"/>
                <w:szCs w:val="20"/>
              </w:rPr>
            </w:pPr>
            <w:r w:rsidRPr="00CD53B8">
              <w:rPr>
                <w:color w:val="000000"/>
                <w:sz w:val="22"/>
                <w:szCs w:val="22"/>
              </w:rPr>
              <w:t>Jun</w:t>
            </w:r>
          </w:p>
        </w:tc>
        <w:tc>
          <w:tcPr>
            <w:tcW w:w="1080" w:type="dxa"/>
            <w:tcBorders>
              <w:top w:val="nil"/>
              <w:left w:val="nil"/>
              <w:bottom w:val="single" w:sz="4" w:space="0" w:color="auto"/>
              <w:right w:val="nil"/>
            </w:tcBorders>
            <w:noWrap/>
            <w:vAlign w:val="center"/>
          </w:tcPr>
          <w:p w14:paraId="0E69E6C3" w14:textId="5A0EFDC0" w:rsidR="002248E1" w:rsidRPr="00CD53B8" w:rsidRDefault="002248E1" w:rsidP="002248E1">
            <w:pPr>
              <w:jc w:val="center"/>
              <w:rPr>
                <w:color w:val="000000"/>
                <w:sz w:val="20"/>
                <w:szCs w:val="20"/>
              </w:rPr>
            </w:pPr>
            <w:r w:rsidRPr="00CD53B8">
              <w:rPr>
                <w:color w:val="000000"/>
                <w:sz w:val="22"/>
                <w:szCs w:val="22"/>
              </w:rPr>
              <w:t>Jul</w:t>
            </w:r>
          </w:p>
        </w:tc>
        <w:tc>
          <w:tcPr>
            <w:tcW w:w="1170" w:type="dxa"/>
            <w:tcBorders>
              <w:top w:val="nil"/>
              <w:left w:val="nil"/>
              <w:bottom w:val="single" w:sz="4" w:space="0" w:color="auto"/>
              <w:right w:val="nil"/>
            </w:tcBorders>
            <w:noWrap/>
            <w:vAlign w:val="center"/>
          </w:tcPr>
          <w:p w14:paraId="0FC67320" w14:textId="349CEA29" w:rsidR="002248E1" w:rsidRPr="00CD53B8" w:rsidRDefault="002248E1" w:rsidP="002248E1">
            <w:pPr>
              <w:jc w:val="center"/>
              <w:rPr>
                <w:color w:val="000000"/>
                <w:sz w:val="20"/>
                <w:szCs w:val="20"/>
              </w:rPr>
            </w:pPr>
            <w:r w:rsidRPr="00CD53B8">
              <w:rPr>
                <w:color w:val="000000"/>
                <w:sz w:val="22"/>
                <w:szCs w:val="22"/>
              </w:rPr>
              <w:t>Aug</w:t>
            </w:r>
          </w:p>
        </w:tc>
        <w:tc>
          <w:tcPr>
            <w:tcW w:w="1170" w:type="dxa"/>
            <w:tcBorders>
              <w:top w:val="nil"/>
              <w:left w:val="nil"/>
              <w:bottom w:val="single" w:sz="4" w:space="0" w:color="auto"/>
              <w:right w:val="nil"/>
            </w:tcBorders>
            <w:noWrap/>
            <w:vAlign w:val="center"/>
          </w:tcPr>
          <w:p w14:paraId="4B3B5383" w14:textId="7FA50A61" w:rsidR="002248E1" w:rsidRPr="00CD53B8" w:rsidRDefault="002248E1" w:rsidP="002248E1">
            <w:pPr>
              <w:jc w:val="center"/>
              <w:rPr>
                <w:color w:val="000000"/>
                <w:sz w:val="20"/>
                <w:szCs w:val="20"/>
              </w:rPr>
            </w:pPr>
            <w:r w:rsidRPr="00CD53B8">
              <w:rPr>
                <w:color w:val="000000"/>
                <w:sz w:val="22"/>
                <w:szCs w:val="22"/>
              </w:rPr>
              <w:t>Sept</w:t>
            </w:r>
          </w:p>
        </w:tc>
        <w:tc>
          <w:tcPr>
            <w:tcW w:w="1170" w:type="dxa"/>
            <w:tcBorders>
              <w:top w:val="nil"/>
              <w:left w:val="nil"/>
              <w:bottom w:val="single" w:sz="4" w:space="0" w:color="auto"/>
              <w:right w:val="nil"/>
            </w:tcBorders>
            <w:noWrap/>
            <w:vAlign w:val="center"/>
          </w:tcPr>
          <w:p w14:paraId="3DFFADF8" w14:textId="132622D0" w:rsidR="002248E1" w:rsidRPr="00CD53B8" w:rsidRDefault="002248E1" w:rsidP="002248E1">
            <w:pPr>
              <w:jc w:val="center"/>
              <w:rPr>
                <w:color w:val="000000"/>
                <w:sz w:val="20"/>
                <w:szCs w:val="20"/>
              </w:rPr>
            </w:pPr>
            <w:r w:rsidRPr="00CD53B8">
              <w:rPr>
                <w:color w:val="000000"/>
                <w:sz w:val="22"/>
                <w:szCs w:val="22"/>
              </w:rPr>
              <w:t>Oct</w:t>
            </w:r>
          </w:p>
        </w:tc>
        <w:tc>
          <w:tcPr>
            <w:tcW w:w="1080" w:type="dxa"/>
            <w:tcBorders>
              <w:top w:val="nil"/>
              <w:left w:val="nil"/>
              <w:bottom w:val="single" w:sz="4" w:space="0" w:color="auto"/>
              <w:right w:val="nil"/>
            </w:tcBorders>
            <w:noWrap/>
            <w:vAlign w:val="center"/>
          </w:tcPr>
          <w:p w14:paraId="14C1D3B8" w14:textId="0C597857" w:rsidR="002248E1" w:rsidRPr="00CD53B8" w:rsidRDefault="002248E1" w:rsidP="002248E1">
            <w:pPr>
              <w:jc w:val="center"/>
              <w:rPr>
                <w:color w:val="000000"/>
                <w:sz w:val="20"/>
                <w:szCs w:val="20"/>
              </w:rPr>
            </w:pPr>
            <w:r w:rsidRPr="00CD53B8">
              <w:rPr>
                <w:color w:val="000000"/>
                <w:sz w:val="22"/>
                <w:szCs w:val="22"/>
              </w:rPr>
              <w:t>Nov</w:t>
            </w:r>
          </w:p>
        </w:tc>
        <w:tc>
          <w:tcPr>
            <w:tcW w:w="720" w:type="dxa"/>
            <w:tcBorders>
              <w:top w:val="nil"/>
              <w:left w:val="nil"/>
              <w:bottom w:val="single" w:sz="4" w:space="0" w:color="auto"/>
              <w:right w:val="nil"/>
            </w:tcBorders>
            <w:noWrap/>
            <w:vAlign w:val="center"/>
          </w:tcPr>
          <w:p w14:paraId="6AE3FE67" w14:textId="0F87FEB3" w:rsidR="002248E1" w:rsidRPr="00CD53B8" w:rsidRDefault="002248E1" w:rsidP="002248E1">
            <w:pPr>
              <w:jc w:val="center"/>
              <w:rPr>
                <w:color w:val="000000"/>
                <w:sz w:val="20"/>
                <w:szCs w:val="20"/>
              </w:rPr>
            </w:pPr>
            <w:r w:rsidRPr="00CD53B8">
              <w:rPr>
                <w:color w:val="000000"/>
                <w:sz w:val="22"/>
                <w:szCs w:val="22"/>
              </w:rPr>
              <w:t>F</w:t>
            </w:r>
          </w:p>
        </w:tc>
        <w:tc>
          <w:tcPr>
            <w:tcW w:w="900" w:type="dxa"/>
            <w:tcBorders>
              <w:top w:val="nil"/>
              <w:left w:val="nil"/>
              <w:bottom w:val="single" w:sz="4" w:space="0" w:color="auto"/>
              <w:right w:val="nil"/>
            </w:tcBorders>
            <w:noWrap/>
            <w:vAlign w:val="center"/>
          </w:tcPr>
          <w:p w14:paraId="47A396F9" w14:textId="6F0E5528" w:rsidR="002248E1" w:rsidRPr="00CD53B8" w:rsidRDefault="002248E1" w:rsidP="002248E1">
            <w:pPr>
              <w:jc w:val="center"/>
              <w:rPr>
                <w:color w:val="000000"/>
                <w:sz w:val="20"/>
                <w:szCs w:val="20"/>
              </w:rPr>
            </w:pPr>
            <w:r w:rsidRPr="00CD53B8">
              <w:rPr>
                <w:i/>
                <w:iCs/>
                <w:color w:val="000000"/>
                <w:sz w:val="22"/>
                <w:szCs w:val="22"/>
              </w:rPr>
              <w:t>P</w:t>
            </w:r>
          </w:p>
        </w:tc>
      </w:tr>
      <w:tr w:rsidR="00DE5DD9" w:rsidRPr="00CD53B8" w14:paraId="0B980A25" w14:textId="77777777" w:rsidTr="002248E1">
        <w:trPr>
          <w:trHeight w:val="320"/>
          <w:jc w:val="center"/>
        </w:trPr>
        <w:tc>
          <w:tcPr>
            <w:tcW w:w="2520" w:type="dxa"/>
            <w:tcBorders>
              <w:top w:val="single" w:sz="4" w:space="0" w:color="auto"/>
              <w:left w:val="nil"/>
              <w:bottom w:val="nil"/>
              <w:right w:val="nil"/>
            </w:tcBorders>
            <w:hideMark/>
          </w:tcPr>
          <w:p w14:paraId="724D1255" w14:textId="77777777" w:rsidR="00DE5DD9" w:rsidRPr="00CD53B8" w:rsidRDefault="00DE5DD9" w:rsidP="00DE5DD9">
            <w:pPr>
              <w:jc w:val="right"/>
              <w:rPr>
                <w:iCs/>
                <w:color w:val="000000"/>
                <w:sz w:val="20"/>
                <w:szCs w:val="20"/>
              </w:rPr>
            </w:pPr>
            <w:r w:rsidRPr="00CD53B8">
              <w:rPr>
                <w:color w:val="000000"/>
                <w:sz w:val="20"/>
                <w:szCs w:val="20"/>
              </w:rPr>
              <w:t>Tropiduchidae</w:t>
            </w:r>
          </w:p>
          <w:p w14:paraId="11C5442A" w14:textId="77777777" w:rsidR="00DE5DD9" w:rsidRPr="00CD53B8" w:rsidRDefault="00DE5DD9" w:rsidP="00DE5DD9">
            <w:pPr>
              <w:jc w:val="right"/>
              <w:rPr>
                <w:color w:val="000000"/>
                <w:sz w:val="20"/>
                <w:szCs w:val="20"/>
              </w:rPr>
            </w:pPr>
            <w:r w:rsidRPr="00CD53B8">
              <w:rPr>
                <w:color w:val="000000"/>
                <w:sz w:val="20"/>
                <w:szCs w:val="20"/>
              </w:rPr>
              <w:t>(</w:t>
            </w:r>
            <w:r w:rsidRPr="00CD53B8">
              <w:rPr>
                <w:i/>
                <w:color w:val="000000"/>
                <w:sz w:val="20"/>
                <w:szCs w:val="20"/>
              </w:rPr>
              <w:t>Pelitropis rotulata</w:t>
            </w:r>
            <w:r w:rsidRPr="00CD53B8">
              <w:rPr>
                <w:color w:val="000000"/>
                <w:sz w:val="20"/>
                <w:szCs w:val="20"/>
              </w:rPr>
              <w:t>)</w:t>
            </w:r>
          </w:p>
        </w:tc>
        <w:tc>
          <w:tcPr>
            <w:tcW w:w="1170" w:type="dxa"/>
            <w:tcBorders>
              <w:top w:val="single" w:sz="4" w:space="0" w:color="auto"/>
              <w:left w:val="nil"/>
              <w:bottom w:val="nil"/>
              <w:right w:val="nil"/>
            </w:tcBorders>
            <w:noWrap/>
            <w:hideMark/>
          </w:tcPr>
          <w:p w14:paraId="57D4A75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1424BBA1"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single" w:sz="4" w:space="0" w:color="auto"/>
              <w:left w:val="nil"/>
              <w:bottom w:val="nil"/>
              <w:right w:val="nil"/>
            </w:tcBorders>
            <w:noWrap/>
            <w:hideMark/>
          </w:tcPr>
          <w:p w14:paraId="603ECF1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649BFA73"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single" w:sz="4" w:space="0" w:color="auto"/>
              <w:left w:val="nil"/>
              <w:bottom w:val="nil"/>
              <w:right w:val="nil"/>
            </w:tcBorders>
            <w:noWrap/>
            <w:hideMark/>
          </w:tcPr>
          <w:p w14:paraId="4EE3FE18" w14:textId="77777777" w:rsidR="00DE5DD9" w:rsidRPr="00CD53B8" w:rsidRDefault="00DE5DD9" w:rsidP="00DE5DD9">
            <w:pPr>
              <w:rPr>
                <w:color w:val="000000"/>
                <w:sz w:val="20"/>
                <w:szCs w:val="20"/>
              </w:rPr>
            </w:pPr>
            <w:r w:rsidRPr="00CD53B8">
              <w:rPr>
                <w:color w:val="000000"/>
                <w:sz w:val="20"/>
                <w:szCs w:val="20"/>
              </w:rPr>
              <w:t>0.031 (0.015) a</w:t>
            </w:r>
          </w:p>
        </w:tc>
        <w:tc>
          <w:tcPr>
            <w:tcW w:w="1080" w:type="dxa"/>
            <w:tcBorders>
              <w:top w:val="single" w:sz="4" w:space="0" w:color="auto"/>
              <w:left w:val="nil"/>
              <w:bottom w:val="nil"/>
              <w:right w:val="nil"/>
            </w:tcBorders>
            <w:noWrap/>
            <w:hideMark/>
          </w:tcPr>
          <w:p w14:paraId="1B97C346"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single" w:sz="4" w:space="0" w:color="auto"/>
              <w:left w:val="nil"/>
              <w:bottom w:val="nil"/>
              <w:right w:val="nil"/>
            </w:tcBorders>
            <w:noWrap/>
            <w:hideMark/>
          </w:tcPr>
          <w:p w14:paraId="282B2521"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single" w:sz="4" w:space="0" w:color="auto"/>
              <w:left w:val="nil"/>
              <w:bottom w:val="nil"/>
              <w:right w:val="nil"/>
            </w:tcBorders>
            <w:noWrap/>
            <w:hideMark/>
          </w:tcPr>
          <w:p w14:paraId="1A3C2E85"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11D15B64" w14:textId="77777777" w:rsidR="00DE5DD9" w:rsidRPr="00CD53B8" w:rsidRDefault="00DE5DD9" w:rsidP="00DE5DD9">
            <w:pPr>
              <w:rPr>
                <w:color w:val="000000"/>
                <w:sz w:val="20"/>
                <w:szCs w:val="20"/>
              </w:rPr>
            </w:pPr>
            <w:r w:rsidRPr="00CD53B8">
              <w:rPr>
                <w:color w:val="000000"/>
                <w:sz w:val="20"/>
                <w:szCs w:val="20"/>
              </w:rPr>
              <w:t>0.018 (0.013) a</w:t>
            </w:r>
          </w:p>
        </w:tc>
        <w:tc>
          <w:tcPr>
            <w:tcW w:w="1080" w:type="dxa"/>
            <w:tcBorders>
              <w:top w:val="single" w:sz="4" w:space="0" w:color="auto"/>
              <w:left w:val="nil"/>
              <w:bottom w:val="nil"/>
              <w:right w:val="nil"/>
            </w:tcBorders>
            <w:noWrap/>
            <w:hideMark/>
          </w:tcPr>
          <w:p w14:paraId="27ABD236"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single" w:sz="4" w:space="0" w:color="auto"/>
              <w:left w:val="nil"/>
              <w:bottom w:val="nil"/>
              <w:right w:val="nil"/>
            </w:tcBorders>
            <w:noWrap/>
            <w:hideMark/>
          </w:tcPr>
          <w:p w14:paraId="05AC3504" w14:textId="77777777" w:rsidR="00DE5DD9" w:rsidRPr="00CD53B8" w:rsidRDefault="00DE5DD9" w:rsidP="00DE5DD9">
            <w:pPr>
              <w:jc w:val="right"/>
              <w:rPr>
                <w:color w:val="000000"/>
                <w:sz w:val="20"/>
                <w:szCs w:val="20"/>
              </w:rPr>
            </w:pPr>
            <w:r w:rsidRPr="00CD53B8">
              <w:rPr>
                <w:color w:val="000000"/>
                <w:sz w:val="20"/>
                <w:szCs w:val="20"/>
              </w:rPr>
              <w:t>1.57</w:t>
            </w:r>
          </w:p>
        </w:tc>
        <w:tc>
          <w:tcPr>
            <w:tcW w:w="900" w:type="dxa"/>
            <w:tcBorders>
              <w:top w:val="single" w:sz="4" w:space="0" w:color="auto"/>
              <w:left w:val="nil"/>
              <w:bottom w:val="nil"/>
              <w:right w:val="nil"/>
            </w:tcBorders>
            <w:noWrap/>
            <w:hideMark/>
          </w:tcPr>
          <w:p w14:paraId="3A7A944C" w14:textId="77777777" w:rsidR="00DE5DD9" w:rsidRPr="00CD53B8" w:rsidRDefault="00DE5DD9" w:rsidP="00DE5DD9">
            <w:pPr>
              <w:jc w:val="right"/>
              <w:rPr>
                <w:color w:val="000000"/>
                <w:sz w:val="20"/>
                <w:szCs w:val="20"/>
              </w:rPr>
            </w:pPr>
            <w:r w:rsidRPr="00CD53B8">
              <w:rPr>
                <w:color w:val="000000"/>
                <w:sz w:val="20"/>
                <w:szCs w:val="20"/>
              </w:rPr>
              <w:t>0.118</w:t>
            </w:r>
          </w:p>
        </w:tc>
      </w:tr>
      <w:tr w:rsidR="00DE5DD9" w:rsidRPr="00CD53B8" w14:paraId="351ABE55" w14:textId="77777777" w:rsidTr="006D4899">
        <w:trPr>
          <w:trHeight w:val="320"/>
          <w:jc w:val="center"/>
        </w:trPr>
        <w:tc>
          <w:tcPr>
            <w:tcW w:w="2520" w:type="dxa"/>
            <w:tcBorders>
              <w:top w:val="nil"/>
              <w:left w:val="nil"/>
              <w:bottom w:val="nil"/>
              <w:right w:val="nil"/>
            </w:tcBorders>
            <w:hideMark/>
          </w:tcPr>
          <w:p w14:paraId="62C9DB72" w14:textId="77777777" w:rsidR="00DE5DD9" w:rsidRPr="00CD53B8" w:rsidRDefault="00DE5DD9" w:rsidP="00DE5DD9">
            <w:pPr>
              <w:rPr>
                <w:color w:val="000000"/>
                <w:sz w:val="20"/>
                <w:szCs w:val="20"/>
              </w:rPr>
            </w:pPr>
            <w:r w:rsidRPr="00CD53B8">
              <w:rPr>
                <w:color w:val="000000"/>
                <w:sz w:val="20"/>
                <w:szCs w:val="20"/>
              </w:rPr>
              <w:t>Hymenoptera</w:t>
            </w:r>
          </w:p>
        </w:tc>
        <w:tc>
          <w:tcPr>
            <w:tcW w:w="1170" w:type="dxa"/>
            <w:tcBorders>
              <w:top w:val="nil"/>
              <w:left w:val="nil"/>
              <w:bottom w:val="nil"/>
              <w:right w:val="nil"/>
            </w:tcBorders>
            <w:noWrap/>
            <w:hideMark/>
          </w:tcPr>
          <w:p w14:paraId="74F4927B" w14:textId="77777777" w:rsidR="00DE5DD9" w:rsidRPr="00CD53B8" w:rsidRDefault="00DE5DD9" w:rsidP="00DE5DD9">
            <w:pPr>
              <w:rPr>
                <w:color w:val="000000"/>
                <w:sz w:val="20"/>
                <w:szCs w:val="20"/>
              </w:rPr>
            </w:pPr>
            <w:r w:rsidRPr="00CD53B8">
              <w:rPr>
                <w:color w:val="000000"/>
                <w:sz w:val="20"/>
                <w:szCs w:val="20"/>
              </w:rPr>
              <w:t>0.350 (0.090) e</w:t>
            </w:r>
          </w:p>
        </w:tc>
        <w:tc>
          <w:tcPr>
            <w:tcW w:w="1170" w:type="dxa"/>
            <w:tcBorders>
              <w:top w:val="nil"/>
              <w:left w:val="nil"/>
              <w:bottom w:val="nil"/>
              <w:right w:val="nil"/>
            </w:tcBorders>
            <w:noWrap/>
            <w:hideMark/>
          </w:tcPr>
          <w:p w14:paraId="65A4725D" w14:textId="77777777" w:rsidR="00DE5DD9" w:rsidRPr="00CD53B8" w:rsidRDefault="00DE5DD9" w:rsidP="00DE5DD9">
            <w:pPr>
              <w:rPr>
                <w:color w:val="000000"/>
                <w:sz w:val="20"/>
                <w:szCs w:val="20"/>
              </w:rPr>
            </w:pPr>
            <w:r w:rsidRPr="00CD53B8">
              <w:rPr>
                <w:color w:val="000000"/>
                <w:sz w:val="20"/>
                <w:szCs w:val="20"/>
              </w:rPr>
              <w:t>0.371 (0.070) e</w:t>
            </w:r>
          </w:p>
        </w:tc>
        <w:tc>
          <w:tcPr>
            <w:tcW w:w="1170" w:type="dxa"/>
            <w:tcBorders>
              <w:top w:val="nil"/>
              <w:left w:val="nil"/>
              <w:bottom w:val="nil"/>
              <w:right w:val="nil"/>
            </w:tcBorders>
            <w:noWrap/>
            <w:hideMark/>
          </w:tcPr>
          <w:p w14:paraId="70C45963" w14:textId="77777777" w:rsidR="00DE5DD9" w:rsidRPr="00CD53B8" w:rsidRDefault="00DE5DD9" w:rsidP="00DE5DD9">
            <w:pPr>
              <w:rPr>
                <w:color w:val="000000"/>
                <w:sz w:val="20"/>
                <w:szCs w:val="20"/>
              </w:rPr>
            </w:pPr>
            <w:r w:rsidRPr="00CD53B8">
              <w:rPr>
                <w:color w:val="000000"/>
                <w:sz w:val="20"/>
                <w:szCs w:val="20"/>
              </w:rPr>
              <w:t>0.75 (0.085) de</w:t>
            </w:r>
          </w:p>
        </w:tc>
        <w:tc>
          <w:tcPr>
            <w:tcW w:w="1170" w:type="dxa"/>
            <w:tcBorders>
              <w:top w:val="nil"/>
              <w:left w:val="nil"/>
              <w:bottom w:val="nil"/>
              <w:right w:val="nil"/>
            </w:tcBorders>
            <w:noWrap/>
            <w:hideMark/>
          </w:tcPr>
          <w:p w14:paraId="37A6119E" w14:textId="77777777" w:rsidR="00DE5DD9" w:rsidRPr="00CD53B8" w:rsidRDefault="00DE5DD9" w:rsidP="00DE5DD9">
            <w:pPr>
              <w:rPr>
                <w:color w:val="000000"/>
                <w:sz w:val="20"/>
                <w:szCs w:val="20"/>
              </w:rPr>
            </w:pPr>
            <w:r w:rsidRPr="00CD53B8">
              <w:rPr>
                <w:color w:val="000000"/>
                <w:sz w:val="20"/>
                <w:szCs w:val="20"/>
              </w:rPr>
              <w:t>2.687 (0.326) b</w:t>
            </w:r>
          </w:p>
        </w:tc>
        <w:tc>
          <w:tcPr>
            <w:tcW w:w="1170" w:type="dxa"/>
            <w:tcBorders>
              <w:top w:val="nil"/>
              <w:left w:val="nil"/>
              <w:bottom w:val="nil"/>
              <w:right w:val="nil"/>
            </w:tcBorders>
            <w:noWrap/>
            <w:hideMark/>
          </w:tcPr>
          <w:p w14:paraId="78FEAE8A" w14:textId="77777777" w:rsidR="00DE5DD9" w:rsidRPr="00CD53B8" w:rsidRDefault="00DE5DD9" w:rsidP="00DE5DD9">
            <w:pPr>
              <w:rPr>
                <w:color w:val="000000"/>
                <w:sz w:val="20"/>
                <w:szCs w:val="20"/>
              </w:rPr>
            </w:pPr>
            <w:r w:rsidRPr="00CD53B8">
              <w:rPr>
                <w:color w:val="000000"/>
                <w:sz w:val="20"/>
                <w:szCs w:val="20"/>
              </w:rPr>
              <w:t>1.846 (0.284) bc</w:t>
            </w:r>
          </w:p>
        </w:tc>
        <w:tc>
          <w:tcPr>
            <w:tcW w:w="1080" w:type="dxa"/>
            <w:tcBorders>
              <w:top w:val="nil"/>
              <w:left w:val="nil"/>
              <w:bottom w:val="nil"/>
              <w:right w:val="nil"/>
            </w:tcBorders>
            <w:noWrap/>
            <w:hideMark/>
          </w:tcPr>
          <w:p w14:paraId="5D7AE3A9" w14:textId="77777777" w:rsidR="00DE5DD9" w:rsidRPr="00CD53B8" w:rsidRDefault="00DE5DD9" w:rsidP="00DE5DD9">
            <w:pPr>
              <w:rPr>
                <w:color w:val="000000"/>
                <w:sz w:val="20"/>
                <w:szCs w:val="20"/>
              </w:rPr>
            </w:pPr>
            <w:r w:rsidRPr="00CD53B8">
              <w:rPr>
                <w:color w:val="000000"/>
                <w:sz w:val="20"/>
                <w:szCs w:val="20"/>
              </w:rPr>
              <w:t>2.427 (0.536) bc</w:t>
            </w:r>
          </w:p>
        </w:tc>
        <w:tc>
          <w:tcPr>
            <w:tcW w:w="1170" w:type="dxa"/>
            <w:tcBorders>
              <w:top w:val="nil"/>
              <w:left w:val="nil"/>
              <w:bottom w:val="nil"/>
              <w:right w:val="nil"/>
            </w:tcBorders>
            <w:noWrap/>
            <w:hideMark/>
          </w:tcPr>
          <w:p w14:paraId="4E7CAA3A" w14:textId="77777777" w:rsidR="00DE5DD9" w:rsidRPr="00CD53B8" w:rsidRDefault="00DE5DD9" w:rsidP="00DE5DD9">
            <w:pPr>
              <w:rPr>
                <w:color w:val="000000"/>
                <w:sz w:val="20"/>
                <w:szCs w:val="20"/>
              </w:rPr>
            </w:pPr>
            <w:r w:rsidRPr="00CD53B8">
              <w:rPr>
                <w:color w:val="000000"/>
                <w:sz w:val="20"/>
                <w:szCs w:val="20"/>
              </w:rPr>
              <w:t>2.373 (0.345) b</w:t>
            </w:r>
          </w:p>
        </w:tc>
        <w:tc>
          <w:tcPr>
            <w:tcW w:w="1170" w:type="dxa"/>
            <w:tcBorders>
              <w:top w:val="nil"/>
              <w:left w:val="nil"/>
              <w:bottom w:val="nil"/>
              <w:right w:val="nil"/>
            </w:tcBorders>
            <w:noWrap/>
            <w:hideMark/>
          </w:tcPr>
          <w:p w14:paraId="1F9B5920" w14:textId="77777777" w:rsidR="00DE5DD9" w:rsidRPr="00CD53B8" w:rsidRDefault="00DE5DD9" w:rsidP="00DE5DD9">
            <w:pPr>
              <w:rPr>
                <w:color w:val="000000"/>
                <w:sz w:val="20"/>
                <w:szCs w:val="20"/>
              </w:rPr>
            </w:pPr>
            <w:r w:rsidRPr="00CD53B8">
              <w:rPr>
                <w:color w:val="000000"/>
                <w:sz w:val="20"/>
                <w:szCs w:val="20"/>
              </w:rPr>
              <w:t>1.967 (0.238) b</w:t>
            </w:r>
          </w:p>
        </w:tc>
        <w:tc>
          <w:tcPr>
            <w:tcW w:w="1170" w:type="dxa"/>
            <w:tcBorders>
              <w:top w:val="nil"/>
              <w:left w:val="nil"/>
              <w:bottom w:val="nil"/>
              <w:right w:val="nil"/>
            </w:tcBorders>
            <w:noWrap/>
            <w:hideMark/>
          </w:tcPr>
          <w:p w14:paraId="25B6E33D" w14:textId="77777777" w:rsidR="00DE5DD9" w:rsidRPr="00CD53B8" w:rsidRDefault="00DE5DD9" w:rsidP="00DE5DD9">
            <w:pPr>
              <w:rPr>
                <w:b/>
                <w:color w:val="000000"/>
                <w:sz w:val="20"/>
                <w:szCs w:val="20"/>
              </w:rPr>
            </w:pPr>
            <w:r w:rsidRPr="00CD53B8">
              <w:rPr>
                <w:b/>
                <w:color w:val="000000"/>
                <w:sz w:val="20"/>
                <w:szCs w:val="20"/>
              </w:rPr>
              <w:t>4.809 (0.828) a</w:t>
            </w:r>
          </w:p>
        </w:tc>
        <w:tc>
          <w:tcPr>
            <w:tcW w:w="1080" w:type="dxa"/>
            <w:tcBorders>
              <w:top w:val="nil"/>
              <w:left w:val="nil"/>
              <w:bottom w:val="nil"/>
              <w:right w:val="nil"/>
            </w:tcBorders>
            <w:noWrap/>
            <w:hideMark/>
          </w:tcPr>
          <w:p w14:paraId="743860FE" w14:textId="77777777" w:rsidR="00DE5DD9" w:rsidRPr="00CD53B8" w:rsidRDefault="00DE5DD9" w:rsidP="00DE5DD9">
            <w:pPr>
              <w:rPr>
                <w:color w:val="000000"/>
                <w:sz w:val="20"/>
                <w:szCs w:val="20"/>
              </w:rPr>
            </w:pPr>
            <w:r w:rsidRPr="00CD53B8">
              <w:rPr>
                <w:color w:val="000000"/>
                <w:sz w:val="20"/>
                <w:szCs w:val="20"/>
              </w:rPr>
              <w:t>1.116 (0.195) cd</w:t>
            </w:r>
          </w:p>
        </w:tc>
        <w:tc>
          <w:tcPr>
            <w:tcW w:w="720" w:type="dxa"/>
            <w:tcBorders>
              <w:top w:val="nil"/>
              <w:left w:val="nil"/>
              <w:bottom w:val="nil"/>
              <w:right w:val="nil"/>
            </w:tcBorders>
            <w:noWrap/>
            <w:hideMark/>
          </w:tcPr>
          <w:p w14:paraId="31EDD534" w14:textId="77777777" w:rsidR="00DE5DD9" w:rsidRPr="00CD53B8" w:rsidRDefault="00DE5DD9" w:rsidP="00DE5DD9">
            <w:pPr>
              <w:jc w:val="right"/>
              <w:rPr>
                <w:color w:val="000000"/>
                <w:sz w:val="20"/>
                <w:szCs w:val="20"/>
              </w:rPr>
            </w:pPr>
            <w:r w:rsidRPr="00CD53B8">
              <w:rPr>
                <w:color w:val="000000"/>
                <w:sz w:val="20"/>
                <w:szCs w:val="20"/>
              </w:rPr>
              <w:t>24.02</w:t>
            </w:r>
          </w:p>
        </w:tc>
        <w:tc>
          <w:tcPr>
            <w:tcW w:w="900" w:type="dxa"/>
            <w:tcBorders>
              <w:top w:val="nil"/>
              <w:left w:val="nil"/>
              <w:bottom w:val="nil"/>
              <w:right w:val="nil"/>
            </w:tcBorders>
            <w:noWrap/>
            <w:hideMark/>
          </w:tcPr>
          <w:p w14:paraId="0C18F925"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3C395560" w14:textId="77777777" w:rsidTr="006D4899">
        <w:trPr>
          <w:trHeight w:val="320"/>
          <w:jc w:val="center"/>
        </w:trPr>
        <w:tc>
          <w:tcPr>
            <w:tcW w:w="2520" w:type="dxa"/>
            <w:tcBorders>
              <w:top w:val="nil"/>
              <w:left w:val="nil"/>
              <w:bottom w:val="nil"/>
              <w:right w:val="nil"/>
            </w:tcBorders>
            <w:hideMark/>
          </w:tcPr>
          <w:p w14:paraId="5E049E11" w14:textId="77777777" w:rsidR="00DE5DD9" w:rsidRPr="00CD53B8" w:rsidRDefault="00DE5DD9" w:rsidP="00DE5DD9">
            <w:pPr>
              <w:jc w:val="right"/>
              <w:rPr>
                <w:color w:val="000000"/>
                <w:sz w:val="20"/>
                <w:szCs w:val="20"/>
              </w:rPr>
            </w:pPr>
            <w:r w:rsidRPr="00CD53B8">
              <w:rPr>
                <w:color w:val="000000"/>
                <w:sz w:val="20"/>
                <w:szCs w:val="20"/>
              </w:rPr>
              <w:t>Brachonidae</w:t>
            </w:r>
          </w:p>
        </w:tc>
        <w:tc>
          <w:tcPr>
            <w:tcW w:w="1170" w:type="dxa"/>
            <w:tcBorders>
              <w:top w:val="nil"/>
              <w:left w:val="nil"/>
              <w:bottom w:val="nil"/>
              <w:right w:val="nil"/>
            </w:tcBorders>
            <w:noWrap/>
            <w:hideMark/>
          </w:tcPr>
          <w:p w14:paraId="7230CE2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562E360"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4DB9AEE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7784D6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D3F498F"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FF5A93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E68D07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612FF69"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1DD3B3C" w14:textId="77777777" w:rsidR="00DE5DD9" w:rsidRPr="00CD53B8" w:rsidRDefault="00DE5DD9" w:rsidP="00DE5DD9">
            <w:pPr>
              <w:rPr>
                <w:color w:val="000000"/>
                <w:sz w:val="20"/>
                <w:szCs w:val="20"/>
              </w:rPr>
            </w:pPr>
            <w:r w:rsidRPr="00CD53B8">
              <w:rPr>
                <w:color w:val="000000"/>
                <w:sz w:val="20"/>
                <w:szCs w:val="20"/>
              </w:rPr>
              <w:t>0.018 (0.013) a</w:t>
            </w:r>
          </w:p>
        </w:tc>
        <w:tc>
          <w:tcPr>
            <w:tcW w:w="1080" w:type="dxa"/>
            <w:tcBorders>
              <w:top w:val="nil"/>
              <w:left w:val="nil"/>
              <w:bottom w:val="nil"/>
              <w:right w:val="nil"/>
            </w:tcBorders>
            <w:noWrap/>
            <w:hideMark/>
          </w:tcPr>
          <w:p w14:paraId="6F362956"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BDCBF75" w14:textId="77777777" w:rsidR="00DE5DD9" w:rsidRPr="00CD53B8" w:rsidRDefault="00DE5DD9" w:rsidP="00DE5DD9">
            <w:pPr>
              <w:jc w:val="right"/>
              <w:rPr>
                <w:color w:val="000000"/>
                <w:sz w:val="20"/>
                <w:szCs w:val="20"/>
              </w:rPr>
            </w:pPr>
            <w:r w:rsidRPr="00CD53B8">
              <w:rPr>
                <w:color w:val="000000"/>
                <w:sz w:val="20"/>
                <w:szCs w:val="20"/>
              </w:rPr>
              <w:t>1.65</w:t>
            </w:r>
          </w:p>
        </w:tc>
        <w:tc>
          <w:tcPr>
            <w:tcW w:w="900" w:type="dxa"/>
            <w:tcBorders>
              <w:top w:val="nil"/>
              <w:left w:val="nil"/>
              <w:bottom w:val="nil"/>
              <w:right w:val="nil"/>
            </w:tcBorders>
            <w:noWrap/>
            <w:hideMark/>
          </w:tcPr>
          <w:p w14:paraId="2EA99EAE" w14:textId="77777777" w:rsidR="00DE5DD9" w:rsidRPr="00CD53B8" w:rsidRDefault="00DE5DD9" w:rsidP="00DE5DD9">
            <w:pPr>
              <w:jc w:val="right"/>
              <w:rPr>
                <w:color w:val="000000"/>
                <w:sz w:val="20"/>
                <w:szCs w:val="20"/>
              </w:rPr>
            </w:pPr>
            <w:r w:rsidRPr="00CD53B8">
              <w:rPr>
                <w:color w:val="000000"/>
                <w:sz w:val="20"/>
                <w:szCs w:val="20"/>
              </w:rPr>
              <w:t>0.098</w:t>
            </w:r>
          </w:p>
        </w:tc>
      </w:tr>
      <w:tr w:rsidR="00DE5DD9" w:rsidRPr="00CD53B8" w14:paraId="09B3018F" w14:textId="77777777" w:rsidTr="006D4899">
        <w:trPr>
          <w:trHeight w:val="320"/>
          <w:jc w:val="center"/>
        </w:trPr>
        <w:tc>
          <w:tcPr>
            <w:tcW w:w="2520" w:type="dxa"/>
            <w:tcBorders>
              <w:top w:val="nil"/>
              <w:left w:val="nil"/>
              <w:bottom w:val="nil"/>
              <w:right w:val="nil"/>
            </w:tcBorders>
            <w:hideMark/>
          </w:tcPr>
          <w:p w14:paraId="7E8D0762" w14:textId="77777777" w:rsidR="00DE5DD9" w:rsidRPr="00CD53B8" w:rsidRDefault="00DE5DD9" w:rsidP="00DE5DD9">
            <w:pPr>
              <w:jc w:val="right"/>
              <w:rPr>
                <w:color w:val="000000"/>
                <w:sz w:val="20"/>
                <w:szCs w:val="20"/>
              </w:rPr>
            </w:pPr>
            <w:r w:rsidRPr="00CD53B8">
              <w:rPr>
                <w:color w:val="000000"/>
                <w:sz w:val="20"/>
                <w:szCs w:val="20"/>
              </w:rPr>
              <w:t>Chalcidoaidea</w:t>
            </w:r>
          </w:p>
        </w:tc>
        <w:tc>
          <w:tcPr>
            <w:tcW w:w="1170" w:type="dxa"/>
            <w:tcBorders>
              <w:top w:val="nil"/>
              <w:left w:val="nil"/>
              <w:bottom w:val="nil"/>
              <w:right w:val="nil"/>
            </w:tcBorders>
            <w:noWrap/>
            <w:hideMark/>
          </w:tcPr>
          <w:p w14:paraId="03612DB2"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4222B924" w14:textId="77777777" w:rsidR="00DE5DD9" w:rsidRPr="00CD53B8" w:rsidRDefault="00DE5DD9" w:rsidP="00DE5DD9">
            <w:pPr>
              <w:rPr>
                <w:b/>
                <w:color w:val="000000"/>
                <w:sz w:val="20"/>
                <w:szCs w:val="20"/>
              </w:rPr>
            </w:pPr>
            <w:r w:rsidRPr="00CD53B8">
              <w:rPr>
                <w:b/>
                <w:color w:val="000000"/>
                <w:sz w:val="20"/>
                <w:szCs w:val="20"/>
              </w:rPr>
              <w:t>0.006 (0.010) abc</w:t>
            </w:r>
          </w:p>
        </w:tc>
        <w:tc>
          <w:tcPr>
            <w:tcW w:w="1170" w:type="dxa"/>
            <w:tcBorders>
              <w:top w:val="nil"/>
              <w:left w:val="nil"/>
              <w:bottom w:val="nil"/>
              <w:right w:val="nil"/>
            </w:tcBorders>
            <w:noWrap/>
            <w:hideMark/>
          </w:tcPr>
          <w:p w14:paraId="49256BC0"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BA37E24"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0A2AF94F"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2DAAF117"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1EFCB5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7585CC3"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3EB795C"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0B9B9412" w14:textId="77777777" w:rsidR="00DE5DD9" w:rsidRPr="00CD53B8" w:rsidRDefault="00DE5DD9" w:rsidP="00DE5DD9">
            <w:pPr>
              <w:rPr>
                <w:color w:val="000000"/>
                <w:sz w:val="20"/>
                <w:szCs w:val="20"/>
              </w:rPr>
            </w:pPr>
            <w:r w:rsidRPr="00CD53B8">
              <w:rPr>
                <w:color w:val="000000"/>
                <w:sz w:val="20"/>
                <w:szCs w:val="20"/>
              </w:rPr>
              <w:t>0.000 (0.000) ab</w:t>
            </w:r>
          </w:p>
        </w:tc>
        <w:tc>
          <w:tcPr>
            <w:tcW w:w="720" w:type="dxa"/>
            <w:tcBorders>
              <w:top w:val="nil"/>
              <w:left w:val="nil"/>
              <w:bottom w:val="nil"/>
              <w:right w:val="nil"/>
            </w:tcBorders>
            <w:noWrap/>
            <w:hideMark/>
          </w:tcPr>
          <w:p w14:paraId="6A8C1B40" w14:textId="77777777" w:rsidR="00DE5DD9" w:rsidRPr="00CD53B8" w:rsidRDefault="00DE5DD9" w:rsidP="00DE5DD9">
            <w:pPr>
              <w:jc w:val="right"/>
              <w:rPr>
                <w:color w:val="000000"/>
                <w:sz w:val="20"/>
                <w:szCs w:val="20"/>
              </w:rPr>
            </w:pPr>
            <w:r w:rsidRPr="00CD53B8">
              <w:rPr>
                <w:color w:val="000000"/>
                <w:sz w:val="20"/>
                <w:szCs w:val="20"/>
              </w:rPr>
              <w:t>4.5</w:t>
            </w:r>
          </w:p>
        </w:tc>
        <w:tc>
          <w:tcPr>
            <w:tcW w:w="900" w:type="dxa"/>
            <w:tcBorders>
              <w:top w:val="nil"/>
              <w:left w:val="nil"/>
              <w:bottom w:val="nil"/>
              <w:right w:val="nil"/>
            </w:tcBorders>
            <w:noWrap/>
            <w:hideMark/>
          </w:tcPr>
          <w:p w14:paraId="1BFE669B"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349AE7DB" w14:textId="77777777" w:rsidTr="006D4899">
        <w:trPr>
          <w:trHeight w:val="531"/>
          <w:jc w:val="center"/>
        </w:trPr>
        <w:tc>
          <w:tcPr>
            <w:tcW w:w="2520" w:type="dxa"/>
            <w:tcBorders>
              <w:top w:val="nil"/>
              <w:left w:val="nil"/>
              <w:bottom w:val="nil"/>
              <w:right w:val="nil"/>
            </w:tcBorders>
          </w:tcPr>
          <w:p w14:paraId="334F75BC" w14:textId="77777777" w:rsidR="00DE5DD9" w:rsidRPr="00CD53B8" w:rsidRDefault="00DE5DD9" w:rsidP="00DE5DD9">
            <w:pPr>
              <w:jc w:val="right"/>
              <w:rPr>
                <w:color w:val="000000"/>
                <w:sz w:val="20"/>
                <w:szCs w:val="20"/>
              </w:rPr>
            </w:pPr>
            <w:r w:rsidRPr="00CD53B8">
              <w:rPr>
                <w:color w:val="000000"/>
                <w:sz w:val="20"/>
                <w:szCs w:val="20"/>
              </w:rPr>
              <w:t>Formicidae</w:t>
            </w:r>
          </w:p>
        </w:tc>
        <w:tc>
          <w:tcPr>
            <w:tcW w:w="1170" w:type="dxa"/>
            <w:tcBorders>
              <w:top w:val="nil"/>
              <w:left w:val="nil"/>
              <w:bottom w:val="nil"/>
              <w:right w:val="nil"/>
            </w:tcBorders>
            <w:noWrap/>
          </w:tcPr>
          <w:p w14:paraId="0A647C46" w14:textId="77777777" w:rsidR="00DE5DD9" w:rsidRPr="00CD53B8" w:rsidRDefault="00DE5DD9" w:rsidP="00DE5DD9">
            <w:pPr>
              <w:rPr>
                <w:color w:val="000000"/>
                <w:sz w:val="20"/>
                <w:szCs w:val="20"/>
              </w:rPr>
            </w:pPr>
            <w:r w:rsidRPr="00CD53B8">
              <w:rPr>
                <w:color w:val="000000"/>
                <w:sz w:val="20"/>
                <w:szCs w:val="20"/>
              </w:rPr>
              <w:t>0.313 (0.079) e</w:t>
            </w:r>
          </w:p>
        </w:tc>
        <w:tc>
          <w:tcPr>
            <w:tcW w:w="1170" w:type="dxa"/>
            <w:tcBorders>
              <w:top w:val="nil"/>
              <w:left w:val="nil"/>
              <w:bottom w:val="nil"/>
              <w:right w:val="nil"/>
            </w:tcBorders>
            <w:noWrap/>
          </w:tcPr>
          <w:p w14:paraId="4C004E23" w14:textId="77777777" w:rsidR="00DE5DD9" w:rsidRPr="00CD53B8" w:rsidRDefault="00DE5DD9" w:rsidP="00DE5DD9">
            <w:pPr>
              <w:rPr>
                <w:color w:val="000000"/>
                <w:sz w:val="20"/>
                <w:szCs w:val="20"/>
              </w:rPr>
            </w:pPr>
            <w:r w:rsidRPr="00CD53B8">
              <w:rPr>
                <w:color w:val="000000"/>
                <w:sz w:val="20"/>
                <w:szCs w:val="20"/>
              </w:rPr>
              <w:t>0.257 (0.065) e</w:t>
            </w:r>
          </w:p>
        </w:tc>
        <w:tc>
          <w:tcPr>
            <w:tcW w:w="1170" w:type="dxa"/>
            <w:tcBorders>
              <w:top w:val="nil"/>
              <w:left w:val="nil"/>
              <w:bottom w:val="nil"/>
              <w:right w:val="nil"/>
            </w:tcBorders>
            <w:noWrap/>
          </w:tcPr>
          <w:p w14:paraId="42C28435" w14:textId="77777777" w:rsidR="00DE5DD9" w:rsidRPr="00CD53B8" w:rsidRDefault="00DE5DD9" w:rsidP="00DE5DD9">
            <w:pPr>
              <w:rPr>
                <w:color w:val="000000"/>
                <w:sz w:val="20"/>
                <w:szCs w:val="20"/>
              </w:rPr>
            </w:pPr>
            <w:r w:rsidRPr="00CD53B8">
              <w:rPr>
                <w:color w:val="000000"/>
                <w:sz w:val="20"/>
                <w:szCs w:val="20"/>
              </w:rPr>
              <w:t>0.711 (0.084) de</w:t>
            </w:r>
          </w:p>
        </w:tc>
        <w:tc>
          <w:tcPr>
            <w:tcW w:w="1170" w:type="dxa"/>
            <w:tcBorders>
              <w:top w:val="nil"/>
              <w:left w:val="nil"/>
              <w:bottom w:val="nil"/>
              <w:right w:val="nil"/>
            </w:tcBorders>
            <w:noWrap/>
          </w:tcPr>
          <w:p w14:paraId="3B56C9E2" w14:textId="77777777" w:rsidR="00DE5DD9" w:rsidRPr="00CD53B8" w:rsidRDefault="00DE5DD9" w:rsidP="00DE5DD9">
            <w:pPr>
              <w:rPr>
                <w:color w:val="000000"/>
                <w:sz w:val="20"/>
                <w:szCs w:val="20"/>
              </w:rPr>
            </w:pPr>
            <w:r w:rsidRPr="00CD53B8">
              <w:rPr>
                <w:color w:val="000000"/>
                <w:sz w:val="20"/>
                <w:szCs w:val="20"/>
              </w:rPr>
              <w:t>2.680 (0.327) b</w:t>
            </w:r>
          </w:p>
        </w:tc>
        <w:tc>
          <w:tcPr>
            <w:tcW w:w="1170" w:type="dxa"/>
            <w:tcBorders>
              <w:top w:val="nil"/>
              <w:left w:val="nil"/>
              <w:bottom w:val="nil"/>
              <w:right w:val="nil"/>
            </w:tcBorders>
            <w:noWrap/>
          </w:tcPr>
          <w:p w14:paraId="0B8BBAC5" w14:textId="77777777" w:rsidR="00DE5DD9" w:rsidRPr="00CD53B8" w:rsidRDefault="00DE5DD9" w:rsidP="00DE5DD9">
            <w:pPr>
              <w:rPr>
                <w:color w:val="000000"/>
                <w:sz w:val="20"/>
                <w:szCs w:val="20"/>
              </w:rPr>
            </w:pPr>
            <w:r w:rsidRPr="00CD53B8">
              <w:rPr>
                <w:color w:val="000000"/>
                <w:sz w:val="20"/>
                <w:szCs w:val="20"/>
              </w:rPr>
              <w:t>1.792 (0.274) bcd</w:t>
            </w:r>
          </w:p>
        </w:tc>
        <w:tc>
          <w:tcPr>
            <w:tcW w:w="1080" w:type="dxa"/>
            <w:tcBorders>
              <w:top w:val="nil"/>
              <w:left w:val="nil"/>
              <w:bottom w:val="nil"/>
              <w:right w:val="nil"/>
            </w:tcBorders>
            <w:noWrap/>
          </w:tcPr>
          <w:p w14:paraId="0A88DEFA" w14:textId="77777777" w:rsidR="00DE5DD9" w:rsidRPr="00CD53B8" w:rsidRDefault="00DE5DD9" w:rsidP="00DE5DD9">
            <w:pPr>
              <w:rPr>
                <w:color w:val="000000"/>
                <w:sz w:val="20"/>
                <w:szCs w:val="20"/>
              </w:rPr>
            </w:pPr>
            <w:r w:rsidRPr="00CD53B8">
              <w:rPr>
                <w:color w:val="000000"/>
                <w:sz w:val="20"/>
                <w:szCs w:val="20"/>
              </w:rPr>
              <w:t>2.400 (0.532) bc</w:t>
            </w:r>
          </w:p>
        </w:tc>
        <w:tc>
          <w:tcPr>
            <w:tcW w:w="1170" w:type="dxa"/>
            <w:tcBorders>
              <w:top w:val="nil"/>
              <w:left w:val="nil"/>
              <w:bottom w:val="nil"/>
              <w:right w:val="nil"/>
            </w:tcBorders>
            <w:noWrap/>
          </w:tcPr>
          <w:p w14:paraId="3FDED445" w14:textId="77777777" w:rsidR="00DE5DD9" w:rsidRPr="00CD53B8" w:rsidRDefault="00DE5DD9" w:rsidP="00DE5DD9">
            <w:pPr>
              <w:rPr>
                <w:color w:val="000000"/>
                <w:sz w:val="20"/>
                <w:szCs w:val="20"/>
              </w:rPr>
            </w:pPr>
            <w:r w:rsidRPr="00CD53B8">
              <w:rPr>
                <w:color w:val="000000"/>
                <w:sz w:val="20"/>
                <w:szCs w:val="20"/>
              </w:rPr>
              <w:t>2.355 (0.345) bc</w:t>
            </w:r>
          </w:p>
        </w:tc>
        <w:tc>
          <w:tcPr>
            <w:tcW w:w="1170" w:type="dxa"/>
            <w:tcBorders>
              <w:top w:val="nil"/>
              <w:left w:val="nil"/>
              <w:bottom w:val="nil"/>
              <w:right w:val="nil"/>
            </w:tcBorders>
            <w:noWrap/>
          </w:tcPr>
          <w:p w14:paraId="62821E6D" w14:textId="77777777" w:rsidR="00DE5DD9" w:rsidRPr="00CD53B8" w:rsidRDefault="00DE5DD9" w:rsidP="00DE5DD9">
            <w:pPr>
              <w:rPr>
                <w:color w:val="000000"/>
                <w:sz w:val="20"/>
                <w:szCs w:val="20"/>
              </w:rPr>
            </w:pPr>
            <w:r w:rsidRPr="00CD53B8">
              <w:rPr>
                <w:color w:val="000000"/>
                <w:sz w:val="20"/>
                <w:szCs w:val="20"/>
              </w:rPr>
              <w:t>1.956 (0.238) bcd</w:t>
            </w:r>
          </w:p>
        </w:tc>
        <w:tc>
          <w:tcPr>
            <w:tcW w:w="1170" w:type="dxa"/>
            <w:tcBorders>
              <w:top w:val="nil"/>
              <w:left w:val="nil"/>
              <w:bottom w:val="nil"/>
              <w:right w:val="nil"/>
            </w:tcBorders>
            <w:noWrap/>
          </w:tcPr>
          <w:p w14:paraId="34D620C0" w14:textId="77777777" w:rsidR="00DE5DD9" w:rsidRPr="00CD53B8" w:rsidRDefault="00DE5DD9" w:rsidP="00DE5DD9">
            <w:pPr>
              <w:rPr>
                <w:b/>
                <w:color w:val="000000"/>
                <w:sz w:val="20"/>
                <w:szCs w:val="20"/>
              </w:rPr>
            </w:pPr>
            <w:r w:rsidRPr="00CD53B8">
              <w:rPr>
                <w:b/>
                <w:color w:val="000000"/>
                <w:sz w:val="20"/>
                <w:szCs w:val="20"/>
              </w:rPr>
              <w:t>4.782 (0.828) a</w:t>
            </w:r>
          </w:p>
        </w:tc>
        <w:tc>
          <w:tcPr>
            <w:tcW w:w="1080" w:type="dxa"/>
            <w:tcBorders>
              <w:top w:val="nil"/>
              <w:left w:val="nil"/>
              <w:bottom w:val="nil"/>
              <w:right w:val="nil"/>
            </w:tcBorders>
            <w:noWrap/>
          </w:tcPr>
          <w:p w14:paraId="15B347D6" w14:textId="77777777" w:rsidR="00DE5DD9" w:rsidRPr="00CD53B8" w:rsidRDefault="00DE5DD9" w:rsidP="00DE5DD9">
            <w:pPr>
              <w:rPr>
                <w:color w:val="000000"/>
                <w:sz w:val="20"/>
                <w:szCs w:val="20"/>
              </w:rPr>
            </w:pPr>
            <w:r w:rsidRPr="00CD53B8">
              <w:rPr>
                <w:color w:val="000000"/>
                <w:sz w:val="20"/>
                <w:szCs w:val="20"/>
              </w:rPr>
              <w:t>1.058 (0.196) cde</w:t>
            </w:r>
          </w:p>
        </w:tc>
        <w:tc>
          <w:tcPr>
            <w:tcW w:w="720" w:type="dxa"/>
            <w:tcBorders>
              <w:top w:val="nil"/>
              <w:left w:val="nil"/>
              <w:bottom w:val="nil"/>
              <w:right w:val="nil"/>
            </w:tcBorders>
            <w:noWrap/>
          </w:tcPr>
          <w:p w14:paraId="19D7874E" w14:textId="77777777" w:rsidR="00DE5DD9" w:rsidRPr="00CD53B8" w:rsidRDefault="00DE5DD9" w:rsidP="00DE5DD9">
            <w:pPr>
              <w:jc w:val="right"/>
              <w:rPr>
                <w:color w:val="000000"/>
                <w:sz w:val="20"/>
                <w:szCs w:val="20"/>
              </w:rPr>
            </w:pPr>
            <w:r w:rsidRPr="00CD53B8">
              <w:rPr>
                <w:color w:val="000000"/>
                <w:sz w:val="20"/>
                <w:szCs w:val="20"/>
              </w:rPr>
              <w:t>16.17</w:t>
            </w:r>
          </w:p>
        </w:tc>
        <w:tc>
          <w:tcPr>
            <w:tcW w:w="900" w:type="dxa"/>
            <w:tcBorders>
              <w:top w:val="nil"/>
              <w:left w:val="nil"/>
              <w:bottom w:val="nil"/>
              <w:right w:val="nil"/>
            </w:tcBorders>
            <w:noWrap/>
          </w:tcPr>
          <w:p w14:paraId="7C6E7567" w14:textId="77777777" w:rsidR="00DE5DD9" w:rsidRPr="00CD53B8" w:rsidRDefault="00DE5DD9" w:rsidP="00DE5DD9">
            <w:pPr>
              <w:jc w:val="right"/>
              <w:rPr>
                <w:b/>
                <w:color w:val="000000"/>
                <w:sz w:val="20"/>
                <w:szCs w:val="20"/>
              </w:rPr>
            </w:pPr>
            <w:r w:rsidRPr="00CD53B8">
              <w:rPr>
                <w:b/>
                <w:color w:val="000000"/>
                <w:sz w:val="20"/>
                <w:szCs w:val="20"/>
              </w:rPr>
              <w:t>&lt;0.0001</w:t>
            </w:r>
          </w:p>
        </w:tc>
      </w:tr>
      <w:tr w:rsidR="00DE5DD9" w:rsidRPr="00CD53B8" w14:paraId="04EFDA71" w14:textId="77777777" w:rsidTr="006D4899">
        <w:trPr>
          <w:trHeight w:val="320"/>
          <w:jc w:val="center"/>
        </w:trPr>
        <w:tc>
          <w:tcPr>
            <w:tcW w:w="2520" w:type="dxa"/>
            <w:tcBorders>
              <w:top w:val="nil"/>
              <w:left w:val="nil"/>
              <w:bottom w:val="nil"/>
              <w:right w:val="nil"/>
            </w:tcBorders>
            <w:hideMark/>
          </w:tcPr>
          <w:p w14:paraId="35BD84B7" w14:textId="77777777" w:rsidR="00DE5DD9" w:rsidRPr="00CD53B8" w:rsidRDefault="00DE5DD9" w:rsidP="00DE5DD9">
            <w:pPr>
              <w:jc w:val="right"/>
              <w:rPr>
                <w:color w:val="000000"/>
                <w:sz w:val="20"/>
                <w:szCs w:val="20"/>
              </w:rPr>
            </w:pPr>
            <w:r w:rsidRPr="00CD53B8">
              <w:rPr>
                <w:color w:val="000000"/>
                <w:sz w:val="20"/>
                <w:szCs w:val="20"/>
              </w:rPr>
              <w:t>Ichneumonidae</w:t>
            </w:r>
          </w:p>
        </w:tc>
        <w:tc>
          <w:tcPr>
            <w:tcW w:w="1170" w:type="dxa"/>
            <w:tcBorders>
              <w:top w:val="nil"/>
              <w:left w:val="nil"/>
              <w:bottom w:val="nil"/>
              <w:right w:val="nil"/>
            </w:tcBorders>
            <w:noWrap/>
            <w:hideMark/>
          </w:tcPr>
          <w:p w14:paraId="4299373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AE952C4" w14:textId="77777777" w:rsidR="00DE5DD9" w:rsidRPr="00CD53B8" w:rsidRDefault="00DE5DD9" w:rsidP="00DE5DD9">
            <w:pPr>
              <w:rPr>
                <w:color w:val="000000"/>
                <w:sz w:val="20"/>
                <w:szCs w:val="20"/>
              </w:rPr>
            </w:pPr>
            <w:r w:rsidRPr="00CD53B8">
              <w:rPr>
                <w:color w:val="000000"/>
                <w:sz w:val="20"/>
                <w:szCs w:val="20"/>
              </w:rPr>
              <w:t>0.091 (0.020) a</w:t>
            </w:r>
          </w:p>
        </w:tc>
        <w:tc>
          <w:tcPr>
            <w:tcW w:w="1170" w:type="dxa"/>
            <w:tcBorders>
              <w:top w:val="nil"/>
              <w:left w:val="nil"/>
              <w:bottom w:val="nil"/>
              <w:right w:val="nil"/>
            </w:tcBorders>
            <w:noWrap/>
            <w:hideMark/>
          </w:tcPr>
          <w:p w14:paraId="3418EBBE" w14:textId="77777777" w:rsidR="00DE5DD9" w:rsidRPr="00CD53B8" w:rsidRDefault="00DE5DD9" w:rsidP="00DE5DD9">
            <w:pPr>
              <w:rPr>
                <w:color w:val="000000"/>
                <w:sz w:val="20"/>
                <w:szCs w:val="20"/>
              </w:rPr>
            </w:pPr>
            <w:r w:rsidRPr="00CD53B8">
              <w:rPr>
                <w:color w:val="000000"/>
                <w:sz w:val="20"/>
                <w:szCs w:val="20"/>
              </w:rPr>
              <w:t>0.029 (0.011) a</w:t>
            </w:r>
          </w:p>
        </w:tc>
        <w:tc>
          <w:tcPr>
            <w:tcW w:w="1170" w:type="dxa"/>
            <w:tcBorders>
              <w:top w:val="nil"/>
              <w:left w:val="nil"/>
              <w:bottom w:val="nil"/>
              <w:right w:val="nil"/>
            </w:tcBorders>
            <w:noWrap/>
            <w:hideMark/>
          </w:tcPr>
          <w:p w14:paraId="3B1896E4"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39616B84" w14:textId="77777777" w:rsidR="00DE5DD9" w:rsidRPr="00CD53B8" w:rsidRDefault="00DE5DD9" w:rsidP="00DE5DD9">
            <w:pPr>
              <w:rPr>
                <w:color w:val="000000"/>
                <w:sz w:val="20"/>
                <w:szCs w:val="20"/>
              </w:rPr>
            </w:pPr>
            <w:r w:rsidRPr="00CD53B8">
              <w:rPr>
                <w:color w:val="000000"/>
                <w:sz w:val="20"/>
                <w:szCs w:val="20"/>
              </w:rPr>
              <w:t>0.023 (0.013) a</w:t>
            </w:r>
          </w:p>
        </w:tc>
        <w:tc>
          <w:tcPr>
            <w:tcW w:w="1080" w:type="dxa"/>
            <w:tcBorders>
              <w:top w:val="nil"/>
              <w:left w:val="nil"/>
              <w:bottom w:val="nil"/>
              <w:right w:val="nil"/>
            </w:tcBorders>
            <w:noWrap/>
            <w:hideMark/>
          </w:tcPr>
          <w:p w14:paraId="696673C1"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1A7393EC"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EFE9249"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73ED448" w14:textId="77777777" w:rsidR="00DE5DD9" w:rsidRPr="00CD53B8" w:rsidRDefault="00DE5DD9" w:rsidP="00DE5DD9">
            <w:pPr>
              <w:rPr>
                <w:color w:val="000000"/>
                <w:sz w:val="20"/>
                <w:szCs w:val="20"/>
              </w:rPr>
            </w:pPr>
            <w:r w:rsidRPr="00CD53B8">
              <w:rPr>
                <w:color w:val="000000"/>
                <w:sz w:val="20"/>
                <w:szCs w:val="20"/>
              </w:rPr>
              <w:t>0.009 (0.009) a</w:t>
            </w:r>
          </w:p>
        </w:tc>
        <w:tc>
          <w:tcPr>
            <w:tcW w:w="1080" w:type="dxa"/>
            <w:tcBorders>
              <w:top w:val="nil"/>
              <w:left w:val="nil"/>
              <w:bottom w:val="nil"/>
              <w:right w:val="nil"/>
            </w:tcBorders>
            <w:noWrap/>
            <w:hideMark/>
          </w:tcPr>
          <w:p w14:paraId="7062BF38" w14:textId="77777777" w:rsidR="00DE5DD9" w:rsidRPr="00CD53B8" w:rsidRDefault="00DE5DD9" w:rsidP="00DE5DD9">
            <w:pPr>
              <w:rPr>
                <w:color w:val="000000"/>
                <w:sz w:val="20"/>
                <w:szCs w:val="20"/>
              </w:rPr>
            </w:pPr>
            <w:r w:rsidRPr="00CD53B8">
              <w:rPr>
                <w:color w:val="000000"/>
                <w:sz w:val="20"/>
                <w:szCs w:val="20"/>
              </w:rPr>
              <w:t>0.058 (0.028) a</w:t>
            </w:r>
          </w:p>
        </w:tc>
        <w:tc>
          <w:tcPr>
            <w:tcW w:w="720" w:type="dxa"/>
            <w:tcBorders>
              <w:top w:val="nil"/>
              <w:left w:val="nil"/>
              <w:bottom w:val="nil"/>
              <w:right w:val="nil"/>
            </w:tcBorders>
            <w:noWrap/>
            <w:hideMark/>
          </w:tcPr>
          <w:p w14:paraId="174ECB38" w14:textId="77777777" w:rsidR="00DE5DD9" w:rsidRPr="00CD53B8" w:rsidRDefault="00DE5DD9" w:rsidP="00DE5DD9">
            <w:pPr>
              <w:jc w:val="right"/>
              <w:rPr>
                <w:color w:val="000000"/>
                <w:sz w:val="20"/>
                <w:szCs w:val="20"/>
              </w:rPr>
            </w:pPr>
            <w:r w:rsidRPr="00CD53B8">
              <w:rPr>
                <w:color w:val="000000"/>
                <w:sz w:val="20"/>
                <w:szCs w:val="20"/>
              </w:rPr>
              <w:t>0.44</w:t>
            </w:r>
          </w:p>
        </w:tc>
        <w:tc>
          <w:tcPr>
            <w:tcW w:w="900" w:type="dxa"/>
            <w:tcBorders>
              <w:top w:val="nil"/>
              <w:left w:val="nil"/>
              <w:bottom w:val="nil"/>
              <w:right w:val="nil"/>
            </w:tcBorders>
            <w:noWrap/>
            <w:hideMark/>
          </w:tcPr>
          <w:p w14:paraId="44D6F132" w14:textId="77777777" w:rsidR="00DE5DD9" w:rsidRPr="00CD53B8" w:rsidRDefault="00DE5DD9" w:rsidP="00DE5DD9">
            <w:pPr>
              <w:jc w:val="right"/>
              <w:rPr>
                <w:color w:val="000000"/>
                <w:sz w:val="20"/>
                <w:szCs w:val="20"/>
              </w:rPr>
            </w:pPr>
            <w:r w:rsidRPr="00CD53B8">
              <w:rPr>
                <w:color w:val="000000"/>
                <w:sz w:val="20"/>
                <w:szCs w:val="20"/>
              </w:rPr>
              <w:t>0.916</w:t>
            </w:r>
          </w:p>
        </w:tc>
      </w:tr>
      <w:tr w:rsidR="00DE5DD9" w:rsidRPr="00CD53B8" w14:paraId="7495E3BD" w14:textId="77777777" w:rsidTr="006D4899">
        <w:trPr>
          <w:trHeight w:val="320"/>
          <w:jc w:val="center"/>
        </w:trPr>
        <w:tc>
          <w:tcPr>
            <w:tcW w:w="2520" w:type="dxa"/>
            <w:tcBorders>
              <w:top w:val="nil"/>
              <w:left w:val="nil"/>
              <w:bottom w:val="nil"/>
              <w:right w:val="nil"/>
            </w:tcBorders>
            <w:hideMark/>
          </w:tcPr>
          <w:p w14:paraId="009BDB46" w14:textId="77777777" w:rsidR="00DE5DD9" w:rsidRPr="00CD53B8" w:rsidRDefault="00DE5DD9" w:rsidP="00DE5DD9">
            <w:pPr>
              <w:rPr>
                <w:color w:val="000000"/>
                <w:sz w:val="20"/>
                <w:szCs w:val="20"/>
              </w:rPr>
            </w:pPr>
            <w:r w:rsidRPr="00CD53B8">
              <w:rPr>
                <w:color w:val="000000"/>
                <w:sz w:val="20"/>
                <w:szCs w:val="20"/>
              </w:rPr>
              <w:t>Lepidoptera</w:t>
            </w:r>
          </w:p>
        </w:tc>
        <w:tc>
          <w:tcPr>
            <w:tcW w:w="1170" w:type="dxa"/>
            <w:tcBorders>
              <w:top w:val="nil"/>
              <w:left w:val="nil"/>
              <w:bottom w:val="nil"/>
              <w:right w:val="nil"/>
            </w:tcBorders>
            <w:noWrap/>
            <w:hideMark/>
          </w:tcPr>
          <w:p w14:paraId="7637C51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4905008"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3F5B181A" w14:textId="77777777" w:rsidR="00DE5DD9" w:rsidRPr="00CD53B8" w:rsidRDefault="00DE5DD9" w:rsidP="00DE5DD9">
            <w:pPr>
              <w:rPr>
                <w:color w:val="000000"/>
                <w:sz w:val="20"/>
                <w:szCs w:val="20"/>
              </w:rPr>
            </w:pPr>
            <w:r w:rsidRPr="00CD53B8">
              <w:rPr>
                <w:color w:val="000000"/>
                <w:sz w:val="20"/>
                <w:szCs w:val="20"/>
              </w:rPr>
              <w:t>0.008 (0.008) a</w:t>
            </w:r>
          </w:p>
        </w:tc>
        <w:tc>
          <w:tcPr>
            <w:tcW w:w="1170" w:type="dxa"/>
            <w:tcBorders>
              <w:top w:val="nil"/>
              <w:left w:val="nil"/>
              <w:bottom w:val="nil"/>
              <w:right w:val="nil"/>
            </w:tcBorders>
            <w:noWrap/>
            <w:hideMark/>
          </w:tcPr>
          <w:p w14:paraId="24B8651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10A7C9E"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A5B96C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6B376C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DDFA1A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7487D53"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72FC98EA"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F8338F3" w14:textId="77777777" w:rsidR="00DE5DD9" w:rsidRPr="00CD53B8" w:rsidRDefault="00DE5DD9" w:rsidP="00DE5DD9">
            <w:pPr>
              <w:jc w:val="right"/>
              <w:rPr>
                <w:color w:val="000000"/>
                <w:sz w:val="20"/>
                <w:szCs w:val="20"/>
              </w:rPr>
            </w:pPr>
            <w:r w:rsidRPr="00CD53B8">
              <w:rPr>
                <w:color w:val="000000"/>
                <w:sz w:val="20"/>
                <w:szCs w:val="20"/>
              </w:rPr>
              <w:t>1.73</w:t>
            </w:r>
          </w:p>
        </w:tc>
        <w:tc>
          <w:tcPr>
            <w:tcW w:w="900" w:type="dxa"/>
            <w:tcBorders>
              <w:top w:val="nil"/>
              <w:left w:val="nil"/>
              <w:bottom w:val="nil"/>
              <w:right w:val="nil"/>
            </w:tcBorders>
            <w:noWrap/>
            <w:hideMark/>
          </w:tcPr>
          <w:p w14:paraId="482CAA81" w14:textId="77777777" w:rsidR="00DE5DD9" w:rsidRPr="00CD53B8" w:rsidRDefault="00DE5DD9" w:rsidP="00DE5DD9">
            <w:pPr>
              <w:jc w:val="right"/>
              <w:rPr>
                <w:color w:val="000000"/>
                <w:sz w:val="20"/>
                <w:szCs w:val="20"/>
              </w:rPr>
            </w:pPr>
            <w:r w:rsidRPr="00CD53B8">
              <w:rPr>
                <w:color w:val="000000"/>
                <w:sz w:val="20"/>
                <w:szCs w:val="20"/>
              </w:rPr>
              <w:t>0.078</w:t>
            </w:r>
          </w:p>
        </w:tc>
      </w:tr>
      <w:tr w:rsidR="00DE5DD9" w:rsidRPr="00CD53B8" w14:paraId="6BC6B959" w14:textId="77777777" w:rsidTr="006D4899">
        <w:trPr>
          <w:trHeight w:val="320"/>
          <w:jc w:val="center"/>
        </w:trPr>
        <w:tc>
          <w:tcPr>
            <w:tcW w:w="2520" w:type="dxa"/>
            <w:tcBorders>
              <w:top w:val="nil"/>
              <w:left w:val="nil"/>
              <w:bottom w:val="nil"/>
              <w:right w:val="nil"/>
            </w:tcBorders>
            <w:hideMark/>
          </w:tcPr>
          <w:p w14:paraId="354EB170" w14:textId="77777777" w:rsidR="00DE5DD9" w:rsidRPr="00CD53B8" w:rsidRDefault="00DE5DD9" w:rsidP="00DE5DD9">
            <w:pPr>
              <w:rPr>
                <w:color w:val="000000"/>
                <w:sz w:val="20"/>
                <w:szCs w:val="20"/>
              </w:rPr>
            </w:pPr>
            <w:r w:rsidRPr="00CD53B8">
              <w:rPr>
                <w:color w:val="000000"/>
                <w:sz w:val="20"/>
                <w:szCs w:val="20"/>
              </w:rPr>
              <w:t>Neuroptera</w:t>
            </w:r>
          </w:p>
        </w:tc>
        <w:tc>
          <w:tcPr>
            <w:tcW w:w="1170" w:type="dxa"/>
            <w:tcBorders>
              <w:top w:val="nil"/>
              <w:left w:val="nil"/>
              <w:bottom w:val="nil"/>
              <w:right w:val="nil"/>
            </w:tcBorders>
            <w:noWrap/>
            <w:hideMark/>
          </w:tcPr>
          <w:p w14:paraId="26F9DF32" w14:textId="77777777" w:rsidR="00DE5DD9" w:rsidRPr="00CD53B8" w:rsidRDefault="00DE5DD9" w:rsidP="00DE5DD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5AF43BE8" w14:textId="77777777" w:rsidR="00DE5DD9" w:rsidRPr="00CD53B8" w:rsidRDefault="00DE5DD9" w:rsidP="00DE5DD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66AB1CB4" w14:textId="77777777" w:rsidR="00DE5DD9" w:rsidRPr="00CD53B8" w:rsidRDefault="00DE5DD9" w:rsidP="00DE5DD9">
            <w:pPr>
              <w:rPr>
                <w:color w:val="000000"/>
                <w:sz w:val="20"/>
                <w:szCs w:val="20"/>
              </w:rPr>
            </w:pPr>
            <w:r w:rsidRPr="00CD53B8">
              <w:rPr>
                <w:color w:val="000000"/>
                <w:sz w:val="20"/>
                <w:szCs w:val="20"/>
              </w:rPr>
              <w:t>0.029 (0.011) a</w:t>
            </w:r>
          </w:p>
        </w:tc>
        <w:tc>
          <w:tcPr>
            <w:tcW w:w="1170" w:type="dxa"/>
            <w:tcBorders>
              <w:top w:val="nil"/>
              <w:left w:val="nil"/>
              <w:bottom w:val="nil"/>
              <w:right w:val="nil"/>
            </w:tcBorders>
            <w:noWrap/>
            <w:hideMark/>
          </w:tcPr>
          <w:p w14:paraId="4D791509" w14:textId="77777777" w:rsidR="00DE5DD9" w:rsidRPr="00CD53B8" w:rsidRDefault="00DE5DD9" w:rsidP="00DE5DD9">
            <w:pPr>
              <w:rPr>
                <w:color w:val="000000"/>
                <w:sz w:val="20"/>
                <w:szCs w:val="20"/>
              </w:rPr>
            </w:pPr>
            <w:r w:rsidRPr="00CD53B8">
              <w:rPr>
                <w:color w:val="000000"/>
                <w:sz w:val="20"/>
                <w:szCs w:val="20"/>
              </w:rPr>
              <w:t>0.040 (0.021) a</w:t>
            </w:r>
          </w:p>
        </w:tc>
        <w:tc>
          <w:tcPr>
            <w:tcW w:w="1170" w:type="dxa"/>
            <w:tcBorders>
              <w:top w:val="nil"/>
              <w:left w:val="nil"/>
              <w:bottom w:val="nil"/>
              <w:right w:val="nil"/>
            </w:tcBorders>
            <w:noWrap/>
            <w:hideMark/>
          </w:tcPr>
          <w:p w14:paraId="3928C679" w14:textId="77777777" w:rsidR="00DE5DD9" w:rsidRPr="00CD53B8" w:rsidRDefault="00DE5DD9" w:rsidP="00DE5DD9">
            <w:pPr>
              <w:rPr>
                <w:color w:val="000000"/>
                <w:sz w:val="20"/>
                <w:szCs w:val="20"/>
              </w:rPr>
            </w:pPr>
            <w:r w:rsidRPr="00CD53B8">
              <w:rPr>
                <w:color w:val="000000"/>
                <w:sz w:val="20"/>
                <w:szCs w:val="20"/>
              </w:rPr>
              <w:t>0.054 (0.025) a</w:t>
            </w:r>
          </w:p>
        </w:tc>
        <w:tc>
          <w:tcPr>
            <w:tcW w:w="1080" w:type="dxa"/>
            <w:tcBorders>
              <w:top w:val="nil"/>
              <w:left w:val="nil"/>
              <w:bottom w:val="nil"/>
              <w:right w:val="nil"/>
            </w:tcBorders>
            <w:noWrap/>
            <w:hideMark/>
          </w:tcPr>
          <w:p w14:paraId="6C52DF61" w14:textId="77777777" w:rsidR="00DE5DD9" w:rsidRPr="00CD53B8" w:rsidRDefault="00DE5DD9" w:rsidP="00DE5DD9">
            <w:pPr>
              <w:rPr>
                <w:color w:val="000000"/>
                <w:sz w:val="20"/>
                <w:szCs w:val="20"/>
              </w:rPr>
            </w:pPr>
            <w:r w:rsidRPr="00CD53B8">
              <w:rPr>
                <w:color w:val="000000"/>
                <w:sz w:val="20"/>
                <w:szCs w:val="20"/>
              </w:rPr>
              <w:t>0.064 (0.027) a</w:t>
            </w:r>
          </w:p>
        </w:tc>
        <w:tc>
          <w:tcPr>
            <w:tcW w:w="1170" w:type="dxa"/>
            <w:tcBorders>
              <w:top w:val="nil"/>
              <w:left w:val="nil"/>
              <w:bottom w:val="nil"/>
              <w:right w:val="nil"/>
            </w:tcBorders>
            <w:noWrap/>
            <w:hideMark/>
          </w:tcPr>
          <w:p w14:paraId="42507AC2" w14:textId="77777777" w:rsidR="00DE5DD9" w:rsidRPr="00CD53B8" w:rsidRDefault="00DE5DD9" w:rsidP="00DE5DD9">
            <w:pPr>
              <w:rPr>
                <w:color w:val="000000"/>
                <w:sz w:val="20"/>
                <w:szCs w:val="20"/>
              </w:rPr>
            </w:pPr>
            <w:r w:rsidRPr="00CD53B8">
              <w:rPr>
                <w:color w:val="000000"/>
                <w:sz w:val="20"/>
                <w:szCs w:val="20"/>
              </w:rPr>
              <w:t>0.100 (0.041) a</w:t>
            </w:r>
          </w:p>
        </w:tc>
        <w:tc>
          <w:tcPr>
            <w:tcW w:w="1170" w:type="dxa"/>
            <w:tcBorders>
              <w:top w:val="nil"/>
              <w:left w:val="nil"/>
              <w:bottom w:val="nil"/>
              <w:right w:val="nil"/>
            </w:tcBorders>
            <w:noWrap/>
            <w:hideMark/>
          </w:tcPr>
          <w:p w14:paraId="24823B52" w14:textId="77777777" w:rsidR="00DE5DD9" w:rsidRPr="00CD53B8" w:rsidRDefault="00DE5DD9" w:rsidP="00DE5DD9">
            <w:pPr>
              <w:rPr>
                <w:color w:val="000000"/>
                <w:sz w:val="20"/>
                <w:szCs w:val="20"/>
              </w:rPr>
            </w:pPr>
            <w:r w:rsidRPr="00CD53B8">
              <w:rPr>
                <w:color w:val="000000"/>
                <w:sz w:val="20"/>
                <w:szCs w:val="20"/>
              </w:rPr>
              <w:t>0.011 (0.011) a</w:t>
            </w:r>
          </w:p>
        </w:tc>
        <w:tc>
          <w:tcPr>
            <w:tcW w:w="1170" w:type="dxa"/>
            <w:tcBorders>
              <w:top w:val="nil"/>
              <w:left w:val="nil"/>
              <w:bottom w:val="nil"/>
              <w:right w:val="nil"/>
            </w:tcBorders>
            <w:noWrap/>
            <w:hideMark/>
          </w:tcPr>
          <w:p w14:paraId="332A8046" w14:textId="77777777" w:rsidR="00DE5DD9" w:rsidRPr="00CD53B8" w:rsidRDefault="00DE5DD9" w:rsidP="00DE5DD9">
            <w:pPr>
              <w:rPr>
                <w:color w:val="000000"/>
                <w:sz w:val="20"/>
                <w:szCs w:val="20"/>
              </w:rPr>
            </w:pPr>
            <w:r w:rsidRPr="00CD53B8">
              <w:rPr>
                <w:color w:val="000000"/>
                <w:sz w:val="20"/>
                <w:szCs w:val="20"/>
              </w:rPr>
              <w:t>0.118 (0.075) a</w:t>
            </w:r>
          </w:p>
        </w:tc>
        <w:tc>
          <w:tcPr>
            <w:tcW w:w="1080" w:type="dxa"/>
            <w:tcBorders>
              <w:top w:val="nil"/>
              <w:left w:val="nil"/>
              <w:bottom w:val="nil"/>
              <w:right w:val="nil"/>
            </w:tcBorders>
            <w:noWrap/>
            <w:hideMark/>
          </w:tcPr>
          <w:p w14:paraId="0087BBD9"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723E3312" w14:textId="77777777" w:rsidR="00DE5DD9" w:rsidRPr="00CD53B8" w:rsidRDefault="00DE5DD9" w:rsidP="00DE5DD9">
            <w:pPr>
              <w:jc w:val="right"/>
              <w:rPr>
                <w:color w:val="000000"/>
                <w:sz w:val="20"/>
                <w:szCs w:val="20"/>
              </w:rPr>
            </w:pPr>
            <w:r w:rsidRPr="00CD53B8">
              <w:rPr>
                <w:color w:val="000000"/>
                <w:sz w:val="20"/>
                <w:szCs w:val="20"/>
              </w:rPr>
              <w:t>1.76</w:t>
            </w:r>
          </w:p>
        </w:tc>
        <w:tc>
          <w:tcPr>
            <w:tcW w:w="900" w:type="dxa"/>
            <w:tcBorders>
              <w:top w:val="nil"/>
              <w:left w:val="nil"/>
              <w:bottom w:val="nil"/>
              <w:right w:val="nil"/>
            </w:tcBorders>
            <w:noWrap/>
            <w:hideMark/>
          </w:tcPr>
          <w:p w14:paraId="573A1F11" w14:textId="77777777" w:rsidR="00DE5DD9" w:rsidRPr="00CD53B8" w:rsidRDefault="00DE5DD9" w:rsidP="00DE5DD9">
            <w:pPr>
              <w:jc w:val="right"/>
              <w:rPr>
                <w:color w:val="000000"/>
                <w:sz w:val="20"/>
                <w:szCs w:val="20"/>
              </w:rPr>
            </w:pPr>
            <w:r w:rsidRPr="00CD53B8">
              <w:rPr>
                <w:color w:val="000000"/>
                <w:sz w:val="20"/>
                <w:szCs w:val="20"/>
              </w:rPr>
              <w:t>0.072</w:t>
            </w:r>
          </w:p>
        </w:tc>
      </w:tr>
      <w:tr w:rsidR="00DE5DD9" w:rsidRPr="00CD53B8" w14:paraId="2F41A2DB" w14:textId="77777777" w:rsidTr="006D4899">
        <w:trPr>
          <w:trHeight w:val="320"/>
          <w:jc w:val="center"/>
        </w:trPr>
        <w:tc>
          <w:tcPr>
            <w:tcW w:w="2520" w:type="dxa"/>
            <w:tcBorders>
              <w:top w:val="nil"/>
              <w:left w:val="nil"/>
              <w:bottom w:val="nil"/>
              <w:right w:val="nil"/>
            </w:tcBorders>
            <w:hideMark/>
          </w:tcPr>
          <w:p w14:paraId="41C173EF" w14:textId="77777777" w:rsidR="00DE5DD9" w:rsidRPr="00CD53B8" w:rsidRDefault="00DE5DD9" w:rsidP="00DE5DD9">
            <w:pPr>
              <w:rPr>
                <w:color w:val="000000"/>
                <w:sz w:val="20"/>
                <w:szCs w:val="20"/>
              </w:rPr>
            </w:pPr>
            <w:r w:rsidRPr="00CD53B8">
              <w:rPr>
                <w:color w:val="000000"/>
                <w:sz w:val="20"/>
                <w:szCs w:val="20"/>
              </w:rPr>
              <w:t>Orthroptera</w:t>
            </w:r>
          </w:p>
        </w:tc>
        <w:tc>
          <w:tcPr>
            <w:tcW w:w="1170" w:type="dxa"/>
            <w:tcBorders>
              <w:top w:val="nil"/>
              <w:left w:val="nil"/>
              <w:bottom w:val="nil"/>
              <w:right w:val="nil"/>
            </w:tcBorders>
            <w:noWrap/>
            <w:hideMark/>
          </w:tcPr>
          <w:p w14:paraId="3589612E" w14:textId="77777777" w:rsidR="00DE5DD9" w:rsidRPr="00CD53B8" w:rsidRDefault="00DE5DD9" w:rsidP="00DE5DD9">
            <w:pPr>
              <w:rPr>
                <w:color w:val="000000"/>
                <w:sz w:val="20"/>
                <w:szCs w:val="20"/>
              </w:rPr>
            </w:pPr>
            <w:r w:rsidRPr="00CD53B8">
              <w:rPr>
                <w:color w:val="000000"/>
                <w:sz w:val="20"/>
                <w:szCs w:val="20"/>
              </w:rPr>
              <w:t xml:space="preserve">0.000 (0.000) a </w:t>
            </w:r>
          </w:p>
        </w:tc>
        <w:tc>
          <w:tcPr>
            <w:tcW w:w="1170" w:type="dxa"/>
            <w:tcBorders>
              <w:top w:val="nil"/>
              <w:left w:val="nil"/>
              <w:bottom w:val="nil"/>
              <w:right w:val="nil"/>
            </w:tcBorders>
            <w:noWrap/>
            <w:hideMark/>
          </w:tcPr>
          <w:p w14:paraId="7261F4E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2FC4D68" w14:textId="77777777" w:rsidR="00DE5DD9" w:rsidRPr="00CD53B8" w:rsidRDefault="00DE5DD9" w:rsidP="00DE5DD9">
            <w:pPr>
              <w:rPr>
                <w:color w:val="000000"/>
                <w:sz w:val="20"/>
                <w:szCs w:val="20"/>
              </w:rPr>
            </w:pPr>
            <w:r w:rsidRPr="00CD53B8">
              <w:rPr>
                <w:color w:val="000000"/>
                <w:sz w:val="20"/>
                <w:szCs w:val="20"/>
              </w:rPr>
              <w:t>0.013 (0.007) a</w:t>
            </w:r>
          </w:p>
        </w:tc>
        <w:tc>
          <w:tcPr>
            <w:tcW w:w="1170" w:type="dxa"/>
            <w:tcBorders>
              <w:top w:val="nil"/>
              <w:left w:val="nil"/>
              <w:bottom w:val="nil"/>
              <w:right w:val="nil"/>
            </w:tcBorders>
            <w:noWrap/>
            <w:hideMark/>
          </w:tcPr>
          <w:p w14:paraId="14325764" w14:textId="77777777" w:rsidR="00DE5DD9" w:rsidRPr="00CD53B8" w:rsidRDefault="00DE5DD9" w:rsidP="00DE5DD9">
            <w:pPr>
              <w:rPr>
                <w:color w:val="000000"/>
                <w:sz w:val="20"/>
                <w:szCs w:val="20"/>
              </w:rPr>
            </w:pPr>
            <w:r w:rsidRPr="00CD53B8">
              <w:rPr>
                <w:color w:val="000000"/>
                <w:sz w:val="20"/>
                <w:szCs w:val="20"/>
              </w:rPr>
              <w:t>0.013 (0.009) a</w:t>
            </w:r>
          </w:p>
        </w:tc>
        <w:tc>
          <w:tcPr>
            <w:tcW w:w="1170" w:type="dxa"/>
            <w:tcBorders>
              <w:top w:val="nil"/>
              <w:left w:val="nil"/>
              <w:bottom w:val="nil"/>
              <w:right w:val="nil"/>
            </w:tcBorders>
            <w:noWrap/>
            <w:hideMark/>
          </w:tcPr>
          <w:p w14:paraId="6A4F4B2D"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7F03F1DC"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55627012"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C7232C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4133778"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7043A007" w14:textId="77777777" w:rsidR="00DE5DD9" w:rsidRPr="00CD53B8" w:rsidRDefault="00DE5DD9" w:rsidP="00DE5DD9">
            <w:pPr>
              <w:rPr>
                <w:color w:val="000000"/>
                <w:sz w:val="20"/>
                <w:szCs w:val="20"/>
              </w:rPr>
            </w:pPr>
            <w:r w:rsidRPr="00CD53B8">
              <w:rPr>
                <w:color w:val="000000"/>
                <w:sz w:val="20"/>
                <w:szCs w:val="20"/>
              </w:rPr>
              <w:t>0.058 (0.035) a</w:t>
            </w:r>
          </w:p>
        </w:tc>
        <w:tc>
          <w:tcPr>
            <w:tcW w:w="720" w:type="dxa"/>
            <w:tcBorders>
              <w:top w:val="nil"/>
              <w:left w:val="nil"/>
              <w:bottom w:val="nil"/>
              <w:right w:val="nil"/>
            </w:tcBorders>
            <w:noWrap/>
            <w:hideMark/>
          </w:tcPr>
          <w:p w14:paraId="6D5F178A" w14:textId="77777777" w:rsidR="00DE5DD9" w:rsidRPr="00CD53B8" w:rsidRDefault="00DE5DD9" w:rsidP="00DE5DD9">
            <w:pPr>
              <w:jc w:val="right"/>
              <w:rPr>
                <w:color w:val="000000"/>
                <w:sz w:val="20"/>
                <w:szCs w:val="20"/>
              </w:rPr>
            </w:pPr>
            <w:r w:rsidRPr="00CD53B8">
              <w:rPr>
                <w:color w:val="000000"/>
                <w:sz w:val="20"/>
                <w:szCs w:val="20"/>
              </w:rPr>
              <w:t>1.41</w:t>
            </w:r>
          </w:p>
        </w:tc>
        <w:tc>
          <w:tcPr>
            <w:tcW w:w="900" w:type="dxa"/>
            <w:tcBorders>
              <w:top w:val="nil"/>
              <w:left w:val="nil"/>
              <w:bottom w:val="nil"/>
              <w:right w:val="nil"/>
            </w:tcBorders>
            <w:noWrap/>
            <w:hideMark/>
          </w:tcPr>
          <w:p w14:paraId="7416F1A8" w14:textId="77777777" w:rsidR="00DE5DD9" w:rsidRPr="00CD53B8" w:rsidRDefault="00DE5DD9" w:rsidP="00DE5DD9">
            <w:pPr>
              <w:jc w:val="right"/>
              <w:rPr>
                <w:color w:val="000000"/>
                <w:sz w:val="20"/>
                <w:szCs w:val="20"/>
              </w:rPr>
            </w:pPr>
            <w:r w:rsidRPr="00CD53B8">
              <w:rPr>
                <w:color w:val="000000"/>
                <w:sz w:val="20"/>
                <w:szCs w:val="20"/>
              </w:rPr>
              <w:t>0.178</w:t>
            </w:r>
          </w:p>
        </w:tc>
      </w:tr>
      <w:tr w:rsidR="00DE5DD9" w:rsidRPr="00CD53B8" w14:paraId="1B0B5464" w14:textId="77777777" w:rsidTr="006D4899">
        <w:trPr>
          <w:trHeight w:val="320"/>
          <w:jc w:val="center"/>
        </w:trPr>
        <w:tc>
          <w:tcPr>
            <w:tcW w:w="2520" w:type="dxa"/>
            <w:tcBorders>
              <w:top w:val="nil"/>
              <w:left w:val="nil"/>
              <w:bottom w:val="nil"/>
              <w:right w:val="nil"/>
            </w:tcBorders>
            <w:hideMark/>
          </w:tcPr>
          <w:p w14:paraId="041189E6" w14:textId="77777777" w:rsidR="00DE5DD9" w:rsidRPr="00CD53B8" w:rsidRDefault="00DE5DD9" w:rsidP="00DE5DD9">
            <w:pPr>
              <w:jc w:val="right"/>
              <w:rPr>
                <w:color w:val="000000"/>
                <w:sz w:val="20"/>
                <w:szCs w:val="20"/>
              </w:rPr>
            </w:pPr>
            <w:r w:rsidRPr="00CD53B8">
              <w:rPr>
                <w:color w:val="000000"/>
                <w:sz w:val="20"/>
                <w:szCs w:val="20"/>
              </w:rPr>
              <w:t>Tettigoniidae</w:t>
            </w:r>
          </w:p>
        </w:tc>
        <w:tc>
          <w:tcPr>
            <w:tcW w:w="1170" w:type="dxa"/>
            <w:tcBorders>
              <w:top w:val="nil"/>
              <w:left w:val="nil"/>
              <w:bottom w:val="nil"/>
              <w:right w:val="nil"/>
            </w:tcBorders>
            <w:noWrap/>
            <w:hideMark/>
          </w:tcPr>
          <w:p w14:paraId="2FE3E3F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4AD6966"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1BB152C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CC0BB1C" w14:textId="77777777" w:rsidR="00DE5DD9" w:rsidRPr="00CD53B8" w:rsidRDefault="00DE5DD9" w:rsidP="00DE5DD9">
            <w:pPr>
              <w:rPr>
                <w:color w:val="000000"/>
                <w:sz w:val="20"/>
                <w:szCs w:val="20"/>
              </w:rPr>
            </w:pPr>
            <w:r w:rsidRPr="00CD53B8">
              <w:rPr>
                <w:color w:val="000000"/>
                <w:sz w:val="20"/>
                <w:szCs w:val="20"/>
              </w:rPr>
              <w:t>0.033 (0.017) a</w:t>
            </w:r>
          </w:p>
        </w:tc>
        <w:tc>
          <w:tcPr>
            <w:tcW w:w="1170" w:type="dxa"/>
            <w:tcBorders>
              <w:top w:val="nil"/>
              <w:left w:val="nil"/>
              <w:bottom w:val="nil"/>
              <w:right w:val="nil"/>
            </w:tcBorders>
            <w:noWrap/>
            <w:hideMark/>
          </w:tcPr>
          <w:p w14:paraId="08D70AD3"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3CC6F8A0"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83CDFE7"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1266693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DDF9468" w14:textId="77777777" w:rsidR="00DE5DD9" w:rsidRPr="00CD53B8" w:rsidRDefault="00DE5DD9" w:rsidP="00DE5DD9">
            <w:pPr>
              <w:rPr>
                <w:color w:val="000000"/>
                <w:sz w:val="20"/>
                <w:szCs w:val="20"/>
              </w:rPr>
            </w:pPr>
            <w:r w:rsidRPr="00CD53B8">
              <w:rPr>
                <w:color w:val="000000"/>
                <w:sz w:val="20"/>
                <w:szCs w:val="20"/>
              </w:rPr>
              <w:t>0.018 (0.013) a</w:t>
            </w:r>
          </w:p>
        </w:tc>
        <w:tc>
          <w:tcPr>
            <w:tcW w:w="1080" w:type="dxa"/>
            <w:tcBorders>
              <w:top w:val="nil"/>
              <w:left w:val="nil"/>
              <w:bottom w:val="nil"/>
              <w:right w:val="nil"/>
            </w:tcBorders>
            <w:noWrap/>
            <w:hideMark/>
          </w:tcPr>
          <w:p w14:paraId="054D5EC8"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439E205" w14:textId="77777777" w:rsidR="00DE5DD9" w:rsidRPr="00CD53B8" w:rsidRDefault="00DE5DD9" w:rsidP="00DE5DD9">
            <w:pPr>
              <w:jc w:val="right"/>
              <w:rPr>
                <w:color w:val="000000"/>
                <w:sz w:val="20"/>
                <w:szCs w:val="20"/>
              </w:rPr>
            </w:pPr>
            <w:r w:rsidRPr="00CD53B8">
              <w:rPr>
                <w:color w:val="000000"/>
                <w:sz w:val="20"/>
                <w:szCs w:val="20"/>
              </w:rPr>
              <w:t>1.53</w:t>
            </w:r>
          </w:p>
        </w:tc>
        <w:tc>
          <w:tcPr>
            <w:tcW w:w="900" w:type="dxa"/>
            <w:tcBorders>
              <w:top w:val="nil"/>
              <w:left w:val="nil"/>
              <w:bottom w:val="nil"/>
              <w:right w:val="nil"/>
            </w:tcBorders>
            <w:noWrap/>
            <w:hideMark/>
          </w:tcPr>
          <w:p w14:paraId="3BA0989B" w14:textId="77777777" w:rsidR="00DE5DD9" w:rsidRPr="00CD53B8" w:rsidRDefault="00DE5DD9" w:rsidP="00DE5DD9">
            <w:pPr>
              <w:jc w:val="right"/>
              <w:rPr>
                <w:color w:val="000000"/>
                <w:sz w:val="20"/>
                <w:szCs w:val="20"/>
              </w:rPr>
            </w:pPr>
            <w:r w:rsidRPr="00CD53B8">
              <w:rPr>
                <w:color w:val="000000"/>
                <w:sz w:val="20"/>
                <w:szCs w:val="20"/>
              </w:rPr>
              <w:t>0.132</w:t>
            </w:r>
          </w:p>
        </w:tc>
      </w:tr>
      <w:tr w:rsidR="00DE5DD9" w:rsidRPr="00CD53B8" w14:paraId="1D0A1C33" w14:textId="77777777" w:rsidTr="006D4899">
        <w:trPr>
          <w:trHeight w:val="340"/>
          <w:jc w:val="center"/>
        </w:trPr>
        <w:tc>
          <w:tcPr>
            <w:tcW w:w="2520" w:type="dxa"/>
            <w:tcBorders>
              <w:top w:val="nil"/>
              <w:left w:val="nil"/>
              <w:bottom w:val="nil"/>
              <w:right w:val="nil"/>
            </w:tcBorders>
            <w:hideMark/>
          </w:tcPr>
          <w:p w14:paraId="1CB15141" w14:textId="77777777" w:rsidR="00DE5DD9" w:rsidRPr="00CD53B8" w:rsidRDefault="00DE5DD9" w:rsidP="00DE5DD9">
            <w:pPr>
              <w:rPr>
                <w:bCs/>
                <w:color w:val="000000"/>
                <w:sz w:val="20"/>
                <w:szCs w:val="20"/>
              </w:rPr>
            </w:pPr>
            <w:r w:rsidRPr="00CD53B8">
              <w:rPr>
                <w:bCs/>
                <w:color w:val="000000"/>
                <w:sz w:val="20"/>
                <w:szCs w:val="20"/>
              </w:rPr>
              <w:t>Psocoptera</w:t>
            </w:r>
          </w:p>
        </w:tc>
        <w:tc>
          <w:tcPr>
            <w:tcW w:w="1170" w:type="dxa"/>
            <w:tcBorders>
              <w:top w:val="nil"/>
              <w:left w:val="nil"/>
              <w:bottom w:val="nil"/>
              <w:right w:val="nil"/>
            </w:tcBorders>
            <w:noWrap/>
            <w:hideMark/>
          </w:tcPr>
          <w:p w14:paraId="5986E4AE"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26FFDEA6"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410D4E50" w14:textId="77777777" w:rsidR="00DE5DD9" w:rsidRPr="00CD53B8" w:rsidRDefault="00DE5DD9" w:rsidP="00DE5DD9">
            <w:pPr>
              <w:rPr>
                <w:color w:val="000000"/>
                <w:sz w:val="20"/>
                <w:szCs w:val="20"/>
              </w:rPr>
            </w:pPr>
            <w:r w:rsidRPr="00CD53B8">
              <w:rPr>
                <w:color w:val="000000"/>
                <w:sz w:val="20"/>
                <w:szCs w:val="20"/>
              </w:rPr>
              <w:t>0.004 (0.004) c</w:t>
            </w:r>
          </w:p>
        </w:tc>
        <w:tc>
          <w:tcPr>
            <w:tcW w:w="1170" w:type="dxa"/>
            <w:tcBorders>
              <w:top w:val="nil"/>
              <w:left w:val="nil"/>
              <w:bottom w:val="nil"/>
              <w:right w:val="nil"/>
            </w:tcBorders>
            <w:noWrap/>
            <w:hideMark/>
          </w:tcPr>
          <w:p w14:paraId="36821BE5" w14:textId="77777777" w:rsidR="00DE5DD9" w:rsidRPr="00CD53B8" w:rsidRDefault="00DE5DD9" w:rsidP="00DE5DD9">
            <w:pPr>
              <w:rPr>
                <w:b/>
                <w:color w:val="000000"/>
                <w:sz w:val="20"/>
                <w:szCs w:val="20"/>
              </w:rPr>
            </w:pPr>
            <w:r w:rsidRPr="00CD53B8">
              <w:rPr>
                <w:b/>
                <w:color w:val="000000"/>
                <w:sz w:val="20"/>
                <w:szCs w:val="20"/>
              </w:rPr>
              <w:t>0.027 (0.013) a</w:t>
            </w:r>
          </w:p>
        </w:tc>
        <w:tc>
          <w:tcPr>
            <w:tcW w:w="1170" w:type="dxa"/>
            <w:tcBorders>
              <w:top w:val="nil"/>
              <w:left w:val="nil"/>
              <w:bottom w:val="nil"/>
              <w:right w:val="nil"/>
            </w:tcBorders>
            <w:noWrap/>
            <w:hideMark/>
          </w:tcPr>
          <w:p w14:paraId="3874E8F3" w14:textId="77777777" w:rsidR="00DE5DD9" w:rsidRPr="00CD53B8" w:rsidRDefault="00DE5DD9" w:rsidP="00DE5DD9">
            <w:pPr>
              <w:rPr>
                <w:color w:val="000000"/>
                <w:sz w:val="20"/>
                <w:szCs w:val="20"/>
              </w:rPr>
            </w:pPr>
            <w:r w:rsidRPr="00CD53B8">
              <w:rPr>
                <w:color w:val="000000"/>
                <w:sz w:val="20"/>
                <w:szCs w:val="20"/>
              </w:rPr>
              <w:t>0.015 (0.011) bc</w:t>
            </w:r>
          </w:p>
        </w:tc>
        <w:tc>
          <w:tcPr>
            <w:tcW w:w="1080" w:type="dxa"/>
            <w:tcBorders>
              <w:top w:val="nil"/>
              <w:left w:val="nil"/>
              <w:bottom w:val="nil"/>
              <w:right w:val="nil"/>
            </w:tcBorders>
            <w:noWrap/>
            <w:hideMark/>
          </w:tcPr>
          <w:p w14:paraId="78197410" w14:textId="77777777" w:rsidR="00DE5DD9" w:rsidRPr="00CD53B8" w:rsidRDefault="00DE5DD9" w:rsidP="00DE5DD9">
            <w:pPr>
              <w:rPr>
                <w:color w:val="000000"/>
                <w:sz w:val="20"/>
                <w:szCs w:val="20"/>
              </w:rPr>
            </w:pPr>
            <w:r w:rsidRPr="00CD53B8">
              <w:rPr>
                <w:color w:val="000000"/>
                <w:sz w:val="20"/>
                <w:szCs w:val="20"/>
              </w:rPr>
              <w:t>0.009 (0.009) bc</w:t>
            </w:r>
          </w:p>
        </w:tc>
        <w:tc>
          <w:tcPr>
            <w:tcW w:w="1170" w:type="dxa"/>
            <w:tcBorders>
              <w:top w:val="nil"/>
              <w:left w:val="nil"/>
              <w:bottom w:val="nil"/>
              <w:right w:val="nil"/>
            </w:tcBorders>
            <w:noWrap/>
            <w:hideMark/>
          </w:tcPr>
          <w:p w14:paraId="03867617"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586CEF99"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6630B6F7" w14:textId="77777777" w:rsidR="00DE5DD9" w:rsidRPr="00CD53B8" w:rsidRDefault="00DE5DD9" w:rsidP="00DE5DD9">
            <w:pPr>
              <w:rPr>
                <w:color w:val="000000"/>
                <w:sz w:val="20"/>
                <w:szCs w:val="20"/>
              </w:rPr>
            </w:pPr>
            <w:r w:rsidRPr="00CD53B8">
              <w:rPr>
                <w:color w:val="000000"/>
                <w:sz w:val="20"/>
                <w:szCs w:val="20"/>
              </w:rPr>
              <w:t>0.018 (0.013) b</w:t>
            </w:r>
          </w:p>
        </w:tc>
        <w:tc>
          <w:tcPr>
            <w:tcW w:w="1080" w:type="dxa"/>
            <w:tcBorders>
              <w:top w:val="nil"/>
              <w:left w:val="nil"/>
              <w:bottom w:val="nil"/>
              <w:right w:val="nil"/>
            </w:tcBorders>
            <w:noWrap/>
            <w:hideMark/>
          </w:tcPr>
          <w:p w14:paraId="75E821A1" w14:textId="77777777" w:rsidR="00DE5DD9" w:rsidRPr="00CD53B8" w:rsidRDefault="00DE5DD9" w:rsidP="00DE5DD9">
            <w:pPr>
              <w:rPr>
                <w:color w:val="000000"/>
                <w:sz w:val="20"/>
                <w:szCs w:val="20"/>
              </w:rPr>
            </w:pPr>
            <w:r w:rsidRPr="00CD53B8">
              <w:rPr>
                <w:color w:val="000000"/>
                <w:sz w:val="20"/>
                <w:szCs w:val="20"/>
              </w:rPr>
              <w:t>0.000 (0.000) c</w:t>
            </w:r>
          </w:p>
        </w:tc>
        <w:tc>
          <w:tcPr>
            <w:tcW w:w="720" w:type="dxa"/>
            <w:tcBorders>
              <w:top w:val="nil"/>
              <w:left w:val="nil"/>
              <w:bottom w:val="nil"/>
              <w:right w:val="nil"/>
            </w:tcBorders>
            <w:noWrap/>
            <w:hideMark/>
          </w:tcPr>
          <w:p w14:paraId="655F2003" w14:textId="77777777" w:rsidR="00DE5DD9" w:rsidRPr="00CD53B8" w:rsidRDefault="00DE5DD9" w:rsidP="00DE5DD9">
            <w:pPr>
              <w:jc w:val="right"/>
              <w:rPr>
                <w:color w:val="000000"/>
                <w:sz w:val="20"/>
                <w:szCs w:val="20"/>
              </w:rPr>
            </w:pPr>
            <w:r w:rsidRPr="00CD53B8">
              <w:rPr>
                <w:color w:val="000000"/>
                <w:sz w:val="20"/>
                <w:szCs w:val="20"/>
              </w:rPr>
              <w:t>2.6</w:t>
            </w:r>
          </w:p>
        </w:tc>
        <w:tc>
          <w:tcPr>
            <w:tcW w:w="900" w:type="dxa"/>
            <w:tcBorders>
              <w:top w:val="nil"/>
              <w:left w:val="nil"/>
              <w:bottom w:val="nil"/>
              <w:right w:val="nil"/>
            </w:tcBorders>
            <w:noWrap/>
            <w:hideMark/>
          </w:tcPr>
          <w:p w14:paraId="0D5BFD1E" w14:textId="77777777" w:rsidR="00DE5DD9" w:rsidRPr="00CD53B8" w:rsidRDefault="00DE5DD9" w:rsidP="00DE5DD9">
            <w:pPr>
              <w:jc w:val="right"/>
              <w:rPr>
                <w:b/>
                <w:bCs/>
                <w:color w:val="000000"/>
                <w:sz w:val="20"/>
                <w:szCs w:val="20"/>
              </w:rPr>
            </w:pPr>
            <w:r w:rsidRPr="00CD53B8">
              <w:rPr>
                <w:b/>
                <w:bCs/>
                <w:color w:val="000000"/>
                <w:sz w:val="20"/>
                <w:szCs w:val="20"/>
              </w:rPr>
              <w:t>0.006</w:t>
            </w:r>
          </w:p>
        </w:tc>
      </w:tr>
      <w:tr w:rsidR="00DE5DD9" w:rsidRPr="00CD53B8" w14:paraId="070B4D45" w14:textId="77777777" w:rsidTr="006D4899">
        <w:trPr>
          <w:trHeight w:val="340"/>
          <w:jc w:val="center"/>
        </w:trPr>
        <w:tc>
          <w:tcPr>
            <w:tcW w:w="2520" w:type="dxa"/>
            <w:tcBorders>
              <w:top w:val="nil"/>
              <w:left w:val="nil"/>
              <w:bottom w:val="nil"/>
              <w:right w:val="nil"/>
            </w:tcBorders>
            <w:hideMark/>
          </w:tcPr>
          <w:p w14:paraId="27E8A220" w14:textId="77777777" w:rsidR="00DE5DD9" w:rsidRPr="00CD53B8" w:rsidRDefault="00DE5DD9" w:rsidP="00DE5DD9">
            <w:pPr>
              <w:rPr>
                <w:bCs/>
                <w:color w:val="000000"/>
                <w:sz w:val="20"/>
                <w:szCs w:val="20"/>
              </w:rPr>
            </w:pPr>
            <w:r w:rsidRPr="00CD53B8">
              <w:rPr>
                <w:bCs/>
                <w:color w:val="000000"/>
                <w:sz w:val="20"/>
                <w:szCs w:val="20"/>
              </w:rPr>
              <w:t>Thysanoptera</w:t>
            </w:r>
          </w:p>
        </w:tc>
        <w:tc>
          <w:tcPr>
            <w:tcW w:w="1170" w:type="dxa"/>
            <w:tcBorders>
              <w:top w:val="nil"/>
              <w:left w:val="nil"/>
              <w:bottom w:val="nil"/>
              <w:right w:val="nil"/>
            </w:tcBorders>
            <w:noWrap/>
            <w:hideMark/>
          </w:tcPr>
          <w:p w14:paraId="22A0780C" w14:textId="77777777" w:rsidR="00DE5DD9" w:rsidRPr="00CD53B8" w:rsidRDefault="00DE5DD9" w:rsidP="00DE5DD9">
            <w:pPr>
              <w:rPr>
                <w:color w:val="000000"/>
                <w:sz w:val="20"/>
                <w:szCs w:val="20"/>
              </w:rPr>
            </w:pPr>
            <w:r w:rsidRPr="00CD53B8">
              <w:rPr>
                <w:color w:val="000000"/>
                <w:sz w:val="20"/>
                <w:szCs w:val="20"/>
              </w:rPr>
              <w:t>0.263 (0.070) a</w:t>
            </w:r>
          </w:p>
        </w:tc>
        <w:tc>
          <w:tcPr>
            <w:tcW w:w="1170" w:type="dxa"/>
            <w:tcBorders>
              <w:top w:val="nil"/>
              <w:left w:val="nil"/>
              <w:bottom w:val="nil"/>
              <w:right w:val="nil"/>
            </w:tcBorders>
            <w:noWrap/>
            <w:hideMark/>
          </w:tcPr>
          <w:p w14:paraId="012A36B6" w14:textId="77777777" w:rsidR="00DE5DD9" w:rsidRPr="00CD53B8" w:rsidRDefault="00DE5DD9" w:rsidP="00DE5DD9">
            <w:pPr>
              <w:rPr>
                <w:color w:val="000000"/>
                <w:sz w:val="20"/>
                <w:szCs w:val="20"/>
              </w:rPr>
            </w:pPr>
            <w:r w:rsidRPr="00CD53B8">
              <w:rPr>
                <w:color w:val="000000"/>
                <w:sz w:val="20"/>
                <w:szCs w:val="20"/>
              </w:rPr>
              <w:t>0.171 (0.040) a</w:t>
            </w:r>
          </w:p>
        </w:tc>
        <w:tc>
          <w:tcPr>
            <w:tcW w:w="1170" w:type="dxa"/>
            <w:tcBorders>
              <w:top w:val="nil"/>
              <w:left w:val="nil"/>
              <w:bottom w:val="nil"/>
              <w:right w:val="nil"/>
            </w:tcBorders>
            <w:noWrap/>
            <w:hideMark/>
          </w:tcPr>
          <w:p w14:paraId="4B818922" w14:textId="77777777" w:rsidR="00DE5DD9" w:rsidRPr="00CD53B8" w:rsidRDefault="00DE5DD9" w:rsidP="00DE5DD9">
            <w:pPr>
              <w:rPr>
                <w:color w:val="000000"/>
                <w:sz w:val="20"/>
                <w:szCs w:val="20"/>
              </w:rPr>
            </w:pPr>
            <w:r w:rsidRPr="00CD53B8">
              <w:rPr>
                <w:color w:val="000000"/>
                <w:sz w:val="20"/>
                <w:szCs w:val="20"/>
              </w:rPr>
              <w:t>0.300 (0.064) a</w:t>
            </w:r>
          </w:p>
        </w:tc>
        <w:tc>
          <w:tcPr>
            <w:tcW w:w="1170" w:type="dxa"/>
            <w:tcBorders>
              <w:top w:val="nil"/>
              <w:left w:val="nil"/>
              <w:bottom w:val="nil"/>
              <w:right w:val="nil"/>
            </w:tcBorders>
            <w:noWrap/>
            <w:hideMark/>
          </w:tcPr>
          <w:p w14:paraId="4376ACDA" w14:textId="77777777" w:rsidR="00DE5DD9" w:rsidRPr="00CD53B8" w:rsidRDefault="00DE5DD9" w:rsidP="00DE5DD9">
            <w:pPr>
              <w:rPr>
                <w:color w:val="000000"/>
                <w:sz w:val="20"/>
                <w:szCs w:val="20"/>
              </w:rPr>
            </w:pPr>
            <w:r w:rsidRPr="00CD53B8">
              <w:rPr>
                <w:color w:val="000000"/>
                <w:sz w:val="20"/>
                <w:szCs w:val="20"/>
              </w:rPr>
              <w:t>0.287 (0.063) a</w:t>
            </w:r>
          </w:p>
        </w:tc>
        <w:tc>
          <w:tcPr>
            <w:tcW w:w="1170" w:type="dxa"/>
            <w:tcBorders>
              <w:top w:val="nil"/>
              <w:left w:val="nil"/>
              <w:bottom w:val="nil"/>
              <w:right w:val="nil"/>
            </w:tcBorders>
            <w:noWrap/>
            <w:hideMark/>
          </w:tcPr>
          <w:p w14:paraId="3AD201C9" w14:textId="77777777" w:rsidR="00DE5DD9" w:rsidRPr="00CD53B8" w:rsidRDefault="00DE5DD9" w:rsidP="00DE5DD9">
            <w:pPr>
              <w:rPr>
                <w:color w:val="000000"/>
                <w:sz w:val="20"/>
                <w:szCs w:val="20"/>
              </w:rPr>
            </w:pPr>
            <w:r w:rsidRPr="00CD53B8">
              <w:rPr>
                <w:color w:val="000000"/>
                <w:sz w:val="20"/>
                <w:szCs w:val="20"/>
              </w:rPr>
              <w:t>0.254 (0.068) a</w:t>
            </w:r>
          </w:p>
        </w:tc>
        <w:tc>
          <w:tcPr>
            <w:tcW w:w="1080" w:type="dxa"/>
            <w:tcBorders>
              <w:top w:val="nil"/>
              <w:left w:val="nil"/>
              <w:bottom w:val="nil"/>
              <w:right w:val="nil"/>
            </w:tcBorders>
            <w:noWrap/>
            <w:hideMark/>
          </w:tcPr>
          <w:p w14:paraId="259B46A6" w14:textId="77777777" w:rsidR="00DE5DD9" w:rsidRPr="00CD53B8" w:rsidRDefault="00DE5DD9" w:rsidP="00DE5DD9">
            <w:pPr>
              <w:rPr>
                <w:color w:val="000000"/>
                <w:sz w:val="20"/>
                <w:szCs w:val="20"/>
              </w:rPr>
            </w:pPr>
            <w:r w:rsidRPr="00CD53B8">
              <w:rPr>
                <w:color w:val="000000"/>
                <w:sz w:val="20"/>
                <w:szCs w:val="20"/>
              </w:rPr>
              <w:t>0.136 (0.044) a</w:t>
            </w:r>
          </w:p>
        </w:tc>
        <w:tc>
          <w:tcPr>
            <w:tcW w:w="1170" w:type="dxa"/>
            <w:tcBorders>
              <w:top w:val="nil"/>
              <w:left w:val="nil"/>
              <w:bottom w:val="nil"/>
              <w:right w:val="nil"/>
            </w:tcBorders>
            <w:noWrap/>
            <w:hideMark/>
          </w:tcPr>
          <w:p w14:paraId="50F224D9" w14:textId="77777777" w:rsidR="00DE5DD9" w:rsidRPr="00CD53B8" w:rsidRDefault="00DE5DD9" w:rsidP="00DE5DD9">
            <w:pPr>
              <w:rPr>
                <w:color w:val="000000"/>
                <w:sz w:val="20"/>
                <w:szCs w:val="20"/>
              </w:rPr>
            </w:pPr>
            <w:r w:rsidRPr="00CD53B8">
              <w:rPr>
                <w:color w:val="000000"/>
                <w:sz w:val="20"/>
                <w:szCs w:val="20"/>
              </w:rPr>
              <w:t>0.200 (0.059) a</w:t>
            </w:r>
          </w:p>
        </w:tc>
        <w:tc>
          <w:tcPr>
            <w:tcW w:w="1170" w:type="dxa"/>
            <w:tcBorders>
              <w:top w:val="nil"/>
              <w:left w:val="nil"/>
              <w:bottom w:val="nil"/>
              <w:right w:val="nil"/>
            </w:tcBorders>
            <w:noWrap/>
            <w:hideMark/>
          </w:tcPr>
          <w:p w14:paraId="747C6ACD" w14:textId="77777777" w:rsidR="00DE5DD9" w:rsidRPr="00CD53B8" w:rsidRDefault="00DE5DD9" w:rsidP="00DE5DD9">
            <w:pPr>
              <w:rPr>
                <w:color w:val="000000"/>
                <w:sz w:val="20"/>
                <w:szCs w:val="20"/>
              </w:rPr>
            </w:pPr>
            <w:r w:rsidRPr="00CD53B8">
              <w:rPr>
                <w:color w:val="000000"/>
                <w:sz w:val="20"/>
                <w:szCs w:val="20"/>
              </w:rPr>
              <w:t>0.056 (0.024) a</w:t>
            </w:r>
          </w:p>
        </w:tc>
        <w:tc>
          <w:tcPr>
            <w:tcW w:w="1170" w:type="dxa"/>
            <w:tcBorders>
              <w:top w:val="nil"/>
              <w:left w:val="nil"/>
              <w:bottom w:val="nil"/>
              <w:right w:val="nil"/>
            </w:tcBorders>
            <w:noWrap/>
            <w:hideMark/>
          </w:tcPr>
          <w:p w14:paraId="641A2FBC" w14:textId="77777777" w:rsidR="00DE5DD9" w:rsidRPr="00CD53B8" w:rsidRDefault="00DE5DD9" w:rsidP="00DE5DD9">
            <w:pPr>
              <w:rPr>
                <w:color w:val="000000"/>
                <w:sz w:val="20"/>
                <w:szCs w:val="20"/>
              </w:rPr>
            </w:pPr>
            <w:r w:rsidRPr="00CD53B8">
              <w:rPr>
                <w:color w:val="000000"/>
                <w:sz w:val="20"/>
                <w:szCs w:val="20"/>
              </w:rPr>
              <w:t>0.055 (0.028) a</w:t>
            </w:r>
          </w:p>
        </w:tc>
        <w:tc>
          <w:tcPr>
            <w:tcW w:w="1080" w:type="dxa"/>
            <w:tcBorders>
              <w:top w:val="nil"/>
              <w:left w:val="nil"/>
              <w:bottom w:val="nil"/>
              <w:right w:val="nil"/>
            </w:tcBorders>
            <w:noWrap/>
            <w:hideMark/>
          </w:tcPr>
          <w:p w14:paraId="5BA6237A" w14:textId="77777777" w:rsidR="00DE5DD9" w:rsidRPr="00CD53B8" w:rsidRDefault="00DE5DD9" w:rsidP="00DE5DD9">
            <w:pPr>
              <w:rPr>
                <w:color w:val="000000"/>
                <w:sz w:val="20"/>
                <w:szCs w:val="20"/>
              </w:rPr>
            </w:pPr>
            <w:r w:rsidRPr="00CD53B8">
              <w:rPr>
                <w:color w:val="000000"/>
                <w:sz w:val="20"/>
                <w:szCs w:val="20"/>
              </w:rPr>
              <w:t>0.159 (0.044) a</w:t>
            </w:r>
          </w:p>
        </w:tc>
        <w:tc>
          <w:tcPr>
            <w:tcW w:w="720" w:type="dxa"/>
            <w:tcBorders>
              <w:top w:val="nil"/>
              <w:left w:val="nil"/>
              <w:bottom w:val="nil"/>
              <w:right w:val="nil"/>
            </w:tcBorders>
            <w:noWrap/>
            <w:hideMark/>
          </w:tcPr>
          <w:p w14:paraId="0FABD38B" w14:textId="77777777" w:rsidR="00DE5DD9" w:rsidRPr="00CD53B8" w:rsidRDefault="00DE5DD9" w:rsidP="00DE5DD9">
            <w:pPr>
              <w:jc w:val="right"/>
              <w:rPr>
                <w:color w:val="000000"/>
                <w:sz w:val="20"/>
                <w:szCs w:val="20"/>
              </w:rPr>
            </w:pPr>
            <w:r w:rsidRPr="00CD53B8">
              <w:rPr>
                <w:color w:val="000000"/>
                <w:sz w:val="20"/>
                <w:szCs w:val="20"/>
              </w:rPr>
              <w:t>1.82</w:t>
            </w:r>
          </w:p>
        </w:tc>
        <w:tc>
          <w:tcPr>
            <w:tcW w:w="900" w:type="dxa"/>
            <w:tcBorders>
              <w:top w:val="nil"/>
              <w:left w:val="nil"/>
              <w:bottom w:val="nil"/>
              <w:right w:val="nil"/>
            </w:tcBorders>
            <w:noWrap/>
            <w:hideMark/>
          </w:tcPr>
          <w:p w14:paraId="4DDF3544" w14:textId="77777777" w:rsidR="00DE5DD9" w:rsidRPr="00CD53B8" w:rsidRDefault="00DE5DD9" w:rsidP="00DE5DD9">
            <w:pPr>
              <w:jc w:val="right"/>
              <w:rPr>
                <w:color w:val="000000"/>
                <w:sz w:val="20"/>
                <w:szCs w:val="20"/>
              </w:rPr>
            </w:pPr>
            <w:r w:rsidRPr="00CD53B8">
              <w:rPr>
                <w:color w:val="000000"/>
                <w:sz w:val="20"/>
                <w:szCs w:val="20"/>
              </w:rPr>
              <w:t>0.060</w:t>
            </w:r>
          </w:p>
        </w:tc>
      </w:tr>
      <w:tr w:rsidR="00DE5DD9" w:rsidRPr="00CD53B8" w14:paraId="6C4044CA" w14:textId="77777777" w:rsidTr="006D4899">
        <w:trPr>
          <w:trHeight w:val="340"/>
          <w:jc w:val="center"/>
        </w:trPr>
        <w:tc>
          <w:tcPr>
            <w:tcW w:w="2520" w:type="dxa"/>
            <w:tcBorders>
              <w:top w:val="nil"/>
              <w:left w:val="nil"/>
              <w:bottom w:val="nil"/>
              <w:right w:val="nil"/>
            </w:tcBorders>
            <w:hideMark/>
          </w:tcPr>
          <w:p w14:paraId="57A00231" w14:textId="77777777" w:rsidR="00DE5DD9" w:rsidRPr="00CD53B8" w:rsidRDefault="00DE5DD9" w:rsidP="00DE5DD9">
            <w:pPr>
              <w:jc w:val="right"/>
              <w:rPr>
                <w:i/>
                <w:color w:val="000000"/>
                <w:sz w:val="20"/>
                <w:szCs w:val="20"/>
              </w:rPr>
            </w:pPr>
            <w:r w:rsidRPr="00CD53B8">
              <w:rPr>
                <w:i/>
                <w:color w:val="000000"/>
                <w:sz w:val="20"/>
                <w:szCs w:val="20"/>
              </w:rPr>
              <w:t>Haplothrips gowdeyi</w:t>
            </w:r>
          </w:p>
        </w:tc>
        <w:tc>
          <w:tcPr>
            <w:tcW w:w="1170" w:type="dxa"/>
            <w:tcBorders>
              <w:top w:val="nil"/>
              <w:left w:val="nil"/>
              <w:bottom w:val="nil"/>
              <w:right w:val="nil"/>
            </w:tcBorders>
            <w:noWrap/>
            <w:hideMark/>
          </w:tcPr>
          <w:p w14:paraId="3080FF7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FD681FA" w14:textId="77777777" w:rsidR="00DE5DD9" w:rsidRPr="00CD53B8" w:rsidRDefault="00DE5DD9" w:rsidP="00DE5DD9">
            <w:pPr>
              <w:rPr>
                <w:color w:val="000000"/>
                <w:sz w:val="20"/>
                <w:szCs w:val="20"/>
              </w:rPr>
            </w:pPr>
            <w:r w:rsidRPr="00CD53B8">
              <w:rPr>
                <w:color w:val="000000"/>
                <w:sz w:val="20"/>
                <w:szCs w:val="20"/>
              </w:rPr>
              <w:t>0.109 (0.030) a</w:t>
            </w:r>
          </w:p>
        </w:tc>
        <w:tc>
          <w:tcPr>
            <w:tcW w:w="1170" w:type="dxa"/>
            <w:tcBorders>
              <w:top w:val="nil"/>
              <w:left w:val="nil"/>
              <w:bottom w:val="nil"/>
              <w:right w:val="nil"/>
            </w:tcBorders>
            <w:noWrap/>
            <w:hideMark/>
          </w:tcPr>
          <w:p w14:paraId="434541AA" w14:textId="77777777" w:rsidR="00DE5DD9" w:rsidRPr="00CD53B8" w:rsidRDefault="00DE5DD9" w:rsidP="00DE5DD9">
            <w:pPr>
              <w:rPr>
                <w:color w:val="000000"/>
                <w:sz w:val="20"/>
                <w:szCs w:val="20"/>
              </w:rPr>
            </w:pPr>
            <w:r w:rsidRPr="00CD53B8">
              <w:rPr>
                <w:color w:val="000000"/>
                <w:sz w:val="20"/>
                <w:szCs w:val="20"/>
              </w:rPr>
              <w:t>0.238 (0.192) a</w:t>
            </w:r>
          </w:p>
        </w:tc>
        <w:tc>
          <w:tcPr>
            <w:tcW w:w="1170" w:type="dxa"/>
            <w:tcBorders>
              <w:top w:val="nil"/>
              <w:left w:val="nil"/>
              <w:bottom w:val="nil"/>
              <w:right w:val="nil"/>
            </w:tcBorders>
            <w:noWrap/>
            <w:hideMark/>
          </w:tcPr>
          <w:p w14:paraId="52F4FB89" w14:textId="77777777" w:rsidR="00DE5DD9" w:rsidRPr="00CD53B8" w:rsidRDefault="00DE5DD9" w:rsidP="00DE5DD9">
            <w:pPr>
              <w:rPr>
                <w:color w:val="000000"/>
                <w:sz w:val="20"/>
                <w:szCs w:val="20"/>
              </w:rPr>
            </w:pPr>
            <w:r w:rsidRPr="00CD53B8">
              <w:rPr>
                <w:color w:val="000000"/>
                <w:sz w:val="20"/>
                <w:szCs w:val="20"/>
              </w:rPr>
              <w:t>0.027 (0.013) a</w:t>
            </w:r>
          </w:p>
        </w:tc>
        <w:tc>
          <w:tcPr>
            <w:tcW w:w="1170" w:type="dxa"/>
            <w:tcBorders>
              <w:top w:val="nil"/>
              <w:left w:val="nil"/>
              <w:bottom w:val="nil"/>
              <w:right w:val="nil"/>
            </w:tcBorders>
            <w:noWrap/>
            <w:hideMark/>
          </w:tcPr>
          <w:p w14:paraId="1B629C60" w14:textId="77777777" w:rsidR="00DE5DD9" w:rsidRPr="00CD53B8" w:rsidRDefault="00DE5DD9" w:rsidP="00DE5DD9">
            <w:pPr>
              <w:rPr>
                <w:color w:val="000000"/>
                <w:sz w:val="20"/>
                <w:szCs w:val="20"/>
              </w:rPr>
            </w:pPr>
            <w:r w:rsidRPr="00CD53B8">
              <w:rPr>
                <w:color w:val="000000"/>
                <w:sz w:val="20"/>
                <w:szCs w:val="20"/>
              </w:rPr>
              <w:t>0.023 (0.013) a</w:t>
            </w:r>
          </w:p>
        </w:tc>
        <w:tc>
          <w:tcPr>
            <w:tcW w:w="1080" w:type="dxa"/>
            <w:tcBorders>
              <w:top w:val="nil"/>
              <w:left w:val="nil"/>
              <w:bottom w:val="nil"/>
              <w:right w:val="nil"/>
            </w:tcBorders>
            <w:noWrap/>
            <w:hideMark/>
          </w:tcPr>
          <w:p w14:paraId="3115CE0A" w14:textId="77777777" w:rsidR="00DE5DD9" w:rsidRPr="00CD53B8" w:rsidRDefault="00DE5DD9" w:rsidP="00DE5DD9">
            <w:pPr>
              <w:rPr>
                <w:color w:val="000000"/>
                <w:sz w:val="20"/>
                <w:szCs w:val="20"/>
              </w:rPr>
            </w:pPr>
            <w:r w:rsidRPr="00CD53B8">
              <w:rPr>
                <w:color w:val="000000"/>
                <w:sz w:val="20"/>
                <w:szCs w:val="20"/>
              </w:rPr>
              <w:t>0.036 (0.018) a</w:t>
            </w:r>
          </w:p>
        </w:tc>
        <w:tc>
          <w:tcPr>
            <w:tcW w:w="1170" w:type="dxa"/>
            <w:tcBorders>
              <w:top w:val="nil"/>
              <w:left w:val="nil"/>
              <w:bottom w:val="nil"/>
              <w:right w:val="nil"/>
            </w:tcBorders>
            <w:noWrap/>
            <w:hideMark/>
          </w:tcPr>
          <w:p w14:paraId="2C8E3432" w14:textId="77777777" w:rsidR="00DE5DD9" w:rsidRPr="00CD53B8" w:rsidRDefault="00DE5DD9" w:rsidP="00DE5DD9">
            <w:pPr>
              <w:rPr>
                <w:color w:val="000000"/>
                <w:sz w:val="20"/>
                <w:szCs w:val="20"/>
              </w:rPr>
            </w:pPr>
            <w:r w:rsidRPr="00CD53B8">
              <w:rPr>
                <w:color w:val="000000"/>
                <w:sz w:val="20"/>
                <w:szCs w:val="20"/>
              </w:rPr>
              <w:t>0.036 (0.029) a</w:t>
            </w:r>
          </w:p>
        </w:tc>
        <w:tc>
          <w:tcPr>
            <w:tcW w:w="1170" w:type="dxa"/>
            <w:tcBorders>
              <w:top w:val="nil"/>
              <w:left w:val="nil"/>
              <w:bottom w:val="nil"/>
              <w:right w:val="nil"/>
            </w:tcBorders>
            <w:noWrap/>
            <w:hideMark/>
          </w:tcPr>
          <w:p w14:paraId="66751E7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61F36FE"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668D6DBC"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AB7BFBA" w14:textId="77777777" w:rsidR="00DE5DD9" w:rsidRPr="00CD53B8" w:rsidRDefault="00DE5DD9" w:rsidP="00DE5DD9">
            <w:pPr>
              <w:jc w:val="right"/>
              <w:rPr>
                <w:color w:val="000000"/>
                <w:sz w:val="20"/>
                <w:szCs w:val="20"/>
              </w:rPr>
            </w:pPr>
            <w:r w:rsidRPr="00CD53B8">
              <w:rPr>
                <w:color w:val="000000"/>
                <w:sz w:val="20"/>
                <w:szCs w:val="20"/>
              </w:rPr>
              <w:t>1.52</w:t>
            </w:r>
          </w:p>
        </w:tc>
        <w:tc>
          <w:tcPr>
            <w:tcW w:w="900" w:type="dxa"/>
            <w:tcBorders>
              <w:top w:val="nil"/>
              <w:left w:val="nil"/>
              <w:bottom w:val="nil"/>
              <w:right w:val="nil"/>
            </w:tcBorders>
            <w:noWrap/>
            <w:hideMark/>
          </w:tcPr>
          <w:p w14:paraId="56433B21" w14:textId="77777777" w:rsidR="00DE5DD9" w:rsidRPr="00CD53B8" w:rsidRDefault="00DE5DD9" w:rsidP="00DE5DD9">
            <w:pPr>
              <w:jc w:val="right"/>
              <w:rPr>
                <w:color w:val="000000"/>
                <w:sz w:val="20"/>
                <w:szCs w:val="20"/>
              </w:rPr>
            </w:pPr>
            <w:r w:rsidRPr="00CD53B8">
              <w:rPr>
                <w:color w:val="000000"/>
                <w:sz w:val="20"/>
                <w:szCs w:val="20"/>
              </w:rPr>
              <w:t>0.1369</w:t>
            </w:r>
          </w:p>
        </w:tc>
      </w:tr>
      <w:tr w:rsidR="00DE5DD9" w:rsidRPr="00CD53B8" w14:paraId="4B84149D" w14:textId="77777777" w:rsidTr="006D4899">
        <w:trPr>
          <w:trHeight w:val="340"/>
          <w:jc w:val="center"/>
        </w:trPr>
        <w:tc>
          <w:tcPr>
            <w:tcW w:w="2520" w:type="dxa"/>
            <w:tcBorders>
              <w:top w:val="nil"/>
              <w:left w:val="nil"/>
              <w:bottom w:val="nil"/>
              <w:right w:val="nil"/>
            </w:tcBorders>
            <w:hideMark/>
          </w:tcPr>
          <w:p w14:paraId="789BF77C" w14:textId="77777777" w:rsidR="00DE5DD9" w:rsidRPr="00CD53B8" w:rsidRDefault="00DE5DD9" w:rsidP="00DE5DD9">
            <w:pPr>
              <w:jc w:val="right"/>
              <w:rPr>
                <w:i/>
                <w:color w:val="000000"/>
                <w:sz w:val="20"/>
                <w:szCs w:val="20"/>
              </w:rPr>
            </w:pPr>
            <w:r w:rsidRPr="00CD53B8">
              <w:rPr>
                <w:i/>
                <w:color w:val="000000"/>
                <w:sz w:val="20"/>
                <w:szCs w:val="20"/>
              </w:rPr>
              <w:t>Karynothrips flavipes</w:t>
            </w:r>
          </w:p>
        </w:tc>
        <w:tc>
          <w:tcPr>
            <w:tcW w:w="1170" w:type="dxa"/>
            <w:tcBorders>
              <w:top w:val="nil"/>
              <w:left w:val="nil"/>
              <w:bottom w:val="nil"/>
              <w:right w:val="nil"/>
            </w:tcBorders>
            <w:noWrap/>
            <w:hideMark/>
          </w:tcPr>
          <w:p w14:paraId="127244D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4C88CA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CC8CF9D"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1ED197EC"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9BE0310"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9885DD8"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F8509ED" w14:textId="77777777" w:rsidR="00DE5DD9" w:rsidRPr="00CD53B8" w:rsidRDefault="00DE5DD9" w:rsidP="00DE5DD9">
            <w:pPr>
              <w:rPr>
                <w:color w:val="000000"/>
                <w:sz w:val="20"/>
                <w:szCs w:val="20"/>
              </w:rPr>
            </w:pPr>
            <w:r w:rsidRPr="00CD53B8">
              <w:rPr>
                <w:color w:val="000000"/>
                <w:sz w:val="20"/>
                <w:szCs w:val="20"/>
              </w:rPr>
              <w:t>0.036 (0.029) a</w:t>
            </w:r>
          </w:p>
        </w:tc>
        <w:tc>
          <w:tcPr>
            <w:tcW w:w="1170" w:type="dxa"/>
            <w:tcBorders>
              <w:top w:val="nil"/>
              <w:left w:val="nil"/>
              <w:bottom w:val="nil"/>
              <w:right w:val="nil"/>
            </w:tcBorders>
            <w:noWrap/>
            <w:hideMark/>
          </w:tcPr>
          <w:p w14:paraId="6DDA967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5CC7853"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0310176"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3311E8B4" w14:textId="77777777" w:rsidR="00DE5DD9" w:rsidRPr="00CD53B8" w:rsidRDefault="00DE5DD9" w:rsidP="00DE5DD9">
            <w:pPr>
              <w:jc w:val="right"/>
              <w:rPr>
                <w:color w:val="000000"/>
                <w:sz w:val="20"/>
                <w:szCs w:val="20"/>
              </w:rPr>
            </w:pPr>
            <w:r w:rsidRPr="00CD53B8">
              <w:rPr>
                <w:color w:val="000000"/>
                <w:sz w:val="20"/>
                <w:szCs w:val="20"/>
              </w:rPr>
              <w:t>1.7</w:t>
            </w:r>
          </w:p>
        </w:tc>
        <w:tc>
          <w:tcPr>
            <w:tcW w:w="900" w:type="dxa"/>
            <w:tcBorders>
              <w:top w:val="nil"/>
              <w:left w:val="nil"/>
              <w:bottom w:val="nil"/>
              <w:right w:val="nil"/>
            </w:tcBorders>
            <w:noWrap/>
            <w:hideMark/>
          </w:tcPr>
          <w:p w14:paraId="51191D41" w14:textId="77777777" w:rsidR="00DE5DD9" w:rsidRPr="00CD53B8" w:rsidRDefault="00DE5DD9" w:rsidP="00DE5DD9">
            <w:pPr>
              <w:jc w:val="right"/>
              <w:rPr>
                <w:color w:val="000000"/>
                <w:sz w:val="20"/>
                <w:szCs w:val="20"/>
              </w:rPr>
            </w:pPr>
            <w:r w:rsidRPr="00CD53B8">
              <w:rPr>
                <w:color w:val="000000"/>
                <w:sz w:val="20"/>
                <w:szCs w:val="20"/>
              </w:rPr>
              <w:t>0.084</w:t>
            </w:r>
          </w:p>
        </w:tc>
      </w:tr>
      <w:tr w:rsidR="00DE5DD9" w:rsidRPr="00CD53B8" w14:paraId="211A0AB6" w14:textId="77777777" w:rsidTr="006D4899">
        <w:trPr>
          <w:trHeight w:val="340"/>
          <w:jc w:val="center"/>
        </w:trPr>
        <w:tc>
          <w:tcPr>
            <w:tcW w:w="2520" w:type="dxa"/>
            <w:tcBorders>
              <w:top w:val="nil"/>
              <w:left w:val="nil"/>
              <w:bottom w:val="nil"/>
              <w:right w:val="nil"/>
            </w:tcBorders>
            <w:hideMark/>
          </w:tcPr>
          <w:p w14:paraId="2517A83F" w14:textId="77777777" w:rsidR="00DE5DD9" w:rsidRPr="00CD53B8" w:rsidRDefault="00DE5DD9" w:rsidP="00DE5DD9">
            <w:pPr>
              <w:jc w:val="right"/>
              <w:rPr>
                <w:bCs/>
                <w:i/>
                <w:color w:val="000000"/>
                <w:sz w:val="20"/>
                <w:szCs w:val="20"/>
              </w:rPr>
            </w:pPr>
            <w:r w:rsidRPr="00CD53B8">
              <w:rPr>
                <w:bCs/>
                <w:i/>
                <w:color w:val="000000"/>
                <w:sz w:val="20"/>
                <w:szCs w:val="20"/>
              </w:rPr>
              <w:t xml:space="preserve">Frankliniella </w:t>
            </w:r>
            <w:r w:rsidRPr="00CD53B8">
              <w:rPr>
                <w:bCs/>
                <w:color w:val="000000"/>
                <w:sz w:val="20"/>
                <w:szCs w:val="20"/>
              </w:rPr>
              <w:t>spp.</w:t>
            </w:r>
            <w:r w:rsidRPr="00CD53B8">
              <w:rPr>
                <w:bCs/>
                <w:i/>
                <w:color w:val="000000"/>
                <w:sz w:val="20"/>
                <w:szCs w:val="20"/>
              </w:rPr>
              <w:t xml:space="preserve"> </w:t>
            </w:r>
          </w:p>
        </w:tc>
        <w:tc>
          <w:tcPr>
            <w:tcW w:w="1170" w:type="dxa"/>
            <w:tcBorders>
              <w:top w:val="nil"/>
              <w:left w:val="nil"/>
              <w:bottom w:val="nil"/>
              <w:right w:val="nil"/>
            </w:tcBorders>
            <w:noWrap/>
            <w:hideMark/>
          </w:tcPr>
          <w:p w14:paraId="179E513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F9EFDD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17C8D1B" w14:textId="77777777" w:rsidR="00DE5DD9" w:rsidRPr="00CD53B8" w:rsidRDefault="00DE5DD9" w:rsidP="00DE5DD9">
            <w:pPr>
              <w:rPr>
                <w:color w:val="000000"/>
                <w:sz w:val="20"/>
                <w:szCs w:val="20"/>
              </w:rPr>
            </w:pPr>
            <w:r w:rsidRPr="00CD53B8">
              <w:rPr>
                <w:color w:val="000000"/>
                <w:sz w:val="20"/>
                <w:szCs w:val="20"/>
              </w:rPr>
              <w:t>0.021 (0.011) a</w:t>
            </w:r>
          </w:p>
        </w:tc>
        <w:tc>
          <w:tcPr>
            <w:tcW w:w="1170" w:type="dxa"/>
            <w:tcBorders>
              <w:top w:val="nil"/>
              <w:left w:val="nil"/>
              <w:bottom w:val="nil"/>
              <w:right w:val="nil"/>
            </w:tcBorders>
            <w:noWrap/>
            <w:hideMark/>
          </w:tcPr>
          <w:p w14:paraId="223DE52E"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B8DDB2C"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C1DF492"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343C756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E71E87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2F0A9A0"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25A82B07"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3F878575" w14:textId="77777777" w:rsidR="00DE5DD9" w:rsidRPr="00CD53B8" w:rsidRDefault="00DE5DD9" w:rsidP="00DE5DD9">
            <w:pPr>
              <w:jc w:val="right"/>
              <w:rPr>
                <w:color w:val="000000"/>
                <w:sz w:val="20"/>
                <w:szCs w:val="20"/>
              </w:rPr>
            </w:pPr>
            <w:r w:rsidRPr="00CD53B8">
              <w:rPr>
                <w:color w:val="000000"/>
                <w:sz w:val="20"/>
                <w:szCs w:val="20"/>
              </w:rPr>
              <w:t>0.48</w:t>
            </w:r>
          </w:p>
        </w:tc>
        <w:tc>
          <w:tcPr>
            <w:tcW w:w="900" w:type="dxa"/>
            <w:tcBorders>
              <w:top w:val="nil"/>
              <w:left w:val="nil"/>
              <w:bottom w:val="nil"/>
              <w:right w:val="nil"/>
            </w:tcBorders>
            <w:noWrap/>
            <w:hideMark/>
          </w:tcPr>
          <w:p w14:paraId="4D17B225" w14:textId="77777777" w:rsidR="00DE5DD9" w:rsidRPr="00CD53B8" w:rsidRDefault="00DE5DD9" w:rsidP="00DE5DD9">
            <w:pPr>
              <w:jc w:val="right"/>
              <w:rPr>
                <w:color w:val="000000"/>
                <w:sz w:val="20"/>
                <w:szCs w:val="20"/>
              </w:rPr>
            </w:pPr>
            <w:r w:rsidRPr="00CD53B8">
              <w:rPr>
                <w:color w:val="000000"/>
                <w:sz w:val="20"/>
                <w:szCs w:val="20"/>
              </w:rPr>
              <w:t>0.886</w:t>
            </w:r>
          </w:p>
        </w:tc>
      </w:tr>
      <w:tr w:rsidR="00DE5DD9" w:rsidRPr="00CD53B8" w14:paraId="117CF7E2" w14:textId="77777777" w:rsidTr="006D4899">
        <w:trPr>
          <w:trHeight w:val="340"/>
          <w:jc w:val="center"/>
        </w:trPr>
        <w:tc>
          <w:tcPr>
            <w:tcW w:w="2520" w:type="dxa"/>
            <w:tcBorders>
              <w:top w:val="nil"/>
              <w:left w:val="nil"/>
              <w:bottom w:val="nil"/>
              <w:right w:val="nil"/>
            </w:tcBorders>
            <w:hideMark/>
          </w:tcPr>
          <w:p w14:paraId="7F19B6B7" w14:textId="77777777" w:rsidR="00DE5DD9" w:rsidRPr="00CD53B8" w:rsidRDefault="00DE5DD9" w:rsidP="00DE5DD9">
            <w:pPr>
              <w:jc w:val="right"/>
              <w:rPr>
                <w:i/>
                <w:color w:val="000000"/>
                <w:sz w:val="20"/>
                <w:szCs w:val="20"/>
              </w:rPr>
            </w:pPr>
            <w:r w:rsidRPr="00CD53B8">
              <w:rPr>
                <w:i/>
                <w:color w:val="000000"/>
                <w:sz w:val="20"/>
                <w:szCs w:val="20"/>
              </w:rPr>
              <w:t>Frankliniella bispinosa</w:t>
            </w:r>
          </w:p>
        </w:tc>
        <w:tc>
          <w:tcPr>
            <w:tcW w:w="1170" w:type="dxa"/>
            <w:tcBorders>
              <w:top w:val="nil"/>
              <w:left w:val="nil"/>
              <w:bottom w:val="nil"/>
              <w:right w:val="nil"/>
            </w:tcBorders>
            <w:noWrap/>
            <w:hideMark/>
          </w:tcPr>
          <w:p w14:paraId="1883791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6C8ABA4" w14:textId="77777777" w:rsidR="00DE5DD9" w:rsidRPr="00CD53B8" w:rsidRDefault="00DE5DD9" w:rsidP="00DE5DD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5B6D6EF8" w14:textId="77777777" w:rsidR="00DE5DD9" w:rsidRPr="00CD53B8" w:rsidRDefault="00DE5DD9" w:rsidP="00DE5DD9">
            <w:pPr>
              <w:rPr>
                <w:color w:val="000000"/>
                <w:sz w:val="20"/>
                <w:szCs w:val="20"/>
              </w:rPr>
            </w:pPr>
            <w:r w:rsidRPr="00CD53B8">
              <w:rPr>
                <w:color w:val="000000"/>
                <w:sz w:val="20"/>
                <w:szCs w:val="20"/>
              </w:rPr>
              <w:t>0.163 (0.158) a</w:t>
            </w:r>
          </w:p>
        </w:tc>
        <w:tc>
          <w:tcPr>
            <w:tcW w:w="1170" w:type="dxa"/>
            <w:tcBorders>
              <w:top w:val="nil"/>
              <w:left w:val="nil"/>
              <w:bottom w:val="nil"/>
              <w:right w:val="nil"/>
            </w:tcBorders>
            <w:noWrap/>
            <w:hideMark/>
          </w:tcPr>
          <w:p w14:paraId="1047095F" w14:textId="77777777" w:rsidR="00DE5DD9" w:rsidRPr="00CD53B8" w:rsidRDefault="00DE5DD9" w:rsidP="00DE5DD9">
            <w:pPr>
              <w:rPr>
                <w:color w:val="000000"/>
                <w:sz w:val="20"/>
                <w:szCs w:val="20"/>
              </w:rPr>
            </w:pPr>
            <w:r w:rsidRPr="00CD53B8">
              <w:rPr>
                <w:color w:val="000000"/>
                <w:sz w:val="20"/>
                <w:szCs w:val="20"/>
              </w:rPr>
              <w:t>0.020 (0.011) a</w:t>
            </w:r>
          </w:p>
        </w:tc>
        <w:tc>
          <w:tcPr>
            <w:tcW w:w="1170" w:type="dxa"/>
            <w:tcBorders>
              <w:top w:val="nil"/>
              <w:left w:val="nil"/>
              <w:bottom w:val="nil"/>
              <w:right w:val="nil"/>
            </w:tcBorders>
            <w:noWrap/>
            <w:hideMark/>
          </w:tcPr>
          <w:p w14:paraId="103F3CDC"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650E7200"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6385F09"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BA2D1D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058B211"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5B42059"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2A49DEEF" w14:textId="77777777" w:rsidR="00DE5DD9" w:rsidRPr="00CD53B8" w:rsidRDefault="00DE5DD9" w:rsidP="00DE5DD9">
            <w:pPr>
              <w:jc w:val="right"/>
              <w:rPr>
                <w:color w:val="000000"/>
                <w:sz w:val="20"/>
                <w:szCs w:val="20"/>
              </w:rPr>
            </w:pPr>
            <w:r w:rsidRPr="00CD53B8">
              <w:rPr>
                <w:color w:val="000000"/>
                <w:sz w:val="20"/>
                <w:szCs w:val="20"/>
              </w:rPr>
              <w:t>0.49</w:t>
            </w:r>
          </w:p>
        </w:tc>
        <w:tc>
          <w:tcPr>
            <w:tcW w:w="900" w:type="dxa"/>
            <w:tcBorders>
              <w:top w:val="nil"/>
              <w:left w:val="nil"/>
              <w:bottom w:val="nil"/>
              <w:right w:val="nil"/>
            </w:tcBorders>
            <w:noWrap/>
            <w:hideMark/>
          </w:tcPr>
          <w:p w14:paraId="6EFA402D" w14:textId="77777777" w:rsidR="00DE5DD9" w:rsidRPr="00CD53B8" w:rsidRDefault="00DE5DD9" w:rsidP="00DE5DD9">
            <w:pPr>
              <w:jc w:val="right"/>
              <w:rPr>
                <w:color w:val="000000"/>
                <w:sz w:val="20"/>
                <w:szCs w:val="20"/>
              </w:rPr>
            </w:pPr>
            <w:r w:rsidRPr="00CD53B8">
              <w:rPr>
                <w:color w:val="000000"/>
                <w:sz w:val="20"/>
                <w:szCs w:val="20"/>
              </w:rPr>
              <w:t>0.884</w:t>
            </w:r>
          </w:p>
        </w:tc>
      </w:tr>
      <w:tr w:rsidR="00DE5DD9" w:rsidRPr="00CD53B8" w14:paraId="046AA395" w14:textId="77777777" w:rsidTr="006D4899">
        <w:trPr>
          <w:trHeight w:val="300"/>
          <w:jc w:val="center"/>
        </w:trPr>
        <w:tc>
          <w:tcPr>
            <w:tcW w:w="2520" w:type="dxa"/>
            <w:tcBorders>
              <w:top w:val="nil"/>
              <w:left w:val="nil"/>
              <w:bottom w:val="nil"/>
              <w:right w:val="nil"/>
            </w:tcBorders>
            <w:noWrap/>
            <w:hideMark/>
          </w:tcPr>
          <w:p w14:paraId="023E648F" w14:textId="77777777" w:rsidR="00DE5DD9" w:rsidRPr="00CD53B8" w:rsidRDefault="00DE5DD9" w:rsidP="00DE5DD9">
            <w:pPr>
              <w:jc w:val="right"/>
              <w:rPr>
                <w:color w:val="000000"/>
                <w:sz w:val="20"/>
                <w:szCs w:val="20"/>
              </w:rPr>
            </w:pPr>
            <w:r w:rsidRPr="00CD53B8">
              <w:rPr>
                <w:color w:val="000000"/>
                <w:sz w:val="20"/>
                <w:szCs w:val="20"/>
              </w:rPr>
              <w:t>N</w:t>
            </w:r>
          </w:p>
        </w:tc>
        <w:tc>
          <w:tcPr>
            <w:tcW w:w="1170" w:type="dxa"/>
            <w:tcBorders>
              <w:top w:val="nil"/>
              <w:left w:val="nil"/>
              <w:bottom w:val="nil"/>
              <w:right w:val="nil"/>
            </w:tcBorders>
            <w:noWrap/>
            <w:hideMark/>
          </w:tcPr>
          <w:p w14:paraId="2EA4720E" w14:textId="77777777" w:rsidR="00DE5DD9" w:rsidRPr="00CD53B8" w:rsidRDefault="00DE5DD9" w:rsidP="00DE5DD9">
            <w:pPr>
              <w:jc w:val="right"/>
              <w:rPr>
                <w:color w:val="000000"/>
                <w:sz w:val="20"/>
                <w:szCs w:val="20"/>
              </w:rPr>
            </w:pPr>
            <w:r w:rsidRPr="00CD53B8">
              <w:rPr>
                <w:color w:val="000000"/>
                <w:sz w:val="20"/>
                <w:szCs w:val="20"/>
              </w:rPr>
              <w:t>80</w:t>
            </w:r>
          </w:p>
        </w:tc>
        <w:tc>
          <w:tcPr>
            <w:tcW w:w="1170" w:type="dxa"/>
            <w:tcBorders>
              <w:top w:val="nil"/>
              <w:left w:val="nil"/>
              <w:bottom w:val="nil"/>
              <w:right w:val="nil"/>
            </w:tcBorders>
            <w:noWrap/>
            <w:hideMark/>
          </w:tcPr>
          <w:p w14:paraId="75B84E17" w14:textId="77777777" w:rsidR="00DE5DD9" w:rsidRPr="00CD53B8" w:rsidRDefault="00DE5DD9" w:rsidP="00DE5DD9">
            <w:pPr>
              <w:jc w:val="right"/>
              <w:rPr>
                <w:color w:val="000000"/>
                <w:sz w:val="20"/>
                <w:szCs w:val="20"/>
              </w:rPr>
            </w:pPr>
            <w:r w:rsidRPr="00CD53B8">
              <w:rPr>
                <w:color w:val="000000"/>
                <w:sz w:val="20"/>
                <w:szCs w:val="20"/>
              </w:rPr>
              <w:t>175</w:t>
            </w:r>
          </w:p>
        </w:tc>
        <w:tc>
          <w:tcPr>
            <w:tcW w:w="1170" w:type="dxa"/>
            <w:tcBorders>
              <w:top w:val="nil"/>
              <w:left w:val="nil"/>
              <w:bottom w:val="nil"/>
              <w:right w:val="nil"/>
            </w:tcBorders>
            <w:noWrap/>
            <w:hideMark/>
          </w:tcPr>
          <w:p w14:paraId="3A98B261" w14:textId="77777777" w:rsidR="00DE5DD9" w:rsidRPr="00CD53B8" w:rsidRDefault="00DE5DD9" w:rsidP="00DE5DD9">
            <w:pPr>
              <w:jc w:val="right"/>
              <w:rPr>
                <w:color w:val="000000"/>
                <w:sz w:val="20"/>
                <w:szCs w:val="20"/>
              </w:rPr>
            </w:pPr>
            <w:r w:rsidRPr="00CD53B8">
              <w:rPr>
                <w:color w:val="000000"/>
                <w:sz w:val="20"/>
                <w:szCs w:val="20"/>
              </w:rPr>
              <w:t>240</w:t>
            </w:r>
          </w:p>
        </w:tc>
        <w:tc>
          <w:tcPr>
            <w:tcW w:w="1170" w:type="dxa"/>
            <w:tcBorders>
              <w:top w:val="nil"/>
              <w:left w:val="nil"/>
              <w:bottom w:val="nil"/>
              <w:right w:val="nil"/>
            </w:tcBorders>
            <w:noWrap/>
            <w:hideMark/>
          </w:tcPr>
          <w:p w14:paraId="0F000DFB" w14:textId="77777777" w:rsidR="00DE5DD9" w:rsidRPr="00CD53B8" w:rsidRDefault="00DE5DD9" w:rsidP="00DE5DD9">
            <w:pPr>
              <w:jc w:val="right"/>
              <w:rPr>
                <w:color w:val="000000"/>
                <w:sz w:val="20"/>
                <w:szCs w:val="20"/>
              </w:rPr>
            </w:pPr>
            <w:r w:rsidRPr="00CD53B8">
              <w:rPr>
                <w:color w:val="000000"/>
                <w:sz w:val="20"/>
                <w:szCs w:val="20"/>
              </w:rPr>
              <w:t>150</w:t>
            </w:r>
          </w:p>
        </w:tc>
        <w:tc>
          <w:tcPr>
            <w:tcW w:w="1170" w:type="dxa"/>
            <w:tcBorders>
              <w:top w:val="nil"/>
              <w:left w:val="nil"/>
              <w:bottom w:val="nil"/>
              <w:right w:val="nil"/>
            </w:tcBorders>
            <w:noWrap/>
            <w:hideMark/>
          </w:tcPr>
          <w:p w14:paraId="10250864" w14:textId="77777777" w:rsidR="00DE5DD9" w:rsidRPr="00CD53B8" w:rsidRDefault="00DE5DD9" w:rsidP="00DE5DD9">
            <w:pPr>
              <w:jc w:val="right"/>
              <w:rPr>
                <w:color w:val="000000"/>
                <w:sz w:val="20"/>
                <w:szCs w:val="20"/>
              </w:rPr>
            </w:pPr>
            <w:r w:rsidRPr="00CD53B8">
              <w:rPr>
                <w:color w:val="000000"/>
                <w:sz w:val="20"/>
                <w:szCs w:val="20"/>
              </w:rPr>
              <w:t>130</w:t>
            </w:r>
          </w:p>
        </w:tc>
        <w:tc>
          <w:tcPr>
            <w:tcW w:w="1080" w:type="dxa"/>
            <w:tcBorders>
              <w:top w:val="nil"/>
              <w:left w:val="nil"/>
              <w:bottom w:val="nil"/>
              <w:right w:val="nil"/>
            </w:tcBorders>
            <w:noWrap/>
            <w:hideMark/>
          </w:tcPr>
          <w:p w14:paraId="77BF8C43" w14:textId="77777777" w:rsidR="00DE5DD9" w:rsidRPr="00CD53B8" w:rsidRDefault="00DE5DD9" w:rsidP="00DE5DD9">
            <w:pPr>
              <w:jc w:val="right"/>
              <w:rPr>
                <w:color w:val="000000"/>
                <w:sz w:val="20"/>
                <w:szCs w:val="20"/>
              </w:rPr>
            </w:pPr>
            <w:r w:rsidRPr="00CD53B8">
              <w:rPr>
                <w:color w:val="000000"/>
                <w:sz w:val="20"/>
                <w:szCs w:val="20"/>
              </w:rPr>
              <w:t>110</w:t>
            </w:r>
          </w:p>
        </w:tc>
        <w:tc>
          <w:tcPr>
            <w:tcW w:w="1170" w:type="dxa"/>
            <w:tcBorders>
              <w:top w:val="nil"/>
              <w:left w:val="nil"/>
              <w:bottom w:val="nil"/>
              <w:right w:val="nil"/>
            </w:tcBorders>
            <w:noWrap/>
            <w:hideMark/>
          </w:tcPr>
          <w:p w14:paraId="0A74DF6D" w14:textId="77777777" w:rsidR="00DE5DD9" w:rsidRPr="00CD53B8" w:rsidRDefault="00DE5DD9" w:rsidP="00DE5DD9">
            <w:pPr>
              <w:jc w:val="right"/>
              <w:rPr>
                <w:color w:val="000000"/>
                <w:sz w:val="20"/>
                <w:szCs w:val="20"/>
              </w:rPr>
            </w:pPr>
            <w:r w:rsidRPr="00CD53B8">
              <w:rPr>
                <w:color w:val="000000"/>
                <w:sz w:val="20"/>
                <w:szCs w:val="20"/>
              </w:rPr>
              <w:t>110</w:t>
            </w:r>
          </w:p>
        </w:tc>
        <w:tc>
          <w:tcPr>
            <w:tcW w:w="1170" w:type="dxa"/>
            <w:tcBorders>
              <w:top w:val="nil"/>
              <w:left w:val="nil"/>
              <w:bottom w:val="nil"/>
              <w:right w:val="nil"/>
            </w:tcBorders>
            <w:noWrap/>
            <w:hideMark/>
          </w:tcPr>
          <w:p w14:paraId="40AC2074" w14:textId="77777777" w:rsidR="00DE5DD9" w:rsidRPr="00CD53B8" w:rsidRDefault="00DE5DD9" w:rsidP="00DE5DD9">
            <w:pPr>
              <w:jc w:val="right"/>
              <w:rPr>
                <w:color w:val="000000"/>
                <w:sz w:val="20"/>
                <w:szCs w:val="20"/>
              </w:rPr>
            </w:pPr>
            <w:r w:rsidRPr="00CD53B8">
              <w:rPr>
                <w:color w:val="000000"/>
                <w:sz w:val="20"/>
                <w:szCs w:val="20"/>
              </w:rPr>
              <w:t>90</w:t>
            </w:r>
          </w:p>
        </w:tc>
        <w:tc>
          <w:tcPr>
            <w:tcW w:w="1170" w:type="dxa"/>
            <w:tcBorders>
              <w:top w:val="nil"/>
              <w:left w:val="nil"/>
              <w:bottom w:val="nil"/>
              <w:right w:val="nil"/>
            </w:tcBorders>
            <w:noWrap/>
            <w:hideMark/>
          </w:tcPr>
          <w:p w14:paraId="2665E366" w14:textId="77777777" w:rsidR="00DE5DD9" w:rsidRPr="00CD53B8" w:rsidRDefault="00DE5DD9" w:rsidP="00DE5DD9">
            <w:pPr>
              <w:jc w:val="right"/>
              <w:rPr>
                <w:color w:val="000000"/>
                <w:sz w:val="20"/>
                <w:szCs w:val="20"/>
              </w:rPr>
            </w:pPr>
            <w:r w:rsidRPr="00CD53B8">
              <w:rPr>
                <w:color w:val="000000"/>
                <w:sz w:val="20"/>
                <w:szCs w:val="20"/>
              </w:rPr>
              <w:t>110</w:t>
            </w:r>
          </w:p>
        </w:tc>
        <w:tc>
          <w:tcPr>
            <w:tcW w:w="1080" w:type="dxa"/>
            <w:tcBorders>
              <w:top w:val="nil"/>
              <w:left w:val="nil"/>
              <w:bottom w:val="nil"/>
              <w:right w:val="nil"/>
            </w:tcBorders>
            <w:noWrap/>
            <w:hideMark/>
          </w:tcPr>
          <w:p w14:paraId="2DD1910E" w14:textId="77777777" w:rsidR="00DE5DD9" w:rsidRPr="00CD53B8" w:rsidRDefault="00DE5DD9" w:rsidP="00DE5DD9">
            <w:pPr>
              <w:jc w:val="right"/>
              <w:rPr>
                <w:color w:val="000000"/>
                <w:sz w:val="20"/>
                <w:szCs w:val="20"/>
              </w:rPr>
            </w:pPr>
            <w:r w:rsidRPr="00CD53B8">
              <w:rPr>
                <w:color w:val="000000"/>
                <w:sz w:val="20"/>
                <w:szCs w:val="20"/>
              </w:rPr>
              <w:t>69</w:t>
            </w:r>
          </w:p>
        </w:tc>
        <w:tc>
          <w:tcPr>
            <w:tcW w:w="1620" w:type="dxa"/>
            <w:gridSpan w:val="2"/>
            <w:tcBorders>
              <w:top w:val="nil"/>
              <w:left w:val="nil"/>
              <w:bottom w:val="nil"/>
              <w:right w:val="nil"/>
            </w:tcBorders>
            <w:noWrap/>
            <w:hideMark/>
          </w:tcPr>
          <w:p w14:paraId="5BB6871F" w14:textId="77777777" w:rsidR="00DE5DD9" w:rsidRPr="00CD53B8" w:rsidRDefault="00DE5DD9" w:rsidP="00DE5DD9">
            <w:pPr>
              <w:jc w:val="right"/>
              <w:rPr>
                <w:sz w:val="20"/>
                <w:szCs w:val="20"/>
              </w:rPr>
            </w:pPr>
            <w:r w:rsidRPr="00CD53B8">
              <w:rPr>
                <w:color w:val="000000"/>
                <w:sz w:val="20"/>
                <w:szCs w:val="20"/>
              </w:rPr>
              <w:t xml:space="preserve"> </w:t>
            </w:r>
          </w:p>
        </w:tc>
      </w:tr>
      <w:tr w:rsidR="00DE5DD9" w:rsidRPr="00CD53B8" w14:paraId="0583FC83" w14:textId="77777777" w:rsidTr="006D4899">
        <w:trPr>
          <w:trHeight w:val="300"/>
          <w:jc w:val="center"/>
        </w:trPr>
        <w:tc>
          <w:tcPr>
            <w:tcW w:w="2520" w:type="dxa"/>
            <w:tcBorders>
              <w:top w:val="nil"/>
              <w:left w:val="nil"/>
              <w:bottom w:val="single" w:sz="4" w:space="0" w:color="000000"/>
              <w:right w:val="nil"/>
            </w:tcBorders>
            <w:noWrap/>
          </w:tcPr>
          <w:p w14:paraId="0A122D26" w14:textId="77777777" w:rsidR="00DE5DD9" w:rsidRPr="00CD53B8" w:rsidRDefault="00DE5DD9" w:rsidP="00DE5DD9">
            <w:pPr>
              <w:jc w:val="right"/>
              <w:rPr>
                <w:color w:val="000000"/>
                <w:sz w:val="20"/>
                <w:szCs w:val="20"/>
              </w:rPr>
            </w:pPr>
            <w:r w:rsidRPr="00CD53B8">
              <w:rPr>
                <w:color w:val="000000"/>
                <w:sz w:val="20"/>
                <w:szCs w:val="20"/>
              </w:rPr>
              <w:t>df</w:t>
            </w:r>
          </w:p>
        </w:tc>
        <w:tc>
          <w:tcPr>
            <w:tcW w:w="1170" w:type="dxa"/>
            <w:tcBorders>
              <w:top w:val="nil"/>
              <w:left w:val="nil"/>
              <w:bottom w:val="single" w:sz="4" w:space="0" w:color="000000"/>
              <w:right w:val="nil"/>
            </w:tcBorders>
            <w:noWrap/>
          </w:tcPr>
          <w:p w14:paraId="765AD01C" w14:textId="77777777" w:rsidR="00DE5DD9" w:rsidRPr="00CD53B8" w:rsidRDefault="00DE5DD9" w:rsidP="00DE5DD9">
            <w:pPr>
              <w:jc w:val="right"/>
              <w:rPr>
                <w:color w:val="000000"/>
                <w:sz w:val="20"/>
                <w:szCs w:val="20"/>
              </w:rPr>
            </w:pPr>
            <w:r w:rsidRPr="00CD53B8">
              <w:rPr>
                <w:color w:val="000000"/>
                <w:sz w:val="20"/>
                <w:szCs w:val="20"/>
              </w:rPr>
              <w:t>9, 1,263</w:t>
            </w:r>
          </w:p>
        </w:tc>
        <w:tc>
          <w:tcPr>
            <w:tcW w:w="1170" w:type="dxa"/>
            <w:tcBorders>
              <w:top w:val="nil"/>
              <w:left w:val="nil"/>
              <w:bottom w:val="single" w:sz="4" w:space="0" w:color="000000"/>
              <w:right w:val="nil"/>
            </w:tcBorders>
            <w:noWrap/>
          </w:tcPr>
          <w:p w14:paraId="14EEC30D"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26BD8D63"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50E5C344"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1980D94D" w14:textId="77777777" w:rsidR="00DE5DD9" w:rsidRPr="00CD53B8" w:rsidRDefault="00DE5DD9" w:rsidP="00DE5DD9">
            <w:pPr>
              <w:rPr>
                <w:color w:val="000000"/>
                <w:sz w:val="20"/>
                <w:szCs w:val="20"/>
              </w:rPr>
            </w:pPr>
          </w:p>
        </w:tc>
        <w:tc>
          <w:tcPr>
            <w:tcW w:w="1080" w:type="dxa"/>
            <w:tcBorders>
              <w:top w:val="nil"/>
              <w:left w:val="nil"/>
              <w:bottom w:val="single" w:sz="4" w:space="0" w:color="000000"/>
              <w:right w:val="nil"/>
            </w:tcBorders>
            <w:noWrap/>
          </w:tcPr>
          <w:p w14:paraId="7F1D3164"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1DFCC20A"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04ACC517"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7311B375" w14:textId="77777777" w:rsidR="00DE5DD9" w:rsidRPr="00CD53B8" w:rsidRDefault="00DE5DD9" w:rsidP="00DE5DD9">
            <w:pPr>
              <w:rPr>
                <w:color w:val="000000"/>
                <w:sz w:val="20"/>
                <w:szCs w:val="20"/>
              </w:rPr>
            </w:pPr>
          </w:p>
        </w:tc>
        <w:tc>
          <w:tcPr>
            <w:tcW w:w="1080" w:type="dxa"/>
            <w:tcBorders>
              <w:top w:val="nil"/>
              <w:left w:val="nil"/>
              <w:bottom w:val="single" w:sz="4" w:space="0" w:color="000000"/>
              <w:right w:val="nil"/>
            </w:tcBorders>
            <w:noWrap/>
          </w:tcPr>
          <w:p w14:paraId="091E80E0" w14:textId="77777777" w:rsidR="00DE5DD9" w:rsidRPr="00CD53B8" w:rsidRDefault="00DE5DD9" w:rsidP="00DE5DD9">
            <w:pPr>
              <w:rPr>
                <w:color w:val="000000"/>
                <w:sz w:val="20"/>
                <w:szCs w:val="20"/>
              </w:rPr>
            </w:pPr>
          </w:p>
        </w:tc>
        <w:tc>
          <w:tcPr>
            <w:tcW w:w="1620" w:type="dxa"/>
            <w:gridSpan w:val="2"/>
            <w:tcBorders>
              <w:top w:val="nil"/>
              <w:left w:val="nil"/>
              <w:bottom w:val="single" w:sz="4" w:space="0" w:color="000000"/>
              <w:right w:val="nil"/>
            </w:tcBorders>
            <w:noWrap/>
          </w:tcPr>
          <w:p w14:paraId="7242BE1B" w14:textId="77777777" w:rsidR="00DE5DD9" w:rsidRPr="00CD53B8" w:rsidRDefault="00DE5DD9" w:rsidP="00DE5DD9">
            <w:pPr>
              <w:jc w:val="right"/>
              <w:rPr>
                <w:color w:val="000000"/>
                <w:sz w:val="20"/>
                <w:szCs w:val="20"/>
              </w:rPr>
            </w:pPr>
          </w:p>
        </w:tc>
      </w:tr>
    </w:tbl>
    <w:p w14:paraId="337AD3E1" w14:textId="77777777" w:rsidR="004D4721" w:rsidRPr="00CD53B8" w:rsidRDefault="004D4721" w:rsidP="004D4721">
      <w:r w:rsidRPr="00CD53B8">
        <w:lastRenderedPageBreak/>
        <w:t xml:space="preserve">N = number of tap samples. </w:t>
      </w:r>
      <w:r w:rsidRPr="00CD53B8">
        <w:rPr>
          <w:b/>
        </w:rPr>
        <w:t xml:space="preserve">Bold </w:t>
      </w:r>
      <w:r w:rsidRPr="00CD53B8">
        <w:t>values indicate statistical differences with higher means. Means were compared with a Tukey test (</w:t>
      </w:r>
      <w:r w:rsidRPr="00CD53B8">
        <w:rPr>
          <w:i/>
        </w:rPr>
        <w:t xml:space="preserve">P </w:t>
      </w:r>
      <w:r w:rsidRPr="00CD53B8">
        <w:t>≤ 0.05). Means with</w:t>
      </w:r>
      <w:r w:rsidRPr="00CD53B8">
        <w:tab/>
        <w:t>the same letter are not significantly different.</w:t>
      </w:r>
    </w:p>
    <w:p w14:paraId="0A1F319D" w14:textId="77777777" w:rsidR="004D4721" w:rsidRPr="00CD53B8" w:rsidRDefault="004D4721" w:rsidP="004D4721"/>
    <w:p w14:paraId="2580496D" w14:textId="77777777" w:rsidR="00DC4308" w:rsidRDefault="00DC4308" w:rsidP="004D4721">
      <w:bookmarkStart w:id="46" w:name="Table26"/>
    </w:p>
    <w:p w14:paraId="6533C22E" w14:textId="77777777" w:rsidR="00DC4308" w:rsidRDefault="00DC4308" w:rsidP="004D4721"/>
    <w:p w14:paraId="4DA6799F" w14:textId="77777777" w:rsidR="00DC4308" w:rsidRDefault="00DC4308" w:rsidP="004D4721"/>
    <w:p w14:paraId="0F87DB9D" w14:textId="77777777" w:rsidR="00DC4308" w:rsidRDefault="00DC4308" w:rsidP="004D4721"/>
    <w:p w14:paraId="39486EE5" w14:textId="77777777" w:rsidR="00DC4308" w:rsidRDefault="00DC4308" w:rsidP="004D4721"/>
    <w:p w14:paraId="7F6DAFAC" w14:textId="77777777" w:rsidR="00DC4308" w:rsidRDefault="00DC4308" w:rsidP="004D4721"/>
    <w:p w14:paraId="5034FAA7" w14:textId="77777777" w:rsidR="00DC4308" w:rsidRDefault="00DC4308" w:rsidP="004D4721"/>
    <w:p w14:paraId="36F8EC9C" w14:textId="77777777" w:rsidR="00DC4308" w:rsidRDefault="00DC4308" w:rsidP="004D4721"/>
    <w:p w14:paraId="5AC6BA71" w14:textId="77777777" w:rsidR="00DC4308" w:rsidRDefault="00DC4308" w:rsidP="004D4721"/>
    <w:p w14:paraId="279425C4" w14:textId="77777777" w:rsidR="00DC4308" w:rsidRDefault="00DC4308" w:rsidP="004D4721"/>
    <w:p w14:paraId="469AD1ED" w14:textId="77777777" w:rsidR="00DC4308" w:rsidRDefault="00DC4308" w:rsidP="004D4721"/>
    <w:p w14:paraId="52CDBD7B" w14:textId="77777777" w:rsidR="00DC4308" w:rsidRDefault="00DC4308" w:rsidP="004D4721"/>
    <w:p w14:paraId="07E11518" w14:textId="77777777" w:rsidR="00DC4308" w:rsidRDefault="00DC4308" w:rsidP="004D4721"/>
    <w:p w14:paraId="61A7F2AA" w14:textId="77777777" w:rsidR="00DC4308" w:rsidRDefault="00DC4308" w:rsidP="004D4721"/>
    <w:p w14:paraId="61C91E2A" w14:textId="77777777" w:rsidR="00DC4308" w:rsidRDefault="00DC4308" w:rsidP="004D4721"/>
    <w:p w14:paraId="70127E68" w14:textId="77777777" w:rsidR="00DC4308" w:rsidRDefault="00DC4308" w:rsidP="004D4721"/>
    <w:p w14:paraId="55DC96BB" w14:textId="77777777" w:rsidR="00DC4308" w:rsidRDefault="00DC4308" w:rsidP="004D4721"/>
    <w:p w14:paraId="396C2256" w14:textId="77777777" w:rsidR="00DC4308" w:rsidRDefault="00DC4308" w:rsidP="004D4721"/>
    <w:p w14:paraId="0B45172A" w14:textId="77777777" w:rsidR="00DC4308" w:rsidRDefault="00DC4308" w:rsidP="004D4721"/>
    <w:p w14:paraId="44B5CD39" w14:textId="77777777" w:rsidR="00DC4308" w:rsidRDefault="00DC4308" w:rsidP="004D4721"/>
    <w:p w14:paraId="3BAB22FB" w14:textId="77777777" w:rsidR="00DC4308" w:rsidRDefault="00DC4308" w:rsidP="004D4721"/>
    <w:p w14:paraId="0A705A40" w14:textId="77777777" w:rsidR="00DC4308" w:rsidRDefault="00DC4308" w:rsidP="004D4721"/>
    <w:p w14:paraId="0CEEB159" w14:textId="77777777" w:rsidR="00DC4308" w:rsidRDefault="00DC4308" w:rsidP="004D4721"/>
    <w:p w14:paraId="40A84DE3" w14:textId="77777777" w:rsidR="00DC4308" w:rsidRDefault="00DC4308" w:rsidP="004D4721"/>
    <w:p w14:paraId="69249097" w14:textId="77777777" w:rsidR="00DC4308" w:rsidRDefault="00DC4308" w:rsidP="004D4721"/>
    <w:p w14:paraId="3B0E7397" w14:textId="77777777" w:rsidR="00DC4308" w:rsidRDefault="00DC4308" w:rsidP="004D4721"/>
    <w:p w14:paraId="105DA73D" w14:textId="77777777" w:rsidR="00DC4308" w:rsidRDefault="00DC4308" w:rsidP="004D4721"/>
    <w:p w14:paraId="4613C16C" w14:textId="77777777" w:rsidR="00DC4308" w:rsidRDefault="00DC4308" w:rsidP="004D4721"/>
    <w:p w14:paraId="5E647366" w14:textId="77777777" w:rsidR="00DC4308" w:rsidRDefault="00DC4308" w:rsidP="004D4721"/>
    <w:p w14:paraId="6541B7B8" w14:textId="7EF02911" w:rsidR="004D4721" w:rsidRPr="00CD53B8" w:rsidRDefault="004D4721" w:rsidP="004D4721">
      <w:r w:rsidRPr="00CD53B8">
        <w:lastRenderedPageBreak/>
        <w:t xml:space="preserve">Table 2-6. Effect of trap location within the plot on mean (SE) numbers of arthropods collected by tap samples from olive branches </w:t>
      </w:r>
      <w:r w:rsidRPr="00CD53B8">
        <w:tab/>
        <w:t xml:space="preserve">within groves in north central Florida in 2017 and 2018.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4"/>
        <w:gridCol w:w="1450"/>
        <w:gridCol w:w="1450"/>
        <w:gridCol w:w="1450"/>
        <w:gridCol w:w="1538"/>
        <w:gridCol w:w="666"/>
        <w:gridCol w:w="880"/>
      </w:tblGrid>
      <w:tr w:rsidR="004D4721" w:rsidRPr="00CD53B8" w14:paraId="0A43ABB4" w14:textId="77777777" w:rsidTr="006D4899">
        <w:trPr>
          <w:trHeight w:val="300"/>
          <w:jc w:val="center"/>
        </w:trPr>
        <w:tc>
          <w:tcPr>
            <w:tcW w:w="0" w:type="auto"/>
            <w:gridSpan w:val="7"/>
            <w:tcBorders>
              <w:top w:val="single" w:sz="4" w:space="0" w:color="000000"/>
            </w:tcBorders>
            <w:noWrap/>
            <w:hideMark/>
          </w:tcPr>
          <w:bookmarkEnd w:id="46"/>
          <w:p w14:paraId="25320056" w14:textId="521A21BF" w:rsidR="004D4721" w:rsidRPr="00CD53B8" w:rsidRDefault="004D4721" w:rsidP="006D4899">
            <w:pPr>
              <w:jc w:val="center"/>
            </w:pPr>
            <w:r w:rsidRPr="00CD53B8">
              <w:rPr>
                <w:color w:val="000000"/>
              </w:rPr>
              <w:t xml:space="preserve">Mean number </w:t>
            </w:r>
            <w:r w:rsidRPr="00CD53B8">
              <w:t>(SE)/</w:t>
            </w:r>
            <w:r w:rsidR="001D07DD">
              <w:t>collection effort</w:t>
            </w:r>
          </w:p>
        </w:tc>
      </w:tr>
      <w:tr w:rsidR="004D4721" w:rsidRPr="00CD53B8" w14:paraId="3D4B2589" w14:textId="77777777" w:rsidTr="006D4899">
        <w:trPr>
          <w:trHeight w:val="151"/>
          <w:jc w:val="center"/>
        </w:trPr>
        <w:tc>
          <w:tcPr>
            <w:tcW w:w="0" w:type="auto"/>
            <w:tcBorders>
              <w:bottom w:val="single" w:sz="4" w:space="0" w:color="000000"/>
            </w:tcBorders>
            <w:noWrap/>
            <w:hideMark/>
          </w:tcPr>
          <w:p w14:paraId="611EBE4D" w14:textId="77777777" w:rsidR="004D4721" w:rsidRPr="00CD53B8" w:rsidRDefault="004D4721" w:rsidP="006D4899">
            <w:pPr>
              <w:jc w:val="center"/>
              <w:rPr>
                <w:color w:val="000000"/>
                <w:sz w:val="20"/>
                <w:szCs w:val="20"/>
              </w:rPr>
            </w:pPr>
            <w:r w:rsidRPr="00CD53B8">
              <w:rPr>
                <w:color w:val="000000"/>
                <w:sz w:val="20"/>
                <w:szCs w:val="20"/>
              </w:rPr>
              <w:t>Group</w:t>
            </w:r>
          </w:p>
        </w:tc>
        <w:tc>
          <w:tcPr>
            <w:tcW w:w="0" w:type="auto"/>
            <w:tcBorders>
              <w:top w:val="single" w:sz="4" w:space="0" w:color="000000"/>
              <w:bottom w:val="single" w:sz="4" w:space="0" w:color="000000"/>
            </w:tcBorders>
            <w:noWrap/>
            <w:hideMark/>
          </w:tcPr>
          <w:p w14:paraId="73778CBA" w14:textId="77777777" w:rsidR="004D4721" w:rsidRPr="00CD53B8" w:rsidRDefault="004D4721" w:rsidP="006D4899">
            <w:pPr>
              <w:jc w:val="center"/>
              <w:rPr>
                <w:color w:val="000000"/>
                <w:sz w:val="20"/>
                <w:szCs w:val="20"/>
              </w:rPr>
            </w:pPr>
            <w:r w:rsidRPr="00CD53B8">
              <w:rPr>
                <w:color w:val="000000"/>
                <w:sz w:val="20"/>
                <w:szCs w:val="20"/>
              </w:rPr>
              <w:t>Center</w:t>
            </w:r>
          </w:p>
        </w:tc>
        <w:tc>
          <w:tcPr>
            <w:tcW w:w="0" w:type="auto"/>
            <w:tcBorders>
              <w:top w:val="single" w:sz="4" w:space="0" w:color="000000"/>
              <w:bottom w:val="single" w:sz="4" w:space="0" w:color="000000"/>
            </w:tcBorders>
            <w:noWrap/>
            <w:hideMark/>
          </w:tcPr>
          <w:p w14:paraId="4C5EA5F8" w14:textId="77777777" w:rsidR="004D4721" w:rsidRPr="00CD53B8" w:rsidRDefault="004D4721" w:rsidP="006D4899">
            <w:pPr>
              <w:jc w:val="center"/>
              <w:rPr>
                <w:color w:val="000000"/>
                <w:sz w:val="20"/>
                <w:szCs w:val="20"/>
              </w:rPr>
            </w:pPr>
            <w:r w:rsidRPr="00CD53B8">
              <w:rPr>
                <w:color w:val="000000"/>
                <w:sz w:val="20"/>
                <w:szCs w:val="20"/>
              </w:rPr>
              <w:t>Corner</w:t>
            </w:r>
          </w:p>
        </w:tc>
        <w:tc>
          <w:tcPr>
            <w:tcW w:w="0" w:type="auto"/>
            <w:tcBorders>
              <w:top w:val="single" w:sz="4" w:space="0" w:color="000000"/>
              <w:bottom w:val="single" w:sz="4" w:space="0" w:color="000000"/>
            </w:tcBorders>
            <w:noWrap/>
            <w:hideMark/>
          </w:tcPr>
          <w:p w14:paraId="6611F23C" w14:textId="77777777" w:rsidR="004D4721" w:rsidRPr="00CD53B8" w:rsidRDefault="004D4721" w:rsidP="006D4899">
            <w:pPr>
              <w:jc w:val="center"/>
              <w:rPr>
                <w:color w:val="000000"/>
                <w:sz w:val="20"/>
                <w:szCs w:val="20"/>
              </w:rPr>
            </w:pPr>
            <w:r w:rsidRPr="00CD53B8">
              <w:rPr>
                <w:color w:val="000000"/>
                <w:sz w:val="20"/>
                <w:szCs w:val="20"/>
              </w:rPr>
              <w:t>End</w:t>
            </w:r>
          </w:p>
        </w:tc>
        <w:tc>
          <w:tcPr>
            <w:tcW w:w="0" w:type="auto"/>
            <w:tcBorders>
              <w:top w:val="single" w:sz="4" w:space="0" w:color="000000"/>
              <w:bottom w:val="single" w:sz="4" w:space="0" w:color="000000"/>
            </w:tcBorders>
            <w:noWrap/>
            <w:hideMark/>
          </w:tcPr>
          <w:p w14:paraId="5986CB27" w14:textId="77777777" w:rsidR="004D4721" w:rsidRPr="00CD53B8" w:rsidRDefault="004D4721" w:rsidP="006D4899">
            <w:pPr>
              <w:jc w:val="center"/>
              <w:rPr>
                <w:color w:val="000000"/>
                <w:sz w:val="20"/>
                <w:szCs w:val="20"/>
              </w:rPr>
            </w:pPr>
            <w:r w:rsidRPr="00CD53B8">
              <w:rPr>
                <w:color w:val="000000"/>
                <w:sz w:val="20"/>
                <w:szCs w:val="20"/>
              </w:rPr>
              <w:t>Edge Row</w:t>
            </w:r>
          </w:p>
        </w:tc>
        <w:tc>
          <w:tcPr>
            <w:tcW w:w="0" w:type="auto"/>
            <w:tcBorders>
              <w:bottom w:val="single" w:sz="4" w:space="0" w:color="000000"/>
            </w:tcBorders>
            <w:noWrap/>
            <w:hideMark/>
          </w:tcPr>
          <w:p w14:paraId="232C6B77" w14:textId="77777777" w:rsidR="004D4721" w:rsidRPr="00CD53B8" w:rsidRDefault="004D4721" w:rsidP="006D4899">
            <w:pPr>
              <w:jc w:val="center"/>
              <w:rPr>
                <w:color w:val="000000"/>
                <w:sz w:val="20"/>
                <w:szCs w:val="20"/>
              </w:rPr>
            </w:pPr>
            <w:r w:rsidRPr="00CD53B8">
              <w:rPr>
                <w:color w:val="000000"/>
                <w:sz w:val="20"/>
                <w:szCs w:val="20"/>
              </w:rPr>
              <w:t>F</w:t>
            </w:r>
          </w:p>
        </w:tc>
        <w:tc>
          <w:tcPr>
            <w:tcW w:w="0" w:type="auto"/>
            <w:tcBorders>
              <w:bottom w:val="single" w:sz="4" w:space="0" w:color="000000"/>
            </w:tcBorders>
            <w:noWrap/>
            <w:hideMark/>
          </w:tcPr>
          <w:p w14:paraId="7A2374F7" w14:textId="77777777" w:rsidR="004D4721" w:rsidRPr="00CD53B8" w:rsidRDefault="004D4721" w:rsidP="006D4899">
            <w:pPr>
              <w:jc w:val="center"/>
              <w:rPr>
                <w:i/>
                <w:iCs/>
                <w:color w:val="000000"/>
                <w:sz w:val="20"/>
                <w:szCs w:val="20"/>
              </w:rPr>
            </w:pPr>
            <w:r w:rsidRPr="00CD53B8">
              <w:rPr>
                <w:i/>
                <w:iCs/>
                <w:color w:val="000000"/>
                <w:sz w:val="20"/>
                <w:szCs w:val="20"/>
              </w:rPr>
              <w:t>P</w:t>
            </w:r>
          </w:p>
        </w:tc>
      </w:tr>
      <w:tr w:rsidR="004D4721" w:rsidRPr="00CD53B8" w14:paraId="64D0E704" w14:textId="77777777" w:rsidTr="006D4899">
        <w:trPr>
          <w:trHeight w:val="320"/>
          <w:jc w:val="center"/>
        </w:trPr>
        <w:tc>
          <w:tcPr>
            <w:tcW w:w="0" w:type="auto"/>
            <w:tcBorders>
              <w:top w:val="single" w:sz="4" w:space="0" w:color="000000"/>
            </w:tcBorders>
            <w:hideMark/>
          </w:tcPr>
          <w:p w14:paraId="06EBD1B7" w14:textId="77777777" w:rsidR="004D4721" w:rsidRPr="00CD53B8" w:rsidRDefault="004D4721" w:rsidP="006D4899">
            <w:pPr>
              <w:rPr>
                <w:color w:val="000000"/>
                <w:sz w:val="20"/>
                <w:szCs w:val="20"/>
              </w:rPr>
            </w:pPr>
            <w:r w:rsidRPr="00CD53B8">
              <w:rPr>
                <w:color w:val="000000"/>
                <w:sz w:val="20"/>
                <w:szCs w:val="20"/>
              </w:rPr>
              <w:t>Acari</w:t>
            </w:r>
          </w:p>
        </w:tc>
        <w:tc>
          <w:tcPr>
            <w:tcW w:w="0" w:type="auto"/>
            <w:tcBorders>
              <w:top w:val="single" w:sz="4" w:space="0" w:color="000000"/>
            </w:tcBorders>
            <w:noWrap/>
            <w:hideMark/>
          </w:tcPr>
          <w:p w14:paraId="1FD8FDE6" w14:textId="77777777" w:rsidR="004D4721" w:rsidRPr="00CD53B8" w:rsidRDefault="004D4721" w:rsidP="006D4899">
            <w:pPr>
              <w:jc w:val="right"/>
              <w:rPr>
                <w:color w:val="000000"/>
                <w:sz w:val="20"/>
                <w:szCs w:val="20"/>
              </w:rPr>
            </w:pPr>
            <w:r w:rsidRPr="00CD53B8">
              <w:rPr>
                <w:color w:val="000000"/>
                <w:sz w:val="20"/>
                <w:szCs w:val="20"/>
              </w:rPr>
              <w:t>0.069 (0.016) b</w:t>
            </w:r>
          </w:p>
        </w:tc>
        <w:tc>
          <w:tcPr>
            <w:tcW w:w="0" w:type="auto"/>
            <w:tcBorders>
              <w:top w:val="single" w:sz="4" w:space="0" w:color="000000"/>
            </w:tcBorders>
            <w:noWrap/>
            <w:hideMark/>
          </w:tcPr>
          <w:p w14:paraId="62911EAB" w14:textId="77777777" w:rsidR="004D4721" w:rsidRPr="00CD53B8" w:rsidRDefault="004D4721" w:rsidP="006D4899">
            <w:pPr>
              <w:jc w:val="right"/>
              <w:rPr>
                <w:color w:val="000000"/>
                <w:sz w:val="20"/>
                <w:szCs w:val="20"/>
              </w:rPr>
            </w:pPr>
            <w:r w:rsidRPr="00CD53B8">
              <w:rPr>
                <w:color w:val="000000"/>
                <w:sz w:val="20"/>
                <w:szCs w:val="20"/>
              </w:rPr>
              <w:t>0.051 (0.020) b</w:t>
            </w:r>
          </w:p>
        </w:tc>
        <w:tc>
          <w:tcPr>
            <w:tcW w:w="0" w:type="auto"/>
            <w:tcBorders>
              <w:top w:val="single" w:sz="4" w:space="0" w:color="000000"/>
            </w:tcBorders>
            <w:noWrap/>
            <w:hideMark/>
          </w:tcPr>
          <w:p w14:paraId="74527636" w14:textId="77777777" w:rsidR="004D4721" w:rsidRPr="00CD53B8" w:rsidRDefault="004D4721" w:rsidP="006D4899">
            <w:pPr>
              <w:jc w:val="right"/>
              <w:rPr>
                <w:b/>
                <w:color w:val="000000"/>
                <w:sz w:val="20"/>
                <w:szCs w:val="20"/>
              </w:rPr>
            </w:pPr>
            <w:r w:rsidRPr="00CD53B8">
              <w:rPr>
                <w:b/>
                <w:color w:val="000000"/>
                <w:sz w:val="20"/>
                <w:szCs w:val="20"/>
              </w:rPr>
              <w:t>0.155 (0.034) a</w:t>
            </w:r>
          </w:p>
        </w:tc>
        <w:tc>
          <w:tcPr>
            <w:tcW w:w="0" w:type="auto"/>
            <w:tcBorders>
              <w:top w:val="single" w:sz="4" w:space="0" w:color="000000"/>
            </w:tcBorders>
            <w:noWrap/>
            <w:hideMark/>
          </w:tcPr>
          <w:p w14:paraId="1A8DEBA2" w14:textId="77777777" w:rsidR="004D4721" w:rsidRPr="00CD53B8" w:rsidRDefault="004D4721" w:rsidP="006D4899">
            <w:pPr>
              <w:jc w:val="right"/>
              <w:rPr>
                <w:color w:val="000000"/>
                <w:sz w:val="20"/>
                <w:szCs w:val="20"/>
              </w:rPr>
            </w:pPr>
            <w:r w:rsidRPr="00CD53B8">
              <w:rPr>
                <w:color w:val="000000"/>
                <w:sz w:val="20"/>
                <w:szCs w:val="20"/>
              </w:rPr>
              <w:t>0.131 (0.028) ab</w:t>
            </w:r>
          </w:p>
        </w:tc>
        <w:tc>
          <w:tcPr>
            <w:tcW w:w="0" w:type="auto"/>
            <w:tcBorders>
              <w:top w:val="single" w:sz="4" w:space="0" w:color="000000"/>
            </w:tcBorders>
            <w:noWrap/>
            <w:hideMark/>
          </w:tcPr>
          <w:p w14:paraId="51955CA0" w14:textId="77777777" w:rsidR="004D4721" w:rsidRPr="00CD53B8" w:rsidRDefault="004D4721" w:rsidP="006D4899">
            <w:pPr>
              <w:jc w:val="right"/>
              <w:rPr>
                <w:color w:val="000000"/>
                <w:sz w:val="20"/>
                <w:szCs w:val="20"/>
              </w:rPr>
            </w:pPr>
            <w:r w:rsidRPr="00CD53B8">
              <w:rPr>
                <w:color w:val="000000"/>
                <w:sz w:val="20"/>
                <w:szCs w:val="20"/>
              </w:rPr>
              <w:t>3.49</w:t>
            </w:r>
          </w:p>
        </w:tc>
        <w:tc>
          <w:tcPr>
            <w:tcW w:w="0" w:type="auto"/>
            <w:tcBorders>
              <w:top w:val="single" w:sz="4" w:space="0" w:color="000000"/>
            </w:tcBorders>
            <w:noWrap/>
            <w:hideMark/>
          </w:tcPr>
          <w:p w14:paraId="6A0F377F" w14:textId="77777777" w:rsidR="004D4721" w:rsidRPr="00CD53B8" w:rsidRDefault="004D4721" w:rsidP="006D4899">
            <w:pPr>
              <w:jc w:val="right"/>
              <w:rPr>
                <w:b/>
                <w:bCs/>
                <w:color w:val="000000"/>
                <w:sz w:val="20"/>
                <w:szCs w:val="20"/>
              </w:rPr>
            </w:pPr>
            <w:r w:rsidRPr="00CD53B8">
              <w:rPr>
                <w:b/>
                <w:bCs/>
                <w:color w:val="000000"/>
                <w:sz w:val="20"/>
                <w:szCs w:val="20"/>
              </w:rPr>
              <w:t>0.015</w:t>
            </w:r>
          </w:p>
        </w:tc>
      </w:tr>
      <w:tr w:rsidR="004D4721" w:rsidRPr="00CD53B8" w14:paraId="6962F68F" w14:textId="77777777" w:rsidTr="006D4899">
        <w:trPr>
          <w:trHeight w:val="320"/>
          <w:jc w:val="center"/>
        </w:trPr>
        <w:tc>
          <w:tcPr>
            <w:tcW w:w="0" w:type="auto"/>
            <w:hideMark/>
          </w:tcPr>
          <w:p w14:paraId="3D3B632A" w14:textId="77777777" w:rsidR="004D4721" w:rsidRPr="00CD53B8" w:rsidRDefault="004D4721" w:rsidP="006D4899">
            <w:pPr>
              <w:rPr>
                <w:color w:val="000000"/>
                <w:sz w:val="20"/>
                <w:szCs w:val="20"/>
              </w:rPr>
            </w:pPr>
            <w:r w:rsidRPr="00CD53B8">
              <w:rPr>
                <w:color w:val="000000"/>
                <w:sz w:val="20"/>
                <w:szCs w:val="20"/>
              </w:rPr>
              <w:t>Araneae</w:t>
            </w:r>
          </w:p>
        </w:tc>
        <w:tc>
          <w:tcPr>
            <w:tcW w:w="0" w:type="auto"/>
            <w:noWrap/>
            <w:hideMark/>
          </w:tcPr>
          <w:p w14:paraId="2A580C83" w14:textId="77777777" w:rsidR="004D4721" w:rsidRPr="00CD53B8" w:rsidRDefault="004D4721" w:rsidP="006D4899">
            <w:pPr>
              <w:jc w:val="right"/>
              <w:rPr>
                <w:color w:val="000000"/>
                <w:sz w:val="20"/>
                <w:szCs w:val="20"/>
              </w:rPr>
            </w:pPr>
            <w:r w:rsidRPr="00CD53B8">
              <w:rPr>
                <w:color w:val="000000"/>
                <w:sz w:val="20"/>
                <w:szCs w:val="20"/>
              </w:rPr>
              <w:t>0.665 (0.043) b</w:t>
            </w:r>
          </w:p>
        </w:tc>
        <w:tc>
          <w:tcPr>
            <w:tcW w:w="0" w:type="auto"/>
            <w:noWrap/>
            <w:hideMark/>
          </w:tcPr>
          <w:p w14:paraId="0EE4D7A8" w14:textId="77777777" w:rsidR="004D4721" w:rsidRPr="00CD53B8" w:rsidRDefault="004D4721" w:rsidP="006D4899">
            <w:pPr>
              <w:jc w:val="right"/>
              <w:rPr>
                <w:b/>
                <w:color w:val="000000"/>
                <w:sz w:val="20"/>
                <w:szCs w:val="20"/>
              </w:rPr>
            </w:pPr>
            <w:r w:rsidRPr="00CD53B8">
              <w:rPr>
                <w:b/>
                <w:color w:val="000000"/>
                <w:sz w:val="20"/>
                <w:szCs w:val="20"/>
              </w:rPr>
              <w:t>1.115 (0.112) a</w:t>
            </w:r>
          </w:p>
        </w:tc>
        <w:tc>
          <w:tcPr>
            <w:tcW w:w="0" w:type="auto"/>
            <w:noWrap/>
            <w:hideMark/>
          </w:tcPr>
          <w:p w14:paraId="7C32083E" w14:textId="77777777" w:rsidR="004D4721" w:rsidRPr="00CD53B8" w:rsidRDefault="004D4721" w:rsidP="006D4899">
            <w:pPr>
              <w:jc w:val="right"/>
              <w:rPr>
                <w:color w:val="000000"/>
                <w:sz w:val="20"/>
                <w:szCs w:val="20"/>
              </w:rPr>
            </w:pPr>
            <w:r w:rsidRPr="00CD53B8">
              <w:rPr>
                <w:color w:val="000000"/>
                <w:sz w:val="20"/>
                <w:szCs w:val="20"/>
              </w:rPr>
              <w:t>0.773 (0.087) b</w:t>
            </w:r>
          </w:p>
        </w:tc>
        <w:tc>
          <w:tcPr>
            <w:tcW w:w="0" w:type="auto"/>
            <w:noWrap/>
            <w:hideMark/>
          </w:tcPr>
          <w:p w14:paraId="267325EA" w14:textId="77777777" w:rsidR="004D4721" w:rsidRPr="00CD53B8" w:rsidRDefault="004D4721" w:rsidP="006D4899">
            <w:pPr>
              <w:jc w:val="right"/>
              <w:rPr>
                <w:color w:val="000000"/>
                <w:sz w:val="20"/>
                <w:szCs w:val="20"/>
              </w:rPr>
            </w:pPr>
            <w:r w:rsidRPr="00CD53B8">
              <w:rPr>
                <w:color w:val="000000"/>
                <w:sz w:val="20"/>
                <w:szCs w:val="20"/>
              </w:rPr>
              <w:t>1.071 (0.066) a</w:t>
            </w:r>
          </w:p>
        </w:tc>
        <w:tc>
          <w:tcPr>
            <w:tcW w:w="0" w:type="auto"/>
            <w:noWrap/>
            <w:hideMark/>
          </w:tcPr>
          <w:p w14:paraId="2A82515C" w14:textId="77777777" w:rsidR="004D4721" w:rsidRPr="00CD53B8" w:rsidRDefault="004D4721" w:rsidP="006D4899">
            <w:pPr>
              <w:jc w:val="right"/>
              <w:rPr>
                <w:color w:val="000000"/>
                <w:sz w:val="20"/>
                <w:szCs w:val="20"/>
              </w:rPr>
            </w:pPr>
            <w:r w:rsidRPr="00CD53B8">
              <w:rPr>
                <w:color w:val="000000"/>
                <w:sz w:val="20"/>
                <w:szCs w:val="20"/>
              </w:rPr>
              <w:t>12.56</w:t>
            </w:r>
          </w:p>
        </w:tc>
        <w:tc>
          <w:tcPr>
            <w:tcW w:w="0" w:type="auto"/>
            <w:noWrap/>
            <w:hideMark/>
          </w:tcPr>
          <w:p w14:paraId="6477F79C"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10D44FB" w14:textId="77777777" w:rsidTr="006D4899">
        <w:trPr>
          <w:trHeight w:val="320"/>
          <w:jc w:val="center"/>
        </w:trPr>
        <w:tc>
          <w:tcPr>
            <w:tcW w:w="0" w:type="auto"/>
            <w:hideMark/>
          </w:tcPr>
          <w:p w14:paraId="1499B274" w14:textId="77777777" w:rsidR="004D4721" w:rsidRPr="00CD53B8" w:rsidRDefault="004D4721" w:rsidP="006D4899">
            <w:pPr>
              <w:rPr>
                <w:color w:val="000000"/>
                <w:sz w:val="20"/>
                <w:szCs w:val="20"/>
              </w:rPr>
            </w:pPr>
            <w:r w:rsidRPr="00CD53B8">
              <w:rPr>
                <w:color w:val="000000"/>
                <w:sz w:val="20"/>
                <w:szCs w:val="20"/>
              </w:rPr>
              <w:t>Coleoptera</w:t>
            </w:r>
          </w:p>
        </w:tc>
        <w:tc>
          <w:tcPr>
            <w:tcW w:w="0" w:type="auto"/>
            <w:noWrap/>
            <w:hideMark/>
          </w:tcPr>
          <w:p w14:paraId="675FD232" w14:textId="77777777" w:rsidR="004D4721" w:rsidRPr="00CD53B8" w:rsidRDefault="004D4721" w:rsidP="006D4899">
            <w:pPr>
              <w:jc w:val="right"/>
              <w:rPr>
                <w:color w:val="000000"/>
                <w:sz w:val="20"/>
                <w:szCs w:val="20"/>
              </w:rPr>
            </w:pPr>
            <w:r w:rsidRPr="00CD53B8">
              <w:rPr>
                <w:color w:val="000000"/>
                <w:sz w:val="20"/>
                <w:szCs w:val="20"/>
              </w:rPr>
              <w:t>0.133 (0.027) a</w:t>
            </w:r>
          </w:p>
        </w:tc>
        <w:tc>
          <w:tcPr>
            <w:tcW w:w="0" w:type="auto"/>
            <w:noWrap/>
            <w:hideMark/>
          </w:tcPr>
          <w:p w14:paraId="620FC1FF" w14:textId="77777777" w:rsidR="004D4721" w:rsidRPr="00CD53B8" w:rsidRDefault="004D4721" w:rsidP="006D4899">
            <w:pPr>
              <w:jc w:val="right"/>
              <w:rPr>
                <w:color w:val="000000"/>
                <w:sz w:val="20"/>
                <w:szCs w:val="20"/>
              </w:rPr>
            </w:pPr>
            <w:r w:rsidRPr="00CD53B8">
              <w:rPr>
                <w:color w:val="000000"/>
                <w:sz w:val="20"/>
                <w:szCs w:val="20"/>
              </w:rPr>
              <w:t>0.089 (0.034) a</w:t>
            </w:r>
          </w:p>
        </w:tc>
        <w:tc>
          <w:tcPr>
            <w:tcW w:w="0" w:type="auto"/>
            <w:noWrap/>
            <w:hideMark/>
          </w:tcPr>
          <w:p w14:paraId="11923AD1" w14:textId="77777777" w:rsidR="004D4721" w:rsidRPr="00CD53B8" w:rsidRDefault="004D4721" w:rsidP="006D4899">
            <w:pPr>
              <w:jc w:val="right"/>
              <w:rPr>
                <w:color w:val="000000"/>
                <w:sz w:val="20"/>
                <w:szCs w:val="20"/>
              </w:rPr>
            </w:pPr>
            <w:r w:rsidRPr="00CD53B8">
              <w:rPr>
                <w:color w:val="000000"/>
                <w:sz w:val="20"/>
                <w:szCs w:val="20"/>
              </w:rPr>
              <w:t>0.050 (0.015) a</w:t>
            </w:r>
          </w:p>
        </w:tc>
        <w:tc>
          <w:tcPr>
            <w:tcW w:w="0" w:type="auto"/>
            <w:noWrap/>
            <w:hideMark/>
          </w:tcPr>
          <w:p w14:paraId="31E71BF9" w14:textId="77777777" w:rsidR="004D4721" w:rsidRPr="00CD53B8" w:rsidRDefault="004D4721" w:rsidP="006D4899">
            <w:pPr>
              <w:jc w:val="right"/>
              <w:rPr>
                <w:color w:val="000000"/>
                <w:sz w:val="20"/>
                <w:szCs w:val="20"/>
              </w:rPr>
            </w:pPr>
            <w:r w:rsidRPr="00CD53B8">
              <w:rPr>
                <w:color w:val="000000"/>
                <w:sz w:val="20"/>
                <w:szCs w:val="20"/>
              </w:rPr>
              <w:t>0.113 (0.024) a</w:t>
            </w:r>
          </w:p>
        </w:tc>
        <w:tc>
          <w:tcPr>
            <w:tcW w:w="0" w:type="auto"/>
            <w:noWrap/>
            <w:hideMark/>
          </w:tcPr>
          <w:p w14:paraId="0A28F434" w14:textId="77777777" w:rsidR="004D4721" w:rsidRPr="00CD53B8" w:rsidRDefault="004D4721" w:rsidP="006D4899">
            <w:pPr>
              <w:jc w:val="right"/>
              <w:rPr>
                <w:color w:val="000000"/>
                <w:sz w:val="20"/>
                <w:szCs w:val="20"/>
              </w:rPr>
            </w:pPr>
            <w:r w:rsidRPr="00CD53B8">
              <w:rPr>
                <w:color w:val="000000"/>
                <w:sz w:val="20"/>
                <w:szCs w:val="20"/>
              </w:rPr>
              <w:t>1.48</w:t>
            </w:r>
          </w:p>
        </w:tc>
        <w:tc>
          <w:tcPr>
            <w:tcW w:w="0" w:type="auto"/>
            <w:noWrap/>
            <w:hideMark/>
          </w:tcPr>
          <w:p w14:paraId="602D3313" w14:textId="77777777" w:rsidR="004D4721" w:rsidRPr="00CD53B8" w:rsidRDefault="004D4721" w:rsidP="006D4899">
            <w:pPr>
              <w:jc w:val="right"/>
              <w:rPr>
                <w:color w:val="000000"/>
                <w:sz w:val="20"/>
                <w:szCs w:val="20"/>
              </w:rPr>
            </w:pPr>
            <w:r w:rsidRPr="00CD53B8">
              <w:rPr>
                <w:color w:val="000000"/>
                <w:sz w:val="20"/>
                <w:szCs w:val="20"/>
              </w:rPr>
              <w:t>0.219</w:t>
            </w:r>
          </w:p>
        </w:tc>
      </w:tr>
      <w:tr w:rsidR="004D4721" w:rsidRPr="00CD53B8" w14:paraId="5B910A97" w14:textId="77777777" w:rsidTr="006D4899">
        <w:trPr>
          <w:trHeight w:val="320"/>
          <w:jc w:val="center"/>
        </w:trPr>
        <w:tc>
          <w:tcPr>
            <w:tcW w:w="0" w:type="auto"/>
            <w:hideMark/>
          </w:tcPr>
          <w:p w14:paraId="351C2C4C" w14:textId="77777777" w:rsidR="004D4721" w:rsidRPr="00CD53B8" w:rsidRDefault="004D4721" w:rsidP="006D4899">
            <w:pPr>
              <w:jc w:val="right"/>
              <w:rPr>
                <w:color w:val="000000"/>
                <w:sz w:val="20"/>
                <w:szCs w:val="20"/>
              </w:rPr>
            </w:pPr>
            <w:r w:rsidRPr="00CD53B8">
              <w:rPr>
                <w:color w:val="000000"/>
                <w:sz w:val="20"/>
                <w:szCs w:val="20"/>
              </w:rPr>
              <w:t>Anobiidae</w:t>
            </w:r>
          </w:p>
        </w:tc>
        <w:tc>
          <w:tcPr>
            <w:tcW w:w="0" w:type="auto"/>
            <w:noWrap/>
            <w:hideMark/>
          </w:tcPr>
          <w:p w14:paraId="14DC34A8" w14:textId="77777777" w:rsidR="004D4721" w:rsidRPr="00CD53B8" w:rsidRDefault="004D4721" w:rsidP="006D4899">
            <w:pPr>
              <w:jc w:val="right"/>
              <w:rPr>
                <w:color w:val="000000"/>
                <w:sz w:val="20"/>
                <w:szCs w:val="20"/>
              </w:rPr>
            </w:pPr>
            <w:r w:rsidRPr="00CD53B8">
              <w:rPr>
                <w:color w:val="000000"/>
                <w:sz w:val="20"/>
                <w:szCs w:val="20"/>
              </w:rPr>
              <w:t>0.036 (0.013) a</w:t>
            </w:r>
          </w:p>
        </w:tc>
        <w:tc>
          <w:tcPr>
            <w:tcW w:w="0" w:type="auto"/>
            <w:noWrap/>
            <w:hideMark/>
          </w:tcPr>
          <w:p w14:paraId="5EDCCAB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575A162A"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361125DF" w14:textId="77777777" w:rsidR="004D4721" w:rsidRPr="00CD53B8" w:rsidRDefault="004D4721" w:rsidP="006D4899">
            <w:pPr>
              <w:jc w:val="right"/>
              <w:rPr>
                <w:color w:val="000000"/>
                <w:sz w:val="20"/>
                <w:szCs w:val="20"/>
              </w:rPr>
            </w:pPr>
            <w:r w:rsidRPr="00CD53B8">
              <w:rPr>
                <w:color w:val="000000"/>
                <w:sz w:val="20"/>
                <w:szCs w:val="20"/>
              </w:rPr>
              <w:t>0.013 (0.006) a</w:t>
            </w:r>
          </w:p>
        </w:tc>
        <w:tc>
          <w:tcPr>
            <w:tcW w:w="0" w:type="auto"/>
            <w:noWrap/>
            <w:hideMark/>
          </w:tcPr>
          <w:p w14:paraId="4AE6A2F8" w14:textId="77777777" w:rsidR="004D4721" w:rsidRPr="00CD53B8" w:rsidRDefault="004D4721" w:rsidP="006D4899">
            <w:pPr>
              <w:jc w:val="right"/>
              <w:rPr>
                <w:color w:val="000000"/>
                <w:sz w:val="20"/>
                <w:szCs w:val="20"/>
              </w:rPr>
            </w:pPr>
            <w:r w:rsidRPr="00CD53B8">
              <w:rPr>
                <w:color w:val="000000"/>
                <w:sz w:val="20"/>
                <w:szCs w:val="20"/>
              </w:rPr>
              <w:t>1.54</w:t>
            </w:r>
          </w:p>
        </w:tc>
        <w:tc>
          <w:tcPr>
            <w:tcW w:w="0" w:type="auto"/>
            <w:noWrap/>
            <w:hideMark/>
          </w:tcPr>
          <w:p w14:paraId="0D06DE76" w14:textId="77777777" w:rsidR="004D4721" w:rsidRPr="00CD53B8" w:rsidRDefault="004D4721" w:rsidP="006D4899">
            <w:pPr>
              <w:jc w:val="right"/>
              <w:rPr>
                <w:color w:val="000000"/>
                <w:sz w:val="20"/>
                <w:szCs w:val="20"/>
              </w:rPr>
            </w:pPr>
            <w:r w:rsidRPr="00CD53B8">
              <w:rPr>
                <w:color w:val="000000"/>
                <w:sz w:val="20"/>
                <w:szCs w:val="20"/>
              </w:rPr>
              <w:t>0.202</w:t>
            </w:r>
          </w:p>
        </w:tc>
      </w:tr>
      <w:tr w:rsidR="004D4721" w:rsidRPr="00CD53B8" w14:paraId="4CC631B4" w14:textId="77777777" w:rsidTr="006D4899">
        <w:trPr>
          <w:trHeight w:val="320"/>
          <w:jc w:val="center"/>
        </w:trPr>
        <w:tc>
          <w:tcPr>
            <w:tcW w:w="0" w:type="auto"/>
            <w:hideMark/>
          </w:tcPr>
          <w:p w14:paraId="665025C2" w14:textId="77777777" w:rsidR="004D4721" w:rsidRPr="00CD53B8" w:rsidRDefault="004D4721" w:rsidP="006D4899">
            <w:pPr>
              <w:jc w:val="right"/>
              <w:rPr>
                <w:color w:val="000000"/>
                <w:sz w:val="20"/>
                <w:szCs w:val="20"/>
              </w:rPr>
            </w:pPr>
            <w:r w:rsidRPr="00CD53B8">
              <w:rPr>
                <w:color w:val="000000"/>
                <w:sz w:val="20"/>
                <w:szCs w:val="20"/>
              </w:rPr>
              <w:t>Anthribiidae</w:t>
            </w:r>
          </w:p>
        </w:tc>
        <w:tc>
          <w:tcPr>
            <w:tcW w:w="0" w:type="auto"/>
            <w:noWrap/>
            <w:hideMark/>
          </w:tcPr>
          <w:p w14:paraId="2BC57AB0"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52008B67"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79F0C39C"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248D25AB" w14:textId="77777777" w:rsidR="004D4721" w:rsidRPr="00CD53B8" w:rsidRDefault="004D4721" w:rsidP="006D4899">
            <w:pPr>
              <w:jc w:val="right"/>
              <w:rPr>
                <w:color w:val="000000"/>
                <w:sz w:val="20"/>
                <w:szCs w:val="20"/>
              </w:rPr>
            </w:pPr>
            <w:r w:rsidRPr="00CD53B8">
              <w:rPr>
                <w:color w:val="000000"/>
                <w:sz w:val="20"/>
                <w:szCs w:val="20"/>
              </w:rPr>
              <w:t>0.005 (0.004) a</w:t>
            </w:r>
          </w:p>
        </w:tc>
        <w:tc>
          <w:tcPr>
            <w:tcW w:w="0" w:type="auto"/>
            <w:noWrap/>
            <w:hideMark/>
          </w:tcPr>
          <w:p w14:paraId="55EADD79" w14:textId="77777777" w:rsidR="004D4721" w:rsidRPr="00CD53B8" w:rsidRDefault="004D4721" w:rsidP="006D4899">
            <w:pPr>
              <w:jc w:val="right"/>
              <w:rPr>
                <w:color w:val="000000"/>
                <w:sz w:val="20"/>
                <w:szCs w:val="20"/>
              </w:rPr>
            </w:pPr>
            <w:r w:rsidRPr="00CD53B8">
              <w:rPr>
                <w:color w:val="000000"/>
                <w:sz w:val="20"/>
                <w:szCs w:val="20"/>
              </w:rPr>
              <w:t>0.74</w:t>
            </w:r>
          </w:p>
        </w:tc>
        <w:tc>
          <w:tcPr>
            <w:tcW w:w="0" w:type="auto"/>
            <w:noWrap/>
            <w:hideMark/>
          </w:tcPr>
          <w:p w14:paraId="2E3F4852" w14:textId="77777777" w:rsidR="004D4721" w:rsidRPr="00CD53B8" w:rsidRDefault="004D4721" w:rsidP="006D4899">
            <w:pPr>
              <w:jc w:val="right"/>
              <w:rPr>
                <w:color w:val="000000"/>
                <w:sz w:val="20"/>
                <w:szCs w:val="20"/>
              </w:rPr>
            </w:pPr>
            <w:r w:rsidRPr="00CD53B8">
              <w:rPr>
                <w:color w:val="000000"/>
                <w:sz w:val="20"/>
                <w:szCs w:val="20"/>
              </w:rPr>
              <w:t>0.527</w:t>
            </w:r>
          </w:p>
        </w:tc>
      </w:tr>
      <w:tr w:rsidR="004D4721" w:rsidRPr="00CD53B8" w14:paraId="62FD7680" w14:textId="77777777" w:rsidTr="006D4899">
        <w:trPr>
          <w:trHeight w:val="320"/>
          <w:jc w:val="center"/>
        </w:trPr>
        <w:tc>
          <w:tcPr>
            <w:tcW w:w="0" w:type="auto"/>
            <w:hideMark/>
          </w:tcPr>
          <w:p w14:paraId="6A6D9DE8" w14:textId="77777777" w:rsidR="004D4721" w:rsidRPr="00CD53B8" w:rsidRDefault="004D4721" w:rsidP="006D4899">
            <w:pPr>
              <w:jc w:val="right"/>
              <w:rPr>
                <w:color w:val="000000"/>
                <w:sz w:val="20"/>
                <w:szCs w:val="20"/>
              </w:rPr>
            </w:pPr>
            <w:r w:rsidRPr="00CD53B8">
              <w:rPr>
                <w:color w:val="000000"/>
                <w:sz w:val="20"/>
                <w:szCs w:val="20"/>
              </w:rPr>
              <w:t>Chrysomelidae</w:t>
            </w:r>
          </w:p>
        </w:tc>
        <w:tc>
          <w:tcPr>
            <w:tcW w:w="0" w:type="auto"/>
            <w:noWrap/>
            <w:hideMark/>
          </w:tcPr>
          <w:p w14:paraId="0A4FAD1E" w14:textId="77777777" w:rsidR="004D4721" w:rsidRPr="00CD53B8" w:rsidRDefault="004D4721" w:rsidP="006D4899">
            <w:pPr>
              <w:jc w:val="right"/>
              <w:rPr>
                <w:color w:val="000000"/>
                <w:sz w:val="20"/>
                <w:szCs w:val="20"/>
              </w:rPr>
            </w:pPr>
            <w:r w:rsidRPr="00CD53B8">
              <w:rPr>
                <w:color w:val="000000"/>
                <w:sz w:val="20"/>
                <w:szCs w:val="20"/>
              </w:rPr>
              <w:t>0.010 (0.004) a</w:t>
            </w:r>
          </w:p>
        </w:tc>
        <w:tc>
          <w:tcPr>
            <w:tcW w:w="0" w:type="auto"/>
            <w:noWrap/>
            <w:hideMark/>
          </w:tcPr>
          <w:p w14:paraId="2DB11797"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7DE2BE7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7EB1C76C" w14:textId="77777777" w:rsidR="004D4721" w:rsidRPr="00CD53B8" w:rsidRDefault="004D4721" w:rsidP="006D4899">
            <w:pPr>
              <w:jc w:val="right"/>
              <w:rPr>
                <w:color w:val="000000"/>
                <w:sz w:val="20"/>
                <w:szCs w:val="20"/>
              </w:rPr>
            </w:pPr>
            <w:r w:rsidRPr="00CD53B8">
              <w:rPr>
                <w:color w:val="000000"/>
                <w:sz w:val="20"/>
                <w:szCs w:val="20"/>
              </w:rPr>
              <w:t>0.024 (0.011) a</w:t>
            </w:r>
          </w:p>
        </w:tc>
        <w:tc>
          <w:tcPr>
            <w:tcW w:w="0" w:type="auto"/>
            <w:noWrap/>
            <w:hideMark/>
          </w:tcPr>
          <w:p w14:paraId="053C8588" w14:textId="77777777" w:rsidR="004D4721" w:rsidRPr="00CD53B8" w:rsidRDefault="004D4721" w:rsidP="006D4899">
            <w:pPr>
              <w:jc w:val="right"/>
              <w:rPr>
                <w:color w:val="000000"/>
                <w:sz w:val="20"/>
                <w:szCs w:val="20"/>
              </w:rPr>
            </w:pPr>
            <w:r w:rsidRPr="00CD53B8">
              <w:rPr>
                <w:color w:val="000000"/>
                <w:sz w:val="20"/>
                <w:szCs w:val="20"/>
              </w:rPr>
              <w:t>1.55</w:t>
            </w:r>
          </w:p>
        </w:tc>
        <w:tc>
          <w:tcPr>
            <w:tcW w:w="0" w:type="auto"/>
            <w:noWrap/>
            <w:hideMark/>
          </w:tcPr>
          <w:p w14:paraId="7DDB594A" w14:textId="77777777" w:rsidR="004D4721" w:rsidRPr="00CD53B8" w:rsidRDefault="004D4721" w:rsidP="006D4899">
            <w:pPr>
              <w:jc w:val="right"/>
              <w:rPr>
                <w:color w:val="000000"/>
                <w:sz w:val="20"/>
                <w:szCs w:val="20"/>
              </w:rPr>
            </w:pPr>
            <w:r w:rsidRPr="00CD53B8">
              <w:rPr>
                <w:color w:val="000000"/>
                <w:sz w:val="20"/>
                <w:szCs w:val="20"/>
              </w:rPr>
              <w:t>0.201</w:t>
            </w:r>
          </w:p>
        </w:tc>
      </w:tr>
      <w:tr w:rsidR="004D4721" w:rsidRPr="00CD53B8" w14:paraId="10D46E02" w14:textId="77777777" w:rsidTr="006D4899">
        <w:trPr>
          <w:trHeight w:val="340"/>
          <w:jc w:val="center"/>
        </w:trPr>
        <w:tc>
          <w:tcPr>
            <w:tcW w:w="0" w:type="auto"/>
            <w:hideMark/>
          </w:tcPr>
          <w:p w14:paraId="30B7E7D7" w14:textId="77777777" w:rsidR="004D4721" w:rsidRPr="00CD53B8" w:rsidRDefault="004D4721" w:rsidP="006D4899">
            <w:pPr>
              <w:jc w:val="right"/>
              <w:rPr>
                <w:color w:val="000000"/>
                <w:sz w:val="20"/>
                <w:szCs w:val="20"/>
              </w:rPr>
            </w:pPr>
            <w:r w:rsidRPr="00CD53B8">
              <w:rPr>
                <w:color w:val="000000"/>
                <w:sz w:val="20"/>
                <w:szCs w:val="20"/>
              </w:rPr>
              <w:t>Coccinellidae</w:t>
            </w:r>
          </w:p>
        </w:tc>
        <w:tc>
          <w:tcPr>
            <w:tcW w:w="0" w:type="auto"/>
            <w:noWrap/>
            <w:hideMark/>
          </w:tcPr>
          <w:p w14:paraId="1A45E6B2" w14:textId="77777777" w:rsidR="004D4721" w:rsidRPr="00CD53B8" w:rsidRDefault="004D4721" w:rsidP="006D4899">
            <w:pPr>
              <w:jc w:val="right"/>
              <w:rPr>
                <w:color w:val="000000"/>
                <w:sz w:val="20"/>
                <w:szCs w:val="20"/>
              </w:rPr>
            </w:pPr>
            <w:r w:rsidRPr="00CD53B8">
              <w:rPr>
                <w:color w:val="000000"/>
                <w:sz w:val="20"/>
                <w:szCs w:val="20"/>
              </w:rPr>
              <w:t>0.008 (0.004) a</w:t>
            </w:r>
          </w:p>
        </w:tc>
        <w:tc>
          <w:tcPr>
            <w:tcW w:w="0" w:type="auto"/>
            <w:noWrap/>
            <w:hideMark/>
          </w:tcPr>
          <w:p w14:paraId="06AFE80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2563F75B" w14:textId="77777777" w:rsidR="004D4721" w:rsidRPr="00CD53B8" w:rsidRDefault="004D4721" w:rsidP="006D4899">
            <w:pPr>
              <w:jc w:val="right"/>
              <w:rPr>
                <w:color w:val="000000"/>
                <w:sz w:val="20"/>
                <w:szCs w:val="20"/>
              </w:rPr>
            </w:pPr>
            <w:r w:rsidRPr="00CD53B8">
              <w:rPr>
                <w:color w:val="000000"/>
                <w:sz w:val="20"/>
                <w:szCs w:val="20"/>
              </w:rPr>
              <w:t>0.005 (0.005) a</w:t>
            </w:r>
          </w:p>
        </w:tc>
        <w:tc>
          <w:tcPr>
            <w:tcW w:w="0" w:type="auto"/>
            <w:noWrap/>
            <w:hideMark/>
          </w:tcPr>
          <w:p w14:paraId="0715301C" w14:textId="77777777" w:rsidR="004D4721" w:rsidRPr="00CD53B8" w:rsidRDefault="004D4721" w:rsidP="006D4899">
            <w:pPr>
              <w:jc w:val="right"/>
              <w:rPr>
                <w:color w:val="000000"/>
                <w:sz w:val="20"/>
                <w:szCs w:val="20"/>
              </w:rPr>
            </w:pPr>
            <w:r w:rsidRPr="00CD53B8">
              <w:rPr>
                <w:color w:val="000000"/>
                <w:sz w:val="20"/>
                <w:szCs w:val="20"/>
              </w:rPr>
              <w:t>0.003 (0.003) a</w:t>
            </w:r>
          </w:p>
        </w:tc>
        <w:tc>
          <w:tcPr>
            <w:tcW w:w="0" w:type="auto"/>
            <w:noWrap/>
            <w:hideMark/>
          </w:tcPr>
          <w:p w14:paraId="52E351AD" w14:textId="77777777" w:rsidR="004D4721" w:rsidRPr="00CD53B8" w:rsidRDefault="004D4721" w:rsidP="006D4899">
            <w:pPr>
              <w:jc w:val="right"/>
              <w:rPr>
                <w:color w:val="000000"/>
                <w:sz w:val="20"/>
                <w:szCs w:val="20"/>
              </w:rPr>
            </w:pPr>
            <w:r w:rsidRPr="00CD53B8">
              <w:rPr>
                <w:color w:val="000000"/>
                <w:sz w:val="20"/>
                <w:szCs w:val="20"/>
              </w:rPr>
              <w:t>0.73</w:t>
            </w:r>
          </w:p>
        </w:tc>
        <w:tc>
          <w:tcPr>
            <w:tcW w:w="0" w:type="auto"/>
            <w:noWrap/>
            <w:hideMark/>
          </w:tcPr>
          <w:p w14:paraId="75C139D4" w14:textId="77777777" w:rsidR="004D4721" w:rsidRPr="00CD53B8" w:rsidRDefault="004D4721" w:rsidP="006D4899">
            <w:pPr>
              <w:jc w:val="right"/>
              <w:rPr>
                <w:color w:val="000000"/>
                <w:sz w:val="20"/>
                <w:szCs w:val="20"/>
              </w:rPr>
            </w:pPr>
            <w:r w:rsidRPr="00CD53B8">
              <w:rPr>
                <w:color w:val="000000"/>
                <w:sz w:val="20"/>
                <w:szCs w:val="20"/>
              </w:rPr>
              <w:t>0.533</w:t>
            </w:r>
          </w:p>
        </w:tc>
      </w:tr>
      <w:tr w:rsidR="004D4721" w:rsidRPr="00CD53B8" w14:paraId="6AEB2ACD" w14:textId="77777777" w:rsidTr="006D4899">
        <w:trPr>
          <w:trHeight w:val="680"/>
          <w:jc w:val="center"/>
        </w:trPr>
        <w:tc>
          <w:tcPr>
            <w:tcW w:w="0" w:type="auto"/>
            <w:hideMark/>
          </w:tcPr>
          <w:p w14:paraId="408CFD19" w14:textId="77777777" w:rsidR="004D4721" w:rsidRPr="00CD53B8" w:rsidRDefault="004D4721" w:rsidP="006D4899">
            <w:pPr>
              <w:jc w:val="right"/>
              <w:rPr>
                <w:color w:val="000000"/>
                <w:sz w:val="20"/>
                <w:szCs w:val="20"/>
              </w:rPr>
            </w:pPr>
            <w:r w:rsidRPr="00CD53B8">
              <w:rPr>
                <w:color w:val="000000"/>
                <w:sz w:val="20"/>
                <w:szCs w:val="20"/>
              </w:rPr>
              <w:t>Latridiidae</w:t>
            </w:r>
          </w:p>
          <w:p w14:paraId="7BD66EA9" w14:textId="77777777" w:rsidR="004D4721" w:rsidRPr="00CD53B8" w:rsidRDefault="004D4721" w:rsidP="006D4899">
            <w:pPr>
              <w:jc w:val="right"/>
              <w:rPr>
                <w:color w:val="000000"/>
                <w:sz w:val="20"/>
                <w:szCs w:val="20"/>
              </w:rPr>
            </w:pPr>
            <w:r w:rsidRPr="00CD53B8">
              <w:rPr>
                <w:color w:val="000000"/>
                <w:sz w:val="20"/>
                <w:szCs w:val="20"/>
              </w:rPr>
              <w:t>(</w:t>
            </w:r>
            <w:r w:rsidRPr="00CD53B8">
              <w:rPr>
                <w:i/>
                <w:color w:val="000000"/>
                <w:sz w:val="20"/>
                <w:szCs w:val="20"/>
              </w:rPr>
              <w:t>Melanophthalma</w:t>
            </w:r>
            <w:r w:rsidRPr="00CD53B8">
              <w:rPr>
                <w:color w:val="000000"/>
                <w:sz w:val="20"/>
                <w:szCs w:val="20"/>
              </w:rPr>
              <w:t xml:space="preserve"> sp.)</w:t>
            </w:r>
          </w:p>
        </w:tc>
        <w:tc>
          <w:tcPr>
            <w:tcW w:w="0" w:type="auto"/>
            <w:noWrap/>
            <w:hideMark/>
          </w:tcPr>
          <w:p w14:paraId="6C604DA4" w14:textId="77777777" w:rsidR="004D4721" w:rsidRPr="00CD53B8" w:rsidRDefault="004D4721" w:rsidP="006D4899">
            <w:pPr>
              <w:jc w:val="right"/>
              <w:rPr>
                <w:color w:val="000000"/>
                <w:sz w:val="20"/>
                <w:szCs w:val="20"/>
              </w:rPr>
            </w:pPr>
            <w:r w:rsidRPr="00CD53B8">
              <w:rPr>
                <w:color w:val="000000"/>
                <w:sz w:val="20"/>
                <w:szCs w:val="20"/>
              </w:rPr>
              <w:t>0.032 (0.011) a</w:t>
            </w:r>
          </w:p>
        </w:tc>
        <w:tc>
          <w:tcPr>
            <w:tcW w:w="0" w:type="auto"/>
            <w:noWrap/>
            <w:hideMark/>
          </w:tcPr>
          <w:p w14:paraId="458F7D58" w14:textId="77777777" w:rsidR="004D4721" w:rsidRPr="00CD53B8" w:rsidRDefault="004D4721" w:rsidP="006D4899">
            <w:pPr>
              <w:jc w:val="right"/>
              <w:rPr>
                <w:color w:val="000000"/>
                <w:sz w:val="20"/>
                <w:szCs w:val="20"/>
              </w:rPr>
            </w:pPr>
            <w:r w:rsidRPr="00CD53B8">
              <w:rPr>
                <w:color w:val="000000"/>
                <w:sz w:val="20"/>
                <w:szCs w:val="20"/>
              </w:rPr>
              <w:t>0.038 (0.018) a</w:t>
            </w:r>
          </w:p>
        </w:tc>
        <w:tc>
          <w:tcPr>
            <w:tcW w:w="0" w:type="auto"/>
            <w:noWrap/>
            <w:hideMark/>
          </w:tcPr>
          <w:p w14:paraId="2CC8810C" w14:textId="77777777" w:rsidR="004D4721" w:rsidRPr="00CD53B8" w:rsidRDefault="004D4721" w:rsidP="006D4899">
            <w:pPr>
              <w:jc w:val="right"/>
              <w:rPr>
                <w:color w:val="000000"/>
                <w:sz w:val="20"/>
                <w:szCs w:val="20"/>
              </w:rPr>
            </w:pPr>
            <w:r w:rsidRPr="00CD53B8">
              <w:rPr>
                <w:color w:val="000000"/>
                <w:sz w:val="20"/>
                <w:szCs w:val="20"/>
              </w:rPr>
              <w:t>0.009 (0.006) a</w:t>
            </w:r>
          </w:p>
        </w:tc>
        <w:tc>
          <w:tcPr>
            <w:tcW w:w="0" w:type="auto"/>
            <w:noWrap/>
            <w:hideMark/>
          </w:tcPr>
          <w:p w14:paraId="230B684D" w14:textId="77777777" w:rsidR="004D4721" w:rsidRPr="00CD53B8" w:rsidRDefault="004D4721" w:rsidP="006D4899">
            <w:pPr>
              <w:jc w:val="right"/>
              <w:rPr>
                <w:color w:val="000000"/>
                <w:sz w:val="20"/>
                <w:szCs w:val="20"/>
              </w:rPr>
            </w:pPr>
            <w:r w:rsidRPr="00CD53B8">
              <w:rPr>
                <w:color w:val="000000"/>
                <w:sz w:val="20"/>
                <w:szCs w:val="20"/>
              </w:rPr>
              <w:t>0.029 (0.010) a</w:t>
            </w:r>
          </w:p>
        </w:tc>
        <w:tc>
          <w:tcPr>
            <w:tcW w:w="0" w:type="auto"/>
            <w:noWrap/>
            <w:hideMark/>
          </w:tcPr>
          <w:p w14:paraId="07AD1BA2" w14:textId="77777777" w:rsidR="004D4721" w:rsidRPr="00CD53B8" w:rsidRDefault="004D4721" w:rsidP="006D4899">
            <w:pPr>
              <w:jc w:val="right"/>
              <w:rPr>
                <w:color w:val="000000"/>
                <w:sz w:val="20"/>
                <w:szCs w:val="20"/>
              </w:rPr>
            </w:pPr>
            <w:r w:rsidRPr="00CD53B8">
              <w:rPr>
                <w:color w:val="000000"/>
                <w:sz w:val="20"/>
                <w:szCs w:val="20"/>
              </w:rPr>
              <w:t>0.81</w:t>
            </w:r>
          </w:p>
        </w:tc>
        <w:tc>
          <w:tcPr>
            <w:tcW w:w="0" w:type="auto"/>
            <w:noWrap/>
            <w:hideMark/>
          </w:tcPr>
          <w:p w14:paraId="1709B82C" w14:textId="77777777" w:rsidR="004D4721" w:rsidRPr="00CD53B8" w:rsidRDefault="004D4721" w:rsidP="006D4899">
            <w:pPr>
              <w:jc w:val="right"/>
              <w:rPr>
                <w:color w:val="000000"/>
                <w:sz w:val="20"/>
                <w:szCs w:val="20"/>
              </w:rPr>
            </w:pPr>
            <w:r w:rsidRPr="00CD53B8">
              <w:rPr>
                <w:color w:val="000000"/>
                <w:sz w:val="20"/>
                <w:szCs w:val="20"/>
              </w:rPr>
              <w:t>0.486</w:t>
            </w:r>
          </w:p>
        </w:tc>
      </w:tr>
      <w:tr w:rsidR="004D4721" w:rsidRPr="00CD53B8" w14:paraId="036D99D4" w14:textId="77777777" w:rsidTr="006D4899">
        <w:trPr>
          <w:trHeight w:val="340"/>
          <w:jc w:val="center"/>
        </w:trPr>
        <w:tc>
          <w:tcPr>
            <w:tcW w:w="0" w:type="auto"/>
            <w:hideMark/>
          </w:tcPr>
          <w:p w14:paraId="5AD5EADD" w14:textId="77777777" w:rsidR="004D4721" w:rsidRPr="00CD53B8" w:rsidRDefault="004D4721" w:rsidP="006D4899">
            <w:pPr>
              <w:jc w:val="right"/>
              <w:rPr>
                <w:color w:val="000000"/>
                <w:sz w:val="20"/>
                <w:szCs w:val="20"/>
              </w:rPr>
            </w:pPr>
            <w:r w:rsidRPr="00CD53B8">
              <w:rPr>
                <w:color w:val="000000"/>
                <w:sz w:val="20"/>
                <w:szCs w:val="20"/>
              </w:rPr>
              <w:t>Phalacridae</w:t>
            </w:r>
          </w:p>
        </w:tc>
        <w:tc>
          <w:tcPr>
            <w:tcW w:w="0" w:type="auto"/>
            <w:noWrap/>
            <w:hideMark/>
          </w:tcPr>
          <w:p w14:paraId="5BA00BCE" w14:textId="77777777" w:rsidR="004D4721" w:rsidRPr="00CD53B8" w:rsidRDefault="004D4721" w:rsidP="006D4899">
            <w:pPr>
              <w:jc w:val="right"/>
              <w:rPr>
                <w:color w:val="000000"/>
                <w:sz w:val="20"/>
                <w:szCs w:val="20"/>
              </w:rPr>
            </w:pPr>
            <w:r w:rsidRPr="00CD53B8">
              <w:rPr>
                <w:color w:val="000000"/>
                <w:sz w:val="20"/>
                <w:szCs w:val="20"/>
              </w:rPr>
              <w:t>0.002 (0.002) a</w:t>
            </w:r>
          </w:p>
        </w:tc>
        <w:tc>
          <w:tcPr>
            <w:tcW w:w="0" w:type="auto"/>
            <w:noWrap/>
            <w:hideMark/>
          </w:tcPr>
          <w:p w14:paraId="25F1D0C7"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48E32E32" w14:textId="77777777" w:rsidR="004D4721" w:rsidRPr="00CD53B8" w:rsidRDefault="004D4721" w:rsidP="006D4899">
            <w:pPr>
              <w:jc w:val="right"/>
              <w:rPr>
                <w:color w:val="000000"/>
                <w:sz w:val="20"/>
                <w:szCs w:val="20"/>
              </w:rPr>
            </w:pPr>
            <w:r w:rsidRPr="00CD53B8">
              <w:rPr>
                <w:color w:val="000000"/>
                <w:sz w:val="20"/>
                <w:szCs w:val="20"/>
              </w:rPr>
              <w:t>0.005 (0.005) a</w:t>
            </w:r>
          </w:p>
        </w:tc>
        <w:tc>
          <w:tcPr>
            <w:tcW w:w="0" w:type="auto"/>
            <w:noWrap/>
            <w:hideMark/>
          </w:tcPr>
          <w:p w14:paraId="4E700E14" w14:textId="77777777" w:rsidR="004D4721" w:rsidRPr="00CD53B8" w:rsidRDefault="004D4721" w:rsidP="006D4899">
            <w:pPr>
              <w:jc w:val="right"/>
              <w:rPr>
                <w:color w:val="000000"/>
                <w:sz w:val="20"/>
                <w:szCs w:val="20"/>
              </w:rPr>
            </w:pPr>
            <w:r w:rsidRPr="00CD53B8">
              <w:rPr>
                <w:color w:val="000000"/>
                <w:sz w:val="20"/>
                <w:szCs w:val="20"/>
              </w:rPr>
              <w:t>0.010 (0.006) a</w:t>
            </w:r>
          </w:p>
        </w:tc>
        <w:tc>
          <w:tcPr>
            <w:tcW w:w="0" w:type="auto"/>
            <w:noWrap/>
            <w:hideMark/>
          </w:tcPr>
          <w:p w14:paraId="3BD8EDE8" w14:textId="77777777" w:rsidR="004D4721" w:rsidRPr="00CD53B8" w:rsidRDefault="004D4721" w:rsidP="006D4899">
            <w:pPr>
              <w:jc w:val="right"/>
              <w:rPr>
                <w:color w:val="000000"/>
                <w:sz w:val="20"/>
                <w:szCs w:val="20"/>
              </w:rPr>
            </w:pPr>
            <w:r w:rsidRPr="00CD53B8">
              <w:rPr>
                <w:color w:val="000000"/>
                <w:sz w:val="20"/>
                <w:szCs w:val="20"/>
              </w:rPr>
              <w:t>0.68</w:t>
            </w:r>
          </w:p>
        </w:tc>
        <w:tc>
          <w:tcPr>
            <w:tcW w:w="0" w:type="auto"/>
            <w:noWrap/>
            <w:hideMark/>
          </w:tcPr>
          <w:p w14:paraId="0C2BB28E" w14:textId="77777777" w:rsidR="004D4721" w:rsidRPr="00CD53B8" w:rsidRDefault="004D4721" w:rsidP="006D4899">
            <w:pPr>
              <w:jc w:val="right"/>
              <w:rPr>
                <w:color w:val="000000"/>
                <w:sz w:val="20"/>
                <w:szCs w:val="20"/>
              </w:rPr>
            </w:pPr>
            <w:r w:rsidRPr="00CD53B8">
              <w:rPr>
                <w:color w:val="000000"/>
                <w:sz w:val="20"/>
                <w:szCs w:val="20"/>
              </w:rPr>
              <w:t>0.565</w:t>
            </w:r>
          </w:p>
        </w:tc>
      </w:tr>
      <w:tr w:rsidR="004D4721" w:rsidRPr="00CD53B8" w14:paraId="28B2BE18" w14:textId="77777777" w:rsidTr="006D4899">
        <w:trPr>
          <w:trHeight w:val="320"/>
          <w:jc w:val="center"/>
        </w:trPr>
        <w:tc>
          <w:tcPr>
            <w:tcW w:w="0" w:type="auto"/>
            <w:hideMark/>
          </w:tcPr>
          <w:p w14:paraId="1EB2FBE3" w14:textId="77777777" w:rsidR="004D4721" w:rsidRPr="00CD53B8" w:rsidRDefault="004D4721" w:rsidP="006D4899">
            <w:pPr>
              <w:jc w:val="right"/>
              <w:rPr>
                <w:color w:val="000000"/>
                <w:sz w:val="20"/>
                <w:szCs w:val="20"/>
              </w:rPr>
            </w:pPr>
            <w:r w:rsidRPr="00CD53B8">
              <w:rPr>
                <w:color w:val="000000"/>
                <w:sz w:val="20"/>
                <w:szCs w:val="20"/>
              </w:rPr>
              <w:t>Staphylinidae</w:t>
            </w:r>
          </w:p>
        </w:tc>
        <w:tc>
          <w:tcPr>
            <w:tcW w:w="0" w:type="auto"/>
            <w:noWrap/>
            <w:hideMark/>
          </w:tcPr>
          <w:p w14:paraId="5375EAD6" w14:textId="77777777" w:rsidR="004D4721" w:rsidRPr="00CD53B8" w:rsidRDefault="004D4721" w:rsidP="006D4899">
            <w:pPr>
              <w:jc w:val="right"/>
              <w:rPr>
                <w:color w:val="000000"/>
                <w:sz w:val="20"/>
                <w:szCs w:val="20"/>
              </w:rPr>
            </w:pPr>
            <w:r w:rsidRPr="00CD53B8">
              <w:rPr>
                <w:color w:val="000000"/>
                <w:sz w:val="20"/>
                <w:szCs w:val="20"/>
              </w:rPr>
              <w:t>0.012 (0.008) a</w:t>
            </w:r>
          </w:p>
        </w:tc>
        <w:tc>
          <w:tcPr>
            <w:tcW w:w="0" w:type="auto"/>
            <w:noWrap/>
            <w:hideMark/>
          </w:tcPr>
          <w:p w14:paraId="6DBEF67F"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52034F6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40A50ED" w14:textId="77777777" w:rsidR="004D4721" w:rsidRPr="00CD53B8" w:rsidRDefault="004D4721" w:rsidP="006D4899">
            <w:pPr>
              <w:jc w:val="right"/>
              <w:rPr>
                <w:color w:val="000000"/>
                <w:sz w:val="20"/>
                <w:szCs w:val="20"/>
              </w:rPr>
            </w:pPr>
            <w:r w:rsidRPr="00CD53B8">
              <w:rPr>
                <w:color w:val="000000"/>
                <w:sz w:val="20"/>
                <w:szCs w:val="20"/>
              </w:rPr>
              <w:t>0.003 (0.003) a</w:t>
            </w:r>
          </w:p>
        </w:tc>
        <w:tc>
          <w:tcPr>
            <w:tcW w:w="0" w:type="auto"/>
            <w:noWrap/>
            <w:hideMark/>
          </w:tcPr>
          <w:p w14:paraId="7ACF6F82" w14:textId="77777777" w:rsidR="004D4721" w:rsidRPr="00CD53B8" w:rsidRDefault="004D4721" w:rsidP="006D4899">
            <w:pPr>
              <w:jc w:val="right"/>
              <w:rPr>
                <w:color w:val="000000"/>
                <w:sz w:val="20"/>
                <w:szCs w:val="20"/>
              </w:rPr>
            </w:pPr>
            <w:r w:rsidRPr="00CD53B8">
              <w:rPr>
                <w:color w:val="000000"/>
                <w:sz w:val="20"/>
                <w:szCs w:val="20"/>
              </w:rPr>
              <w:t>0.87</w:t>
            </w:r>
          </w:p>
        </w:tc>
        <w:tc>
          <w:tcPr>
            <w:tcW w:w="0" w:type="auto"/>
            <w:noWrap/>
            <w:hideMark/>
          </w:tcPr>
          <w:p w14:paraId="02F5BF26" w14:textId="77777777" w:rsidR="004D4721" w:rsidRPr="00CD53B8" w:rsidRDefault="004D4721" w:rsidP="006D4899">
            <w:pPr>
              <w:jc w:val="right"/>
              <w:rPr>
                <w:color w:val="000000"/>
                <w:sz w:val="20"/>
                <w:szCs w:val="20"/>
              </w:rPr>
            </w:pPr>
            <w:r w:rsidRPr="00CD53B8">
              <w:rPr>
                <w:color w:val="000000"/>
                <w:sz w:val="20"/>
                <w:szCs w:val="20"/>
              </w:rPr>
              <w:t>0.458</w:t>
            </w:r>
          </w:p>
        </w:tc>
      </w:tr>
      <w:tr w:rsidR="004D4721" w:rsidRPr="00CD53B8" w14:paraId="4F4E3E82" w14:textId="77777777" w:rsidTr="006D4899">
        <w:trPr>
          <w:trHeight w:val="320"/>
          <w:jc w:val="center"/>
        </w:trPr>
        <w:tc>
          <w:tcPr>
            <w:tcW w:w="0" w:type="auto"/>
            <w:hideMark/>
          </w:tcPr>
          <w:p w14:paraId="6C33556B"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0" w:type="auto"/>
            <w:noWrap/>
            <w:hideMark/>
          </w:tcPr>
          <w:p w14:paraId="0860CB48" w14:textId="77777777" w:rsidR="004D4721" w:rsidRPr="00CD53B8" w:rsidRDefault="004D4721" w:rsidP="006D4899">
            <w:pPr>
              <w:jc w:val="right"/>
              <w:rPr>
                <w:color w:val="000000"/>
                <w:sz w:val="20"/>
                <w:szCs w:val="20"/>
              </w:rPr>
            </w:pPr>
            <w:r w:rsidRPr="00CD53B8">
              <w:rPr>
                <w:color w:val="000000"/>
                <w:sz w:val="20"/>
                <w:szCs w:val="20"/>
              </w:rPr>
              <w:t>0.006 (0.003) a</w:t>
            </w:r>
          </w:p>
        </w:tc>
        <w:tc>
          <w:tcPr>
            <w:tcW w:w="0" w:type="auto"/>
            <w:noWrap/>
            <w:hideMark/>
          </w:tcPr>
          <w:p w14:paraId="046341B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EDD5BB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3D14E2A2"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654748A0" w14:textId="77777777" w:rsidR="004D4721" w:rsidRPr="00CD53B8" w:rsidRDefault="004D4721" w:rsidP="006D4899">
            <w:pPr>
              <w:jc w:val="right"/>
              <w:rPr>
                <w:color w:val="000000"/>
                <w:sz w:val="20"/>
                <w:szCs w:val="20"/>
              </w:rPr>
            </w:pPr>
            <w:r w:rsidRPr="00CD53B8">
              <w:rPr>
                <w:color w:val="000000"/>
                <w:sz w:val="20"/>
                <w:szCs w:val="20"/>
              </w:rPr>
              <w:t>1.27</w:t>
            </w:r>
          </w:p>
        </w:tc>
        <w:tc>
          <w:tcPr>
            <w:tcW w:w="0" w:type="auto"/>
            <w:noWrap/>
            <w:hideMark/>
          </w:tcPr>
          <w:p w14:paraId="7ABA11EA" w14:textId="77777777" w:rsidR="004D4721" w:rsidRPr="00CD53B8" w:rsidRDefault="004D4721" w:rsidP="006D4899">
            <w:pPr>
              <w:jc w:val="right"/>
              <w:rPr>
                <w:color w:val="000000"/>
                <w:sz w:val="20"/>
                <w:szCs w:val="20"/>
              </w:rPr>
            </w:pPr>
            <w:r w:rsidRPr="00CD53B8">
              <w:rPr>
                <w:color w:val="000000"/>
                <w:sz w:val="20"/>
                <w:szCs w:val="20"/>
              </w:rPr>
              <w:t>0.284</w:t>
            </w:r>
          </w:p>
        </w:tc>
      </w:tr>
      <w:tr w:rsidR="004D4721" w:rsidRPr="00CD53B8" w14:paraId="2A06B880" w14:textId="77777777" w:rsidTr="006D4899">
        <w:trPr>
          <w:trHeight w:val="340"/>
          <w:jc w:val="center"/>
        </w:trPr>
        <w:tc>
          <w:tcPr>
            <w:tcW w:w="0" w:type="auto"/>
            <w:hideMark/>
          </w:tcPr>
          <w:p w14:paraId="07C0EEDA" w14:textId="77777777" w:rsidR="004D4721" w:rsidRPr="00CD53B8" w:rsidRDefault="004D4721" w:rsidP="006D4899">
            <w:pPr>
              <w:rPr>
                <w:color w:val="000000"/>
                <w:sz w:val="20"/>
                <w:szCs w:val="20"/>
              </w:rPr>
            </w:pPr>
            <w:r w:rsidRPr="00CD53B8">
              <w:rPr>
                <w:color w:val="000000"/>
                <w:sz w:val="20"/>
                <w:szCs w:val="20"/>
              </w:rPr>
              <w:t>Collembola</w:t>
            </w:r>
          </w:p>
        </w:tc>
        <w:tc>
          <w:tcPr>
            <w:tcW w:w="0" w:type="auto"/>
            <w:noWrap/>
            <w:hideMark/>
          </w:tcPr>
          <w:p w14:paraId="0F97CAB5" w14:textId="77777777" w:rsidR="004D4721" w:rsidRPr="00CD53B8" w:rsidRDefault="004D4721" w:rsidP="006D4899">
            <w:pPr>
              <w:jc w:val="right"/>
              <w:rPr>
                <w:color w:val="000000"/>
                <w:sz w:val="20"/>
                <w:szCs w:val="20"/>
              </w:rPr>
            </w:pPr>
            <w:r w:rsidRPr="00CD53B8">
              <w:rPr>
                <w:color w:val="000000"/>
                <w:sz w:val="20"/>
                <w:szCs w:val="20"/>
              </w:rPr>
              <w:t>0.143 (0.052) a</w:t>
            </w:r>
          </w:p>
        </w:tc>
        <w:tc>
          <w:tcPr>
            <w:tcW w:w="0" w:type="auto"/>
            <w:noWrap/>
            <w:hideMark/>
          </w:tcPr>
          <w:p w14:paraId="4D484D5B" w14:textId="77777777" w:rsidR="004D4721" w:rsidRPr="00CD53B8" w:rsidRDefault="004D4721" w:rsidP="006D4899">
            <w:pPr>
              <w:jc w:val="right"/>
              <w:rPr>
                <w:color w:val="000000"/>
                <w:sz w:val="20"/>
                <w:szCs w:val="20"/>
              </w:rPr>
            </w:pPr>
            <w:r w:rsidRPr="00CD53B8">
              <w:rPr>
                <w:color w:val="000000"/>
                <w:sz w:val="20"/>
                <w:szCs w:val="20"/>
              </w:rPr>
              <w:t>0.121 (0.054) a</w:t>
            </w:r>
          </w:p>
        </w:tc>
        <w:tc>
          <w:tcPr>
            <w:tcW w:w="0" w:type="auto"/>
            <w:noWrap/>
            <w:hideMark/>
          </w:tcPr>
          <w:p w14:paraId="69CC8076" w14:textId="77777777" w:rsidR="004D4721" w:rsidRPr="00CD53B8" w:rsidRDefault="004D4721" w:rsidP="006D4899">
            <w:pPr>
              <w:jc w:val="right"/>
              <w:rPr>
                <w:color w:val="000000"/>
                <w:sz w:val="20"/>
                <w:szCs w:val="20"/>
              </w:rPr>
            </w:pPr>
            <w:r w:rsidRPr="00CD53B8">
              <w:rPr>
                <w:color w:val="000000"/>
                <w:sz w:val="20"/>
                <w:szCs w:val="20"/>
              </w:rPr>
              <w:t>0.123 (0.053) a</w:t>
            </w:r>
          </w:p>
        </w:tc>
        <w:tc>
          <w:tcPr>
            <w:tcW w:w="0" w:type="auto"/>
            <w:noWrap/>
            <w:hideMark/>
          </w:tcPr>
          <w:p w14:paraId="656917FD" w14:textId="77777777" w:rsidR="004D4721" w:rsidRPr="00CD53B8" w:rsidRDefault="004D4721" w:rsidP="006D4899">
            <w:pPr>
              <w:jc w:val="right"/>
              <w:rPr>
                <w:color w:val="000000"/>
                <w:sz w:val="20"/>
                <w:szCs w:val="20"/>
              </w:rPr>
            </w:pPr>
            <w:r w:rsidRPr="00CD53B8">
              <w:rPr>
                <w:color w:val="000000"/>
                <w:sz w:val="20"/>
                <w:szCs w:val="20"/>
              </w:rPr>
              <w:t>0.259 (0.073) a</w:t>
            </w:r>
          </w:p>
        </w:tc>
        <w:tc>
          <w:tcPr>
            <w:tcW w:w="0" w:type="auto"/>
            <w:noWrap/>
            <w:hideMark/>
          </w:tcPr>
          <w:p w14:paraId="0BCA3F0C" w14:textId="77777777" w:rsidR="004D4721" w:rsidRPr="00CD53B8" w:rsidRDefault="004D4721" w:rsidP="006D4899">
            <w:pPr>
              <w:jc w:val="right"/>
              <w:rPr>
                <w:color w:val="000000"/>
                <w:sz w:val="20"/>
                <w:szCs w:val="20"/>
              </w:rPr>
            </w:pPr>
            <w:r w:rsidRPr="00CD53B8">
              <w:rPr>
                <w:color w:val="000000"/>
                <w:sz w:val="20"/>
                <w:szCs w:val="20"/>
              </w:rPr>
              <w:t>1.52</w:t>
            </w:r>
          </w:p>
        </w:tc>
        <w:tc>
          <w:tcPr>
            <w:tcW w:w="0" w:type="auto"/>
            <w:noWrap/>
            <w:hideMark/>
          </w:tcPr>
          <w:p w14:paraId="68E165AE" w14:textId="77777777" w:rsidR="004D4721" w:rsidRPr="00CD53B8" w:rsidRDefault="004D4721" w:rsidP="006D4899">
            <w:pPr>
              <w:jc w:val="right"/>
              <w:rPr>
                <w:color w:val="000000"/>
                <w:sz w:val="20"/>
                <w:szCs w:val="20"/>
              </w:rPr>
            </w:pPr>
            <w:r w:rsidRPr="00CD53B8">
              <w:rPr>
                <w:color w:val="000000"/>
                <w:sz w:val="20"/>
                <w:szCs w:val="20"/>
              </w:rPr>
              <w:t>0.206</w:t>
            </w:r>
          </w:p>
        </w:tc>
      </w:tr>
      <w:tr w:rsidR="004D4721" w:rsidRPr="00CD53B8" w14:paraId="15CDD89B" w14:textId="77777777" w:rsidTr="006D4899">
        <w:trPr>
          <w:trHeight w:val="320"/>
          <w:jc w:val="center"/>
        </w:trPr>
        <w:tc>
          <w:tcPr>
            <w:tcW w:w="0" w:type="auto"/>
            <w:hideMark/>
          </w:tcPr>
          <w:p w14:paraId="5EE0DCBE" w14:textId="77777777" w:rsidR="004D4721" w:rsidRPr="00CD53B8" w:rsidRDefault="004D4721" w:rsidP="006D4899">
            <w:pPr>
              <w:rPr>
                <w:color w:val="000000"/>
                <w:sz w:val="20"/>
                <w:szCs w:val="20"/>
              </w:rPr>
            </w:pPr>
            <w:r w:rsidRPr="00CD53B8">
              <w:rPr>
                <w:color w:val="000000"/>
                <w:sz w:val="20"/>
                <w:szCs w:val="20"/>
              </w:rPr>
              <w:t>Diptera</w:t>
            </w:r>
          </w:p>
        </w:tc>
        <w:tc>
          <w:tcPr>
            <w:tcW w:w="0" w:type="auto"/>
            <w:noWrap/>
            <w:hideMark/>
          </w:tcPr>
          <w:p w14:paraId="7381417B" w14:textId="77777777" w:rsidR="004D4721" w:rsidRPr="00CD53B8" w:rsidRDefault="004D4721" w:rsidP="006D4899">
            <w:pPr>
              <w:jc w:val="right"/>
              <w:rPr>
                <w:color w:val="000000"/>
                <w:sz w:val="20"/>
                <w:szCs w:val="20"/>
              </w:rPr>
            </w:pPr>
            <w:r w:rsidRPr="00CD53B8">
              <w:rPr>
                <w:color w:val="000000"/>
                <w:sz w:val="20"/>
                <w:szCs w:val="20"/>
              </w:rPr>
              <w:t>0.095 (0.019) b</w:t>
            </w:r>
          </w:p>
        </w:tc>
        <w:tc>
          <w:tcPr>
            <w:tcW w:w="0" w:type="auto"/>
            <w:noWrap/>
            <w:hideMark/>
          </w:tcPr>
          <w:p w14:paraId="40BA116E" w14:textId="77777777" w:rsidR="004D4721" w:rsidRPr="00CD53B8" w:rsidRDefault="004D4721" w:rsidP="006D4899">
            <w:pPr>
              <w:jc w:val="right"/>
              <w:rPr>
                <w:color w:val="000000"/>
                <w:sz w:val="20"/>
                <w:szCs w:val="20"/>
              </w:rPr>
            </w:pPr>
            <w:r w:rsidRPr="00CD53B8">
              <w:rPr>
                <w:color w:val="000000"/>
                <w:sz w:val="20"/>
                <w:szCs w:val="20"/>
              </w:rPr>
              <w:t>0.140 (0.037) b</w:t>
            </w:r>
          </w:p>
        </w:tc>
        <w:tc>
          <w:tcPr>
            <w:tcW w:w="0" w:type="auto"/>
            <w:noWrap/>
            <w:hideMark/>
          </w:tcPr>
          <w:p w14:paraId="3D3B8BA4" w14:textId="77777777" w:rsidR="004D4721" w:rsidRPr="00CD53B8" w:rsidRDefault="004D4721" w:rsidP="006D4899">
            <w:pPr>
              <w:jc w:val="right"/>
              <w:rPr>
                <w:b/>
                <w:color w:val="000000"/>
                <w:sz w:val="20"/>
                <w:szCs w:val="20"/>
              </w:rPr>
            </w:pPr>
            <w:r w:rsidRPr="00CD53B8">
              <w:rPr>
                <w:b/>
                <w:color w:val="000000"/>
                <w:sz w:val="20"/>
                <w:szCs w:val="20"/>
              </w:rPr>
              <w:t>0.241 (0.045) a</w:t>
            </w:r>
          </w:p>
        </w:tc>
        <w:tc>
          <w:tcPr>
            <w:tcW w:w="0" w:type="auto"/>
            <w:noWrap/>
            <w:hideMark/>
          </w:tcPr>
          <w:p w14:paraId="3068F4E3" w14:textId="77777777" w:rsidR="004D4721" w:rsidRPr="00CD53B8" w:rsidRDefault="004D4721" w:rsidP="006D4899">
            <w:pPr>
              <w:jc w:val="right"/>
              <w:rPr>
                <w:color w:val="000000"/>
                <w:sz w:val="20"/>
                <w:szCs w:val="20"/>
              </w:rPr>
            </w:pPr>
            <w:r w:rsidRPr="00CD53B8">
              <w:rPr>
                <w:color w:val="000000"/>
                <w:sz w:val="20"/>
                <w:szCs w:val="20"/>
              </w:rPr>
              <w:t>0.107 (0.019) b</w:t>
            </w:r>
          </w:p>
        </w:tc>
        <w:tc>
          <w:tcPr>
            <w:tcW w:w="0" w:type="auto"/>
            <w:noWrap/>
            <w:hideMark/>
          </w:tcPr>
          <w:p w14:paraId="458767EE" w14:textId="77777777" w:rsidR="004D4721" w:rsidRPr="00CD53B8" w:rsidRDefault="004D4721" w:rsidP="006D4899">
            <w:pPr>
              <w:jc w:val="right"/>
              <w:rPr>
                <w:color w:val="000000"/>
                <w:sz w:val="20"/>
                <w:szCs w:val="20"/>
              </w:rPr>
            </w:pPr>
            <w:r w:rsidRPr="00CD53B8">
              <w:rPr>
                <w:color w:val="000000"/>
                <w:sz w:val="20"/>
                <w:szCs w:val="20"/>
              </w:rPr>
              <w:t>5.75</w:t>
            </w:r>
          </w:p>
        </w:tc>
        <w:tc>
          <w:tcPr>
            <w:tcW w:w="0" w:type="auto"/>
            <w:noWrap/>
            <w:hideMark/>
          </w:tcPr>
          <w:p w14:paraId="76AAE987" w14:textId="77777777" w:rsidR="004D4721" w:rsidRPr="00CD53B8" w:rsidRDefault="004D4721" w:rsidP="006D4899">
            <w:pPr>
              <w:jc w:val="right"/>
              <w:rPr>
                <w:b/>
                <w:bCs/>
                <w:color w:val="000000"/>
                <w:sz w:val="20"/>
                <w:szCs w:val="20"/>
              </w:rPr>
            </w:pPr>
            <w:r w:rsidRPr="00CD53B8">
              <w:rPr>
                <w:b/>
                <w:bCs/>
                <w:color w:val="000000"/>
                <w:sz w:val="20"/>
                <w:szCs w:val="20"/>
              </w:rPr>
              <w:t>0.0007</w:t>
            </w:r>
          </w:p>
        </w:tc>
      </w:tr>
      <w:tr w:rsidR="004D4721" w:rsidRPr="00CD53B8" w14:paraId="3B7C7C99" w14:textId="77777777" w:rsidTr="006D4899">
        <w:trPr>
          <w:trHeight w:val="320"/>
          <w:jc w:val="center"/>
        </w:trPr>
        <w:tc>
          <w:tcPr>
            <w:tcW w:w="0" w:type="auto"/>
            <w:hideMark/>
          </w:tcPr>
          <w:p w14:paraId="14FB6FD4" w14:textId="77777777" w:rsidR="004D4721" w:rsidRPr="00CD53B8" w:rsidRDefault="004D4721" w:rsidP="006D4899">
            <w:pPr>
              <w:jc w:val="right"/>
              <w:rPr>
                <w:color w:val="000000"/>
                <w:sz w:val="20"/>
                <w:szCs w:val="20"/>
              </w:rPr>
            </w:pPr>
            <w:r w:rsidRPr="00CD53B8">
              <w:rPr>
                <w:color w:val="000000"/>
                <w:sz w:val="20"/>
                <w:szCs w:val="20"/>
              </w:rPr>
              <w:t>Cecidomyiidae</w:t>
            </w:r>
          </w:p>
        </w:tc>
        <w:tc>
          <w:tcPr>
            <w:tcW w:w="0" w:type="auto"/>
            <w:noWrap/>
            <w:hideMark/>
          </w:tcPr>
          <w:p w14:paraId="0CFDD05D" w14:textId="77777777" w:rsidR="004D4721" w:rsidRPr="00CD53B8" w:rsidRDefault="004D4721" w:rsidP="006D4899">
            <w:pPr>
              <w:jc w:val="right"/>
              <w:rPr>
                <w:color w:val="000000"/>
                <w:sz w:val="20"/>
                <w:szCs w:val="20"/>
              </w:rPr>
            </w:pPr>
            <w:r w:rsidRPr="00CD53B8">
              <w:rPr>
                <w:color w:val="000000"/>
                <w:sz w:val="20"/>
                <w:szCs w:val="20"/>
              </w:rPr>
              <w:t>0.032 (0.010) a</w:t>
            </w:r>
          </w:p>
        </w:tc>
        <w:tc>
          <w:tcPr>
            <w:tcW w:w="0" w:type="auto"/>
            <w:noWrap/>
            <w:hideMark/>
          </w:tcPr>
          <w:p w14:paraId="002F4A0B" w14:textId="77777777" w:rsidR="004D4721" w:rsidRPr="00CD53B8" w:rsidRDefault="004D4721" w:rsidP="006D4899">
            <w:pPr>
              <w:jc w:val="right"/>
              <w:rPr>
                <w:color w:val="000000"/>
                <w:sz w:val="20"/>
                <w:szCs w:val="20"/>
              </w:rPr>
            </w:pPr>
            <w:r w:rsidRPr="00CD53B8">
              <w:rPr>
                <w:color w:val="000000"/>
                <w:sz w:val="20"/>
                <w:szCs w:val="20"/>
              </w:rPr>
              <w:t>0.051 (0.018) a</w:t>
            </w:r>
          </w:p>
        </w:tc>
        <w:tc>
          <w:tcPr>
            <w:tcW w:w="0" w:type="auto"/>
            <w:noWrap/>
            <w:hideMark/>
          </w:tcPr>
          <w:p w14:paraId="31383BB3" w14:textId="77777777" w:rsidR="004D4721" w:rsidRPr="00CD53B8" w:rsidRDefault="004D4721" w:rsidP="006D4899">
            <w:pPr>
              <w:jc w:val="right"/>
              <w:rPr>
                <w:color w:val="000000"/>
                <w:sz w:val="20"/>
                <w:szCs w:val="20"/>
              </w:rPr>
            </w:pPr>
            <w:r w:rsidRPr="00CD53B8">
              <w:rPr>
                <w:color w:val="000000"/>
                <w:sz w:val="20"/>
                <w:szCs w:val="20"/>
              </w:rPr>
              <w:t>0.050 (0.018) a</w:t>
            </w:r>
          </w:p>
        </w:tc>
        <w:tc>
          <w:tcPr>
            <w:tcW w:w="0" w:type="auto"/>
            <w:noWrap/>
            <w:hideMark/>
          </w:tcPr>
          <w:p w14:paraId="5557023E" w14:textId="77777777" w:rsidR="004D4721" w:rsidRPr="00CD53B8" w:rsidRDefault="004D4721" w:rsidP="006D4899">
            <w:pPr>
              <w:jc w:val="right"/>
              <w:rPr>
                <w:color w:val="000000"/>
                <w:sz w:val="20"/>
                <w:szCs w:val="20"/>
              </w:rPr>
            </w:pPr>
            <w:r w:rsidRPr="00CD53B8">
              <w:rPr>
                <w:color w:val="000000"/>
                <w:sz w:val="20"/>
                <w:szCs w:val="20"/>
              </w:rPr>
              <w:t>0.029 (0.010) a</w:t>
            </w:r>
          </w:p>
        </w:tc>
        <w:tc>
          <w:tcPr>
            <w:tcW w:w="0" w:type="auto"/>
            <w:noWrap/>
            <w:hideMark/>
          </w:tcPr>
          <w:p w14:paraId="05FDDFF1" w14:textId="77777777" w:rsidR="004D4721" w:rsidRPr="00CD53B8" w:rsidRDefault="004D4721" w:rsidP="006D4899">
            <w:pPr>
              <w:jc w:val="right"/>
              <w:rPr>
                <w:color w:val="000000"/>
                <w:sz w:val="20"/>
                <w:szCs w:val="20"/>
              </w:rPr>
            </w:pPr>
            <w:r w:rsidRPr="00CD53B8">
              <w:rPr>
                <w:color w:val="000000"/>
                <w:sz w:val="20"/>
                <w:szCs w:val="20"/>
              </w:rPr>
              <w:t>0.96</w:t>
            </w:r>
          </w:p>
        </w:tc>
        <w:tc>
          <w:tcPr>
            <w:tcW w:w="0" w:type="auto"/>
            <w:noWrap/>
            <w:hideMark/>
          </w:tcPr>
          <w:p w14:paraId="7784C4BD" w14:textId="77777777" w:rsidR="004D4721" w:rsidRPr="00CD53B8" w:rsidRDefault="004D4721" w:rsidP="006D4899">
            <w:pPr>
              <w:jc w:val="right"/>
              <w:rPr>
                <w:color w:val="000000"/>
                <w:sz w:val="20"/>
                <w:szCs w:val="20"/>
              </w:rPr>
            </w:pPr>
            <w:r w:rsidRPr="00CD53B8">
              <w:rPr>
                <w:color w:val="000000"/>
                <w:sz w:val="20"/>
                <w:szCs w:val="20"/>
              </w:rPr>
              <w:t>0.412</w:t>
            </w:r>
          </w:p>
        </w:tc>
      </w:tr>
      <w:tr w:rsidR="004D4721" w:rsidRPr="00CD53B8" w14:paraId="1B692CB3" w14:textId="77777777" w:rsidTr="006D4899">
        <w:trPr>
          <w:trHeight w:val="320"/>
          <w:jc w:val="center"/>
        </w:trPr>
        <w:tc>
          <w:tcPr>
            <w:tcW w:w="0" w:type="auto"/>
            <w:hideMark/>
          </w:tcPr>
          <w:p w14:paraId="31C4CFD3" w14:textId="77777777" w:rsidR="004D4721" w:rsidRPr="00CD53B8" w:rsidRDefault="004D4721" w:rsidP="006D4899">
            <w:pPr>
              <w:jc w:val="right"/>
              <w:rPr>
                <w:color w:val="000000"/>
                <w:sz w:val="20"/>
                <w:szCs w:val="20"/>
              </w:rPr>
            </w:pPr>
            <w:r w:rsidRPr="00CD53B8">
              <w:rPr>
                <w:color w:val="000000"/>
                <w:sz w:val="20"/>
                <w:szCs w:val="20"/>
              </w:rPr>
              <w:t>Ceraptogonidae</w:t>
            </w:r>
          </w:p>
        </w:tc>
        <w:tc>
          <w:tcPr>
            <w:tcW w:w="0" w:type="auto"/>
            <w:noWrap/>
            <w:hideMark/>
          </w:tcPr>
          <w:p w14:paraId="6665AE1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5D56DEB"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47E6B2FA" w14:textId="77777777" w:rsidR="004D4721" w:rsidRPr="00CD53B8" w:rsidRDefault="004D4721" w:rsidP="006D4899">
            <w:pPr>
              <w:jc w:val="right"/>
              <w:rPr>
                <w:color w:val="000000"/>
                <w:sz w:val="20"/>
                <w:szCs w:val="20"/>
              </w:rPr>
            </w:pPr>
            <w:r w:rsidRPr="00CD53B8">
              <w:rPr>
                <w:color w:val="000000"/>
                <w:sz w:val="20"/>
                <w:szCs w:val="20"/>
              </w:rPr>
              <w:t>0.018 (0.014) a</w:t>
            </w:r>
          </w:p>
        </w:tc>
        <w:tc>
          <w:tcPr>
            <w:tcW w:w="0" w:type="auto"/>
            <w:noWrap/>
            <w:hideMark/>
          </w:tcPr>
          <w:p w14:paraId="786CFC28"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0812747C" w14:textId="77777777" w:rsidR="004D4721" w:rsidRPr="00CD53B8" w:rsidRDefault="004D4721" w:rsidP="006D4899">
            <w:pPr>
              <w:jc w:val="right"/>
              <w:rPr>
                <w:color w:val="000000"/>
                <w:sz w:val="20"/>
                <w:szCs w:val="20"/>
              </w:rPr>
            </w:pPr>
            <w:r w:rsidRPr="00CD53B8">
              <w:rPr>
                <w:color w:val="000000"/>
                <w:sz w:val="20"/>
                <w:szCs w:val="20"/>
              </w:rPr>
              <w:t>1.63</w:t>
            </w:r>
          </w:p>
        </w:tc>
        <w:tc>
          <w:tcPr>
            <w:tcW w:w="0" w:type="auto"/>
            <w:noWrap/>
            <w:hideMark/>
          </w:tcPr>
          <w:p w14:paraId="470B6687" w14:textId="77777777" w:rsidR="004D4721" w:rsidRPr="00CD53B8" w:rsidRDefault="004D4721" w:rsidP="006D4899">
            <w:pPr>
              <w:jc w:val="right"/>
              <w:rPr>
                <w:color w:val="000000"/>
                <w:sz w:val="20"/>
                <w:szCs w:val="20"/>
              </w:rPr>
            </w:pPr>
            <w:r w:rsidRPr="00CD53B8">
              <w:rPr>
                <w:color w:val="000000"/>
                <w:sz w:val="20"/>
                <w:szCs w:val="20"/>
              </w:rPr>
              <w:t>0.1804</w:t>
            </w:r>
          </w:p>
        </w:tc>
      </w:tr>
      <w:tr w:rsidR="004D4721" w:rsidRPr="00CD53B8" w14:paraId="56B3FC26" w14:textId="77777777" w:rsidTr="006D4899">
        <w:trPr>
          <w:trHeight w:val="320"/>
          <w:jc w:val="center"/>
        </w:trPr>
        <w:tc>
          <w:tcPr>
            <w:tcW w:w="0" w:type="auto"/>
            <w:hideMark/>
          </w:tcPr>
          <w:p w14:paraId="2CE498D5" w14:textId="77777777" w:rsidR="004D4721" w:rsidRPr="00CD53B8" w:rsidRDefault="004D4721" w:rsidP="006D4899">
            <w:pPr>
              <w:jc w:val="right"/>
              <w:rPr>
                <w:color w:val="000000"/>
                <w:sz w:val="20"/>
                <w:szCs w:val="20"/>
              </w:rPr>
            </w:pPr>
            <w:r w:rsidRPr="00CD53B8">
              <w:rPr>
                <w:color w:val="000000"/>
                <w:sz w:val="20"/>
                <w:szCs w:val="20"/>
              </w:rPr>
              <w:t>Chironomidae</w:t>
            </w:r>
          </w:p>
        </w:tc>
        <w:tc>
          <w:tcPr>
            <w:tcW w:w="0" w:type="auto"/>
            <w:noWrap/>
            <w:hideMark/>
          </w:tcPr>
          <w:p w14:paraId="58C7F9FF" w14:textId="77777777" w:rsidR="004D4721" w:rsidRPr="00CD53B8" w:rsidRDefault="004D4721" w:rsidP="006D4899">
            <w:pPr>
              <w:jc w:val="right"/>
              <w:rPr>
                <w:color w:val="000000"/>
                <w:sz w:val="20"/>
                <w:szCs w:val="20"/>
              </w:rPr>
            </w:pPr>
            <w:r w:rsidRPr="00CD53B8">
              <w:rPr>
                <w:color w:val="000000"/>
                <w:sz w:val="20"/>
                <w:szCs w:val="20"/>
              </w:rPr>
              <w:t>0.002 (0.002) b</w:t>
            </w:r>
          </w:p>
        </w:tc>
        <w:tc>
          <w:tcPr>
            <w:tcW w:w="0" w:type="auto"/>
            <w:noWrap/>
            <w:hideMark/>
          </w:tcPr>
          <w:p w14:paraId="0ACE8495" w14:textId="77777777" w:rsidR="004D4721" w:rsidRPr="00CD53B8" w:rsidRDefault="004D4721" w:rsidP="006D4899">
            <w:pPr>
              <w:jc w:val="right"/>
              <w:rPr>
                <w:color w:val="000000"/>
                <w:sz w:val="20"/>
                <w:szCs w:val="20"/>
              </w:rPr>
            </w:pPr>
            <w:r w:rsidRPr="00CD53B8">
              <w:rPr>
                <w:color w:val="000000"/>
                <w:sz w:val="20"/>
                <w:szCs w:val="20"/>
              </w:rPr>
              <w:t>0.000 (0.000) b</w:t>
            </w:r>
          </w:p>
        </w:tc>
        <w:tc>
          <w:tcPr>
            <w:tcW w:w="0" w:type="auto"/>
            <w:noWrap/>
            <w:hideMark/>
          </w:tcPr>
          <w:p w14:paraId="2FC0EC8C" w14:textId="77777777" w:rsidR="004D4721" w:rsidRPr="00CD53B8" w:rsidRDefault="004D4721" w:rsidP="006D4899">
            <w:pPr>
              <w:jc w:val="right"/>
              <w:rPr>
                <w:b/>
                <w:color w:val="000000"/>
                <w:sz w:val="20"/>
                <w:szCs w:val="20"/>
              </w:rPr>
            </w:pPr>
            <w:r w:rsidRPr="00CD53B8">
              <w:rPr>
                <w:b/>
                <w:color w:val="000000"/>
                <w:sz w:val="20"/>
                <w:szCs w:val="20"/>
              </w:rPr>
              <w:t>0.073 (0.024) a</w:t>
            </w:r>
          </w:p>
        </w:tc>
        <w:tc>
          <w:tcPr>
            <w:tcW w:w="0" w:type="auto"/>
            <w:noWrap/>
            <w:hideMark/>
          </w:tcPr>
          <w:p w14:paraId="173F74FA" w14:textId="77777777" w:rsidR="004D4721" w:rsidRPr="00CD53B8" w:rsidRDefault="004D4721" w:rsidP="006D4899">
            <w:pPr>
              <w:jc w:val="right"/>
              <w:rPr>
                <w:color w:val="000000"/>
                <w:sz w:val="20"/>
                <w:szCs w:val="20"/>
              </w:rPr>
            </w:pPr>
            <w:r w:rsidRPr="00CD53B8">
              <w:rPr>
                <w:color w:val="000000"/>
                <w:sz w:val="20"/>
                <w:szCs w:val="20"/>
              </w:rPr>
              <w:t>0.018 (0.008) b</w:t>
            </w:r>
          </w:p>
        </w:tc>
        <w:tc>
          <w:tcPr>
            <w:tcW w:w="0" w:type="auto"/>
            <w:noWrap/>
            <w:hideMark/>
          </w:tcPr>
          <w:p w14:paraId="7877648C" w14:textId="77777777" w:rsidR="004D4721" w:rsidRPr="00CD53B8" w:rsidRDefault="004D4721" w:rsidP="006D4899">
            <w:pPr>
              <w:jc w:val="right"/>
              <w:rPr>
                <w:color w:val="000000"/>
                <w:sz w:val="20"/>
                <w:szCs w:val="20"/>
              </w:rPr>
            </w:pPr>
            <w:r w:rsidRPr="00CD53B8">
              <w:rPr>
                <w:color w:val="000000"/>
                <w:sz w:val="20"/>
                <w:szCs w:val="20"/>
              </w:rPr>
              <w:t>9.68</w:t>
            </w:r>
          </w:p>
        </w:tc>
        <w:tc>
          <w:tcPr>
            <w:tcW w:w="0" w:type="auto"/>
            <w:noWrap/>
            <w:hideMark/>
          </w:tcPr>
          <w:p w14:paraId="175944E0"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5808869" w14:textId="77777777" w:rsidTr="006D4899">
        <w:trPr>
          <w:trHeight w:val="320"/>
          <w:jc w:val="center"/>
        </w:trPr>
        <w:tc>
          <w:tcPr>
            <w:tcW w:w="0" w:type="auto"/>
            <w:hideMark/>
          </w:tcPr>
          <w:p w14:paraId="51DD0F2D" w14:textId="77777777" w:rsidR="004D4721" w:rsidRPr="00CD53B8" w:rsidRDefault="004D4721" w:rsidP="006D4899">
            <w:pPr>
              <w:jc w:val="right"/>
              <w:rPr>
                <w:color w:val="000000"/>
                <w:sz w:val="20"/>
                <w:szCs w:val="20"/>
              </w:rPr>
            </w:pPr>
            <w:r w:rsidRPr="00CD53B8">
              <w:rPr>
                <w:color w:val="000000"/>
                <w:sz w:val="20"/>
                <w:szCs w:val="20"/>
              </w:rPr>
              <w:t>Chloropidae</w:t>
            </w:r>
          </w:p>
        </w:tc>
        <w:tc>
          <w:tcPr>
            <w:tcW w:w="0" w:type="auto"/>
            <w:noWrap/>
            <w:hideMark/>
          </w:tcPr>
          <w:p w14:paraId="289C153B" w14:textId="77777777" w:rsidR="004D4721" w:rsidRPr="00CD53B8" w:rsidRDefault="004D4721" w:rsidP="006D4899">
            <w:pPr>
              <w:jc w:val="right"/>
              <w:rPr>
                <w:color w:val="000000"/>
                <w:sz w:val="20"/>
                <w:szCs w:val="20"/>
              </w:rPr>
            </w:pPr>
            <w:r w:rsidRPr="00CD53B8">
              <w:rPr>
                <w:color w:val="000000"/>
                <w:sz w:val="20"/>
                <w:szCs w:val="20"/>
              </w:rPr>
              <w:t>0.014 (0.007) a</w:t>
            </w:r>
          </w:p>
        </w:tc>
        <w:tc>
          <w:tcPr>
            <w:tcW w:w="0" w:type="auto"/>
            <w:noWrap/>
            <w:hideMark/>
          </w:tcPr>
          <w:p w14:paraId="06E730C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E4732E8"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3C78EEB5" w14:textId="77777777" w:rsidR="004D4721" w:rsidRPr="00CD53B8" w:rsidRDefault="004D4721" w:rsidP="006D4899">
            <w:pPr>
              <w:jc w:val="right"/>
              <w:rPr>
                <w:color w:val="000000"/>
                <w:sz w:val="20"/>
                <w:szCs w:val="20"/>
              </w:rPr>
            </w:pPr>
            <w:r w:rsidRPr="00CD53B8">
              <w:rPr>
                <w:color w:val="000000"/>
                <w:sz w:val="20"/>
                <w:szCs w:val="20"/>
              </w:rPr>
              <w:t>0.008 (0.005) a</w:t>
            </w:r>
          </w:p>
        </w:tc>
        <w:tc>
          <w:tcPr>
            <w:tcW w:w="0" w:type="auto"/>
            <w:noWrap/>
            <w:hideMark/>
          </w:tcPr>
          <w:p w14:paraId="066A7C7C" w14:textId="77777777" w:rsidR="004D4721" w:rsidRPr="00CD53B8" w:rsidRDefault="004D4721" w:rsidP="006D4899">
            <w:pPr>
              <w:jc w:val="right"/>
              <w:rPr>
                <w:color w:val="000000"/>
                <w:sz w:val="20"/>
                <w:szCs w:val="20"/>
              </w:rPr>
            </w:pPr>
            <w:r w:rsidRPr="00CD53B8">
              <w:rPr>
                <w:color w:val="000000"/>
                <w:sz w:val="20"/>
                <w:szCs w:val="20"/>
              </w:rPr>
              <w:t>0.69</w:t>
            </w:r>
          </w:p>
        </w:tc>
        <w:tc>
          <w:tcPr>
            <w:tcW w:w="0" w:type="auto"/>
            <w:noWrap/>
            <w:hideMark/>
          </w:tcPr>
          <w:p w14:paraId="3E3655A6" w14:textId="77777777" w:rsidR="004D4721" w:rsidRPr="00CD53B8" w:rsidRDefault="004D4721" w:rsidP="006D4899">
            <w:pPr>
              <w:jc w:val="right"/>
              <w:rPr>
                <w:color w:val="000000"/>
                <w:sz w:val="20"/>
                <w:szCs w:val="20"/>
              </w:rPr>
            </w:pPr>
            <w:r w:rsidRPr="00CD53B8">
              <w:rPr>
                <w:color w:val="000000"/>
                <w:sz w:val="20"/>
                <w:szCs w:val="20"/>
              </w:rPr>
              <w:t>0.56</w:t>
            </w:r>
          </w:p>
        </w:tc>
      </w:tr>
      <w:tr w:rsidR="004D4721" w:rsidRPr="00CD53B8" w14:paraId="0F5E6825" w14:textId="77777777" w:rsidTr="006D4899">
        <w:trPr>
          <w:trHeight w:val="320"/>
          <w:jc w:val="center"/>
        </w:trPr>
        <w:tc>
          <w:tcPr>
            <w:tcW w:w="0" w:type="auto"/>
            <w:hideMark/>
          </w:tcPr>
          <w:p w14:paraId="6EFE0C71" w14:textId="77777777" w:rsidR="004D4721" w:rsidRPr="00CD53B8" w:rsidRDefault="004D4721" w:rsidP="006D4899">
            <w:pPr>
              <w:jc w:val="right"/>
              <w:rPr>
                <w:color w:val="000000"/>
                <w:sz w:val="20"/>
                <w:szCs w:val="20"/>
              </w:rPr>
            </w:pPr>
            <w:r w:rsidRPr="00CD53B8">
              <w:rPr>
                <w:color w:val="000000"/>
                <w:sz w:val="20"/>
                <w:szCs w:val="20"/>
              </w:rPr>
              <w:t>Culicidae</w:t>
            </w:r>
          </w:p>
        </w:tc>
        <w:tc>
          <w:tcPr>
            <w:tcW w:w="0" w:type="auto"/>
            <w:noWrap/>
            <w:hideMark/>
          </w:tcPr>
          <w:p w14:paraId="2330454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0" w:type="auto"/>
            <w:noWrap/>
            <w:hideMark/>
          </w:tcPr>
          <w:p w14:paraId="0DDDD8B6" w14:textId="77777777" w:rsidR="004D4721" w:rsidRPr="00CD53B8" w:rsidRDefault="004D4721" w:rsidP="006D4899">
            <w:pPr>
              <w:jc w:val="right"/>
              <w:rPr>
                <w:color w:val="000000"/>
                <w:sz w:val="20"/>
                <w:szCs w:val="20"/>
              </w:rPr>
            </w:pPr>
            <w:r w:rsidRPr="00CD53B8">
              <w:rPr>
                <w:color w:val="000000"/>
                <w:sz w:val="20"/>
                <w:szCs w:val="20"/>
              </w:rPr>
              <w:t>0.000 (0.000) b</w:t>
            </w:r>
          </w:p>
        </w:tc>
        <w:tc>
          <w:tcPr>
            <w:tcW w:w="0" w:type="auto"/>
            <w:noWrap/>
            <w:hideMark/>
          </w:tcPr>
          <w:p w14:paraId="12CF6888" w14:textId="77777777" w:rsidR="004D4721" w:rsidRPr="00CD53B8" w:rsidRDefault="004D4721" w:rsidP="006D4899">
            <w:pPr>
              <w:jc w:val="right"/>
              <w:rPr>
                <w:b/>
                <w:color w:val="000000"/>
                <w:sz w:val="20"/>
                <w:szCs w:val="20"/>
              </w:rPr>
            </w:pPr>
            <w:r w:rsidRPr="00CD53B8">
              <w:rPr>
                <w:b/>
                <w:color w:val="000000"/>
                <w:sz w:val="20"/>
                <w:szCs w:val="20"/>
              </w:rPr>
              <w:t>0.014 (0.008) a</w:t>
            </w:r>
          </w:p>
        </w:tc>
        <w:tc>
          <w:tcPr>
            <w:tcW w:w="0" w:type="auto"/>
            <w:noWrap/>
            <w:hideMark/>
          </w:tcPr>
          <w:p w14:paraId="39E9D58A" w14:textId="77777777" w:rsidR="004D4721" w:rsidRPr="00CD53B8" w:rsidRDefault="004D4721" w:rsidP="006D4899">
            <w:pPr>
              <w:jc w:val="right"/>
              <w:rPr>
                <w:color w:val="000000"/>
                <w:sz w:val="20"/>
                <w:szCs w:val="20"/>
              </w:rPr>
            </w:pPr>
            <w:r w:rsidRPr="00CD53B8">
              <w:rPr>
                <w:color w:val="000000"/>
                <w:sz w:val="20"/>
                <w:szCs w:val="20"/>
              </w:rPr>
              <w:t>0.003 (0.003) b</w:t>
            </w:r>
          </w:p>
        </w:tc>
        <w:tc>
          <w:tcPr>
            <w:tcW w:w="0" w:type="auto"/>
            <w:noWrap/>
            <w:hideMark/>
          </w:tcPr>
          <w:p w14:paraId="5AB1E872" w14:textId="77777777" w:rsidR="004D4721" w:rsidRPr="00CD53B8" w:rsidRDefault="004D4721" w:rsidP="006D4899">
            <w:pPr>
              <w:jc w:val="right"/>
              <w:rPr>
                <w:color w:val="000000"/>
                <w:sz w:val="20"/>
                <w:szCs w:val="20"/>
              </w:rPr>
            </w:pPr>
            <w:r w:rsidRPr="00CD53B8">
              <w:rPr>
                <w:color w:val="000000"/>
                <w:sz w:val="20"/>
                <w:szCs w:val="20"/>
              </w:rPr>
              <w:t>3.27</w:t>
            </w:r>
          </w:p>
        </w:tc>
        <w:tc>
          <w:tcPr>
            <w:tcW w:w="0" w:type="auto"/>
            <w:noWrap/>
            <w:hideMark/>
          </w:tcPr>
          <w:p w14:paraId="762F4B08" w14:textId="77777777" w:rsidR="004D4721" w:rsidRPr="00CD53B8" w:rsidRDefault="004D4721" w:rsidP="006D4899">
            <w:pPr>
              <w:jc w:val="right"/>
              <w:rPr>
                <w:b/>
                <w:bCs/>
                <w:color w:val="000000"/>
                <w:sz w:val="20"/>
                <w:szCs w:val="20"/>
              </w:rPr>
            </w:pPr>
            <w:r w:rsidRPr="00CD53B8">
              <w:rPr>
                <w:b/>
                <w:bCs/>
                <w:color w:val="000000"/>
                <w:sz w:val="20"/>
                <w:szCs w:val="20"/>
              </w:rPr>
              <w:t>0.021</w:t>
            </w:r>
          </w:p>
        </w:tc>
      </w:tr>
      <w:tr w:rsidR="004D4721" w:rsidRPr="00CD53B8" w14:paraId="46501EC5" w14:textId="77777777" w:rsidTr="006D4899">
        <w:trPr>
          <w:trHeight w:val="320"/>
          <w:jc w:val="center"/>
        </w:trPr>
        <w:tc>
          <w:tcPr>
            <w:tcW w:w="0" w:type="auto"/>
            <w:hideMark/>
          </w:tcPr>
          <w:p w14:paraId="33CE1F32" w14:textId="77777777" w:rsidR="004D4721" w:rsidRPr="00CD53B8" w:rsidRDefault="004D4721" w:rsidP="006D4899">
            <w:pPr>
              <w:jc w:val="right"/>
              <w:rPr>
                <w:color w:val="000000"/>
                <w:sz w:val="20"/>
                <w:szCs w:val="20"/>
              </w:rPr>
            </w:pPr>
            <w:r w:rsidRPr="00CD53B8">
              <w:rPr>
                <w:color w:val="000000"/>
                <w:sz w:val="20"/>
                <w:szCs w:val="20"/>
              </w:rPr>
              <w:t>Dolichopodidae</w:t>
            </w:r>
          </w:p>
        </w:tc>
        <w:tc>
          <w:tcPr>
            <w:tcW w:w="0" w:type="auto"/>
            <w:noWrap/>
            <w:hideMark/>
          </w:tcPr>
          <w:p w14:paraId="058F8D25" w14:textId="77777777" w:rsidR="004D4721" w:rsidRPr="00CD53B8" w:rsidRDefault="004D4721" w:rsidP="006D4899">
            <w:pPr>
              <w:jc w:val="right"/>
              <w:rPr>
                <w:color w:val="000000"/>
                <w:sz w:val="20"/>
                <w:szCs w:val="20"/>
              </w:rPr>
            </w:pPr>
            <w:r w:rsidRPr="00CD53B8">
              <w:rPr>
                <w:color w:val="000000"/>
                <w:sz w:val="20"/>
                <w:szCs w:val="20"/>
              </w:rPr>
              <w:t>0.012 (0.006) a</w:t>
            </w:r>
          </w:p>
        </w:tc>
        <w:tc>
          <w:tcPr>
            <w:tcW w:w="0" w:type="auto"/>
            <w:noWrap/>
            <w:hideMark/>
          </w:tcPr>
          <w:p w14:paraId="6F267EF5" w14:textId="77777777" w:rsidR="004D4721" w:rsidRPr="00CD53B8" w:rsidRDefault="004D4721" w:rsidP="006D4899">
            <w:pPr>
              <w:jc w:val="right"/>
              <w:rPr>
                <w:color w:val="000000"/>
                <w:sz w:val="20"/>
                <w:szCs w:val="20"/>
              </w:rPr>
            </w:pPr>
            <w:r w:rsidRPr="00CD53B8">
              <w:rPr>
                <w:color w:val="000000"/>
                <w:sz w:val="20"/>
                <w:szCs w:val="20"/>
              </w:rPr>
              <w:t>0.032 (0.017) a</w:t>
            </w:r>
          </w:p>
        </w:tc>
        <w:tc>
          <w:tcPr>
            <w:tcW w:w="0" w:type="auto"/>
            <w:noWrap/>
            <w:hideMark/>
          </w:tcPr>
          <w:p w14:paraId="32E177E3"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0EC1151C"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20539E41" w14:textId="77777777" w:rsidR="004D4721" w:rsidRPr="00CD53B8" w:rsidRDefault="004D4721" w:rsidP="006D4899">
            <w:pPr>
              <w:jc w:val="right"/>
              <w:rPr>
                <w:color w:val="000000"/>
                <w:sz w:val="20"/>
                <w:szCs w:val="20"/>
              </w:rPr>
            </w:pPr>
            <w:r w:rsidRPr="00CD53B8">
              <w:rPr>
                <w:color w:val="000000"/>
                <w:sz w:val="20"/>
                <w:szCs w:val="20"/>
              </w:rPr>
              <w:t>1.04</w:t>
            </w:r>
          </w:p>
        </w:tc>
        <w:tc>
          <w:tcPr>
            <w:tcW w:w="0" w:type="auto"/>
            <w:noWrap/>
            <w:hideMark/>
          </w:tcPr>
          <w:p w14:paraId="42EAD73D" w14:textId="77777777" w:rsidR="004D4721" w:rsidRPr="00CD53B8" w:rsidRDefault="004D4721" w:rsidP="006D4899">
            <w:pPr>
              <w:jc w:val="right"/>
              <w:rPr>
                <w:color w:val="000000"/>
                <w:sz w:val="20"/>
                <w:szCs w:val="20"/>
              </w:rPr>
            </w:pPr>
            <w:r w:rsidRPr="00CD53B8">
              <w:rPr>
                <w:color w:val="000000"/>
                <w:sz w:val="20"/>
                <w:szCs w:val="20"/>
              </w:rPr>
              <w:t>0.375</w:t>
            </w:r>
          </w:p>
        </w:tc>
      </w:tr>
      <w:tr w:rsidR="004D4721" w:rsidRPr="00CD53B8" w14:paraId="4714733A" w14:textId="77777777" w:rsidTr="006D4899">
        <w:trPr>
          <w:trHeight w:val="320"/>
          <w:jc w:val="center"/>
        </w:trPr>
        <w:tc>
          <w:tcPr>
            <w:tcW w:w="0" w:type="auto"/>
            <w:hideMark/>
          </w:tcPr>
          <w:p w14:paraId="0AB93CB8" w14:textId="77777777" w:rsidR="004D4721" w:rsidRPr="00CD53B8" w:rsidRDefault="004D4721" w:rsidP="006D4899">
            <w:pPr>
              <w:jc w:val="right"/>
              <w:rPr>
                <w:color w:val="000000"/>
                <w:sz w:val="20"/>
                <w:szCs w:val="20"/>
              </w:rPr>
            </w:pPr>
            <w:r w:rsidRPr="00CD53B8">
              <w:rPr>
                <w:color w:val="000000"/>
                <w:sz w:val="20"/>
                <w:szCs w:val="20"/>
              </w:rPr>
              <w:t>Drosophilidae</w:t>
            </w:r>
          </w:p>
        </w:tc>
        <w:tc>
          <w:tcPr>
            <w:tcW w:w="0" w:type="auto"/>
            <w:noWrap/>
            <w:hideMark/>
          </w:tcPr>
          <w:p w14:paraId="7F5B0774" w14:textId="77777777" w:rsidR="004D4721" w:rsidRPr="00CD53B8" w:rsidRDefault="004D4721" w:rsidP="006D4899">
            <w:pPr>
              <w:jc w:val="right"/>
              <w:rPr>
                <w:color w:val="000000"/>
                <w:sz w:val="20"/>
                <w:szCs w:val="20"/>
              </w:rPr>
            </w:pPr>
            <w:r w:rsidRPr="00CD53B8">
              <w:rPr>
                <w:color w:val="000000"/>
                <w:sz w:val="20"/>
                <w:szCs w:val="20"/>
              </w:rPr>
              <w:t>0.006 (0.003) a</w:t>
            </w:r>
          </w:p>
        </w:tc>
        <w:tc>
          <w:tcPr>
            <w:tcW w:w="0" w:type="auto"/>
            <w:noWrap/>
            <w:hideMark/>
          </w:tcPr>
          <w:p w14:paraId="6239D83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0287F2F" w14:textId="77777777" w:rsidR="004D4721" w:rsidRPr="00CD53B8" w:rsidRDefault="004D4721" w:rsidP="006D4899">
            <w:pPr>
              <w:jc w:val="right"/>
              <w:rPr>
                <w:color w:val="000000"/>
                <w:sz w:val="20"/>
                <w:szCs w:val="20"/>
              </w:rPr>
            </w:pPr>
            <w:r w:rsidRPr="00CD53B8">
              <w:rPr>
                <w:color w:val="000000"/>
                <w:sz w:val="20"/>
                <w:szCs w:val="20"/>
              </w:rPr>
              <w:t>0.009 (0.006) a</w:t>
            </w:r>
          </w:p>
        </w:tc>
        <w:tc>
          <w:tcPr>
            <w:tcW w:w="0" w:type="auto"/>
            <w:noWrap/>
            <w:hideMark/>
          </w:tcPr>
          <w:p w14:paraId="0CA419AD"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0E79AF08" w14:textId="77777777" w:rsidR="004D4721" w:rsidRPr="00CD53B8" w:rsidRDefault="004D4721" w:rsidP="006D4899">
            <w:pPr>
              <w:jc w:val="right"/>
              <w:rPr>
                <w:color w:val="000000"/>
                <w:sz w:val="20"/>
                <w:szCs w:val="20"/>
              </w:rPr>
            </w:pPr>
            <w:r w:rsidRPr="00CD53B8">
              <w:rPr>
                <w:color w:val="000000"/>
                <w:sz w:val="20"/>
                <w:szCs w:val="20"/>
              </w:rPr>
              <w:t>0.65</w:t>
            </w:r>
          </w:p>
        </w:tc>
        <w:tc>
          <w:tcPr>
            <w:tcW w:w="0" w:type="auto"/>
            <w:noWrap/>
            <w:hideMark/>
          </w:tcPr>
          <w:p w14:paraId="6D3C8DAF" w14:textId="77777777" w:rsidR="004D4721" w:rsidRPr="00CD53B8" w:rsidRDefault="004D4721" w:rsidP="006D4899">
            <w:pPr>
              <w:jc w:val="right"/>
              <w:rPr>
                <w:color w:val="000000"/>
                <w:sz w:val="20"/>
                <w:szCs w:val="20"/>
              </w:rPr>
            </w:pPr>
            <w:r w:rsidRPr="00CD53B8">
              <w:rPr>
                <w:color w:val="000000"/>
                <w:sz w:val="20"/>
                <w:szCs w:val="20"/>
              </w:rPr>
              <w:t>0.584</w:t>
            </w:r>
          </w:p>
        </w:tc>
      </w:tr>
      <w:tr w:rsidR="004D4721" w:rsidRPr="00CD53B8" w14:paraId="2E74350D" w14:textId="77777777" w:rsidTr="006D4899">
        <w:trPr>
          <w:trHeight w:val="320"/>
          <w:jc w:val="center"/>
        </w:trPr>
        <w:tc>
          <w:tcPr>
            <w:tcW w:w="0" w:type="auto"/>
            <w:hideMark/>
          </w:tcPr>
          <w:p w14:paraId="76954D43" w14:textId="77777777" w:rsidR="004D4721" w:rsidRPr="00CD53B8" w:rsidRDefault="004D4721" w:rsidP="006D4899">
            <w:pPr>
              <w:jc w:val="right"/>
              <w:rPr>
                <w:color w:val="000000"/>
                <w:sz w:val="20"/>
                <w:szCs w:val="20"/>
              </w:rPr>
            </w:pPr>
            <w:r w:rsidRPr="00CD53B8">
              <w:rPr>
                <w:color w:val="000000"/>
                <w:sz w:val="20"/>
                <w:szCs w:val="20"/>
              </w:rPr>
              <w:t>Mycetophilidae</w:t>
            </w:r>
          </w:p>
        </w:tc>
        <w:tc>
          <w:tcPr>
            <w:tcW w:w="0" w:type="auto"/>
            <w:noWrap/>
            <w:hideMark/>
          </w:tcPr>
          <w:p w14:paraId="58C1F155" w14:textId="77777777" w:rsidR="004D4721" w:rsidRPr="00CD53B8" w:rsidRDefault="004D4721" w:rsidP="006D4899">
            <w:pPr>
              <w:jc w:val="right"/>
              <w:rPr>
                <w:color w:val="000000"/>
                <w:sz w:val="20"/>
                <w:szCs w:val="20"/>
              </w:rPr>
            </w:pPr>
            <w:r w:rsidRPr="00CD53B8">
              <w:rPr>
                <w:color w:val="000000"/>
                <w:sz w:val="20"/>
                <w:szCs w:val="20"/>
              </w:rPr>
              <w:t>0.004 (0.003) a</w:t>
            </w:r>
          </w:p>
        </w:tc>
        <w:tc>
          <w:tcPr>
            <w:tcW w:w="0" w:type="auto"/>
            <w:noWrap/>
            <w:hideMark/>
          </w:tcPr>
          <w:p w14:paraId="23543C99" w14:textId="77777777" w:rsidR="004D4721" w:rsidRPr="00CD53B8" w:rsidRDefault="004D4721" w:rsidP="006D4899">
            <w:pPr>
              <w:jc w:val="right"/>
              <w:rPr>
                <w:color w:val="000000"/>
                <w:sz w:val="20"/>
                <w:szCs w:val="20"/>
              </w:rPr>
            </w:pPr>
            <w:r w:rsidRPr="00CD53B8">
              <w:rPr>
                <w:color w:val="000000"/>
                <w:sz w:val="20"/>
                <w:szCs w:val="20"/>
              </w:rPr>
              <w:t>0.013 (0.013) a</w:t>
            </w:r>
          </w:p>
        </w:tc>
        <w:tc>
          <w:tcPr>
            <w:tcW w:w="0" w:type="auto"/>
            <w:noWrap/>
            <w:hideMark/>
          </w:tcPr>
          <w:p w14:paraId="71A57094" w14:textId="77777777" w:rsidR="004D4721" w:rsidRPr="00CD53B8" w:rsidRDefault="004D4721" w:rsidP="006D4899">
            <w:pPr>
              <w:jc w:val="right"/>
              <w:rPr>
                <w:color w:val="000000"/>
                <w:sz w:val="20"/>
                <w:szCs w:val="20"/>
              </w:rPr>
            </w:pPr>
            <w:r w:rsidRPr="00CD53B8">
              <w:rPr>
                <w:color w:val="000000"/>
                <w:sz w:val="20"/>
                <w:szCs w:val="20"/>
              </w:rPr>
              <w:t>0.009 (0.006) a</w:t>
            </w:r>
          </w:p>
        </w:tc>
        <w:tc>
          <w:tcPr>
            <w:tcW w:w="0" w:type="auto"/>
            <w:noWrap/>
            <w:hideMark/>
          </w:tcPr>
          <w:p w14:paraId="72DCC40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1A59B197" w14:textId="77777777" w:rsidR="004D4721" w:rsidRPr="00CD53B8" w:rsidRDefault="004D4721" w:rsidP="006D4899">
            <w:pPr>
              <w:jc w:val="right"/>
              <w:rPr>
                <w:color w:val="000000"/>
                <w:sz w:val="20"/>
                <w:szCs w:val="20"/>
              </w:rPr>
            </w:pPr>
            <w:r w:rsidRPr="00CD53B8">
              <w:rPr>
                <w:color w:val="000000"/>
                <w:sz w:val="20"/>
                <w:szCs w:val="20"/>
              </w:rPr>
              <w:t>1.12</w:t>
            </w:r>
          </w:p>
        </w:tc>
        <w:tc>
          <w:tcPr>
            <w:tcW w:w="0" w:type="auto"/>
            <w:noWrap/>
            <w:hideMark/>
          </w:tcPr>
          <w:p w14:paraId="7DFEAE5E" w14:textId="77777777" w:rsidR="004D4721" w:rsidRPr="00CD53B8" w:rsidRDefault="004D4721" w:rsidP="006D4899">
            <w:pPr>
              <w:jc w:val="right"/>
              <w:rPr>
                <w:color w:val="000000"/>
                <w:sz w:val="20"/>
                <w:szCs w:val="20"/>
              </w:rPr>
            </w:pPr>
            <w:r w:rsidRPr="00CD53B8">
              <w:rPr>
                <w:color w:val="000000"/>
                <w:sz w:val="20"/>
                <w:szCs w:val="20"/>
              </w:rPr>
              <w:t>0.339</w:t>
            </w:r>
          </w:p>
        </w:tc>
      </w:tr>
    </w:tbl>
    <w:p w14:paraId="3E558DD7" w14:textId="732F55F5" w:rsidR="001D07DD" w:rsidRDefault="001D07DD"/>
    <w:p w14:paraId="383819D3" w14:textId="77777777" w:rsidR="00DC4308" w:rsidRDefault="00DC4308"/>
    <w:p w14:paraId="48223D42" w14:textId="77777777" w:rsidR="00DC4308" w:rsidRDefault="00DC4308"/>
    <w:p w14:paraId="3F22B4B4" w14:textId="77777777" w:rsidR="00DC4308" w:rsidRDefault="00DC4308"/>
    <w:p w14:paraId="7A018492" w14:textId="6494E504" w:rsidR="001D07DD" w:rsidRDefault="001D07DD">
      <w:r>
        <w:lastRenderedPageBreak/>
        <w:t>Table 2-6. Continued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9"/>
        <w:gridCol w:w="1450"/>
        <w:gridCol w:w="1450"/>
        <w:gridCol w:w="1450"/>
        <w:gridCol w:w="1538"/>
        <w:gridCol w:w="566"/>
        <w:gridCol w:w="766"/>
      </w:tblGrid>
      <w:tr w:rsidR="001D07DD" w:rsidRPr="00CD53B8" w14:paraId="65E932FA" w14:textId="77777777" w:rsidTr="00990895">
        <w:trPr>
          <w:trHeight w:val="320"/>
          <w:jc w:val="center"/>
        </w:trPr>
        <w:tc>
          <w:tcPr>
            <w:tcW w:w="0" w:type="auto"/>
            <w:tcBorders>
              <w:top w:val="single" w:sz="4" w:space="0" w:color="auto"/>
            </w:tcBorders>
            <w:vAlign w:val="center"/>
          </w:tcPr>
          <w:p w14:paraId="46D02D0A" w14:textId="77777777" w:rsidR="001D07DD" w:rsidRPr="00CD53B8" w:rsidRDefault="001D07DD" w:rsidP="00990895">
            <w:pPr>
              <w:jc w:val="center"/>
              <w:rPr>
                <w:color w:val="000000"/>
                <w:sz w:val="20"/>
                <w:szCs w:val="20"/>
              </w:rPr>
            </w:pPr>
          </w:p>
        </w:tc>
        <w:tc>
          <w:tcPr>
            <w:tcW w:w="0" w:type="auto"/>
            <w:gridSpan w:val="4"/>
            <w:tcBorders>
              <w:top w:val="single" w:sz="4" w:space="0" w:color="auto"/>
            </w:tcBorders>
            <w:noWrap/>
            <w:vAlign w:val="center"/>
          </w:tcPr>
          <w:p w14:paraId="3B4BA08A" w14:textId="652C069C" w:rsidR="001D07DD" w:rsidRPr="00CD53B8" w:rsidRDefault="001D07DD" w:rsidP="00990895">
            <w:pPr>
              <w:jc w:val="center"/>
              <w:rPr>
                <w:color w:val="000000"/>
                <w:sz w:val="20"/>
                <w:szCs w:val="20"/>
              </w:rPr>
            </w:pPr>
            <w:r w:rsidRPr="00CD53B8">
              <w:rPr>
                <w:color w:val="000000"/>
              </w:rPr>
              <w:t xml:space="preserve">Mean number </w:t>
            </w:r>
            <w:r w:rsidRPr="00CD53B8">
              <w:t>(SE)/</w:t>
            </w:r>
            <w:r>
              <w:t>collection effort</w:t>
            </w:r>
          </w:p>
        </w:tc>
        <w:tc>
          <w:tcPr>
            <w:tcW w:w="0" w:type="auto"/>
            <w:tcBorders>
              <w:top w:val="single" w:sz="4" w:space="0" w:color="auto"/>
            </w:tcBorders>
            <w:noWrap/>
            <w:vAlign w:val="center"/>
          </w:tcPr>
          <w:p w14:paraId="5F5A971D" w14:textId="77777777" w:rsidR="001D07DD" w:rsidRPr="00CD53B8" w:rsidRDefault="001D07DD" w:rsidP="00990895">
            <w:pPr>
              <w:jc w:val="center"/>
              <w:rPr>
                <w:color w:val="000000"/>
                <w:sz w:val="20"/>
                <w:szCs w:val="20"/>
              </w:rPr>
            </w:pPr>
          </w:p>
        </w:tc>
        <w:tc>
          <w:tcPr>
            <w:tcW w:w="0" w:type="auto"/>
            <w:tcBorders>
              <w:top w:val="single" w:sz="4" w:space="0" w:color="auto"/>
            </w:tcBorders>
            <w:noWrap/>
            <w:vAlign w:val="center"/>
          </w:tcPr>
          <w:p w14:paraId="31640A3A" w14:textId="77777777" w:rsidR="001D07DD" w:rsidRPr="00CD53B8" w:rsidRDefault="001D07DD" w:rsidP="00990895">
            <w:pPr>
              <w:jc w:val="center"/>
              <w:rPr>
                <w:color w:val="000000"/>
                <w:sz w:val="20"/>
                <w:szCs w:val="20"/>
              </w:rPr>
            </w:pPr>
          </w:p>
        </w:tc>
      </w:tr>
      <w:tr w:rsidR="00990895" w:rsidRPr="00CD53B8" w14:paraId="7CE259BB" w14:textId="77777777" w:rsidTr="00990895">
        <w:trPr>
          <w:trHeight w:val="320"/>
          <w:jc w:val="center"/>
        </w:trPr>
        <w:tc>
          <w:tcPr>
            <w:tcW w:w="0" w:type="auto"/>
            <w:tcBorders>
              <w:bottom w:val="single" w:sz="4" w:space="0" w:color="auto"/>
            </w:tcBorders>
            <w:vAlign w:val="center"/>
          </w:tcPr>
          <w:p w14:paraId="2AEFA39B" w14:textId="0CF72CC3" w:rsidR="00990895" w:rsidRPr="00CD53B8" w:rsidRDefault="00990895" w:rsidP="00990895">
            <w:pPr>
              <w:jc w:val="center"/>
              <w:rPr>
                <w:color w:val="000000"/>
                <w:sz w:val="20"/>
                <w:szCs w:val="20"/>
              </w:rPr>
            </w:pPr>
            <w:r w:rsidRPr="00CD53B8">
              <w:rPr>
                <w:color w:val="000000"/>
                <w:sz w:val="20"/>
                <w:szCs w:val="20"/>
              </w:rPr>
              <w:t>Group</w:t>
            </w:r>
          </w:p>
        </w:tc>
        <w:tc>
          <w:tcPr>
            <w:tcW w:w="0" w:type="auto"/>
            <w:tcBorders>
              <w:bottom w:val="single" w:sz="4" w:space="0" w:color="auto"/>
            </w:tcBorders>
            <w:noWrap/>
            <w:vAlign w:val="center"/>
          </w:tcPr>
          <w:p w14:paraId="46643917" w14:textId="017CDCDB" w:rsidR="00990895" w:rsidRPr="00CD53B8" w:rsidRDefault="00990895" w:rsidP="00990895">
            <w:pPr>
              <w:jc w:val="center"/>
              <w:rPr>
                <w:color w:val="000000"/>
                <w:sz w:val="20"/>
                <w:szCs w:val="20"/>
              </w:rPr>
            </w:pPr>
            <w:r w:rsidRPr="00CD53B8">
              <w:rPr>
                <w:color w:val="000000"/>
                <w:sz w:val="20"/>
                <w:szCs w:val="20"/>
              </w:rPr>
              <w:t>Center</w:t>
            </w:r>
          </w:p>
        </w:tc>
        <w:tc>
          <w:tcPr>
            <w:tcW w:w="0" w:type="auto"/>
            <w:tcBorders>
              <w:bottom w:val="single" w:sz="4" w:space="0" w:color="auto"/>
            </w:tcBorders>
            <w:noWrap/>
            <w:vAlign w:val="center"/>
          </w:tcPr>
          <w:p w14:paraId="0DEF01A6" w14:textId="2E3170E3" w:rsidR="00990895" w:rsidRPr="00CD53B8" w:rsidRDefault="00990895" w:rsidP="00990895">
            <w:pPr>
              <w:jc w:val="center"/>
              <w:rPr>
                <w:color w:val="000000"/>
                <w:sz w:val="20"/>
                <w:szCs w:val="20"/>
              </w:rPr>
            </w:pPr>
            <w:r w:rsidRPr="00CD53B8">
              <w:rPr>
                <w:color w:val="000000"/>
                <w:sz w:val="20"/>
                <w:szCs w:val="20"/>
              </w:rPr>
              <w:t>Corner</w:t>
            </w:r>
          </w:p>
        </w:tc>
        <w:tc>
          <w:tcPr>
            <w:tcW w:w="0" w:type="auto"/>
            <w:tcBorders>
              <w:bottom w:val="single" w:sz="4" w:space="0" w:color="auto"/>
            </w:tcBorders>
            <w:noWrap/>
            <w:vAlign w:val="center"/>
          </w:tcPr>
          <w:p w14:paraId="251EEC10" w14:textId="39C47834" w:rsidR="00990895" w:rsidRPr="00CD53B8" w:rsidRDefault="00990895" w:rsidP="00990895">
            <w:pPr>
              <w:jc w:val="center"/>
              <w:rPr>
                <w:color w:val="000000"/>
                <w:sz w:val="20"/>
                <w:szCs w:val="20"/>
              </w:rPr>
            </w:pPr>
            <w:r w:rsidRPr="00CD53B8">
              <w:rPr>
                <w:color w:val="000000"/>
                <w:sz w:val="20"/>
                <w:szCs w:val="20"/>
              </w:rPr>
              <w:t>End</w:t>
            </w:r>
          </w:p>
        </w:tc>
        <w:tc>
          <w:tcPr>
            <w:tcW w:w="0" w:type="auto"/>
            <w:tcBorders>
              <w:bottom w:val="single" w:sz="4" w:space="0" w:color="auto"/>
            </w:tcBorders>
            <w:noWrap/>
            <w:vAlign w:val="center"/>
          </w:tcPr>
          <w:p w14:paraId="2E52E27A" w14:textId="414429A9" w:rsidR="00990895" w:rsidRPr="00CD53B8" w:rsidRDefault="00990895" w:rsidP="00990895">
            <w:pPr>
              <w:jc w:val="center"/>
              <w:rPr>
                <w:color w:val="000000"/>
                <w:sz w:val="20"/>
                <w:szCs w:val="20"/>
              </w:rPr>
            </w:pPr>
            <w:r w:rsidRPr="00CD53B8">
              <w:rPr>
                <w:color w:val="000000"/>
                <w:sz w:val="20"/>
                <w:szCs w:val="20"/>
              </w:rPr>
              <w:t>Edge Row</w:t>
            </w:r>
          </w:p>
        </w:tc>
        <w:tc>
          <w:tcPr>
            <w:tcW w:w="0" w:type="auto"/>
            <w:tcBorders>
              <w:bottom w:val="single" w:sz="4" w:space="0" w:color="auto"/>
            </w:tcBorders>
            <w:noWrap/>
            <w:vAlign w:val="center"/>
          </w:tcPr>
          <w:p w14:paraId="3CC732CB" w14:textId="6EFF148E" w:rsidR="00990895" w:rsidRPr="00CD53B8" w:rsidRDefault="00990895" w:rsidP="00990895">
            <w:pPr>
              <w:jc w:val="center"/>
              <w:rPr>
                <w:color w:val="000000"/>
                <w:sz w:val="20"/>
                <w:szCs w:val="20"/>
              </w:rPr>
            </w:pPr>
            <w:r w:rsidRPr="00CD53B8">
              <w:rPr>
                <w:color w:val="000000"/>
                <w:sz w:val="20"/>
                <w:szCs w:val="20"/>
              </w:rPr>
              <w:t>F</w:t>
            </w:r>
          </w:p>
        </w:tc>
        <w:tc>
          <w:tcPr>
            <w:tcW w:w="0" w:type="auto"/>
            <w:tcBorders>
              <w:bottom w:val="single" w:sz="4" w:space="0" w:color="auto"/>
            </w:tcBorders>
            <w:noWrap/>
            <w:vAlign w:val="center"/>
          </w:tcPr>
          <w:p w14:paraId="40F472BB" w14:textId="4AC47576" w:rsidR="00990895" w:rsidRPr="00CD53B8" w:rsidRDefault="00990895" w:rsidP="00990895">
            <w:pPr>
              <w:jc w:val="center"/>
              <w:rPr>
                <w:color w:val="000000"/>
                <w:sz w:val="20"/>
                <w:szCs w:val="20"/>
              </w:rPr>
            </w:pPr>
            <w:r w:rsidRPr="00CD53B8">
              <w:rPr>
                <w:i/>
                <w:iCs/>
                <w:color w:val="000000"/>
                <w:sz w:val="20"/>
                <w:szCs w:val="20"/>
              </w:rPr>
              <w:t>P</w:t>
            </w:r>
          </w:p>
        </w:tc>
      </w:tr>
      <w:tr w:rsidR="00990895" w:rsidRPr="00CD53B8" w14:paraId="24AA656C" w14:textId="77777777" w:rsidTr="00990895">
        <w:trPr>
          <w:trHeight w:val="320"/>
          <w:jc w:val="center"/>
        </w:trPr>
        <w:tc>
          <w:tcPr>
            <w:tcW w:w="0" w:type="auto"/>
            <w:tcBorders>
              <w:top w:val="single" w:sz="4" w:space="0" w:color="auto"/>
            </w:tcBorders>
            <w:hideMark/>
          </w:tcPr>
          <w:p w14:paraId="3B23F297" w14:textId="77777777" w:rsidR="00990895" w:rsidRPr="00CD53B8" w:rsidRDefault="00990895" w:rsidP="00990895">
            <w:pPr>
              <w:jc w:val="right"/>
              <w:rPr>
                <w:color w:val="000000"/>
                <w:sz w:val="20"/>
                <w:szCs w:val="20"/>
              </w:rPr>
            </w:pPr>
            <w:r w:rsidRPr="00CD53B8">
              <w:rPr>
                <w:color w:val="000000"/>
                <w:sz w:val="20"/>
                <w:szCs w:val="20"/>
              </w:rPr>
              <w:t>Phoridae</w:t>
            </w:r>
          </w:p>
        </w:tc>
        <w:tc>
          <w:tcPr>
            <w:tcW w:w="0" w:type="auto"/>
            <w:tcBorders>
              <w:top w:val="single" w:sz="4" w:space="0" w:color="auto"/>
            </w:tcBorders>
            <w:noWrap/>
            <w:hideMark/>
          </w:tcPr>
          <w:p w14:paraId="6D1E4D8A" w14:textId="77777777" w:rsidR="00990895" w:rsidRPr="00CD53B8" w:rsidRDefault="00990895" w:rsidP="00990895">
            <w:pPr>
              <w:jc w:val="right"/>
              <w:rPr>
                <w:color w:val="000000"/>
                <w:sz w:val="20"/>
                <w:szCs w:val="20"/>
              </w:rPr>
            </w:pPr>
            <w:r w:rsidRPr="00CD53B8">
              <w:rPr>
                <w:color w:val="000000"/>
                <w:sz w:val="20"/>
                <w:szCs w:val="20"/>
              </w:rPr>
              <w:t>0.002 (0.002) a</w:t>
            </w:r>
          </w:p>
        </w:tc>
        <w:tc>
          <w:tcPr>
            <w:tcW w:w="0" w:type="auto"/>
            <w:tcBorders>
              <w:top w:val="single" w:sz="4" w:space="0" w:color="auto"/>
            </w:tcBorders>
            <w:noWrap/>
            <w:hideMark/>
          </w:tcPr>
          <w:p w14:paraId="3E919A4C"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72D9367D"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tcBorders>
              <w:top w:val="single" w:sz="4" w:space="0" w:color="auto"/>
            </w:tcBorders>
            <w:noWrap/>
            <w:hideMark/>
          </w:tcPr>
          <w:p w14:paraId="120C544C"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7E0A96E3" w14:textId="77777777" w:rsidR="00990895" w:rsidRPr="00CD53B8" w:rsidRDefault="00990895" w:rsidP="00990895">
            <w:pPr>
              <w:jc w:val="right"/>
              <w:rPr>
                <w:color w:val="000000"/>
                <w:sz w:val="20"/>
                <w:szCs w:val="20"/>
              </w:rPr>
            </w:pPr>
            <w:r w:rsidRPr="00CD53B8">
              <w:rPr>
                <w:color w:val="000000"/>
                <w:sz w:val="20"/>
                <w:szCs w:val="20"/>
              </w:rPr>
              <w:t>1.84</w:t>
            </w:r>
          </w:p>
        </w:tc>
        <w:tc>
          <w:tcPr>
            <w:tcW w:w="0" w:type="auto"/>
            <w:tcBorders>
              <w:top w:val="single" w:sz="4" w:space="0" w:color="auto"/>
            </w:tcBorders>
            <w:noWrap/>
            <w:hideMark/>
          </w:tcPr>
          <w:p w14:paraId="774B73E7" w14:textId="77777777" w:rsidR="00990895" w:rsidRPr="00CD53B8" w:rsidRDefault="00990895" w:rsidP="00990895">
            <w:pPr>
              <w:jc w:val="right"/>
              <w:rPr>
                <w:color w:val="000000"/>
                <w:sz w:val="20"/>
                <w:szCs w:val="20"/>
              </w:rPr>
            </w:pPr>
            <w:r w:rsidRPr="00CD53B8">
              <w:rPr>
                <w:color w:val="000000"/>
                <w:sz w:val="20"/>
                <w:szCs w:val="20"/>
              </w:rPr>
              <w:t>0.139</w:t>
            </w:r>
          </w:p>
        </w:tc>
      </w:tr>
      <w:tr w:rsidR="00990895" w:rsidRPr="00CD53B8" w14:paraId="57D0C909" w14:textId="77777777" w:rsidTr="001D07DD">
        <w:trPr>
          <w:trHeight w:val="320"/>
          <w:jc w:val="center"/>
        </w:trPr>
        <w:tc>
          <w:tcPr>
            <w:tcW w:w="0" w:type="auto"/>
            <w:hideMark/>
          </w:tcPr>
          <w:p w14:paraId="3801A77E" w14:textId="77777777" w:rsidR="00990895" w:rsidRPr="00CD53B8" w:rsidRDefault="00990895" w:rsidP="00990895">
            <w:pPr>
              <w:jc w:val="right"/>
              <w:rPr>
                <w:color w:val="000000"/>
                <w:sz w:val="20"/>
                <w:szCs w:val="20"/>
              </w:rPr>
            </w:pPr>
            <w:r w:rsidRPr="00CD53B8">
              <w:rPr>
                <w:color w:val="000000"/>
                <w:sz w:val="20"/>
                <w:szCs w:val="20"/>
              </w:rPr>
              <w:t>Sciaridae</w:t>
            </w:r>
          </w:p>
        </w:tc>
        <w:tc>
          <w:tcPr>
            <w:tcW w:w="0" w:type="auto"/>
            <w:noWrap/>
            <w:hideMark/>
          </w:tcPr>
          <w:p w14:paraId="32835CA6" w14:textId="77777777" w:rsidR="00990895" w:rsidRPr="00CD53B8" w:rsidRDefault="00990895" w:rsidP="00990895">
            <w:pPr>
              <w:jc w:val="right"/>
              <w:rPr>
                <w:color w:val="000000"/>
                <w:sz w:val="20"/>
                <w:szCs w:val="20"/>
              </w:rPr>
            </w:pPr>
            <w:r w:rsidRPr="00CD53B8">
              <w:rPr>
                <w:color w:val="000000"/>
                <w:sz w:val="20"/>
                <w:szCs w:val="20"/>
              </w:rPr>
              <w:t>0.014 (0.007) a</w:t>
            </w:r>
          </w:p>
        </w:tc>
        <w:tc>
          <w:tcPr>
            <w:tcW w:w="0" w:type="auto"/>
            <w:noWrap/>
            <w:hideMark/>
          </w:tcPr>
          <w:p w14:paraId="748617E8" w14:textId="77777777" w:rsidR="00990895" w:rsidRPr="00CD53B8" w:rsidRDefault="00990895" w:rsidP="00990895">
            <w:pPr>
              <w:jc w:val="right"/>
              <w:rPr>
                <w:color w:val="000000"/>
                <w:sz w:val="20"/>
                <w:szCs w:val="20"/>
              </w:rPr>
            </w:pPr>
            <w:r w:rsidRPr="00CD53B8">
              <w:rPr>
                <w:color w:val="000000"/>
                <w:sz w:val="20"/>
                <w:szCs w:val="20"/>
              </w:rPr>
              <w:t>0.019 (0.014) a</w:t>
            </w:r>
          </w:p>
        </w:tc>
        <w:tc>
          <w:tcPr>
            <w:tcW w:w="0" w:type="auto"/>
            <w:noWrap/>
            <w:hideMark/>
          </w:tcPr>
          <w:p w14:paraId="575003AF"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33AA39B3"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24745BCD" w14:textId="77777777" w:rsidR="00990895" w:rsidRPr="00CD53B8" w:rsidRDefault="00990895" w:rsidP="00990895">
            <w:pPr>
              <w:jc w:val="right"/>
              <w:rPr>
                <w:color w:val="000000"/>
                <w:sz w:val="20"/>
                <w:szCs w:val="20"/>
              </w:rPr>
            </w:pPr>
            <w:r w:rsidRPr="00CD53B8">
              <w:rPr>
                <w:color w:val="000000"/>
                <w:sz w:val="20"/>
                <w:szCs w:val="20"/>
              </w:rPr>
              <w:t>1.11</w:t>
            </w:r>
          </w:p>
        </w:tc>
        <w:tc>
          <w:tcPr>
            <w:tcW w:w="0" w:type="auto"/>
            <w:noWrap/>
            <w:hideMark/>
          </w:tcPr>
          <w:p w14:paraId="1EF27DCC" w14:textId="77777777" w:rsidR="00990895" w:rsidRPr="00CD53B8" w:rsidRDefault="00990895" w:rsidP="00990895">
            <w:pPr>
              <w:jc w:val="right"/>
              <w:rPr>
                <w:color w:val="000000"/>
                <w:sz w:val="20"/>
                <w:szCs w:val="20"/>
              </w:rPr>
            </w:pPr>
            <w:r w:rsidRPr="00CD53B8">
              <w:rPr>
                <w:color w:val="000000"/>
                <w:sz w:val="20"/>
                <w:szCs w:val="20"/>
              </w:rPr>
              <w:t>0.342</w:t>
            </w:r>
          </w:p>
        </w:tc>
      </w:tr>
      <w:tr w:rsidR="00990895" w:rsidRPr="00CD53B8" w14:paraId="40A28535" w14:textId="77777777" w:rsidTr="001D07DD">
        <w:trPr>
          <w:trHeight w:val="320"/>
          <w:jc w:val="center"/>
        </w:trPr>
        <w:tc>
          <w:tcPr>
            <w:tcW w:w="0" w:type="auto"/>
            <w:hideMark/>
          </w:tcPr>
          <w:p w14:paraId="7FBD3482" w14:textId="77777777" w:rsidR="00990895" w:rsidRPr="00CD53B8" w:rsidRDefault="00990895" w:rsidP="00990895">
            <w:pPr>
              <w:rPr>
                <w:color w:val="000000"/>
                <w:sz w:val="20"/>
                <w:szCs w:val="20"/>
              </w:rPr>
            </w:pPr>
            <w:r w:rsidRPr="00CD53B8">
              <w:rPr>
                <w:color w:val="000000"/>
                <w:sz w:val="20"/>
                <w:szCs w:val="20"/>
              </w:rPr>
              <w:t>Hemiptera</w:t>
            </w:r>
          </w:p>
        </w:tc>
        <w:tc>
          <w:tcPr>
            <w:tcW w:w="0" w:type="auto"/>
            <w:noWrap/>
            <w:hideMark/>
          </w:tcPr>
          <w:p w14:paraId="1894620E" w14:textId="77777777" w:rsidR="00990895" w:rsidRPr="00CD53B8" w:rsidRDefault="00990895" w:rsidP="00990895">
            <w:pPr>
              <w:jc w:val="right"/>
              <w:rPr>
                <w:color w:val="000000"/>
                <w:sz w:val="20"/>
                <w:szCs w:val="20"/>
              </w:rPr>
            </w:pPr>
            <w:r w:rsidRPr="00CD53B8">
              <w:rPr>
                <w:color w:val="000000"/>
                <w:sz w:val="20"/>
                <w:szCs w:val="20"/>
              </w:rPr>
              <w:t>0.185 (0.026) a</w:t>
            </w:r>
          </w:p>
        </w:tc>
        <w:tc>
          <w:tcPr>
            <w:tcW w:w="0" w:type="auto"/>
            <w:noWrap/>
            <w:hideMark/>
          </w:tcPr>
          <w:p w14:paraId="0F826C42" w14:textId="77777777" w:rsidR="00990895" w:rsidRPr="00CD53B8" w:rsidRDefault="00990895" w:rsidP="00990895">
            <w:pPr>
              <w:jc w:val="right"/>
              <w:rPr>
                <w:color w:val="000000"/>
                <w:sz w:val="20"/>
                <w:szCs w:val="20"/>
              </w:rPr>
            </w:pPr>
            <w:r w:rsidRPr="00CD53B8">
              <w:rPr>
                <w:color w:val="000000"/>
                <w:sz w:val="20"/>
                <w:szCs w:val="20"/>
              </w:rPr>
              <w:t>0.197 (0.075) a</w:t>
            </w:r>
          </w:p>
        </w:tc>
        <w:tc>
          <w:tcPr>
            <w:tcW w:w="0" w:type="auto"/>
            <w:noWrap/>
            <w:hideMark/>
          </w:tcPr>
          <w:p w14:paraId="197FEA29" w14:textId="77777777" w:rsidR="00990895" w:rsidRPr="00CD53B8" w:rsidRDefault="00990895" w:rsidP="00990895">
            <w:pPr>
              <w:jc w:val="right"/>
              <w:rPr>
                <w:color w:val="000000"/>
                <w:sz w:val="20"/>
                <w:szCs w:val="20"/>
              </w:rPr>
            </w:pPr>
            <w:r w:rsidRPr="00CD53B8">
              <w:rPr>
                <w:color w:val="000000"/>
                <w:sz w:val="20"/>
                <w:szCs w:val="20"/>
              </w:rPr>
              <w:t>0.273 (0.048) a</w:t>
            </w:r>
          </w:p>
        </w:tc>
        <w:tc>
          <w:tcPr>
            <w:tcW w:w="0" w:type="auto"/>
            <w:noWrap/>
            <w:hideMark/>
          </w:tcPr>
          <w:p w14:paraId="5B46D3A0" w14:textId="77777777" w:rsidR="00990895" w:rsidRPr="00CD53B8" w:rsidRDefault="00990895" w:rsidP="00990895">
            <w:pPr>
              <w:jc w:val="right"/>
              <w:rPr>
                <w:color w:val="000000"/>
                <w:sz w:val="20"/>
                <w:szCs w:val="20"/>
              </w:rPr>
            </w:pPr>
            <w:r w:rsidRPr="00CD53B8">
              <w:rPr>
                <w:color w:val="000000"/>
                <w:sz w:val="20"/>
                <w:szCs w:val="20"/>
              </w:rPr>
              <w:t>0.188 (0.024) a</w:t>
            </w:r>
          </w:p>
        </w:tc>
        <w:tc>
          <w:tcPr>
            <w:tcW w:w="0" w:type="auto"/>
            <w:noWrap/>
            <w:hideMark/>
          </w:tcPr>
          <w:p w14:paraId="47318BD3" w14:textId="77777777" w:rsidR="00990895" w:rsidRPr="00CD53B8" w:rsidRDefault="00990895" w:rsidP="00990895">
            <w:pPr>
              <w:jc w:val="right"/>
              <w:rPr>
                <w:color w:val="000000"/>
                <w:sz w:val="20"/>
                <w:szCs w:val="20"/>
              </w:rPr>
            </w:pPr>
            <w:r w:rsidRPr="00CD53B8">
              <w:rPr>
                <w:color w:val="000000"/>
                <w:sz w:val="20"/>
                <w:szCs w:val="20"/>
              </w:rPr>
              <w:t>1.59</w:t>
            </w:r>
          </w:p>
        </w:tc>
        <w:tc>
          <w:tcPr>
            <w:tcW w:w="0" w:type="auto"/>
            <w:noWrap/>
            <w:hideMark/>
          </w:tcPr>
          <w:p w14:paraId="52CDEA4E" w14:textId="77777777" w:rsidR="00990895" w:rsidRPr="00CD53B8" w:rsidRDefault="00990895" w:rsidP="00990895">
            <w:pPr>
              <w:jc w:val="right"/>
              <w:rPr>
                <w:color w:val="000000"/>
                <w:sz w:val="20"/>
                <w:szCs w:val="20"/>
              </w:rPr>
            </w:pPr>
            <w:r w:rsidRPr="00CD53B8">
              <w:rPr>
                <w:color w:val="000000"/>
                <w:sz w:val="20"/>
                <w:szCs w:val="20"/>
              </w:rPr>
              <w:t>0.191</w:t>
            </w:r>
          </w:p>
        </w:tc>
      </w:tr>
      <w:tr w:rsidR="00990895" w:rsidRPr="00CD53B8" w14:paraId="161420D8" w14:textId="77777777" w:rsidTr="001D07DD">
        <w:trPr>
          <w:trHeight w:val="320"/>
          <w:jc w:val="center"/>
        </w:trPr>
        <w:tc>
          <w:tcPr>
            <w:tcW w:w="0" w:type="auto"/>
            <w:hideMark/>
          </w:tcPr>
          <w:p w14:paraId="35DD180C" w14:textId="77777777" w:rsidR="00990895" w:rsidRPr="00CD53B8" w:rsidRDefault="00990895" w:rsidP="00990895">
            <w:pPr>
              <w:jc w:val="right"/>
              <w:rPr>
                <w:color w:val="000000"/>
                <w:sz w:val="20"/>
                <w:szCs w:val="20"/>
              </w:rPr>
            </w:pPr>
            <w:r w:rsidRPr="00CD53B8">
              <w:rPr>
                <w:color w:val="000000"/>
                <w:sz w:val="20"/>
                <w:szCs w:val="20"/>
              </w:rPr>
              <w:t>Aphididae</w:t>
            </w:r>
          </w:p>
        </w:tc>
        <w:tc>
          <w:tcPr>
            <w:tcW w:w="0" w:type="auto"/>
            <w:noWrap/>
            <w:hideMark/>
          </w:tcPr>
          <w:p w14:paraId="7DF05D5F" w14:textId="77777777" w:rsidR="00990895" w:rsidRPr="00CD53B8" w:rsidRDefault="00990895" w:rsidP="00990895">
            <w:pPr>
              <w:jc w:val="right"/>
              <w:rPr>
                <w:color w:val="000000"/>
                <w:sz w:val="20"/>
                <w:szCs w:val="20"/>
              </w:rPr>
            </w:pPr>
            <w:r w:rsidRPr="00CD53B8">
              <w:rPr>
                <w:color w:val="000000"/>
                <w:sz w:val="20"/>
                <w:szCs w:val="20"/>
              </w:rPr>
              <w:t>0.026 (0.007) a</w:t>
            </w:r>
          </w:p>
        </w:tc>
        <w:tc>
          <w:tcPr>
            <w:tcW w:w="0" w:type="auto"/>
            <w:noWrap/>
            <w:hideMark/>
          </w:tcPr>
          <w:p w14:paraId="093AFDA0" w14:textId="77777777" w:rsidR="00990895" w:rsidRPr="00CD53B8" w:rsidRDefault="00990895" w:rsidP="00990895">
            <w:pPr>
              <w:jc w:val="right"/>
              <w:rPr>
                <w:color w:val="000000"/>
                <w:sz w:val="20"/>
                <w:szCs w:val="20"/>
              </w:rPr>
            </w:pPr>
            <w:r w:rsidRPr="00CD53B8">
              <w:rPr>
                <w:color w:val="000000"/>
                <w:sz w:val="20"/>
                <w:szCs w:val="20"/>
              </w:rPr>
              <w:t>0.019 (0.011) a</w:t>
            </w:r>
          </w:p>
        </w:tc>
        <w:tc>
          <w:tcPr>
            <w:tcW w:w="0" w:type="auto"/>
            <w:noWrap/>
            <w:hideMark/>
          </w:tcPr>
          <w:p w14:paraId="37209D32" w14:textId="77777777" w:rsidR="00990895" w:rsidRPr="00CD53B8" w:rsidRDefault="00990895" w:rsidP="00990895">
            <w:pPr>
              <w:jc w:val="right"/>
              <w:rPr>
                <w:color w:val="000000"/>
                <w:sz w:val="20"/>
                <w:szCs w:val="20"/>
              </w:rPr>
            </w:pPr>
            <w:r w:rsidRPr="00CD53B8">
              <w:rPr>
                <w:color w:val="000000"/>
                <w:sz w:val="20"/>
                <w:szCs w:val="20"/>
              </w:rPr>
              <w:t>0.023 (0.010) a</w:t>
            </w:r>
          </w:p>
        </w:tc>
        <w:tc>
          <w:tcPr>
            <w:tcW w:w="0" w:type="auto"/>
            <w:noWrap/>
            <w:hideMark/>
          </w:tcPr>
          <w:p w14:paraId="793B583C" w14:textId="77777777" w:rsidR="00990895" w:rsidRPr="00CD53B8" w:rsidRDefault="00990895" w:rsidP="00990895">
            <w:pPr>
              <w:jc w:val="right"/>
              <w:rPr>
                <w:color w:val="000000"/>
                <w:sz w:val="20"/>
                <w:szCs w:val="20"/>
              </w:rPr>
            </w:pPr>
            <w:r w:rsidRPr="00CD53B8">
              <w:rPr>
                <w:color w:val="000000"/>
                <w:sz w:val="20"/>
                <w:szCs w:val="20"/>
              </w:rPr>
              <w:t>0.034 (0.009) a</w:t>
            </w:r>
          </w:p>
        </w:tc>
        <w:tc>
          <w:tcPr>
            <w:tcW w:w="0" w:type="auto"/>
            <w:noWrap/>
            <w:hideMark/>
          </w:tcPr>
          <w:p w14:paraId="74B4E42A" w14:textId="77777777" w:rsidR="00990895" w:rsidRPr="00CD53B8" w:rsidRDefault="00990895" w:rsidP="00990895">
            <w:pPr>
              <w:jc w:val="right"/>
              <w:rPr>
                <w:color w:val="000000"/>
                <w:sz w:val="20"/>
                <w:szCs w:val="20"/>
              </w:rPr>
            </w:pPr>
            <w:r w:rsidRPr="00CD53B8">
              <w:rPr>
                <w:color w:val="000000"/>
                <w:sz w:val="20"/>
                <w:szCs w:val="20"/>
              </w:rPr>
              <w:t>0.42</w:t>
            </w:r>
          </w:p>
        </w:tc>
        <w:tc>
          <w:tcPr>
            <w:tcW w:w="0" w:type="auto"/>
            <w:noWrap/>
            <w:hideMark/>
          </w:tcPr>
          <w:p w14:paraId="5AA20E86" w14:textId="77777777" w:rsidR="00990895" w:rsidRPr="00CD53B8" w:rsidRDefault="00990895" w:rsidP="00990895">
            <w:pPr>
              <w:jc w:val="right"/>
              <w:rPr>
                <w:color w:val="000000"/>
                <w:sz w:val="20"/>
                <w:szCs w:val="20"/>
              </w:rPr>
            </w:pPr>
            <w:r w:rsidRPr="00CD53B8">
              <w:rPr>
                <w:color w:val="000000"/>
                <w:sz w:val="20"/>
                <w:szCs w:val="20"/>
              </w:rPr>
              <w:t>0.736</w:t>
            </w:r>
          </w:p>
        </w:tc>
      </w:tr>
      <w:tr w:rsidR="00990895" w:rsidRPr="00CD53B8" w14:paraId="5ADA23A6" w14:textId="77777777" w:rsidTr="006D4899">
        <w:trPr>
          <w:trHeight w:val="320"/>
          <w:jc w:val="center"/>
        </w:trPr>
        <w:tc>
          <w:tcPr>
            <w:tcW w:w="0" w:type="auto"/>
            <w:hideMark/>
          </w:tcPr>
          <w:p w14:paraId="1D3CC31B" w14:textId="77777777" w:rsidR="00990895" w:rsidRPr="00CD53B8" w:rsidRDefault="00990895" w:rsidP="00990895">
            <w:pPr>
              <w:jc w:val="right"/>
              <w:rPr>
                <w:color w:val="000000"/>
                <w:sz w:val="20"/>
                <w:szCs w:val="20"/>
              </w:rPr>
            </w:pPr>
            <w:r w:rsidRPr="00CD53B8">
              <w:rPr>
                <w:color w:val="000000"/>
                <w:sz w:val="20"/>
                <w:szCs w:val="20"/>
              </w:rPr>
              <w:t>Cicadellidae</w:t>
            </w:r>
          </w:p>
        </w:tc>
        <w:tc>
          <w:tcPr>
            <w:tcW w:w="0" w:type="auto"/>
            <w:noWrap/>
            <w:hideMark/>
          </w:tcPr>
          <w:p w14:paraId="3F15A4F8" w14:textId="77777777" w:rsidR="00990895" w:rsidRPr="00CD53B8" w:rsidRDefault="00990895" w:rsidP="00990895">
            <w:pPr>
              <w:jc w:val="right"/>
              <w:rPr>
                <w:color w:val="000000"/>
                <w:sz w:val="20"/>
                <w:szCs w:val="20"/>
              </w:rPr>
            </w:pPr>
            <w:r w:rsidRPr="00CD53B8">
              <w:rPr>
                <w:color w:val="000000"/>
                <w:sz w:val="20"/>
                <w:szCs w:val="20"/>
              </w:rPr>
              <w:t xml:space="preserve">0.004 (0.003) a  </w:t>
            </w:r>
          </w:p>
        </w:tc>
        <w:tc>
          <w:tcPr>
            <w:tcW w:w="0" w:type="auto"/>
            <w:noWrap/>
            <w:hideMark/>
          </w:tcPr>
          <w:p w14:paraId="3C66A6D8"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491B83C3"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3F9A9AC5" w14:textId="77777777" w:rsidR="00990895" w:rsidRPr="00CD53B8" w:rsidRDefault="00990895" w:rsidP="00990895">
            <w:pPr>
              <w:jc w:val="right"/>
              <w:rPr>
                <w:color w:val="000000"/>
                <w:sz w:val="20"/>
                <w:szCs w:val="20"/>
              </w:rPr>
            </w:pPr>
            <w:r w:rsidRPr="00CD53B8">
              <w:rPr>
                <w:color w:val="000000"/>
                <w:sz w:val="20"/>
                <w:szCs w:val="20"/>
              </w:rPr>
              <w:t>0.013 (0.007) a</w:t>
            </w:r>
          </w:p>
        </w:tc>
        <w:tc>
          <w:tcPr>
            <w:tcW w:w="0" w:type="auto"/>
            <w:noWrap/>
            <w:hideMark/>
          </w:tcPr>
          <w:p w14:paraId="2930439F" w14:textId="77777777" w:rsidR="00990895" w:rsidRPr="00CD53B8" w:rsidRDefault="00990895" w:rsidP="00990895">
            <w:pPr>
              <w:jc w:val="right"/>
              <w:rPr>
                <w:color w:val="000000"/>
                <w:sz w:val="20"/>
                <w:szCs w:val="20"/>
              </w:rPr>
            </w:pPr>
            <w:r w:rsidRPr="00CD53B8">
              <w:rPr>
                <w:color w:val="000000"/>
                <w:sz w:val="20"/>
                <w:szCs w:val="20"/>
              </w:rPr>
              <w:t>0.68</w:t>
            </w:r>
          </w:p>
        </w:tc>
        <w:tc>
          <w:tcPr>
            <w:tcW w:w="0" w:type="auto"/>
            <w:noWrap/>
            <w:hideMark/>
          </w:tcPr>
          <w:p w14:paraId="3B9EEC40" w14:textId="77777777" w:rsidR="00990895" w:rsidRPr="00CD53B8" w:rsidRDefault="00990895" w:rsidP="00990895">
            <w:pPr>
              <w:jc w:val="right"/>
              <w:rPr>
                <w:color w:val="000000"/>
                <w:sz w:val="20"/>
                <w:szCs w:val="20"/>
              </w:rPr>
            </w:pPr>
            <w:r w:rsidRPr="00CD53B8">
              <w:rPr>
                <w:color w:val="000000"/>
                <w:sz w:val="20"/>
                <w:szCs w:val="20"/>
              </w:rPr>
              <w:t>0.564</w:t>
            </w:r>
          </w:p>
        </w:tc>
      </w:tr>
      <w:tr w:rsidR="00990895" w:rsidRPr="00CD53B8" w14:paraId="67F8B058" w14:textId="77777777" w:rsidTr="006D4899">
        <w:trPr>
          <w:trHeight w:val="320"/>
          <w:jc w:val="center"/>
        </w:trPr>
        <w:tc>
          <w:tcPr>
            <w:tcW w:w="0" w:type="auto"/>
            <w:hideMark/>
          </w:tcPr>
          <w:p w14:paraId="7D966D52" w14:textId="77777777" w:rsidR="00990895" w:rsidRPr="00CD53B8" w:rsidRDefault="00990895" w:rsidP="00990895">
            <w:pPr>
              <w:jc w:val="right"/>
              <w:rPr>
                <w:color w:val="000000"/>
                <w:sz w:val="20"/>
                <w:szCs w:val="20"/>
              </w:rPr>
            </w:pPr>
            <w:r w:rsidRPr="00CD53B8">
              <w:rPr>
                <w:color w:val="000000"/>
                <w:sz w:val="20"/>
                <w:szCs w:val="20"/>
              </w:rPr>
              <w:t>Cixiidae</w:t>
            </w:r>
          </w:p>
        </w:tc>
        <w:tc>
          <w:tcPr>
            <w:tcW w:w="0" w:type="auto"/>
            <w:noWrap/>
            <w:hideMark/>
          </w:tcPr>
          <w:p w14:paraId="0EECD0B6" w14:textId="77777777" w:rsidR="00990895" w:rsidRPr="00CD53B8" w:rsidRDefault="00990895" w:rsidP="00990895">
            <w:pPr>
              <w:jc w:val="right"/>
              <w:rPr>
                <w:color w:val="000000"/>
                <w:sz w:val="20"/>
                <w:szCs w:val="20"/>
              </w:rPr>
            </w:pPr>
            <w:r w:rsidRPr="00CD53B8">
              <w:rPr>
                <w:color w:val="000000"/>
                <w:sz w:val="20"/>
                <w:szCs w:val="20"/>
              </w:rPr>
              <w:t>0.012 (0.007) a</w:t>
            </w:r>
          </w:p>
        </w:tc>
        <w:tc>
          <w:tcPr>
            <w:tcW w:w="0" w:type="auto"/>
            <w:noWrap/>
            <w:hideMark/>
          </w:tcPr>
          <w:p w14:paraId="2E0F9B94" w14:textId="77777777" w:rsidR="00990895" w:rsidRPr="00CD53B8" w:rsidRDefault="00990895" w:rsidP="00990895">
            <w:pPr>
              <w:jc w:val="right"/>
              <w:rPr>
                <w:color w:val="000000"/>
                <w:sz w:val="20"/>
                <w:szCs w:val="20"/>
              </w:rPr>
            </w:pPr>
            <w:r w:rsidRPr="00CD53B8">
              <w:rPr>
                <w:color w:val="000000"/>
                <w:sz w:val="20"/>
                <w:szCs w:val="20"/>
              </w:rPr>
              <w:t>0.019 (0.014) a</w:t>
            </w:r>
          </w:p>
        </w:tc>
        <w:tc>
          <w:tcPr>
            <w:tcW w:w="0" w:type="auto"/>
            <w:noWrap/>
            <w:hideMark/>
          </w:tcPr>
          <w:p w14:paraId="27D03EDB" w14:textId="77777777" w:rsidR="00990895" w:rsidRPr="00CD53B8" w:rsidRDefault="00990895" w:rsidP="00990895">
            <w:pPr>
              <w:jc w:val="right"/>
              <w:rPr>
                <w:color w:val="000000"/>
                <w:sz w:val="20"/>
                <w:szCs w:val="20"/>
              </w:rPr>
            </w:pPr>
            <w:r w:rsidRPr="00CD53B8">
              <w:rPr>
                <w:color w:val="000000"/>
                <w:sz w:val="20"/>
                <w:szCs w:val="20"/>
              </w:rPr>
              <w:t>0.018 (0.014) a</w:t>
            </w:r>
          </w:p>
        </w:tc>
        <w:tc>
          <w:tcPr>
            <w:tcW w:w="0" w:type="auto"/>
            <w:noWrap/>
            <w:hideMark/>
          </w:tcPr>
          <w:p w14:paraId="7B0812F9"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7FCCDC3B" w14:textId="77777777" w:rsidR="00990895" w:rsidRPr="00CD53B8" w:rsidRDefault="00990895" w:rsidP="00990895">
            <w:pPr>
              <w:jc w:val="right"/>
              <w:rPr>
                <w:color w:val="000000"/>
                <w:sz w:val="20"/>
                <w:szCs w:val="20"/>
              </w:rPr>
            </w:pPr>
            <w:r w:rsidRPr="00CD53B8">
              <w:rPr>
                <w:color w:val="000000"/>
                <w:sz w:val="20"/>
                <w:szCs w:val="20"/>
              </w:rPr>
              <w:t>0.53</w:t>
            </w:r>
          </w:p>
        </w:tc>
        <w:tc>
          <w:tcPr>
            <w:tcW w:w="0" w:type="auto"/>
            <w:noWrap/>
            <w:hideMark/>
          </w:tcPr>
          <w:p w14:paraId="7129B459" w14:textId="77777777" w:rsidR="00990895" w:rsidRPr="00CD53B8" w:rsidRDefault="00990895" w:rsidP="00990895">
            <w:pPr>
              <w:jc w:val="right"/>
              <w:rPr>
                <w:color w:val="000000"/>
                <w:sz w:val="20"/>
                <w:szCs w:val="20"/>
              </w:rPr>
            </w:pPr>
            <w:r w:rsidRPr="00CD53B8">
              <w:rPr>
                <w:color w:val="000000"/>
                <w:sz w:val="20"/>
                <w:szCs w:val="20"/>
              </w:rPr>
              <w:t>0.661</w:t>
            </w:r>
          </w:p>
        </w:tc>
      </w:tr>
      <w:tr w:rsidR="00990895" w:rsidRPr="00CD53B8" w14:paraId="7AEA1136" w14:textId="77777777" w:rsidTr="006D4899">
        <w:trPr>
          <w:trHeight w:val="320"/>
          <w:jc w:val="center"/>
        </w:trPr>
        <w:tc>
          <w:tcPr>
            <w:tcW w:w="0" w:type="auto"/>
            <w:hideMark/>
          </w:tcPr>
          <w:p w14:paraId="4A91FD1B" w14:textId="77777777" w:rsidR="00990895" w:rsidRPr="00CD53B8" w:rsidRDefault="00990895" w:rsidP="00990895">
            <w:pPr>
              <w:jc w:val="right"/>
              <w:rPr>
                <w:color w:val="000000"/>
                <w:sz w:val="20"/>
                <w:szCs w:val="20"/>
              </w:rPr>
            </w:pPr>
            <w:r w:rsidRPr="00CD53B8">
              <w:rPr>
                <w:color w:val="000000"/>
                <w:sz w:val="20"/>
                <w:szCs w:val="20"/>
              </w:rPr>
              <w:t>Coccidae</w:t>
            </w:r>
          </w:p>
        </w:tc>
        <w:tc>
          <w:tcPr>
            <w:tcW w:w="0" w:type="auto"/>
            <w:noWrap/>
            <w:hideMark/>
          </w:tcPr>
          <w:p w14:paraId="5DA7C62E" w14:textId="77777777" w:rsidR="00990895" w:rsidRPr="00CD53B8" w:rsidRDefault="00990895" w:rsidP="00990895">
            <w:pPr>
              <w:jc w:val="right"/>
              <w:rPr>
                <w:color w:val="000000"/>
                <w:sz w:val="20"/>
                <w:szCs w:val="20"/>
              </w:rPr>
            </w:pPr>
            <w:r w:rsidRPr="00CD53B8">
              <w:rPr>
                <w:color w:val="000000"/>
                <w:sz w:val="20"/>
                <w:szCs w:val="20"/>
              </w:rPr>
              <w:t>0.071 (0.020) a</w:t>
            </w:r>
          </w:p>
        </w:tc>
        <w:tc>
          <w:tcPr>
            <w:tcW w:w="0" w:type="auto"/>
            <w:noWrap/>
            <w:hideMark/>
          </w:tcPr>
          <w:p w14:paraId="086AB698" w14:textId="77777777" w:rsidR="00990895" w:rsidRPr="00CD53B8" w:rsidRDefault="00990895" w:rsidP="00990895">
            <w:pPr>
              <w:jc w:val="right"/>
              <w:rPr>
                <w:color w:val="000000"/>
                <w:sz w:val="20"/>
                <w:szCs w:val="20"/>
              </w:rPr>
            </w:pPr>
            <w:r w:rsidRPr="00CD53B8">
              <w:rPr>
                <w:color w:val="000000"/>
                <w:sz w:val="20"/>
                <w:szCs w:val="20"/>
              </w:rPr>
              <w:t>0.013 (0.009) a</w:t>
            </w:r>
          </w:p>
        </w:tc>
        <w:tc>
          <w:tcPr>
            <w:tcW w:w="0" w:type="auto"/>
            <w:noWrap/>
            <w:hideMark/>
          </w:tcPr>
          <w:p w14:paraId="00EB9D92" w14:textId="77777777" w:rsidR="00990895" w:rsidRPr="00CD53B8" w:rsidRDefault="00990895" w:rsidP="00990895">
            <w:pPr>
              <w:jc w:val="right"/>
              <w:rPr>
                <w:color w:val="000000"/>
                <w:sz w:val="20"/>
                <w:szCs w:val="20"/>
              </w:rPr>
            </w:pPr>
            <w:r w:rsidRPr="00CD53B8">
              <w:rPr>
                <w:color w:val="000000"/>
                <w:sz w:val="20"/>
                <w:szCs w:val="20"/>
              </w:rPr>
              <w:t>0.073 (0.025) a</w:t>
            </w:r>
          </w:p>
        </w:tc>
        <w:tc>
          <w:tcPr>
            <w:tcW w:w="0" w:type="auto"/>
            <w:noWrap/>
            <w:hideMark/>
          </w:tcPr>
          <w:p w14:paraId="6A088DED" w14:textId="77777777" w:rsidR="00990895" w:rsidRPr="00CD53B8" w:rsidRDefault="00990895" w:rsidP="00990895">
            <w:pPr>
              <w:jc w:val="right"/>
              <w:rPr>
                <w:color w:val="000000"/>
                <w:sz w:val="20"/>
                <w:szCs w:val="20"/>
              </w:rPr>
            </w:pPr>
            <w:r w:rsidRPr="00CD53B8">
              <w:rPr>
                <w:color w:val="000000"/>
                <w:sz w:val="20"/>
                <w:szCs w:val="20"/>
              </w:rPr>
              <w:t>0.026 (0.009) a</w:t>
            </w:r>
          </w:p>
        </w:tc>
        <w:tc>
          <w:tcPr>
            <w:tcW w:w="0" w:type="auto"/>
            <w:noWrap/>
            <w:hideMark/>
          </w:tcPr>
          <w:p w14:paraId="6539BD86" w14:textId="77777777" w:rsidR="00990895" w:rsidRPr="00CD53B8" w:rsidRDefault="00990895" w:rsidP="00990895">
            <w:pPr>
              <w:jc w:val="right"/>
              <w:rPr>
                <w:color w:val="000000"/>
                <w:sz w:val="20"/>
                <w:szCs w:val="20"/>
              </w:rPr>
            </w:pPr>
            <w:r w:rsidRPr="00CD53B8">
              <w:rPr>
                <w:color w:val="000000"/>
                <w:sz w:val="20"/>
                <w:szCs w:val="20"/>
              </w:rPr>
              <w:t>2.35</w:t>
            </w:r>
          </w:p>
        </w:tc>
        <w:tc>
          <w:tcPr>
            <w:tcW w:w="0" w:type="auto"/>
            <w:noWrap/>
            <w:hideMark/>
          </w:tcPr>
          <w:p w14:paraId="7328AFB8" w14:textId="77777777" w:rsidR="00990895" w:rsidRPr="00CD53B8" w:rsidRDefault="00990895" w:rsidP="00990895">
            <w:pPr>
              <w:jc w:val="right"/>
              <w:rPr>
                <w:color w:val="000000"/>
                <w:sz w:val="20"/>
                <w:szCs w:val="20"/>
              </w:rPr>
            </w:pPr>
            <w:r w:rsidRPr="00CD53B8">
              <w:rPr>
                <w:color w:val="000000"/>
                <w:sz w:val="20"/>
                <w:szCs w:val="20"/>
              </w:rPr>
              <w:t>0.071</w:t>
            </w:r>
          </w:p>
        </w:tc>
      </w:tr>
      <w:tr w:rsidR="00990895" w:rsidRPr="00CD53B8" w14:paraId="093F0E71" w14:textId="77777777" w:rsidTr="006D4899">
        <w:trPr>
          <w:trHeight w:val="320"/>
          <w:jc w:val="center"/>
        </w:trPr>
        <w:tc>
          <w:tcPr>
            <w:tcW w:w="0" w:type="auto"/>
            <w:hideMark/>
          </w:tcPr>
          <w:p w14:paraId="00A35010" w14:textId="77777777" w:rsidR="00990895" w:rsidRPr="00CD53B8" w:rsidRDefault="00990895" w:rsidP="00990895">
            <w:pPr>
              <w:jc w:val="right"/>
              <w:rPr>
                <w:color w:val="000000"/>
                <w:sz w:val="20"/>
                <w:szCs w:val="20"/>
              </w:rPr>
            </w:pPr>
            <w:r w:rsidRPr="00CD53B8">
              <w:rPr>
                <w:color w:val="000000"/>
                <w:sz w:val="20"/>
                <w:szCs w:val="20"/>
              </w:rPr>
              <w:t>Flatidae</w:t>
            </w:r>
          </w:p>
        </w:tc>
        <w:tc>
          <w:tcPr>
            <w:tcW w:w="0" w:type="auto"/>
            <w:noWrap/>
            <w:hideMark/>
          </w:tcPr>
          <w:p w14:paraId="14432AA4" w14:textId="77777777" w:rsidR="00990895" w:rsidRPr="00CD53B8" w:rsidRDefault="00990895" w:rsidP="00990895">
            <w:pPr>
              <w:jc w:val="right"/>
              <w:rPr>
                <w:color w:val="000000"/>
                <w:sz w:val="20"/>
                <w:szCs w:val="20"/>
              </w:rPr>
            </w:pPr>
            <w:r w:rsidRPr="00CD53B8">
              <w:rPr>
                <w:color w:val="000000"/>
                <w:sz w:val="20"/>
                <w:szCs w:val="20"/>
              </w:rPr>
              <w:t>0.014 (0.009) a</w:t>
            </w:r>
          </w:p>
        </w:tc>
        <w:tc>
          <w:tcPr>
            <w:tcW w:w="0" w:type="auto"/>
            <w:noWrap/>
            <w:hideMark/>
          </w:tcPr>
          <w:p w14:paraId="6FC78B3A"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55351782" w14:textId="77777777" w:rsidR="00990895" w:rsidRPr="00CD53B8" w:rsidRDefault="00990895" w:rsidP="00990895">
            <w:pPr>
              <w:jc w:val="right"/>
              <w:rPr>
                <w:color w:val="000000"/>
                <w:sz w:val="20"/>
                <w:szCs w:val="20"/>
              </w:rPr>
            </w:pPr>
            <w:r w:rsidRPr="00CD53B8">
              <w:rPr>
                <w:color w:val="000000"/>
                <w:sz w:val="20"/>
                <w:szCs w:val="20"/>
              </w:rPr>
              <w:t>0.018 (0.011) a</w:t>
            </w:r>
          </w:p>
        </w:tc>
        <w:tc>
          <w:tcPr>
            <w:tcW w:w="0" w:type="auto"/>
            <w:noWrap/>
            <w:hideMark/>
          </w:tcPr>
          <w:p w14:paraId="70D3B9F4"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0591BCC8" w14:textId="77777777" w:rsidR="00990895" w:rsidRPr="00CD53B8" w:rsidRDefault="00990895" w:rsidP="00990895">
            <w:pPr>
              <w:jc w:val="right"/>
              <w:rPr>
                <w:color w:val="000000"/>
                <w:sz w:val="20"/>
                <w:szCs w:val="20"/>
              </w:rPr>
            </w:pPr>
            <w:r w:rsidRPr="00CD53B8">
              <w:rPr>
                <w:color w:val="000000"/>
                <w:sz w:val="20"/>
                <w:szCs w:val="20"/>
              </w:rPr>
              <w:t>0.50</w:t>
            </w:r>
          </w:p>
        </w:tc>
        <w:tc>
          <w:tcPr>
            <w:tcW w:w="0" w:type="auto"/>
            <w:noWrap/>
            <w:hideMark/>
          </w:tcPr>
          <w:p w14:paraId="4303F0F0" w14:textId="77777777" w:rsidR="00990895" w:rsidRPr="00CD53B8" w:rsidRDefault="00990895" w:rsidP="00990895">
            <w:pPr>
              <w:jc w:val="right"/>
              <w:rPr>
                <w:color w:val="000000"/>
                <w:sz w:val="20"/>
                <w:szCs w:val="20"/>
              </w:rPr>
            </w:pPr>
            <w:r w:rsidRPr="00CD53B8">
              <w:rPr>
                <w:color w:val="000000"/>
                <w:sz w:val="20"/>
                <w:szCs w:val="20"/>
              </w:rPr>
              <w:t>0.682</w:t>
            </w:r>
          </w:p>
        </w:tc>
      </w:tr>
      <w:tr w:rsidR="00990895" w:rsidRPr="00CD53B8" w14:paraId="13326988" w14:textId="77777777" w:rsidTr="006D4899">
        <w:trPr>
          <w:trHeight w:val="320"/>
          <w:jc w:val="center"/>
        </w:trPr>
        <w:tc>
          <w:tcPr>
            <w:tcW w:w="0" w:type="auto"/>
            <w:hideMark/>
          </w:tcPr>
          <w:p w14:paraId="5319C411" w14:textId="77777777" w:rsidR="00990895" w:rsidRPr="00CD53B8" w:rsidRDefault="00990895" w:rsidP="00990895">
            <w:pPr>
              <w:jc w:val="right"/>
              <w:rPr>
                <w:color w:val="000000"/>
                <w:sz w:val="20"/>
                <w:szCs w:val="20"/>
              </w:rPr>
            </w:pPr>
            <w:r w:rsidRPr="00CD53B8">
              <w:rPr>
                <w:color w:val="000000"/>
                <w:sz w:val="20"/>
                <w:szCs w:val="20"/>
              </w:rPr>
              <w:t>Lygaeidae</w:t>
            </w:r>
          </w:p>
        </w:tc>
        <w:tc>
          <w:tcPr>
            <w:tcW w:w="0" w:type="auto"/>
            <w:noWrap/>
            <w:hideMark/>
          </w:tcPr>
          <w:p w14:paraId="1E8390CD" w14:textId="77777777" w:rsidR="00990895" w:rsidRPr="00CD53B8" w:rsidRDefault="00990895" w:rsidP="00990895">
            <w:pPr>
              <w:jc w:val="right"/>
              <w:rPr>
                <w:color w:val="000000"/>
                <w:sz w:val="20"/>
                <w:szCs w:val="20"/>
              </w:rPr>
            </w:pPr>
            <w:r w:rsidRPr="00CD53B8">
              <w:rPr>
                <w:color w:val="000000"/>
                <w:sz w:val="20"/>
                <w:szCs w:val="20"/>
              </w:rPr>
              <w:t>0.012 (0.006) a</w:t>
            </w:r>
          </w:p>
        </w:tc>
        <w:tc>
          <w:tcPr>
            <w:tcW w:w="0" w:type="auto"/>
            <w:noWrap/>
            <w:hideMark/>
          </w:tcPr>
          <w:p w14:paraId="3856CD08"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75048D76"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AB3D4BD"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6FF52DA6" w14:textId="77777777" w:rsidR="00990895" w:rsidRPr="00CD53B8" w:rsidRDefault="00990895" w:rsidP="00990895">
            <w:pPr>
              <w:jc w:val="right"/>
              <w:rPr>
                <w:color w:val="000000"/>
                <w:sz w:val="20"/>
                <w:szCs w:val="20"/>
              </w:rPr>
            </w:pPr>
            <w:r w:rsidRPr="00CD53B8">
              <w:rPr>
                <w:color w:val="000000"/>
                <w:sz w:val="20"/>
                <w:szCs w:val="20"/>
              </w:rPr>
              <w:t>1.93</w:t>
            </w:r>
          </w:p>
        </w:tc>
        <w:tc>
          <w:tcPr>
            <w:tcW w:w="0" w:type="auto"/>
            <w:noWrap/>
            <w:hideMark/>
          </w:tcPr>
          <w:p w14:paraId="2BE53516" w14:textId="77777777" w:rsidR="00990895" w:rsidRPr="00CD53B8" w:rsidRDefault="00990895" w:rsidP="00990895">
            <w:pPr>
              <w:jc w:val="right"/>
              <w:rPr>
                <w:color w:val="000000"/>
                <w:sz w:val="20"/>
                <w:szCs w:val="20"/>
              </w:rPr>
            </w:pPr>
            <w:r w:rsidRPr="00CD53B8">
              <w:rPr>
                <w:color w:val="000000"/>
                <w:sz w:val="20"/>
                <w:szCs w:val="20"/>
              </w:rPr>
              <w:t>0.123</w:t>
            </w:r>
          </w:p>
        </w:tc>
      </w:tr>
      <w:tr w:rsidR="00990895" w:rsidRPr="00CD53B8" w14:paraId="7422A76D" w14:textId="77777777" w:rsidTr="006D4899">
        <w:trPr>
          <w:trHeight w:val="320"/>
          <w:jc w:val="center"/>
        </w:trPr>
        <w:tc>
          <w:tcPr>
            <w:tcW w:w="0" w:type="auto"/>
            <w:hideMark/>
          </w:tcPr>
          <w:p w14:paraId="10074666" w14:textId="77777777" w:rsidR="00990895" w:rsidRPr="00CD53B8" w:rsidRDefault="00990895" w:rsidP="00990895">
            <w:pPr>
              <w:jc w:val="right"/>
              <w:rPr>
                <w:color w:val="000000"/>
                <w:sz w:val="20"/>
                <w:szCs w:val="20"/>
              </w:rPr>
            </w:pPr>
            <w:r w:rsidRPr="00CD53B8">
              <w:rPr>
                <w:color w:val="000000"/>
                <w:sz w:val="20"/>
                <w:szCs w:val="20"/>
              </w:rPr>
              <w:t>Membracidae</w:t>
            </w:r>
          </w:p>
        </w:tc>
        <w:tc>
          <w:tcPr>
            <w:tcW w:w="0" w:type="auto"/>
            <w:noWrap/>
            <w:hideMark/>
          </w:tcPr>
          <w:p w14:paraId="02246F2E"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AC9ED0F"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3F983EE1"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4EB113D5" w14:textId="77777777" w:rsidR="00990895" w:rsidRPr="00CD53B8" w:rsidRDefault="00990895" w:rsidP="00990895">
            <w:pPr>
              <w:jc w:val="right"/>
              <w:rPr>
                <w:color w:val="000000"/>
                <w:sz w:val="20"/>
                <w:szCs w:val="20"/>
              </w:rPr>
            </w:pPr>
            <w:r w:rsidRPr="00CD53B8">
              <w:rPr>
                <w:color w:val="000000"/>
                <w:sz w:val="20"/>
                <w:szCs w:val="20"/>
              </w:rPr>
              <w:t>0.003 (0.003) a</w:t>
            </w:r>
          </w:p>
        </w:tc>
        <w:tc>
          <w:tcPr>
            <w:tcW w:w="0" w:type="auto"/>
            <w:noWrap/>
            <w:hideMark/>
          </w:tcPr>
          <w:p w14:paraId="7A52A0E7" w14:textId="77777777" w:rsidR="00990895" w:rsidRPr="00CD53B8" w:rsidRDefault="00990895" w:rsidP="00990895">
            <w:pPr>
              <w:jc w:val="right"/>
              <w:rPr>
                <w:color w:val="000000"/>
                <w:sz w:val="20"/>
                <w:szCs w:val="20"/>
              </w:rPr>
            </w:pPr>
            <w:r w:rsidRPr="00CD53B8">
              <w:rPr>
                <w:color w:val="000000"/>
                <w:sz w:val="20"/>
                <w:szCs w:val="20"/>
              </w:rPr>
              <w:t>0.90</w:t>
            </w:r>
          </w:p>
        </w:tc>
        <w:tc>
          <w:tcPr>
            <w:tcW w:w="0" w:type="auto"/>
            <w:noWrap/>
            <w:hideMark/>
          </w:tcPr>
          <w:p w14:paraId="4EF3A58B" w14:textId="77777777" w:rsidR="00990895" w:rsidRPr="00CD53B8" w:rsidRDefault="00990895" w:rsidP="00990895">
            <w:pPr>
              <w:jc w:val="right"/>
              <w:rPr>
                <w:color w:val="000000"/>
                <w:sz w:val="20"/>
                <w:szCs w:val="20"/>
              </w:rPr>
            </w:pPr>
            <w:r w:rsidRPr="00CD53B8">
              <w:rPr>
                <w:color w:val="000000"/>
                <w:sz w:val="20"/>
                <w:szCs w:val="20"/>
              </w:rPr>
              <w:t>0.440</w:t>
            </w:r>
          </w:p>
        </w:tc>
      </w:tr>
      <w:tr w:rsidR="00990895" w:rsidRPr="00CD53B8" w14:paraId="02E83EF8" w14:textId="77777777" w:rsidTr="006D4899">
        <w:trPr>
          <w:trHeight w:val="320"/>
          <w:jc w:val="center"/>
        </w:trPr>
        <w:tc>
          <w:tcPr>
            <w:tcW w:w="0" w:type="auto"/>
            <w:hideMark/>
          </w:tcPr>
          <w:p w14:paraId="707DE9F2" w14:textId="77777777" w:rsidR="00990895" w:rsidRPr="00CD53B8" w:rsidRDefault="00990895" w:rsidP="00990895">
            <w:pPr>
              <w:jc w:val="right"/>
              <w:rPr>
                <w:color w:val="000000"/>
                <w:sz w:val="20"/>
                <w:szCs w:val="20"/>
              </w:rPr>
            </w:pPr>
            <w:r w:rsidRPr="00CD53B8">
              <w:rPr>
                <w:color w:val="000000"/>
                <w:sz w:val="20"/>
                <w:szCs w:val="20"/>
              </w:rPr>
              <w:t>Miridae</w:t>
            </w:r>
          </w:p>
        </w:tc>
        <w:tc>
          <w:tcPr>
            <w:tcW w:w="0" w:type="auto"/>
            <w:noWrap/>
            <w:hideMark/>
          </w:tcPr>
          <w:p w14:paraId="2984D1BE" w14:textId="77777777" w:rsidR="00990895" w:rsidRPr="00CD53B8" w:rsidRDefault="00990895" w:rsidP="00990895">
            <w:pPr>
              <w:jc w:val="right"/>
              <w:rPr>
                <w:color w:val="000000"/>
                <w:sz w:val="20"/>
                <w:szCs w:val="20"/>
              </w:rPr>
            </w:pPr>
            <w:r w:rsidRPr="00CD53B8">
              <w:rPr>
                <w:color w:val="000000"/>
                <w:sz w:val="20"/>
                <w:szCs w:val="20"/>
              </w:rPr>
              <w:t>0.006 (0.003) a</w:t>
            </w:r>
          </w:p>
        </w:tc>
        <w:tc>
          <w:tcPr>
            <w:tcW w:w="0" w:type="auto"/>
            <w:noWrap/>
            <w:hideMark/>
          </w:tcPr>
          <w:p w14:paraId="676F1DFE"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2CDE8D6A" w14:textId="77777777" w:rsidR="00990895" w:rsidRPr="00CD53B8" w:rsidRDefault="00990895" w:rsidP="00990895">
            <w:pPr>
              <w:jc w:val="right"/>
              <w:rPr>
                <w:color w:val="000000"/>
                <w:sz w:val="20"/>
                <w:szCs w:val="20"/>
              </w:rPr>
            </w:pPr>
            <w:r w:rsidRPr="00CD53B8">
              <w:rPr>
                <w:color w:val="000000"/>
                <w:sz w:val="20"/>
                <w:szCs w:val="20"/>
              </w:rPr>
              <w:t>0.023 (0.010) a</w:t>
            </w:r>
          </w:p>
        </w:tc>
        <w:tc>
          <w:tcPr>
            <w:tcW w:w="0" w:type="auto"/>
            <w:noWrap/>
            <w:hideMark/>
          </w:tcPr>
          <w:p w14:paraId="70E3E3D0" w14:textId="77777777" w:rsidR="00990895" w:rsidRPr="00CD53B8" w:rsidRDefault="00990895" w:rsidP="00990895">
            <w:pPr>
              <w:jc w:val="right"/>
              <w:rPr>
                <w:color w:val="000000"/>
                <w:sz w:val="20"/>
                <w:szCs w:val="20"/>
              </w:rPr>
            </w:pPr>
            <w:r w:rsidRPr="00CD53B8">
              <w:rPr>
                <w:color w:val="000000"/>
                <w:sz w:val="20"/>
                <w:szCs w:val="20"/>
              </w:rPr>
              <w:t>0.013 (0.006) a</w:t>
            </w:r>
          </w:p>
        </w:tc>
        <w:tc>
          <w:tcPr>
            <w:tcW w:w="0" w:type="auto"/>
            <w:noWrap/>
            <w:hideMark/>
          </w:tcPr>
          <w:p w14:paraId="71A78743" w14:textId="77777777" w:rsidR="00990895" w:rsidRPr="00CD53B8" w:rsidRDefault="00990895" w:rsidP="00990895">
            <w:pPr>
              <w:jc w:val="right"/>
              <w:rPr>
                <w:color w:val="000000"/>
                <w:sz w:val="20"/>
                <w:szCs w:val="20"/>
              </w:rPr>
            </w:pPr>
            <w:r w:rsidRPr="00CD53B8">
              <w:rPr>
                <w:color w:val="000000"/>
                <w:sz w:val="20"/>
                <w:szCs w:val="20"/>
              </w:rPr>
              <w:t>2.07</w:t>
            </w:r>
          </w:p>
        </w:tc>
        <w:tc>
          <w:tcPr>
            <w:tcW w:w="0" w:type="auto"/>
            <w:noWrap/>
            <w:hideMark/>
          </w:tcPr>
          <w:p w14:paraId="42FD1A56" w14:textId="77777777" w:rsidR="00990895" w:rsidRPr="00CD53B8" w:rsidRDefault="00990895" w:rsidP="00990895">
            <w:pPr>
              <w:jc w:val="right"/>
              <w:rPr>
                <w:color w:val="000000"/>
                <w:sz w:val="20"/>
                <w:szCs w:val="20"/>
              </w:rPr>
            </w:pPr>
            <w:r w:rsidRPr="00CD53B8">
              <w:rPr>
                <w:color w:val="000000"/>
                <w:sz w:val="20"/>
                <w:szCs w:val="20"/>
              </w:rPr>
              <w:t>0.103</w:t>
            </w:r>
          </w:p>
        </w:tc>
      </w:tr>
      <w:tr w:rsidR="00990895" w:rsidRPr="00CD53B8" w14:paraId="12A7A20D" w14:textId="77777777" w:rsidTr="006D4899">
        <w:trPr>
          <w:trHeight w:val="320"/>
          <w:jc w:val="center"/>
        </w:trPr>
        <w:tc>
          <w:tcPr>
            <w:tcW w:w="0" w:type="auto"/>
            <w:hideMark/>
          </w:tcPr>
          <w:p w14:paraId="22C46EE3" w14:textId="77777777" w:rsidR="00990895" w:rsidRPr="00CD53B8" w:rsidRDefault="00990895" w:rsidP="00990895">
            <w:pPr>
              <w:jc w:val="right"/>
              <w:rPr>
                <w:color w:val="000000"/>
                <w:sz w:val="20"/>
                <w:szCs w:val="20"/>
              </w:rPr>
            </w:pPr>
            <w:r w:rsidRPr="00CD53B8">
              <w:rPr>
                <w:color w:val="000000"/>
                <w:sz w:val="20"/>
                <w:szCs w:val="20"/>
              </w:rPr>
              <w:t>Nabidae</w:t>
            </w:r>
          </w:p>
        </w:tc>
        <w:tc>
          <w:tcPr>
            <w:tcW w:w="0" w:type="auto"/>
            <w:noWrap/>
            <w:hideMark/>
          </w:tcPr>
          <w:p w14:paraId="64DEB62F"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F001100"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5099045E" w14:textId="77777777" w:rsidR="00990895" w:rsidRPr="00CD53B8" w:rsidRDefault="00990895" w:rsidP="00990895">
            <w:pPr>
              <w:jc w:val="right"/>
              <w:rPr>
                <w:color w:val="000000"/>
                <w:sz w:val="20"/>
                <w:szCs w:val="20"/>
              </w:rPr>
            </w:pPr>
            <w:r w:rsidRPr="00CD53B8">
              <w:rPr>
                <w:color w:val="000000"/>
                <w:sz w:val="20"/>
                <w:szCs w:val="20"/>
              </w:rPr>
              <w:t>0.018 (0.018) a</w:t>
            </w:r>
          </w:p>
        </w:tc>
        <w:tc>
          <w:tcPr>
            <w:tcW w:w="0" w:type="auto"/>
            <w:noWrap/>
            <w:hideMark/>
          </w:tcPr>
          <w:p w14:paraId="19495C0C" w14:textId="77777777" w:rsidR="00990895" w:rsidRPr="00CD53B8" w:rsidRDefault="00990895" w:rsidP="00990895">
            <w:pPr>
              <w:jc w:val="right"/>
              <w:rPr>
                <w:color w:val="000000"/>
                <w:sz w:val="20"/>
                <w:szCs w:val="20"/>
              </w:rPr>
            </w:pPr>
            <w:r w:rsidRPr="00CD53B8">
              <w:rPr>
                <w:color w:val="000000"/>
                <w:sz w:val="20"/>
                <w:szCs w:val="20"/>
              </w:rPr>
              <w:t>0.010 (0.006) a</w:t>
            </w:r>
          </w:p>
        </w:tc>
        <w:tc>
          <w:tcPr>
            <w:tcW w:w="0" w:type="auto"/>
            <w:noWrap/>
            <w:hideMark/>
          </w:tcPr>
          <w:p w14:paraId="2E5D004B" w14:textId="77777777" w:rsidR="00990895" w:rsidRPr="00CD53B8" w:rsidRDefault="00990895" w:rsidP="00990895">
            <w:pPr>
              <w:jc w:val="right"/>
              <w:rPr>
                <w:color w:val="000000"/>
                <w:sz w:val="20"/>
                <w:szCs w:val="20"/>
              </w:rPr>
            </w:pPr>
            <w:r w:rsidRPr="00CD53B8">
              <w:rPr>
                <w:color w:val="000000"/>
                <w:sz w:val="20"/>
                <w:szCs w:val="20"/>
              </w:rPr>
              <w:t>1.04</w:t>
            </w:r>
          </w:p>
        </w:tc>
        <w:tc>
          <w:tcPr>
            <w:tcW w:w="0" w:type="auto"/>
            <w:noWrap/>
            <w:hideMark/>
          </w:tcPr>
          <w:p w14:paraId="40E0FF1C" w14:textId="77777777" w:rsidR="00990895" w:rsidRPr="00CD53B8" w:rsidRDefault="00990895" w:rsidP="00990895">
            <w:pPr>
              <w:jc w:val="right"/>
              <w:rPr>
                <w:color w:val="000000"/>
                <w:sz w:val="20"/>
                <w:szCs w:val="20"/>
              </w:rPr>
            </w:pPr>
            <w:r w:rsidRPr="00CD53B8">
              <w:rPr>
                <w:color w:val="000000"/>
                <w:sz w:val="20"/>
                <w:szCs w:val="20"/>
              </w:rPr>
              <w:t>0.376</w:t>
            </w:r>
          </w:p>
        </w:tc>
      </w:tr>
      <w:tr w:rsidR="00990895" w:rsidRPr="00CD53B8" w14:paraId="66E08A95" w14:textId="77777777" w:rsidTr="006D4899">
        <w:trPr>
          <w:trHeight w:val="320"/>
          <w:jc w:val="center"/>
        </w:trPr>
        <w:tc>
          <w:tcPr>
            <w:tcW w:w="0" w:type="auto"/>
            <w:hideMark/>
          </w:tcPr>
          <w:p w14:paraId="44008E23" w14:textId="77777777" w:rsidR="00990895" w:rsidRPr="00CD53B8" w:rsidRDefault="00990895" w:rsidP="00990895">
            <w:pPr>
              <w:jc w:val="right"/>
              <w:rPr>
                <w:color w:val="000000"/>
                <w:sz w:val="20"/>
                <w:szCs w:val="20"/>
              </w:rPr>
            </w:pPr>
            <w:r w:rsidRPr="00CD53B8">
              <w:rPr>
                <w:color w:val="000000"/>
                <w:sz w:val="20"/>
                <w:szCs w:val="20"/>
              </w:rPr>
              <w:t>Pentatomidae</w:t>
            </w:r>
          </w:p>
        </w:tc>
        <w:tc>
          <w:tcPr>
            <w:tcW w:w="0" w:type="auto"/>
            <w:noWrap/>
            <w:hideMark/>
          </w:tcPr>
          <w:p w14:paraId="64599E25" w14:textId="77777777" w:rsidR="00990895" w:rsidRPr="00CD53B8" w:rsidRDefault="00990895" w:rsidP="00990895">
            <w:pPr>
              <w:jc w:val="right"/>
              <w:rPr>
                <w:color w:val="000000"/>
                <w:sz w:val="20"/>
                <w:szCs w:val="20"/>
              </w:rPr>
            </w:pPr>
            <w:r w:rsidRPr="00CD53B8">
              <w:rPr>
                <w:color w:val="000000"/>
                <w:sz w:val="20"/>
                <w:szCs w:val="20"/>
              </w:rPr>
              <w:t>0.004 (0.003) a</w:t>
            </w:r>
          </w:p>
        </w:tc>
        <w:tc>
          <w:tcPr>
            <w:tcW w:w="0" w:type="auto"/>
            <w:noWrap/>
            <w:hideMark/>
          </w:tcPr>
          <w:p w14:paraId="5D14CB94"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01D2DA51" w14:textId="77777777" w:rsidR="00990895" w:rsidRPr="00CD53B8" w:rsidRDefault="00990895" w:rsidP="00990895">
            <w:pPr>
              <w:jc w:val="right"/>
              <w:rPr>
                <w:color w:val="000000"/>
                <w:sz w:val="20"/>
                <w:szCs w:val="20"/>
              </w:rPr>
            </w:pPr>
            <w:r w:rsidRPr="00CD53B8">
              <w:rPr>
                <w:color w:val="000000"/>
                <w:sz w:val="20"/>
                <w:szCs w:val="20"/>
              </w:rPr>
              <w:t>0.014 (0.008) a</w:t>
            </w:r>
          </w:p>
        </w:tc>
        <w:tc>
          <w:tcPr>
            <w:tcW w:w="0" w:type="auto"/>
            <w:noWrap/>
            <w:hideMark/>
          </w:tcPr>
          <w:p w14:paraId="110DF7F9" w14:textId="77777777" w:rsidR="00990895" w:rsidRPr="00CD53B8" w:rsidRDefault="00990895" w:rsidP="00990895">
            <w:pPr>
              <w:jc w:val="right"/>
              <w:rPr>
                <w:color w:val="000000"/>
                <w:sz w:val="20"/>
                <w:szCs w:val="20"/>
              </w:rPr>
            </w:pPr>
            <w:r w:rsidRPr="00CD53B8">
              <w:rPr>
                <w:color w:val="000000"/>
                <w:sz w:val="20"/>
                <w:szCs w:val="20"/>
              </w:rPr>
              <w:t>0.003 (0.003) a</w:t>
            </w:r>
          </w:p>
        </w:tc>
        <w:tc>
          <w:tcPr>
            <w:tcW w:w="0" w:type="auto"/>
            <w:noWrap/>
            <w:hideMark/>
          </w:tcPr>
          <w:p w14:paraId="5FEEB4D1" w14:textId="77777777" w:rsidR="00990895" w:rsidRPr="00CD53B8" w:rsidRDefault="00990895" w:rsidP="00990895">
            <w:pPr>
              <w:jc w:val="right"/>
              <w:rPr>
                <w:color w:val="000000"/>
                <w:sz w:val="20"/>
                <w:szCs w:val="20"/>
              </w:rPr>
            </w:pPr>
            <w:r w:rsidRPr="00CD53B8">
              <w:rPr>
                <w:color w:val="000000"/>
                <w:sz w:val="20"/>
                <w:szCs w:val="20"/>
              </w:rPr>
              <w:t>1.62</w:t>
            </w:r>
          </w:p>
        </w:tc>
        <w:tc>
          <w:tcPr>
            <w:tcW w:w="0" w:type="auto"/>
            <w:noWrap/>
            <w:hideMark/>
          </w:tcPr>
          <w:p w14:paraId="639BB0F5" w14:textId="77777777" w:rsidR="00990895" w:rsidRPr="00CD53B8" w:rsidRDefault="00990895" w:rsidP="00990895">
            <w:pPr>
              <w:jc w:val="right"/>
              <w:rPr>
                <w:color w:val="000000"/>
                <w:sz w:val="20"/>
                <w:szCs w:val="20"/>
              </w:rPr>
            </w:pPr>
            <w:r w:rsidRPr="00CD53B8">
              <w:rPr>
                <w:color w:val="000000"/>
                <w:sz w:val="20"/>
                <w:szCs w:val="20"/>
              </w:rPr>
              <w:t>0.183</w:t>
            </w:r>
          </w:p>
        </w:tc>
      </w:tr>
      <w:tr w:rsidR="00990895" w:rsidRPr="00CD53B8" w14:paraId="6036BDFC" w14:textId="77777777" w:rsidTr="006D4899">
        <w:trPr>
          <w:trHeight w:val="320"/>
          <w:jc w:val="center"/>
        </w:trPr>
        <w:tc>
          <w:tcPr>
            <w:tcW w:w="0" w:type="auto"/>
            <w:hideMark/>
          </w:tcPr>
          <w:p w14:paraId="4F315F54" w14:textId="77777777" w:rsidR="00990895" w:rsidRPr="00CD53B8" w:rsidRDefault="00990895" w:rsidP="00990895">
            <w:pPr>
              <w:jc w:val="right"/>
              <w:rPr>
                <w:color w:val="000000"/>
                <w:sz w:val="20"/>
                <w:szCs w:val="20"/>
              </w:rPr>
            </w:pPr>
            <w:r w:rsidRPr="00CD53B8">
              <w:rPr>
                <w:color w:val="000000"/>
                <w:sz w:val="20"/>
                <w:szCs w:val="20"/>
              </w:rPr>
              <w:t>Reduviidae</w:t>
            </w:r>
          </w:p>
        </w:tc>
        <w:tc>
          <w:tcPr>
            <w:tcW w:w="0" w:type="auto"/>
            <w:noWrap/>
            <w:hideMark/>
          </w:tcPr>
          <w:p w14:paraId="3422F441" w14:textId="77777777" w:rsidR="00990895" w:rsidRPr="00CD53B8" w:rsidRDefault="00990895" w:rsidP="00990895">
            <w:pPr>
              <w:jc w:val="right"/>
              <w:rPr>
                <w:color w:val="000000"/>
                <w:sz w:val="20"/>
                <w:szCs w:val="20"/>
              </w:rPr>
            </w:pPr>
            <w:r w:rsidRPr="00CD53B8">
              <w:rPr>
                <w:color w:val="000000"/>
                <w:sz w:val="20"/>
                <w:szCs w:val="20"/>
              </w:rPr>
              <w:t>0.002 (0.002) a</w:t>
            </w:r>
          </w:p>
        </w:tc>
        <w:tc>
          <w:tcPr>
            <w:tcW w:w="0" w:type="auto"/>
            <w:noWrap/>
            <w:hideMark/>
          </w:tcPr>
          <w:p w14:paraId="3C013A2E" w14:textId="77777777" w:rsidR="00990895" w:rsidRPr="00CD53B8" w:rsidRDefault="00990895" w:rsidP="00990895">
            <w:pPr>
              <w:jc w:val="right"/>
              <w:rPr>
                <w:color w:val="000000"/>
                <w:sz w:val="20"/>
                <w:szCs w:val="20"/>
              </w:rPr>
            </w:pPr>
            <w:r w:rsidRPr="00CD53B8">
              <w:rPr>
                <w:color w:val="000000"/>
                <w:sz w:val="20"/>
                <w:szCs w:val="20"/>
              </w:rPr>
              <w:t>0.013 (0.009) a</w:t>
            </w:r>
          </w:p>
        </w:tc>
        <w:tc>
          <w:tcPr>
            <w:tcW w:w="0" w:type="auto"/>
            <w:noWrap/>
            <w:hideMark/>
          </w:tcPr>
          <w:p w14:paraId="1621C504"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288FD6D0" w14:textId="77777777" w:rsidR="00990895" w:rsidRPr="00CD53B8" w:rsidRDefault="00990895" w:rsidP="00990895">
            <w:pPr>
              <w:jc w:val="right"/>
              <w:rPr>
                <w:color w:val="000000"/>
                <w:sz w:val="20"/>
                <w:szCs w:val="20"/>
              </w:rPr>
            </w:pPr>
            <w:r w:rsidRPr="00CD53B8">
              <w:rPr>
                <w:color w:val="000000"/>
                <w:sz w:val="20"/>
                <w:szCs w:val="20"/>
              </w:rPr>
              <w:t>0.003 (0.003) a</w:t>
            </w:r>
          </w:p>
        </w:tc>
        <w:tc>
          <w:tcPr>
            <w:tcW w:w="0" w:type="auto"/>
            <w:noWrap/>
            <w:hideMark/>
          </w:tcPr>
          <w:p w14:paraId="3130B16C" w14:textId="77777777" w:rsidR="00990895" w:rsidRPr="00CD53B8" w:rsidRDefault="00990895" w:rsidP="00990895">
            <w:pPr>
              <w:jc w:val="right"/>
              <w:rPr>
                <w:color w:val="000000"/>
                <w:sz w:val="20"/>
                <w:szCs w:val="20"/>
              </w:rPr>
            </w:pPr>
            <w:r w:rsidRPr="00CD53B8">
              <w:rPr>
                <w:color w:val="000000"/>
                <w:sz w:val="20"/>
                <w:szCs w:val="20"/>
              </w:rPr>
              <w:t>1.25</w:t>
            </w:r>
          </w:p>
        </w:tc>
        <w:tc>
          <w:tcPr>
            <w:tcW w:w="0" w:type="auto"/>
            <w:noWrap/>
            <w:hideMark/>
          </w:tcPr>
          <w:p w14:paraId="34133721" w14:textId="77777777" w:rsidR="00990895" w:rsidRPr="00CD53B8" w:rsidRDefault="00990895" w:rsidP="00990895">
            <w:pPr>
              <w:jc w:val="right"/>
              <w:rPr>
                <w:color w:val="000000"/>
                <w:sz w:val="20"/>
                <w:szCs w:val="20"/>
              </w:rPr>
            </w:pPr>
            <w:r w:rsidRPr="00CD53B8">
              <w:rPr>
                <w:color w:val="000000"/>
                <w:sz w:val="20"/>
                <w:szCs w:val="20"/>
              </w:rPr>
              <w:t>0.289</w:t>
            </w:r>
          </w:p>
        </w:tc>
      </w:tr>
      <w:tr w:rsidR="00990895" w:rsidRPr="00CD53B8" w14:paraId="46647259" w14:textId="77777777" w:rsidTr="006D4899">
        <w:trPr>
          <w:trHeight w:val="320"/>
          <w:jc w:val="center"/>
        </w:trPr>
        <w:tc>
          <w:tcPr>
            <w:tcW w:w="0" w:type="auto"/>
            <w:hideMark/>
          </w:tcPr>
          <w:p w14:paraId="2F2353F3" w14:textId="77777777" w:rsidR="00990895" w:rsidRPr="00CD53B8" w:rsidRDefault="00990895" w:rsidP="00990895">
            <w:pPr>
              <w:jc w:val="right"/>
              <w:rPr>
                <w:color w:val="000000"/>
                <w:sz w:val="20"/>
                <w:szCs w:val="20"/>
              </w:rPr>
            </w:pPr>
            <w:r w:rsidRPr="00CD53B8">
              <w:rPr>
                <w:color w:val="000000"/>
                <w:sz w:val="20"/>
                <w:szCs w:val="20"/>
              </w:rPr>
              <w:t>Tropiduchidae (</w:t>
            </w:r>
            <w:r w:rsidRPr="00CD53B8">
              <w:rPr>
                <w:i/>
                <w:color w:val="000000"/>
                <w:sz w:val="20"/>
                <w:szCs w:val="20"/>
              </w:rPr>
              <w:t>Pelitropis rotulata</w:t>
            </w:r>
            <w:r w:rsidRPr="00CD53B8">
              <w:rPr>
                <w:color w:val="000000"/>
                <w:sz w:val="20"/>
                <w:szCs w:val="20"/>
              </w:rPr>
              <w:t>)</w:t>
            </w:r>
          </w:p>
        </w:tc>
        <w:tc>
          <w:tcPr>
            <w:tcW w:w="0" w:type="auto"/>
            <w:noWrap/>
            <w:hideMark/>
          </w:tcPr>
          <w:p w14:paraId="79585E3A" w14:textId="77777777" w:rsidR="00990895" w:rsidRPr="00CD53B8" w:rsidRDefault="00990895" w:rsidP="00990895">
            <w:pPr>
              <w:jc w:val="right"/>
              <w:rPr>
                <w:color w:val="000000"/>
                <w:sz w:val="20"/>
                <w:szCs w:val="20"/>
              </w:rPr>
            </w:pPr>
            <w:r w:rsidRPr="00CD53B8">
              <w:rPr>
                <w:color w:val="000000"/>
                <w:sz w:val="20"/>
                <w:szCs w:val="20"/>
              </w:rPr>
              <w:t>0.004 (0.003) a</w:t>
            </w:r>
          </w:p>
        </w:tc>
        <w:tc>
          <w:tcPr>
            <w:tcW w:w="0" w:type="auto"/>
            <w:noWrap/>
            <w:hideMark/>
          </w:tcPr>
          <w:p w14:paraId="4E23C5D0"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D68A862"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noWrap/>
            <w:hideMark/>
          </w:tcPr>
          <w:p w14:paraId="4310A00D" w14:textId="77777777" w:rsidR="00990895" w:rsidRPr="00CD53B8" w:rsidRDefault="00990895" w:rsidP="00990895">
            <w:pPr>
              <w:jc w:val="right"/>
              <w:rPr>
                <w:color w:val="000000"/>
                <w:sz w:val="20"/>
                <w:szCs w:val="20"/>
              </w:rPr>
            </w:pPr>
            <w:r w:rsidRPr="00CD53B8">
              <w:rPr>
                <w:color w:val="000000"/>
                <w:sz w:val="20"/>
                <w:szCs w:val="20"/>
              </w:rPr>
              <w:t>0.016 (0.006) a</w:t>
            </w:r>
          </w:p>
        </w:tc>
        <w:tc>
          <w:tcPr>
            <w:tcW w:w="0" w:type="auto"/>
            <w:noWrap/>
            <w:hideMark/>
          </w:tcPr>
          <w:p w14:paraId="6FD8F480" w14:textId="77777777" w:rsidR="00990895" w:rsidRPr="00CD53B8" w:rsidRDefault="00990895" w:rsidP="00990895">
            <w:pPr>
              <w:jc w:val="right"/>
              <w:rPr>
                <w:color w:val="000000"/>
                <w:sz w:val="20"/>
                <w:szCs w:val="20"/>
              </w:rPr>
            </w:pPr>
            <w:r w:rsidRPr="00CD53B8">
              <w:rPr>
                <w:color w:val="000000"/>
                <w:sz w:val="20"/>
                <w:szCs w:val="20"/>
              </w:rPr>
              <w:t>1.75</w:t>
            </w:r>
          </w:p>
        </w:tc>
        <w:tc>
          <w:tcPr>
            <w:tcW w:w="0" w:type="auto"/>
            <w:noWrap/>
            <w:hideMark/>
          </w:tcPr>
          <w:p w14:paraId="7128D446" w14:textId="77777777" w:rsidR="00990895" w:rsidRPr="00CD53B8" w:rsidRDefault="00990895" w:rsidP="00990895">
            <w:pPr>
              <w:jc w:val="right"/>
              <w:rPr>
                <w:color w:val="000000"/>
                <w:sz w:val="20"/>
                <w:szCs w:val="20"/>
              </w:rPr>
            </w:pPr>
            <w:r w:rsidRPr="00CD53B8">
              <w:rPr>
                <w:color w:val="000000"/>
                <w:sz w:val="20"/>
                <w:szCs w:val="20"/>
              </w:rPr>
              <w:t>0.155</w:t>
            </w:r>
          </w:p>
        </w:tc>
      </w:tr>
      <w:tr w:rsidR="00990895" w:rsidRPr="00CD53B8" w14:paraId="7F44D33B" w14:textId="77777777" w:rsidTr="006D4899">
        <w:trPr>
          <w:trHeight w:val="320"/>
          <w:jc w:val="center"/>
        </w:trPr>
        <w:tc>
          <w:tcPr>
            <w:tcW w:w="0" w:type="auto"/>
            <w:hideMark/>
          </w:tcPr>
          <w:p w14:paraId="16838FFC" w14:textId="77777777" w:rsidR="00990895" w:rsidRPr="00CD53B8" w:rsidRDefault="00990895" w:rsidP="00990895">
            <w:pPr>
              <w:rPr>
                <w:color w:val="000000"/>
                <w:sz w:val="20"/>
                <w:szCs w:val="20"/>
              </w:rPr>
            </w:pPr>
            <w:r w:rsidRPr="00CD53B8">
              <w:rPr>
                <w:color w:val="000000"/>
                <w:sz w:val="20"/>
                <w:szCs w:val="20"/>
              </w:rPr>
              <w:t>Hymenoptera</w:t>
            </w:r>
          </w:p>
        </w:tc>
        <w:tc>
          <w:tcPr>
            <w:tcW w:w="0" w:type="auto"/>
            <w:noWrap/>
            <w:hideMark/>
          </w:tcPr>
          <w:p w14:paraId="50376D3E" w14:textId="77777777" w:rsidR="00990895" w:rsidRPr="00CD53B8" w:rsidRDefault="00990895" w:rsidP="00990895">
            <w:pPr>
              <w:jc w:val="right"/>
              <w:rPr>
                <w:b/>
                <w:color w:val="000000"/>
                <w:sz w:val="20"/>
                <w:szCs w:val="20"/>
              </w:rPr>
            </w:pPr>
            <w:r w:rsidRPr="00CD53B8">
              <w:rPr>
                <w:b/>
                <w:color w:val="000000"/>
                <w:sz w:val="20"/>
                <w:szCs w:val="20"/>
              </w:rPr>
              <w:t>2.256 (0.243) a</w:t>
            </w:r>
          </w:p>
        </w:tc>
        <w:tc>
          <w:tcPr>
            <w:tcW w:w="0" w:type="auto"/>
            <w:noWrap/>
            <w:hideMark/>
          </w:tcPr>
          <w:p w14:paraId="7966D44A" w14:textId="77777777" w:rsidR="00990895" w:rsidRPr="00CD53B8" w:rsidRDefault="00990895" w:rsidP="00990895">
            <w:pPr>
              <w:jc w:val="right"/>
              <w:rPr>
                <w:color w:val="000000"/>
                <w:sz w:val="20"/>
                <w:szCs w:val="20"/>
              </w:rPr>
            </w:pPr>
            <w:r w:rsidRPr="00CD53B8">
              <w:rPr>
                <w:color w:val="000000"/>
                <w:sz w:val="20"/>
                <w:szCs w:val="20"/>
              </w:rPr>
              <w:t>1.720 (0.245) a</w:t>
            </w:r>
          </w:p>
        </w:tc>
        <w:tc>
          <w:tcPr>
            <w:tcW w:w="0" w:type="auto"/>
            <w:noWrap/>
            <w:hideMark/>
          </w:tcPr>
          <w:p w14:paraId="78EB02E1" w14:textId="77777777" w:rsidR="00990895" w:rsidRPr="00CD53B8" w:rsidRDefault="00990895" w:rsidP="00990895">
            <w:pPr>
              <w:jc w:val="right"/>
              <w:rPr>
                <w:color w:val="000000"/>
                <w:sz w:val="20"/>
                <w:szCs w:val="20"/>
              </w:rPr>
            </w:pPr>
            <w:r w:rsidRPr="00CD53B8">
              <w:rPr>
                <w:color w:val="000000"/>
                <w:sz w:val="20"/>
                <w:szCs w:val="20"/>
              </w:rPr>
              <w:t>1.205 (0.175) b</w:t>
            </w:r>
          </w:p>
        </w:tc>
        <w:tc>
          <w:tcPr>
            <w:tcW w:w="0" w:type="auto"/>
            <w:noWrap/>
            <w:hideMark/>
          </w:tcPr>
          <w:p w14:paraId="6ADA766F" w14:textId="77777777" w:rsidR="00990895" w:rsidRPr="00CD53B8" w:rsidRDefault="00990895" w:rsidP="00990895">
            <w:pPr>
              <w:jc w:val="right"/>
              <w:rPr>
                <w:color w:val="000000"/>
                <w:sz w:val="20"/>
                <w:szCs w:val="20"/>
              </w:rPr>
            </w:pPr>
            <w:r w:rsidRPr="00CD53B8">
              <w:rPr>
                <w:color w:val="000000"/>
                <w:sz w:val="20"/>
                <w:szCs w:val="20"/>
              </w:rPr>
              <w:t>1.453 (0.116) ab</w:t>
            </w:r>
          </w:p>
        </w:tc>
        <w:tc>
          <w:tcPr>
            <w:tcW w:w="0" w:type="auto"/>
            <w:noWrap/>
            <w:hideMark/>
          </w:tcPr>
          <w:p w14:paraId="59FE7489" w14:textId="77777777" w:rsidR="00990895" w:rsidRPr="00CD53B8" w:rsidRDefault="00990895" w:rsidP="00990895">
            <w:pPr>
              <w:jc w:val="right"/>
              <w:rPr>
                <w:color w:val="000000"/>
                <w:sz w:val="20"/>
                <w:szCs w:val="20"/>
              </w:rPr>
            </w:pPr>
            <w:r w:rsidRPr="00CD53B8">
              <w:rPr>
                <w:color w:val="000000"/>
                <w:sz w:val="20"/>
                <w:szCs w:val="20"/>
              </w:rPr>
              <w:t>4.04</w:t>
            </w:r>
          </w:p>
        </w:tc>
        <w:tc>
          <w:tcPr>
            <w:tcW w:w="0" w:type="auto"/>
            <w:noWrap/>
            <w:hideMark/>
          </w:tcPr>
          <w:p w14:paraId="11C9A17C" w14:textId="77777777" w:rsidR="00990895" w:rsidRPr="00CD53B8" w:rsidRDefault="00990895" w:rsidP="00990895">
            <w:pPr>
              <w:jc w:val="right"/>
              <w:rPr>
                <w:b/>
                <w:bCs/>
                <w:color w:val="000000"/>
                <w:sz w:val="20"/>
                <w:szCs w:val="20"/>
              </w:rPr>
            </w:pPr>
            <w:r w:rsidRPr="00CD53B8">
              <w:rPr>
                <w:b/>
                <w:bCs/>
                <w:color w:val="000000"/>
                <w:sz w:val="20"/>
                <w:szCs w:val="20"/>
              </w:rPr>
              <w:t>0.007</w:t>
            </w:r>
          </w:p>
        </w:tc>
      </w:tr>
      <w:tr w:rsidR="00990895" w:rsidRPr="00CD53B8" w14:paraId="4D53630F" w14:textId="77777777" w:rsidTr="006D4899">
        <w:trPr>
          <w:trHeight w:val="320"/>
          <w:jc w:val="center"/>
        </w:trPr>
        <w:tc>
          <w:tcPr>
            <w:tcW w:w="0" w:type="auto"/>
            <w:hideMark/>
          </w:tcPr>
          <w:p w14:paraId="0E687FB0" w14:textId="77777777" w:rsidR="00990895" w:rsidRPr="00CD53B8" w:rsidRDefault="00990895" w:rsidP="00990895">
            <w:pPr>
              <w:jc w:val="right"/>
              <w:rPr>
                <w:color w:val="000000"/>
                <w:sz w:val="20"/>
                <w:szCs w:val="20"/>
              </w:rPr>
            </w:pPr>
            <w:r w:rsidRPr="00CD53B8">
              <w:rPr>
                <w:color w:val="000000"/>
                <w:sz w:val="20"/>
                <w:szCs w:val="20"/>
              </w:rPr>
              <w:t>Brachonidae</w:t>
            </w:r>
          </w:p>
        </w:tc>
        <w:tc>
          <w:tcPr>
            <w:tcW w:w="0" w:type="auto"/>
            <w:noWrap/>
            <w:hideMark/>
          </w:tcPr>
          <w:p w14:paraId="59F74326" w14:textId="77777777" w:rsidR="00990895" w:rsidRPr="00CD53B8" w:rsidRDefault="00990895" w:rsidP="00990895">
            <w:pPr>
              <w:jc w:val="right"/>
              <w:rPr>
                <w:color w:val="000000"/>
                <w:sz w:val="20"/>
                <w:szCs w:val="20"/>
              </w:rPr>
            </w:pPr>
            <w:r w:rsidRPr="00CD53B8">
              <w:rPr>
                <w:color w:val="000000"/>
                <w:sz w:val="20"/>
                <w:szCs w:val="20"/>
              </w:rPr>
              <w:t>0.002 (0.002) a</w:t>
            </w:r>
          </w:p>
        </w:tc>
        <w:tc>
          <w:tcPr>
            <w:tcW w:w="0" w:type="auto"/>
            <w:noWrap/>
            <w:hideMark/>
          </w:tcPr>
          <w:p w14:paraId="7DD7FC31"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61F2D983"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noWrap/>
            <w:hideMark/>
          </w:tcPr>
          <w:p w14:paraId="3C8F5E37"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631E45D6" w14:textId="77777777" w:rsidR="00990895" w:rsidRPr="00CD53B8" w:rsidRDefault="00990895" w:rsidP="00990895">
            <w:pPr>
              <w:jc w:val="right"/>
              <w:rPr>
                <w:color w:val="000000"/>
                <w:sz w:val="20"/>
                <w:szCs w:val="20"/>
              </w:rPr>
            </w:pPr>
            <w:r w:rsidRPr="00CD53B8">
              <w:rPr>
                <w:color w:val="000000"/>
                <w:sz w:val="20"/>
                <w:szCs w:val="20"/>
              </w:rPr>
              <w:t>1.84</w:t>
            </w:r>
          </w:p>
        </w:tc>
        <w:tc>
          <w:tcPr>
            <w:tcW w:w="0" w:type="auto"/>
            <w:noWrap/>
            <w:hideMark/>
          </w:tcPr>
          <w:p w14:paraId="1B6A0520" w14:textId="77777777" w:rsidR="00990895" w:rsidRPr="00CD53B8" w:rsidRDefault="00990895" w:rsidP="00990895">
            <w:pPr>
              <w:jc w:val="right"/>
              <w:rPr>
                <w:color w:val="000000"/>
                <w:sz w:val="20"/>
                <w:szCs w:val="20"/>
              </w:rPr>
            </w:pPr>
            <w:r w:rsidRPr="00CD53B8">
              <w:rPr>
                <w:color w:val="000000"/>
                <w:sz w:val="20"/>
                <w:szCs w:val="20"/>
              </w:rPr>
              <w:t>0.139</w:t>
            </w:r>
          </w:p>
        </w:tc>
      </w:tr>
      <w:tr w:rsidR="00990895" w:rsidRPr="00CD53B8" w14:paraId="6DDF2FA0" w14:textId="77777777" w:rsidTr="006D4899">
        <w:trPr>
          <w:trHeight w:val="320"/>
          <w:jc w:val="center"/>
        </w:trPr>
        <w:tc>
          <w:tcPr>
            <w:tcW w:w="0" w:type="auto"/>
            <w:hideMark/>
          </w:tcPr>
          <w:p w14:paraId="130C0667" w14:textId="77777777" w:rsidR="00990895" w:rsidRPr="00CD53B8" w:rsidRDefault="00990895" w:rsidP="00990895">
            <w:pPr>
              <w:jc w:val="right"/>
              <w:rPr>
                <w:color w:val="000000"/>
                <w:sz w:val="20"/>
                <w:szCs w:val="20"/>
              </w:rPr>
            </w:pPr>
            <w:r w:rsidRPr="00CD53B8">
              <w:rPr>
                <w:color w:val="000000"/>
                <w:sz w:val="20"/>
                <w:szCs w:val="20"/>
              </w:rPr>
              <w:t>Chalcidoaidea</w:t>
            </w:r>
          </w:p>
        </w:tc>
        <w:tc>
          <w:tcPr>
            <w:tcW w:w="0" w:type="auto"/>
            <w:noWrap/>
            <w:hideMark/>
          </w:tcPr>
          <w:p w14:paraId="4F5E49A0" w14:textId="77777777" w:rsidR="00990895" w:rsidRPr="00CD53B8" w:rsidRDefault="00990895" w:rsidP="00990895">
            <w:pPr>
              <w:jc w:val="right"/>
              <w:rPr>
                <w:color w:val="000000"/>
                <w:sz w:val="20"/>
                <w:szCs w:val="20"/>
              </w:rPr>
            </w:pPr>
            <w:r w:rsidRPr="00CD53B8">
              <w:rPr>
                <w:color w:val="000000"/>
                <w:sz w:val="20"/>
                <w:szCs w:val="20"/>
              </w:rPr>
              <w:t>0.016 (0.006) a</w:t>
            </w:r>
          </w:p>
        </w:tc>
        <w:tc>
          <w:tcPr>
            <w:tcW w:w="0" w:type="auto"/>
            <w:noWrap/>
            <w:hideMark/>
          </w:tcPr>
          <w:p w14:paraId="6F3B5F68" w14:textId="77777777" w:rsidR="00990895" w:rsidRPr="00CD53B8" w:rsidRDefault="00990895" w:rsidP="00990895">
            <w:pPr>
              <w:jc w:val="right"/>
              <w:rPr>
                <w:color w:val="000000"/>
                <w:sz w:val="20"/>
                <w:szCs w:val="20"/>
              </w:rPr>
            </w:pPr>
            <w:r w:rsidRPr="00CD53B8">
              <w:rPr>
                <w:color w:val="000000"/>
                <w:sz w:val="20"/>
                <w:szCs w:val="20"/>
              </w:rPr>
              <w:t>0.045 (0.019) a</w:t>
            </w:r>
          </w:p>
        </w:tc>
        <w:tc>
          <w:tcPr>
            <w:tcW w:w="0" w:type="auto"/>
            <w:noWrap/>
            <w:hideMark/>
          </w:tcPr>
          <w:p w14:paraId="53C80248" w14:textId="77777777" w:rsidR="00990895" w:rsidRPr="00CD53B8" w:rsidRDefault="00990895" w:rsidP="00990895">
            <w:pPr>
              <w:jc w:val="right"/>
              <w:rPr>
                <w:color w:val="000000"/>
                <w:sz w:val="20"/>
                <w:szCs w:val="20"/>
              </w:rPr>
            </w:pPr>
            <w:r w:rsidRPr="00CD53B8">
              <w:rPr>
                <w:color w:val="000000"/>
                <w:sz w:val="20"/>
                <w:szCs w:val="20"/>
              </w:rPr>
              <w:t>0.027 (0.011) a</w:t>
            </w:r>
          </w:p>
        </w:tc>
        <w:tc>
          <w:tcPr>
            <w:tcW w:w="0" w:type="auto"/>
            <w:noWrap/>
            <w:hideMark/>
          </w:tcPr>
          <w:p w14:paraId="3B0C5468" w14:textId="77777777" w:rsidR="00990895" w:rsidRPr="00CD53B8" w:rsidRDefault="00990895" w:rsidP="00990895">
            <w:pPr>
              <w:jc w:val="right"/>
              <w:rPr>
                <w:color w:val="000000"/>
                <w:sz w:val="20"/>
                <w:szCs w:val="20"/>
              </w:rPr>
            </w:pPr>
            <w:r w:rsidRPr="00CD53B8">
              <w:rPr>
                <w:color w:val="000000"/>
                <w:sz w:val="20"/>
                <w:szCs w:val="20"/>
              </w:rPr>
              <w:t>0.034 (0.009) a</w:t>
            </w:r>
          </w:p>
        </w:tc>
        <w:tc>
          <w:tcPr>
            <w:tcW w:w="0" w:type="auto"/>
            <w:noWrap/>
            <w:hideMark/>
          </w:tcPr>
          <w:p w14:paraId="630EE1DC" w14:textId="77777777" w:rsidR="00990895" w:rsidRPr="00CD53B8" w:rsidRDefault="00990895" w:rsidP="00990895">
            <w:pPr>
              <w:jc w:val="right"/>
              <w:rPr>
                <w:color w:val="000000"/>
                <w:sz w:val="20"/>
                <w:szCs w:val="20"/>
              </w:rPr>
            </w:pPr>
            <w:r w:rsidRPr="00CD53B8">
              <w:rPr>
                <w:color w:val="000000"/>
                <w:sz w:val="20"/>
                <w:szCs w:val="20"/>
              </w:rPr>
              <w:t>1.45</w:t>
            </w:r>
          </w:p>
        </w:tc>
        <w:tc>
          <w:tcPr>
            <w:tcW w:w="0" w:type="auto"/>
            <w:noWrap/>
            <w:hideMark/>
          </w:tcPr>
          <w:p w14:paraId="4CFBAB15" w14:textId="77777777" w:rsidR="00990895" w:rsidRPr="00CD53B8" w:rsidRDefault="00990895" w:rsidP="00990895">
            <w:pPr>
              <w:jc w:val="right"/>
              <w:rPr>
                <w:color w:val="000000"/>
                <w:sz w:val="20"/>
                <w:szCs w:val="20"/>
              </w:rPr>
            </w:pPr>
            <w:r w:rsidRPr="00CD53B8">
              <w:rPr>
                <w:color w:val="000000"/>
                <w:sz w:val="20"/>
                <w:szCs w:val="20"/>
              </w:rPr>
              <w:t>0.228</w:t>
            </w:r>
          </w:p>
        </w:tc>
      </w:tr>
      <w:tr w:rsidR="00990895" w:rsidRPr="00CD53B8" w14:paraId="3244CDF4" w14:textId="77777777" w:rsidTr="006D4899">
        <w:trPr>
          <w:trHeight w:val="320"/>
          <w:jc w:val="center"/>
        </w:trPr>
        <w:tc>
          <w:tcPr>
            <w:tcW w:w="0" w:type="auto"/>
          </w:tcPr>
          <w:p w14:paraId="2632F5A7" w14:textId="77777777" w:rsidR="00990895" w:rsidRPr="00CD53B8" w:rsidRDefault="00990895" w:rsidP="00990895">
            <w:pPr>
              <w:jc w:val="right"/>
              <w:rPr>
                <w:color w:val="000000"/>
                <w:sz w:val="20"/>
                <w:szCs w:val="20"/>
              </w:rPr>
            </w:pPr>
            <w:r w:rsidRPr="00CD53B8">
              <w:rPr>
                <w:color w:val="000000"/>
                <w:sz w:val="20"/>
                <w:szCs w:val="20"/>
              </w:rPr>
              <w:t>Formicidae</w:t>
            </w:r>
          </w:p>
        </w:tc>
        <w:tc>
          <w:tcPr>
            <w:tcW w:w="0" w:type="auto"/>
            <w:noWrap/>
          </w:tcPr>
          <w:p w14:paraId="0C06CA22" w14:textId="0CDF7707" w:rsidR="00990895" w:rsidRPr="00DB64EE" w:rsidRDefault="00990895" w:rsidP="00990895">
            <w:pPr>
              <w:jc w:val="right"/>
              <w:rPr>
                <w:color w:val="000000"/>
                <w:sz w:val="20"/>
                <w:szCs w:val="20"/>
              </w:rPr>
            </w:pPr>
            <w:r w:rsidRPr="00DB64EE">
              <w:rPr>
                <w:color w:val="000000"/>
                <w:sz w:val="20"/>
                <w:szCs w:val="20"/>
              </w:rPr>
              <w:t>2.222 (0.242) a</w:t>
            </w:r>
          </w:p>
        </w:tc>
        <w:tc>
          <w:tcPr>
            <w:tcW w:w="0" w:type="auto"/>
            <w:noWrap/>
          </w:tcPr>
          <w:p w14:paraId="7B85323F" w14:textId="77777777" w:rsidR="00990895" w:rsidRPr="00DB64EE" w:rsidRDefault="00990895" w:rsidP="00990895">
            <w:pPr>
              <w:jc w:val="right"/>
              <w:rPr>
                <w:color w:val="000000"/>
                <w:sz w:val="20"/>
                <w:szCs w:val="20"/>
              </w:rPr>
            </w:pPr>
            <w:r w:rsidRPr="00DB64EE">
              <w:rPr>
                <w:color w:val="000000"/>
                <w:sz w:val="20"/>
                <w:szCs w:val="20"/>
              </w:rPr>
              <w:t>1.669 (0.246) a</w:t>
            </w:r>
          </w:p>
        </w:tc>
        <w:tc>
          <w:tcPr>
            <w:tcW w:w="0" w:type="auto"/>
            <w:noWrap/>
          </w:tcPr>
          <w:p w14:paraId="3FE5880F" w14:textId="56AB39B5" w:rsidR="00990895" w:rsidRPr="00DB64EE" w:rsidRDefault="00990895" w:rsidP="00990895">
            <w:pPr>
              <w:jc w:val="right"/>
              <w:rPr>
                <w:color w:val="000000"/>
                <w:sz w:val="20"/>
                <w:szCs w:val="20"/>
              </w:rPr>
            </w:pPr>
            <w:r w:rsidRPr="00DB64EE">
              <w:rPr>
                <w:color w:val="000000"/>
                <w:sz w:val="20"/>
                <w:szCs w:val="20"/>
              </w:rPr>
              <w:t xml:space="preserve">1.159 (0.173) </w:t>
            </w:r>
            <w:r w:rsidR="00DB64EE">
              <w:rPr>
                <w:color w:val="000000"/>
                <w:sz w:val="20"/>
                <w:szCs w:val="20"/>
              </w:rPr>
              <w:t>a</w:t>
            </w:r>
          </w:p>
        </w:tc>
        <w:tc>
          <w:tcPr>
            <w:tcW w:w="0" w:type="auto"/>
            <w:noWrap/>
          </w:tcPr>
          <w:p w14:paraId="63A173F3" w14:textId="63C7D307" w:rsidR="00990895" w:rsidRPr="00DB64EE" w:rsidRDefault="00990895" w:rsidP="00990895">
            <w:pPr>
              <w:jc w:val="right"/>
              <w:rPr>
                <w:color w:val="000000"/>
                <w:sz w:val="20"/>
                <w:szCs w:val="20"/>
              </w:rPr>
            </w:pPr>
            <w:r w:rsidRPr="00DB64EE">
              <w:rPr>
                <w:color w:val="000000"/>
                <w:sz w:val="20"/>
                <w:szCs w:val="20"/>
              </w:rPr>
              <w:t xml:space="preserve">1.403 (0.116) </w:t>
            </w:r>
            <w:r w:rsidR="00DB64EE">
              <w:rPr>
                <w:color w:val="000000"/>
                <w:sz w:val="20"/>
                <w:szCs w:val="20"/>
              </w:rPr>
              <w:t>a</w:t>
            </w:r>
          </w:p>
        </w:tc>
        <w:tc>
          <w:tcPr>
            <w:tcW w:w="0" w:type="auto"/>
            <w:noWrap/>
          </w:tcPr>
          <w:p w14:paraId="43EA1C93" w14:textId="77777777" w:rsidR="00990895" w:rsidRPr="00DB64EE" w:rsidRDefault="00990895" w:rsidP="00990895">
            <w:pPr>
              <w:jc w:val="right"/>
              <w:rPr>
                <w:color w:val="000000"/>
                <w:sz w:val="20"/>
                <w:szCs w:val="20"/>
              </w:rPr>
            </w:pPr>
            <w:r w:rsidRPr="00DB64EE">
              <w:rPr>
                <w:color w:val="000000"/>
                <w:sz w:val="20"/>
                <w:szCs w:val="20"/>
              </w:rPr>
              <w:t>5.00</w:t>
            </w:r>
          </w:p>
        </w:tc>
        <w:tc>
          <w:tcPr>
            <w:tcW w:w="0" w:type="auto"/>
            <w:noWrap/>
          </w:tcPr>
          <w:p w14:paraId="07571171" w14:textId="77777777" w:rsidR="00990895" w:rsidRPr="00DB64EE" w:rsidRDefault="00990895" w:rsidP="00990895">
            <w:pPr>
              <w:jc w:val="right"/>
              <w:rPr>
                <w:color w:val="000000"/>
                <w:sz w:val="20"/>
                <w:szCs w:val="20"/>
              </w:rPr>
            </w:pPr>
            <w:r w:rsidRPr="00DB64EE">
              <w:rPr>
                <w:color w:val="000000"/>
                <w:sz w:val="20"/>
                <w:szCs w:val="20"/>
              </w:rPr>
              <w:t>0.0019</w:t>
            </w:r>
          </w:p>
        </w:tc>
      </w:tr>
      <w:tr w:rsidR="00990895" w:rsidRPr="00CD53B8" w14:paraId="19BB5693" w14:textId="77777777" w:rsidTr="006D4899">
        <w:trPr>
          <w:trHeight w:val="320"/>
          <w:jc w:val="center"/>
        </w:trPr>
        <w:tc>
          <w:tcPr>
            <w:tcW w:w="0" w:type="auto"/>
            <w:hideMark/>
          </w:tcPr>
          <w:p w14:paraId="149DE26F" w14:textId="77777777" w:rsidR="00990895" w:rsidRPr="00CD53B8" w:rsidRDefault="00990895" w:rsidP="00990895">
            <w:pPr>
              <w:jc w:val="right"/>
              <w:rPr>
                <w:color w:val="000000"/>
                <w:sz w:val="20"/>
                <w:szCs w:val="20"/>
              </w:rPr>
            </w:pPr>
            <w:r w:rsidRPr="00CD53B8">
              <w:rPr>
                <w:color w:val="000000"/>
                <w:sz w:val="20"/>
                <w:szCs w:val="20"/>
              </w:rPr>
              <w:t>Ichneumonidae</w:t>
            </w:r>
          </w:p>
        </w:tc>
        <w:tc>
          <w:tcPr>
            <w:tcW w:w="0" w:type="auto"/>
            <w:noWrap/>
            <w:hideMark/>
          </w:tcPr>
          <w:p w14:paraId="0804792B"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2EA92CFB"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2B2F622A"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53D5BBF3" w14:textId="77777777" w:rsidR="00990895" w:rsidRPr="00CD53B8" w:rsidRDefault="00990895" w:rsidP="00990895">
            <w:pPr>
              <w:jc w:val="right"/>
              <w:rPr>
                <w:color w:val="000000"/>
                <w:sz w:val="20"/>
                <w:szCs w:val="20"/>
              </w:rPr>
            </w:pPr>
            <w:r w:rsidRPr="00CD53B8">
              <w:rPr>
                <w:color w:val="000000"/>
                <w:sz w:val="20"/>
                <w:szCs w:val="20"/>
              </w:rPr>
              <w:t>0.008 (0.006) a</w:t>
            </w:r>
          </w:p>
        </w:tc>
        <w:tc>
          <w:tcPr>
            <w:tcW w:w="0" w:type="auto"/>
            <w:noWrap/>
            <w:hideMark/>
          </w:tcPr>
          <w:p w14:paraId="4998392F" w14:textId="77777777" w:rsidR="00990895" w:rsidRPr="00CD53B8" w:rsidRDefault="00990895" w:rsidP="00990895">
            <w:pPr>
              <w:jc w:val="right"/>
              <w:rPr>
                <w:color w:val="000000"/>
                <w:sz w:val="20"/>
                <w:szCs w:val="20"/>
              </w:rPr>
            </w:pPr>
            <w:r w:rsidRPr="00CD53B8">
              <w:rPr>
                <w:color w:val="000000"/>
                <w:sz w:val="20"/>
                <w:szCs w:val="20"/>
              </w:rPr>
              <w:t>1.47</w:t>
            </w:r>
          </w:p>
        </w:tc>
        <w:tc>
          <w:tcPr>
            <w:tcW w:w="0" w:type="auto"/>
            <w:noWrap/>
            <w:hideMark/>
          </w:tcPr>
          <w:p w14:paraId="6FD6AD18" w14:textId="77777777" w:rsidR="00990895" w:rsidRPr="00CD53B8" w:rsidRDefault="00990895" w:rsidP="00990895">
            <w:pPr>
              <w:jc w:val="right"/>
              <w:rPr>
                <w:color w:val="000000"/>
                <w:sz w:val="20"/>
                <w:szCs w:val="20"/>
              </w:rPr>
            </w:pPr>
            <w:r w:rsidRPr="00CD53B8">
              <w:rPr>
                <w:color w:val="000000"/>
                <w:sz w:val="20"/>
                <w:szCs w:val="20"/>
              </w:rPr>
              <w:t>0.22</w:t>
            </w:r>
          </w:p>
        </w:tc>
      </w:tr>
      <w:tr w:rsidR="00990895" w:rsidRPr="00CD53B8" w14:paraId="3C0AA960" w14:textId="77777777" w:rsidTr="006D4899">
        <w:trPr>
          <w:trHeight w:val="320"/>
          <w:jc w:val="center"/>
        </w:trPr>
        <w:tc>
          <w:tcPr>
            <w:tcW w:w="0" w:type="auto"/>
            <w:hideMark/>
          </w:tcPr>
          <w:p w14:paraId="42F50BC3" w14:textId="77777777" w:rsidR="00990895" w:rsidRPr="00CD53B8" w:rsidRDefault="00990895" w:rsidP="00990895">
            <w:pPr>
              <w:rPr>
                <w:color w:val="000000"/>
                <w:sz w:val="20"/>
                <w:szCs w:val="20"/>
              </w:rPr>
            </w:pPr>
            <w:r w:rsidRPr="00CD53B8">
              <w:rPr>
                <w:color w:val="000000"/>
                <w:sz w:val="20"/>
                <w:szCs w:val="20"/>
              </w:rPr>
              <w:t>Lepidoptera</w:t>
            </w:r>
          </w:p>
        </w:tc>
        <w:tc>
          <w:tcPr>
            <w:tcW w:w="0" w:type="auto"/>
            <w:noWrap/>
            <w:hideMark/>
          </w:tcPr>
          <w:p w14:paraId="4DD100D2" w14:textId="77777777" w:rsidR="00990895" w:rsidRPr="00CD53B8" w:rsidRDefault="00990895" w:rsidP="00990895">
            <w:pPr>
              <w:jc w:val="right"/>
              <w:rPr>
                <w:color w:val="000000"/>
                <w:sz w:val="20"/>
                <w:szCs w:val="20"/>
              </w:rPr>
            </w:pPr>
            <w:r w:rsidRPr="00CD53B8">
              <w:rPr>
                <w:color w:val="000000"/>
                <w:sz w:val="20"/>
                <w:szCs w:val="20"/>
              </w:rPr>
              <w:t>0.022 (0.008) a</w:t>
            </w:r>
          </w:p>
        </w:tc>
        <w:tc>
          <w:tcPr>
            <w:tcW w:w="0" w:type="auto"/>
            <w:noWrap/>
            <w:hideMark/>
          </w:tcPr>
          <w:p w14:paraId="66194EFB" w14:textId="77777777" w:rsidR="00990895" w:rsidRPr="00CD53B8" w:rsidRDefault="00990895" w:rsidP="00990895">
            <w:pPr>
              <w:jc w:val="right"/>
              <w:rPr>
                <w:color w:val="000000"/>
                <w:sz w:val="20"/>
                <w:szCs w:val="20"/>
              </w:rPr>
            </w:pPr>
            <w:r w:rsidRPr="00CD53B8">
              <w:rPr>
                <w:color w:val="000000"/>
                <w:sz w:val="20"/>
                <w:szCs w:val="20"/>
              </w:rPr>
              <w:t>0.064 (0.023) a</w:t>
            </w:r>
          </w:p>
        </w:tc>
        <w:tc>
          <w:tcPr>
            <w:tcW w:w="0" w:type="auto"/>
            <w:noWrap/>
            <w:hideMark/>
          </w:tcPr>
          <w:p w14:paraId="73F7D317" w14:textId="77777777" w:rsidR="00990895" w:rsidRPr="00CD53B8" w:rsidRDefault="00990895" w:rsidP="00990895">
            <w:pPr>
              <w:jc w:val="right"/>
              <w:rPr>
                <w:color w:val="000000"/>
                <w:sz w:val="20"/>
                <w:szCs w:val="20"/>
              </w:rPr>
            </w:pPr>
            <w:r w:rsidRPr="00CD53B8">
              <w:rPr>
                <w:color w:val="000000"/>
                <w:sz w:val="20"/>
                <w:szCs w:val="20"/>
              </w:rPr>
              <w:t>0.045 (0.018) a</w:t>
            </w:r>
          </w:p>
        </w:tc>
        <w:tc>
          <w:tcPr>
            <w:tcW w:w="0" w:type="auto"/>
            <w:noWrap/>
            <w:hideMark/>
          </w:tcPr>
          <w:p w14:paraId="056A0661" w14:textId="77777777" w:rsidR="00990895" w:rsidRPr="00CD53B8" w:rsidRDefault="00990895" w:rsidP="00990895">
            <w:pPr>
              <w:jc w:val="right"/>
              <w:rPr>
                <w:color w:val="000000"/>
                <w:sz w:val="20"/>
                <w:szCs w:val="20"/>
              </w:rPr>
            </w:pPr>
            <w:r w:rsidRPr="00CD53B8">
              <w:rPr>
                <w:color w:val="000000"/>
                <w:sz w:val="20"/>
                <w:szCs w:val="20"/>
              </w:rPr>
              <w:t>0.065 (0.024) a</w:t>
            </w:r>
          </w:p>
        </w:tc>
        <w:tc>
          <w:tcPr>
            <w:tcW w:w="0" w:type="auto"/>
            <w:noWrap/>
            <w:hideMark/>
          </w:tcPr>
          <w:p w14:paraId="4F8375CE" w14:textId="77777777" w:rsidR="00990895" w:rsidRPr="00CD53B8" w:rsidRDefault="00990895" w:rsidP="00990895">
            <w:pPr>
              <w:jc w:val="right"/>
              <w:rPr>
                <w:color w:val="000000"/>
                <w:sz w:val="20"/>
                <w:szCs w:val="20"/>
              </w:rPr>
            </w:pPr>
            <w:r w:rsidRPr="00CD53B8">
              <w:rPr>
                <w:color w:val="000000"/>
                <w:sz w:val="20"/>
                <w:szCs w:val="20"/>
              </w:rPr>
              <w:t>1.92</w:t>
            </w:r>
          </w:p>
        </w:tc>
        <w:tc>
          <w:tcPr>
            <w:tcW w:w="0" w:type="auto"/>
            <w:noWrap/>
            <w:hideMark/>
          </w:tcPr>
          <w:p w14:paraId="014B2D04" w14:textId="77777777" w:rsidR="00990895" w:rsidRPr="00CD53B8" w:rsidRDefault="00990895" w:rsidP="00990895">
            <w:pPr>
              <w:jc w:val="right"/>
              <w:rPr>
                <w:color w:val="000000"/>
                <w:sz w:val="20"/>
                <w:szCs w:val="20"/>
              </w:rPr>
            </w:pPr>
            <w:r w:rsidRPr="00CD53B8">
              <w:rPr>
                <w:color w:val="000000"/>
                <w:sz w:val="20"/>
                <w:szCs w:val="20"/>
              </w:rPr>
              <w:t>0.125</w:t>
            </w:r>
          </w:p>
        </w:tc>
      </w:tr>
      <w:tr w:rsidR="00990895" w:rsidRPr="00CD53B8" w14:paraId="75C53041" w14:textId="77777777" w:rsidTr="006D4899">
        <w:trPr>
          <w:trHeight w:val="320"/>
          <w:jc w:val="center"/>
        </w:trPr>
        <w:tc>
          <w:tcPr>
            <w:tcW w:w="0" w:type="auto"/>
            <w:hideMark/>
          </w:tcPr>
          <w:p w14:paraId="0010A730" w14:textId="77777777" w:rsidR="00990895" w:rsidRPr="00CD53B8" w:rsidRDefault="00990895" w:rsidP="00990895">
            <w:pPr>
              <w:rPr>
                <w:color w:val="000000"/>
                <w:sz w:val="20"/>
                <w:szCs w:val="20"/>
              </w:rPr>
            </w:pPr>
            <w:r w:rsidRPr="00CD53B8">
              <w:rPr>
                <w:color w:val="000000"/>
                <w:sz w:val="20"/>
                <w:szCs w:val="20"/>
              </w:rPr>
              <w:t>Neuroptera</w:t>
            </w:r>
          </w:p>
        </w:tc>
        <w:tc>
          <w:tcPr>
            <w:tcW w:w="0" w:type="auto"/>
            <w:noWrap/>
            <w:hideMark/>
          </w:tcPr>
          <w:p w14:paraId="19EA9D2E" w14:textId="77777777" w:rsidR="00990895" w:rsidRPr="00CD53B8" w:rsidRDefault="00990895" w:rsidP="00990895">
            <w:pPr>
              <w:jc w:val="right"/>
              <w:rPr>
                <w:color w:val="000000"/>
                <w:sz w:val="20"/>
                <w:szCs w:val="20"/>
              </w:rPr>
            </w:pPr>
            <w:r w:rsidRPr="00CD53B8">
              <w:rPr>
                <w:color w:val="000000"/>
                <w:sz w:val="20"/>
                <w:szCs w:val="20"/>
              </w:rPr>
              <w:t>0.006 (0.003) a</w:t>
            </w:r>
          </w:p>
        </w:tc>
        <w:tc>
          <w:tcPr>
            <w:tcW w:w="0" w:type="auto"/>
            <w:noWrap/>
            <w:hideMark/>
          </w:tcPr>
          <w:p w14:paraId="589C9ECA"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0B8491E8" w14:textId="77777777" w:rsidR="00990895" w:rsidRPr="00CD53B8" w:rsidRDefault="00990895" w:rsidP="00990895">
            <w:pPr>
              <w:jc w:val="right"/>
              <w:rPr>
                <w:color w:val="000000"/>
                <w:sz w:val="20"/>
                <w:szCs w:val="20"/>
              </w:rPr>
            </w:pPr>
            <w:r w:rsidRPr="00CD53B8">
              <w:rPr>
                <w:color w:val="000000"/>
                <w:sz w:val="20"/>
                <w:szCs w:val="20"/>
              </w:rPr>
              <w:t>0.014 (0.008) a</w:t>
            </w:r>
          </w:p>
        </w:tc>
        <w:tc>
          <w:tcPr>
            <w:tcW w:w="0" w:type="auto"/>
            <w:noWrap/>
            <w:hideMark/>
          </w:tcPr>
          <w:p w14:paraId="77DE2F78" w14:textId="77777777" w:rsidR="00990895" w:rsidRPr="00CD53B8" w:rsidRDefault="00990895" w:rsidP="00990895">
            <w:pPr>
              <w:jc w:val="right"/>
              <w:rPr>
                <w:color w:val="000000"/>
                <w:sz w:val="20"/>
                <w:szCs w:val="20"/>
              </w:rPr>
            </w:pPr>
            <w:r w:rsidRPr="00CD53B8">
              <w:rPr>
                <w:color w:val="000000"/>
                <w:sz w:val="20"/>
                <w:szCs w:val="20"/>
              </w:rPr>
              <w:t>0.021 (0.008) a</w:t>
            </w:r>
          </w:p>
        </w:tc>
        <w:tc>
          <w:tcPr>
            <w:tcW w:w="0" w:type="auto"/>
            <w:noWrap/>
            <w:hideMark/>
          </w:tcPr>
          <w:p w14:paraId="21D005A8" w14:textId="77777777" w:rsidR="00990895" w:rsidRPr="00CD53B8" w:rsidRDefault="00990895" w:rsidP="00990895">
            <w:pPr>
              <w:jc w:val="right"/>
              <w:rPr>
                <w:color w:val="000000"/>
                <w:sz w:val="20"/>
                <w:szCs w:val="20"/>
              </w:rPr>
            </w:pPr>
            <w:r w:rsidRPr="00CD53B8">
              <w:rPr>
                <w:color w:val="000000"/>
                <w:sz w:val="20"/>
                <w:szCs w:val="20"/>
              </w:rPr>
              <w:t>1.85</w:t>
            </w:r>
          </w:p>
        </w:tc>
        <w:tc>
          <w:tcPr>
            <w:tcW w:w="0" w:type="auto"/>
            <w:noWrap/>
            <w:hideMark/>
          </w:tcPr>
          <w:p w14:paraId="4475C9A2" w14:textId="77777777" w:rsidR="00990895" w:rsidRPr="00CD53B8" w:rsidRDefault="00990895" w:rsidP="00990895">
            <w:pPr>
              <w:jc w:val="right"/>
              <w:rPr>
                <w:color w:val="000000"/>
                <w:sz w:val="20"/>
                <w:szCs w:val="20"/>
              </w:rPr>
            </w:pPr>
            <w:r w:rsidRPr="00CD53B8">
              <w:rPr>
                <w:color w:val="000000"/>
                <w:sz w:val="20"/>
                <w:szCs w:val="20"/>
              </w:rPr>
              <w:t>0.1361</w:t>
            </w:r>
          </w:p>
        </w:tc>
      </w:tr>
      <w:tr w:rsidR="00990895" w:rsidRPr="00CD53B8" w14:paraId="469D2264" w14:textId="77777777" w:rsidTr="006D4899">
        <w:trPr>
          <w:trHeight w:val="320"/>
          <w:jc w:val="center"/>
        </w:trPr>
        <w:tc>
          <w:tcPr>
            <w:tcW w:w="0" w:type="auto"/>
            <w:hideMark/>
          </w:tcPr>
          <w:p w14:paraId="28D916BD" w14:textId="77777777" w:rsidR="00990895" w:rsidRPr="00CD53B8" w:rsidRDefault="00990895" w:rsidP="00990895">
            <w:pPr>
              <w:rPr>
                <w:color w:val="000000"/>
                <w:sz w:val="20"/>
                <w:szCs w:val="20"/>
              </w:rPr>
            </w:pPr>
            <w:r w:rsidRPr="00CD53B8">
              <w:rPr>
                <w:color w:val="000000"/>
                <w:sz w:val="20"/>
                <w:szCs w:val="20"/>
              </w:rPr>
              <w:t>Orthroptera</w:t>
            </w:r>
          </w:p>
        </w:tc>
        <w:tc>
          <w:tcPr>
            <w:tcW w:w="0" w:type="auto"/>
            <w:noWrap/>
            <w:hideMark/>
          </w:tcPr>
          <w:p w14:paraId="2B4A2482" w14:textId="77777777" w:rsidR="00990895" w:rsidRPr="00CD53B8" w:rsidRDefault="00990895" w:rsidP="00990895">
            <w:pPr>
              <w:jc w:val="right"/>
              <w:rPr>
                <w:color w:val="000000"/>
                <w:sz w:val="20"/>
                <w:szCs w:val="20"/>
              </w:rPr>
            </w:pPr>
            <w:r w:rsidRPr="00CD53B8">
              <w:rPr>
                <w:color w:val="000000"/>
                <w:sz w:val="20"/>
                <w:szCs w:val="20"/>
              </w:rPr>
              <w:t>0.012 (0.006) a</w:t>
            </w:r>
          </w:p>
        </w:tc>
        <w:tc>
          <w:tcPr>
            <w:tcW w:w="0" w:type="auto"/>
            <w:noWrap/>
            <w:hideMark/>
          </w:tcPr>
          <w:p w14:paraId="56674C84" w14:textId="77777777" w:rsidR="00990895" w:rsidRPr="00CD53B8" w:rsidRDefault="00990895" w:rsidP="00990895">
            <w:pPr>
              <w:jc w:val="right"/>
              <w:rPr>
                <w:color w:val="000000"/>
                <w:sz w:val="20"/>
                <w:szCs w:val="20"/>
              </w:rPr>
            </w:pPr>
            <w:r w:rsidRPr="00CD53B8">
              <w:rPr>
                <w:color w:val="000000"/>
                <w:sz w:val="20"/>
                <w:szCs w:val="20"/>
              </w:rPr>
              <w:t>0.013 (0.009) a</w:t>
            </w:r>
          </w:p>
        </w:tc>
        <w:tc>
          <w:tcPr>
            <w:tcW w:w="0" w:type="auto"/>
            <w:noWrap/>
            <w:hideMark/>
          </w:tcPr>
          <w:p w14:paraId="53EF541F"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noWrap/>
            <w:hideMark/>
          </w:tcPr>
          <w:p w14:paraId="1F7AFFE2"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4CB733AD" w14:textId="77777777" w:rsidR="00990895" w:rsidRPr="00CD53B8" w:rsidRDefault="00990895" w:rsidP="00990895">
            <w:pPr>
              <w:jc w:val="right"/>
              <w:rPr>
                <w:color w:val="000000"/>
                <w:sz w:val="20"/>
                <w:szCs w:val="20"/>
              </w:rPr>
            </w:pPr>
            <w:r w:rsidRPr="00CD53B8">
              <w:rPr>
                <w:color w:val="000000"/>
                <w:sz w:val="20"/>
                <w:szCs w:val="20"/>
              </w:rPr>
              <w:t>0.33</w:t>
            </w:r>
          </w:p>
        </w:tc>
        <w:tc>
          <w:tcPr>
            <w:tcW w:w="0" w:type="auto"/>
            <w:noWrap/>
            <w:hideMark/>
          </w:tcPr>
          <w:p w14:paraId="2B4664FE" w14:textId="77777777" w:rsidR="00990895" w:rsidRPr="00CD53B8" w:rsidRDefault="00990895" w:rsidP="00990895">
            <w:pPr>
              <w:jc w:val="right"/>
              <w:rPr>
                <w:color w:val="000000"/>
                <w:sz w:val="20"/>
                <w:szCs w:val="20"/>
              </w:rPr>
            </w:pPr>
            <w:r w:rsidRPr="00CD53B8">
              <w:rPr>
                <w:color w:val="000000"/>
                <w:sz w:val="20"/>
                <w:szCs w:val="20"/>
              </w:rPr>
              <w:t>0.805</w:t>
            </w:r>
          </w:p>
        </w:tc>
      </w:tr>
      <w:tr w:rsidR="00990895" w:rsidRPr="00CD53B8" w14:paraId="6A5012A2" w14:textId="77777777" w:rsidTr="006D4899">
        <w:trPr>
          <w:trHeight w:val="320"/>
          <w:jc w:val="center"/>
        </w:trPr>
        <w:tc>
          <w:tcPr>
            <w:tcW w:w="0" w:type="auto"/>
            <w:hideMark/>
          </w:tcPr>
          <w:p w14:paraId="153D200F" w14:textId="77777777" w:rsidR="00990895" w:rsidRPr="00CD53B8" w:rsidRDefault="00990895" w:rsidP="00990895">
            <w:pPr>
              <w:jc w:val="right"/>
              <w:rPr>
                <w:color w:val="000000"/>
                <w:sz w:val="20"/>
                <w:szCs w:val="20"/>
              </w:rPr>
            </w:pPr>
            <w:r w:rsidRPr="00CD53B8">
              <w:rPr>
                <w:color w:val="000000"/>
                <w:sz w:val="20"/>
                <w:szCs w:val="20"/>
              </w:rPr>
              <w:t>Tettigoniidae</w:t>
            </w:r>
          </w:p>
        </w:tc>
        <w:tc>
          <w:tcPr>
            <w:tcW w:w="0" w:type="auto"/>
            <w:noWrap/>
            <w:hideMark/>
          </w:tcPr>
          <w:p w14:paraId="6503AF19" w14:textId="77777777" w:rsidR="00990895" w:rsidRPr="00CD53B8" w:rsidRDefault="00990895" w:rsidP="00990895">
            <w:pPr>
              <w:jc w:val="right"/>
              <w:rPr>
                <w:color w:val="000000"/>
                <w:sz w:val="20"/>
                <w:szCs w:val="20"/>
              </w:rPr>
            </w:pPr>
            <w:r w:rsidRPr="00CD53B8">
              <w:rPr>
                <w:color w:val="000000"/>
                <w:sz w:val="20"/>
                <w:szCs w:val="20"/>
              </w:rPr>
              <w:t>0.008 (0.004) a</w:t>
            </w:r>
          </w:p>
        </w:tc>
        <w:tc>
          <w:tcPr>
            <w:tcW w:w="0" w:type="auto"/>
            <w:noWrap/>
            <w:hideMark/>
          </w:tcPr>
          <w:p w14:paraId="59612F24" w14:textId="77777777" w:rsidR="00990895" w:rsidRPr="00CD53B8" w:rsidRDefault="00990895" w:rsidP="00990895">
            <w:pPr>
              <w:jc w:val="right"/>
              <w:rPr>
                <w:color w:val="000000"/>
                <w:sz w:val="20"/>
                <w:szCs w:val="20"/>
              </w:rPr>
            </w:pPr>
            <w:r w:rsidRPr="00CD53B8">
              <w:rPr>
                <w:color w:val="000000"/>
                <w:sz w:val="20"/>
                <w:szCs w:val="20"/>
              </w:rPr>
              <w:t>0.019 (0.011) a</w:t>
            </w:r>
          </w:p>
        </w:tc>
        <w:tc>
          <w:tcPr>
            <w:tcW w:w="0" w:type="auto"/>
            <w:noWrap/>
            <w:hideMark/>
          </w:tcPr>
          <w:p w14:paraId="005A68D9"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27750E79"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50B8EFEE" w14:textId="77777777" w:rsidR="00990895" w:rsidRPr="00CD53B8" w:rsidRDefault="00990895" w:rsidP="00990895">
            <w:pPr>
              <w:jc w:val="right"/>
              <w:rPr>
                <w:color w:val="000000"/>
                <w:sz w:val="20"/>
                <w:szCs w:val="20"/>
              </w:rPr>
            </w:pPr>
            <w:r w:rsidRPr="00CD53B8">
              <w:rPr>
                <w:color w:val="000000"/>
                <w:sz w:val="20"/>
                <w:szCs w:val="20"/>
              </w:rPr>
              <w:t>1.06</w:t>
            </w:r>
          </w:p>
        </w:tc>
        <w:tc>
          <w:tcPr>
            <w:tcW w:w="0" w:type="auto"/>
            <w:noWrap/>
            <w:hideMark/>
          </w:tcPr>
          <w:p w14:paraId="61D9599F" w14:textId="77777777" w:rsidR="00990895" w:rsidRPr="00CD53B8" w:rsidRDefault="00990895" w:rsidP="00990895">
            <w:pPr>
              <w:jc w:val="right"/>
              <w:rPr>
                <w:color w:val="000000"/>
                <w:sz w:val="20"/>
                <w:szCs w:val="20"/>
              </w:rPr>
            </w:pPr>
            <w:r w:rsidRPr="00CD53B8">
              <w:rPr>
                <w:color w:val="000000"/>
                <w:sz w:val="20"/>
                <w:szCs w:val="20"/>
              </w:rPr>
              <w:t>0.367</w:t>
            </w:r>
          </w:p>
        </w:tc>
      </w:tr>
      <w:tr w:rsidR="00990895" w:rsidRPr="00CD53B8" w14:paraId="32866C45" w14:textId="77777777" w:rsidTr="006D4899">
        <w:trPr>
          <w:trHeight w:val="340"/>
          <w:jc w:val="center"/>
        </w:trPr>
        <w:tc>
          <w:tcPr>
            <w:tcW w:w="0" w:type="auto"/>
            <w:hideMark/>
          </w:tcPr>
          <w:p w14:paraId="1CE7C3F2" w14:textId="77777777" w:rsidR="00990895" w:rsidRPr="00CD53B8" w:rsidRDefault="00990895" w:rsidP="00990895">
            <w:pPr>
              <w:rPr>
                <w:color w:val="000000"/>
                <w:sz w:val="20"/>
                <w:szCs w:val="20"/>
              </w:rPr>
            </w:pPr>
            <w:r w:rsidRPr="00CD53B8">
              <w:rPr>
                <w:color w:val="000000"/>
                <w:sz w:val="20"/>
                <w:szCs w:val="20"/>
              </w:rPr>
              <w:t>Psocoptera</w:t>
            </w:r>
          </w:p>
        </w:tc>
        <w:tc>
          <w:tcPr>
            <w:tcW w:w="0" w:type="auto"/>
            <w:noWrap/>
            <w:hideMark/>
          </w:tcPr>
          <w:p w14:paraId="0254CE65" w14:textId="77777777" w:rsidR="00990895" w:rsidRPr="00CD53B8" w:rsidRDefault="00990895" w:rsidP="00990895">
            <w:pPr>
              <w:jc w:val="right"/>
              <w:rPr>
                <w:color w:val="000000"/>
                <w:sz w:val="20"/>
                <w:szCs w:val="20"/>
              </w:rPr>
            </w:pPr>
            <w:r w:rsidRPr="00CD53B8">
              <w:rPr>
                <w:color w:val="000000"/>
                <w:sz w:val="20"/>
                <w:szCs w:val="20"/>
              </w:rPr>
              <w:t>0.200 (0.036) a</w:t>
            </w:r>
          </w:p>
        </w:tc>
        <w:tc>
          <w:tcPr>
            <w:tcW w:w="0" w:type="auto"/>
            <w:noWrap/>
            <w:hideMark/>
          </w:tcPr>
          <w:p w14:paraId="0A7EA401" w14:textId="77777777" w:rsidR="00990895" w:rsidRPr="00CD53B8" w:rsidRDefault="00990895" w:rsidP="00990895">
            <w:pPr>
              <w:jc w:val="right"/>
              <w:rPr>
                <w:color w:val="000000"/>
                <w:sz w:val="20"/>
                <w:szCs w:val="20"/>
              </w:rPr>
            </w:pPr>
            <w:r w:rsidRPr="00CD53B8">
              <w:rPr>
                <w:color w:val="000000"/>
                <w:sz w:val="20"/>
                <w:szCs w:val="20"/>
              </w:rPr>
              <w:t>0.242 (0.047) a</w:t>
            </w:r>
          </w:p>
        </w:tc>
        <w:tc>
          <w:tcPr>
            <w:tcW w:w="0" w:type="auto"/>
            <w:noWrap/>
            <w:hideMark/>
          </w:tcPr>
          <w:p w14:paraId="37666D65" w14:textId="77777777" w:rsidR="00990895" w:rsidRPr="00CD53B8" w:rsidRDefault="00990895" w:rsidP="00990895">
            <w:pPr>
              <w:jc w:val="right"/>
              <w:rPr>
                <w:color w:val="000000"/>
                <w:sz w:val="20"/>
                <w:szCs w:val="20"/>
              </w:rPr>
            </w:pPr>
            <w:r w:rsidRPr="00CD53B8">
              <w:rPr>
                <w:color w:val="000000"/>
                <w:sz w:val="20"/>
                <w:szCs w:val="20"/>
              </w:rPr>
              <w:t>0.186 (0.038) a</w:t>
            </w:r>
          </w:p>
        </w:tc>
        <w:tc>
          <w:tcPr>
            <w:tcW w:w="0" w:type="auto"/>
            <w:noWrap/>
            <w:hideMark/>
          </w:tcPr>
          <w:p w14:paraId="6F7F7A8B" w14:textId="77777777" w:rsidR="00990895" w:rsidRPr="00CD53B8" w:rsidRDefault="00990895" w:rsidP="00990895">
            <w:pPr>
              <w:jc w:val="right"/>
              <w:rPr>
                <w:color w:val="000000"/>
                <w:sz w:val="20"/>
                <w:szCs w:val="20"/>
              </w:rPr>
            </w:pPr>
            <w:r w:rsidRPr="00CD53B8">
              <w:rPr>
                <w:color w:val="000000"/>
                <w:sz w:val="20"/>
                <w:szCs w:val="20"/>
              </w:rPr>
              <w:t>0.202 (0.029) a</w:t>
            </w:r>
          </w:p>
        </w:tc>
        <w:tc>
          <w:tcPr>
            <w:tcW w:w="0" w:type="auto"/>
            <w:noWrap/>
            <w:hideMark/>
          </w:tcPr>
          <w:p w14:paraId="088D26A1" w14:textId="77777777" w:rsidR="00990895" w:rsidRPr="00CD53B8" w:rsidRDefault="00990895" w:rsidP="00990895">
            <w:pPr>
              <w:jc w:val="right"/>
              <w:rPr>
                <w:color w:val="000000"/>
                <w:sz w:val="20"/>
                <w:szCs w:val="20"/>
              </w:rPr>
            </w:pPr>
            <w:r w:rsidRPr="00CD53B8">
              <w:rPr>
                <w:color w:val="000000"/>
                <w:sz w:val="20"/>
                <w:szCs w:val="20"/>
              </w:rPr>
              <w:t>0.73</w:t>
            </w:r>
          </w:p>
        </w:tc>
        <w:tc>
          <w:tcPr>
            <w:tcW w:w="0" w:type="auto"/>
            <w:noWrap/>
            <w:hideMark/>
          </w:tcPr>
          <w:p w14:paraId="2A0F92FB" w14:textId="77777777" w:rsidR="00990895" w:rsidRPr="00CD53B8" w:rsidRDefault="00990895" w:rsidP="00990895">
            <w:pPr>
              <w:jc w:val="right"/>
              <w:rPr>
                <w:color w:val="000000"/>
                <w:sz w:val="20"/>
                <w:szCs w:val="20"/>
              </w:rPr>
            </w:pPr>
            <w:r w:rsidRPr="00CD53B8">
              <w:rPr>
                <w:color w:val="000000"/>
                <w:sz w:val="20"/>
                <w:szCs w:val="20"/>
              </w:rPr>
              <w:t>0.536</w:t>
            </w:r>
          </w:p>
        </w:tc>
      </w:tr>
      <w:tr w:rsidR="00990895" w:rsidRPr="00CD53B8" w14:paraId="70A8F39A" w14:textId="77777777" w:rsidTr="006D4899">
        <w:trPr>
          <w:trHeight w:val="340"/>
          <w:jc w:val="center"/>
        </w:trPr>
        <w:tc>
          <w:tcPr>
            <w:tcW w:w="0" w:type="auto"/>
            <w:hideMark/>
          </w:tcPr>
          <w:p w14:paraId="69F458AC" w14:textId="77777777" w:rsidR="00990895" w:rsidRPr="00CD53B8" w:rsidRDefault="00990895" w:rsidP="00990895">
            <w:pPr>
              <w:rPr>
                <w:color w:val="000000"/>
                <w:sz w:val="20"/>
                <w:szCs w:val="20"/>
              </w:rPr>
            </w:pPr>
            <w:r w:rsidRPr="00CD53B8">
              <w:rPr>
                <w:color w:val="000000"/>
                <w:sz w:val="20"/>
                <w:szCs w:val="20"/>
              </w:rPr>
              <w:t>Thysanoptera</w:t>
            </w:r>
          </w:p>
        </w:tc>
        <w:tc>
          <w:tcPr>
            <w:tcW w:w="0" w:type="auto"/>
            <w:noWrap/>
            <w:hideMark/>
          </w:tcPr>
          <w:p w14:paraId="5DFAB4DF" w14:textId="77777777" w:rsidR="00990895" w:rsidRPr="00CD53B8" w:rsidRDefault="00990895" w:rsidP="00990895">
            <w:pPr>
              <w:jc w:val="right"/>
              <w:rPr>
                <w:color w:val="000000"/>
                <w:sz w:val="20"/>
                <w:szCs w:val="20"/>
              </w:rPr>
            </w:pPr>
            <w:r w:rsidRPr="00CD53B8">
              <w:rPr>
                <w:color w:val="000000"/>
                <w:sz w:val="20"/>
                <w:szCs w:val="20"/>
              </w:rPr>
              <w:t>0.022 (0.007) b</w:t>
            </w:r>
          </w:p>
        </w:tc>
        <w:tc>
          <w:tcPr>
            <w:tcW w:w="0" w:type="auto"/>
            <w:noWrap/>
            <w:hideMark/>
          </w:tcPr>
          <w:p w14:paraId="75F9A88C" w14:textId="77777777" w:rsidR="00990895" w:rsidRPr="00CD53B8" w:rsidRDefault="00990895" w:rsidP="00990895">
            <w:pPr>
              <w:jc w:val="right"/>
              <w:rPr>
                <w:b/>
                <w:color w:val="000000"/>
                <w:sz w:val="20"/>
                <w:szCs w:val="20"/>
              </w:rPr>
            </w:pPr>
            <w:r w:rsidRPr="00CD53B8">
              <w:rPr>
                <w:b/>
                <w:color w:val="000000"/>
                <w:sz w:val="20"/>
                <w:szCs w:val="20"/>
              </w:rPr>
              <w:t>0.344 (0.293) a</w:t>
            </w:r>
          </w:p>
        </w:tc>
        <w:tc>
          <w:tcPr>
            <w:tcW w:w="0" w:type="auto"/>
            <w:noWrap/>
            <w:hideMark/>
          </w:tcPr>
          <w:p w14:paraId="05C40563" w14:textId="77777777" w:rsidR="00990895" w:rsidRPr="00CD53B8" w:rsidRDefault="00990895" w:rsidP="00990895">
            <w:pPr>
              <w:jc w:val="right"/>
              <w:rPr>
                <w:color w:val="000000"/>
                <w:sz w:val="20"/>
                <w:szCs w:val="20"/>
              </w:rPr>
            </w:pPr>
            <w:r w:rsidRPr="00CD53B8">
              <w:rPr>
                <w:color w:val="000000"/>
                <w:sz w:val="20"/>
                <w:szCs w:val="20"/>
              </w:rPr>
              <w:t>0.032 (0.020) b</w:t>
            </w:r>
          </w:p>
        </w:tc>
        <w:tc>
          <w:tcPr>
            <w:tcW w:w="0" w:type="auto"/>
            <w:noWrap/>
            <w:hideMark/>
          </w:tcPr>
          <w:p w14:paraId="4C0F6AA0" w14:textId="77777777" w:rsidR="00990895" w:rsidRPr="00CD53B8" w:rsidRDefault="00990895" w:rsidP="00990895">
            <w:pPr>
              <w:jc w:val="right"/>
              <w:rPr>
                <w:color w:val="000000"/>
                <w:sz w:val="20"/>
                <w:szCs w:val="20"/>
              </w:rPr>
            </w:pPr>
            <w:r w:rsidRPr="00CD53B8">
              <w:rPr>
                <w:color w:val="000000"/>
                <w:sz w:val="20"/>
                <w:szCs w:val="20"/>
              </w:rPr>
              <w:t>0.050 (0.014) b</w:t>
            </w:r>
          </w:p>
        </w:tc>
        <w:tc>
          <w:tcPr>
            <w:tcW w:w="0" w:type="auto"/>
            <w:noWrap/>
            <w:hideMark/>
          </w:tcPr>
          <w:p w14:paraId="067A56CB" w14:textId="77777777" w:rsidR="00990895" w:rsidRPr="00CD53B8" w:rsidRDefault="00990895" w:rsidP="00990895">
            <w:pPr>
              <w:jc w:val="right"/>
              <w:rPr>
                <w:color w:val="000000"/>
                <w:sz w:val="20"/>
                <w:szCs w:val="20"/>
              </w:rPr>
            </w:pPr>
            <w:r w:rsidRPr="00CD53B8">
              <w:rPr>
                <w:color w:val="000000"/>
                <w:sz w:val="20"/>
                <w:szCs w:val="20"/>
              </w:rPr>
              <w:t>3.20</w:t>
            </w:r>
          </w:p>
        </w:tc>
        <w:tc>
          <w:tcPr>
            <w:tcW w:w="0" w:type="auto"/>
            <w:noWrap/>
            <w:hideMark/>
          </w:tcPr>
          <w:p w14:paraId="1E6054FB" w14:textId="77777777" w:rsidR="00990895" w:rsidRPr="00CD53B8" w:rsidRDefault="00990895" w:rsidP="00990895">
            <w:pPr>
              <w:jc w:val="right"/>
              <w:rPr>
                <w:b/>
                <w:bCs/>
                <w:color w:val="000000"/>
                <w:sz w:val="20"/>
                <w:szCs w:val="20"/>
              </w:rPr>
            </w:pPr>
            <w:r w:rsidRPr="00CD53B8">
              <w:rPr>
                <w:b/>
                <w:bCs/>
                <w:color w:val="000000"/>
                <w:sz w:val="20"/>
                <w:szCs w:val="20"/>
              </w:rPr>
              <w:t>0.023</w:t>
            </w:r>
          </w:p>
        </w:tc>
      </w:tr>
    </w:tbl>
    <w:p w14:paraId="4F94C0E3" w14:textId="662F6044" w:rsidR="00990895" w:rsidRDefault="00990895">
      <w:r>
        <w:lastRenderedPageBreak/>
        <w:t>Table 2-6</w:t>
      </w:r>
      <w:r w:rsidR="00E66EFE">
        <w:t>.</w:t>
      </w:r>
      <w:r>
        <w:t xml:space="preserve"> Continued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9"/>
        <w:gridCol w:w="1450"/>
        <w:gridCol w:w="1450"/>
        <w:gridCol w:w="1450"/>
        <w:gridCol w:w="1450"/>
        <w:gridCol w:w="566"/>
        <w:gridCol w:w="666"/>
      </w:tblGrid>
      <w:tr w:rsidR="00E66EFE" w:rsidRPr="00CD53B8" w14:paraId="18E9775C" w14:textId="77777777" w:rsidTr="00E66EFE">
        <w:trPr>
          <w:trHeight w:val="340"/>
          <w:jc w:val="center"/>
        </w:trPr>
        <w:tc>
          <w:tcPr>
            <w:tcW w:w="0" w:type="auto"/>
            <w:tcBorders>
              <w:top w:val="single" w:sz="4" w:space="0" w:color="auto"/>
            </w:tcBorders>
          </w:tcPr>
          <w:p w14:paraId="306A6B3C" w14:textId="77777777" w:rsidR="00E66EFE" w:rsidRPr="00CD53B8" w:rsidRDefault="00E66EFE" w:rsidP="00990895">
            <w:pPr>
              <w:jc w:val="right"/>
              <w:rPr>
                <w:i/>
                <w:iCs/>
                <w:color w:val="000000"/>
                <w:sz w:val="20"/>
                <w:szCs w:val="20"/>
              </w:rPr>
            </w:pPr>
          </w:p>
        </w:tc>
        <w:tc>
          <w:tcPr>
            <w:tcW w:w="0" w:type="auto"/>
            <w:gridSpan w:val="4"/>
            <w:tcBorders>
              <w:top w:val="single" w:sz="4" w:space="0" w:color="auto"/>
            </w:tcBorders>
            <w:noWrap/>
            <w:vAlign w:val="center"/>
          </w:tcPr>
          <w:p w14:paraId="75D23D00" w14:textId="62C6CC1E" w:rsidR="00E66EFE" w:rsidRPr="00CD53B8" w:rsidRDefault="00E66EFE" w:rsidP="00E66EFE">
            <w:pPr>
              <w:jc w:val="center"/>
              <w:rPr>
                <w:color w:val="000000"/>
                <w:sz w:val="20"/>
                <w:szCs w:val="20"/>
              </w:rPr>
            </w:pPr>
            <w:r w:rsidRPr="00CD53B8">
              <w:rPr>
                <w:color w:val="000000"/>
              </w:rPr>
              <w:t xml:space="preserve">Mean number </w:t>
            </w:r>
            <w:r w:rsidRPr="00CD53B8">
              <w:t>(SE)/</w:t>
            </w:r>
            <w:r>
              <w:t>collection effort</w:t>
            </w:r>
          </w:p>
        </w:tc>
        <w:tc>
          <w:tcPr>
            <w:tcW w:w="0" w:type="auto"/>
            <w:tcBorders>
              <w:top w:val="single" w:sz="4" w:space="0" w:color="auto"/>
            </w:tcBorders>
            <w:noWrap/>
          </w:tcPr>
          <w:p w14:paraId="1D7B2E26" w14:textId="77777777" w:rsidR="00E66EFE" w:rsidRPr="00CD53B8" w:rsidRDefault="00E66EFE" w:rsidP="00990895">
            <w:pPr>
              <w:jc w:val="right"/>
              <w:rPr>
                <w:color w:val="000000"/>
                <w:sz w:val="20"/>
                <w:szCs w:val="20"/>
              </w:rPr>
            </w:pPr>
          </w:p>
        </w:tc>
        <w:tc>
          <w:tcPr>
            <w:tcW w:w="0" w:type="auto"/>
            <w:tcBorders>
              <w:top w:val="single" w:sz="4" w:space="0" w:color="auto"/>
            </w:tcBorders>
            <w:noWrap/>
          </w:tcPr>
          <w:p w14:paraId="19A6391B" w14:textId="77777777" w:rsidR="00E66EFE" w:rsidRPr="00CD53B8" w:rsidRDefault="00E66EFE" w:rsidP="00990895">
            <w:pPr>
              <w:jc w:val="right"/>
              <w:rPr>
                <w:color w:val="000000"/>
                <w:sz w:val="20"/>
                <w:szCs w:val="20"/>
              </w:rPr>
            </w:pPr>
          </w:p>
        </w:tc>
      </w:tr>
      <w:tr w:rsidR="00E66EFE" w:rsidRPr="00CD53B8" w14:paraId="2E8F8EF2" w14:textId="77777777" w:rsidTr="00E66EFE">
        <w:trPr>
          <w:trHeight w:val="340"/>
          <w:jc w:val="center"/>
        </w:trPr>
        <w:tc>
          <w:tcPr>
            <w:tcW w:w="0" w:type="auto"/>
            <w:tcBorders>
              <w:bottom w:val="single" w:sz="4" w:space="0" w:color="auto"/>
            </w:tcBorders>
            <w:vAlign w:val="center"/>
          </w:tcPr>
          <w:p w14:paraId="47BF4BA2" w14:textId="55384729" w:rsidR="00E66EFE" w:rsidRPr="00CD53B8" w:rsidRDefault="00E66EFE" w:rsidP="00E66EFE">
            <w:pPr>
              <w:jc w:val="center"/>
              <w:rPr>
                <w:i/>
                <w:iCs/>
                <w:color w:val="000000"/>
                <w:sz w:val="20"/>
                <w:szCs w:val="20"/>
              </w:rPr>
            </w:pPr>
            <w:r w:rsidRPr="00CD53B8">
              <w:rPr>
                <w:color w:val="000000"/>
                <w:sz w:val="20"/>
                <w:szCs w:val="20"/>
              </w:rPr>
              <w:t>Group</w:t>
            </w:r>
          </w:p>
        </w:tc>
        <w:tc>
          <w:tcPr>
            <w:tcW w:w="0" w:type="auto"/>
            <w:tcBorders>
              <w:bottom w:val="single" w:sz="4" w:space="0" w:color="auto"/>
            </w:tcBorders>
            <w:noWrap/>
            <w:vAlign w:val="center"/>
          </w:tcPr>
          <w:p w14:paraId="10C56696" w14:textId="6B0ECFF3" w:rsidR="00E66EFE" w:rsidRPr="00CD53B8" w:rsidRDefault="00E66EFE" w:rsidP="00E66EFE">
            <w:pPr>
              <w:jc w:val="center"/>
              <w:rPr>
                <w:color w:val="000000"/>
                <w:sz w:val="20"/>
                <w:szCs w:val="20"/>
              </w:rPr>
            </w:pPr>
            <w:r w:rsidRPr="00CD53B8">
              <w:rPr>
                <w:color w:val="000000"/>
                <w:sz w:val="20"/>
                <w:szCs w:val="20"/>
              </w:rPr>
              <w:t>Center</w:t>
            </w:r>
          </w:p>
        </w:tc>
        <w:tc>
          <w:tcPr>
            <w:tcW w:w="0" w:type="auto"/>
            <w:tcBorders>
              <w:bottom w:val="single" w:sz="4" w:space="0" w:color="auto"/>
            </w:tcBorders>
            <w:noWrap/>
            <w:vAlign w:val="center"/>
          </w:tcPr>
          <w:p w14:paraId="7FFD4F12" w14:textId="324C983C" w:rsidR="00E66EFE" w:rsidRPr="00CD53B8" w:rsidRDefault="00E66EFE" w:rsidP="00E66EFE">
            <w:pPr>
              <w:jc w:val="center"/>
              <w:rPr>
                <w:color w:val="000000"/>
                <w:sz w:val="20"/>
                <w:szCs w:val="20"/>
              </w:rPr>
            </w:pPr>
            <w:r w:rsidRPr="00CD53B8">
              <w:rPr>
                <w:color w:val="000000"/>
                <w:sz w:val="20"/>
                <w:szCs w:val="20"/>
              </w:rPr>
              <w:t>Corner</w:t>
            </w:r>
          </w:p>
        </w:tc>
        <w:tc>
          <w:tcPr>
            <w:tcW w:w="0" w:type="auto"/>
            <w:tcBorders>
              <w:bottom w:val="single" w:sz="4" w:space="0" w:color="auto"/>
            </w:tcBorders>
            <w:noWrap/>
            <w:vAlign w:val="center"/>
          </w:tcPr>
          <w:p w14:paraId="33CF69CA" w14:textId="3F79127C" w:rsidR="00E66EFE" w:rsidRPr="00CD53B8" w:rsidRDefault="00E66EFE" w:rsidP="00E66EFE">
            <w:pPr>
              <w:jc w:val="center"/>
              <w:rPr>
                <w:color w:val="000000"/>
                <w:sz w:val="20"/>
                <w:szCs w:val="20"/>
              </w:rPr>
            </w:pPr>
            <w:r w:rsidRPr="00CD53B8">
              <w:rPr>
                <w:color w:val="000000"/>
                <w:sz w:val="20"/>
                <w:szCs w:val="20"/>
              </w:rPr>
              <w:t>End</w:t>
            </w:r>
          </w:p>
        </w:tc>
        <w:tc>
          <w:tcPr>
            <w:tcW w:w="0" w:type="auto"/>
            <w:tcBorders>
              <w:bottom w:val="single" w:sz="4" w:space="0" w:color="auto"/>
            </w:tcBorders>
            <w:noWrap/>
            <w:vAlign w:val="center"/>
          </w:tcPr>
          <w:p w14:paraId="371A34CA" w14:textId="22C6ECF9" w:rsidR="00E66EFE" w:rsidRPr="00CD53B8" w:rsidRDefault="00E66EFE" w:rsidP="00E66EFE">
            <w:pPr>
              <w:jc w:val="center"/>
              <w:rPr>
                <w:color w:val="000000"/>
                <w:sz w:val="20"/>
                <w:szCs w:val="20"/>
              </w:rPr>
            </w:pPr>
            <w:r w:rsidRPr="00CD53B8">
              <w:rPr>
                <w:color w:val="000000"/>
                <w:sz w:val="20"/>
                <w:szCs w:val="20"/>
              </w:rPr>
              <w:t>Edge Row</w:t>
            </w:r>
          </w:p>
        </w:tc>
        <w:tc>
          <w:tcPr>
            <w:tcW w:w="0" w:type="auto"/>
            <w:tcBorders>
              <w:bottom w:val="single" w:sz="4" w:space="0" w:color="auto"/>
            </w:tcBorders>
            <w:noWrap/>
            <w:vAlign w:val="center"/>
          </w:tcPr>
          <w:p w14:paraId="0367EB06" w14:textId="447DE2B3" w:rsidR="00E66EFE" w:rsidRPr="00CD53B8" w:rsidRDefault="00E66EFE" w:rsidP="00E66EFE">
            <w:pPr>
              <w:jc w:val="center"/>
              <w:rPr>
                <w:color w:val="000000"/>
                <w:sz w:val="20"/>
                <w:szCs w:val="20"/>
              </w:rPr>
            </w:pPr>
            <w:r w:rsidRPr="00CD53B8">
              <w:rPr>
                <w:color w:val="000000"/>
                <w:sz w:val="20"/>
                <w:szCs w:val="20"/>
              </w:rPr>
              <w:t>F</w:t>
            </w:r>
          </w:p>
        </w:tc>
        <w:tc>
          <w:tcPr>
            <w:tcW w:w="0" w:type="auto"/>
            <w:tcBorders>
              <w:bottom w:val="single" w:sz="4" w:space="0" w:color="auto"/>
            </w:tcBorders>
            <w:noWrap/>
            <w:vAlign w:val="center"/>
          </w:tcPr>
          <w:p w14:paraId="44AFFD27" w14:textId="2C6EC97E" w:rsidR="00E66EFE" w:rsidRPr="00CD53B8" w:rsidRDefault="00E66EFE" w:rsidP="00E66EFE">
            <w:pPr>
              <w:jc w:val="center"/>
              <w:rPr>
                <w:color w:val="000000"/>
                <w:sz w:val="20"/>
                <w:szCs w:val="20"/>
              </w:rPr>
            </w:pPr>
            <w:r w:rsidRPr="00CD53B8">
              <w:rPr>
                <w:i/>
                <w:iCs/>
                <w:color w:val="000000"/>
                <w:sz w:val="20"/>
                <w:szCs w:val="20"/>
              </w:rPr>
              <w:t>P</w:t>
            </w:r>
          </w:p>
        </w:tc>
      </w:tr>
      <w:tr w:rsidR="00E66EFE" w:rsidRPr="00CD53B8" w14:paraId="6DA7E591" w14:textId="77777777" w:rsidTr="00E66EFE">
        <w:trPr>
          <w:trHeight w:val="340"/>
          <w:jc w:val="center"/>
        </w:trPr>
        <w:tc>
          <w:tcPr>
            <w:tcW w:w="0" w:type="auto"/>
            <w:tcBorders>
              <w:top w:val="single" w:sz="4" w:space="0" w:color="auto"/>
            </w:tcBorders>
            <w:hideMark/>
          </w:tcPr>
          <w:p w14:paraId="1C9653A8" w14:textId="77777777" w:rsidR="00E66EFE" w:rsidRPr="00CD53B8" w:rsidRDefault="00E66EFE" w:rsidP="00E66EFE">
            <w:pPr>
              <w:jc w:val="right"/>
              <w:rPr>
                <w:i/>
                <w:iCs/>
                <w:color w:val="000000"/>
                <w:sz w:val="20"/>
                <w:szCs w:val="20"/>
              </w:rPr>
            </w:pPr>
            <w:r w:rsidRPr="00CD53B8">
              <w:rPr>
                <w:i/>
                <w:iCs/>
                <w:color w:val="000000"/>
                <w:sz w:val="20"/>
                <w:szCs w:val="20"/>
              </w:rPr>
              <w:t>Haplothrips gowdeyi</w:t>
            </w:r>
          </w:p>
        </w:tc>
        <w:tc>
          <w:tcPr>
            <w:tcW w:w="0" w:type="auto"/>
            <w:tcBorders>
              <w:top w:val="single" w:sz="4" w:space="0" w:color="auto"/>
            </w:tcBorders>
            <w:noWrap/>
            <w:hideMark/>
          </w:tcPr>
          <w:p w14:paraId="4E141F7C" w14:textId="77777777" w:rsidR="00E66EFE" w:rsidRPr="00CD53B8" w:rsidRDefault="00E66EFE" w:rsidP="00E66EFE">
            <w:pPr>
              <w:jc w:val="right"/>
              <w:rPr>
                <w:color w:val="000000"/>
                <w:sz w:val="20"/>
                <w:szCs w:val="20"/>
              </w:rPr>
            </w:pPr>
            <w:r w:rsidRPr="00CD53B8">
              <w:rPr>
                <w:color w:val="000000"/>
                <w:sz w:val="20"/>
                <w:szCs w:val="20"/>
              </w:rPr>
              <w:t>0.002 (0.002) a</w:t>
            </w:r>
          </w:p>
        </w:tc>
        <w:tc>
          <w:tcPr>
            <w:tcW w:w="0" w:type="auto"/>
            <w:tcBorders>
              <w:top w:val="single" w:sz="4" w:space="0" w:color="auto"/>
            </w:tcBorders>
            <w:noWrap/>
            <w:hideMark/>
          </w:tcPr>
          <w:p w14:paraId="7508AE83" w14:textId="77777777" w:rsidR="00E66EFE" w:rsidRPr="00CD53B8" w:rsidRDefault="00E66EFE" w:rsidP="00E66EFE">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691BC8F4" w14:textId="77777777" w:rsidR="00E66EFE" w:rsidRPr="00CD53B8" w:rsidRDefault="00E66EFE" w:rsidP="00E66EFE">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69F93219" w14:textId="77777777" w:rsidR="00E66EFE" w:rsidRPr="00CD53B8" w:rsidRDefault="00E66EFE" w:rsidP="00E66EFE">
            <w:pPr>
              <w:jc w:val="right"/>
              <w:rPr>
                <w:color w:val="000000"/>
                <w:sz w:val="20"/>
                <w:szCs w:val="20"/>
              </w:rPr>
            </w:pPr>
            <w:r w:rsidRPr="00CD53B8">
              <w:rPr>
                <w:color w:val="000000"/>
                <w:sz w:val="20"/>
                <w:szCs w:val="20"/>
              </w:rPr>
              <w:t>0.013 (0.009) a</w:t>
            </w:r>
          </w:p>
        </w:tc>
        <w:tc>
          <w:tcPr>
            <w:tcW w:w="0" w:type="auto"/>
            <w:tcBorders>
              <w:top w:val="single" w:sz="4" w:space="0" w:color="auto"/>
            </w:tcBorders>
            <w:noWrap/>
            <w:hideMark/>
          </w:tcPr>
          <w:p w14:paraId="1803D3C8" w14:textId="77777777" w:rsidR="00E66EFE" w:rsidRPr="00CD53B8" w:rsidRDefault="00E66EFE" w:rsidP="00E66EFE">
            <w:pPr>
              <w:jc w:val="right"/>
              <w:rPr>
                <w:color w:val="000000"/>
                <w:sz w:val="20"/>
                <w:szCs w:val="20"/>
              </w:rPr>
            </w:pPr>
            <w:r w:rsidRPr="00CD53B8">
              <w:rPr>
                <w:color w:val="000000"/>
                <w:sz w:val="20"/>
                <w:szCs w:val="20"/>
              </w:rPr>
              <w:t>1.45</w:t>
            </w:r>
          </w:p>
        </w:tc>
        <w:tc>
          <w:tcPr>
            <w:tcW w:w="0" w:type="auto"/>
            <w:tcBorders>
              <w:top w:val="single" w:sz="4" w:space="0" w:color="auto"/>
            </w:tcBorders>
            <w:noWrap/>
            <w:hideMark/>
          </w:tcPr>
          <w:p w14:paraId="65E06C4E" w14:textId="77777777" w:rsidR="00E66EFE" w:rsidRPr="00CD53B8" w:rsidRDefault="00E66EFE" w:rsidP="00E66EFE">
            <w:pPr>
              <w:jc w:val="right"/>
              <w:rPr>
                <w:color w:val="000000"/>
                <w:sz w:val="20"/>
                <w:szCs w:val="20"/>
              </w:rPr>
            </w:pPr>
            <w:r w:rsidRPr="00CD53B8">
              <w:rPr>
                <w:color w:val="000000"/>
                <w:sz w:val="20"/>
                <w:szCs w:val="20"/>
              </w:rPr>
              <w:t>0.226</w:t>
            </w:r>
          </w:p>
        </w:tc>
      </w:tr>
      <w:tr w:rsidR="00E66EFE" w:rsidRPr="00CD53B8" w14:paraId="2AFCB48B" w14:textId="77777777" w:rsidTr="00E66EFE">
        <w:trPr>
          <w:trHeight w:val="340"/>
          <w:jc w:val="center"/>
        </w:trPr>
        <w:tc>
          <w:tcPr>
            <w:tcW w:w="0" w:type="auto"/>
            <w:hideMark/>
          </w:tcPr>
          <w:p w14:paraId="5D1EE7D5" w14:textId="77777777" w:rsidR="00E66EFE" w:rsidRPr="00CD53B8" w:rsidRDefault="00E66EFE" w:rsidP="00E66EFE">
            <w:pPr>
              <w:jc w:val="right"/>
              <w:rPr>
                <w:i/>
                <w:iCs/>
                <w:color w:val="000000"/>
                <w:sz w:val="20"/>
                <w:szCs w:val="20"/>
              </w:rPr>
            </w:pPr>
            <w:r w:rsidRPr="00CD53B8">
              <w:rPr>
                <w:i/>
                <w:iCs/>
                <w:color w:val="000000"/>
                <w:sz w:val="20"/>
                <w:szCs w:val="20"/>
              </w:rPr>
              <w:t>Karynothrips flavipes</w:t>
            </w:r>
          </w:p>
        </w:tc>
        <w:tc>
          <w:tcPr>
            <w:tcW w:w="0" w:type="auto"/>
            <w:noWrap/>
            <w:hideMark/>
          </w:tcPr>
          <w:p w14:paraId="05B0AF79" w14:textId="77777777" w:rsidR="00E66EFE" w:rsidRPr="00CD53B8" w:rsidRDefault="00E66EFE" w:rsidP="00E66EFE">
            <w:pPr>
              <w:jc w:val="right"/>
              <w:rPr>
                <w:color w:val="000000"/>
                <w:sz w:val="20"/>
                <w:szCs w:val="20"/>
              </w:rPr>
            </w:pPr>
            <w:r w:rsidRPr="00CD53B8">
              <w:rPr>
                <w:color w:val="000000"/>
                <w:sz w:val="20"/>
                <w:szCs w:val="20"/>
              </w:rPr>
              <w:t>0.000 (0.000) b</w:t>
            </w:r>
          </w:p>
        </w:tc>
        <w:tc>
          <w:tcPr>
            <w:tcW w:w="0" w:type="auto"/>
            <w:noWrap/>
            <w:hideMark/>
          </w:tcPr>
          <w:p w14:paraId="6648674F" w14:textId="77777777" w:rsidR="00E66EFE" w:rsidRPr="00CD53B8" w:rsidRDefault="00E66EFE" w:rsidP="00E66EFE">
            <w:pPr>
              <w:jc w:val="right"/>
              <w:rPr>
                <w:b/>
                <w:color w:val="000000"/>
                <w:sz w:val="20"/>
                <w:szCs w:val="20"/>
              </w:rPr>
            </w:pPr>
            <w:r w:rsidRPr="00CD53B8">
              <w:rPr>
                <w:b/>
                <w:color w:val="000000"/>
                <w:sz w:val="20"/>
                <w:szCs w:val="20"/>
              </w:rPr>
              <w:t xml:space="preserve">0.025 (0.013) a </w:t>
            </w:r>
          </w:p>
        </w:tc>
        <w:tc>
          <w:tcPr>
            <w:tcW w:w="0" w:type="auto"/>
            <w:noWrap/>
            <w:hideMark/>
          </w:tcPr>
          <w:p w14:paraId="02B01DF1" w14:textId="77777777" w:rsidR="00E66EFE" w:rsidRPr="00CD53B8" w:rsidRDefault="00E66EFE" w:rsidP="00E66EFE">
            <w:pPr>
              <w:jc w:val="right"/>
              <w:rPr>
                <w:color w:val="000000"/>
                <w:sz w:val="20"/>
                <w:szCs w:val="20"/>
              </w:rPr>
            </w:pPr>
            <w:r w:rsidRPr="00CD53B8">
              <w:rPr>
                <w:color w:val="000000"/>
                <w:sz w:val="20"/>
                <w:szCs w:val="20"/>
              </w:rPr>
              <w:t>0.000 (0.000) b</w:t>
            </w:r>
          </w:p>
        </w:tc>
        <w:tc>
          <w:tcPr>
            <w:tcW w:w="0" w:type="auto"/>
            <w:noWrap/>
            <w:hideMark/>
          </w:tcPr>
          <w:p w14:paraId="39794AAB" w14:textId="77777777" w:rsidR="00E66EFE" w:rsidRPr="00CD53B8" w:rsidRDefault="00E66EFE" w:rsidP="00E66EFE">
            <w:pPr>
              <w:jc w:val="right"/>
              <w:rPr>
                <w:color w:val="000000"/>
                <w:sz w:val="20"/>
                <w:szCs w:val="20"/>
              </w:rPr>
            </w:pPr>
            <w:r w:rsidRPr="00CD53B8">
              <w:rPr>
                <w:color w:val="000000"/>
                <w:sz w:val="20"/>
                <w:szCs w:val="20"/>
              </w:rPr>
              <w:t>0.008 (0.006) b</w:t>
            </w:r>
          </w:p>
        </w:tc>
        <w:tc>
          <w:tcPr>
            <w:tcW w:w="0" w:type="auto"/>
            <w:noWrap/>
            <w:hideMark/>
          </w:tcPr>
          <w:p w14:paraId="7D324ABA" w14:textId="77777777" w:rsidR="00E66EFE" w:rsidRPr="00CD53B8" w:rsidRDefault="00E66EFE" w:rsidP="00E66EFE">
            <w:pPr>
              <w:jc w:val="right"/>
              <w:rPr>
                <w:color w:val="000000"/>
                <w:sz w:val="20"/>
                <w:szCs w:val="20"/>
              </w:rPr>
            </w:pPr>
            <w:r w:rsidRPr="00CD53B8">
              <w:rPr>
                <w:color w:val="000000"/>
                <w:sz w:val="20"/>
                <w:szCs w:val="20"/>
              </w:rPr>
              <w:t>4.90</w:t>
            </w:r>
          </w:p>
        </w:tc>
        <w:tc>
          <w:tcPr>
            <w:tcW w:w="0" w:type="auto"/>
            <w:noWrap/>
            <w:hideMark/>
          </w:tcPr>
          <w:p w14:paraId="0D69B2CA" w14:textId="77777777" w:rsidR="00E66EFE" w:rsidRPr="00CD53B8" w:rsidRDefault="00E66EFE" w:rsidP="00E66EFE">
            <w:pPr>
              <w:jc w:val="right"/>
              <w:rPr>
                <w:b/>
                <w:bCs/>
                <w:color w:val="000000"/>
                <w:sz w:val="20"/>
                <w:szCs w:val="20"/>
              </w:rPr>
            </w:pPr>
            <w:r w:rsidRPr="00CD53B8">
              <w:rPr>
                <w:b/>
                <w:bCs/>
                <w:color w:val="000000"/>
                <w:sz w:val="20"/>
                <w:szCs w:val="20"/>
              </w:rPr>
              <w:t>0.002</w:t>
            </w:r>
          </w:p>
        </w:tc>
      </w:tr>
      <w:tr w:rsidR="00E66EFE" w:rsidRPr="00CD53B8" w14:paraId="587988F1" w14:textId="77777777" w:rsidTr="00E66EFE">
        <w:trPr>
          <w:trHeight w:val="340"/>
          <w:jc w:val="center"/>
        </w:trPr>
        <w:tc>
          <w:tcPr>
            <w:tcW w:w="0" w:type="auto"/>
            <w:hideMark/>
          </w:tcPr>
          <w:p w14:paraId="3BA70513" w14:textId="77777777" w:rsidR="00E66EFE" w:rsidRPr="00CD53B8" w:rsidRDefault="00E66EFE" w:rsidP="00E66EFE">
            <w:pPr>
              <w:jc w:val="right"/>
              <w:rPr>
                <w:i/>
                <w:color w:val="000000"/>
                <w:sz w:val="20"/>
                <w:szCs w:val="20"/>
              </w:rPr>
            </w:pPr>
            <w:r w:rsidRPr="00CD53B8">
              <w:rPr>
                <w:i/>
                <w:color w:val="000000"/>
                <w:sz w:val="20"/>
                <w:szCs w:val="20"/>
              </w:rPr>
              <w:t xml:space="preserve">Frankliniella </w:t>
            </w:r>
            <w:r w:rsidRPr="00CD53B8">
              <w:rPr>
                <w:color w:val="000000"/>
                <w:sz w:val="20"/>
                <w:szCs w:val="20"/>
              </w:rPr>
              <w:t>spp.</w:t>
            </w:r>
            <w:r w:rsidRPr="00CD53B8">
              <w:rPr>
                <w:i/>
                <w:color w:val="000000"/>
                <w:sz w:val="20"/>
                <w:szCs w:val="20"/>
              </w:rPr>
              <w:t xml:space="preserve"> </w:t>
            </w:r>
          </w:p>
        </w:tc>
        <w:tc>
          <w:tcPr>
            <w:tcW w:w="0" w:type="auto"/>
            <w:noWrap/>
            <w:hideMark/>
          </w:tcPr>
          <w:p w14:paraId="117A75CF" w14:textId="77777777" w:rsidR="00E66EFE" w:rsidRPr="00CD53B8" w:rsidRDefault="00E66EFE" w:rsidP="00E66EFE">
            <w:pPr>
              <w:jc w:val="right"/>
              <w:rPr>
                <w:color w:val="000000"/>
                <w:sz w:val="20"/>
                <w:szCs w:val="20"/>
              </w:rPr>
            </w:pPr>
            <w:r w:rsidRPr="00CD53B8">
              <w:rPr>
                <w:color w:val="000000"/>
                <w:sz w:val="20"/>
                <w:szCs w:val="20"/>
              </w:rPr>
              <w:t>0.004 (0.003) a</w:t>
            </w:r>
          </w:p>
        </w:tc>
        <w:tc>
          <w:tcPr>
            <w:tcW w:w="0" w:type="auto"/>
            <w:noWrap/>
            <w:hideMark/>
          </w:tcPr>
          <w:p w14:paraId="220639C1" w14:textId="77777777" w:rsidR="00E66EFE" w:rsidRPr="00CD53B8" w:rsidRDefault="00E66EFE" w:rsidP="00E66EFE">
            <w:pPr>
              <w:jc w:val="right"/>
              <w:rPr>
                <w:color w:val="000000"/>
                <w:sz w:val="20"/>
                <w:szCs w:val="20"/>
              </w:rPr>
            </w:pPr>
            <w:r w:rsidRPr="00CD53B8">
              <w:rPr>
                <w:color w:val="000000"/>
                <w:sz w:val="20"/>
                <w:szCs w:val="20"/>
              </w:rPr>
              <w:t>0.248 (0.242) a</w:t>
            </w:r>
          </w:p>
        </w:tc>
        <w:tc>
          <w:tcPr>
            <w:tcW w:w="0" w:type="auto"/>
            <w:noWrap/>
            <w:hideMark/>
          </w:tcPr>
          <w:p w14:paraId="63E25363" w14:textId="77777777" w:rsidR="00E66EFE" w:rsidRPr="00CD53B8" w:rsidRDefault="00E66EFE" w:rsidP="00E66EFE">
            <w:pPr>
              <w:jc w:val="right"/>
              <w:rPr>
                <w:color w:val="000000"/>
                <w:sz w:val="20"/>
                <w:szCs w:val="20"/>
              </w:rPr>
            </w:pPr>
            <w:r w:rsidRPr="00CD53B8">
              <w:rPr>
                <w:color w:val="000000"/>
                <w:sz w:val="20"/>
                <w:szCs w:val="20"/>
              </w:rPr>
              <w:t>0.009 (0.006) a</w:t>
            </w:r>
          </w:p>
        </w:tc>
        <w:tc>
          <w:tcPr>
            <w:tcW w:w="0" w:type="auto"/>
            <w:noWrap/>
            <w:hideMark/>
          </w:tcPr>
          <w:p w14:paraId="7CA5F898" w14:textId="77777777" w:rsidR="00E66EFE" w:rsidRPr="00CD53B8" w:rsidRDefault="00E66EFE" w:rsidP="00E66EFE">
            <w:pPr>
              <w:jc w:val="right"/>
              <w:rPr>
                <w:color w:val="000000"/>
                <w:sz w:val="20"/>
                <w:szCs w:val="20"/>
              </w:rPr>
            </w:pPr>
            <w:r w:rsidRPr="00CD53B8">
              <w:rPr>
                <w:color w:val="000000"/>
                <w:sz w:val="20"/>
                <w:szCs w:val="20"/>
              </w:rPr>
              <w:t>0.010 (0.005) a</w:t>
            </w:r>
          </w:p>
        </w:tc>
        <w:tc>
          <w:tcPr>
            <w:tcW w:w="0" w:type="auto"/>
            <w:noWrap/>
            <w:hideMark/>
          </w:tcPr>
          <w:p w14:paraId="063ED430" w14:textId="77777777" w:rsidR="00E66EFE" w:rsidRPr="00CD53B8" w:rsidRDefault="00E66EFE" w:rsidP="00E66EFE">
            <w:pPr>
              <w:jc w:val="right"/>
              <w:rPr>
                <w:color w:val="000000"/>
                <w:sz w:val="20"/>
                <w:szCs w:val="20"/>
              </w:rPr>
            </w:pPr>
            <w:r w:rsidRPr="00CD53B8">
              <w:rPr>
                <w:color w:val="000000"/>
                <w:sz w:val="20"/>
                <w:szCs w:val="20"/>
              </w:rPr>
              <w:t>2.06</w:t>
            </w:r>
          </w:p>
        </w:tc>
        <w:tc>
          <w:tcPr>
            <w:tcW w:w="0" w:type="auto"/>
            <w:noWrap/>
            <w:hideMark/>
          </w:tcPr>
          <w:p w14:paraId="335ED762" w14:textId="77777777" w:rsidR="00E66EFE" w:rsidRPr="00CD53B8" w:rsidRDefault="00E66EFE" w:rsidP="00E66EFE">
            <w:pPr>
              <w:jc w:val="right"/>
              <w:rPr>
                <w:color w:val="000000"/>
                <w:sz w:val="20"/>
                <w:szCs w:val="20"/>
              </w:rPr>
            </w:pPr>
            <w:r w:rsidRPr="00CD53B8">
              <w:rPr>
                <w:color w:val="000000"/>
                <w:sz w:val="20"/>
                <w:szCs w:val="20"/>
              </w:rPr>
              <w:t>0.104</w:t>
            </w:r>
          </w:p>
        </w:tc>
      </w:tr>
      <w:tr w:rsidR="00E66EFE" w:rsidRPr="00CD53B8" w14:paraId="226617B1" w14:textId="77777777" w:rsidTr="00E66EFE">
        <w:trPr>
          <w:trHeight w:val="340"/>
          <w:jc w:val="center"/>
        </w:trPr>
        <w:tc>
          <w:tcPr>
            <w:tcW w:w="0" w:type="auto"/>
            <w:hideMark/>
          </w:tcPr>
          <w:p w14:paraId="4987642F" w14:textId="77777777" w:rsidR="00E66EFE" w:rsidRPr="00CD53B8" w:rsidRDefault="00E66EFE" w:rsidP="00E66EFE">
            <w:pPr>
              <w:jc w:val="right"/>
              <w:rPr>
                <w:i/>
                <w:iCs/>
                <w:color w:val="000000"/>
                <w:sz w:val="20"/>
                <w:szCs w:val="20"/>
              </w:rPr>
            </w:pPr>
            <w:r w:rsidRPr="00CD53B8">
              <w:rPr>
                <w:i/>
                <w:iCs/>
                <w:color w:val="000000"/>
                <w:sz w:val="20"/>
                <w:szCs w:val="20"/>
              </w:rPr>
              <w:t>Frankliniella bispinosa</w:t>
            </w:r>
          </w:p>
        </w:tc>
        <w:tc>
          <w:tcPr>
            <w:tcW w:w="0" w:type="auto"/>
            <w:noWrap/>
            <w:hideMark/>
          </w:tcPr>
          <w:p w14:paraId="6A1B48B9" w14:textId="77777777" w:rsidR="00E66EFE" w:rsidRPr="00CD53B8" w:rsidRDefault="00E66EFE" w:rsidP="00E66EFE">
            <w:pPr>
              <w:jc w:val="right"/>
              <w:rPr>
                <w:color w:val="000000"/>
                <w:sz w:val="20"/>
                <w:szCs w:val="20"/>
              </w:rPr>
            </w:pPr>
            <w:r w:rsidRPr="00CD53B8">
              <w:rPr>
                <w:color w:val="000000"/>
                <w:sz w:val="20"/>
                <w:szCs w:val="20"/>
              </w:rPr>
              <w:t>0.002 (0.002) b</w:t>
            </w:r>
          </w:p>
        </w:tc>
        <w:tc>
          <w:tcPr>
            <w:tcW w:w="0" w:type="auto"/>
            <w:noWrap/>
            <w:hideMark/>
          </w:tcPr>
          <w:p w14:paraId="33C1BF65" w14:textId="77777777" w:rsidR="00E66EFE" w:rsidRPr="00CD53B8" w:rsidRDefault="00E66EFE" w:rsidP="00E66EFE">
            <w:pPr>
              <w:jc w:val="right"/>
              <w:rPr>
                <w:b/>
                <w:color w:val="000000"/>
                <w:sz w:val="20"/>
                <w:szCs w:val="20"/>
              </w:rPr>
            </w:pPr>
            <w:r w:rsidRPr="00CD53B8">
              <w:rPr>
                <w:b/>
                <w:color w:val="000000"/>
                <w:sz w:val="20"/>
                <w:szCs w:val="20"/>
              </w:rPr>
              <w:t>0.204 (0.191) a</w:t>
            </w:r>
          </w:p>
        </w:tc>
        <w:tc>
          <w:tcPr>
            <w:tcW w:w="0" w:type="auto"/>
            <w:noWrap/>
            <w:hideMark/>
          </w:tcPr>
          <w:p w14:paraId="2AD84588" w14:textId="77777777" w:rsidR="00E66EFE" w:rsidRPr="00CD53B8" w:rsidRDefault="00E66EFE" w:rsidP="00E66EFE">
            <w:pPr>
              <w:jc w:val="right"/>
              <w:rPr>
                <w:color w:val="000000"/>
                <w:sz w:val="20"/>
                <w:szCs w:val="20"/>
              </w:rPr>
            </w:pPr>
            <w:r w:rsidRPr="00CD53B8">
              <w:rPr>
                <w:color w:val="000000"/>
                <w:sz w:val="20"/>
                <w:szCs w:val="20"/>
              </w:rPr>
              <w:t>0.009 (0.006) b</w:t>
            </w:r>
          </w:p>
        </w:tc>
        <w:tc>
          <w:tcPr>
            <w:tcW w:w="0" w:type="auto"/>
            <w:noWrap/>
            <w:hideMark/>
          </w:tcPr>
          <w:p w14:paraId="45F042F4" w14:textId="77777777" w:rsidR="00E66EFE" w:rsidRPr="00CD53B8" w:rsidRDefault="00E66EFE" w:rsidP="00E66EFE">
            <w:pPr>
              <w:jc w:val="right"/>
              <w:rPr>
                <w:color w:val="000000"/>
                <w:sz w:val="20"/>
                <w:szCs w:val="20"/>
              </w:rPr>
            </w:pPr>
            <w:r w:rsidRPr="00CD53B8">
              <w:rPr>
                <w:color w:val="000000"/>
                <w:sz w:val="20"/>
                <w:szCs w:val="20"/>
              </w:rPr>
              <w:t>0.008 (0.005) b</w:t>
            </w:r>
          </w:p>
        </w:tc>
        <w:tc>
          <w:tcPr>
            <w:tcW w:w="0" w:type="auto"/>
            <w:noWrap/>
            <w:hideMark/>
          </w:tcPr>
          <w:p w14:paraId="2D456E99" w14:textId="77777777" w:rsidR="00E66EFE" w:rsidRPr="00CD53B8" w:rsidRDefault="00E66EFE" w:rsidP="00E66EFE">
            <w:pPr>
              <w:jc w:val="right"/>
              <w:rPr>
                <w:color w:val="000000"/>
                <w:sz w:val="20"/>
                <w:szCs w:val="20"/>
              </w:rPr>
            </w:pPr>
            <w:r w:rsidRPr="00CD53B8">
              <w:rPr>
                <w:color w:val="000000"/>
                <w:sz w:val="20"/>
                <w:szCs w:val="20"/>
              </w:rPr>
              <w:t>2.84</w:t>
            </w:r>
          </w:p>
        </w:tc>
        <w:tc>
          <w:tcPr>
            <w:tcW w:w="0" w:type="auto"/>
            <w:noWrap/>
            <w:hideMark/>
          </w:tcPr>
          <w:p w14:paraId="5BB0A2E5" w14:textId="77777777" w:rsidR="00E66EFE" w:rsidRPr="00CD53B8" w:rsidRDefault="00E66EFE" w:rsidP="00E66EFE">
            <w:pPr>
              <w:jc w:val="right"/>
              <w:rPr>
                <w:b/>
                <w:bCs/>
                <w:color w:val="000000"/>
                <w:sz w:val="20"/>
                <w:szCs w:val="20"/>
              </w:rPr>
            </w:pPr>
            <w:r w:rsidRPr="00CD53B8">
              <w:rPr>
                <w:b/>
                <w:bCs/>
                <w:color w:val="000000"/>
                <w:sz w:val="20"/>
                <w:szCs w:val="20"/>
              </w:rPr>
              <w:t>0.037</w:t>
            </w:r>
          </w:p>
        </w:tc>
      </w:tr>
      <w:tr w:rsidR="00E66EFE" w:rsidRPr="00CD53B8" w14:paraId="761B40EA" w14:textId="77777777" w:rsidTr="006D4899">
        <w:trPr>
          <w:trHeight w:val="300"/>
          <w:jc w:val="center"/>
        </w:trPr>
        <w:tc>
          <w:tcPr>
            <w:tcW w:w="0" w:type="auto"/>
            <w:noWrap/>
            <w:hideMark/>
          </w:tcPr>
          <w:p w14:paraId="41A79560" w14:textId="77777777" w:rsidR="00E66EFE" w:rsidRPr="00CD53B8" w:rsidRDefault="00E66EFE" w:rsidP="00E66EFE">
            <w:pPr>
              <w:jc w:val="right"/>
              <w:rPr>
                <w:bCs/>
                <w:color w:val="000000"/>
                <w:sz w:val="20"/>
                <w:szCs w:val="20"/>
              </w:rPr>
            </w:pPr>
            <w:r w:rsidRPr="00CD53B8">
              <w:rPr>
                <w:bCs/>
                <w:color w:val="000000"/>
                <w:sz w:val="20"/>
                <w:szCs w:val="20"/>
              </w:rPr>
              <w:t>N</w:t>
            </w:r>
          </w:p>
        </w:tc>
        <w:tc>
          <w:tcPr>
            <w:tcW w:w="0" w:type="auto"/>
            <w:noWrap/>
            <w:hideMark/>
          </w:tcPr>
          <w:p w14:paraId="551A66EE" w14:textId="77777777" w:rsidR="00E66EFE" w:rsidRPr="00CD53B8" w:rsidRDefault="00E66EFE" w:rsidP="00E66EFE">
            <w:pPr>
              <w:jc w:val="right"/>
              <w:rPr>
                <w:color w:val="000000"/>
                <w:sz w:val="20"/>
                <w:szCs w:val="20"/>
              </w:rPr>
            </w:pPr>
            <w:r w:rsidRPr="00CD53B8">
              <w:rPr>
                <w:color w:val="000000"/>
                <w:sz w:val="20"/>
                <w:szCs w:val="20"/>
              </w:rPr>
              <w:t>504</w:t>
            </w:r>
          </w:p>
        </w:tc>
        <w:tc>
          <w:tcPr>
            <w:tcW w:w="0" w:type="auto"/>
            <w:noWrap/>
            <w:hideMark/>
          </w:tcPr>
          <w:p w14:paraId="70EB973E" w14:textId="77777777" w:rsidR="00E66EFE" w:rsidRPr="00CD53B8" w:rsidRDefault="00E66EFE" w:rsidP="00E66EFE">
            <w:pPr>
              <w:jc w:val="right"/>
              <w:rPr>
                <w:color w:val="000000"/>
                <w:sz w:val="20"/>
                <w:szCs w:val="20"/>
              </w:rPr>
            </w:pPr>
            <w:r w:rsidRPr="00CD53B8">
              <w:rPr>
                <w:color w:val="000000"/>
                <w:sz w:val="20"/>
                <w:szCs w:val="20"/>
              </w:rPr>
              <w:t>157</w:t>
            </w:r>
          </w:p>
        </w:tc>
        <w:tc>
          <w:tcPr>
            <w:tcW w:w="0" w:type="auto"/>
            <w:noWrap/>
            <w:hideMark/>
          </w:tcPr>
          <w:p w14:paraId="19161D1D" w14:textId="77777777" w:rsidR="00E66EFE" w:rsidRPr="00CD53B8" w:rsidRDefault="00E66EFE" w:rsidP="00E66EFE">
            <w:pPr>
              <w:jc w:val="right"/>
              <w:rPr>
                <w:color w:val="000000"/>
                <w:sz w:val="20"/>
                <w:szCs w:val="20"/>
              </w:rPr>
            </w:pPr>
            <w:r w:rsidRPr="00CD53B8">
              <w:rPr>
                <w:color w:val="000000"/>
                <w:sz w:val="20"/>
                <w:szCs w:val="20"/>
              </w:rPr>
              <w:t>220</w:t>
            </w:r>
          </w:p>
        </w:tc>
        <w:tc>
          <w:tcPr>
            <w:tcW w:w="0" w:type="auto"/>
            <w:noWrap/>
            <w:hideMark/>
          </w:tcPr>
          <w:p w14:paraId="0067911E" w14:textId="77777777" w:rsidR="00E66EFE" w:rsidRPr="00CD53B8" w:rsidRDefault="00E66EFE" w:rsidP="00E66EFE">
            <w:pPr>
              <w:jc w:val="right"/>
              <w:rPr>
                <w:color w:val="000000"/>
                <w:sz w:val="20"/>
                <w:szCs w:val="20"/>
              </w:rPr>
            </w:pPr>
            <w:r w:rsidRPr="00CD53B8">
              <w:rPr>
                <w:color w:val="000000"/>
                <w:sz w:val="20"/>
                <w:szCs w:val="20"/>
              </w:rPr>
              <w:t>382</w:t>
            </w:r>
          </w:p>
        </w:tc>
        <w:tc>
          <w:tcPr>
            <w:tcW w:w="0" w:type="auto"/>
            <w:gridSpan w:val="2"/>
            <w:noWrap/>
            <w:hideMark/>
          </w:tcPr>
          <w:p w14:paraId="2036EC7D" w14:textId="77777777" w:rsidR="00E66EFE" w:rsidRPr="00CD53B8" w:rsidRDefault="00E66EFE" w:rsidP="00E66EFE">
            <w:pPr>
              <w:rPr>
                <w:sz w:val="20"/>
                <w:szCs w:val="20"/>
              </w:rPr>
            </w:pPr>
          </w:p>
        </w:tc>
      </w:tr>
      <w:tr w:rsidR="00E66EFE" w:rsidRPr="00CD53B8" w14:paraId="3C777413" w14:textId="77777777" w:rsidTr="006D4899">
        <w:trPr>
          <w:trHeight w:val="300"/>
          <w:jc w:val="center"/>
        </w:trPr>
        <w:tc>
          <w:tcPr>
            <w:tcW w:w="0" w:type="auto"/>
            <w:tcBorders>
              <w:bottom w:val="single" w:sz="4" w:space="0" w:color="000000"/>
            </w:tcBorders>
            <w:noWrap/>
          </w:tcPr>
          <w:p w14:paraId="0E964081" w14:textId="77777777" w:rsidR="00E66EFE" w:rsidRPr="00CD53B8" w:rsidRDefault="00E66EFE" w:rsidP="00E66EFE">
            <w:pPr>
              <w:jc w:val="right"/>
              <w:rPr>
                <w:bCs/>
                <w:color w:val="000000"/>
                <w:sz w:val="20"/>
                <w:szCs w:val="20"/>
              </w:rPr>
            </w:pPr>
            <w:r w:rsidRPr="00CD53B8">
              <w:rPr>
                <w:bCs/>
                <w:color w:val="000000"/>
                <w:sz w:val="20"/>
                <w:szCs w:val="20"/>
              </w:rPr>
              <w:t>df</w:t>
            </w:r>
          </w:p>
        </w:tc>
        <w:tc>
          <w:tcPr>
            <w:tcW w:w="0" w:type="auto"/>
            <w:tcBorders>
              <w:bottom w:val="single" w:sz="4" w:space="0" w:color="000000"/>
            </w:tcBorders>
            <w:noWrap/>
          </w:tcPr>
          <w:p w14:paraId="35355321" w14:textId="77777777" w:rsidR="00E66EFE" w:rsidRPr="00CD53B8" w:rsidRDefault="00E66EFE" w:rsidP="00E66EFE">
            <w:pPr>
              <w:jc w:val="right"/>
              <w:rPr>
                <w:color w:val="000000"/>
                <w:sz w:val="20"/>
                <w:szCs w:val="20"/>
              </w:rPr>
            </w:pPr>
            <w:r w:rsidRPr="00CD53B8">
              <w:rPr>
                <w:color w:val="000000"/>
                <w:sz w:val="20"/>
                <w:szCs w:val="20"/>
              </w:rPr>
              <w:t>3, 1,263</w:t>
            </w:r>
          </w:p>
        </w:tc>
        <w:tc>
          <w:tcPr>
            <w:tcW w:w="0" w:type="auto"/>
            <w:tcBorders>
              <w:bottom w:val="single" w:sz="4" w:space="0" w:color="000000"/>
            </w:tcBorders>
            <w:noWrap/>
          </w:tcPr>
          <w:p w14:paraId="59C2F0A7" w14:textId="77777777" w:rsidR="00E66EFE" w:rsidRPr="00CD53B8" w:rsidRDefault="00E66EFE" w:rsidP="00E66EFE">
            <w:pPr>
              <w:jc w:val="right"/>
              <w:rPr>
                <w:color w:val="000000"/>
                <w:sz w:val="20"/>
                <w:szCs w:val="20"/>
              </w:rPr>
            </w:pPr>
          </w:p>
        </w:tc>
        <w:tc>
          <w:tcPr>
            <w:tcW w:w="0" w:type="auto"/>
            <w:tcBorders>
              <w:bottom w:val="single" w:sz="4" w:space="0" w:color="000000"/>
            </w:tcBorders>
            <w:noWrap/>
          </w:tcPr>
          <w:p w14:paraId="26972471" w14:textId="77777777" w:rsidR="00E66EFE" w:rsidRPr="00CD53B8" w:rsidRDefault="00E66EFE" w:rsidP="00E66EFE">
            <w:pPr>
              <w:jc w:val="right"/>
              <w:rPr>
                <w:color w:val="000000"/>
                <w:sz w:val="20"/>
                <w:szCs w:val="20"/>
              </w:rPr>
            </w:pPr>
          </w:p>
        </w:tc>
        <w:tc>
          <w:tcPr>
            <w:tcW w:w="0" w:type="auto"/>
            <w:tcBorders>
              <w:bottom w:val="single" w:sz="4" w:space="0" w:color="000000"/>
            </w:tcBorders>
            <w:noWrap/>
          </w:tcPr>
          <w:p w14:paraId="0F5DBA80" w14:textId="77777777" w:rsidR="00E66EFE" w:rsidRPr="00CD53B8" w:rsidRDefault="00E66EFE" w:rsidP="00E66EFE">
            <w:pPr>
              <w:jc w:val="right"/>
              <w:rPr>
                <w:color w:val="000000"/>
                <w:sz w:val="20"/>
                <w:szCs w:val="20"/>
              </w:rPr>
            </w:pPr>
          </w:p>
        </w:tc>
        <w:tc>
          <w:tcPr>
            <w:tcW w:w="0" w:type="auto"/>
            <w:gridSpan w:val="2"/>
            <w:tcBorders>
              <w:bottom w:val="single" w:sz="4" w:space="0" w:color="000000"/>
            </w:tcBorders>
            <w:noWrap/>
          </w:tcPr>
          <w:p w14:paraId="19C883DD" w14:textId="77777777" w:rsidR="00E66EFE" w:rsidRPr="00CD53B8" w:rsidRDefault="00E66EFE" w:rsidP="00E66EFE">
            <w:pPr>
              <w:rPr>
                <w:sz w:val="20"/>
                <w:szCs w:val="20"/>
              </w:rPr>
            </w:pPr>
          </w:p>
        </w:tc>
      </w:tr>
    </w:tbl>
    <w:p w14:paraId="63647E7D" w14:textId="6B7060A9" w:rsidR="00C95CCB" w:rsidRPr="00CD53B8" w:rsidRDefault="004D4721" w:rsidP="004D4721">
      <w:pPr>
        <w:sectPr w:rsidR="00C95CCB" w:rsidRPr="00CD53B8" w:rsidSect="00C95CCB">
          <w:pgSz w:w="15840" w:h="12240" w:orient="landscape" w:code="1"/>
          <w:pgMar w:top="1440" w:right="1440" w:bottom="1440" w:left="1440" w:header="720" w:footer="720" w:gutter="0"/>
          <w:cols w:space="720"/>
          <w:docGrid w:linePitch="360"/>
        </w:sectPr>
      </w:pPr>
      <w:r w:rsidRPr="00CD53B8">
        <w:t xml:space="preserve">N = number of tap samples. </w:t>
      </w:r>
      <w:r w:rsidRPr="00CD53B8">
        <w:rPr>
          <w:b/>
        </w:rPr>
        <w:t>Bold</w:t>
      </w:r>
      <w:r w:rsidRPr="00CD53B8">
        <w:t xml:space="preserve"> values indicate statistical differences with higher means. Means were compared with a Student Newman-Keul’s test (</w:t>
      </w:r>
      <w:r w:rsidRPr="00CD53B8">
        <w:rPr>
          <w:i/>
        </w:rPr>
        <w:t xml:space="preserve">P </w:t>
      </w:r>
      <w:r w:rsidRPr="00CD53B8">
        <w:t>≤ 0.05). Means with the same letter are not significantly differen</w:t>
      </w:r>
      <w:r w:rsidR="00445CD4">
        <w:t>t.</w:t>
      </w:r>
    </w:p>
    <w:p w14:paraId="716D7480" w14:textId="77777777" w:rsidR="004D4721" w:rsidRPr="00CD53B8" w:rsidRDefault="004D4721" w:rsidP="004D4721">
      <w:bookmarkStart w:id="47" w:name="Table27"/>
      <w:r w:rsidRPr="00CD53B8">
        <w:lastRenderedPageBreak/>
        <w:t xml:space="preserve">Table 2-7. Mean numbers (SE) of arthropods collected by brush sampling from olive trees in </w:t>
      </w:r>
      <w:r w:rsidRPr="00CD53B8">
        <w:tab/>
        <w:t>north central Florida groves compared by year.</w:t>
      </w:r>
    </w:p>
    <w:bookmarkEnd w:id="47"/>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6"/>
        <w:gridCol w:w="1688"/>
        <w:gridCol w:w="1688"/>
        <w:gridCol w:w="656"/>
        <w:gridCol w:w="821"/>
      </w:tblGrid>
      <w:tr w:rsidR="004D4721" w:rsidRPr="00CD53B8" w14:paraId="26C755FF" w14:textId="77777777" w:rsidTr="006D4899">
        <w:trPr>
          <w:trHeight w:val="20"/>
          <w:jc w:val="center"/>
        </w:trPr>
        <w:tc>
          <w:tcPr>
            <w:tcW w:w="0" w:type="auto"/>
            <w:tcBorders>
              <w:top w:val="single" w:sz="4" w:space="0" w:color="000000"/>
            </w:tcBorders>
            <w:noWrap/>
            <w:hideMark/>
          </w:tcPr>
          <w:p w14:paraId="0F1B4212" w14:textId="77777777" w:rsidR="004D4721" w:rsidRPr="00CD53B8" w:rsidRDefault="004D4721" w:rsidP="006D4899">
            <w:pPr>
              <w:rPr>
                <w:color w:val="000000"/>
                <w:sz w:val="22"/>
                <w:szCs w:val="22"/>
              </w:rPr>
            </w:pPr>
          </w:p>
        </w:tc>
        <w:tc>
          <w:tcPr>
            <w:tcW w:w="0" w:type="auto"/>
            <w:gridSpan w:val="2"/>
            <w:tcBorders>
              <w:top w:val="single" w:sz="4" w:space="0" w:color="000000"/>
              <w:bottom w:val="single" w:sz="4" w:space="0" w:color="000000"/>
            </w:tcBorders>
            <w:noWrap/>
            <w:hideMark/>
          </w:tcPr>
          <w:p w14:paraId="23C271DA" w14:textId="080AE163" w:rsidR="004D4721" w:rsidRPr="00CD53B8" w:rsidRDefault="004D4721" w:rsidP="006D4899">
            <w:pPr>
              <w:jc w:val="center"/>
              <w:rPr>
                <w:sz w:val="22"/>
                <w:szCs w:val="22"/>
              </w:rPr>
            </w:pPr>
            <w:r w:rsidRPr="00CD53B8">
              <w:rPr>
                <w:sz w:val="22"/>
                <w:szCs w:val="22"/>
              </w:rPr>
              <w:t>Mean number (SE)/</w:t>
            </w:r>
            <w:r w:rsidR="00445CD4">
              <w:rPr>
                <w:sz w:val="22"/>
                <w:szCs w:val="22"/>
              </w:rPr>
              <w:t>collection effort</w:t>
            </w:r>
          </w:p>
        </w:tc>
        <w:tc>
          <w:tcPr>
            <w:tcW w:w="0" w:type="auto"/>
            <w:gridSpan w:val="2"/>
            <w:tcBorders>
              <w:top w:val="single" w:sz="4" w:space="0" w:color="000000"/>
            </w:tcBorders>
            <w:noWrap/>
            <w:hideMark/>
          </w:tcPr>
          <w:p w14:paraId="75966C58" w14:textId="77777777" w:rsidR="004D4721" w:rsidRPr="00CD53B8" w:rsidRDefault="004D4721" w:rsidP="006D4899">
            <w:pPr>
              <w:rPr>
                <w:sz w:val="22"/>
                <w:szCs w:val="22"/>
              </w:rPr>
            </w:pPr>
          </w:p>
        </w:tc>
      </w:tr>
      <w:tr w:rsidR="004D4721" w:rsidRPr="00CD53B8" w14:paraId="38746DBB" w14:textId="77777777" w:rsidTr="006D4899">
        <w:trPr>
          <w:trHeight w:val="20"/>
          <w:jc w:val="center"/>
        </w:trPr>
        <w:tc>
          <w:tcPr>
            <w:tcW w:w="0" w:type="auto"/>
            <w:tcBorders>
              <w:bottom w:val="single" w:sz="4" w:space="0" w:color="000000"/>
            </w:tcBorders>
            <w:noWrap/>
            <w:hideMark/>
          </w:tcPr>
          <w:p w14:paraId="483ACC03" w14:textId="77777777" w:rsidR="004D4721" w:rsidRPr="00CD53B8" w:rsidRDefault="004D4721" w:rsidP="006D4899">
            <w:pPr>
              <w:jc w:val="center"/>
              <w:rPr>
                <w:color w:val="000000"/>
                <w:sz w:val="22"/>
                <w:szCs w:val="22"/>
              </w:rPr>
            </w:pPr>
            <w:r w:rsidRPr="00CD53B8">
              <w:rPr>
                <w:color w:val="000000"/>
                <w:sz w:val="22"/>
                <w:szCs w:val="22"/>
              </w:rPr>
              <w:t>Group</w:t>
            </w:r>
          </w:p>
        </w:tc>
        <w:tc>
          <w:tcPr>
            <w:tcW w:w="0" w:type="auto"/>
            <w:tcBorders>
              <w:top w:val="single" w:sz="4" w:space="0" w:color="000000"/>
              <w:bottom w:val="single" w:sz="4" w:space="0" w:color="000000"/>
            </w:tcBorders>
            <w:noWrap/>
            <w:hideMark/>
          </w:tcPr>
          <w:p w14:paraId="12B167A8" w14:textId="77777777" w:rsidR="004D4721" w:rsidRPr="00CD53B8" w:rsidRDefault="004D4721" w:rsidP="006D4899">
            <w:pPr>
              <w:jc w:val="center"/>
              <w:rPr>
                <w:color w:val="000000"/>
                <w:sz w:val="22"/>
                <w:szCs w:val="22"/>
              </w:rPr>
            </w:pPr>
            <w:r w:rsidRPr="00CD53B8">
              <w:rPr>
                <w:color w:val="000000"/>
                <w:sz w:val="22"/>
                <w:szCs w:val="22"/>
              </w:rPr>
              <w:t>2017</w:t>
            </w:r>
          </w:p>
        </w:tc>
        <w:tc>
          <w:tcPr>
            <w:tcW w:w="0" w:type="auto"/>
            <w:tcBorders>
              <w:top w:val="single" w:sz="4" w:space="0" w:color="000000"/>
              <w:bottom w:val="single" w:sz="4" w:space="0" w:color="000000"/>
            </w:tcBorders>
            <w:noWrap/>
            <w:hideMark/>
          </w:tcPr>
          <w:p w14:paraId="3AE26655" w14:textId="77777777" w:rsidR="004D4721" w:rsidRPr="00CD53B8" w:rsidRDefault="004D4721" w:rsidP="006D4899">
            <w:pPr>
              <w:jc w:val="center"/>
              <w:rPr>
                <w:color w:val="000000"/>
                <w:sz w:val="22"/>
                <w:szCs w:val="22"/>
              </w:rPr>
            </w:pPr>
            <w:r w:rsidRPr="00CD53B8">
              <w:rPr>
                <w:color w:val="000000"/>
                <w:sz w:val="22"/>
                <w:szCs w:val="22"/>
              </w:rPr>
              <w:t>2018</w:t>
            </w:r>
          </w:p>
        </w:tc>
        <w:tc>
          <w:tcPr>
            <w:tcW w:w="0" w:type="auto"/>
            <w:tcBorders>
              <w:bottom w:val="single" w:sz="4" w:space="0" w:color="000000"/>
            </w:tcBorders>
            <w:noWrap/>
            <w:hideMark/>
          </w:tcPr>
          <w:p w14:paraId="1A7C9D9A" w14:textId="77777777" w:rsidR="004D4721" w:rsidRPr="00CD53B8" w:rsidRDefault="004D4721" w:rsidP="006D4899">
            <w:pPr>
              <w:jc w:val="center"/>
              <w:rPr>
                <w:i/>
                <w:color w:val="000000"/>
                <w:sz w:val="22"/>
                <w:szCs w:val="22"/>
              </w:rPr>
            </w:pPr>
            <w:r w:rsidRPr="00CD53B8">
              <w:rPr>
                <w:i/>
                <w:color w:val="000000"/>
                <w:sz w:val="22"/>
                <w:szCs w:val="22"/>
              </w:rPr>
              <w:t>t</w:t>
            </w:r>
          </w:p>
        </w:tc>
        <w:tc>
          <w:tcPr>
            <w:tcW w:w="0" w:type="auto"/>
            <w:tcBorders>
              <w:bottom w:val="single" w:sz="4" w:space="0" w:color="000000"/>
            </w:tcBorders>
            <w:noWrap/>
            <w:hideMark/>
          </w:tcPr>
          <w:p w14:paraId="39B6E4CD"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42E85559" w14:textId="77777777" w:rsidTr="006D4899">
        <w:trPr>
          <w:trHeight w:val="20"/>
          <w:jc w:val="center"/>
        </w:trPr>
        <w:tc>
          <w:tcPr>
            <w:tcW w:w="0" w:type="auto"/>
            <w:tcBorders>
              <w:top w:val="single" w:sz="4" w:space="0" w:color="000000"/>
            </w:tcBorders>
            <w:noWrap/>
            <w:hideMark/>
          </w:tcPr>
          <w:p w14:paraId="65A26FEE" w14:textId="77777777" w:rsidR="004D4721" w:rsidRPr="00CD53B8" w:rsidRDefault="004D4721" w:rsidP="006D4899">
            <w:pPr>
              <w:rPr>
                <w:color w:val="000000"/>
                <w:sz w:val="22"/>
                <w:szCs w:val="22"/>
              </w:rPr>
            </w:pPr>
            <w:r w:rsidRPr="00CD53B8">
              <w:rPr>
                <w:color w:val="000000"/>
                <w:sz w:val="22"/>
                <w:szCs w:val="22"/>
              </w:rPr>
              <w:t>Acari</w:t>
            </w:r>
          </w:p>
        </w:tc>
        <w:tc>
          <w:tcPr>
            <w:tcW w:w="0" w:type="auto"/>
            <w:tcBorders>
              <w:top w:val="single" w:sz="4" w:space="0" w:color="000000"/>
            </w:tcBorders>
            <w:noWrap/>
            <w:hideMark/>
          </w:tcPr>
          <w:p w14:paraId="23ACE4DD" w14:textId="77777777" w:rsidR="004D4721" w:rsidRPr="00CD53B8" w:rsidRDefault="004D4721" w:rsidP="006D4899">
            <w:pPr>
              <w:rPr>
                <w:color w:val="000000"/>
                <w:sz w:val="22"/>
                <w:szCs w:val="22"/>
              </w:rPr>
            </w:pPr>
            <w:r w:rsidRPr="00CD53B8">
              <w:rPr>
                <w:color w:val="000000"/>
                <w:sz w:val="22"/>
                <w:szCs w:val="22"/>
              </w:rPr>
              <w:t>0.273 (0.034)</w:t>
            </w:r>
          </w:p>
        </w:tc>
        <w:tc>
          <w:tcPr>
            <w:tcW w:w="0" w:type="auto"/>
            <w:tcBorders>
              <w:top w:val="single" w:sz="4" w:space="0" w:color="000000"/>
            </w:tcBorders>
            <w:noWrap/>
            <w:hideMark/>
          </w:tcPr>
          <w:p w14:paraId="3AD4BF3D" w14:textId="77777777" w:rsidR="004D4721" w:rsidRPr="00CD53B8" w:rsidRDefault="004D4721" w:rsidP="006D4899">
            <w:pPr>
              <w:rPr>
                <w:color w:val="000000"/>
                <w:sz w:val="22"/>
                <w:szCs w:val="22"/>
              </w:rPr>
            </w:pPr>
            <w:r w:rsidRPr="00CD53B8">
              <w:rPr>
                <w:color w:val="000000"/>
                <w:sz w:val="22"/>
                <w:szCs w:val="22"/>
              </w:rPr>
              <w:t>0.290 (0.034)</w:t>
            </w:r>
          </w:p>
        </w:tc>
        <w:tc>
          <w:tcPr>
            <w:tcW w:w="0" w:type="auto"/>
            <w:tcBorders>
              <w:top w:val="single" w:sz="4" w:space="0" w:color="000000"/>
            </w:tcBorders>
            <w:noWrap/>
            <w:hideMark/>
          </w:tcPr>
          <w:p w14:paraId="0EB94F8B" w14:textId="77777777" w:rsidR="004D4721" w:rsidRPr="00CD53B8" w:rsidRDefault="004D4721" w:rsidP="006D4899">
            <w:pPr>
              <w:jc w:val="right"/>
              <w:rPr>
                <w:color w:val="000000"/>
                <w:sz w:val="22"/>
                <w:szCs w:val="22"/>
              </w:rPr>
            </w:pPr>
            <w:r w:rsidRPr="00CD53B8">
              <w:rPr>
                <w:color w:val="000000"/>
                <w:sz w:val="22"/>
                <w:szCs w:val="22"/>
              </w:rPr>
              <w:t>0.83</w:t>
            </w:r>
          </w:p>
        </w:tc>
        <w:tc>
          <w:tcPr>
            <w:tcW w:w="0" w:type="auto"/>
            <w:tcBorders>
              <w:top w:val="single" w:sz="4" w:space="0" w:color="000000"/>
            </w:tcBorders>
            <w:noWrap/>
            <w:hideMark/>
          </w:tcPr>
          <w:p w14:paraId="762D4CCD" w14:textId="77777777" w:rsidR="004D4721" w:rsidRPr="00CD53B8" w:rsidRDefault="004D4721" w:rsidP="006D4899">
            <w:pPr>
              <w:jc w:val="right"/>
              <w:rPr>
                <w:color w:val="000000"/>
                <w:sz w:val="22"/>
                <w:szCs w:val="22"/>
              </w:rPr>
            </w:pPr>
            <w:r w:rsidRPr="00CD53B8">
              <w:rPr>
                <w:color w:val="000000"/>
                <w:sz w:val="22"/>
                <w:szCs w:val="22"/>
              </w:rPr>
              <w:t>0.4061</w:t>
            </w:r>
          </w:p>
        </w:tc>
      </w:tr>
      <w:tr w:rsidR="004D4721" w:rsidRPr="00CD53B8" w14:paraId="26EB9E88" w14:textId="77777777" w:rsidTr="006D4899">
        <w:trPr>
          <w:trHeight w:val="20"/>
          <w:jc w:val="center"/>
        </w:trPr>
        <w:tc>
          <w:tcPr>
            <w:tcW w:w="0" w:type="auto"/>
            <w:noWrap/>
            <w:hideMark/>
          </w:tcPr>
          <w:p w14:paraId="661F215B" w14:textId="77777777" w:rsidR="004D4721" w:rsidRPr="00CD53B8" w:rsidRDefault="004D4721" w:rsidP="006D4899">
            <w:pPr>
              <w:rPr>
                <w:color w:val="000000"/>
                <w:sz w:val="22"/>
                <w:szCs w:val="22"/>
              </w:rPr>
            </w:pPr>
            <w:r w:rsidRPr="00CD53B8">
              <w:rPr>
                <w:color w:val="000000"/>
                <w:sz w:val="22"/>
                <w:szCs w:val="22"/>
              </w:rPr>
              <w:t>Araneae</w:t>
            </w:r>
          </w:p>
        </w:tc>
        <w:tc>
          <w:tcPr>
            <w:tcW w:w="0" w:type="auto"/>
            <w:noWrap/>
            <w:hideMark/>
          </w:tcPr>
          <w:p w14:paraId="534F7AB9" w14:textId="77777777" w:rsidR="004D4721" w:rsidRPr="00CD53B8" w:rsidRDefault="004D4721" w:rsidP="006D4899">
            <w:pPr>
              <w:rPr>
                <w:color w:val="000000"/>
                <w:sz w:val="22"/>
                <w:szCs w:val="22"/>
              </w:rPr>
            </w:pPr>
            <w:r w:rsidRPr="00CD53B8">
              <w:rPr>
                <w:color w:val="000000"/>
                <w:sz w:val="22"/>
                <w:szCs w:val="22"/>
              </w:rPr>
              <w:t>0.107 (0.013)</w:t>
            </w:r>
          </w:p>
        </w:tc>
        <w:tc>
          <w:tcPr>
            <w:tcW w:w="0" w:type="auto"/>
            <w:noWrap/>
            <w:hideMark/>
          </w:tcPr>
          <w:p w14:paraId="2B23DCCE" w14:textId="77777777" w:rsidR="004D4721" w:rsidRPr="00CD53B8" w:rsidRDefault="004D4721" w:rsidP="006D4899">
            <w:pPr>
              <w:rPr>
                <w:b/>
                <w:color w:val="000000"/>
                <w:sz w:val="22"/>
                <w:szCs w:val="22"/>
              </w:rPr>
            </w:pPr>
            <w:r w:rsidRPr="00CD53B8">
              <w:rPr>
                <w:b/>
                <w:color w:val="000000"/>
                <w:sz w:val="22"/>
                <w:szCs w:val="22"/>
              </w:rPr>
              <w:t>0.258 (0.062)</w:t>
            </w:r>
          </w:p>
        </w:tc>
        <w:tc>
          <w:tcPr>
            <w:tcW w:w="0" w:type="auto"/>
            <w:noWrap/>
            <w:hideMark/>
          </w:tcPr>
          <w:p w14:paraId="19DA9D42" w14:textId="77777777" w:rsidR="004D4721" w:rsidRPr="00CD53B8" w:rsidRDefault="004D4721" w:rsidP="006D4899">
            <w:pPr>
              <w:jc w:val="right"/>
              <w:rPr>
                <w:color w:val="000000"/>
                <w:sz w:val="22"/>
                <w:szCs w:val="22"/>
              </w:rPr>
            </w:pPr>
            <w:r w:rsidRPr="00CD53B8">
              <w:rPr>
                <w:color w:val="000000"/>
                <w:sz w:val="22"/>
                <w:szCs w:val="22"/>
              </w:rPr>
              <w:t>3.65</w:t>
            </w:r>
          </w:p>
        </w:tc>
        <w:tc>
          <w:tcPr>
            <w:tcW w:w="0" w:type="auto"/>
            <w:noWrap/>
            <w:hideMark/>
          </w:tcPr>
          <w:p w14:paraId="72CFBF52" w14:textId="77777777" w:rsidR="004D4721" w:rsidRPr="00CD53B8" w:rsidRDefault="004D4721" w:rsidP="006D4899">
            <w:pPr>
              <w:jc w:val="right"/>
              <w:rPr>
                <w:b/>
                <w:bCs/>
                <w:color w:val="000000"/>
                <w:sz w:val="22"/>
                <w:szCs w:val="22"/>
              </w:rPr>
            </w:pPr>
            <w:r w:rsidRPr="00CD53B8">
              <w:rPr>
                <w:b/>
                <w:bCs/>
                <w:color w:val="000000"/>
                <w:sz w:val="22"/>
                <w:szCs w:val="22"/>
              </w:rPr>
              <w:t>0.0004</w:t>
            </w:r>
          </w:p>
        </w:tc>
      </w:tr>
      <w:tr w:rsidR="004D4721" w:rsidRPr="00CD53B8" w14:paraId="0382F50F" w14:textId="77777777" w:rsidTr="006D4899">
        <w:trPr>
          <w:trHeight w:val="20"/>
          <w:jc w:val="center"/>
        </w:trPr>
        <w:tc>
          <w:tcPr>
            <w:tcW w:w="0" w:type="auto"/>
            <w:noWrap/>
            <w:hideMark/>
          </w:tcPr>
          <w:p w14:paraId="382D970E" w14:textId="77777777" w:rsidR="004D4721" w:rsidRPr="00CD53B8" w:rsidRDefault="004D4721" w:rsidP="006D4899">
            <w:pPr>
              <w:rPr>
                <w:color w:val="000000"/>
                <w:sz w:val="22"/>
                <w:szCs w:val="22"/>
              </w:rPr>
            </w:pPr>
            <w:r w:rsidRPr="00CD53B8">
              <w:rPr>
                <w:color w:val="000000"/>
                <w:sz w:val="22"/>
                <w:szCs w:val="22"/>
              </w:rPr>
              <w:t>Coleoptera</w:t>
            </w:r>
          </w:p>
        </w:tc>
        <w:tc>
          <w:tcPr>
            <w:tcW w:w="0" w:type="auto"/>
            <w:noWrap/>
            <w:hideMark/>
          </w:tcPr>
          <w:p w14:paraId="4808D126" w14:textId="77777777" w:rsidR="004D4721" w:rsidRPr="00CD53B8" w:rsidRDefault="004D4721" w:rsidP="006D4899">
            <w:pPr>
              <w:rPr>
                <w:color w:val="000000"/>
                <w:sz w:val="22"/>
                <w:szCs w:val="22"/>
              </w:rPr>
            </w:pPr>
            <w:r w:rsidRPr="00CD53B8">
              <w:rPr>
                <w:color w:val="000000"/>
                <w:sz w:val="22"/>
                <w:szCs w:val="22"/>
              </w:rPr>
              <w:t>0.016 (0.005)</w:t>
            </w:r>
          </w:p>
        </w:tc>
        <w:tc>
          <w:tcPr>
            <w:tcW w:w="0" w:type="auto"/>
            <w:noWrap/>
            <w:hideMark/>
          </w:tcPr>
          <w:p w14:paraId="154C6936" w14:textId="77777777" w:rsidR="004D4721" w:rsidRPr="00CD53B8" w:rsidRDefault="004D4721" w:rsidP="006D4899">
            <w:pPr>
              <w:rPr>
                <w:color w:val="000000"/>
                <w:sz w:val="22"/>
                <w:szCs w:val="22"/>
              </w:rPr>
            </w:pPr>
            <w:r w:rsidRPr="00CD53B8">
              <w:rPr>
                <w:color w:val="000000"/>
                <w:sz w:val="22"/>
                <w:szCs w:val="22"/>
              </w:rPr>
              <w:t>0.021 (0.007)</w:t>
            </w:r>
          </w:p>
        </w:tc>
        <w:tc>
          <w:tcPr>
            <w:tcW w:w="0" w:type="auto"/>
            <w:noWrap/>
            <w:hideMark/>
          </w:tcPr>
          <w:p w14:paraId="2F6CFE41" w14:textId="77777777" w:rsidR="004D4721" w:rsidRPr="00CD53B8" w:rsidRDefault="004D4721" w:rsidP="006D4899">
            <w:pPr>
              <w:jc w:val="right"/>
              <w:rPr>
                <w:color w:val="000000"/>
                <w:sz w:val="22"/>
                <w:szCs w:val="22"/>
              </w:rPr>
            </w:pPr>
            <w:r w:rsidRPr="00CD53B8">
              <w:rPr>
                <w:color w:val="000000"/>
                <w:sz w:val="22"/>
                <w:szCs w:val="22"/>
              </w:rPr>
              <w:t>0.48</w:t>
            </w:r>
          </w:p>
        </w:tc>
        <w:tc>
          <w:tcPr>
            <w:tcW w:w="0" w:type="auto"/>
            <w:noWrap/>
            <w:hideMark/>
          </w:tcPr>
          <w:p w14:paraId="0362E1F4" w14:textId="77777777" w:rsidR="004D4721" w:rsidRPr="00CD53B8" w:rsidRDefault="004D4721" w:rsidP="006D4899">
            <w:pPr>
              <w:jc w:val="right"/>
              <w:rPr>
                <w:color w:val="000000"/>
                <w:sz w:val="22"/>
                <w:szCs w:val="22"/>
              </w:rPr>
            </w:pPr>
            <w:r w:rsidRPr="00CD53B8">
              <w:rPr>
                <w:color w:val="000000"/>
                <w:sz w:val="22"/>
                <w:szCs w:val="22"/>
              </w:rPr>
              <w:t>0.634</w:t>
            </w:r>
          </w:p>
        </w:tc>
      </w:tr>
      <w:tr w:rsidR="004D4721" w:rsidRPr="00CD53B8" w14:paraId="090FB6D0" w14:textId="77777777" w:rsidTr="006D4899">
        <w:trPr>
          <w:trHeight w:val="20"/>
          <w:jc w:val="center"/>
        </w:trPr>
        <w:tc>
          <w:tcPr>
            <w:tcW w:w="0" w:type="auto"/>
            <w:noWrap/>
            <w:hideMark/>
          </w:tcPr>
          <w:p w14:paraId="51FFE264" w14:textId="77777777" w:rsidR="004D4721" w:rsidRPr="00CD53B8" w:rsidRDefault="004D4721" w:rsidP="006D4899">
            <w:pPr>
              <w:jc w:val="right"/>
              <w:rPr>
                <w:color w:val="000000"/>
                <w:sz w:val="22"/>
                <w:szCs w:val="22"/>
              </w:rPr>
            </w:pPr>
            <w:r w:rsidRPr="00CD53B8">
              <w:rPr>
                <w:color w:val="000000"/>
                <w:sz w:val="22"/>
                <w:szCs w:val="22"/>
              </w:rPr>
              <w:t>Chrysomelidae</w:t>
            </w:r>
          </w:p>
        </w:tc>
        <w:tc>
          <w:tcPr>
            <w:tcW w:w="0" w:type="auto"/>
            <w:noWrap/>
            <w:hideMark/>
          </w:tcPr>
          <w:p w14:paraId="609CFB08" w14:textId="77777777" w:rsidR="004D4721" w:rsidRPr="00CD53B8" w:rsidRDefault="004D4721" w:rsidP="006D4899">
            <w:pPr>
              <w:rPr>
                <w:color w:val="000000"/>
                <w:sz w:val="22"/>
                <w:szCs w:val="22"/>
              </w:rPr>
            </w:pPr>
            <w:r w:rsidRPr="00CD53B8">
              <w:rPr>
                <w:color w:val="000000"/>
                <w:sz w:val="22"/>
                <w:szCs w:val="22"/>
              </w:rPr>
              <w:t>0.001 (0.001)</w:t>
            </w:r>
          </w:p>
        </w:tc>
        <w:tc>
          <w:tcPr>
            <w:tcW w:w="0" w:type="auto"/>
            <w:noWrap/>
            <w:hideMark/>
          </w:tcPr>
          <w:p w14:paraId="0157408B" w14:textId="77777777" w:rsidR="004D4721" w:rsidRPr="00CD53B8" w:rsidRDefault="004D4721" w:rsidP="006D4899">
            <w:pPr>
              <w:rPr>
                <w:color w:val="000000"/>
                <w:sz w:val="22"/>
                <w:szCs w:val="22"/>
              </w:rPr>
            </w:pPr>
            <w:r w:rsidRPr="00CD53B8">
              <w:rPr>
                <w:color w:val="000000"/>
                <w:sz w:val="22"/>
                <w:szCs w:val="22"/>
              </w:rPr>
              <w:t>0.007 (0.004)</w:t>
            </w:r>
          </w:p>
        </w:tc>
        <w:tc>
          <w:tcPr>
            <w:tcW w:w="0" w:type="auto"/>
            <w:noWrap/>
            <w:hideMark/>
          </w:tcPr>
          <w:p w14:paraId="0B53D7C9" w14:textId="77777777" w:rsidR="004D4721" w:rsidRPr="00CD53B8" w:rsidRDefault="004D4721" w:rsidP="006D4899">
            <w:pPr>
              <w:jc w:val="right"/>
              <w:rPr>
                <w:color w:val="000000"/>
                <w:sz w:val="22"/>
                <w:szCs w:val="22"/>
              </w:rPr>
            </w:pPr>
            <w:r w:rsidRPr="00CD53B8">
              <w:rPr>
                <w:color w:val="000000"/>
                <w:sz w:val="22"/>
                <w:szCs w:val="22"/>
              </w:rPr>
              <w:t>1.30</w:t>
            </w:r>
          </w:p>
        </w:tc>
        <w:tc>
          <w:tcPr>
            <w:tcW w:w="0" w:type="auto"/>
            <w:noWrap/>
            <w:hideMark/>
          </w:tcPr>
          <w:p w14:paraId="2A89F1D8" w14:textId="77777777" w:rsidR="004D4721" w:rsidRPr="00CD53B8" w:rsidRDefault="004D4721" w:rsidP="006D4899">
            <w:pPr>
              <w:jc w:val="right"/>
              <w:rPr>
                <w:color w:val="000000"/>
                <w:sz w:val="22"/>
                <w:szCs w:val="22"/>
              </w:rPr>
            </w:pPr>
            <w:r w:rsidRPr="00CD53B8">
              <w:rPr>
                <w:color w:val="000000"/>
                <w:sz w:val="22"/>
                <w:szCs w:val="22"/>
              </w:rPr>
              <w:t>0.194</w:t>
            </w:r>
          </w:p>
        </w:tc>
      </w:tr>
      <w:tr w:rsidR="004D4721" w:rsidRPr="00CD53B8" w14:paraId="0AE5F6D9" w14:textId="77777777" w:rsidTr="006D4899">
        <w:trPr>
          <w:trHeight w:val="20"/>
          <w:jc w:val="center"/>
        </w:trPr>
        <w:tc>
          <w:tcPr>
            <w:tcW w:w="0" w:type="auto"/>
            <w:noWrap/>
            <w:hideMark/>
          </w:tcPr>
          <w:p w14:paraId="3AE50265" w14:textId="77777777" w:rsidR="004D4721" w:rsidRPr="00CD53B8" w:rsidRDefault="004D4721" w:rsidP="006D4899">
            <w:pPr>
              <w:jc w:val="right"/>
              <w:rPr>
                <w:color w:val="000000"/>
                <w:sz w:val="22"/>
                <w:szCs w:val="22"/>
              </w:rPr>
            </w:pPr>
            <w:r w:rsidRPr="00CD53B8">
              <w:rPr>
                <w:color w:val="000000"/>
                <w:sz w:val="22"/>
                <w:szCs w:val="22"/>
              </w:rPr>
              <w:t>Latridiidae</w:t>
            </w:r>
          </w:p>
        </w:tc>
        <w:tc>
          <w:tcPr>
            <w:tcW w:w="0" w:type="auto"/>
            <w:noWrap/>
            <w:hideMark/>
          </w:tcPr>
          <w:p w14:paraId="7E99C10E" w14:textId="77777777" w:rsidR="004D4721" w:rsidRPr="00CD53B8" w:rsidRDefault="004D4721" w:rsidP="006D4899">
            <w:pPr>
              <w:rPr>
                <w:color w:val="000000"/>
                <w:sz w:val="22"/>
                <w:szCs w:val="22"/>
              </w:rPr>
            </w:pPr>
            <w:r w:rsidRPr="00CD53B8">
              <w:rPr>
                <w:color w:val="000000"/>
                <w:sz w:val="22"/>
                <w:szCs w:val="22"/>
              </w:rPr>
              <w:t>0.006 (0.003)</w:t>
            </w:r>
          </w:p>
        </w:tc>
        <w:tc>
          <w:tcPr>
            <w:tcW w:w="0" w:type="auto"/>
            <w:noWrap/>
            <w:hideMark/>
          </w:tcPr>
          <w:p w14:paraId="6B902EDE" w14:textId="77777777" w:rsidR="004D4721" w:rsidRPr="00CD53B8" w:rsidRDefault="004D4721" w:rsidP="006D4899">
            <w:pPr>
              <w:rPr>
                <w:color w:val="000000"/>
                <w:sz w:val="22"/>
                <w:szCs w:val="22"/>
              </w:rPr>
            </w:pPr>
            <w:r w:rsidRPr="00CD53B8">
              <w:rPr>
                <w:color w:val="000000"/>
                <w:sz w:val="22"/>
                <w:szCs w:val="22"/>
              </w:rPr>
              <w:t>0.002 (0.002)</w:t>
            </w:r>
          </w:p>
        </w:tc>
        <w:tc>
          <w:tcPr>
            <w:tcW w:w="0" w:type="auto"/>
            <w:noWrap/>
            <w:hideMark/>
          </w:tcPr>
          <w:p w14:paraId="1562F35C" w14:textId="77777777" w:rsidR="004D4721" w:rsidRPr="00CD53B8" w:rsidRDefault="004D4721" w:rsidP="006D4899">
            <w:pPr>
              <w:jc w:val="right"/>
              <w:rPr>
                <w:color w:val="000000"/>
                <w:sz w:val="22"/>
                <w:szCs w:val="22"/>
              </w:rPr>
            </w:pPr>
            <w:r w:rsidRPr="00CD53B8">
              <w:rPr>
                <w:color w:val="000000"/>
                <w:sz w:val="22"/>
                <w:szCs w:val="22"/>
              </w:rPr>
              <w:t>1.13</w:t>
            </w:r>
          </w:p>
        </w:tc>
        <w:tc>
          <w:tcPr>
            <w:tcW w:w="0" w:type="auto"/>
            <w:noWrap/>
            <w:hideMark/>
          </w:tcPr>
          <w:p w14:paraId="101EDBE1" w14:textId="77777777" w:rsidR="004D4721" w:rsidRPr="00CD53B8" w:rsidRDefault="004D4721" w:rsidP="006D4899">
            <w:pPr>
              <w:jc w:val="right"/>
              <w:rPr>
                <w:color w:val="000000"/>
                <w:sz w:val="22"/>
                <w:szCs w:val="22"/>
              </w:rPr>
            </w:pPr>
            <w:r w:rsidRPr="00CD53B8">
              <w:rPr>
                <w:color w:val="000000"/>
                <w:sz w:val="22"/>
                <w:szCs w:val="22"/>
              </w:rPr>
              <w:t>0.260</w:t>
            </w:r>
          </w:p>
        </w:tc>
      </w:tr>
      <w:tr w:rsidR="004D4721" w:rsidRPr="00CD53B8" w14:paraId="4788207B" w14:textId="77777777" w:rsidTr="006D4899">
        <w:trPr>
          <w:trHeight w:val="20"/>
          <w:jc w:val="center"/>
        </w:trPr>
        <w:tc>
          <w:tcPr>
            <w:tcW w:w="0" w:type="auto"/>
            <w:noWrap/>
            <w:hideMark/>
          </w:tcPr>
          <w:p w14:paraId="333B8779" w14:textId="77777777" w:rsidR="004D4721" w:rsidRPr="00CD53B8" w:rsidRDefault="004D4721" w:rsidP="006D4899">
            <w:pPr>
              <w:jc w:val="right"/>
              <w:rPr>
                <w:color w:val="000000"/>
                <w:sz w:val="22"/>
                <w:szCs w:val="22"/>
              </w:rPr>
            </w:pPr>
            <w:r w:rsidRPr="00CD53B8">
              <w:rPr>
                <w:color w:val="000000"/>
                <w:sz w:val="22"/>
                <w:szCs w:val="22"/>
              </w:rPr>
              <w:t>Tenebrionidae</w:t>
            </w:r>
          </w:p>
        </w:tc>
        <w:tc>
          <w:tcPr>
            <w:tcW w:w="0" w:type="auto"/>
            <w:noWrap/>
            <w:hideMark/>
          </w:tcPr>
          <w:p w14:paraId="0DC8FFFB"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7310FD8C" w14:textId="77777777" w:rsidR="004D4721" w:rsidRPr="00CD53B8" w:rsidRDefault="004D4721" w:rsidP="006D4899">
            <w:pPr>
              <w:rPr>
                <w:color w:val="000000"/>
                <w:sz w:val="22"/>
                <w:szCs w:val="22"/>
              </w:rPr>
            </w:pPr>
            <w:r w:rsidRPr="00CD53B8">
              <w:rPr>
                <w:color w:val="000000"/>
                <w:sz w:val="22"/>
                <w:szCs w:val="22"/>
              </w:rPr>
              <w:t>0.000 (0.000)</w:t>
            </w:r>
          </w:p>
        </w:tc>
        <w:tc>
          <w:tcPr>
            <w:tcW w:w="0" w:type="auto"/>
            <w:noWrap/>
            <w:hideMark/>
          </w:tcPr>
          <w:p w14:paraId="6DDBDAFE" w14:textId="77777777" w:rsidR="004D4721" w:rsidRPr="00CD53B8" w:rsidRDefault="004D4721" w:rsidP="006D4899">
            <w:pPr>
              <w:jc w:val="right"/>
              <w:rPr>
                <w:color w:val="000000"/>
                <w:sz w:val="22"/>
                <w:szCs w:val="22"/>
              </w:rPr>
            </w:pPr>
            <w:r w:rsidRPr="00CD53B8">
              <w:rPr>
                <w:color w:val="000000"/>
                <w:sz w:val="22"/>
                <w:szCs w:val="22"/>
              </w:rPr>
              <w:t>1.57</w:t>
            </w:r>
          </w:p>
        </w:tc>
        <w:tc>
          <w:tcPr>
            <w:tcW w:w="0" w:type="auto"/>
            <w:noWrap/>
            <w:hideMark/>
          </w:tcPr>
          <w:p w14:paraId="266D3B49" w14:textId="77777777" w:rsidR="004D4721" w:rsidRPr="00CD53B8" w:rsidRDefault="004D4721" w:rsidP="006D4899">
            <w:pPr>
              <w:jc w:val="right"/>
              <w:rPr>
                <w:color w:val="000000"/>
                <w:sz w:val="22"/>
                <w:szCs w:val="22"/>
              </w:rPr>
            </w:pPr>
            <w:r w:rsidRPr="00CD53B8">
              <w:rPr>
                <w:color w:val="000000"/>
                <w:sz w:val="22"/>
                <w:szCs w:val="22"/>
              </w:rPr>
              <w:t>0.117</w:t>
            </w:r>
          </w:p>
        </w:tc>
      </w:tr>
      <w:tr w:rsidR="004D4721" w:rsidRPr="00CD53B8" w14:paraId="7638A2BF" w14:textId="77777777" w:rsidTr="006D4899">
        <w:trPr>
          <w:trHeight w:val="20"/>
          <w:jc w:val="center"/>
        </w:trPr>
        <w:tc>
          <w:tcPr>
            <w:tcW w:w="0" w:type="auto"/>
            <w:noWrap/>
            <w:hideMark/>
          </w:tcPr>
          <w:p w14:paraId="41C26D60" w14:textId="77777777" w:rsidR="004D4721" w:rsidRPr="00CD53B8" w:rsidRDefault="004D4721" w:rsidP="006D4899">
            <w:pPr>
              <w:rPr>
                <w:color w:val="000000"/>
                <w:sz w:val="22"/>
                <w:szCs w:val="22"/>
              </w:rPr>
            </w:pPr>
            <w:r w:rsidRPr="00CD53B8">
              <w:rPr>
                <w:color w:val="000000"/>
                <w:sz w:val="22"/>
                <w:szCs w:val="22"/>
              </w:rPr>
              <w:t>Diptera</w:t>
            </w:r>
          </w:p>
        </w:tc>
        <w:tc>
          <w:tcPr>
            <w:tcW w:w="0" w:type="auto"/>
            <w:noWrap/>
            <w:hideMark/>
          </w:tcPr>
          <w:p w14:paraId="5AEAC29B" w14:textId="77777777" w:rsidR="004D4721" w:rsidRPr="00CD53B8" w:rsidRDefault="004D4721" w:rsidP="006D4899">
            <w:pPr>
              <w:rPr>
                <w:color w:val="000000"/>
                <w:sz w:val="22"/>
                <w:szCs w:val="22"/>
              </w:rPr>
            </w:pPr>
            <w:r w:rsidRPr="00CD53B8">
              <w:rPr>
                <w:color w:val="000000"/>
                <w:sz w:val="22"/>
                <w:szCs w:val="22"/>
              </w:rPr>
              <w:t>0.173 (0.032)</w:t>
            </w:r>
          </w:p>
        </w:tc>
        <w:tc>
          <w:tcPr>
            <w:tcW w:w="0" w:type="auto"/>
            <w:noWrap/>
            <w:hideMark/>
          </w:tcPr>
          <w:p w14:paraId="7B38A021" w14:textId="77777777" w:rsidR="004D4721" w:rsidRPr="00CD53B8" w:rsidRDefault="004D4721" w:rsidP="006D4899">
            <w:pPr>
              <w:rPr>
                <w:color w:val="000000"/>
                <w:sz w:val="22"/>
                <w:szCs w:val="22"/>
              </w:rPr>
            </w:pPr>
            <w:r w:rsidRPr="00CD53B8">
              <w:rPr>
                <w:color w:val="000000"/>
                <w:sz w:val="22"/>
                <w:szCs w:val="22"/>
              </w:rPr>
              <w:t>0.176 (0.020)</w:t>
            </w:r>
          </w:p>
        </w:tc>
        <w:tc>
          <w:tcPr>
            <w:tcW w:w="0" w:type="auto"/>
            <w:noWrap/>
            <w:hideMark/>
          </w:tcPr>
          <w:p w14:paraId="4663FA70" w14:textId="77777777" w:rsidR="004D4721" w:rsidRPr="00CD53B8" w:rsidRDefault="004D4721" w:rsidP="006D4899">
            <w:pPr>
              <w:jc w:val="right"/>
              <w:rPr>
                <w:color w:val="000000"/>
                <w:sz w:val="22"/>
                <w:szCs w:val="22"/>
              </w:rPr>
            </w:pPr>
            <w:r w:rsidRPr="00CD53B8">
              <w:rPr>
                <w:color w:val="000000"/>
                <w:sz w:val="22"/>
                <w:szCs w:val="22"/>
              </w:rPr>
              <w:t>1.20</w:t>
            </w:r>
          </w:p>
        </w:tc>
        <w:tc>
          <w:tcPr>
            <w:tcW w:w="0" w:type="auto"/>
            <w:noWrap/>
            <w:hideMark/>
          </w:tcPr>
          <w:p w14:paraId="048B7C9F" w14:textId="77777777" w:rsidR="004D4721" w:rsidRPr="00CD53B8" w:rsidRDefault="004D4721" w:rsidP="006D4899">
            <w:pPr>
              <w:jc w:val="right"/>
              <w:rPr>
                <w:color w:val="000000"/>
                <w:sz w:val="22"/>
                <w:szCs w:val="22"/>
              </w:rPr>
            </w:pPr>
            <w:r w:rsidRPr="00CD53B8">
              <w:rPr>
                <w:color w:val="000000"/>
                <w:sz w:val="22"/>
                <w:szCs w:val="22"/>
              </w:rPr>
              <w:t>0.231</w:t>
            </w:r>
          </w:p>
        </w:tc>
      </w:tr>
      <w:tr w:rsidR="004D4721" w:rsidRPr="00CD53B8" w14:paraId="596080D2" w14:textId="77777777" w:rsidTr="006D4899">
        <w:trPr>
          <w:trHeight w:val="20"/>
          <w:jc w:val="center"/>
        </w:trPr>
        <w:tc>
          <w:tcPr>
            <w:tcW w:w="0" w:type="auto"/>
            <w:noWrap/>
            <w:hideMark/>
          </w:tcPr>
          <w:p w14:paraId="75C8620F" w14:textId="77777777" w:rsidR="004D4721" w:rsidRPr="00CD53B8" w:rsidRDefault="004D4721" w:rsidP="006D4899">
            <w:pPr>
              <w:jc w:val="right"/>
              <w:rPr>
                <w:color w:val="000000"/>
                <w:sz w:val="22"/>
                <w:szCs w:val="22"/>
              </w:rPr>
            </w:pPr>
            <w:r w:rsidRPr="00CD53B8">
              <w:rPr>
                <w:color w:val="000000"/>
                <w:sz w:val="22"/>
                <w:szCs w:val="22"/>
              </w:rPr>
              <w:t>Cecidomyiidae</w:t>
            </w:r>
          </w:p>
        </w:tc>
        <w:tc>
          <w:tcPr>
            <w:tcW w:w="0" w:type="auto"/>
            <w:noWrap/>
            <w:hideMark/>
          </w:tcPr>
          <w:p w14:paraId="2366D036" w14:textId="77777777" w:rsidR="004D4721" w:rsidRPr="00CD53B8" w:rsidRDefault="004D4721" w:rsidP="006D4899">
            <w:pPr>
              <w:rPr>
                <w:color w:val="000000"/>
                <w:sz w:val="22"/>
                <w:szCs w:val="22"/>
              </w:rPr>
            </w:pPr>
            <w:r w:rsidRPr="00CD53B8">
              <w:rPr>
                <w:color w:val="000000"/>
                <w:sz w:val="22"/>
                <w:szCs w:val="22"/>
              </w:rPr>
              <w:t>0.065 (0.012)</w:t>
            </w:r>
          </w:p>
        </w:tc>
        <w:tc>
          <w:tcPr>
            <w:tcW w:w="0" w:type="auto"/>
            <w:noWrap/>
            <w:hideMark/>
          </w:tcPr>
          <w:p w14:paraId="3A4E7DB6" w14:textId="77777777" w:rsidR="004D4721" w:rsidRPr="00CD53B8" w:rsidRDefault="004D4721" w:rsidP="006D4899">
            <w:pPr>
              <w:rPr>
                <w:color w:val="000000"/>
                <w:sz w:val="22"/>
                <w:szCs w:val="22"/>
              </w:rPr>
            </w:pPr>
            <w:r w:rsidRPr="00CD53B8">
              <w:rPr>
                <w:color w:val="000000"/>
                <w:sz w:val="22"/>
                <w:szCs w:val="22"/>
              </w:rPr>
              <w:t>0.081 (0.014)</w:t>
            </w:r>
          </w:p>
        </w:tc>
        <w:tc>
          <w:tcPr>
            <w:tcW w:w="0" w:type="auto"/>
            <w:noWrap/>
            <w:hideMark/>
          </w:tcPr>
          <w:p w14:paraId="70397DA4" w14:textId="77777777" w:rsidR="004D4721" w:rsidRPr="00CD53B8" w:rsidRDefault="004D4721" w:rsidP="006D4899">
            <w:pPr>
              <w:jc w:val="right"/>
              <w:rPr>
                <w:color w:val="000000"/>
                <w:sz w:val="22"/>
                <w:szCs w:val="22"/>
              </w:rPr>
            </w:pPr>
            <w:r w:rsidRPr="00CD53B8">
              <w:rPr>
                <w:color w:val="000000"/>
                <w:sz w:val="22"/>
                <w:szCs w:val="22"/>
              </w:rPr>
              <w:t>1.09</w:t>
            </w:r>
          </w:p>
        </w:tc>
        <w:tc>
          <w:tcPr>
            <w:tcW w:w="0" w:type="auto"/>
            <w:noWrap/>
            <w:hideMark/>
          </w:tcPr>
          <w:p w14:paraId="6895E434" w14:textId="77777777" w:rsidR="004D4721" w:rsidRPr="00CD53B8" w:rsidRDefault="004D4721" w:rsidP="006D4899">
            <w:pPr>
              <w:jc w:val="right"/>
              <w:rPr>
                <w:color w:val="000000"/>
                <w:sz w:val="22"/>
                <w:szCs w:val="22"/>
              </w:rPr>
            </w:pPr>
            <w:r w:rsidRPr="00CD53B8">
              <w:rPr>
                <w:color w:val="000000"/>
                <w:sz w:val="22"/>
                <w:szCs w:val="22"/>
              </w:rPr>
              <w:t>0.278</w:t>
            </w:r>
          </w:p>
        </w:tc>
      </w:tr>
      <w:tr w:rsidR="004D4721" w:rsidRPr="00CD53B8" w14:paraId="723ED330" w14:textId="77777777" w:rsidTr="006D4899">
        <w:trPr>
          <w:trHeight w:val="20"/>
          <w:jc w:val="center"/>
        </w:trPr>
        <w:tc>
          <w:tcPr>
            <w:tcW w:w="0" w:type="auto"/>
            <w:noWrap/>
            <w:hideMark/>
          </w:tcPr>
          <w:p w14:paraId="663AE1A3" w14:textId="77777777" w:rsidR="004D4721" w:rsidRPr="00CD53B8" w:rsidRDefault="004D4721" w:rsidP="006D4899">
            <w:pPr>
              <w:jc w:val="right"/>
              <w:rPr>
                <w:color w:val="000000"/>
                <w:sz w:val="22"/>
                <w:szCs w:val="22"/>
              </w:rPr>
            </w:pPr>
            <w:r w:rsidRPr="00CD53B8">
              <w:rPr>
                <w:color w:val="000000"/>
                <w:sz w:val="22"/>
                <w:szCs w:val="22"/>
              </w:rPr>
              <w:t>Ceraptogonidae</w:t>
            </w:r>
          </w:p>
        </w:tc>
        <w:tc>
          <w:tcPr>
            <w:tcW w:w="0" w:type="auto"/>
            <w:noWrap/>
            <w:hideMark/>
          </w:tcPr>
          <w:p w14:paraId="7BEF12E3" w14:textId="77777777" w:rsidR="004D4721" w:rsidRPr="00CD53B8" w:rsidRDefault="004D4721" w:rsidP="006D4899">
            <w:pPr>
              <w:rPr>
                <w:color w:val="000000"/>
                <w:sz w:val="22"/>
                <w:szCs w:val="22"/>
              </w:rPr>
            </w:pPr>
            <w:r w:rsidRPr="00CD53B8">
              <w:rPr>
                <w:color w:val="000000"/>
                <w:sz w:val="22"/>
                <w:szCs w:val="22"/>
              </w:rPr>
              <w:t>0.013 (0.005)</w:t>
            </w:r>
          </w:p>
        </w:tc>
        <w:tc>
          <w:tcPr>
            <w:tcW w:w="0" w:type="auto"/>
            <w:noWrap/>
            <w:hideMark/>
          </w:tcPr>
          <w:p w14:paraId="1DB48527" w14:textId="77777777" w:rsidR="004D4721" w:rsidRPr="00CD53B8" w:rsidRDefault="004D4721" w:rsidP="006D4899">
            <w:pPr>
              <w:rPr>
                <w:color w:val="000000"/>
                <w:sz w:val="22"/>
                <w:szCs w:val="22"/>
              </w:rPr>
            </w:pPr>
            <w:r w:rsidRPr="00CD53B8">
              <w:rPr>
                <w:color w:val="000000"/>
                <w:sz w:val="22"/>
                <w:szCs w:val="22"/>
              </w:rPr>
              <w:t>0.009 (0.004)</w:t>
            </w:r>
          </w:p>
        </w:tc>
        <w:tc>
          <w:tcPr>
            <w:tcW w:w="0" w:type="auto"/>
            <w:noWrap/>
            <w:hideMark/>
          </w:tcPr>
          <w:p w14:paraId="3164F838" w14:textId="77777777" w:rsidR="004D4721" w:rsidRPr="00CD53B8" w:rsidRDefault="004D4721" w:rsidP="006D4899">
            <w:pPr>
              <w:jc w:val="right"/>
              <w:rPr>
                <w:color w:val="000000"/>
                <w:sz w:val="22"/>
                <w:szCs w:val="22"/>
              </w:rPr>
            </w:pPr>
            <w:r w:rsidRPr="00CD53B8">
              <w:rPr>
                <w:color w:val="000000"/>
                <w:sz w:val="22"/>
                <w:szCs w:val="22"/>
              </w:rPr>
              <w:t>0.58</w:t>
            </w:r>
          </w:p>
        </w:tc>
        <w:tc>
          <w:tcPr>
            <w:tcW w:w="0" w:type="auto"/>
            <w:noWrap/>
            <w:hideMark/>
          </w:tcPr>
          <w:p w14:paraId="09934806" w14:textId="77777777" w:rsidR="004D4721" w:rsidRPr="00CD53B8" w:rsidRDefault="004D4721" w:rsidP="006D4899">
            <w:pPr>
              <w:jc w:val="right"/>
              <w:rPr>
                <w:color w:val="000000"/>
                <w:sz w:val="22"/>
                <w:szCs w:val="22"/>
              </w:rPr>
            </w:pPr>
            <w:r w:rsidRPr="00CD53B8">
              <w:rPr>
                <w:color w:val="000000"/>
                <w:sz w:val="22"/>
                <w:szCs w:val="22"/>
              </w:rPr>
              <w:t>0.559</w:t>
            </w:r>
          </w:p>
        </w:tc>
      </w:tr>
      <w:tr w:rsidR="004D4721" w:rsidRPr="00CD53B8" w14:paraId="401ED00A" w14:textId="77777777" w:rsidTr="006D4899">
        <w:trPr>
          <w:trHeight w:val="20"/>
          <w:jc w:val="center"/>
        </w:trPr>
        <w:tc>
          <w:tcPr>
            <w:tcW w:w="0" w:type="auto"/>
            <w:noWrap/>
            <w:hideMark/>
          </w:tcPr>
          <w:p w14:paraId="6F38BD70" w14:textId="77777777" w:rsidR="004D4721" w:rsidRPr="00CD53B8" w:rsidRDefault="004D4721" w:rsidP="006D4899">
            <w:pPr>
              <w:jc w:val="right"/>
              <w:rPr>
                <w:color w:val="000000"/>
                <w:sz w:val="22"/>
                <w:szCs w:val="22"/>
              </w:rPr>
            </w:pPr>
            <w:r w:rsidRPr="00CD53B8">
              <w:rPr>
                <w:color w:val="000000"/>
                <w:sz w:val="22"/>
                <w:szCs w:val="22"/>
              </w:rPr>
              <w:t>Chironomidae</w:t>
            </w:r>
          </w:p>
        </w:tc>
        <w:tc>
          <w:tcPr>
            <w:tcW w:w="0" w:type="auto"/>
            <w:noWrap/>
            <w:hideMark/>
          </w:tcPr>
          <w:p w14:paraId="6EC86C31" w14:textId="77777777" w:rsidR="004D4721" w:rsidRPr="00CD53B8" w:rsidRDefault="004D4721" w:rsidP="006D4899">
            <w:pPr>
              <w:rPr>
                <w:color w:val="000000"/>
                <w:sz w:val="22"/>
                <w:szCs w:val="22"/>
              </w:rPr>
            </w:pPr>
            <w:r w:rsidRPr="00CD53B8">
              <w:rPr>
                <w:color w:val="000000"/>
                <w:sz w:val="22"/>
                <w:szCs w:val="22"/>
              </w:rPr>
              <w:t>0.020 (0.007)</w:t>
            </w:r>
          </w:p>
        </w:tc>
        <w:tc>
          <w:tcPr>
            <w:tcW w:w="0" w:type="auto"/>
            <w:noWrap/>
            <w:hideMark/>
          </w:tcPr>
          <w:p w14:paraId="19EB9368"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7D82BD24" w14:textId="77777777" w:rsidR="004D4721" w:rsidRPr="00CD53B8" w:rsidRDefault="004D4721" w:rsidP="006D4899">
            <w:pPr>
              <w:jc w:val="right"/>
              <w:rPr>
                <w:color w:val="000000"/>
                <w:sz w:val="22"/>
                <w:szCs w:val="22"/>
              </w:rPr>
            </w:pPr>
            <w:r w:rsidRPr="00CD53B8">
              <w:rPr>
                <w:color w:val="000000"/>
                <w:sz w:val="22"/>
                <w:szCs w:val="22"/>
              </w:rPr>
              <w:t>1.96</w:t>
            </w:r>
          </w:p>
        </w:tc>
        <w:tc>
          <w:tcPr>
            <w:tcW w:w="0" w:type="auto"/>
            <w:noWrap/>
            <w:hideMark/>
          </w:tcPr>
          <w:p w14:paraId="1B9F0F68" w14:textId="77777777" w:rsidR="004D4721" w:rsidRPr="00CD53B8" w:rsidRDefault="004D4721" w:rsidP="006D4899">
            <w:pPr>
              <w:jc w:val="right"/>
              <w:rPr>
                <w:color w:val="000000"/>
                <w:sz w:val="22"/>
                <w:szCs w:val="22"/>
              </w:rPr>
            </w:pPr>
            <w:r w:rsidRPr="00CD53B8">
              <w:rPr>
                <w:color w:val="000000"/>
                <w:sz w:val="22"/>
                <w:szCs w:val="22"/>
              </w:rPr>
              <w:t>0.050</w:t>
            </w:r>
          </w:p>
        </w:tc>
      </w:tr>
      <w:tr w:rsidR="004D4721" w:rsidRPr="00CD53B8" w14:paraId="3EC583AC" w14:textId="77777777" w:rsidTr="006D4899">
        <w:trPr>
          <w:trHeight w:val="20"/>
          <w:jc w:val="center"/>
        </w:trPr>
        <w:tc>
          <w:tcPr>
            <w:tcW w:w="0" w:type="auto"/>
            <w:noWrap/>
            <w:hideMark/>
          </w:tcPr>
          <w:p w14:paraId="791FDF81" w14:textId="77777777" w:rsidR="004D4721" w:rsidRPr="00CD53B8" w:rsidRDefault="004D4721" w:rsidP="006D4899">
            <w:pPr>
              <w:jc w:val="right"/>
              <w:rPr>
                <w:color w:val="000000"/>
                <w:sz w:val="22"/>
                <w:szCs w:val="22"/>
              </w:rPr>
            </w:pPr>
            <w:r w:rsidRPr="00CD53B8">
              <w:rPr>
                <w:color w:val="000000"/>
                <w:sz w:val="22"/>
                <w:szCs w:val="22"/>
              </w:rPr>
              <w:t>Chloropidae</w:t>
            </w:r>
          </w:p>
        </w:tc>
        <w:tc>
          <w:tcPr>
            <w:tcW w:w="0" w:type="auto"/>
            <w:noWrap/>
            <w:hideMark/>
          </w:tcPr>
          <w:p w14:paraId="56CE49D4" w14:textId="77777777" w:rsidR="004D4721" w:rsidRPr="00CD53B8" w:rsidRDefault="004D4721" w:rsidP="006D4899">
            <w:pPr>
              <w:rPr>
                <w:color w:val="000000"/>
                <w:sz w:val="22"/>
                <w:szCs w:val="22"/>
              </w:rPr>
            </w:pPr>
            <w:r w:rsidRPr="00CD53B8">
              <w:rPr>
                <w:color w:val="000000"/>
                <w:sz w:val="22"/>
                <w:szCs w:val="22"/>
              </w:rPr>
              <w:t>0.020 (0.007)</w:t>
            </w:r>
          </w:p>
        </w:tc>
        <w:tc>
          <w:tcPr>
            <w:tcW w:w="0" w:type="auto"/>
            <w:noWrap/>
            <w:hideMark/>
          </w:tcPr>
          <w:p w14:paraId="42F32E7F"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064B87DF" w14:textId="77777777" w:rsidR="004D4721" w:rsidRPr="00CD53B8" w:rsidRDefault="004D4721" w:rsidP="006D4899">
            <w:pPr>
              <w:jc w:val="right"/>
              <w:rPr>
                <w:color w:val="000000"/>
                <w:sz w:val="22"/>
                <w:szCs w:val="22"/>
              </w:rPr>
            </w:pPr>
            <w:r w:rsidRPr="00CD53B8">
              <w:rPr>
                <w:color w:val="000000"/>
                <w:sz w:val="22"/>
                <w:szCs w:val="22"/>
              </w:rPr>
              <w:t>1.96</w:t>
            </w:r>
          </w:p>
        </w:tc>
        <w:tc>
          <w:tcPr>
            <w:tcW w:w="0" w:type="auto"/>
            <w:noWrap/>
            <w:hideMark/>
          </w:tcPr>
          <w:p w14:paraId="1AA81F4D" w14:textId="77777777" w:rsidR="004D4721" w:rsidRPr="00CD53B8" w:rsidRDefault="004D4721" w:rsidP="006D4899">
            <w:pPr>
              <w:jc w:val="right"/>
              <w:rPr>
                <w:color w:val="000000"/>
                <w:sz w:val="22"/>
                <w:szCs w:val="22"/>
              </w:rPr>
            </w:pPr>
            <w:r w:rsidRPr="00CD53B8">
              <w:rPr>
                <w:color w:val="000000"/>
                <w:sz w:val="22"/>
                <w:szCs w:val="22"/>
              </w:rPr>
              <w:t>0.050</w:t>
            </w:r>
          </w:p>
        </w:tc>
      </w:tr>
      <w:tr w:rsidR="004D4721" w:rsidRPr="00CD53B8" w14:paraId="51B54A1F" w14:textId="77777777" w:rsidTr="006D4899">
        <w:trPr>
          <w:trHeight w:val="20"/>
          <w:jc w:val="center"/>
        </w:trPr>
        <w:tc>
          <w:tcPr>
            <w:tcW w:w="0" w:type="auto"/>
            <w:noWrap/>
            <w:hideMark/>
          </w:tcPr>
          <w:p w14:paraId="3A5927E4" w14:textId="77777777" w:rsidR="004D4721" w:rsidRPr="00CD53B8" w:rsidRDefault="004D4721" w:rsidP="006D4899">
            <w:pPr>
              <w:jc w:val="right"/>
              <w:rPr>
                <w:color w:val="000000"/>
                <w:sz w:val="22"/>
                <w:szCs w:val="22"/>
              </w:rPr>
            </w:pPr>
            <w:r w:rsidRPr="00CD53B8">
              <w:rPr>
                <w:color w:val="000000"/>
                <w:sz w:val="22"/>
                <w:szCs w:val="22"/>
              </w:rPr>
              <w:t>Dolichopodidae</w:t>
            </w:r>
          </w:p>
        </w:tc>
        <w:tc>
          <w:tcPr>
            <w:tcW w:w="0" w:type="auto"/>
            <w:noWrap/>
            <w:hideMark/>
          </w:tcPr>
          <w:p w14:paraId="095C1778" w14:textId="77777777" w:rsidR="004D4721" w:rsidRPr="00CD53B8" w:rsidRDefault="004D4721" w:rsidP="006D4899">
            <w:pPr>
              <w:rPr>
                <w:color w:val="000000"/>
                <w:sz w:val="22"/>
                <w:szCs w:val="22"/>
              </w:rPr>
            </w:pPr>
            <w:r w:rsidRPr="00CD53B8">
              <w:rPr>
                <w:color w:val="000000"/>
                <w:sz w:val="22"/>
                <w:szCs w:val="22"/>
              </w:rPr>
              <w:t>0.027 (0.020)</w:t>
            </w:r>
          </w:p>
        </w:tc>
        <w:tc>
          <w:tcPr>
            <w:tcW w:w="0" w:type="auto"/>
            <w:noWrap/>
            <w:hideMark/>
          </w:tcPr>
          <w:p w14:paraId="2CFD0E91" w14:textId="77777777" w:rsidR="004D4721" w:rsidRPr="00CD53B8" w:rsidRDefault="004D4721" w:rsidP="006D4899">
            <w:pPr>
              <w:rPr>
                <w:color w:val="000000"/>
                <w:sz w:val="22"/>
                <w:szCs w:val="22"/>
              </w:rPr>
            </w:pPr>
            <w:r w:rsidRPr="00CD53B8">
              <w:rPr>
                <w:color w:val="000000"/>
                <w:sz w:val="22"/>
                <w:szCs w:val="22"/>
              </w:rPr>
              <w:t>0.016 (0.005)</w:t>
            </w:r>
          </w:p>
        </w:tc>
        <w:tc>
          <w:tcPr>
            <w:tcW w:w="0" w:type="auto"/>
            <w:noWrap/>
            <w:hideMark/>
          </w:tcPr>
          <w:p w14:paraId="03249E75" w14:textId="77777777" w:rsidR="004D4721" w:rsidRPr="00CD53B8" w:rsidRDefault="004D4721" w:rsidP="006D4899">
            <w:pPr>
              <w:jc w:val="right"/>
              <w:rPr>
                <w:color w:val="000000"/>
                <w:sz w:val="22"/>
                <w:szCs w:val="22"/>
              </w:rPr>
            </w:pPr>
            <w:r w:rsidRPr="00CD53B8">
              <w:rPr>
                <w:color w:val="000000"/>
                <w:sz w:val="22"/>
                <w:szCs w:val="22"/>
              </w:rPr>
              <w:t>0.20</w:t>
            </w:r>
          </w:p>
        </w:tc>
        <w:tc>
          <w:tcPr>
            <w:tcW w:w="0" w:type="auto"/>
            <w:noWrap/>
            <w:hideMark/>
          </w:tcPr>
          <w:p w14:paraId="2EDF9073" w14:textId="77777777" w:rsidR="004D4721" w:rsidRPr="00CD53B8" w:rsidRDefault="004D4721" w:rsidP="006D4899">
            <w:pPr>
              <w:jc w:val="right"/>
              <w:rPr>
                <w:color w:val="000000"/>
                <w:sz w:val="22"/>
                <w:szCs w:val="22"/>
              </w:rPr>
            </w:pPr>
            <w:r w:rsidRPr="00CD53B8">
              <w:rPr>
                <w:color w:val="000000"/>
                <w:sz w:val="22"/>
                <w:szCs w:val="22"/>
              </w:rPr>
              <w:t>0.844</w:t>
            </w:r>
          </w:p>
        </w:tc>
      </w:tr>
      <w:tr w:rsidR="004D4721" w:rsidRPr="00CD53B8" w14:paraId="1C131845" w14:textId="77777777" w:rsidTr="006D4899">
        <w:trPr>
          <w:trHeight w:val="20"/>
          <w:jc w:val="center"/>
        </w:trPr>
        <w:tc>
          <w:tcPr>
            <w:tcW w:w="0" w:type="auto"/>
            <w:noWrap/>
            <w:hideMark/>
          </w:tcPr>
          <w:p w14:paraId="32E95689" w14:textId="77777777" w:rsidR="004D4721" w:rsidRPr="00CD53B8" w:rsidRDefault="004D4721" w:rsidP="006D4899">
            <w:pPr>
              <w:jc w:val="right"/>
              <w:rPr>
                <w:color w:val="000000"/>
                <w:sz w:val="22"/>
                <w:szCs w:val="22"/>
              </w:rPr>
            </w:pPr>
            <w:r w:rsidRPr="00CD53B8">
              <w:rPr>
                <w:color w:val="000000"/>
                <w:sz w:val="22"/>
                <w:szCs w:val="22"/>
              </w:rPr>
              <w:t>Mycetophilidae</w:t>
            </w:r>
          </w:p>
        </w:tc>
        <w:tc>
          <w:tcPr>
            <w:tcW w:w="0" w:type="auto"/>
            <w:noWrap/>
            <w:hideMark/>
          </w:tcPr>
          <w:p w14:paraId="3CA9A65A" w14:textId="77777777" w:rsidR="004D4721" w:rsidRPr="00CD53B8" w:rsidRDefault="004D4721" w:rsidP="006D4899">
            <w:pPr>
              <w:rPr>
                <w:color w:val="000000"/>
                <w:sz w:val="22"/>
                <w:szCs w:val="22"/>
              </w:rPr>
            </w:pPr>
            <w:r w:rsidRPr="00CD53B8">
              <w:rPr>
                <w:color w:val="000000"/>
                <w:sz w:val="22"/>
                <w:szCs w:val="22"/>
              </w:rPr>
              <w:t>0.007 (0.004)</w:t>
            </w:r>
          </w:p>
        </w:tc>
        <w:tc>
          <w:tcPr>
            <w:tcW w:w="0" w:type="auto"/>
            <w:noWrap/>
            <w:hideMark/>
          </w:tcPr>
          <w:p w14:paraId="535FA9B4" w14:textId="77777777" w:rsidR="004D4721" w:rsidRPr="00CD53B8" w:rsidRDefault="004D4721" w:rsidP="006D4899">
            <w:pPr>
              <w:rPr>
                <w:b/>
                <w:color w:val="000000"/>
                <w:sz w:val="22"/>
                <w:szCs w:val="22"/>
              </w:rPr>
            </w:pPr>
            <w:r w:rsidRPr="00CD53B8">
              <w:rPr>
                <w:b/>
                <w:color w:val="000000"/>
                <w:sz w:val="22"/>
                <w:szCs w:val="22"/>
              </w:rPr>
              <w:t>0.025 (0.007)</w:t>
            </w:r>
          </w:p>
        </w:tc>
        <w:tc>
          <w:tcPr>
            <w:tcW w:w="0" w:type="auto"/>
            <w:noWrap/>
            <w:hideMark/>
          </w:tcPr>
          <w:p w14:paraId="17FE4485" w14:textId="77777777" w:rsidR="004D4721" w:rsidRPr="00CD53B8" w:rsidRDefault="004D4721" w:rsidP="006D4899">
            <w:pPr>
              <w:jc w:val="right"/>
              <w:rPr>
                <w:color w:val="000000"/>
                <w:sz w:val="22"/>
                <w:szCs w:val="22"/>
              </w:rPr>
            </w:pPr>
            <w:r w:rsidRPr="00CD53B8">
              <w:rPr>
                <w:color w:val="000000"/>
                <w:sz w:val="22"/>
                <w:szCs w:val="22"/>
              </w:rPr>
              <w:t>2.60</w:t>
            </w:r>
          </w:p>
        </w:tc>
        <w:tc>
          <w:tcPr>
            <w:tcW w:w="0" w:type="auto"/>
            <w:noWrap/>
            <w:hideMark/>
          </w:tcPr>
          <w:p w14:paraId="10976BE6" w14:textId="77777777" w:rsidR="004D4721" w:rsidRPr="00CD53B8" w:rsidRDefault="004D4721" w:rsidP="006D4899">
            <w:pPr>
              <w:jc w:val="right"/>
              <w:rPr>
                <w:b/>
                <w:bCs/>
                <w:color w:val="000000"/>
                <w:sz w:val="22"/>
                <w:szCs w:val="22"/>
              </w:rPr>
            </w:pPr>
            <w:r w:rsidRPr="00CD53B8">
              <w:rPr>
                <w:b/>
                <w:bCs/>
                <w:color w:val="000000"/>
                <w:sz w:val="22"/>
                <w:szCs w:val="22"/>
              </w:rPr>
              <w:t>0.009</w:t>
            </w:r>
          </w:p>
        </w:tc>
      </w:tr>
      <w:tr w:rsidR="004D4721" w:rsidRPr="00CD53B8" w14:paraId="2DF0F428" w14:textId="77777777" w:rsidTr="006D4899">
        <w:trPr>
          <w:trHeight w:val="20"/>
          <w:jc w:val="center"/>
        </w:trPr>
        <w:tc>
          <w:tcPr>
            <w:tcW w:w="0" w:type="auto"/>
            <w:noWrap/>
            <w:hideMark/>
          </w:tcPr>
          <w:p w14:paraId="2396CE02" w14:textId="77777777" w:rsidR="004D4721" w:rsidRPr="00CD53B8" w:rsidRDefault="004D4721" w:rsidP="006D4899">
            <w:pPr>
              <w:jc w:val="right"/>
              <w:rPr>
                <w:color w:val="000000"/>
                <w:sz w:val="22"/>
                <w:szCs w:val="22"/>
              </w:rPr>
            </w:pPr>
            <w:r w:rsidRPr="00CD53B8">
              <w:rPr>
                <w:color w:val="000000"/>
                <w:sz w:val="22"/>
                <w:szCs w:val="22"/>
              </w:rPr>
              <w:t>Sciaridae</w:t>
            </w:r>
          </w:p>
        </w:tc>
        <w:tc>
          <w:tcPr>
            <w:tcW w:w="0" w:type="auto"/>
            <w:noWrap/>
            <w:hideMark/>
          </w:tcPr>
          <w:p w14:paraId="6B69EC61" w14:textId="77777777" w:rsidR="004D4721" w:rsidRPr="00CD53B8" w:rsidRDefault="004D4721" w:rsidP="006D4899">
            <w:pPr>
              <w:rPr>
                <w:color w:val="000000"/>
                <w:sz w:val="22"/>
                <w:szCs w:val="22"/>
              </w:rPr>
            </w:pPr>
            <w:r w:rsidRPr="00CD53B8">
              <w:rPr>
                <w:color w:val="000000"/>
                <w:sz w:val="22"/>
                <w:szCs w:val="22"/>
              </w:rPr>
              <w:t>0.014 (0.005)</w:t>
            </w:r>
          </w:p>
        </w:tc>
        <w:tc>
          <w:tcPr>
            <w:tcW w:w="0" w:type="auto"/>
            <w:noWrap/>
            <w:hideMark/>
          </w:tcPr>
          <w:p w14:paraId="599E3448" w14:textId="77777777" w:rsidR="004D4721" w:rsidRPr="00CD53B8" w:rsidRDefault="004D4721" w:rsidP="006D4899">
            <w:pPr>
              <w:rPr>
                <w:color w:val="000000"/>
                <w:sz w:val="22"/>
                <w:szCs w:val="22"/>
              </w:rPr>
            </w:pPr>
            <w:r w:rsidRPr="00CD53B8">
              <w:rPr>
                <w:color w:val="000000"/>
                <w:sz w:val="22"/>
                <w:szCs w:val="22"/>
              </w:rPr>
              <w:t>0.012 (0.005)</w:t>
            </w:r>
          </w:p>
        </w:tc>
        <w:tc>
          <w:tcPr>
            <w:tcW w:w="0" w:type="auto"/>
            <w:noWrap/>
            <w:hideMark/>
          </w:tcPr>
          <w:p w14:paraId="25488F7D" w14:textId="77777777" w:rsidR="004D4721" w:rsidRPr="00CD53B8" w:rsidRDefault="004D4721" w:rsidP="006D4899">
            <w:pPr>
              <w:jc w:val="center"/>
              <w:rPr>
                <w:color w:val="000000"/>
                <w:sz w:val="22"/>
                <w:szCs w:val="22"/>
              </w:rPr>
            </w:pPr>
            <w:r w:rsidRPr="00CD53B8">
              <w:rPr>
                <w:color w:val="000000"/>
                <w:sz w:val="22"/>
                <w:szCs w:val="22"/>
              </w:rPr>
              <w:t xml:space="preserve"> 0.32</w:t>
            </w:r>
          </w:p>
        </w:tc>
        <w:tc>
          <w:tcPr>
            <w:tcW w:w="0" w:type="auto"/>
            <w:noWrap/>
            <w:hideMark/>
          </w:tcPr>
          <w:p w14:paraId="6BB58660" w14:textId="77777777" w:rsidR="004D4721" w:rsidRPr="00CD53B8" w:rsidRDefault="004D4721" w:rsidP="006D4899">
            <w:pPr>
              <w:jc w:val="right"/>
              <w:rPr>
                <w:color w:val="000000"/>
                <w:sz w:val="22"/>
                <w:szCs w:val="22"/>
              </w:rPr>
            </w:pPr>
            <w:r w:rsidRPr="00CD53B8">
              <w:rPr>
                <w:color w:val="000000"/>
                <w:sz w:val="22"/>
                <w:szCs w:val="22"/>
              </w:rPr>
              <w:t>0.749</w:t>
            </w:r>
          </w:p>
        </w:tc>
      </w:tr>
      <w:tr w:rsidR="004D4721" w:rsidRPr="00CD53B8" w14:paraId="08BE7A7D" w14:textId="77777777" w:rsidTr="006D4899">
        <w:trPr>
          <w:trHeight w:val="20"/>
          <w:jc w:val="center"/>
        </w:trPr>
        <w:tc>
          <w:tcPr>
            <w:tcW w:w="0" w:type="auto"/>
            <w:noWrap/>
            <w:hideMark/>
          </w:tcPr>
          <w:p w14:paraId="0FD36FEF" w14:textId="77777777" w:rsidR="004D4721" w:rsidRPr="00CD53B8" w:rsidRDefault="004D4721" w:rsidP="006D4899">
            <w:pPr>
              <w:rPr>
                <w:color w:val="000000"/>
                <w:sz w:val="22"/>
                <w:szCs w:val="22"/>
              </w:rPr>
            </w:pPr>
            <w:r w:rsidRPr="00CD53B8">
              <w:rPr>
                <w:color w:val="000000"/>
                <w:sz w:val="22"/>
                <w:szCs w:val="22"/>
              </w:rPr>
              <w:t>Hemiptera</w:t>
            </w:r>
          </w:p>
        </w:tc>
        <w:tc>
          <w:tcPr>
            <w:tcW w:w="0" w:type="auto"/>
            <w:noWrap/>
            <w:hideMark/>
          </w:tcPr>
          <w:p w14:paraId="3D79EFA7"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09EBAC9E" w14:textId="77777777" w:rsidR="004D4721" w:rsidRPr="00CD53B8" w:rsidRDefault="004D4721" w:rsidP="006D4899">
            <w:pPr>
              <w:rPr>
                <w:color w:val="000000"/>
                <w:sz w:val="22"/>
                <w:szCs w:val="22"/>
              </w:rPr>
            </w:pPr>
            <w:r w:rsidRPr="00CD53B8">
              <w:rPr>
                <w:color w:val="000000"/>
                <w:sz w:val="22"/>
                <w:szCs w:val="22"/>
              </w:rPr>
              <w:t>0.005 (0.003)</w:t>
            </w:r>
          </w:p>
        </w:tc>
        <w:tc>
          <w:tcPr>
            <w:tcW w:w="0" w:type="auto"/>
            <w:noWrap/>
            <w:hideMark/>
          </w:tcPr>
          <w:p w14:paraId="3149DFCC" w14:textId="77777777" w:rsidR="004D4721" w:rsidRPr="00CD53B8" w:rsidRDefault="004D4721" w:rsidP="006D4899">
            <w:pPr>
              <w:jc w:val="center"/>
              <w:rPr>
                <w:color w:val="000000"/>
                <w:sz w:val="22"/>
                <w:szCs w:val="22"/>
              </w:rPr>
            </w:pPr>
            <w:r w:rsidRPr="00CD53B8">
              <w:rPr>
                <w:color w:val="000000"/>
                <w:sz w:val="22"/>
                <w:szCs w:val="22"/>
              </w:rPr>
              <w:t xml:space="preserve"> 0.32</w:t>
            </w:r>
          </w:p>
        </w:tc>
        <w:tc>
          <w:tcPr>
            <w:tcW w:w="0" w:type="auto"/>
            <w:noWrap/>
            <w:hideMark/>
          </w:tcPr>
          <w:p w14:paraId="7A1B6A00" w14:textId="77777777" w:rsidR="004D4721" w:rsidRPr="00CD53B8" w:rsidRDefault="004D4721" w:rsidP="006D4899">
            <w:pPr>
              <w:jc w:val="right"/>
              <w:rPr>
                <w:color w:val="000000"/>
                <w:sz w:val="22"/>
                <w:szCs w:val="22"/>
              </w:rPr>
            </w:pPr>
            <w:r w:rsidRPr="00CD53B8">
              <w:rPr>
                <w:color w:val="000000"/>
                <w:sz w:val="22"/>
                <w:szCs w:val="22"/>
              </w:rPr>
              <w:t>0.749</w:t>
            </w:r>
          </w:p>
        </w:tc>
      </w:tr>
      <w:tr w:rsidR="004D4721" w:rsidRPr="00CD53B8" w14:paraId="5FE2AF6A" w14:textId="77777777" w:rsidTr="006D4899">
        <w:trPr>
          <w:trHeight w:val="20"/>
          <w:jc w:val="center"/>
        </w:trPr>
        <w:tc>
          <w:tcPr>
            <w:tcW w:w="0" w:type="auto"/>
            <w:noWrap/>
            <w:hideMark/>
          </w:tcPr>
          <w:p w14:paraId="0E6DC3E3" w14:textId="77777777" w:rsidR="004D4721" w:rsidRPr="00CD53B8" w:rsidRDefault="004D4721" w:rsidP="006D4899">
            <w:pPr>
              <w:jc w:val="right"/>
              <w:rPr>
                <w:color w:val="000000"/>
                <w:sz w:val="22"/>
                <w:szCs w:val="22"/>
              </w:rPr>
            </w:pPr>
            <w:r w:rsidRPr="00CD53B8">
              <w:rPr>
                <w:color w:val="000000"/>
                <w:sz w:val="22"/>
                <w:szCs w:val="22"/>
              </w:rPr>
              <w:t>Aphididae</w:t>
            </w:r>
          </w:p>
        </w:tc>
        <w:tc>
          <w:tcPr>
            <w:tcW w:w="0" w:type="auto"/>
            <w:noWrap/>
            <w:hideMark/>
          </w:tcPr>
          <w:p w14:paraId="240090F7"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44C621BB" w14:textId="77777777" w:rsidR="004D4721" w:rsidRPr="00CD53B8" w:rsidRDefault="004D4721" w:rsidP="006D4899">
            <w:pPr>
              <w:rPr>
                <w:color w:val="000000"/>
                <w:sz w:val="22"/>
                <w:szCs w:val="22"/>
              </w:rPr>
            </w:pPr>
            <w:r w:rsidRPr="00CD53B8">
              <w:rPr>
                <w:color w:val="000000"/>
                <w:sz w:val="22"/>
                <w:szCs w:val="22"/>
              </w:rPr>
              <w:t>0.012 (0.005)</w:t>
            </w:r>
          </w:p>
        </w:tc>
        <w:tc>
          <w:tcPr>
            <w:tcW w:w="0" w:type="auto"/>
            <w:noWrap/>
            <w:hideMark/>
          </w:tcPr>
          <w:p w14:paraId="0008E026" w14:textId="77777777" w:rsidR="004D4721" w:rsidRPr="00CD53B8" w:rsidRDefault="004D4721" w:rsidP="006D4899">
            <w:pPr>
              <w:jc w:val="right"/>
              <w:rPr>
                <w:color w:val="000000"/>
                <w:sz w:val="22"/>
                <w:szCs w:val="22"/>
              </w:rPr>
            </w:pPr>
            <w:r w:rsidRPr="00CD53B8">
              <w:rPr>
                <w:color w:val="000000"/>
                <w:sz w:val="22"/>
                <w:szCs w:val="22"/>
              </w:rPr>
              <w:t>1.59</w:t>
            </w:r>
          </w:p>
        </w:tc>
        <w:tc>
          <w:tcPr>
            <w:tcW w:w="0" w:type="auto"/>
            <w:noWrap/>
            <w:hideMark/>
          </w:tcPr>
          <w:p w14:paraId="6F8BC3C7" w14:textId="77777777" w:rsidR="004D4721" w:rsidRPr="00CD53B8" w:rsidRDefault="004D4721" w:rsidP="006D4899">
            <w:pPr>
              <w:jc w:val="right"/>
              <w:rPr>
                <w:color w:val="000000"/>
                <w:sz w:val="22"/>
                <w:szCs w:val="22"/>
              </w:rPr>
            </w:pPr>
            <w:r w:rsidRPr="00CD53B8">
              <w:rPr>
                <w:color w:val="000000"/>
                <w:sz w:val="22"/>
                <w:szCs w:val="22"/>
              </w:rPr>
              <w:t>0.111</w:t>
            </w:r>
          </w:p>
        </w:tc>
      </w:tr>
      <w:tr w:rsidR="004D4721" w:rsidRPr="00CD53B8" w14:paraId="68D59286" w14:textId="77777777" w:rsidTr="006D4899">
        <w:trPr>
          <w:trHeight w:val="20"/>
          <w:jc w:val="center"/>
        </w:trPr>
        <w:tc>
          <w:tcPr>
            <w:tcW w:w="0" w:type="auto"/>
            <w:noWrap/>
            <w:hideMark/>
          </w:tcPr>
          <w:p w14:paraId="16706262" w14:textId="77777777" w:rsidR="004D4721" w:rsidRPr="00CD53B8" w:rsidRDefault="004D4721" w:rsidP="006D4899">
            <w:pPr>
              <w:jc w:val="center"/>
              <w:rPr>
                <w:color w:val="000000"/>
                <w:sz w:val="22"/>
                <w:szCs w:val="22"/>
              </w:rPr>
            </w:pPr>
            <w:r w:rsidRPr="00CD53B8">
              <w:rPr>
                <w:color w:val="000000"/>
                <w:sz w:val="22"/>
                <w:szCs w:val="22"/>
              </w:rPr>
              <w:t>Cicadellidae (+imm)</w:t>
            </w:r>
          </w:p>
        </w:tc>
        <w:tc>
          <w:tcPr>
            <w:tcW w:w="0" w:type="auto"/>
            <w:noWrap/>
            <w:hideMark/>
          </w:tcPr>
          <w:p w14:paraId="707AFA27" w14:textId="77777777" w:rsidR="004D4721" w:rsidRPr="00CD53B8" w:rsidRDefault="004D4721" w:rsidP="006D4899">
            <w:pPr>
              <w:rPr>
                <w:color w:val="000000"/>
                <w:sz w:val="22"/>
                <w:szCs w:val="22"/>
              </w:rPr>
            </w:pPr>
            <w:r w:rsidRPr="00CD53B8">
              <w:rPr>
                <w:color w:val="000000"/>
                <w:sz w:val="22"/>
                <w:szCs w:val="22"/>
              </w:rPr>
              <w:t>0.121 (0.026)</w:t>
            </w:r>
          </w:p>
        </w:tc>
        <w:tc>
          <w:tcPr>
            <w:tcW w:w="0" w:type="auto"/>
            <w:noWrap/>
            <w:hideMark/>
          </w:tcPr>
          <w:p w14:paraId="38DB9EFB" w14:textId="77777777" w:rsidR="004D4721" w:rsidRPr="00CD53B8" w:rsidRDefault="004D4721" w:rsidP="006D4899">
            <w:pPr>
              <w:rPr>
                <w:color w:val="000000"/>
                <w:sz w:val="22"/>
                <w:szCs w:val="22"/>
              </w:rPr>
            </w:pPr>
            <w:r w:rsidRPr="00CD53B8">
              <w:rPr>
                <w:color w:val="000000"/>
                <w:sz w:val="22"/>
                <w:szCs w:val="22"/>
              </w:rPr>
              <w:t>0.148 (0.023)</w:t>
            </w:r>
          </w:p>
        </w:tc>
        <w:tc>
          <w:tcPr>
            <w:tcW w:w="0" w:type="auto"/>
            <w:noWrap/>
            <w:hideMark/>
          </w:tcPr>
          <w:p w14:paraId="5C6EE3EA" w14:textId="77777777" w:rsidR="004D4721" w:rsidRPr="00CD53B8" w:rsidRDefault="004D4721" w:rsidP="006D4899">
            <w:pPr>
              <w:jc w:val="right"/>
              <w:rPr>
                <w:color w:val="000000"/>
                <w:sz w:val="22"/>
                <w:szCs w:val="22"/>
              </w:rPr>
            </w:pPr>
            <w:r w:rsidRPr="00CD53B8">
              <w:rPr>
                <w:color w:val="000000"/>
                <w:sz w:val="22"/>
                <w:szCs w:val="22"/>
              </w:rPr>
              <w:t>1.36</w:t>
            </w:r>
          </w:p>
        </w:tc>
        <w:tc>
          <w:tcPr>
            <w:tcW w:w="0" w:type="auto"/>
            <w:noWrap/>
            <w:hideMark/>
          </w:tcPr>
          <w:p w14:paraId="252A74F5" w14:textId="77777777" w:rsidR="004D4721" w:rsidRPr="00CD53B8" w:rsidRDefault="004D4721" w:rsidP="006D4899">
            <w:pPr>
              <w:jc w:val="right"/>
              <w:rPr>
                <w:color w:val="000000"/>
                <w:sz w:val="22"/>
                <w:szCs w:val="22"/>
              </w:rPr>
            </w:pPr>
            <w:r w:rsidRPr="00CD53B8">
              <w:rPr>
                <w:color w:val="000000"/>
                <w:sz w:val="22"/>
                <w:szCs w:val="22"/>
              </w:rPr>
              <w:t>0.175</w:t>
            </w:r>
          </w:p>
        </w:tc>
      </w:tr>
      <w:tr w:rsidR="004D4721" w:rsidRPr="00CD53B8" w14:paraId="6CB96A98" w14:textId="77777777" w:rsidTr="006D4899">
        <w:trPr>
          <w:trHeight w:val="20"/>
          <w:jc w:val="center"/>
        </w:trPr>
        <w:tc>
          <w:tcPr>
            <w:tcW w:w="0" w:type="auto"/>
            <w:noWrap/>
            <w:hideMark/>
          </w:tcPr>
          <w:p w14:paraId="64630F5F" w14:textId="77777777" w:rsidR="004D4721" w:rsidRPr="00CD53B8" w:rsidRDefault="004D4721" w:rsidP="006D4899">
            <w:pPr>
              <w:jc w:val="right"/>
              <w:rPr>
                <w:color w:val="000000"/>
                <w:sz w:val="22"/>
                <w:szCs w:val="22"/>
              </w:rPr>
            </w:pPr>
            <w:r w:rsidRPr="00CD53B8">
              <w:rPr>
                <w:color w:val="000000"/>
                <w:sz w:val="22"/>
                <w:szCs w:val="22"/>
              </w:rPr>
              <w:t>Coccidae</w:t>
            </w:r>
          </w:p>
        </w:tc>
        <w:tc>
          <w:tcPr>
            <w:tcW w:w="0" w:type="auto"/>
            <w:noWrap/>
            <w:hideMark/>
          </w:tcPr>
          <w:p w14:paraId="4751908B" w14:textId="77777777" w:rsidR="004D4721" w:rsidRPr="00CD53B8" w:rsidRDefault="004D4721" w:rsidP="006D4899">
            <w:pPr>
              <w:rPr>
                <w:color w:val="000000"/>
                <w:sz w:val="22"/>
                <w:szCs w:val="22"/>
              </w:rPr>
            </w:pPr>
            <w:r w:rsidRPr="00CD53B8">
              <w:rPr>
                <w:color w:val="000000"/>
                <w:sz w:val="22"/>
                <w:szCs w:val="22"/>
              </w:rPr>
              <w:t>0.016 (0.007)</w:t>
            </w:r>
          </w:p>
        </w:tc>
        <w:tc>
          <w:tcPr>
            <w:tcW w:w="0" w:type="auto"/>
            <w:noWrap/>
            <w:hideMark/>
          </w:tcPr>
          <w:p w14:paraId="1F2306F4" w14:textId="77777777" w:rsidR="004D4721" w:rsidRPr="00CD53B8" w:rsidRDefault="004D4721" w:rsidP="006D4899">
            <w:pPr>
              <w:rPr>
                <w:color w:val="000000"/>
                <w:sz w:val="22"/>
                <w:szCs w:val="22"/>
              </w:rPr>
            </w:pPr>
            <w:r w:rsidRPr="00CD53B8">
              <w:rPr>
                <w:color w:val="000000"/>
                <w:sz w:val="22"/>
                <w:szCs w:val="22"/>
              </w:rPr>
              <w:t>0.032 (0.008)</w:t>
            </w:r>
          </w:p>
        </w:tc>
        <w:tc>
          <w:tcPr>
            <w:tcW w:w="0" w:type="auto"/>
            <w:noWrap/>
            <w:hideMark/>
          </w:tcPr>
          <w:p w14:paraId="1DCE8C0B" w14:textId="77777777" w:rsidR="004D4721" w:rsidRPr="00CD53B8" w:rsidRDefault="004D4721" w:rsidP="006D4899">
            <w:pPr>
              <w:jc w:val="right"/>
              <w:rPr>
                <w:color w:val="000000"/>
                <w:sz w:val="22"/>
                <w:szCs w:val="22"/>
              </w:rPr>
            </w:pPr>
            <w:r w:rsidRPr="00CD53B8">
              <w:rPr>
                <w:color w:val="000000"/>
                <w:sz w:val="22"/>
                <w:szCs w:val="22"/>
              </w:rPr>
              <w:t>1.89</w:t>
            </w:r>
          </w:p>
        </w:tc>
        <w:tc>
          <w:tcPr>
            <w:tcW w:w="0" w:type="auto"/>
            <w:noWrap/>
            <w:hideMark/>
          </w:tcPr>
          <w:p w14:paraId="17DF4DD4" w14:textId="77777777" w:rsidR="004D4721" w:rsidRPr="00CD53B8" w:rsidRDefault="004D4721" w:rsidP="006D4899">
            <w:pPr>
              <w:jc w:val="right"/>
              <w:rPr>
                <w:color w:val="000000"/>
                <w:sz w:val="22"/>
                <w:szCs w:val="22"/>
              </w:rPr>
            </w:pPr>
            <w:r w:rsidRPr="00CD53B8">
              <w:rPr>
                <w:color w:val="000000"/>
                <w:sz w:val="22"/>
                <w:szCs w:val="22"/>
              </w:rPr>
              <w:t>0.059</w:t>
            </w:r>
          </w:p>
        </w:tc>
      </w:tr>
      <w:tr w:rsidR="004D4721" w:rsidRPr="00CD53B8" w14:paraId="26681E14" w14:textId="77777777" w:rsidTr="006D4899">
        <w:trPr>
          <w:trHeight w:val="20"/>
          <w:jc w:val="center"/>
        </w:trPr>
        <w:tc>
          <w:tcPr>
            <w:tcW w:w="0" w:type="auto"/>
            <w:noWrap/>
            <w:hideMark/>
          </w:tcPr>
          <w:p w14:paraId="203B4C58" w14:textId="77777777" w:rsidR="004D4721" w:rsidRPr="00CD53B8" w:rsidRDefault="004D4721" w:rsidP="006D4899">
            <w:pPr>
              <w:jc w:val="right"/>
              <w:rPr>
                <w:color w:val="000000"/>
                <w:sz w:val="22"/>
                <w:szCs w:val="22"/>
              </w:rPr>
            </w:pPr>
            <w:r w:rsidRPr="00CD53B8">
              <w:rPr>
                <w:color w:val="000000"/>
                <w:sz w:val="22"/>
                <w:szCs w:val="22"/>
              </w:rPr>
              <w:t>Delphacidae</w:t>
            </w:r>
          </w:p>
        </w:tc>
        <w:tc>
          <w:tcPr>
            <w:tcW w:w="0" w:type="auto"/>
            <w:noWrap/>
            <w:hideMark/>
          </w:tcPr>
          <w:p w14:paraId="1DECA104" w14:textId="77777777" w:rsidR="004D4721" w:rsidRPr="00CD53B8" w:rsidRDefault="004D4721" w:rsidP="006D4899">
            <w:pPr>
              <w:rPr>
                <w:color w:val="000000"/>
                <w:sz w:val="22"/>
                <w:szCs w:val="22"/>
              </w:rPr>
            </w:pPr>
            <w:r w:rsidRPr="00CD53B8">
              <w:rPr>
                <w:color w:val="000000"/>
                <w:sz w:val="22"/>
                <w:szCs w:val="22"/>
              </w:rPr>
              <w:t>0.030 (0.017)</w:t>
            </w:r>
          </w:p>
        </w:tc>
        <w:tc>
          <w:tcPr>
            <w:tcW w:w="0" w:type="auto"/>
            <w:noWrap/>
            <w:hideMark/>
          </w:tcPr>
          <w:p w14:paraId="19E9D027" w14:textId="77777777" w:rsidR="004D4721" w:rsidRPr="00CD53B8" w:rsidRDefault="004D4721" w:rsidP="006D4899">
            <w:pPr>
              <w:rPr>
                <w:color w:val="000000"/>
                <w:sz w:val="22"/>
                <w:szCs w:val="22"/>
              </w:rPr>
            </w:pPr>
            <w:r w:rsidRPr="00CD53B8">
              <w:rPr>
                <w:color w:val="000000"/>
                <w:sz w:val="22"/>
                <w:szCs w:val="22"/>
              </w:rPr>
              <w:t>0.028 (0.012)</w:t>
            </w:r>
          </w:p>
        </w:tc>
        <w:tc>
          <w:tcPr>
            <w:tcW w:w="0" w:type="auto"/>
            <w:noWrap/>
            <w:hideMark/>
          </w:tcPr>
          <w:p w14:paraId="39E31666" w14:textId="77777777" w:rsidR="004D4721" w:rsidRPr="00CD53B8" w:rsidRDefault="004D4721" w:rsidP="006D4899">
            <w:pPr>
              <w:jc w:val="right"/>
              <w:rPr>
                <w:color w:val="000000"/>
                <w:sz w:val="22"/>
                <w:szCs w:val="22"/>
              </w:rPr>
            </w:pPr>
            <w:r w:rsidRPr="00CD53B8">
              <w:rPr>
                <w:color w:val="000000"/>
                <w:sz w:val="22"/>
                <w:szCs w:val="22"/>
              </w:rPr>
              <w:t>0.21</w:t>
            </w:r>
          </w:p>
        </w:tc>
        <w:tc>
          <w:tcPr>
            <w:tcW w:w="0" w:type="auto"/>
            <w:noWrap/>
            <w:hideMark/>
          </w:tcPr>
          <w:p w14:paraId="57DF23AA" w14:textId="77777777" w:rsidR="004D4721" w:rsidRPr="00CD53B8" w:rsidRDefault="004D4721" w:rsidP="006D4899">
            <w:pPr>
              <w:jc w:val="right"/>
              <w:rPr>
                <w:color w:val="000000"/>
                <w:sz w:val="22"/>
                <w:szCs w:val="22"/>
              </w:rPr>
            </w:pPr>
            <w:r w:rsidRPr="00CD53B8">
              <w:rPr>
                <w:color w:val="000000"/>
                <w:sz w:val="22"/>
                <w:szCs w:val="22"/>
              </w:rPr>
              <w:t>0.832</w:t>
            </w:r>
          </w:p>
        </w:tc>
      </w:tr>
      <w:tr w:rsidR="004D4721" w:rsidRPr="00CD53B8" w14:paraId="63288958" w14:textId="77777777" w:rsidTr="006D4899">
        <w:trPr>
          <w:trHeight w:val="20"/>
          <w:jc w:val="center"/>
        </w:trPr>
        <w:tc>
          <w:tcPr>
            <w:tcW w:w="0" w:type="auto"/>
            <w:noWrap/>
            <w:hideMark/>
          </w:tcPr>
          <w:p w14:paraId="0356BFA2" w14:textId="77777777" w:rsidR="004D4721" w:rsidRPr="00CD53B8" w:rsidRDefault="004D4721" w:rsidP="006D4899">
            <w:pPr>
              <w:jc w:val="right"/>
              <w:rPr>
                <w:color w:val="000000"/>
                <w:sz w:val="22"/>
                <w:szCs w:val="22"/>
              </w:rPr>
            </w:pPr>
            <w:r w:rsidRPr="00CD53B8">
              <w:rPr>
                <w:color w:val="000000"/>
                <w:sz w:val="22"/>
                <w:szCs w:val="22"/>
              </w:rPr>
              <w:t>Lygaeidae</w:t>
            </w:r>
          </w:p>
        </w:tc>
        <w:tc>
          <w:tcPr>
            <w:tcW w:w="0" w:type="auto"/>
            <w:noWrap/>
            <w:hideMark/>
          </w:tcPr>
          <w:p w14:paraId="32025F94" w14:textId="77777777" w:rsidR="004D4721" w:rsidRPr="00CD53B8" w:rsidRDefault="004D4721" w:rsidP="006D4899">
            <w:pPr>
              <w:rPr>
                <w:color w:val="000000"/>
                <w:sz w:val="22"/>
                <w:szCs w:val="22"/>
              </w:rPr>
            </w:pPr>
            <w:r w:rsidRPr="00CD53B8">
              <w:rPr>
                <w:color w:val="000000"/>
                <w:sz w:val="22"/>
                <w:szCs w:val="22"/>
              </w:rPr>
              <w:t>0.010 (0.004)</w:t>
            </w:r>
          </w:p>
        </w:tc>
        <w:tc>
          <w:tcPr>
            <w:tcW w:w="0" w:type="auto"/>
            <w:noWrap/>
            <w:hideMark/>
          </w:tcPr>
          <w:p w14:paraId="20196D4F" w14:textId="77777777" w:rsidR="004D4721" w:rsidRPr="00CD53B8" w:rsidRDefault="004D4721" w:rsidP="006D4899">
            <w:pPr>
              <w:rPr>
                <w:color w:val="000000"/>
                <w:sz w:val="22"/>
                <w:szCs w:val="22"/>
              </w:rPr>
            </w:pPr>
            <w:r w:rsidRPr="00CD53B8">
              <w:rPr>
                <w:color w:val="000000"/>
                <w:sz w:val="22"/>
                <w:szCs w:val="22"/>
              </w:rPr>
              <w:t>0.026 (0.009)</w:t>
            </w:r>
          </w:p>
        </w:tc>
        <w:tc>
          <w:tcPr>
            <w:tcW w:w="0" w:type="auto"/>
            <w:noWrap/>
            <w:hideMark/>
          </w:tcPr>
          <w:p w14:paraId="0A83408D" w14:textId="77777777" w:rsidR="004D4721" w:rsidRPr="00CD53B8" w:rsidRDefault="004D4721" w:rsidP="006D4899">
            <w:pPr>
              <w:jc w:val="right"/>
              <w:rPr>
                <w:color w:val="000000"/>
                <w:sz w:val="22"/>
                <w:szCs w:val="22"/>
              </w:rPr>
            </w:pPr>
            <w:r w:rsidRPr="00CD53B8">
              <w:rPr>
                <w:color w:val="000000"/>
                <w:sz w:val="22"/>
                <w:szCs w:val="22"/>
              </w:rPr>
              <w:t>1.56</w:t>
            </w:r>
          </w:p>
        </w:tc>
        <w:tc>
          <w:tcPr>
            <w:tcW w:w="0" w:type="auto"/>
            <w:noWrap/>
            <w:hideMark/>
          </w:tcPr>
          <w:p w14:paraId="68501452" w14:textId="77777777" w:rsidR="004D4721" w:rsidRPr="00CD53B8" w:rsidRDefault="004D4721" w:rsidP="006D4899">
            <w:pPr>
              <w:jc w:val="right"/>
              <w:rPr>
                <w:color w:val="000000"/>
                <w:sz w:val="22"/>
                <w:szCs w:val="22"/>
              </w:rPr>
            </w:pPr>
            <w:r w:rsidRPr="00CD53B8">
              <w:rPr>
                <w:color w:val="000000"/>
                <w:sz w:val="22"/>
                <w:szCs w:val="22"/>
              </w:rPr>
              <w:t>0.119</w:t>
            </w:r>
          </w:p>
        </w:tc>
      </w:tr>
      <w:tr w:rsidR="004D4721" w:rsidRPr="00CD53B8" w14:paraId="2C16BC7A" w14:textId="77777777" w:rsidTr="006D4899">
        <w:trPr>
          <w:trHeight w:val="20"/>
          <w:jc w:val="center"/>
        </w:trPr>
        <w:tc>
          <w:tcPr>
            <w:tcW w:w="0" w:type="auto"/>
            <w:noWrap/>
            <w:hideMark/>
          </w:tcPr>
          <w:p w14:paraId="2529E2F7" w14:textId="77777777" w:rsidR="004D4721" w:rsidRPr="00CD53B8" w:rsidRDefault="004D4721" w:rsidP="006D4899">
            <w:pPr>
              <w:jc w:val="right"/>
              <w:rPr>
                <w:color w:val="000000"/>
                <w:sz w:val="22"/>
                <w:szCs w:val="22"/>
              </w:rPr>
            </w:pPr>
            <w:r w:rsidRPr="00CD53B8">
              <w:rPr>
                <w:color w:val="000000"/>
                <w:sz w:val="22"/>
                <w:szCs w:val="22"/>
              </w:rPr>
              <w:t>Pentatomidae (+imm)</w:t>
            </w:r>
          </w:p>
        </w:tc>
        <w:tc>
          <w:tcPr>
            <w:tcW w:w="0" w:type="auto"/>
            <w:noWrap/>
            <w:hideMark/>
          </w:tcPr>
          <w:p w14:paraId="52F4EA15" w14:textId="77777777" w:rsidR="004D4721" w:rsidRPr="00CD53B8" w:rsidRDefault="004D4721" w:rsidP="006D4899">
            <w:pPr>
              <w:rPr>
                <w:color w:val="000000"/>
                <w:sz w:val="22"/>
                <w:szCs w:val="22"/>
              </w:rPr>
            </w:pPr>
            <w:r w:rsidRPr="00CD53B8">
              <w:rPr>
                <w:color w:val="000000"/>
                <w:sz w:val="22"/>
                <w:szCs w:val="22"/>
              </w:rPr>
              <w:t>0.006 (0.003)</w:t>
            </w:r>
          </w:p>
        </w:tc>
        <w:tc>
          <w:tcPr>
            <w:tcW w:w="0" w:type="auto"/>
            <w:noWrap/>
            <w:hideMark/>
          </w:tcPr>
          <w:p w14:paraId="18C504FE"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595D4430" w14:textId="77777777" w:rsidR="004D4721" w:rsidRPr="00CD53B8" w:rsidRDefault="004D4721" w:rsidP="006D4899">
            <w:pPr>
              <w:jc w:val="right"/>
              <w:rPr>
                <w:color w:val="000000"/>
                <w:sz w:val="22"/>
                <w:szCs w:val="22"/>
              </w:rPr>
            </w:pPr>
            <w:r w:rsidRPr="00CD53B8">
              <w:rPr>
                <w:color w:val="000000"/>
                <w:sz w:val="22"/>
                <w:szCs w:val="22"/>
              </w:rPr>
              <w:t>0.58</w:t>
            </w:r>
          </w:p>
        </w:tc>
        <w:tc>
          <w:tcPr>
            <w:tcW w:w="0" w:type="auto"/>
            <w:noWrap/>
            <w:hideMark/>
          </w:tcPr>
          <w:p w14:paraId="6A0DBCF4" w14:textId="77777777" w:rsidR="004D4721" w:rsidRPr="00CD53B8" w:rsidRDefault="004D4721" w:rsidP="006D4899">
            <w:pPr>
              <w:jc w:val="right"/>
              <w:rPr>
                <w:color w:val="000000"/>
                <w:sz w:val="22"/>
                <w:szCs w:val="22"/>
              </w:rPr>
            </w:pPr>
            <w:r w:rsidRPr="00CD53B8">
              <w:rPr>
                <w:color w:val="000000"/>
                <w:sz w:val="22"/>
                <w:szCs w:val="22"/>
              </w:rPr>
              <w:t>0.565</w:t>
            </w:r>
          </w:p>
        </w:tc>
      </w:tr>
      <w:tr w:rsidR="004D4721" w:rsidRPr="00CD53B8" w14:paraId="39FE26D1" w14:textId="77777777" w:rsidTr="006D4899">
        <w:trPr>
          <w:trHeight w:val="20"/>
          <w:jc w:val="center"/>
        </w:trPr>
        <w:tc>
          <w:tcPr>
            <w:tcW w:w="0" w:type="auto"/>
            <w:noWrap/>
            <w:hideMark/>
          </w:tcPr>
          <w:p w14:paraId="7F495401" w14:textId="77777777" w:rsidR="004D4721" w:rsidRPr="00CD53B8" w:rsidRDefault="004D4721" w:rsidP="006D4899">
            <w:pPr>
              <w:rPr>
                <w:color w:val="000000"/>
                <w:sz w:val="22"/>
                <w:szCs w:val="22"/>
              </w:rPr>
            </w:pPr>
            <w:r w:rsidRPr="00CD53B8">
              <w:rPr>
                <w:color w:val="000000"/>
                <w:sz w:val="22"/>
                <w:szCs w:val="22"/>
              </w:rPr>
              <w:t>Hymenoptera</w:t>
            </w:r>
          </w:p>
        </w:tc>
        <w:tc>
          <w:tcPr>
            <w:tcW w:w="0" w:type="auto"/>
            <w:noWrap/>
            <w:hideMark/>
          </w:tcPr>
          <w:p w14:paraId="3B28B9B4" w14:textId="77777777" w:rsidR="004D4721" w:rsidRPr="00CD53B8" w:rsidRDefault="004D4721" w:rsidP="006D4899">
            <w:pPr>
              <w:rPr>
                <w:color w:val="000000"/>
                <w:sz w:val="22"/>
                <w:szCs w:val="22"/>
              </w:rPr>
            </w:pPr>
            <w:r w:rsidRPr="00CD53B8">
              <w:rPr>
                <w:color w:val="000000"/>
                <w:sz w:val="22"/>
                <w:szCs w:val="22"/>
              </w:rPr>
              <w:t>0.006 (0.004)</w:t>
            </w:r>
          </w:p>
        </w:tc>
        <w:tc>
          <w:tcPr>
            <w:tcW w:w="0" w:type="auto"/>
            <w:noWrap/>
            <w:hideMark/>
          </w:tcPr>
          <w:p w14:paraId="2468F44D"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6970F381" w14:textId="77777777" w:rsidR="004D4721" w:rsidRPr="00CD53B8" w:rsidRDefault="004D4721" w:rsidP="006D4899">
            <w:pPr>
              <w:jc w:val="right"/>
              <w:rPr>
                <w:color w:val="000000"/>
                <w:sz w:val="22"/>
                <w:szCs w:val="22"/>
              </w:rPr>
            </w:pPr>
            <w:r w:rsidRPr="00CD53B8">
              <w:rPr>
                <w:color w:val="000000"/>
                <w:sz w:val="22"/>
                <w:szCs w:val="22"/>
              </w:rPr>
              <w:t>0.40</w:t>
            </w:r>
          </w:p>
        </w:tc>
        <w:tc>
          <w:tcPr>
            <w:tcW w:w="0" w:type="auto"/>
            <w:noWrap/>
            <w:hideMark/>
          </w:tcPr>
          <w:p w14:paraId="2D3A8B48" w14:textId="77777777" w:rsidR="004D4721" w:rsidRPr="00CD53B8" w:rsidRDefault="004D4721" w:rsidP="006D4899">
            <w:pPr>
              <w:jc w:val="right"/>
              <w:rPr>
                <w:color w:val="000000"/>
                <w:sz w:val="22"/>
                <w:szCs w:val="22"/>
              </w:rPr>
            </w:pPr>
            <w:r w:rsidRPr="00CD53B8">
              <w:rPr>
                <w:color w:val="000000"/>
                <w:sz w:val="22"/>
                <w:szCs w:val="22"/>
              </w:rPr>
              <w:t>0.693</w:t>
            </w:r>
          </w:p>
        </w:tc>
      </w:tr>
      <w:tr w:rsidR="004D4721" w:rsidRPr="00CD53B8" w14:paraId="39B6AAC4" w14:textId="77777777" w:rsidTr="006D4899">
        <w:trPr>
          <w:trHeight w:val="20"/>
          <w:jc w:val="center"/>
        </w:trPr>
        <w:tc>
          <w:tcPr>
            <w:tcW w:w="0" w:type="auto"/>
            <w:noWrap/>
            <w:hideMark/>
          </w:tcPr>
          <w:p w14:paraId="6623FBB6" w14:textId="77777777" w:rsidR="004D4721" w:rsidRPr="00CD53B8" w:rsidRDefault="004D4721" w:rsidP="006D4899">
            <w:pPr>
              <w:jc w:val="right"/>
              <w:rPr>
                <w:color w:val="000000"/>
                <w:sz w:val="22"/>
                <w:szCs w:val="22"/>
              </w:rPr>
            </w:pPr>
            <w:r w:rsidRPr="00CD53B8">
              <w:rPr>
                <w:color w:val="000000"/>
                <w:sz w:val="22"/>
                <w:szCs w:val="22"/>
              </w:rPr>
              <w:t>Chalcidiodea</w:t>
            </w:r>
          </w:p>
        </w:tc>
        <w:tc>
          <w:tcPr>
            <w:tcW w:w="0" w:type="auto"/>
            <w:noWrap/>
            <w:hideMark/>
          </w:tcPr>
          <w:p w14:paraId="0D7C6284" w14:textId="77777777" w:rsidR="004D4721" w:rsidRPr="00CD53B8" w:rsidRDefault="004D4721" w:rsidP="006D4899">
            <w:pPr>
              <w:rPr>
                <w:color w:val="000000"/>
                <w:sz w:val="22"/>
                <w:szCs w:val="22"/>
              </w:rPr>
            </w:pPr>
            <w:r w:rsidRPr="00CD53B8">
              <w:rPr>
                <w:color w:val="000000"/>
                <w:sz w:val="22"/>
                <w:szCs w:val="22"/>
              </w:rPr>
              <w:t>0.003 (0.002)</w:t>
            </w:r>
          </w:p>
        </w:tc>
        <w:tc>
          <w:tcPr>
            <w:tcW w:w="0" w:type="auto"/>
            <w:noWrap/>
            <w:hideMark/>
          </w:tcPr>
          <w:p w14:paraId="77DC1CEB" w14:textId="77777777" w:rsidR="004D4721" w:rsidRPr="00CD53B8" w:rsidRDefault="004D4721" w:rsidP="006D4899">
            <w:pPr>
              <w:rPr>
                <w:color w:val="000000"/>
                <w:sz w:val="22"/>
                <w:szCs w:val="22"/>
              </w:rPr>
            </w:pPr>
            <w:r w:rsidRPr="00CD53B8">
              <w:rPr>
                <w:color w:val="000000"/>
                <w:sz w:val="22"/>
                <w:szCs w:val="22"/>
              </w:rPr>
              <w:t>0.011 (0.004)</w:t>
            </w:r>
          </w:p>
        </w:tc>
        <w:tc>
          <w:tcPr>
            <w:tcW w:w="0" w:type="auto"/>
            <w:noWrap/>
            <w:hideMark/>
          </w:tcPr>
          <w:p w14:paraId="524E61B3" w14:textId="77777777" w:rsidR="004D4721" w:rsidRPr="00CD53B8" w:rsidRDefault="004D4721" w:rsidP="006D4899">
            <w:pPr>
              <w:jc w:val="right"/>
              <w:rPr>
                <w:color w:val="000000"/>
                <w:sz w:val="22"/>
                <w:szCs w:val="22"/>
              </w:rPr>
            </w:pPr>
            <w:r w:rsidRPr="00CD53B8">
              <w:rPr>
                <w:color w:val="000000"/>
                <w:sz w:val="22"/>
                <w:szCs w:val="22"/>
              </w:rPr>
              <w:t>1.71</w:t>
            </w:r>
          </w:p>
        </w:tc>
        <w:tc>
          <w:tcPr>
            <w:tcW w:w="0" w:type="auto"/>
            <w:noWrap/>
            <w:hideMark/>
          </w:tcPr>
          <w:p w14:paraId="2406F376" w14:textId="77777777" w:rsidR="004D4721" w:rsidRPr="00CD53B8" w:rsidRDefault="004D4721" w:rsidP="006D4899">
            <w:pPr>
              <w:jc w:val="right"/>
              <w:rPr>
                <w:color w:val="000000"/>
                <w:sz w:val="22"/>
                <w:szCs w:val="22"/>
              </w:rPr>
            </w:pPr>
            <w:r w:rsidRPr="00CD53B8">
              <w:rPr>
                <w:color w:val="000000"/>
                <w:sz w:val="22"/>
                <w:szCs w:val="22"/>
              </w:rPr>
              <w:t>0.087</w:t>
            </w:r>
          </w:p>
        </w:tc>
      </w:tr>
      <w:tr w:rsidR="004D4721" w:rsidRPr="00CD53B8" w14:paraId="758354C5" w14:textId="77777777" w:rsidTr="006D4899">
        <w:trPr>
          <w:trHeight w:val="20"/>
          <w:jc w:val="center"/>
        </w:trPr>
        <w:tc>
          <w:tcPr>
            <w:tcW w:w="0" w:type="auto"/>
            <w:noWrap/>
            <w:hideMark/>
          </w:tcPr>
          <w:p w14:paraId="2FC2042F" w14:textId="77777777" w:rsidR="004D4721" w:rsidRPr="00CD53B8" w:rsidRDefault="004D4721" w:rsidP="006D4899">
            <w:pPr>
              <w:jc w:val="right"/>
              <w:rPr>
                <w:color w:val="000000"/>
                <w:sz w:val="22"/>
                <w:szCs w:val="22"/>
              </w:rPr>
            </w:pPr>
            <w:r w:rsidRPr="00CD53B8">
              <w:rPr>
                <w:color w:val="000000"/>
                <w:sz w:val="22"/>
                <w:szCs w:val="22"/>
              </w:rPr>
              <w:t>Formicidae</w:t>
            </w:r>
          </w:p>
        </w:tc>
        <w:tc>
          <w:tcPr>
            <w:tcW w:w="0" w:type="auto"/>
            <w:noWrap/>
            <w:hideMark/>
          </w:tcPr>
          <w:p w14:paraId="412756E4" w14:textId="77777777" w:rsidR="004D4721" w:rsidRPr="00CD53B8" w:rsidRDefault="004D4721" w:rsidP="006D4899">
            <w:pPr>
              <w:rPr>
                <w:color w:val="000000"/>
                <w:sz w:val="22"/>
                <w:szCs w:val="22"/>
              </w:rPr>
            </w:pPr>
            <w:r w:rsidRPr="00CD53B8">
              <w:rPr>
                <w:color w:val="000000"/>
                <w:sz w:val="22"/>
                <w:szCs w:val="22"/>
              </w:rPr>
              <w:t>0.236 (0.023)</w:t>
            </w:r>
          </w:p>
        </w:tc>
        <w:tc>
          <w:tcPr>
            <w:tcW w:w="0" w:type="auto"/>
            <w:noWrap/>
            <w:hideMark/>
          </w:tcPr>
          <w:p w14:paraId="1D3D3E2D" w14:textId="77777777" w:rsidR="004D4721" w:rsidRPr="00CD53B8" w:rsidRDefault="004D4721" w:rsidP="006D4899">
            <w:pPr>
              <w:rPr>
                <w:color w:val="000000"/>
                <w:sz w:val="22"/>
                <w:szCs w:val="22"/>
              </w:rPr>
            </w:pPr>
            <w:r w:rsidRPr="00CD53B8">
              <w:rPr>
                <w:color w:val="000000"/>
                <w:sz w:val="22"/>
                <w:szCs w:val="22"/>
              </w:rPr>
              <w:t>0.188 (0.024)</w:t>
            </w:r>
          </w:p>
        </w:tc>
        <w:tc>
          <w:tcPr>
            <w:tcW w:w="0" w:type="auto"/>
            <w:noWrap/>
            <w:hideMark/>
          </w:tcPr>
          <w:p w14:paraId="5186F38D" w14:textId="77777777" w:rsidR="004D4721" w:rsidRPr="00CD53B8" w:rsidRDefault="004D4721" w:rsidP="006D4899">
            <w:pPr>
              <w:jc w:val="center"/>
              <w:rPr>
                <w:color w:val="000000"/>
                <w:sz w:val="22"/>
                <w:szCs w:val="22"/>
              </w:rPr>
            </w:pPr>
            <w:r w:rsidRPr="00CD53B8">
              <w:rPr>
                <w:color w:val="000000"/>
                <w:sz w:val="22"/>
                <w:szCs w:val="22"/>
              </w:rPr>
              <w:t xml:space="preserve"> 1.60</w:t>
            </w:r>
          </w:p>
        </w:tc>
        <w:tc>
          <w:tcPr>
            <w:tcW w:w="0" w:type="auto"/>
            <w:noWrap/>
            <w:hideMark/>
          </w:tcPr>
          <w:p w14:paraId="413A52B2" w14:textId="77777777" w:rsidR="004D4721" w:rsidRPr="00CD53B8" w:rsidRDefault="004D4721" w:rsidP="006D4899">
            <w:pPr>
              <w:jc w:val="right"/>
              <w:rPr>
                <w:color w:val="000000"/>
                <w:sz w:val="22"/>
                <w:szCs w:val="22"/>
              </w:rPr>
            </w:pPr>
            <w:r w:rsidRPr="00CD53B8">
              <w:rPr>
                <w:color w:val="000000"/>
                <w:sz w:val="22"/>
                <w:szCs w:val="22"/>
              </w:rPr>
              <w:t>0.11</w:t>
            </w:r>
          </w:p>
        </w:tc>
      </w:tr>
      <w:tr w:rsidR="004D4721" w:rsidRPr="00CD53B8" w14:paraId="64535504" w14:textId="77777777" w:rsidTr="006D4899">
        <w:trPr>
          <w:trHeight w:val="20"/>
          <w:jc w:val="center"/>
        </w:trPr>
        <w:tc>
          <w:tcPr>
            <w:tcW w:w="0" w:type="auto"/>
            <w:noWrap/>
            <w:hideMark/>
          </w:tcPr>
          <w:p w14:paraId="4A580F2A" w14:textId="77777777" w:rsidR="004D4721" w:rsidRPr="00CD53B8" w:rsidRDefault="004D4721" w:rsidP="006D4899">
            <w:pPr>
              <w:jc w:val="right"/>
              <w:rPr>
                <w:color w:val="000000"/>
                <w:sz w:val="22"/>
                <w:szCs w:val="22"/>
              </w:rPr>
            </w:pPr>
            <w:r w:rsidRPr="00CD53B8">
              <w:rPr>
                <w:color w:val="000000"/>
                <w:sz w:val="22"/>
                <w:szCs w:val="22"/>
              </w:rPr>
              <w:t>Platygastridae</w:t>
            </w:r>
          </w:p>
        </w:tc>
        <w:tc>
          <w:tcPr>
            <w:tcW w:w="0" w:type="auto"/>
            <w:noWrap/>
            <w:hideMark/>
          </w:tcPr>
          <w:p w14:paraId="2F4A9301" w14:textId="77777777" w:rsidR="004D4721" w:rsidRPr="00CD53B8" w:rsidRDefault="004D4721" w:rsidP="006D4899">
            <w:pPr>
              <w:rPr>
                <w:b/>
                <w:color w:val="000000"/>
                <w:sz w:val="22"/>
                <w:szCs w:val="22"/>
              </w:rPr>
            </w:pPr>
            <w:r w:rsidRPr="00CD53B8">
              <w:rPr>
                <w:b/>
                <w:color w:val="000000"/>
                <w:sz w:val="22"/>
                <w:szCs w:val="22"/>
              </w:rPr>
              <w:t>0.056 (0.009)</w:t>
            </w:r>
          </w:p>
        </w:tc>
        <w:tc>
          <w:tcPr>
            <w:tcW w:w="0" w:type="auto"/>
            <w:noWrap/>
            <w:hideMark/>
          </w:tcPr>
          <w:p w14:paraId="5AF6518C" w14:textId="77777777" w:rsidR="004D4721" w:rsidRPr="00CD53B8" w:rsidRDefault="004D4721" w:rsidP="006D4899">
            <w:pPr>
              <w:rPr>
                <w:color w:val="000000"/>
                <w:sz w:val="22"/>
                <w:szCs w:val="22"/>
              </w:rPr>
            </w:pPr>
            <w:r w:rsidRPr="00CD53B8">
              <w:rPr>
                <w:color w:val="000000"/>
                <w:sz w:val="22"/>
                <w:szCs w:val="22"/>
              </w:rPr>
              <w:t>0.032 (0.007)</w:t>
            </w:r>
          </w:p>
        </w:tc>
        <w:tc>
          <w:tcPr>
            <w:tcW w:w="0" w:type="auto"/>
            <w:noWrap/>
            <w:hideMark/>
          </w:tcPr>
          <w:p w14:paraId="36A34CF0" w14:textId="77777777" w:rsidR="004D4721" w:rsidRPr="00CD53B8" w:rsidRDefault="004D4721" w:rsidP="006D4899">
            <w:pPr>
              <w:jc w:val="center"/>
              <w:rPr>
                <w:color w:val="000000"/>
                <w:sz w:val="22"/>
                <w:szCs w:val="22"/>
              </w:rPr>
            </w:pPr>
            <w:r w:rsidRPr="00CD53B8">
              <w:rPr>
                <w:color w:val="000000"/>
                <w:sz w:val="22"/>
                <w:szCs w:val="22"/>
              </w:rPr>
              <w:t xml:space="preserve"> 2.09</w:t>
            </w:r>
          </w:p>
        </w:tc>
        <w:tc>
          <w:tcPr>
            <w:tcW w:w="0" w:type="auto"/>
            <w:noWrap/>
            <w:hideMark/>
          </w:tcPr>
          <w:p w14:paraId="31CB6E4D" w14:textId="77777777" w:rsidR="004D4721" w:rsidRPr="00CD53B8" w:rsidRDefault="004D4721" w:rsidP="006D4899">
            <w:pPr>
              <w:jc w:val="right"/>
              <w:rPr>
                <w:b/>
                <w:bCs/>
                <w:color w:val="000000"/>
                <w:sz w:val="22"/>
                <w:szCs w:val="22"/>
              </w:rPr>
            </w:pPr>
            <w:r w:rsidRPr="00CD53B8">
              <w:rPr>
                <w:b/>
                <w:bCs/>
                <w:color w:val="000000"/>
                <w:sz w:val="22"/>
                <w:szCs w:val="22"/>
              </w:rPr>
              <w:t>0.037</w:t>
            </w:r>
          </w:p>
        </w:tc>
      </w:tr>
      <w:tr w:rsidR="004D4721" w:rsidRPr="00CD53B8" w14:paraId="581C13E0" w14:textId="77777777" w:rsidTr="006D4899">
        <w:trPr>
          <w:trHeight w:val="20"/>
          <w:jc w:val="center"/>
        </w:trPr>
        <w:tc>
          <w:tcPr>
            <w:tcW w:w="0" w:type="auto"/>
            <w:noWrap/>
            <w:hideMark/>
          </w:tcPr>
          <w:p w14:paraId="6BF15A82" w14:textId="77777777" w:rsidR="004D4721" w:rsidRPr="00CD53B8" w:rsidRDefault="004D4721" w:rsidP="006D4899">
            <w:pPr>
              <w:rPr>
                <w:color w:val="000000"/>
                <w:sz w:val="22"/>
                <w:szCs w:val="22"/>
              </w:rPr>
            </w:pPr>
            <w:r w:rsidRPr="00CD53B8">
              <w:rPr>
                <w:color w:val="000000"/>
                <w:sz w:val="22"/>
                <w:szCs w:val="22"/>
              </w:rPr>
              <w:t>Lepidoptera</w:t>
            </w:r>
          </w:p>
        </w:tc>
        <w:tc>
          <w:tcPr>
            <w:tcW w:w="0" w:type="auto"/>
            <w:noWrap/>
            <w:hideMark/>
          </w:tcPr>
          <w:p w14:paraId="252A2830" w14:textId="77777777" w:rsidR="004D4721" w:rsidRPr="00CD53B8" w:rsidRDefault="004D4721" w:rsidP="006D4899">
            <w:pPr>
              <w:rPr>
                <w:b/>
                <w:color w:val="000000"/>
                <w:sz w:val="22"/>
                <w:szCs w:val="22"/>
              </w:rPr>
            </w:pPr>
            <w:r w:rsidRPr="00CD53B8">
              <w:rPr>
                <w:b/>
                <w:color w:val="000000"/>
                <w:sz w:val="22"/>
                <w:szCs w:val="22"/>
              </w:rPr>
              <w:t>0.171 (0.021)</w:t>
            </w:r>
          </w:p>
        </w:tc>
        <w:tc>
          <w:tcPr>
            <w:tcW w:w="0" w:type="auto"/>
            <w:noWrap/>
            <w:hideMark/>
          </w:tcPr>
          <w:p w14:paraId="5D546FC2" w14:textId="77777777" w:rsidR="004D4721" w:rsidRPr="00CD53B8" w:rsidRDefault="004D4721" w:rsidP="006D4899">
            <w:pPr>
              <w:rPr>
                <w:color w:val="000000"/>
                <w:sz w:val="22"/>
                <w:szCs w:val="22"/>
              </w:rPr>
            </w:pPr>
            <w:r w:rsidRPr="00CD53B8">
              <w:rPr>
                <w:color w:val="000000"/>
                <w:sz w:val="22"/>
                <w:szCs w:val="22"/>
              </w:rPr>
              <w:t>0.121 (0.021)</w:t>
            </w:r>
          </w:p>
        </w:tc>
        <w:tc>
          <w:tcPr>
            <w:tcW w:w="0" w:type="auto"/>
            <w:noWrap/>
            <w:hideMark/>
          </w:tcPr>
          <w:p w14:paraId="0B5059C5" w14:textId="77777777" w:rsidR="004D4721" w:rsidRPr="00CD53B8" w:rsidRDefault="004D4721" w:rsidP="006D4899">
            <w:pPr>
              <w:jc w:val="center"/>
              <w:rPr>
                <w:color w:val="000000"/>
                <w:sz w:val="22"/>
                <w:szCs w:val="22"/>
              </w:rPr>
            </w:pPr>
            <w:r w:rsidRPr="00CD53B8">
              <w:rPr>
                <w:color w:val="000000"/>
                <w:sz w:val="22"/>
                <w:szCs w:val="22"/>
              </w:rPr>
              <w:t xml:space="preserve"> 2.01</w:t>
            </w:r>
          </w:p>
        </w:tc>
        <w:tc>
          <w:tcPr>
            <w:tcW w:w="0" w:type="auto"/>
            <w:noWrap/>
            <w:hideMark/>
          </w:tcPr>
          <w:p w14:paraId="24908A73" w14:textId="77777777" w:rsidR="004D4721" w:rsidRPr="00CD53B8" w:rsidRDefault="004D4721" w:rsidP="006D4899">
            <w:pPr>
              <w:jc w:val="right"/>
              <w:rPr>
                <w:b/>
                <w:bCs/>
                <w:color w:val="000000"/>
                <w:sz w:val="22"/>
                <w:szCs w:val="22"/>
              </w:rPr>
            </w:pPr>
            <w:r w:rsidRPr="00CD53B8">
              <w:rPr>
                <w:b/>
                <w:bCs/>
                <w:color w:val="000000"/>
                <w:sz w:val="22"/>
                <w:szCs w:val="22"/>
              </w:rPr>
              <w:t>0.044</w:t>
            </w:r>
          </w:p>
        </w:tc>
      </w:tr>
      <w:tr w:rsidR="004D4721" w:rsidRPr="00CD53B8" w14:paraId="197736E4" w14:textId="77777777" w:rsidTr="006D4899">
        <w:trPr>
          <w:trHeight w:val="20"/>
          <w:jc w:val="center"/>
        </w:trPr>
        <w:tc>
          <w:tcPr>
            <w:tcW w:w="0" w:type="auto"/>
            <w:noWrap/>
            <w:hideMark/>
          </w:tcPr>
          <w:p w14:paraId="483357C2" w14:textId="77777777" w:rsidR="004D4721" w:rsidRPr="00CD53B8" w:rsidRDefault="004D4721" w:rsidP="006D4899">
            <w:pPr>
              <w:jc w:val="right"/>
              <w:rPr>
                <w:color w:val="000000"/>
                <w:sz w:val="22"/>
                <w:szCs w:val="22"/>
              </w:rPr>
            </w:pPr>
            <w:r w:rsidRPr="00CD53B8">
              <w:rPr>
                <w:color w:val="000000"/>
                <w:sz w:val="22"/>
                <w:szCs w:val="22"/>
              </w:rPr>
              <w:t>Chrysopidae</w:t>
            </w:r>
          </w:p>
        </w:tc>
        <w:tc>
          <w:tcPr>
            <w:tcW w:w="0" w:type="auto"/>
            <w:noWrap/>
            <w:hideMark/>
          </w:tcPr>
          <w:p w14:paraId="74BA9014" w14:textId="77777777" w:rsidR="004D4721" w:rsidRPr="00CD53B8" w:rsidRDefault="004D4721" w:rsidP="006D4899">
            <w:pPr>
              <w:rPr>
                <w:color w:val="000000"/>
                <w:sz w:val="22"/>
                <w:szCs w:val="22"/>
              </w:rPr>
            </w:pPr>
            <w:r w:rsidRPr="00CD53B8">
              <w:rPr>
                <w:color w:val="000000"/>
                <w:sz w:val="22"/>
                <w:szCs w:val="22"/>
              </w:rPr>
              <w:t>0.001 (0.001)</w:t>
            </w:r>
          </w:p>
        </w:tc>
        <w:tc>
          <w:tcPr>
            <w:tcW w:w="0" w:type="auto"/>
            <w:noWrap/>
            <w:hideMark/>
          </w:tcPr>
          <w:p w14:paraId="343650F8" w14:textId="77777777" w:rsidR="004D4721" w:rsidRPr="00CD53B8" w:rsidRDefault="004D4721" w:rsidP="006D4899">
            <w:pPr>
              <w:rPr>
                <w:color w:val="000000"/>
                <w:sz w:val="22"/>
                <w:szCs w:val="22"/>
              </w:rPr>
            </w:pPr>
            <w:r w:rsidRPr="00CD53B8">
              <w:rPr>
                <w:color w:val="000000"/>
                <w:sz w:val="22"/>
                <w:szCs w:val="22"/>
              </w:rPr>
              <w:t>0.007 (0.004)</w:t>
            </w:r>
          </w:p>
        </w:tc>
        <w:tc>
          <w:tcPr>
            <w:tcW w:w="0" w:type="auto"/>
            <w:noWrap/>
            <w:hideMark/>
          </w:tcPr>
          <w:p w14:paraId="22CCFDC2" w14:textId="77777777" w:rsidR="004D4721" w:rsidRPr="00CD53B8" w:rsidRDefault="004D4721" w:rsidP="006D4899">
            <w:pPr>
              <w:jc w:val="right"/>
              <w:rPr>
                <w:color w:val="000000"/>
                <w:sz w:val="22"/>
                <w:szCs w:val="22"/>
              </w:rPr>
            </w:pPr>
            <w:r w:rsidRPr="00CD53B8">
              <w:rPr>
                <w:color w:val="000000"/>
                <w:sz w:val="22"/>
                <w:szCs w:val="22"/>
              </w:rPr>
              <w:t>1.58</w:t>
            </w:r>
          </w:p>
        </w:tc>
        <w:tc>
          <w:tcPr>
            <w:tcW w:w="0" w:type="auto"/>
            <w:noWrap/>
            <w:hideMark/>
          </w:tcPr>
          <w:p w14:paraId="2D2FAFC7" w14:textId="77777777" w:rsidR="004D4721" w:rsidRPr="00CD53B8" w:rsidRDefault="004D4721" w:rsidP="006D4899">
            <w:pPr>
              <w:jc w:val="right"/>
              <w:rPr>
                <w:color w:val="000000"/>
                <w:sz w:val="22"/>
                <w:szCs w:val="22"/>
              </w:rPr>
            </w:pPr>
            <w:r w:rsidRPr="00CD53B8">
              <w:rPr>
                <w:color w:val="000000"/>
                <w:sz w:val="22"/>
                <w:szCs w:val="22"/>
              </w:rPr>
              <w:t>0.115</w:t>
            </w:r>
          </w:p>
        </w:tc>
      </w:tr>
      <w:tr w:rsidR="004D4721" w:rsidRPr="00CD53B8" w14:paraId="0D834194" w14:textId="77777777" w:rsidTr="006D4899">
        <w:trPr>
          <w:trHeight w:val="20"/>
          <w:jc w:val="center"/>
        </w:trPr>
        <w:tc>
          <w:tcPr>
            <w:tcW w:w="0" w:type="auto"/>
            <w:noWrap/>
            <w:hideMark/>
          </w:tcPr>
          <w:p w14:paraId="0D819B41" w14:textId="77777777" w:rsidR="004D4721" w:rsidRPr="00CD53B8" w:rsidRDefault="004D4721" w:rsidP="006D4899">
            <w:pPr>
              <w:rPr>
                <w:color w:val="000000"/>
                <w:sz w:val="22"/>
                <w:szCs w:val="22"/>
              </w:rPr>
            </w:pPr>
            <w:r w:rsidRPr="00CD53B8">
              <w:rPr>
                <w:color w:val="000000"/>
                <w:sz w:val="22"/>
                <w:szCs w:val="22"/>
              </w:rPr>
              <w:t>Orthoptera</w:t>
            </w:r>
          </w:p>
        </w:tc>
        <w:tc>
          <w:tcPr>
            <w:tcW w:w="0" w:type="auto"/>
            <w:noWrap/>
            <w:hideMark/>
          </w:tcPr>
          <w:p w14:paraId="402DB899" w14:textId="77777777" w:rsidR="004D4721" w:rsidRPr="00CD53B8" w:rsidRDefault="004D4721" w:rsidP="006D4899">
            <w:pPr>
              <w:rPr>
                <w:color w:val="000000"/>
                <w:sz w:val="22"/>
                <w:szCs w:val="22"/>
              </w:rPr>
            </w:pPr>
            <w:r w:rsidRPr="00CD53B8">
              <w:rPr>
                <w:color w:val="000000"/>
                <w:sz w:val="22"/>
                <w:szCs w:val="22"/>
              </w:rPr>
              <w:t>0.012 (0.005)</w:t>
            </w:r>
          </w:p>
        </w:tc>
        <w:tc>
          <w:tcPr>
            <w:tcW w:w="0" w:type="auto"/>
            <w:noWrap/>
            <w:hideMark/>
          </w:tcPr>
          <w:p w14:paraId="350F90F6" w14:textId="77777777" w:rsidR="004D4721" w:rsidRPr="00CD53B8" w:rsidRDefault="004D4721" w:rsidP="006D4899">
            <w:pPr>
              <w:rPr>
                <w:color w:val="000000"/>
                <w:sz w:val="22"/>
                <w:szCs w:val="22"/>
              </w:rPr>
            </w:pPr>
            <w:r w:rsidRPr="00CD53B8">
              <w:rPr>
                <w:color w:val="000000"/>
                <w:sz w:val="22"/>
                <w:szCs w:val="22"/>
              </w:rPr>
              <w:t>0.016 (0.005)</w:t>
            </w:r>
          </w:p>
        </w:tc>
        <w:tc>
          <w:tcPr>
            <w:tcW w:w="0" w:type="auto"/>
            <w:noWrap/>
            <w:hideMark/>
          </w:tcPr>
          <w:p w14:paraId="3138FCDE" w14:textId="77777777" w:rsidR="004D4721" w:rsidRPr="00CD53B8" w:rsidRDefault="004D4721" w:rsidP="006D4899">
            <w:pPr>
              <w:jc w:val="right"/>
              <w:rPr>
                <w:color w:val="000000"/>
                <w:sz w:val="22"/>
                <w:szCs w:val="22"/>
              </w:rPr>
            </w:pPr>
            <w:r w:rsidRPr="00CD53B8">
              <w:rPr>
                <w:color w:val="000000"/>
                <w:sz w:val="22"/>
                <w:szCs w:val="22"/>
              </w:rPr>
              <w:t>0.75</w:t>
            </w:r>
          </w:p>
        </w:tc>
        <w:tc>
          <w:tcPr>
            <w:tcW w:w="0" w:type="auto"/>
            <w:noWrap/>
            <w:hideMark/>
          </w:tcPr>
          <w:p w14:paraId="72499FC5" w14:textId="77777777" w:rsidR="004D4721" w:rsidRPr="00CD53B8" w:rsidRDefault="004D4721" w:rsidP="006D4899">
            <w:pPr>
              <w:jc w:val="right"/>
              <w:rPr>
                <w:color w:val="000000"/>
                <w:sz w:val="22"/>
                <w:szCs w:val="22"/>
              </w:rPr>
            </w:pPr>
            <w:r w:rsidRPr="00CD53B8">
              <w:rPr>
                <w:color w:val="000000"/>
                <w:sz w:val="22"/>
                <w:szCs w:val="22"/>
              </w:rPr>
              <w:t>0.452</w:t>
            </w:r>
          </w:p>
        </w:tc>
      </w:tr>
      <w:tr w:rsidR="004D4721" w:rsidRPr="00CD53B8" w14:paraId="1A55080C" w14:textId="77777777" w:rsidTr="006D4899">
        <w:trPr>
          <w:trHeight w:val="20"/>
          <w:jc w:val="center"/>
        </w:trPr>
        <w:tc>
          <w:tcPr>
            <w:tcW w:w="0" w:type="auto"/>
            <w:noWrap/>
            <w:hideMark/>
          </w:tcPr>
          <w:p w14:paraId="7F778BBA" w14:textId="77777777" w:rsidR="004D4721" w:rsidRPr="00CD53B8" w:rsidRDefault="004D4721" w:rsidP="006D4899">
            <w:pPr>
              <w:rPr>
                <w:color w:val="000000"/>
                <w:sz w:val="22"/>
                <w:szCs w:val="22"/>
              </w:rPr>
            </w:pPr>
            <w:r w:rsidRPr="00CD53B8">
              <w:rPr>
                <w:color w:val="000000"/>
                <w:sz w:val="22"/>
                <w:szCs w:val="22"/>
              </w:rPr>
              <w:t>Psocoptera</w:t>
            </w:r>
          </w:p>
        </w:tc>
        <w:tc>
          <w:tcPr>
            <w:tcW w:w="0" w:type="auto"/>
            <w:noWrap/>
            <w:hideMark/>
          </w:tcPr>
          <w:p w14:paraId="28384AEB" w14:textId="77777777" w:rsidR="004D4721" w:rsidRPr="00CD53B8" w:rsidRDefault="004D4721" w:rsidP="006D4899">
            <w:pPr>
              <w:rPr>
                <w:color w:val="000000"/>
                <w:sz w:val="22"/>
                <w:szCs w:val="22"/>
              </w:rPr>
            </w:pPr>
            <w:r w:rsidRPr="00CD53B8">
              <w:rPr>
                <w:color w:val="000000"/>
                <w:sz w:val="22"/>
                <w:szCs w:val="22"/>
              </w:rPr>
              <w:t>0.003 (0.002)</w:t>
            </w:r>
          </w:p>
        </w:tc>
        <w:tc>
          <w:tcPr>
            <w:tcW w:w="0" w:type="auto"/>
            <w:noWrap/>
            <w:hideMark/>
          </w:tcPr>
          <w:p w14:paraId="129EE607" w14:textId="77777777" w:rsidR="004D4721" w:rsidRPr="00CD53B8" w:rsidRDefault="004D4721" w:rsidP="006D4899">
            <w:pPr>
              <w:rPr>
                <w:color w:val="000000"/>
                <w:sz w:val="22"/>
                <w:szCs w:val="22"/>
              </w:rPr>
            </w:pPr>
            <w:r w:rsidRPr="00CD53B8">
              <w:rPr>
                <w:color w:val="000000"/>
                <w:sz w:val="22"/>
                <w:szCs w:val="22"/>
              </w:rPr>
              <w:t>0.011 (0.004)</w:t>
            </w:r>
          </w:p>
        </w:tc>
        <w:tc>
          <w:tcPr>
            <w:tcW w:w="0" w:type="auto"/>
            <w:noWrap/>
            <w:hideMark/>
          </w:tcPr>
          <w:p w14:paraId="74EB470C" w14:textId="77777777" w:rsidR="004D4721" w:rsidRPr="00CD53B8" w:rsidRDefault="004D4721" w:rsidP="006D4899">
            <w:pPr>
              <w:jc w:val="right"/>
              <w:rPr>
                <w:color w:val="000000"/>
                <w:sz w:val="22"/>
                <w:szCs w:val="22"/>
              </w:rPr>
            </w:pPr>
            <w:r w:rsidRPr="00CD53B8">
              <w:rPr>
                <w:color w:val="000000"/>
                <w:sz w:val="22"/>
                <w:szCs w:val="22"/>
              </w:rPr>
              <w:t>1.62</w:t>
            </w:r>
          </w:p>
        </w:tc>
        <w:tc>
          <w:tcPr>
            <w:tcW w:w="0" w:type="auto"/>
            <w:noWrap/>
            <w:hideMark/>
          </w:tcPr>
          <w:p w14:paraId="01119385" w14:textId="77777777" w:rsidR="004D4721" w:rsidRPr="00CD53B8" w:rsidRDefault="004D4721" w:rsidP="006D4899">
            <w:pPr>
              <w:jc w:val="right"/>
              <w:rPr>
                <w:color w:val="000000"/>
                <w:sz w:val="22"/>
                <w:szCs w:val="22"/>
              </w:rPr>
            </w:pPr>
            <w:r w:rsidRPr="00CD53B8">
              <w:rPr>
                <w:color w:val="000000"/>
                <w:sz w:val="22"/>
                <w:szCs w:val="22"/>
              </w:rPr>
              <w:t>0.106</w:t>
            </w:r>
          </w:p>
        </w:tc>
      </w:tr>
      <w:tr w:rsidR="004D4721" w:rsidRPr="00CD53B8" w14:paraId="1A771611" w14:textId="77777777" w:rsidTr="006D4899">
        <w:trPr>
          <w:trHeight w:val="20"/>
          <w:jc w:val="center"/>
        </w:trPr>
        <w:tc>
          <w:tcPr>
            <w:tcW w:w="0" w:type="auto"/>
            <w:noWrap/>
            <w:hideMark/>
          </w:tcPr>
          <w:p w14:paraId="4B2266B6" w14:textId="77777777" w:rsidR="004D4721" w:rsidRPr="00CD53B8" w:rsidRDefault="004D4721" w:rsidP="006D4899">
            <w:pPr>
              <w:rPr>
                <w:color w:val="000000"/>
                <w:sz w:val="22"/>
                <w:szCs w:val="22"/>
              </w:rPr>
            </w:pPr>
            <w:r w:rsidRPr="00CD53B8">
              <w:rPr>
                <w:color w:val="000000"/>
                <w:sz w:val="22"/>
                <w:szCs w:val="22"/>
              </w:rPr>
              <w:t>Thysanoptera</w:t>
            </w:r>
          </w:p>
        </w:tc>
        <w:tc>
          <w:tcPr>
            <w:tcW w:w="0" w:type="auto"/>
            <w:noWrap/>
            <w:hideMark/>
          </w:tcPr>
          <w:p w14:paraId="01CB3BDC" w14:textId="77777777" w:rsidR="004D4721" w:rsidRPr="00CD53B8" w:rsidRDefault="004D4721" w:rsidP="006D4899">
            <w:pPr>
              <w:rPr>
                <w:color w:val="000000"/>
                <w:sz w:val="22"/>
                <w:szCs w:val="22"/>
              </w:rPr>
            </w:pPr>
            <w:r w:rsidRPr="00CD53B8">
              <w:rPr>
                <w:color w:val="000000"/>
                <w:sz w:val="22"/>
                <w:szCs w:val="22"/>
              </w:rPr>
              <w:t>0.001 (0.001)</w:t>
            </w:r>
          </w:p>
        </w:tc>
        <w:tc>
          <w:tcPr>
            <w:tcW w:w="0" w:type="auto"/>
            <w:noWrap/>
            <w:hideMark/>
          </w:tcPr>
          <w:p w14:paraId="6CC419B9" w14:textId="77777777" w:rsidR="004D4721" w:rsidRPr="00CD53B8" w:rsidRDefault="004D4721" w:rsidP="006D4899">
            <w:pPr>
              <w:rPr>
                <w:color w:val="000000"/>
                <w:sz w:val="22"/>
                <w:szCs w:val="22"/>
              </w:rPr>
            </w:pPr>
            <w:r w:rsidRPr="00CD53B8">
              <w:rPr>
                <w:color w:val="000000"/>
                <w:sz w:val="22"/>
                <w:szCs w:val="22"/>
              </w:rPr>
              <w:t>0.005 (0.003)</w:t>
            </w:r>
          </w:p>
        </w:tc>
        <w:tc>
          <w:tcPr>
            <w:tcW w:w="0" w:type="auto"/>
            <w:noWrap/>
            <w:hideMark/>
          </w:tcPr>
          <w:p w14:paraId="3A1BADE5" w14:textId="77777777" w:rsidR="004D4721" w:rsidRPr="00CD53B8" w:rsidRDefault="004D4721" w:rsidP="006D4899">
            <w:pPr>
              <w:jc w:val="right"/>
              <w:rPr>
                <w:color w:val="000000"/>
                <w:sz w:val="22"/>
                <w:szCs w:val="22"/>
              </w:rPr>
            </w:pPr>
            <w:r w:rsidRPr="00CD53B8">
              <w:rPr>
                <w:color w:val="000000"/>
                <w:sz w:val="22"/>
                <w:szCs w:val="22"/>
              </w:rPr>
              <w:t>1.21</w:t>
            </w:r>
          </w:p>
        </w:tc>
        <w:tc>
          <w:tcPr>
            <w:tcW w:w="0" w:type="auto"/>
            <w:noWrap/>
            <w:hideMark/>
          </w:tcPr>
          <w:p w14:paraId="52EAF2F2" w14:textId="77777777" w:rsidR="004D4721" w:rsidRPr="00CD53B8" w:rsidRDefault="004D4721" w:rsidP="006D4899">
            <w:pPr>
              <w:jc w:val="right"/>
              <w:rPr>
                <w:color w:val="000000"/>
                <w:sz w:val="22"/>
                <w:szCs w:val="22"/>
              </w:rPr>
            </w:pPr>
            <w:r w:rsidRPr="00CD53B8">
              <w:rPr>
                <w:color w:val="000000"/>
                <w:sz w:val="22"/>
                <w:szCs w:val="22"/>
              </w:rPr>
              <w:t>0.228</w:t>
            </w:r>
          </w:p>
        </w:tc>
      </w:tr>
      <w:tr w:rsidR="004D4721" w:rsidRPr="00CD53B8" w14:paraId="1F7FF799" w14:textId="77777777" w:rsidTr="006D4899">
        <w:trPr>
          <w:trHeight w:val="20"/>
          <w:jc w:val="center"/>
        </w:trPr>
        <w:tc>
          <w:tcPr>
            <w:tcW w:w="0" w:type="auto"/>
            <w:noWrap/>
          </w:tcPr>
          <w:p w14:paraId="65965015" w14:textId="77777777" w:rsidR="004D4721" w:rsidRPr="00CD53B8" w:rsidRDefault="004D4721" w:rsidP="006D4899">
            <w:pPr>
              <w:jc w:val="right"/>
              <w:rPr>
                <w:iCs/>
                <w:color w:val="000000"/>
                <w:sz w:val="22"/>
                <w:szCs w:val="22"/>
              </w:rPr>
            </w:pPr>
            <w:r w:rsidRPr="00CD53B8">
              <w:rPr>
                <w:iCs/>
                <w:color w:val="000000"/>
                <w:sz w:val="22"/>
                <w:szCs w:val="22"/>
              </w:rPr>
              <w:t>Thripidae</w:t>
            </w:r>
          </w:p>
        </w:tc>
        <w:tc>
          <w:tcPr>
            <w:tcW w:w="0" w:type="auto"/>
            <w:noWrap/>
          </w:tcPr>
          <w:p w14:paraId="528B2186" w14:textId="77777777" w:rsidR="004D4721" w:rsidRPr="00CD53B8" w:rsidRDefault="004D4721" w:rsidP="006D4899">
            <w:pPr>
              <w:rPr>
                <w:color w:val="000000"/>
                <w:sz w:val="22"/>
                <w:szCs w:val="22"/>
              </w:rPr>
            </w:pPr>
            <w:r w:rsidRPr="00CD53B8">
              <w:rPr>
                <w:color w:val="000000"/>
                <w:sz w:val="22"/>
                <w:szCs w:val="22"/>
              </w:rPr>
              <w:t>0.026 (0.007)</w:t>
            </w:r>
          </w:p>
        </w:tc>
        <w:tc>
          <w:tcPr>
            <w:tcW w:w="0" w:type="auto"/>
            <w:noWrap/>
          </w:tcPr>
          <w:p w14:paraId="3E920119" w14:textId="77777777" w:rsidR="004D4721" w:rsidRPr="00CD53B8" w:rsidRDefault="004D4721" w:rsidP="006D4899">
            <w:pPr>
              <w:rPr>
                <w:b/>
                <w:color w:val="000000"/>
                <w:sz w:val="22"/>
                <w:szCs w:val="22"/>
              </w:rPr>
            </w:pPr>
            <w:r w:rsidRPr="00CD53B8">
              <w:rPr>
                <w:b/>
                <w:color w:val="000000"/>
                <w:sz w:val="22"/>
                <w:szCs w:val="22"/>
              </w:rPr>
              <w:t>0.107 (0.031)</w:t>
            </w:r>
          </w:p>
        </w:tc>
        <w:tc>
          <w:tcPr>
            <w:tcW w:w="0" w:type="auto"/>
            <w:noWrap/>
          </w:tcPr>
          <w:p w14:paraId="0240F9BF" w14:textId="77777777" w:rsidR="004D4721" w:rsidRPr="00CD53B8" w:rsidRDefault="004D4721" w:rsidP="006D4899">
            <w:pPr>
              <w:jc w:val="right"/>
              <w:rPr>
                <w:color w:val="000000"/>
                <w:sz w:val="22"/>
                <w:szCs w:val="22"/>
              </w:rPr>
            </w:pPr>
            <w:r w:rsidRPr="00CD53B8">
              <w:rPr>
                <w:color w:val="000000"/>
                <w:sz w:val="22"/>
                <w:szCs w:val="22"/>
              </w:rPr>
              <w:t xml:space="preserve">2.58 </w:t>
            </w:r>
          </w:p>
        </w:tc>
        <w:tc>
          <w:tcPr>
            <w:tcW w:w="0" w:type="auto"/>
            <w:noWrap/>
          </w:tcPr>
          <w:p w14:paraId="11B9C9D0" w14:textId="77777777" w:rsidR="004D4721" w:rsidRPr="00CD53B8" w:rsidRDefault="004D4721" w:rsidP="006D4899">
            <w:pPr>
              <w:jc w:val="right"/>
              <w:rPr>
                <w:b/>
                <w:bCs/>
                <w:color w:val="000000"/>
                <w:sz w:val="22"/>
                <w:szCs w:val="22"/>
              </w:rPr>
            </w:pPr>
            <w:r w:rsidRPr="00CD53B8">
              <w:rPr>
                <w:b/>
                <w:bCs/>
                <w:color w:val="000000"/>
                <w:sz w:val="22"/>
                <w:szCs w:val="22"/>
              </w:rPr>
              <w:t>0.010</w:t>
            </w:r>
          </w:p>
        </w:tc>
      </w:tr>
      <w:tr w:rsidR="004D4721" w:rsidRPr="00CD53B8" w14:paraId="689491F6" w14:textId="77777777" w:rsidTr="006D4899">
        <w:trPr>
          <w:trHeight w:val="20"/>
          <w:jc w:val="center"/>
        </w:trPr>
        <w:tc>
          <w:tcPr>
            <w:tcW w:w="0" w:type="auto"/>
            <w:noWrap/>
            <w:hideMark/>
          </w:tcPr>
          <w:p w14:paraId="0B4A7A8F" w14:textId="77777777" w:rsidR="004D4721" w:rsidRPr="00CD53B8" w:rsidRDefault="004D4721" w:rsidP="006D4899">
            <w:pPr>
              <w:jc w:val="right"/>
              <w:rPr>
                <w:i/>
                <w:iCs/>
                <w:color w:val="000000"/>
                <w:sz w:val="22"/>
                <w:szCs w:val="22"/>
              </w:rPr>
            </w:pPr>
            <w:r w:rsidRPr="00CD53B8">
              <w:rPr>
                <w:i/>
                <w:iCs/>
                <w:color w:val="000000"/>
                <w:sz w:val="22"/>
                <w:szCs w:val="22"/>
              </w:rPr>
              <w:t>Frankliniella</w:t>
            </w:r>
            <w:r w:rsidRPr="00CD53B8">
              <w:rPr>
                <w:iCs/>
                <w:color w:val="000000"/>
                <w:sz w:val="22"/>
                <w:szCs w:val="22"/>
              </w:rPr>
              <w:t xml:space="preserve"> spp.</w:t>
            </w:r>
            <w:r w:rsidRPr="00CD53B8">
              <w:rPr>
                <w:i/>
                <w:iCs/>
                <w:color w:val="000000"/>
                <w:sz w:val="22"/>
                <w:szCs w:val="22"/>
              </w:rPr>
              <w:t xml:space="preserve"> </w:t>
            </w:r>
            <w:r w:rsidRPr="00CD53B8">
              <w:rPr>
                <w:color w:val="000000"/>
                <w:sz w:val="22"/>
                <w:szCs w:val="22"/>
              </w:rPr>
              <w:t xml:space="preserve"> </w:t>
            </w:r>
          </w:p>
        </w:tc>
        <w:tc>
          <w:tcPr>
            <w:tcW w:w="0" w:type="auto"/>
            <w:noWrap/>
            <w:hideMark/>
          </w:tcPr>
          <w:p w14:paraId="434C687C" w14:textId="77777777" w:rsidR="004D4721" w:rsidRPr="00CD53B8" w:rsidRDefault="004D4721" w:rsidP="006D4899">
            <w:pPr>
              <w:rPr>
                <w:color w:val="000000"/>
                <w:sz w:val="22"/>
                <w:szCs w:val="22"/>
              </w:rPr>
            </w:pPr>
            <w:r w:rsidRPr="00CD53B8">
              <w:rPr>
                <w:color w:val="000000"/>
                <w:sz w:val="22"/>
                <w:szCs w:val="22"/>
              </w:rPr>
              <w:t>0.026 (0.007)</w:t>
            </w:r>
          </w:p>
        </w:tc>
        <w:tc>
          <w:tcPr>
            <w:tcW w:w="0" w:type="auto"/>
            <w:noWrap/>
            <w:hideMark/>
          </w:tcPr>
          <w:p w14:paraId="65514126" w14:textId="77777777" w:rsidR="004D4721" w:rsidRPr="00CD53B8" w:rsidRDefault="004D4721" w:rsidP="006D4899">
            <w:pPr>
              <w:rPr>
                <w:color w:val="000000"/>
                <w:sz w:val="22"/>
                <w:szCs w:val="22"/>
              </w:rPr>
            </w:pPr>
            <w:r w:rsidRPr="00CD53B8">
              <w:rPr>
                <w:color w:val="000000"/>
                <w:sz w:val="22"/>
                <w:szCs w:val="22"/>
              </w:rPr>
              <w:t>0.107 (0.031)</w:t>
            </w:r>
          </w:p>
        </w:tc>
        <w:tc>
          <w:tcPr>
            <w:tcW w:w="0" w:type="auto"/>
            <w:noWrap/>
            <w:hideMark/>
          </w:tcPr>
          <w:p w14:paraId="793D426A" w14:textId="77777777" w:rsidR="004D4721" w:rsidRPr="00CD53B8" w:rsidRDefault="004D4721" w:rsidP="006D4899">
            <w:pPr>
              <w:jc w:val="right"/>
              <w:rPr>
                <w:color w:val="000000"/>
                <w:sz w:val="22"/>
                <w:szCs w:val="22"/>
              </w:rPr>
            </w:pPr>
            <w:r w:rsidRPr="00CD53B8">
              <w:rPr>
                <w:color w:val="000000"/>
                <w:sz w:val="22"/>
                <w:szCs w:val="22"/>
              </w:rPr>
              <w:t>0.64</w:t>
            </w:r>
          </w:p>
        </w:tc>
        <w:tc>
          <w:tcPr>
            <w:tcW w:w="0" w:type="auto"/>
            <w:noWrap/>
            <w:hideMark/>
          </w:tcPr>
          <w:p w14:paraId="3E29E720" w14:textId="77777777" w:rsidR="004D4721" w:rsidRPr="00CD53B8" w:rsidRDefault="004D4721" w:rsidP="006D4899">
            <w:pPr>
              <w:jc w:val="right"/>
              <w:rPr>
                <w:bCs/>
                <w:color w:val="000000"/>
                <w:sz w:val="22"/>
                <w:szCs w:val="22"/>
              </w:rPr>
            </w:pPr>
            <w:r w:rsidRPr="00CD53B8">
              <w:rPr>
                <w:bCs/>
                <w:color w:val="000000"/>
                <w:sz w:val="22"/>
                <w:szCs w:val="22"/>
              </w:rPr>
              <w:t>0.524</w:t>
            </w:r>
          </w:p>
        </w:tc>
      </w:tr>
      <w:tr w:rsidR="004D4721" w:rsidRPr="00CD53B8" w14:paraId="1727D6F5" w14:textId="77777777" w:rsidTr="006D4899">
        <w:trPr>
          <w:trHeight w:val="101"/>
          <w:jc w:val="center"/>
        </w:trPr>
        <w:tc>
          <w:tcPr>
            <w:tcW w:w="0" w:type="auto"/>
            <w:noWrap/>
            <w:hideMark/>
          </w:tcPr>
          <w:p w14:paraId="26B07451" w14:textId="77777777" w:rsidR="004D4721" w:rsidRPr="00CD53B8" w:rsidRDefault="004D4721" w:rsidP="006D4899">
            <w:pPr>
              <w:jc w:val="right"/>
              <w:rPr>
                <w:i/>
                <w:iCs/>
                <w:color w:val="000000"/>
                <w:sz w:val="22"/>
                <w:szCs w:val="22"/>
              </w:rPr>
            </w:pPr>
            <w:r w:rsidRPr="00CD53B8">
              <w:rPr>
                <w:i/>
                <w:iCs/>
                <w:color w:val="000000"/>
                <w:sz w:val="22"/>
                <w:szCs w:val="22"/>
              </w:rPr>
              <w:t>Frankliniella bispinosa</w:t>
            </w:r>
          </w:p>
        </w:tc>
        <w:tc>
          <w:tcPr>
            <w:tcW w:w="0" w:type="auto"/>
            <w:noWrap/>
            <w:hideMark/>
          </w:tcPr>
          <w:p w14:paraId="5A6B1B1F" w14:textId="77777777" w:rsidR="004D4721" w:rsidRPr="00CD53B8" w:rsidRDefault="004D4721" w:rsidP="006D4899">
            <w:pPr>
              <w:rPr>
                <w:color w:val="000000"/>
                <w:sz w:val="22"/>
                <w:szCs w:val="22"/>
              </w:rPr>
            </w:pPr>
            <w:r w:rsidRPr="00CD53B8">
              <w:rPr>
                <w:color w:val="000000"/>
                <w:sz w:val="22"/>
                <w:szCs w:val="22"/>
              </w:rPr>
              <w:t>0.030 (0.007)</w:t>
            </w:r>
          </w:p>
        </w:tc>
        <w:tc>
          <w:tcPr>
            <w:tcW w:w="0" w:type="auto"/>
            <w:noWrap/>
            <w:hideMark/>
          </w:tcPr>
          <w:p w14:paraId="59FC49FA" w14:textId="77777777" w:rsidR="004D4721" w:rsidRPr="00CD53B8" w:rsidRDefault="004D4721" w:rsidP="006D4899">
            <w:pPr>
              <w:rPr>
                <w:color w:val="000000"/>
                <w:sz w:val="22"/>
                <w:szCs w:val="22"/>
              </w:rPr>
            </w:pPr>
            <w:r w:rsidRPr="00CD53B8">
              <w:rPr>
                <w:color w:val="000000"/>
                <w:sz w:val="22"/>
                <w:szCs w:val="22"/>
              </w:rPr>
              <w:t>0.048 (0.015)</w:t>
            </w:r>
          </w:p>
        </w:tc>
        <w:tc>
          <w:tcPr>
            <w:tcW w:w="0" w:type="auto"/>
            <w:noWrap/>
          </w:tcPr>
          <w:p w14:paraId="3EAEF43B" w14:textId="77777777" w:rsidR="004D4721" w:rsidRPr="00CD53B8" w:rsidRDefault="004D4721" w:rsidP="006D4899">
            <w:pPr>
              <w:jc w:val="right"/>
              <w:rPr>
                <w:color w:val="000000"/>
                <w:sz w:val="22"/>
                <w:szCs w:val="22"/>
              </w:rPr>
            </w:pPr>
            <w:r w:rsidRPr="00CD53B8">
              <w:rPr>
                <w:color w:val="000000"/>
                <w:sz w:val="22"/>
                <w:szCs w:val="22"/>
              </w:rPr>
              <w:t>0.63</w:t>
            </w:r>
          </w:p>
        </w:tc>
        <w:tc>
          <w:tcPr>
            <w:tcW w:w="0" w:type="auto"/>
            <w:noWrap/>
          </w:tcPr>
          <w:p w14:paraId="58DC514D" w14:textId="77777777" w:rsidR="004D4721" w:rsidRPr="00CD53B8" w:rsidRDefault="004D4721" w:rsidP="006D4899">
            <w:pPr>
              <w:jc w:val="right"/>
              <w:rPr>
                <w:color w:val="000000"/>
                <w:sz w:val="22"/>
                <w:szCs w:val="22"/>
              </w:rPr>
            </w:pPr>
            <w:r w:rsidRPr="00CD53B8">
              <w:rPr>
                <w:color w:val="000000"/>
                <w:sz w:val="22"/>
                <w:szCs w:val="22"/>
              </w:rPr>
              <w:t>0.530</w:t>
            </w:r>
          </w:p>
        </w:tc>
      </w:tr>
      <w:tr w:rsidR="004D4721" w:rsidRPr="00CD53B8" w14:paraId="7461496C" w14:textId="77777777" w:rsidTr="006D4899">
        <w:trPr>
          <w:trHeight w:val="20"/>
          <w:jc w:val="center"/>
        </w:trPr>
        <w:tc>
          <w:tcPr>
            <w:tcW w:w="0" w:type="auto"/>
            <w:noWrap/>
          </w:tcPr>
          <w:p w14:paraId="6E6E42A1" w14:textId="77777777" w:rsidR="004D4721" w:rsidRPr="00CD53B8" w:rsidRDefault="004D4721" w:rsidP="006D4899">
            <w:pPr>
              <w:jc w:val="right"/>
              <w:rPr>
                <w:i/>
                <w:iCs/>
                <w:color w:val="000000"/>
                <w:sz w:val="22"/>
                <w:szCs w:val="22"/>
              </w:rPr>
            </w:pPr>
            <w:r w:rsidRPr="00CD53B8">
              <w:rPr>
                <w:i/>
                <w:iCs/>
                <w:color w:val="000000"/>
                <w:sz w:val="22"/>
                <w:szCs w:val="22"/>
              </w:rPr>
              <w:t>Karynothrips flavipes</w:t>
            </w:r>
          </w:p>
        </w:tc>
        <w:tc>
          <w:tcPr>
            <w:tcW w:w="0" w:type="auto"/>
            <w:noWrap/>
          </w:tcPr>
          <w:p w14:paraId="16FEFB39" w14:textId="77777777" w:rsidR="004D4721" w:rsidRPr="00CD53B8" w:rsidRDefault="004D4721" w:rsidP="006D4899">
            <w:pPr>
              <w:rPr>
                <w:color w:val="000000"/>
                <w:sz w:val="22"/>
                <w:szCs w:val="22"/>
              </w:rPr>
            </w:pPr>
            <w:r w:rsidRPr="00CD53B8">
              <w:rPr>
                <w:color w:val="000000"/>
                <w:sz w:val="22"/>
                <w:szCs w:val="22"/>
              </w:rPr>
              <w:t>0.025 (0.006)</w:t>
            </w:r>
          </w:p>
        </w:tc>
        <w:tc>
          <w:tcPr>
            <w:tcW w:w="0" w:type="auto"/>
            <w:noWrap/>
          </w:tcPr>
          <w:p w14:paraId="4EF8805D" w14:textId="77777777" w:rsidR="004D4721" w:rsidRPr="00CD53B8" w:rsidRDefault="004D4721" w:rsidP="006D4899">
            <w:pPr>
              <w:rPr>
                <w:color w:val="000000"/>
                <w:sz w:val="22"/>
                <w:szCs w:val="22"/>
              </w:rPr>
            </w:pPr>
            <w:r w:rsidRPr="00CD53B8">
              <w:rPr>
                <w:color w:val="000000"/>
                <w:sz w:val="22"/>
                <w:szCs w:val="22"/>
              </w:rPr>
              <w:t>0.03 (0.007)</w:t>
            </w:r>
          </w:p>
        </w:tc>
        <w:tc>
          <w:tcPr>
            <w:tcW w:w="0" w:type="auto"/>
            <w:noWrap/>
          </w:tcPr>
          <w:p w14:paraId="2E6154A4" w14:textId="77777777" w:rsidR="004D4721" w:rsidRPr="00CD53B8" w:rsidRDefault="004D4721" w:rsidP="006D4899">
            <w:pPr>
              <w:jc w:val="right"/>
              <w:rPr>
                <w:color w:val="000000"/>
                <w:sz w:val="22"/>
                <w:szCs w:val="22"/>
              </w:rPr>
            </w:pPr>
            <w:r w:rsidRPr="00CD53B8">
              <w:rPr>
                <w:color w:val="000000"/>
                <w:sz w:val="22"/>
                <w:szCs w:val="22"/>
              </w:rPr>
              <w:t>0.59</w:t>
            </w:r>
          </w:p>
        </w:tc>
        <w:tc>
          <w:tcPr>
            <w:tcW w:w="0" w:type="auto"/>
            <w:noWrap/>
          </w:tcPr>
          <w:p w14:paraId="66F8DDC9" w14:textId="77777777" w:rsidR="004D4721" w:rsidRPr="00CD53B8" w:rsidRDefault="004D4721" w:rsidP="006D4899">
            <w:pPr>
              <w:jc w:val="right"/>
              <w:rPr>
                <w:color w:val="000000"/>
                <w:sz w:val="22"/>
                <w:szCs w:val="22"/>
              </w:rPr>
            </w:pPr>
            <w:r w:rsidRPr="00CD53B8">
              <w:rPr>
                <w:color w:val="000000"/>
                <w:sz w:val="22"/>
                <w:szCs w:val="22"/>
              </w:rPr>
              <w:t>0.554</w:t>
            </w:r>
          </w:p>
        </w:tc>
      </w:tr>
      <w:tr w:rsidR="004D4721" w:rsidRPr="00CD53B8" w14:paraId="3AF5F33F" w14:textId="77777777" w:rsidTr="006D4899">
        <w:trPr>
          <w:trHeight w:val="81"/>
          <w:jc w:val="center"/>
        </w:trPr>
        <w:tc>
          <w:tcPr>
            <w:tcW w:w="0" w:type="auto"/>
            <w:noWrap/>
            <w:hideMark/>
          </w:tcPr>
          <w:p w14:paraId="534AB988" w14:textId="77777777" w:rsidR="004D4721" w:rsidRPr="00CD53B8" w:rsidRDefault="004D4721" w:rsidP="006D4899">
            <w:pPr>
              <w:jc w:val="right"/>
              <w:rPr>
                <w:color w:val="000000"/>
                <w:sz w:val="22"/>
                <w:szCs w:val="22"/>
              </w:rPr>
            </w:pPr>
            <w:r w:rsidRPr="00CD53B8">
              <w:rPr>
                <w:color w:val="000000"/>
                <w:sz w:val="22"/>
                <w:szCs w:val="22"/>
              </w:rPr>
              <w:t>N</w:t>
            </w:r>
          </w:p>
        </w:tc>
        <w:tc>
          <w:tcPr>
            <w:tcW w:w="0" w:type="auto"/>
            <w:noWrap/>
            <w:hideMark/>
          </w:tcPr>
          <w:p w14:paraId="74BC75A3" w14:textId="77777777" w:rsidR="004D4721" w:rsidRPr="00CD53B8" w:rsidRDefault="004D4721" w:rsidP="006D4899">
            <w:pPr>
              <w:jc w:val="right"/>
              <w:rPr>
                <w:color w:val="000000"/>
                <w:sz w:val="22"/>
                <w:szCs w:val="22"/>
              </w:rPr>
            </w:pPr>
            <w:r w:rsidRPr="00CD53B8">
              <w:rPr>
                <w:color w:val="000000"/>
                <w:sz w:val="22"/>
                <w:szCs w:val="22"/>
              </w:rPr>
              <w:t xml:space="preserve">695 </w:t>
            </w:r>
          </w:p>
        </w:tc>
        <w:tc>
          <w:tcPr>
            <w:tcW w:w="0" w:type="auto"/>
            <w:noWrap/>
            <w:hideMark/>
          </w:tcPr>
          <w:p w14:paraId="7CF9E93E" w14:textId="77777777" w:rsidR="004D4721" w:rsidRPr="00CD53B8" w:rsidRDefault="004D4721" w:rsidP="006D4899">
            <w:pPr>
              <w:jc w:val="right"/>
              <w:rPr>
                <w:color w:val="000000"/>
                <w:sz w:val="22"/>
                <w:szCs w:val="22"/>
              </w:rPr>
            </w:pPr>
            <w:r w:rsidRPr="00CD53B8">
              <w:rPr>
                <w:color w:val="000000"/>
                <w:sz w:val="22"/>
                <w:szCs w:val="22"/>
              </w:rPr>
              <w:t>569</w:t>
            </w:r>
          </w:p>
        </w:tc>
        <w:tc>
          <w:tcPr>
            <w:tcW w:w="0" w:type="auto"/>
            <w:gridSpan w:val="2"/>
          </w:tcPr>
          <w:p w14:paraId="1A75F99E" w14:textId="77777777" w:rsidR="004D4721" w:rsidRPr="00CD53B8" w:rsidRDefault="004D4721" w:rsidP="006D4899">
            <w:pPr>
              <w:rPr>
                <w:sz w:val="22"/>
                <w:szCs w:val="22"/>
              </w:rPr>
            </w:pPr>
          </w:p>
        </w:tc>
      </w:tr>
      <w:tr w:rsidR="004D4721" w:rsidRPr="00CD53B8" w14:paraId="16D9E8B5" w14:textId="77777777" w:rsidTr="006D4899">
        <w:trPr>
          <w:trHeight w:val="81"/>
          <w:jc w:val="center"/>
        </w:trPr>
        <w:tc>
          <w:tcPr>
            <w:tcW w:w="0" w:type="auto"/>
            <w:tcBorders>
              <w:bottom w:val="single" w:sz="4" w:space="0" w:color="000000"/>
            </w:tcBorders>
            <w:noWrap/>
          </w:tcPr>
          <w:p w14:paraId="0881915B" w14:textId="77777777" w:rsidR="004D4721" w:rsidRPr="00CD53B8" w:rsidRDefault="004D4721" w:rsidP="006D4899">
            <w:pPr>
              <w:jc w:val="right"/>
              <w:rPr>
                <w:color w:val="000000"/>
                <w:sz w:val="22"/>
                <w:szCs w:val="22"/>
              </w:rPr>
            </w:pPr>
            <w:r w:rsidRPr="00CD53B8">
              <w:rPr>
                <w:color w:val="000000"/>
                <w:sz w:val="22"/>
                <w:szCs w:val="22"/>
              </w:rPr>
              <w:t>df</w:t>
            </w:r>
          </w:p>
        </w:tc>
        <w:tc>
          <w:tcPr>
            <w:tcW w:w="0" w:type="auto"/>
            <w:tcBorders>
              <w:bottom w:val="single" w:sz="4" w:space="0" w:color="000000"/>
            </w:tcBorders>
            <w:noWrap/>
          </w:tcPr>
          <w:p w14:paraId="6DB1FEE3" w14:textId="77777777" w:rsidR="004D4721" w:rsidRPr="00CD53B8" w:rsidRDefault="004D4721" w:rsidP="006D4899">
            <w:pPr>
              <w:jc w:val="right"/>
              <w:rPr>
                <w:color w:val="000000"/>
                <w:sz w:val="22"/>
                <w:szCs w:val="22"/>
              </w:rPr>
            </w:pPr>
            <w:r w:rsidRPr="00CD53B8">
              <w:rPr>
                <w:color w:val="000000"/>
                <w:sz w:val="22"/>
                <w:szCs w:val="22"/>
              </w:rPr>
              <w:t>1, 1,263</w:t>
            </w:r>
          </w:p>
        </w:tc>
        <w:tc>
          <w:tcPr>
            <w:tcW w:w="0" w:type="auto"/>
            <w:tcBorders>
              <w:bottom w:val="single" w:sz="4" w:space="0" w:color="000000"/>
            </w:tcBorders>
            <w:noWrap/>
          </w:tcPr>
          <w:p w14:paraId="608C3875" w14:textId="77777777" w:rsidR="004D4721" w:rsidRPr="00CD53B8" w:rsidRDefault="004D4721" w:rsidP="006D4899">
            <w:pPr>
              <w:jc w:val="right"/>
              <w:rPr>
                <w:color w:val="000000"/>
                <w:sz w:val="22"/>
                <w:szCs w:val="22"/>
              </w:rPr>
            </w:pPr>
          </w:p>
        </w:tc>
        <w:tc>
          <w:tcPr>
            <w:tcW w:w="0" w:type="auto"/>
            <w:gridSpan w:val="2"/>
            <w:tcBorders>
              <w:bottom w:val="single" w:sz="4" w:space="0" w:color="000000"/>
            </w:tcBorders>
          </w:tcPr>
          <w:p w14:paraId="7E5ED337" w14:textId="77777777" w:rsidR="004D4721" w:rsidRPr="00CD53B8" w:rsidRDefault="004D4721" w:rsidP="006D4899">
            <w:pPr>
              <w:rPr>
                <w:sz w:val="22"/>
                <w:szCs w:val="22"/>
              </w:rPr>
            </w:pPr>
          </w:p>
        </w:tc>
      </w:tr>
    </w:tbl>
    <w:p w14:paraId="40C127D1" w14:textId="77777777" w:rsidR="004D4721" w:rsidRPr="00CD53B8" w:rsidRDefault="004D4721" w:rsidP="004D4721">
      <w:r w:rsidRPr="00CD53B8">
        <w:t xml:space="preserve">N = number of brush samples. </w:t>
      </w:r>
      <w:r w:rsidRPr="00CD53B8">
        <w:rPr>
          <w:b/>
        </w:rPr>
        <w:t xml:space="preserve">Bold </w:t>
      </w:r>
      <w:r w:rsidRPr="00CD53B8">
        <w:t xml:space="preserve">values indicate statistical differences with higher means. Data analyzed with paired </w:t>
      </w:r>
      <w:r w:rsidRPr="00CD53B8">
        <w:rPr>
          <w:i/>
        </w:rPr>
        <w:t>t-</w:t>
      </w:r>
      <w:r w:rsidRPr="00CD53B8">
        <w:t>tests (</w:t>
      </w:r>
      <w:r w:rsidRPr="00CD53B8">
        <w:rPr>
          <w:i/>
        </w:rPr>
        <w:t xml:space="preserve">P </w:t>
      </w:r>
      <w:r w:rsidRPr="00CD53B8">
        <w:t>≤ 0.05).</w:t>
      </w:r>
      <w:r w:rsidRPr="00CD53B8">
        <w:tab/>
      </w:r>
    </w:p>
    <w:p w14:paraId="4D216261" w14:textId="77777777" w:rsidR="004D4721" w:rsidRPr="00CD53B8" w:rsidRDefault="004D4721" w:rsidP="004D4721">
      <w:pPr>
        <w:jc w:val="both"/>
      </w:pPr>
    </w:p>
    <w:p w14:paraId="14C7FAD5" w14:textId="77777777" w:rsidR="004D4721" w:rsidRPr="00CD53B8" w:rsidRDefault="004D4721" w:rsidP="004D4721">
      <w:pPr>
        <w:rPr>
          <w:b/>
        </w:rPr>
      </w:pPr>
    </w:p>
    <w:p w14:paraId="56EE7DD1" w14:textId="77777777" w:rsidR="004D4721" w:rsidRPr="00CD53B8" w:rsidRDefault="004D4721" w:rsidP="004D4721">
      <w:pPr>
        <w:rPr>
          <w:b/>
        </w:rPr>
      </w:pPr>
    </w:p>
    <w:p w14:paraId="165D9CDC" w14:textId="77777777" w:rsidR="004D4721" w:rsidRPr="00CD53B8" w:rsidRDefault="004D4721" w:rsidP="004D4721">
      <w:pPr>
        <w:rPr>
          <w:b/>
        </w:rPr>
      </w:pPr>
    </w:p>
    <w:p w14:paraId="205766E9" w14:textId="77777777" w:rsidR="004D4721" w:rsidRPr="00CD53B8" w:rsidRDefault="004D4721" w:rsidP="004D4721">
      <w:pPr>
        <w:rPr>
          <w:b/>
        </w:rPr>
      </w:pPr>
    </w:p>
    <w:p w14:paraId="5413BAF5" w14:textId="77777777" w:rsidR="004D4721" w:rsidRPr="00CD53B8" w:rsidRDefault="004D4721" w:rsidP="004D4721">
      <w:pPr>
        <w:rPr>
          <w:b/>
        </w:rPr>
      </w:pPr>
    </w:p>
    <w:p w14:paraId="13F81954" w14:textId="77777777" w:rsidR="004D4721" w:rsidRPr="00CD53B8" w:rsidRDefault="004D4721" w:rsidP="004D4721">
      <w:pPr>
        <w:rPr>
          <w:b/>
        </w:rPr>
      </w:pPr>
    </w:p>
    <w:p w14:paraId="2FF07A91" w14:textId="77777777" w:rsidR="004D4721" w:rsidRPr="00CD53B8" w:rsidRDefault="004D4721" w:rsidP="004D4721">
      <w:pPr>
        <w:sectPr w:rsidR="004D4721" w:rsidRPr="00CD53B8" w:rsidSect="00BC008F">
          <w:type w:val="nextPage"/>
          <w:pgSz w:w="12240" w:h="15840" w:code="1"/>
          <w:pgMar w:top="1440" w:right="1440" w:bottom="1440" w:left="1440" w:header="720" w:footer="720" w:gutter="0"/>
          <w:cols w:space="720"/>
          <w:docGrid w:linePitch="360"/>
        </w:sectPr>
      </w:pPr>
    </w:p>
    <w:p w14:paraId="4A6AE011" w14:textId="2D48849E" w:rsidR="004D4721" w:rsidRPr="00CD53B8" w:rsidRDefault="004D4721" w:rsidP="004D4721">
      <w:bookmarkStart w:id="48" w:name="Table28"/>
      <w:r w:rsidRPr="00CD53B8">
        <w:lastRenderedPageBreak/>
        <w:t>Table 2-8. Monthly means (SE) of arthropods in brush sample collections from olive tree bark in north central Florida groves in 2017</w:t>
      </w:r>
      <w:r w:rsidR="00671EBB" w:rsidRPr="00CD53B8">
        <w:tab/>
      </w:r>
      <w:r w:rsidR="00671EBB" w:rsidRPr="00CD53B8">
        <w:tab/>
      </w:r>
      <w:r w:rsidRPr="00CD53B8">
        <w:t xml:space="preserve"> and 2018.</w:t>
      </w:r>
      <w:bookmarkEnd w:id="48"/>
    </w:p>
    <w:tbl>
      <w:tblPr>
        <w:tblStyle w:val="TableGrid"/>
        <w:tblW w:w="15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1260"/>
        <w:gridCol w:w="1260"/>
        <w:gridCol w:w="1170"/>
        <w:gridCol w:w="1080"/>
        <w:gridCol w:w="1260"/>
        <w:gridCol w:w="1080"/>
        <w:gridCol w:w="1170"/>
        <w:gridCol w:w="1170"/>
        <w:gridCol w:w="1080"/>
        <w:gridCol w:w="1080"/>
        <w:gridCol w:w="720"/>
        <w:gridCol w:w="900"/>
      </w:tblGrid>
      <w:tr w:rsidR="004D4721" w:rsidRPr="00CD53B8" w14:paraId="5744F364" w14:textId="77777777" w:rsidTr="006D4899">
        <w:trPr>
          <w:trHeight w:val="300"/>
          <w:jc w:val="center"/>
        </w:trPr>
        <w:tc>
          <w:tcPr>
            <w:tcW w:w="2250" w:type="dxa"/>
            <w:tcBorders>
              <w:top w:val="single" w:sz="4" w:space="0" w:color="000000"/>
            </w:tcBorders>
            <w:noWrap/>
            <w:hideMark/>
          </w:tcPr>
          <w:p w14:paraId="0122D12F" w14:textId="77777777" w:rsidR="004D4721" w:rsidRPr="00CD53B8" w:rsidRDefault="004D4721" w:rsidP="006D4899">
            <w:pPr>
              <w:rPr>
                <w:color w:val="000000"/>
                <w:sz w:val="20"/>
                <w:szCs w:val="20"/>
              </w:rPr>
            </w:pPr>
          </w:p>
        </w:tc>
        <w:tc>
          <w:tcPr>
            <w:tcW w:w="11610" w:type="dxa"/>
            <w:gridSpan w:val="10"/>
            <w:tcBorders>
              <w:top w:val="single" w:sz="4" w:space="0" w:color="000000"/>
              <w:bottom w:val="single" w:sz="4" w:space="0" w:color="000000"/>
            </w:tcBorders>
            <w:noWrap/>
            <w:vAlign w:val="center"/>
            <w:hideMark/>
          </w:tcPr>
          <w:p w14:paraId="2FBFA5DB" w14:textId="77777777" w:rsidR="004D4721" w:rsidRPr="00CD53B8" w:rsidRDefault="004D4721" w:rsidP="006D4899">
            <w:pPr>
              <w:jc w:val="center"/>
              <w:rPr>
                <w:sz w:val="20"/>
                <w:szCs w:val="20"/>
              </w:rPr>
            </w:pPr>
            <w:r w:rsidRPr="00CD53B8">
              <w:rPr>
                <w:sz w:val="20"/>
                <w:szCs w:val="20"/>
              </w:rPr>
              <w:t>Mean number (SE)/trap day</w:t>
            </w:r>
          </w:p>
        </w:tc>
        <w:tc>
          <w:tcPr>
            <w:tcW w:w="1620" w:type="dxa"/>
            <w:gridSpan w:val="2"/>
            <w:tcBorders>
              <w:top w:val="single" w:sz="4" w:space="0" w:color="000000"/>
            </w:tcBorders>
            <w:noWrap/>
            <w:hideMark/>
          </w:tcPr>
          <w:p w14:paraId="664A9BB9" w14:textId="77777777" w:rsidR="004D4721" w:rsidRPr="00CD53B8" w:rsidRDefault="004D4721" w:rsidP="006D4899">
            <w:pPr>
              <w:jc w:val="right"/>
              <w:rPr>
                <w:sz w:val="20"/>
                <w:szCs w:val="20"/>
              </w:rPr>
            </w:pPr>
          </w:p>
        </w:tc>
      </w:tr>
      <w:tr w:rsidR="004D4721" w:rsidRPr="00CD53B8" w14:paraId="17A7B7D5" w14:textId="77777777" w:rsidTr="006D4899">
        <w:trPr>
          <w:trHeight w:val="300"/>
          <w:jc w:val="center"/>
        </w:trPr>
        <w:tc>
          <w:tcPr>
            <w:tcW w:w="2250" w:type="dxa"/>
            <w:tcBorders>
              <w:bottom w:val="single" w:sz="4" w:space="0" w:color="000000"/>
            </w:tcBorders>
            <w:noWrap/>
            <w:vAlign w:val="center"/>
            <w:hideMark/>
          </w:tcPr>
          <w:p w14:paraId="0B3A2A22" w14:textId="77777777" w:rsidR="004D4721" w:rsidRPr="00CD53B8" w:rsidRDefault="004D4721" w:rsidP="006D4899">
            <w:pPr>
              <w:jc w:val="center"/>
              <w:rPr>
                <w:color w:val="000000"/>
                <w:sz w:val="20"/>
                <w:szCs w:val="20"/>
              </w:rPr>
            </w:pPr>
            <w:r w:rsidRPr="00CD53B8">
              <w:rPr>
                <w:color w:val="000000"/>
                <w:sz w:val="20"/>
                <w:szCs w:val="20"/>
              </w:rPr>
              <w:t>Group</w:t>
            </w:r>
          </w:p>
        </w:tc>
        <w:tc>
          <w:tcPr>
            <w:tcW w:w="1260" w:type="dxa"/>
            <w:tcBorders>
              <w:top w:val="single" w:sz="4" w:space="0" w:color="000000"/>
              <w:bottom w:val="single" w:sz="4" w:space="0" w:color="000000"/>
            </w:tcBorders>
            <w:noWrap/>
            <w:vAlign w:val="center"/>
            <w:hideMark/>
          </w:tcPr>
          <w:p w14:paraId="516F15EB" w14:textId="77777777" w:rsidR="004D4721" w:rsidRPr="00CD53B8" w:rsidRDefault="004D4721" w:rsidP="006D4899">
            <w:pPr>
              <w:jc w:val="center"/>
              <w:rPr>
                <w:color w:val="000000"/>
                <w:sz w:val="20"/>
                <w:szCs w:val="20"/>
              </w:rPr>
            </w:pPr>
            <w:r w:rsidRPr="00CD53B8">
              <w:rPr>
                <w:color w:val="000000"/>
                <w:sz w:val="20"/>
                <w:szCs w:val="20"/>
              </w:rPr>
              <w:t>Feb</w:t>
            </w:r>
          </w:p>
        </w:tc>
        <w:tc>
          <w:tcPr>
            <w:tcW w:w="1260" w:type="dxa"/>
            <w:tcBorders>
              <w:top w:val="single" w:sz="4" w:space="0" w:color="000000"/>
              <w:bottom w:val="single" w:sz="4" w:space="0" w:color="000000"/>
            </w:tcBorders>
            <w:noWrap/>
            <w:vAlign w:val="center"/>
            <w:hideMark/>
          </w:tcPr>
          <w:p w14:paraId="2DA8C1B9" w14:textId="77777777" w:rsidR="004D4721" w:rsidRPr="00CD53B8" w:rsidRDefault="004D4721" w:rsidP="006D4899">
            <w:pPr>
              <w:jc w:val="center"/>
              <w:rPr>
                <w:color w:val="000000"/>
                <w:sz w:val="20"/>
                <w:szCs w:val="20"/>
              </w:rPr>
            </w:pPr>
            <w:r w:rsidRPr="00CD53B8">
              <w:rPr>
                <w:color w:val="000000"/>
                <w:sz w:val="20"/>
                <w:szCs w:val="20"/>
              </w:rPr>
              <w:t>Mar</w:t>
            </w:r>
          </w:p>
        </w:tc>
        <w:tc>
          <w:tcPr>
            <w:tcW w:w="1170" w:type="dxa"/>
            <w:tcBorders>
              <w:top w:val="single" w:sz="4" w:space="0" w:color="000000"/>
              <w:bottom w:val="single" w:sz="4" w:space="0" w:color="000000"/>
            </w:tcBorders>
            <w:noWrap/>
            <w:vAlign w:val="center"/>
            <w:hideMark/>
          </w:tcPr>
          <w:p w14:paraId="3E1C9885" w14:textId="77777777" w:rsidR="004D4721" w:rsidRPr="00CD53B8" w:rsidRDefault="004D4721" w:rsidP="006D4899">
            <w:pPr>
              <w:jc w:val="center"/>
              <w:rPr>
                <w:color w:val="000000"/>
                <w:sz w:val="20"/>
                <w:szCs w:val="20"/>
              </w:rPr>
            </w:pPr>
            <w:r w:rsidRPr="00CD53B8">
              <w:rPr>
                <w:color w:val="000000"/>
                <w:sz w:val="20"/>
                <w:szCs w:val="20"/>
              </w:rPr>
              <w:t>Apr</w:t>
            </w:r>
          </w:p>
        </w:tc>
        <w:tc>
          <w:tcPr>
            <w:tcW w:w="1080" w:type="dxa"/>
            <w:tcBorders>
              <w:top w:val="single" w:sz="4" w:space="0" w:color="000000"/>
              <w:bottom w:val="single" w:sz="4" w:space="0" w:color="000000"/>
            </w:tcBorders>
            <w:noWrap/>
            <w:vAlign w:val="center"/>
            <w:hideMark/>
          </w:tcPr>
          <w:p w14:paraId="6A13F6A3" w14:textId="77777777" w:rsidR="004D4721" w:rsidRPr="00CD53B8" w:rsidRDefault="004D4721" w:rsidP="006D4899">
            <w:pPr>
              <w:jc w:val="center"/>
              <w:rPr>
                <w:color w:val="000000"/>
                <w:sz w:val="20"/>
                <w:szCs w:val="20"/>
              </w:rPr>
            </w:pPr>
            <w:r w:rsidRPr="00CD53B8">
              <w:rPr>
                <w:color w:val="000000"/>
                <w:sz w:val="20"/>
                <w:szCs w:val="20"/>
              </w:rPr>
              <w:t>May</w:t>
            </w:r>
          </w:p>
        </w:tc>
        <w:tc>
          <w:tcPr>
            <w:tcW w:w="1260" w:type="dxa"/>
            <w:tcBorders>
              <w:top w:val="single" w:sz="4" w:space="0" w:color="000000"/>
              <w:bottom w:val="single" w:sz="4" w:space="0" w:color="000000"/>
            </w:tcBorders>
            <w:noWrap/>
            <w:vAlign w:val="center"/>
            <w:hideMark/>
          </w:tcPr>
          <w:p w14:paraId="1AE9C0A1" w14:textId="77777777" w:rsidR="004D4721" w:rsidRPr="00CD53B8" w:rsidRDefault="004D4721" w:rsidP="006D4899">
            <w:pPr>
              <w:jc w:val="center"/>
              <w:rPr>
                <w:color w:val="000000"/>
                <w:sz w:val="20"/>
                <w:szCs w:val="20"/>
              </w:rPr>
            </w:pPr>
            <w:r w:rsidRPr="00CD53B8">
              <w:rPr>
                <w:color w:val="000000"/>
                <w:sz w:val="20"/>
                <w:szCs w:val="20"/>
              </w:rPr>
              <w:t>Jun</w:t>
            </w:r>
          </w:p>
        </w:tc>
        <w:tc>
          <w:tcPr>
            <w:tcW w:w="1080" w:type="dxa"/>
            <w:tcBorders>
              <w:top w:val="single" w:sz="4" w:space="0" w:color="000000"/>
              <w:bottom w:val="single" w:sz="4" w:space="0" w:color="000000"/>
            </w:tcBorders>
            <w:noWrap/>
            <w:vAlign w:val="center"/>
            <w:hideMark/>
          </w:tcPr>
          <w:p w14:paraId="148FAC2B" w14:textId="77777777" w:rsidR="004D4721" w:rsidRPr="00CD53B8" w:rsidRDefault="004D4721" w:rsidP="006D4899">
            <w:pPr>
              <w:jc w:val="center"/>
              <w:rPr>
                <w:color w:val="000000"/>
                <w:sz w:val="20"/>
                <w:szCs w:val="20"/>
              </w:rPr>
            </w:pPr>
            <w:r w:rsidRPr="00CD53B8">
              <w:rPr>
                <w:color w:val="000000"/>
                <w:sz w:val="20"/>
                <w:szCs w:val="20"/>
              </w:rPr>
              <w:t>Jul</w:t>
            </w:r>
          </w:p>
        </w:tc>
        <w:tc>
          <w:tcPr>
            <w:tcW w:w="1170" w:type="dxa"/>
            <w:tcBorders>
              <w:top w:val="single" w:sz="4" w:space="0" w:color="000000"/>
              <w:bottom w:val="single" w:sz="4" w:space="0" w:color="000000"/>
            </w:tcBorders>
            <w:noWrap/>
            <w:vAlign w:val="center"/>
            <w:hideMark/>
          </w:tcPr>
          <w:p w14:paraId="66CCB2A1" w14:textId="77777777" w:rsidR="004D4721" w:rsidRPr="00CD53B8" w:rsidRDefault="004D4721" w:rsidP="006D4899">
            <w:pPr>
              <w:jc w:val="center"/>
              <w:rPr>
                <w:color w:val="000000"/>
                <w:sz w:val="20"/>
                <w:szCs w:val="20"/>
              </w:rPr>
            </w:pPr>
            <w:r w:rsidRPr="00CD53B8">
              <w:rPr>
                <w:color w:val="000000"/>
                <w:sz w:val="20"/>
                <w:szCs w:val="20"/>
              </w:rPr>
              <w:t>Aug</w:t>
            </w:r>
          </w:p>
        </w:tc>
        <w:tc>
          <w:tcPr>
            <w:tcW w:w="1170" w:type="dxa"/>
            <w:tcBorders>
              <w:top w:val="single" w:sz="4" w:space="0" w:color="000000"/>
              <w:bottom w:val="single" w:sz="4" w:space="0" w:color="000000"/>
            </w:tcBorders>
            <w:noWrap/>
            <w:vAlign w:val="center"/>
            <w:hideMark/>
          </w:tcPr>
          <w:p w14:paraId="55EDAF7E" w14:textId="77777777" w:rsidR="004D4721" w:rsidRPr="00CD53B8" w:rsidRDefault="004D4721" w:rsidP="006D4899">
            <w:pPr>
              <w:jc w:val="center"/>
              <w:rPr>
                <w:color w:val="000000"/>
                <w:sz w:val="20"/>
                <w:szCs w:val="20"/>
              </w:rPr>
            </w:pPr>
            <w:r w:rsidRPr="00CD53B8">
              <w:rPr>
                <w:color w:val="000000"/>
                <w:sz w:val="20"/>
                <w:szCs w:val="20"/>
              </w:rPr>
              <w:t>Sept</w:t>
            </w:r>
          </w:p>
        </w:tc>
        <w:tc>
          <w:tcPr>
            <w:tcW w:w="1080" w:type="dxa"/>
            <w:tcBorders>
              <w:top w:val="single" w:sz="4" w:space="0" w:color="000000"/>
              <w:bottom w:val="single" w:sz="4" w:space="0" w:color="000000"/>
            </w:tcBorders>
            <w:noWrap/>
            <w:vAlign w:val="center"/>
            <w:hideMark/>
          </w:tcPr>
          <w:p w14:paraId="1A7248EC" w14:textId="77777777" w:rsidR="004D4721" w:rsidRPr="00CD53B8" w:rsidRDefault="004D4721" w:rsidP="006D4899">
            <w:pPr>
              <w:jc w:val="center"/>
              <w:rPr>
                <w:color w:val="000000"/>
                <w:sz w:val="20"/>
                <w:szCs w:val="20"/>
              </w:rPr>
            </w:pPr>
            <w:r w:rsidRPr="00CD53B8">
              <w:rPr>
                <w:color w:val="000000"/>
                <w:sz w:val="20"/>
                <w:szCs w:val="20"/>
              </w:rPr>
              <w:t>Oct</w:t>
            </w:r>
          </w:p>
        </w:tc>
        <w:tc>
          <w:tcPr>
            <w:tcW w:w="1080" w:type="dxa"/>
            <w:tcBorders>
              <w:top w:val="single" w:sz="4" w:space="0" w:color="000000"/>
              <w:bottom w:val="single" w:sz="4" w:space="0" w:color="000000"/>
            </w:tcBorders>
            <w:noWrap/>
            <w:vAlign w:val="center"/>
            <w:hideMark/>
          </w:tcPr>
          <w:p w14:paraId="2D64388A" w14:textId="77777777" w:rsidR="004D4721" w:rsidRPr="00CD53B8" w:rsidRDefault="004D4721" w:rsidP="006D4899">
            <w:pPr>
              <w:jc w:val="center"/>
              <w:rPr>
                <w:color w:val="000000"/>
                <w:sz w:val="20"/>
                <w:szCs w:val="20"/>
              </w:rPr>
            </w:pPr>
            <w:r w:rsidRPr="00CD53B8">
              <w:rPr>
                <w:color w:val="000000"/>
                <w:sz w:val="20"/>
                <w:szCs w:val="20"/>
              </w:rPr>
              <w:t>Nov</w:t>
            </w:r>
          </w:p>
        </w:tc>
        <w:tc>
          <w:tcPr>
            <w:tcW w:w="720" w:type="dxa"/>
            <w:tcBorders>
              <w:bottom w:val="single" w:sz="4" w:space="0" w:color="000000"/>
            </w:tcBorders>
            <w:noWrap/>
            <w:vAlign w:val="center"/>
            <w:hideMark/>
          </w:tcPr>
          <w:p w14:paraId="78D9BF73" w14:textId="77777777" w:rsidR="004D4721" w:rsidRPr="00CD53B8" w:rsidRDefault="004D4721" w:rsidP="006D4899">
            <w:pPr>
              <w:jc w:val="center"/>
              <w:rPr>
                <w:color w:val="000000"/>
                <w:sz w:val="20"/>
                <w:szCs w:val="20"/>
              </w:rPr>
            </w:pPr>
            <w:r w:rsidRPr="00CD53B8">
              <w:rPr>
                <w:color w:val="000000"/>
                <w:sz w:val="20"/>
                <w:szCs w:val="20"/>
              </w:rPr>
              <w:t>F</w:t>
            </w:r>
          </w:p>
        </w:tc>
        <w:tc>
          <w:tcPr>
            <w:tcW w:w="900" w:type="dxa"/>
            <w:tcBorders>
              <w:bottom w:val="single" w:sz="4" w:space="0" w:color="000000"/>
            </w:tcBorders>
            <w:noWrap/>
            <w:vAlign w:val="center"/>
            <w:hideMark/>
          </w:tcPr>
          <w:p w14:paraId="54929D41" w14:textId="77777777" w:rsidR="004D4721" w:rsidRPr="00CD53B8" w:rsidRDefault="004D4721" w:rsidP="006D4899">
            <w:pPr>
              <w:jc w:val="center"/>
              <w:rPr>
                <w:i/>
                <w:iCs/>
                <w:color w:val="000000"/>
                <w:sz w:val="20"/>
                <w:szCs w:val="20"/>
              </w:rPr>
            </w:pPr>
            <w:r w:rsidRPr="00CD53B8">
              <w:rPr>
                <w:i/>
                <w:iCs/>
                <w:color w:val="000000"/>
                <w:sz w:val="20"/>
                <w:szCs w:val="20"/>
              </w:rPr>
              <w:t>P</w:t>
            </w:r>
          </w:p>
        </w:tc>
      </w:tr>
      <w:tr w:rsidR="004D4721" w:rsidRPr="00CD53B8" w14:paraId="3A369A65" w14:textId="77777777" w:rsidTr="006D4899">
        <w:trPr>
          <w:trHeight w:val="300"/>
          <w:jc w:val="center"/>
        </w:trPr>
        <w:tc>
          <w:tcPr>
            <w:tcW w:w="2250" w:type="dxa"/>
            <w:tcBorders>
              <w:top w:val="single" w:sz="4" w:space="0" w:color="000000"/>
            </w:tcBorders>
            <w:noWrap/>
            <w:hideMark/>
          </w:tcPr>
          <w:p w14:paraId="18442B77" w14:textId="77777777" w:rsidR="004D4721" w:rsidRPr="00CD53B8" w:rsidRDefault="004D4721" w:rsidP="006D4899">
            <w:pPr>
              <w:rPr>
                <w:color w:val="000000"/>
                <w:sz w:val="20"/>
                <w:szCs w:val="20"/>
              </w:rPr>
            </w:pPr>
            <w:r w:rsidRPr="00CD53B8">
              <w:rPr>
                <w:color w:val="000000"/>
                <w:sz w:val="20"/>
                <w:szCs w:val="20"/>
              </w:rPr>
              <w:t>Acari</w:t>
            </w:r>
          </w:p>
        </w:tc>
        <w:tc>
          <w:tcPr>
            <w:tcW w:w="1260" w:type="dxa"/>
            <w:tcBorders>
              <w:top w:val="single" w:sz="4" w:space="0" w:color="000000"/>
            </w:tcBorders>
            <w:noWrap/>
            <w:hideMark/>
          </w:tcPr>
          <w:p w14:paraId="0A4439D8" w14:textId="77777777" w:rsidR="004D4721" w:rsidRPr="00CD53B8" w:rsidRDefault="004D4721" w:rsidP="006D4899">
            <w:pPr>
              <w:jc w:val="right"/>
              <w:rPr>
                <w:b/>
                <w:color w:val="000000"/>
                <w:sz w:val="20"/>
                <w:szCs w:val="20"/>
              </w:rPr>
            </w:pPr>
            <w:r w:rsidRPr="00CD53B8">
              <w:rPr>
                <w:b/>
                <w:color w:val="000000"/>
                <w:sz w:val="20"/>
                <w:szCs w:val="20"/>
              </w:rPr>
              <w:t>0.825 (0.178) a</w:t>
            </w:r>
          </w:p>
        </w:tc>
        <w:tc>
          <w:tcPr>
            <w:tcW w:w="1260" w:type="dxa"/>
            <w:tcBorders>
              <w:top w:val="single" w:sz="4" w:space="0" w:color="000000"/>
            </w:tcBorders>
            <w:noWrap/>
            <w:hideMark/>
          </w:tcPr>
          <w:p w14:paraId="766BBD20" w14:textId="77777777" w:rsidR="004D4721" w:rsidRPr="00CD53B8" w:rsidRDefault="004D4721" w:rsidP="006D4899">
            <w:pPr>
              <w:jc w:val="right"/>
              <w:rPr>
                <w:color w:val="000000"/>
                <w:sz w:val="20"/>
                <w:szCs w:val="20"/>
              </w:rPr>
            </w:pPr>
            <w:r w:rsidRPr="00CD53B8">
              <w:rPr>
                <w:color w:val="000000"/>
                <w:sz w:val="20"/>
                <w:szCs w:val="20"/>
              </w:rPr>
              <w:t>0.360 (0.086) b</w:t>
            </w:r>
          </w:p>
        </w:tc>
        <w:tc>
          <w:tcPr>
            <w:tcW w:w="1170" w:type="dxa"/>
            <w:tcBorders>
              <w:top w:val="single" w:sz="4" w:space="0" w:color="000000"/>
            </w:tcBorders>
            <w:noWrap/>
            <w:hideMark/>
          </w:tcPr>
          <w:p w14:paraId="1E437488" w14:textId="77777777" w:rsidR="004D4721" w:rsidRPr="00CD53B8" w:rsidRDefault="004D4721" w:rsidP="006D4899">
            <w:pPr>
              <w:jc w:val="right"/>
              <w:rPr>
                <w:color w:val="000000"/>
                <w:sz w:val="20"/>
                <w:szCs w:val="20"/>
              </w:rPr>
            </w:pPr>
            <w:r w:rsidRPr="00CD53B8">
              <w:rPr>
                <w:color w:val="000000"/>
                <w:sz w:val="20"/>
                <w:szCs w:val="20"/>
              </w:rPr>
              <w:t>0.183 (0.034) b</w:t>
            </w:r>
          </w:p>
        </w:tc>
        <w:tc>
          <w:tcPr>
            <w:tcW w:w="1080" w:type="dxa"/>
            <w:tcBorders>
              <w:top w:val="single" w:sz="4" w:space="0" w:color="000000"/>
            </w:tcBorders>
            <w:noWrap/>
            <w:hideMark/>
          </w:tcPr>
          <w:p w14:paraId="1CDA3B48" w14:textId="77777777" w:rsidR="004D4721" w:rsidRPr="00CD53B8" w:rsidRDefault="004D4721" w:rsidP="006D4899">
            <w:pPr>
              <w:jc w:val="right"/>
              <w:rPr>
                <w:color w:val="000000"/>
                <w:sz w:val="20"/>
                <w:szCs w:val="20"/>
              </w:rPr>
            </w:pPr>
            <w:r w:rsidRPr="00CD53B8">
              <w:rPr>
                <w:color w:val="000000"/>
                <w:sz w:val="20"/>
                <w:szCs w:val="20"/>
              </w:rPr>
              <w:t>0.167 (0.045) b</w:t>
            </w:r>
          </w:p>
        </w:tc>
        <w:tc>
          <w:tcPr>
            <w:tcW w:w="1260" w:type="dxa"/>
            <w:tcBorders>
              <w:top w:val="single" w:sz="4" w:space="0" w:color="000000"/>
            </w:tcBorders>
            <w:noWrap/>
            <w:hideMark/>
          </w:tcPr>
          <w:p w14:paraId="7B2103A2" w14:textId="77777777" w:rsidR="004D4721" w:rsidRPr="00CD53B8" w:rsidRDefault="004D4721" w:rsidP="006D4899">
            <w:pPr>
              <w:jc w:val="right"/>
              <w:rPr>
                <w:color w:val="000000"/>
                <w:sz w:val="20"/>
                <w:szCs w:val="20"/>
              </w:rPr>
            </w:pPr>
            <w:r w:rsidRPr="00CD53B8">
              <w:rPr>
                <w:color w:val="000000"/>
                <w:sz w:val="20"/>
                <w:szCs w:val="20"/>
              </w:rPr>
              <w:t>0.100 (0.029) b</w:t>
            </w:r>
          </w:p>
        </w:tc>
        <w:tc>
          <w:tcPr>
            <w:tcW w:w="1080" w:type="dxa"/>
            <w:tcBorders>
              <w:top w:val="single" w:sz="4" w:space="0" w:color="000000"/>
            </w:tcBorders>
            <w:noWrap/>
            <w:hideMark/>
          </w:tcPr>
          <w:p w14:paraId="3C954CD2" w14:textId="77777777" w:rsidR="004D4721" w:rsidRPr="00CD53B8" w:rsidRDefault="004D4721" w:rsidP="006D4899">
            <w:pPr>
              <w:jc w:val="right"/>
              <w:rPr>
                <w:color w:val="000000"/>
                <w:sz w:val="20"/>
                <w:szCs w:val="20"/>
              </w:rPr>
            </w:pPr>
            <w:r w:rsidRPr="00CD53B8">
              <w:rPr>
                <w:color w:val="000000"/>
                <w:sz w:val="20"/>
                <w:szCs w:val="20"/>
              </w:rPr>
              <w:t>0.364 (0.104) b</w:t>
            </w:r>
          </w:p>
        </w:tc>
        <w:tc>
          <w:tcPr>
            <w:tcW w:w="1170" w:type="dxa"/>
            <w:tcBorders>
              <w:top w:val="single" w:sz="4" w:space="0" w:color="000000"/>
            </w:tcBorders>
            <w:noWrap/>
            <w:hideMark/>
          </w:tcPr>
          <w:p w14:paraId="46B0EE94" w14:textId="77777777" w:rsidR="004D4721" w:rsidRPr="00CD53B8" w:rsidRDefault="004D4721" w:rsidP="006D4899">
            <w:pPr>
              <w:jc w:val="right"/>
              <w:rPr>
                <w:color w:val="000000"/>
                <w:sz w:val="20"/>
                <w:szCs w:val="20"/>
              </w:rPr>
            </w:pPr>
            <w:r w:rsidRPr="00CD53B8">
              <w:rPr>
                <w:color w:val="000000"/>
                <w:sz w:val="20"/>
                <w:szCs w:val="20"/>
              </w:rPr>
              <w:t>0.209 (0.066 b</w:t>
            </w:r>
          </w:p>
        </w:tc>
        <w:tc>
          <w:tcPr>
            <w:tcW w:w="1170" w:type="dxa"/>
            <w:tcBorders>
              <w:top w:val="single" w:sz="4" w:space="0" w:color="000000"/>
            </w:tcBorders>
            <w:noWrap/>
            <w:hideMark/>
          </w:tcPr>
          <w:p w14:paraId="0CBD78E3" w14:textId="77777777" w:rsidR="004D4721" w:rsidRPr="00CD53B8" w:rsidRDefault="004D4721" w:rsidP="006D4899">
            <w:pPr>
              <w:jc w:val="right"/>
              <w:rPr>
                <w:color w:val="000000"/>
                <w:sz w:val="20"/>
                <w:szCs w:val="20"/>
              </w:rPr>
            </w:pPr>
            <w:r w:rsidRPr="00CD53B8">
              <w:rPr>
                <w:color w:val="000000"/>
                <w:sz w:val="20"/>
                <w:szCs w:val="20"/>
              </w:rPr>
              <w:t>0.289 (0.087) b</w:t>
            </w:r>
          </w:p>
        </w:tc>
        <w:tc>
          <w:tcPr>
            <w:tcW w:w="1080" w:type="dxa"/>
            <w:tcBorders>
              <w:top w:val="single" w:sz="4" w:space="0" w:color="000000"/>
            </w:tcBorders>
            <w:noWrap/>
            <w:hideMark/>
          </w:tcPr>
          <w:p w14:paraId="5BD35D20" w14:textId="77777777" w:rsidR="004D4721" w:rsidRPr="00CD53B8" w:rsidRDefault="004D4721" w:rsidP="006D4899">
            <w:pPr>
              <w:jc w:val="right"/>
              <w:rPr>
                <w:color w:val="000000"/>
                <w:sz w:val="20"/>
                <w:szCs w:val="20"/>
              </w:rPr>
            </w:pPr>
            <w:r w:rsidRPr="00CD53B8">
              <w:rPr>
                <w:color w:val="000000"/>
                <w:sz w:val="20"/>
                <w:szCs w:val="20"/>
              </w:rPr>
              <w:t>0.273 (0.069) b</w:t>
            </w:r>
          </w:p>
        </w:tc>
        <w:tc>
          <w:tcPr>
            <w:tcW w:w="1080" w:type="dxa"/>
            <w:tcBorders>
              <w:top w:val="single" w:sz="4" w:space="0" w:color="000000"/>
            </w:tcBorders>
            <w:noWrap/>
            <w:hideMark/>
          </w:tcPr>
          <w:p w14:paraId="56A88B76" w14:textId="77777777" w:rsidR="004D4721" w:rsidRPr="00CD53B8" w:rsidRDefault="004D4721" w:rsidP="006D4899">
            <w:pPr>
              <w:jc w:val="right"/>
              <w:rPr>
                <w:color w:val="000000"/>
                <w:sz w:val="20"/>
                <w:szCs w:val="20"/>
              </w:rPr>
            </w:pPr>
            <w:r w:rsidRPr="00CD53B8">
              <w:rPr>
                <w:color w:val="000000"/>
                <w:sz w:val="20"/>
                <w:szCs w:val="20"/>
              </w:rPr>
              <w:t>0.362 (0.105) b</w:t>
            </w:r>
          </w:p>
        </w:tc>
        <w:tc>
          <w:tcPr>
            <w:tcW w:w="720" w:type="dxa"/>
            <w:tcBorders>
              <w:top w:val="single" w:sz="4" w:space="0" w:color="000000"/>
            </w:tcBorders>
            <w:noWrap/>
            <w:hideMark/>
          </w:tcPr>
          <w:p w14:paraId="1AFB0ADB" w14:textId="77777777" w:rsidR="004D4721" w:rsidRPr="00CD53B8" w:rsidRDefault="004D4721" w:rsidP="006D4899">
            <w:pPr>
              <w:jc w:val="right"/>
              <w:rPr>
                <w:color w:val="000000"/>
                <w:sz w:val="20"/>
                <w:szCs w:val="20"/>
              </w:rPr>
            </w:pPr>
            <w:r w:rsidRPr="00CD53B8">
              <w:rPr>
                <w:color w:val="000000"/>
                <w:sz w:val="20"/>
                <w:szCs w:val="20"/>
              </w:rPr>
              <w:t>5.41</w:t>
            </w:r>
          </w:p>
        </w:tc>
        <w:tc>
          <w:tcPr>
            <w:tcW w:w="900" w:type="dxa"/>
            <w:tcBorders>
              <w:top w:val="single" w:sz="4" w:space="0" w:color="000000"/>
            </w:tcBorders>
            <w:noWrap/>
            <w:hideMark/>
          </w:tcPr>
          <w:p w14:paraId="2BDC36FF"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8820676" w14:textId="77777777" w:rsidTr="006D4899">
        <w:trPr>
          <w:trHeight w:val="300"/>
          <w:jc w:val="center"/>
        </w:trPr>
        <w:tc>
          <w:tcPr>
            <w:tcW w:w="2250" w:type="dxa"/>
            <w:noWrap/>
            <w:hideMark/>
          </w:tcPr>
          <w:p w14:paraId="5BCDF2A6" w14:textId="77777777" w:rsidR="004D4721" w:rsidRPr="00CD53B8" w:rsidRDefault="004D4721" w:rsidP="006D4899">
            <w:pPr>
              <w:rPr>
                <w:color w:val="000000"/>
                <w:sz w:val="20"/>
                <w:szCs w:val="20"/>
              </w:rPr>
            </w:pPr>
            <w:r w:rsidRPr="00CD53B8">
              <w:rPr>
                <w:color w:val="000000"/>
                <w:sz w:val="20"/>
                <w:szCs w:val="20"/>
              </w:rPr>
              <w:t>Araneae</w:t>
            </w:r>
          </w:p>
        </w:tc>
        <w:tc>
          <w:tcPr>
            <w:tcW w:w="1260" w:type="dxa"/>
            <w:noWrap/>
            <w:hideMark/>
          </w:tcPr>
          <w:p w14:paraId="06E2C1F8" w14:textId="77777777" w:rsidR="004D4721" w:rsidRPr="00CD53B8" w:rsidRDefault="004D4721" w:rsidP="006D4899">
            <w:pPr>
              <w:jc w:val="right"/>
              <w:rPr>
                <w:color w:val="000000"/>
                <w:sz w:val="20"/>
                <w:szCs w:val="20"/>
              </w:rPr>
            </w:pPr>
            <w:r w:rsidRPr="00CD53B8">
              <w:rPr>
                <w:color w:val="000000"/>
                <w:sz w:val="20"/>
                <w:szCs w:val="20"/>
              </w:rPr>
              <w:t>0.138 (0.046) bc</w:t>
            </w:r>
          </w:p>
        </w:tc>
        <w:tc>
          <w:tcPr>
            <w:tcW w:w="1260" w:type="dxa"/>
            <w:noWrap/>
            <w:hideMark/>
          </w:tcPr>
          <w:p w14:paraId="4437FDA4" w14:textId="77777777" w:rsidR="004D4721" w:rsidRPr="00CD53B8" w:rsidRDefault="004D4721" w:rsidP="006D4899">
            <w:pPr>
              <w:jc w:val="right"/>
              <w:rPr>
                <w:color w:val="000000"/>
                <w:sz w:val="20"/>
                <w:szCs w:val="20"/>
              </w:rPr>
            </w:pPr>
            <w:r w:rsidRPr="00CD53B8">
              <w:rPr>
                <w:color w:val="000000"/>
                <w:sz w:val="20"/>
                <w:szCs w:val="20"/>
              </w:rPr>
              <w:t>0.063 (0.018) c</w:t>
            </w:r>
          </w:p>
        </w:tc>
        <w:tc>
          <w:tcPr>
            <w:tcW w:w="1170" w:type="dxa"/>
            <w:noWrap/>
            <w:hideMark/>
          </w:tcPr>
          <w:p w14:paraId="330A5F69" w14:textId="77777777" w:rsidR="004D4721" w:rsidRPr="00CD53B8" w:rsidRDefault="004D4721" w:rsidP="006D4899">
            <w:pPr>
              <w:jc w:val="right"/>
              <w:rPr>
                <w:color w:val="000000"/>
                <w:sz w:val="20"/>
                <w:szCs w:val="20"/>
              </w:rPr>
            </w:pPr>
            <w:r w:rsidRPr="00CD53B8">
              <w:rPr>
                <w:color w:val="000000"/>
                <w:sz w:val="20"/>
                <w:szCs w:val="20"/>
              </w:rPr>
              <w:t>0.125 (0.026) bc</w:t>
            </w:r>
          </w:p>
        </w:tc>
        <w:tc>
          <w:tcPr>
            <w:tcW w:w="1080" w:type="dxa"/>
            <w:noWrap/>
            <w:hideMark/>
          </w:tcPr>
          <w:p w14:paraId="2FFB0906" w14:textId="77777777" w:rsidR="004D4721" w:rsidRPr="00CD53B8" w:rsidRDefault="004D4721" w:rsidP="006D4899">
            <w:pPr>
              <w:jc w:val="right"/>
              <w:rPr>
                <w:color w:val="000000"/>
                <w:sz w:val="20"/>
                <w:szCs w:val="20"/>
              </w:rPr>
            </w:pPr>
            <w:r w:rsidRPr="00CD53B8">
              <w:rPr>
                <w:color w:val="000000"/>
                <w:sz w:val="20"/>
                <w:szCs w:val="20"/>
              </w:rPr>
              <w:t>0.153 (0.044) bc</w:t>
            </w:r>
          </w:p>
        </w:tc>
        <w:tc>
          <w:tcPr>
            <w:tcW w:w="1260" w:type="dxa"/>
            <w:noWrap/>
            <w:hideMark/>
          </w:tcPr>
          <w:p w14:paraId="4C9608C4" w14:textId="77777777" w:rsidR="004D4721" w:rsidRPr="00CD53B8" w:rsidRDefault="004D4721" w:rsidP="006D4899">
            <w:pPr>
              <w:jc w:val="right"/>
              <w:rPr>
                <w:color w:val="000000"/>
                <w:sz w:val="20"/>
                <w:szCs w:val="20"/>
              </w:rPr>
            </w:pPr>
            <w:r w:rsidRPr="00CD53B8">
              <w:rPr>
                <w:color w:val="000000"/>
                <w:sz w:val="20"/>
                <w:szCs w:val="20"/>
              </w:rPr>
              <w:t>0.085 (0.027) c</w:t>
            </w:r>
          </w:p>
        </w:tc>
        <w:tc>
          <w:tcPr>
            <w:tcW w:w="1080" w:type="dxa"/>
            <w:noWrap/>
            <w:hideMark/>
          </w:tcPr>
          <w:p w14:paraId="32DB1C06" w14:textId="77777777" w:rsidR="004D4721" w:rsidRPr="00CD53B8" w:rsidRDefault="004D4721" w:rsidP="006D4899">
            <w:pPr>
              <w:jc w:val="right"/>
              <w:rPr>
                <w:color w:val="000000"/>
                <w:sz w:val="20"/>
                <w:szCs w:val="20"/>
              </w:rPr>
            </w:pPr>
            <w:r w:rsidRPr="00CD53B8">
              <w:rPr>
                <w:color w:val="000000"/>
                <w:sz w:val="20"/>
                <w:szCs w:val="20"/>
              </w:rPr>
              <w:t>0.200 (0.0550 bc</w:t>
            </w:r>
          </w:p>
        </w:tc>
        <w:tc>
          <w:tcPr>
            <w:tcW w:w="1170" w:type="dxa"/>
            <w:noWrap/>
            <w:hideMark/>
          </w:tcPr>
          <w:p w14:paraId="1ACEDD56" w14:textId="77777777" w:rsidR="004D4721" w:rsidRPr="00CD53B8" w:rsidRDefault="004D4721" w:rsidP="006D4899">
            <w:pPr>
              <w:jc w:val="right"/>
              <w:rPr>
                <w:color w:val="000000"/>
                <w:sz w:val="20"/>
                <w:szCs w:val="20"/>
              </w:rPr>
            </w:pPr>
            <w:r w:rsidRPr="00CD53B8">
              <w:rPr>
                <w:color w:val="000000"/>
                <w:sz w:val="20"/>
                <w:szCs w:val="20"/>
              </w:rPr>
              <w:t>0.300 (0.059) ab</w:t>
            </w:r>
          </w:p>
        </w:tc>
        <w:tc>
          <w:tcPr>
            <w:tcW w:w="1170" w:type="dxa"/>
            <w:noWrap/>
            <w:hideMark/>
          </w:tcPr>
          <w:p w14:paraId="0D0DE6D7" w14:textId="77777777" w:rsidR="004D4721" w:rsidRPr="00CD53B8" w:rsidRDefault="004D4721" w:rsidP="006D4899">
            <w:pPr>
              <w:jc w:val="right"/>
              <w:rPr>
                <w:b/>
                <w:color w:val="000000"/>
                <w:sz w:val="20"/>
                <w:szCs w:val="20"/>
              </w:rPr>
            </w:pPr>
            <w:r w:rsidRPr="00CD53B8">
              <w:rPr>
                <w:b/>
                <w:color w:val="000000"/>
                <w:sz w:val="20"/>
                <w:szCs w:val="20"/>
              </w:rPr>
              <w:t>0.633 (0.371) a</w:t>
            </w:r>
          </w:p>
        </w:tc>
        <w:tc>
          <w:tcPr>
            <w:tcW w:w="1080" w:type="dxa"/>
            <w:noWrap/>
            <w:hideMark/>
          </w:tcPr>
          <w:p w14:paraId="695D7B3A" w14:textId="77777777" w:rsidR="004D4721" w:rsidRPr="00CD53B8" w:rsidRDefault="004D4721" w:rsidP="006D4899">
            <w:pPr>
              <w:jc w:val="right"/>
              <w:rPr>
                <w:color w:val="000000"/>
                <w:sz w:val="20"/>
                <w:szCs w:val="20"/>
              </w:rPr>
            </w:pPr>
            <w:r w:rsidRPr="00CD53B8">
              <w:rPr>
                <w:color w:val="000000"/>
                <w:sz w:val="20"/>
                <w:szCs w:val="20"/>
              </w:rPr>
              <w:t>0.146 (0.043) bc</w:t>
            </w:r>
          </w:p>
        </w:tc>
        <w:tc>
          <w:tcPr>
            <w:tcW w:w="1080" w:type="dxa"/>
            <w:noWrap/>
            <w:hideMark/>
          </w:tcPr>
          <w:p w14:paraId="424D57F5" w14:textId="77777777" w:rsidR="004D4721" w:rsidRPr="00CD53B8" w:rsidRDefault="004D4721" w:rsidP="006D4899">
            <w:pPr>
              <w:jc w:val="right"/>
              <w:rPr>
                <w:color w:val="000000"/>
                <w:sz w:val="20"/>
                <w:szCs w:val="20"/>
              </w:rPr>
            </w:pPr>
            <w:r w:rsidRPr="00CD53B8">
              <w:rPr>
                <w:color w:val="000000"/>
                <w:sz w:val="20"/>
                <w:szCs w:val="20"/>
              </w:rPr>
              <w:t>0.101 (0.037) c</w:t>
            </w:r>
          </w:p>
        </w:tc>
        <w:tc>
          <w:tcPr>
            <w:tcW w:w="720" w:type="dxa"/>
            <w:noWrap/>
            <w:hideMark/>
          </w:tcPr>
          <w:p w14:paraId="2C341D75" w14:textId="77777777" w:rsidR="004D4721" w:rsidRPr="00CD53B8" w:rsidRDefault="004D4721" w:rsidP="006D4899">
            <w:pPr>
              <w:jc w:val="right"/>
              <w:rPr>
                <w:color w:val="000000"/>
                <w:sz w:val="20"/>
                <w:szCs w:val="20"/>
              </w:rPr>
            </w:pPr>
            <w:r w:rsidRPr="00CD53B8">
              <w:rPr>
                <w:color w:val="000000"/>
                <w:sz w:val="20"/>
                <w:szCs w:val="20"/>
              </w:rPr>
              <w:t>3.79</w:t>
            </w:r>
          </w:p>
        </w:tc>
        <w:tc>
          <w:tcPr>
            <w:tcW w:w="900" w:type="dxa"/>
            <w:noWrap/>
            <w:hideMark/>
          </w:tcPr>
          <w:p w14:paraId="665AE7F8"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04CDB53" w14:textId="77777777" w:rsidTr="006D4899">
        <w:trPr>
          <w:trHeight w:val="300"/>
          <w:jc w:val="center"/>
        </w:trPr>
        <w:tc>
          <w:tcPr>
            <w:tcW w:w="2250" w:type="dxa"/>
            <w:noWrap/>
            <w:hideMark/>
          </w:tcPr>
          <w:p w14:paraId="3F3EAFE3" w14:textId="77777777" w:rsidR="004D4721" w:rsidRPr="00CD53B8" w:rsidRDefault="004D4721" w:rsidP="006D4899">
            <w:pPr>
              <w:rPr>
                <w:color w:val="000000"/>
                <w:sz w:val="20"/>
                <w:szCs w:val="20"/>
              </w:rPr>
            </w:pPr>
            <w:r w:rsidRPr="00CD53B8">
              <w:rPr>
                <w:color w:val="000000"/>
                <w:sz w:val="20"/>
                <w:szCs w:val="20"/>
              </w:rPr>
              <w:t>Coleoptera</w:t>
            </w:r>
          </w:p>
        </w:tc>
        <w:tc>
          <w:tcPr>
            <w:tcW w:w="1260" w:type="dxa"/>
            <w:noWrap/>
            <w:hideMark/>
          </w:tcPr>
          <w:p w14:paraId="62EE7B31"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71F8FDEF" w14:textId="77777777" w:rsidR="004D4721" w:rsidRPr="00CD53B8" w:rsidRDefault="004D4721" w:rsidP="006D4899">
            <w:pPr>
              <w:jc w:val="right"/>
              <w:rPr>
                <w:color w:val="000000"/>
                <w:sz w:val="20"/>
                <w:szCs w:val="20"/>
              </w:rPr>
            </w:pPr>
            <w:r w:rsidRPr="00CD53B8">
              <w:rPr>
                <w:color w:val="000000"/>
                <w:sz w:val="20"/>
                <w:szCs w:val="20"/>
              </w:rPr>
              <w:t>0.011 (0.008) a</w:t>
            </w:r>
          </w:p>
        </w:tc>
        <w:tc>
          <w:tcPr>
            <w:tcW w:w="1170" w:type="dxa"/>
            <w:noWrap/>
            <w:hideMark/>
          </w:tcPr>
          <w:p w14:paraId="7832B2AE" w14:textId="77777777" w:rsidR="004D4721" w:rsidRPr="00CD53B8" w:rsidRDefault="004D4721" w:rsidP="006D4899">
            <w:pPr>
              <w:jc w:val="right"/>
              <w:rPr>
                <w:color w:val="000000"/>
                <w:sz w:val="20"/>
                <w:szCs w:val="20"/>
              </w:rPr>
            </w:pPr>
            <w:r w:rsidRPr="00CD53B8">
              <w:rPr>
                <w:color w:val="000000"/>
                <w:sz w:val="20"/>
                <w:szCs w:val="20"/>
              </w:rPr>
              <w:t>0.029 (0.11) a</w:t>
            </w:r>
          </w:p>
        </w:tc>
        <w:tc>
          <w:tcPr>
            <w:tcW w:w="1080" w:type="dxa"/>
            <w:noWrap/>
            <w:hideMark/>
          </w:tcPr>
          <w:p w14:paraId="4BFDBCF7" w14:textId="77777777" w:rsidR="004D4721" w:rsidRPr="00CD53B8" w:rsidRDefault="004D4721" w:rsidP="006D4899">
            <w:pPr>
              <w:jc w:val="right"/>
              <w:rPr>
                <w:color w:val="000000"/>
                <w:sz w:val="20"/>
                <w:szCs w:val="20"/>
              </w:rPr>
            </w:pPr>
            <w:r w:rsidRPr="00CD53B8">
              <w:rPr>
                <w:color w:val="000000"/>
                <w:sz w:val="20"/>
                <w:szCs w:val="20"/>
              </w:rPr>
              <w:t>0.040 (0.019) a</w:t>
            </w:r>
          </w:p>
        </w:tc>
        <w:tc>
          <w:tcPr>
            <w:tcW w:w="1260" w:type="dxa"/>
            <w:noWrap/>
            <w:hideMark/>
          </w:tcPr>
          <w:p w14:paraId="60471E07" w14:textId="77777777" w:rsidR="004D4721" w:rsidRPr="00CD53B8" w:rsidRDefault="004D4721" w:rsidP="006D4899">
            <w:pPr>
              <w:jc w:val="right"/>
              <w:rPr>
                <w:color w:val="000000"/>
                <w:sz w:val="20"/>
                <w:szCs w:val="20"/>
              </w:rPr>
            </w:pPr>
            <w:r w:rsidRPr="00CD53B8">
              <w:rPr>
                <w:color w:val="000000"/>
                <w:sz w:val="20"/>
                <w:szCs w:val="20"/>
              </w:rPr>
              <w:t>0.031 (0.019) a</w:t>
            </w:r>
          </w:p>
        </w:tc>
        <w:tc>
          <w:tcPr>
            <w:tcW w:w="1080" w:type="dxa"/>
            <w:noWrap/>
            <w:hideMark/>
          </w:tcPr>
          <w:p w14:paraId="2357EBA1"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7EF7475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6F78DC39" w14:textId="77777777" w:rsidR="004D4721" w:rsidRPr="00CD53B8" w:rsidRDefault="004D4721" w:rsidP="006D4899">
            <w:pPr>
              <w:jc w:val="right"/>
              <w:rPr>
                <w:color w:val="000000"/>
                <w:sz w:val="20"/>
                <w:szCs w:val="20"/>
              </w:rPr>
            </w:pPr>
            <w:r w:rsidRPr="00CD53B8">
              <w:rPr>
                <w:color w:val="000000"/>
                <w:sz w:val="20"/>
                <w:szCs w:val="20"/>
              </w:rPr>
              <w:t>0.011 (0.011) a</w:t>
            </w:r>
          </w:p>
        </w:tc>
        <w:tc>
          <w:tcPr>
            <w:tcW w:w="1080" w:type="dxa"/>
            <w:noWrap/>
            <w:hideMark/>
          </w:tcPr>
          <w:p w14:paraId="0AA56E39"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0782296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277AD35F" w14:textId="77777777" w:rsidR="004D4721" w:rsidRPr="00CD53B8" w:rsidRDefault="004D4721" w:rsidP="006D4899">
            <w:pPr>
              <w:jc w:val="right"/>
              <w:rPr>
                <w:color w:val="000000"/>
                <w:sz w:val="20"/>
                <w:szCs w:val="20"/>
              </w:rPr>
            </w:pPr>
            <w:r w:rsidRPr="00CD53B8">
              <w:rPr>
                <w:color w:val="000000"/>
                <w:sz w:val="20"/>
                <w:szCs w:val="20"/>
              </w:rPr>
              <w:t>1.29</w:t>
            </w:r>
          </w:p>
        </w:tc>
        <w:tc>
          <w:tcPr>
            <w:tcW w:w="900" w:type="dxa"/>
            <w:noWrap/>
            <w:hideMark/>
          </w:tcPr>
          <w:p w14:paraId="2E0BA886" w14:textId="77777777" w:rsidR="004D4721" w:rsidRPr="00CD53B8" w:rsidRDefault="004D4721" w:rsidP="006D4899">
            <w:pPr>
              <w:jc w:val="right"/>
              <w:rPr>
                <w:color w:val="000000"/>
                <w:sz w:val="20"/>
                <w:szCs w:val="20"/>
              </w:rPr>
            </w:pPr>
            <w:r w:rsidRPr="00CD53B8">
              <w:rPr>
                <w:color w:val="000000"/>
                <w:sz w:val="20"/>
                <w:szCs w:val="20"/>
              </w:rPr>
              <w:t>0.293</w:t>
            </w:r>
          </w:p>
        </w:tc>
      </w:tr>
      <w:tr w:rsidR="004D4721" w:rsidRPr="00CD53B8" w14:paraId="305E76A2" w14:textId="77777777" w:rsidTr="006D4899">
        <w:trPr>
          <w:trHeight w:val="300"/>
          <w:jc w:val="center"/>
        </w:trPr>
        <w:tc>
          <w:tcPr>
            <w:tcW w:w="2250" w:type="dxa"/>
            <w:noWrap/>
            <w:hideMark/>
          </w:tcPr>
          <w:p w14:paraId="6F86ACEE" w14:textId="77777777" w:rsidR="004D4721" w:rsidRPr="00CD53B8" w:rsidRDefault="004D4721" w:rsidP="006D4899">
            <w:pPr>
              <w:jc w:val="right"/>
              <w:rPr>
                <w:color w:val="000000"/>
                <w:sz w:val="20"/>
                <w:szCs w:val="20"/>
              </w:rPr>
            </w:pPr>
            <w:r w:rsidRPr="00CD53B8">
              <w:rPr>
                <w:color w:val="000000"/>
                <w:sz w:val="20"/>
                <w:szCs w:val="20"/>
              </w:rPr>
              <w:t>Chrysomelidae</w:t>
            </w:r>
          </w:p>
        </w:tc>
        <w:tc>
          <w:tcPr>
            <w:tcW w:w="1260" w:type="dxa"/>
            <w:noWrap/>
            <w:hideMark/>
          </w:tcPr>
          <w:p w14:paraId="1CA525F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06AF3ABF"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0B6D711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097CEE2" w14:textId="77777777" w:rsidR="004D4721" w:rsidRPr="00CD53B8" w:rsidRDefault="004D4721" w:rsidP="006D4899">
            <w:pPr>
              <w:jc w:val="right"/>
              <w:rPr>
                <w:color w:val="000000"/>
                <w:sz w:val="20"/>
                <w:szCs w:val="20"/>
              </w:rPr>
            </w:pPr>
            <w:r w:rsidRPr="00CD53B8">
              <w:rPr>
                <w:color w:val="000000"/>
                <w:sz w:val="20"/>
                <w:szCs w:val="20"/>
              </w:rPr>
              <w:t>0.013 (0.009) a</w:t>
            </w:r>
          </w:p>
        </w:tc>
        <w:tc>
          <w:tcPr>
            <w:tcW w:w="1260" w:type="dxa"/>
            <w:noWrap/>
            <w:hideMark/>
          </w:tcPr>
          <w:p w14:paraId="5AE85392" w14:textId="77777777" w:rsidR="004D4721" w:rsidRPr="00CD53B8" w:rsidRDefault="004D4721" w:rsidP="006D4899">
            <w:pPr>
              <w:jc w:val="right"/>
              <w:rPr>
                <w:color w:val="000000"/>
                <w:sz w:val="20"/>
                <w:szCs w:val="20"/>
              </w:rPr>
            </w:pPr>
            <w:r w:rsidRPr="00CD53B8">
              <w:rPr>
                <w:color w:val="000000"/>
                <w:sz w:val="20"/>
                <w:szCs w:val="20"/>
              </w:rPr>
              <w:t>0.015 (0.015) a</w:t>
            </w:r>
          </w:p>
        </w:tc>
        <w:tc>
          <w:tcPr>
            <w:tcW w:w="1080" w:type="dxa"/>
            <w:noWrap/>
            <w:hideMark/>
          </w:tcPr>
          <w:p w14:paraId="1DDAECF9"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170" w:type="dxa"/>
            <w:noWrap/>
            <w:hideMark/>
          </w:tcPr>
          <w:p w14:paraId="72C1BEB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0DBF0792"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7492146C"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3266FC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149A87D9" w14:textId="77777777" w:rsidR="004D4721" w:rsidRPr="00CD53B8" w:rsidRDefault="004D4721" w:rsidP="006D4899">
            <w:pPr>
              <w:jc w:val="right"/>
              <w:rPr>
                <w:color w:val="000000"/>
                <w:sz w:val="20"/>
                <w:szCs w:val="20"/>
              </w:rPr>
            </w:pPr>
            <w:r w:rsidRPr="00CD53B8">
              <w:rPr>
                <w:color w:val="000000"/>
                <w:sz w:val="20"/>
                <w:szCs w:val="20"/>
              </w:rPr>
              <w:t>0.99</w:t>
            </w:r>
          </w:p>
        </w:tc>
        <w:tc>
          <w:tcPr>
            <w:tcW w:w="900" w:type="dxa"/>
            <w:noWrap/>
            <w:hideMark/>
          </w:tcPr>
          <w:p w14:paraId="075A5AEA" w14:textId="77777777" w:rsidR="004D4721" w:rsidRPr="00CD53B8" w:rsidRDefault="004D4721" w:rsidP="006D4899">
            <w:pPr>
              <w:jc w:val="right"/>
              <w:rPr>
                <w:color w:val="000000"/>
                <w:sz w:val="20"/>
                <w:szCs w:val="20"/>
              </w:rPr>
            </w:pPr>
            <w:r w:rsidRPr="00CD53B8">
              <w:rPr>
                <w:color w:val="000000"/>
                <w:sz w:val="20"/>
                <w:szCs w:val="20"/>
              </w:rPr>
              <w:t>0.449</w:t>
            </w:r>
          </w:p>
        </w:tc>
      </w:tr>
      <w:tr w:rsidR="004D4721" w:rsidRPr="00CD53B8" w14:paraId="7424F23B" w14:textId="77777777" w:rsidTr="006D4899">
        <w:trPr>
          <w:trHeight w:val="300"/>
          <w:jc w:val="center"/>
        </w:trPr>
        <w:tc>
          <w:tcPr>
            <w:tcW w:w="2250" w:type="dxa"/>
            <w:noWrap/>
            <w:hideMark/>
          </w:tcPr>
          <w:p w14:paraId="32FA0476" w14:textId="77777777" w:rsidR="004D4721" w:rsidRPr="00CD53B8" w:rsidRDefault="004D4721" w:rsidP="006D4899">
            <w:pPr>
              <w:jc w:val="right"/>
              <w:rPr>
                <w:color w:val="000000"/>
                <w:sz w:val="20"/>
                <w:szCs w:val="20"/>
              </w:rPr>
            </w:pPr>
            <w:r w:rsidRPr="00CD53B8">
              <w:rPr>
                <w:color w:val="000000"/>
                <w:sz w:val="20"/>
                <w:szCs w:val="20"/>
              </w:rPr>
              <w:t>Latridiidae</w:t>
            </w:r>
          </w:p>
        </w:tc>
        <w:tc>
          <w:tcPr>
            <w:tcW w:w="1260" w:type="dxa"/>
            <w:noWrap/>
            <w:hideMark/>
          </w:tcPr>
          <w:p w14:paraId="3C89F40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13630C6E" w14:textId="77777777" w:rsidR="004D4721" w:rsidRPr="00CD53B8" w:rsidRDefault="004D4721" w:rsidP="006D4899">
            <w:pPr>
              <w:jc w:val="right"/>
              <w:rPr>
                <w:color w:val="000000"/>
                <w:sz w:val="20"/>
                <w:szCs w:val="20"/>
              </w:rPr>
            </w:pPr>
            <w:r w:rsidRPr="00CD53B8">
              <w:rPr>
                <w:color w:val="000000"/>
                <w:sz w:val="20"/>
                <w:szCs w:val="20"/>
              </w:rPr>
              <w:t>0.006 (0.006) a</w:t>
            </w:r>
          </w:p>
        </w:tc>
        <w:tc>
          <w:tcPr>
            <w:tcW w:w="1170" w:type="dxa"/>
            <w:noWrap/>
            <w:hideMark/>
          </w:tcPr>
          <w:p w14:paraId="59E09CAB" w14:textId="77777777" w:rsidR="004D4721" w:rsidRPr="00CD53B8" w:rsidRDefault="004D4721" w:rsidP="006D4899">
            <w:pPr>
              <w:jc w:val="right"/>
              <w:rPr>
                <w:color w:val="000000"/>
                <w:sz w:val="20"/>
                <w:szCs w:val="20"/>
              </w:rPr>
            </w:pPr>
            <w:r w:rsidRPr="00CD53B8">
              <w:rPr>
                <w:color w:val="000000"/>
                <w:sz w:val="20"/>
                <w:szCs w:val="20"/>
              </w:rPr>
              <w:t>0.017 (0.008) a</w:t>
            </w:r>
          </w:p>
        </w:tc>
        <w:tc>
          <w:tcPr>
            <w:tcW w:w="1080" w:type="dxa"/>
            <w:noWrap/>
            <w:hideMark/>
          </w:tcPr>
          <w:p w14:paraId="18E73B9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79E6DAA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85F836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7341B42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3AA927E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66D1DA5"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316EA0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411DEDE2" w14:textId="77777777" w:rsidR="004D4721" w:rsidRPr="00CD53B8" w:rsidRDefault="004D4721" w:rsidP="006D4899">
            <w:pPr>
              <w:jc w:val="right"/>
              <w:rPr>
                <w:color w:val="000000"/>
                <w:sz w:val="20"/>
                <w:szCs w:val="20"/>
              </w:rPr>
            </w:pPr>
            <w:r w:rsidRPr="00CD53B8">
              <w:rPr>
                <w:color w:val="000000"/>
                <w:sz w:val="20"/>
                <w:szCs w:val="20"/>
              </w:rPr>
              <w:t>1.49</w:t>
            </w:r>
          </w:p>
        </w:tc>
        <w:tc>
          <w:tcPr>
            <w:tcW w:w="900" w:type="dxa"/>
            <w:noWrap/>
            <w:hideMark/>
          </w:tcPr>
          <w:p w14:paraId="343BC5ED" w14:textId="77777777" w:rsidR="004D4721" w:rsidRPr="00CD53B8" w:rsidRDefault="004D4721" w:rsidP="006D4899">
            <w:pPr>
              <w:jc w:val="right"/>
              <w:rPr>
                <w:color w:val="000000"/>
                <w:sz w:val="20"/>
                <w:szCs w:val="20"/>
              </w:rPr>
            </w:pPr>
            <w:r w:rsidRPr="00CD53B8">
              <w:rPr>
                <w:color w:val="000000"/>
                <w:sz w:val="20"/>
                <w:szCs w:val="20"/>
              </w:rPr>
              <w:t>0.147</w:t>
            </w:r>
          </w:p>
        </w:tc>
      </w:tr>
      <w:tr w:rsidR="004D4721" w:rsidRPr="00CD53B8" w14:paraId="4F86DE89" w14:textId="77777777" w:rsidTr="006D4899">
        <w:trPr>
          <w:trHeight w:val="300"/>
          <w:jc w:val="center"/>
        </w:trPr>
        <w:tc>
          <w:tcPr>
            <w:tcW w:w="2250" w:type="dxa"/>
            <w:noWrap/>
            <w:hideMark/>
          </w:tcPr>
          <w:p w14:paraId="486DB92B"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1260" w:type="dxa"/>
            <w:noWrap/>
            <w:hideMark/>
          </w:tcPr>
          <w:p w14:paraId="34658AA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3684EEF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24CFC8A8"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5251897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1D141338" w14:textId="77777777" w:rsidR="004D4721" w:rsidRPr="00CD53B8" w:rsidRDefault="004D4721" w:rsidP="006D4899">
            <w:pPr>
              <w:jc w:val="right"/>
              <w:rPr>
                <w:color w:val="000000"/>
                <w:sz w:val="20"/>
                <w:szCs w:val="20"/>
              </w:rPr>
            </w:pPr>
            <w:r w:rsidRPr="00CD53B8">
              <w:rPr>
                <w:color w:val="000000"/>
                <w:sz w:val="20"/>
                <w:szCs w:val="20"/>
              </w:rPr>
              <w:t>0.008 (0.008) a</w:t>
            </w:r>
          </w:p>
        </w:tc>
        <w:tc>
          <w:tcPr>
            <w:tcW w:w="1080" w:type="dxa"/>
            <w:noWrap/>
            <w:hideMark/>
          </w:tcPr>
          <w:p w14:paraId="2632158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6A7088C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7A3BFEA0" w14:textId="77777777" w:rsidR="004D4721" w:rsidRPr="00CD53B8" w:rsidRDefault="004D4721" w:rsidP="006D4899">
            <w:pPr>
              <w:jc w:val="right"/>
              <w:rPr>
                <w:color w:val="000000"/>
                <w:sz w:val="20"/>
                <w:szCs w:val="20"/>
              </w:rPr>
            </w:pPr>
            <w:r w:rsidRPr="00CD53B8">
              <w:rPr>
                <w:color w:val="000000"/>
                <w:sz w:val="20"/>
                <w:szCs w:val="20"/>
              </w:rPr>
              <w:t>0.011 (0.011) a</w:t>
            </w:r>
          </w:p>
        </w:tc>
        <w:tc>
          <w:tcPr>
            <w:tcW w:w="1080" w:type="dxa"/>
            <w:noWrap/>
            <w:hideMark/>
          </w:tcPr>
          <w:p w14:paraId="6AA43323"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384ABF0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268F25F1" w14:textId="77777777" w:rsidR="004D4721" w:rsidRPr="00CD53B8" w:rsidRDefault="004D4721" w:rsidP="006D4899">
            <w:pPr>
              <w:jc w:val="right"/>
              <w:rPr>
                <w:color w:val="000000"/>
                <w:sz w:val="20"/>
                <w:szCs w:val="20"/>
              </w:rPr>
            </w:pPr>
            <w:r w:rsidRPr="00CD53B8">
              <w:rPr>
                <w:color w:val="000000"/>
                <w:sz w:val="20"/>
                <w:szCs w:val="20"/>
              </w:rPr>
              <w:t>0.97</w:t>
            </w:r>
          </w:p>
        </w:tc>
        <w:tc>
          <w:tcPr>
            <w:tcW w:w="900" w:type="dxa"/>
            <w:noWrap/>
            <w:hideMark/>
          </w:tcPr>
          <w:p w14:paraId="5CAF6371" w14:textId="77777777" w:rsidR="004D4721" w:rsidRPr="00CD53B8" w:rsidRDefault="004D4721" w:rsidP="006D4899">
            <w:pPr>
              <w:jc w:val="right"/>
              <w:rPr>
                <w:color w:val="000000"/>
                <w:sz w:val="20"/>
                <w:szCs w:val="20"/>
              </w:rPr>
            </w:pPr>
            <w:r w:rsidRPr="00CD53B8">
              <w:rPr>
                <w:color w:val="000000"/>
                <w:sz w:val="20"/>
                <w:szCs w:val="20"/>
              </w:rPr>
              <w:t>0.46</w:t>
            </w:r>
          </w:p>
        </w:tc>
      </w:tr>
      <w:tr w:rsidR="004D4721" w:rsidRPr="00CD53B8" w14:paraId="328261B8" w14:textId="77777777" w:rsidTr="006D4899">
        <w:trPr>
          <w:trHeight w:val="300"/>
          <w:jc w:val="center"/>
        </w:trPr>
        <w:tc>
          <w:tcPr>
            <w:tcW w:w="2250" w:type="dxa"/>
            <w:noWrap/>
            <w:hideMark/>
          </w:tcPr>
          <w:p w14:paraId="04140A9C" w14:textId="77777777" w:rsidR="004D4721" w:rsidRPr="00CD53B8" w:rsidRDefault="004D4721" w:rsidP="006D4899">
            <w:pPr>
              <w:rPr>
                <w:color w:val="000000"/>
                <w:sz w:val="20"/>
                <w:szCs w:val="20"/>
              </w:rPr>
            </w:pPr>
            <w:r w:rsidRPr="00CD53B8">
              <w:rPr>
                <w:color w:val="000000"/>
                <w:sz w:val="20"/>
                <w:szCs w:val="20"/>
              </w:rPr>
              <w:t>Collembola</w:t>
            </w:r>
          </w:p>
        </w:tc>
        <w:tc>
          <w:tcPr>
            <w:tcW w:w="1260" w:type="dxa"/>
            <w:noWrap/>
            <w:hideMark/>
          </w:tcPr>
          <w:p w14:paraId="0FE7B82D" w14:textId="77777777" w:rsidR="004D4721" w:rsidRPr="00CD53B8" w:rsidRDefault="004D4721" w:rsidP="006D4899">
            <w:pPr>
              <w:jc w:val="right"/>
              <w:rPr>
                <w:b/>
                <w:color w:val="000000"/>
                <w:sz w:val="20"/>
                <w:szCs w:val="20"/>
              </w:rPr>
            </w:pPr>
            <w:r w:rsidRPr="00CD53B8">
              <w:rPr>
                <w:b/>
                <w:color w:val="000000"/>
                <w:sz w:val="20"/>
                <w:szCs w:val="20"/>
              </w:rPr>
              <w:t>0.800 (0.160) a</w:t>
            </w:r>
          </w:p>
        </w:tc>
        <w:tc>
          <w:tcPr>
            <w:tcW w:w="1260" w:type="dxa"/>
            <w:noWrap/>
            <w:hideMark/>
          </w:tcPr>
          <w:p w14:paraId="47913DFC" w14:textId="77777777" w:rsidR="004D4721" w:rsidRPr="00CD53B8" w:rsidRDefault="004D4721" w:rsidP="006D4899">
            <w:pPr>
              <w:jc w:val="right"/>
              <w:rPr>
                <w:color w:val="000000"/>
                <w:sz w:val="20"/>
                <w:szCs w:val="20"/>
              </w:rPr>
            </w:pPr>
            <w:r w:rsidRPr="00CD53B8">
              <w:rPr>
                <w:color w:val="000000"/>
                <w:sz w:val="20"/>
                <w:szCs w:val="20"/>
              </w:rPr>
              <w:t>0.086 (0.024) c</w:t>
            </w:r>
          </w:p>
        </w:tc>
        <w:tc>
          <w:tcPr>
            <w:tcW w:w="1170" w:type="dxa"/>
            <w:noWrap/>
            <w:hideMark/>
          </w:tcPr>
          <w:p w14:paraId="2A03C9C2" w14:textId="77777777" w:rsidR="004D4721" w:rsidRPr="00CD53B8" w:rsidRDefault="004D4721" w:rsidP="006D4899">
            <w:pPr>
              <w:jc w:val="right"/>
              <w:rPr>
                <w:color w:val="000000"/>
                <w:sz w:val="20"/>
                <w:szCs w:val="20"/>
              </w:rPr>
            </w:pPr>
            <w:r w:rsidRPr="00CD53B8">
              <w:rPr>
                <w:color w:val="000000"/>
                <w:sz w:val="20"/>
                <w:szCs w:val="20"/>
              </w:rPr>
              <w:t>0.121 (0.028) c</w:t>
            </w:r>
          </w:p>
        </w:tc>
        <w:tc>
          <w:tcPr>
            <w:tcW w:w="1080" w:type="dxa"/>
            <w:noWrap/>
            <w:hideMark/>
          </w:tcPr>
          <w:p w14:paraId="6E5FEFD1" w14:textId="77777777" w:rsidR="004D4721" w:rsidRPr="00CD53B8" w:rsidRDefault="004D4721" w:rsidP="006D4899">
            <w:pPr>
              <w:jc w:val="right"/>
              <w:rPr>
                <w:color w:val="000000"/>
                <w:sz w:val="20"/>
                <w:szCs w:val="20"/>
              </w:rPr>
            </w:pPr>
            <w:r w:rsidRPr="00CD53B8">
              <w:rPr>
                <w:color w:val="000000"/>
                <w:sz w:val="20"/>
                <w:szCs w:val="20"/>
              </w:rPr>
              <w:t>0.280 (0.054) bc</w:t>
            </w:r>
          </w:p>
        </w:tc>
        <w:tc>
          <w:tcPr>
            <w:tcW w:w="1260" w:type="dxa"/>
            <w:noWrap/>
            <w:hideMark/>
          </w:tcPr>
          <w:p w14:paraId="718004AE" w14:textId="77777777" w:rsidR="004D4721" w:rsidRPr="00CD53B8" w:rsidRDefault="004D4721" w:rsidP="006D4899">
            <w:pPr>
              <w:jc w:val="right"/>
              <w:rPr>
                <w:color w:val="000000"/>
                <w:sz w:val="20"/>
                <w:szCs w:val="20"/>
              </w:rPr>
            </w:pPr>
            <w:r w:rsidRPr="00CD53B8">
              <w:rPr>
                <w:color w:val="000000"/>
                <w:sz w:val="20"/>
                <w:szCs w:val="20"/>
              </w:rPr>
              <w:t>0.446 (0.085) b</w:t>
            </w:r>
          </w:p>
        </w:tc>
        <w:tc>
          <w:tcPr>
            <w:tcW w:w="1080" w:type="dxa"/>
            <w:noWrap/>
            <w:hideMark/>
          </w:tcPr>
          <w:p w14:paraId="57408CCF" w14:textId="77777777" w:rsidR="004D4721" w:rsidRPr="00CD53B8" w:rsidRDefault="004D4721" w:rsidP="006D4899">
            <w:pPr>
              <w:jc w:val="right"/>
              <w:rPr>
                <w:color w:val="000000"/>
                <w:sz w:val="20"/>
                <w:szCs w:val="20"/>
              </w:rPr>
            </w:pPr>
            <w:r w:rsidRPr="00CD53B8">
              <w:rPr>
                <w:color w:val="000000"/>
                <w:sz w:val="20"/>
                <w:szCs w:val="20"/>
              </w:rPr>
              <w:t>0.582 (0.154) b</w:t>
            </w:r>
          </w:p>
        </w:tc>
        <w:tc>
          <w:tcPr>
            <w:tcW w:w="1170" w:type="dxa"/>
            <w:noWrap/>
            <w:hideMark/>
          </w:tcPr>
          <w:p w14:paraId="6266B5F1" w14:textId="77777777" w:rsidR="004D4721" w:rsidRPr="00CD53B8" w:rsidRDefault="004D4721" w:rsidP="006D4899">
            <w:pPr>
              <w:jc w:val="right"/>
              <w:rPr>
                <w:color w:val="000000"/>
                <w:sz w:val="20"/>
                <w:szCs w:val="20"/>
              </w:rPr>
            </w:pPr>
            <w:r w:rsidRPr="00CD53B8">
              <w:rPr>
                <w:color w:val="000000"/>
                <w:sz w:val="20"/>
                <w:szCs w:val="20"/>
              </w:rPr>
              <w:t>0.482 (0.115) b</w:t>
            </w:r>
          </w:p>
        </w:tc>
        <w:tc>
          <w:tcPr>
            <w:tcW w:w="1170" w:type="dxa"/>
            <w:noWrap/>
            <w:hideMark/>
          </w:tcPr>
          <w:p w14:paraId="195EC91A" w14:textId="77777777" w:rsidR="004D4721" w:rsidRPr="00CD53B8" w:rsidRDefault="004D4721" w:rsidP="006D4899">
            <w:pPr>
              <w:jc w:val="right"/>
              <w:rPr>
                <w:color w:val="000000"/>
                <w:sz w:val="20"/>
                <w:szCs w:val="20"/>
              </w:rPr>
            </w:pPr>
            <w:r w:rsidRPr="00CD53B8">
              <w:rPr>
                <w:color w:val="000000"/>
                <w:sz w:val="20"/>
                <w:szCs w:val="20"/>
              </w:rPr>
              <w:t>0.444 (0.088) b</w:t>
            </w:r>
          </w:p>
        </w:tc>
        <w:tc>
          <w:tcPr>
            <w:tcW w:w="1080" w:type="dxa"/>
            <w:noWrap/>
            <w:hideMark/>
          </w:tcPr>
          <w:p w14:paraId="6455A929" w14:textId="77777777" w:rsidR="004D4721" w:rsidRPr="00CD53B8" w:rsidRDefault="004D4721" w:rsidP="006D4899">
            <w:pPr>
              <w:jc w:val="right"/>
              <w:rPr>
                <w:color w:val="000000"/>
                <w:sz w:val="20"/>
                <w:szCs w:val="20"/>
              </w:rPr>
            </w:pPr>
            <w:r w:rsidRPr="00CD53B8">
              <w:rPr>
                <w:color w:val="000000"/>
                <w:sz w:val="20"/>
                <w:szCs w:val="20"/>
              </w:rPr>
              <w:t>0.455 (0.093) b</w:t>
            </w:r>
          </w:p>
        </w:tc>
        <w:tc>
          <w:tcPr>
            <w:tcW w:w="1080" w:type="dxa"/>
            <w:noWrap/>
            <w:hideMark/>
          </w:tcPr>
          <w:p w14:paraId="45476502" w14:textId="77777777" w:rsidR="004D4721" w:rsidRPr="00CD53B8" w:rsidRDefault="004D4721" w:rsidP="006D4899">
            <w:pPr>
              <w:jc w:val="right"/>
              <w:rPr>
                <w:color w:val="000000"/>
                <w:sz w:val="20"/>
                <w:szCs w:val="20"/>
              </w:rPr>
            </w:pPr>
            <w:r w:rsidRPr="00CD53B8">
              <w:rPr>
                <w:color w:val="000000"/>
                <w:sz w:val="20"/>
                <w:szCs w:val="20"/>
              </w:rPr>
              <w:t>0.319 (0.086) bc</w:t>
            </w:r>
          </w:p>
        </w:tc>
        <w:tc>
          <w:tcPr>
            <w:tcW w:w="720" w:type="dxa"/>
            <w:noWrap/>
            <w:hideMark/>
          </w:tcPr>
          <w:p w14:paraId="5EFAD2C5" w14:textId="77777777" w:rsidR="004D4721" w:rsidRPr="00CD53B8" w:rsidRDefault="004D4721" w:rsidP="006D4899">
            <w:pPr>
              <w:jc w:val="right"/>
              <w:rPr>
                <w:color w:val="000000"/>
                <w:sz w:val="20"/>
                <w:szCs w:val="20"/>
              </w:rPr>
            </w:pPr>
            <w:r w:rsidRPr="00CD53B8">
              <w:rPr>
                <w:color w:val="000000"/>
                <w:sz w:val="20"/>
                <w:szCs w:val="20"/>
              </w:rPr>
              <w:t>8.6</w:t>
            </w:r>
          </w:p>
        </w:tc>
        <w:tc>
          <w:tcPr>
            <w:tcW w:w="900" w:type="dxa"/>
            <w:noWrap/>
            <w:hideMark/>
          </w:tcPr>
          <w:p w14:paraId="5774AFA0"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8CD289B" w14:textId="77777777" w:rsidTr="006D4899">
        <w:trPr>
          <w:trHeight w:val="300"/>
          <w:jc w:val="center"/>
        </w:trPr>
        <w:tc>
          <w:tcPr>
            <w:tcW w:w="2250" w:type="dxa"/>
            <w:noWrap/>
            <w:hideMark/>
          </w:tcPr>
          <w:p w14:paraId="4EEBAC74" w14:textId="77777777" w:rsidR="004D4721" w:rsidRPr="00CD53B8" w:rsidRDefault="004D4721" w:rsidP="006D4899">
            <w:pPr>
              <w:rPr>
                <w:color w:val="000000"/>
                <w:sz w:val="20"/>
                <w:szCs w:val="20"/>
              </w:rPr>
            </w:pPr>
            <w:r w:rsidRPr="00CD53B8">
              <w:rPr>
                <w:color w:val="000000"/>
                <w:sz w:val="20"/>
                <w:szCs w:val="20"/>
              </w:rPr>
              <w:t>Diptera</w:t>
            </w:r>
          </w:p>
        </w:tc>
        <w:tc>
          <w:tcPr>
            <w:tcW w:w="1260" w:type="dxa"/>
            <w:noWrap/>
            <w:hideMark/>
          </w:tcPr>
          <w:p w14:paraId="4243CB76" w14:textId="77777777" w:rsidR="004D4721" w:rsidRPr="00CD53B8" w:rsidRDefault="004D4721" w:rsidP="006D4899">
            <w:pPr>
              <w:jc w:val="right"/>
              <w:rPr>
                <w:color w:val="000000"/>
                <w:sz w:val="20"/>
                <w:szCs w:val="20"/>
              </w:rPr>
            </w:pPr>
            <w:r w:rsidRPr="00CD53B8">
              <w:rPr>
                <w:color w:val="000000"/>
                <w:sz w:val="20"/>
                <w:szCs w:val="20"/>
              </w:rPr>
              <w:t>0.113 (0.040) c</w:t>
            </w:r>
          </w:p>
        </w:tc>
        <w:tc>
          <w:tcPr>
            <w:tcW w:w="1260" w:type="dxa"/>
            <w:noWrap/>
            <w:hideMark/>
          </w:tcPr>
          <w:p w14:paraId="3DE1483B" w14:textId="77777777" w:rsidR="004D4721" w:rsidRPr="00CD53B8" w:rsidRDefault="004D4721" w:rsidP="006D4899">
            <w:pPr>
              <w:jc w:val="right"/>
              <w:rPr>
                <w:color w:val="000000"/>
                <w:sz w:val="20"/>
                <w:szCs w:val="20"/>
              </w:rPr>
            </w:pPr>
            <w:r w:rsidRPr="00CD53B8">
              <w:rPr>
                <w:color w:val="000000"/>
                <w:sz w:val="20"/>
                <w:szCs w:val="20"/>
              </w:rPr>
              <w:t>0.097 (0.025) c</w:t>
            </w:r>
          </w:p>
        </w:tc>
        <w:tc>
          <w:tcPr>
            <w:tcW w:w="1170" w:type="dxa"/>
            <w:noWrap/>
            <w:hideMark/>
          </w:tcPr>
          <w:p w14:paraId="069CDB86" w14:textId="77777777" w:rsidR="004D4721" w:rsidRPr="00CD53B8" w:rsidRDefault="004D4721" w:rsidP="006D4899">
            <w:pPr>
              <w:jc w:val="right"/>
              <w:rPr>
                <w:color w:val="000000"/>
                <w:sz w:val="20"/>
                <w:szCs w:val="20"/>
              </w:rPr>
            </w:pPr>
            <w:r w:rsidRPr="00CD53B8">
              <w:rPr>
                <w:color w:val="000000"/>
                <w:sz w:val="20"/>
                <w:szCs w:val="20"/>
              </w:rPr>
              <w:t>0.075 (0.019) c</w:t>
            </w:r>
          </w:p>
        </w:tc>
        <w:tc>
          <w:tcPr>
            <w:tcW w:w="1080" w:type="dxa"/>
            <w:noWrap/>
            <w:hideMark/>
          </w:tcPr>
          <w:p w14:paraId="4A9E6039" w14:textId="77777777" w:rsidR="004D4721" w:rsidRPr="00CD53B8" w:rsidRDefault="004D4721" w:rsidP="006D4899">
            <w:pPr>
              <w:jc w:val="right"/>
              <w:rPr>
                <w:color w:val="000000"/>
                <w:sz w:val="20"/>
                <w:szCs w:val="20"/>
              </w:rPr>
            </w:pPr>
            <w:r w:rsidRPr="00CD53B8">
              <w:rPr>
                <w:color w:val="000000"/>
                <w:sz w:val="20"/>
                <w:szCs w:val="20"/>
              </w:rPr>
              <w:t>0.227 (0.050) bc</w:t>
            </w:r>
          </w:p>
        </w:tc>
        <w:tc>
          <w:tcPr>
            <w:tcW w:w="1260" w:type="dxa"/>
            <w:noWrap/>
            <w:hideMark/>
          </w:tcPr>
          <w:p w14:paraId="38DE3B8E" w14:textId="77777777" w:rsidR="004D4721" w:rsidRPr="00CD53B8" w:rsidRDefault="004D4721" w:rsidP="006D4899">
            <w:pPr>
              <w:jc w:val="right"/>
              <w:rPr>
                <w:color w:val="000000"/>
                <w:sz w:val="20"/>
                <w:szCs w:val="20"/>
              </w:rPr>
            </w:pPr>
            <w:r w:rsidRPr="00CD53B8">
              <w:rPr>
                <w:color w:val="000000"/>
                <w:sz w:val="20"/>
                <w:szCs w:val="20"/>
              </w:rPr>
              <w:t>0.123 (0.035) c</w:t>
            </w:r>
          </w:p>
        </w:tc>
        <w:tc>
          <w:tcPr>
            <w:tcW w:w="1080" w:type="dxa"/>
            <w:noWrap/>
            <w:hideMark/>
          </w:tcPr>
          <w:p w14:paraId="409F900D" w14:textId="77777777" w:rsidR="004D4721" w:rsidRPr="00CD53B8" w:rsidRDefault="004D4721" w:rsidP="006D4899">
            <w:pPr>
              <w:jc w:val="right"/>
              <w:rPr>
                <w:color w:val="000000"/>
                <w:sz w:val="20"/>
                <w:szCs w:val="20"/>
              </w:rPr>
            </w:pPr>
            <w:r w:rsidRPr="00CD53B8">
              <w:rPr>
                <w:color w:val="000000"/>
                <w:sz w:val="20"/>
                <w:szCs w:val="20"/>
              </w:rPr>
              <w:t>0.218 (0.057) c</w:t>
            </w:r>
          </w:p>
        </w:tc>
        <w:tc>
          <w:tcPr>
            <w:tcW w:w="1170" w:type="dxa"/>
            <w:noWrap/>
            <w:hideMark/>
          </w:tcPr>
          <w:p w14:paraId="446617EB" w14:textId="77777777" w:rsidR="004D4721" w:rsidRPr="00CD53B8" w:rsidRDefault="004D4721" w:rsidP="006D4899">
            <w:pPr>
              <w:jc w:val="right"/>
              <w:rPr>
                <w:color w:val="000000"/>
                <w:sz w:val="20"/>
                <w:szCs w:val="20"/>
              </w:rPr>
            </w:pPr>
            <w:r w:rsidRPr="00CD53B8">
              <w:rPr>
                <w:color w:val="000000"/>
                <w:sz w:val="20"/>
                <w:szCs w:val="20"/>
              </w:rPr>
              <w:t>0.091 (0.030) c</w:t>
            </w:r>
          </w:p>
        </w:tc>
        <w:tc>
          <w:tcPr>
            <w:tcW w:w="1170" w:type="dxa"/>
            <w:noWrap/>
            <w:hideMark/>
          </w:tcPr>
          <w:p w14:paraId="1BB05A01" w14:textId="77777777" w:rsidR="004D4721" w:rsidRPr="00CD53B8" w:rsidRDefault="004D4721" w:rsidP="006D4899">
            <w:pPr>
              <w:jc w:val="right"/>
              <w:rPr>
                <w:b/>
                <w:color w:val="000000"/>
                <w:sz w:val="20"/>
                <w:szCs w:val="20"/>
              </w:rPr>
            </w:pPr>
            <w:r w:rsidRPr="00CD53B8">
              <w:rPr>
                <w:b/>
                <w:color w:val="000000"/>
                <w:sz w:val="20"/>
                <w:szCs w:val="20"/>
              </w:rPr>
              <w:t>0.522 (0.205) c</w:t>
            </w:r>
          </w:p>
        </w:tc>
        <w:tc>
          <w:tcPr>
            <w:tcW w:w="1080" w:type="dxa"/>
            <w:noWrap/>
            <w:hideMark/>
          </w:tcPr>
          <w:p w14:paraId="5779A4B7" w14:textId="77777777" w:rsidR="004D4721" w:rsidRPr="00CD53B8" w:rsidRDefault="004D4721" w:rsidP="006D4899">
            <w:pPr>
              <w:jc w:val="right"/>
              <w:rPr>
                <w:color w:val="000000"/>
                <w:sz w:val="20"/>
                <w:szCs w:val="20"/>
              </w:rPr>
            </w:pPr>
            <w:r w:rsidRPr="00CD53B8">
              <w:rPr>
                <w:color w:val="000000"/>
                <w:sz w:val="20"/>
                <w:szCs w:val="20"/>
              </w:rPr>
              <w:t>0.173 (0.056) c</w:t>
            </w:r>
          </w:p>
        </w:tc>
        <w:tc>
          <w:tcPr>
            <w:tcW w:w="1080" w:type="dxa"/>
            <w:noWrap/>
            <w:hideMark/>
          </w:tcPr>
          <w:p w14:paraId="70B0DDD7" w14:textId="77777777" w:rsidR="004D4721" w:rsidRPr="00CD53B8" w:rsidRDefault="004D4721" w:rsidP="006D4899">
            <w:pPr>
              <w:jc w:val="right"/>
              <w:rPr>
                <w:color w:val="000000"/>
                <w:sz w:val="20"/>
                <w:szCs w:val="20"/>
              </w:rPr>
            </w:pPr>
            <w:r w:rsidRPr="00CD53B8">
              <w:rPr>
                <w:color w:val="000000"/>
                <w:sz w:val="20"/>
                <w:szCs w:val="20"/>
              </w:rPr>
              <w:t>0.377 (0.111) ab</w:t>
            </w:r>
          </w:p>
        </w:tc>
        <w:tc>
          <w:tcPr>
            <w:tcW w:w="720" w:type="dxa"/>
            <w:noWrap/>
            <w:hideMark/>
          </w:tcPr>
          <w:p w14:paraId="4C3B6762" w14:textId="77777777" w:rsidR="004D4721" w:rsidRPr="00CD53B8" w:rsidRDefault="004D4721" w:rsidP="006D4899">
            <w:pPr>
              <w:jc w:val="right"/>
              <w:rPr>
                <w:color w:val="000000"/>
                <w:sz w:val="20"/>
                <w:szCs w:val="20"/>
              </w:rPr>
            </w:pPr>
            <w:r w:rsidRPr="00CD53B8">
              <w:rPr>
                <w:color w:val="000000"/>
                <w:sz w:val="20"/>
                <w:szCs w:val="20"/>
              </w:rPr>
              <w:t>5.53</w:t>
            </w:r>
          </w:p>
        </w:tc>
        <w:tc>
          <w:tcPr>
            <w:tcW w:w="900" w:type="dxa"/>
            <w:noWrap/>
            <w:hideMark/>
          </w:tcPr>
          <w:p w14:paraId="1DF9F232"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704D2F8" w14:textId="77777777" w:rsidTr="006D4899">
        <w:trPr>
          <w:trHeight w:val="300"/>
          <w:jc w:val="center"/>
        </w:trPr>
        <w:tc>
          <w:tcPr>
            <w:tcW w:w="2250" w:type="dxa"/>
            <w:noWrap/>
            <w:hideMark/>
          </w:tcPr>
          <w:p w14:paraId="119B7DE1" w14:textId="77777777" w:rsidR="004D4721" w:rsidRPr="00CD53B8" w:rsidRDefault="004D4721" w:rsidP="006D4899">
            <w:pPr>
              <w:jc w:val="right"/>
              <w:rPr>
                <w:color w:val="000000"/>
                <w:sz w:val="20"/>
                <w:szCs w:val="20"/>
              </w:rPr>
            </w:pPr>
            <w:r w:rsidRPr="00CD53B8">
              <w:rPr>
                <w:color w:val="000000"/>
                <w:sz w:val="20"/>
                <w:szCs w:val="20"/>
              </w:rPr>
              <w:t>Cecidomyiidae</w:t>
            </w:r>
          </w:p>
        </w:tc>
        <w:tc>
          <w:tcPr>
            <w:tcW w:w="1260" w:type="dxa"/>
            <w:noWrap/>
            <w:hideMark/>
          </w:tcPr>
          <w:p w14:paraId="1538E3BA" w14:textId="77777777" w:rsidR="004D4721" w:rsidRPr="00CD53B8" w:rsidRDefault="004D4721" w:rsidP="006D4899">
            <w:pPr>
              <w:jc w:val="right"/>
              <w:rPr>
                <w:color w:val="000000"/>
                <w:sz w:val="20"/>
                <w:szCs w:val="20"/>
              </w:rPr>
            </w:pPr>
            <w:r w:rsidRPr="00CD53B8">
              <w:rPr>
                <w:color w:val="000000"/>
                <w:sz w:val="20"/>
                <w:szCs w:val="20"/>
              </w:rPr>
              <w:t>0.038 (0.021) bc</w:t>
            </w:r>
          </w:p>
        </w:tc>
        <w:tc>
          <w:tcPr>
            <w:tcW w:w="1260" w:type="dxa"/>
            <w:noWrap/>
            <w:hideMark/>
          </w:tcPr>
          <w:p w14:paraId="428518E2" w14:textId="77777777" w:rsidR="004D4721" w:rsidRPr="00CD53B8" w:rsidRDefault="004D4721" w:rsidP="006D4899">
            <w:pPr>
              <w:jc w:val="right"/>
              <w:rPr>
                <w:color w:val="000000"/>
                <w:sz w:val="20"/>
                <w:szCs w:val="20"/>
              </w:rPr>
            </w:pPr>
            <w:r w:rsidRPr="00CD53B8">
              <w:rPr>
                <w:color w:val="000000"/>
                <w:sz w:val="20"/>
                <w:szCs w:val="20"/>
              </w:rPr>
              <w:t>0.006 (0.006) c</w:t>
            </w:r>
          </w:p>
        </w:tc>
        <w:tc>
          <w:tcPr>
            <w:tcW w:w="1170" w:type="dxa"/>
            <w:noWrap/>
            <w:hideMark/>
          </w:tcPr>
          <w:p w14:paraId="0718666E" w14:textId="77777777" w:rsidR="004D4721" w:rsidRPr="00CD53B8" w:rsidRDefault="004D4721" w:rsidP="006D4899">
            <w:pPr>
              <w:jc w:val="right"/>
              <w:rPr>
                <w:color w:val="000000"/>
                <w:sz w:val="20"/>
                <w:szCs w:val="20"/>
              </w:rPr>
            </w:pPr>
            <w:r w:rsidRPr="00CD53B8">
              <w:rPr>
                <w:color w:val="000000"/>
                <w:sz w:val="20"/>
                <w:szCs w:val="20"/>
              </w:rPr>
              <w:t>0.029 (0.011) bc</w:t>
            </w:r>
          </w:p>
        </w:tc>
        <w:tc>
          <w:tcPr>
            <w:tcW w:w="1080" w:type="dxa"/>
            <w:noWrap/>
            <w:hideMark/>
          </w:tcPr>
          <w:p w14:paraId="4E1E32A5" w14:textId="77777777" w:rsidR="004D4721" w:rsidRPr="00CD53B8" w:rsidRDefault="004D4721" w:rsidP="006D4899">
            <w:pPr>
              <w:jc w:val="right"/>
              <w:rPr>
                <w:color w:val="000000"/>
                <w:sz w:val="20"/>
                <w:szCs w:val="20"/>
              </w:rPr>
            </w:pPr>
            <w:r w:rsidRPr="00CD53B8">
              <w:rPr>
                <w:color w:val="000000"/>
                <w:sz w:val="20"/>
                <w:szCs w:val="20"/>
              </w:rPr>
              <w:t>0.153 (0.042) ab</w:t>
            </w:r>
          </w:p>
        </w:tc>
        <w:tc>
          <w:tcPr>
            <w:tcW w:w="1260" w:type="dxa"/>
            <w:noWrap/>
            <w:hideMark/>
          </w:tcPr>
          <w:p w14:paraId="7789D5FB" w14:textId="77777777" w:rsidR="004D4721" w:rsidRPr="00CD53B8" w:rsidRDefault="004D4721" w:rsidP="006D4899">
            <w:pPr>
              <w:jc w:val="right"/>
              <w:rPr>
                <w:color w:val="000000"/>
                <w:sz w:val="20"/>
                <w:szCs w:val="20"/>
              </w:rPr>
            </w:pPr>
            <w:r w:rsidRPr="00CD53B8">
              <w:rPr>
                <w:color w:val="000000"/>
                <w:sz w:val="20"/>
                <w:szCs w:val="20"/>
              </w:rPr>
              <w:t>0.069 (0.029) bc</w:t>
            </w:r>
          </w:p>
        </w:tc>
        <w:tc>
          <w:tcPr>
            <w:tcW w:w="1080" w:type="dxa"/>
            <w:noWrap/>
            <w:hideMark/>
          </w:tcPr>
          <w:p w14:paraId="7DE2E98D" w14:textId="77777777" w:rsidR="004D4721" w:rsidRPr="00CD53B8" w:rsidRDefault="004D4721" w:rsidP="006D4899">
            <w:pPr>
              <w:jc w:val="right"/>
              <w:rPr>
                <w:color w:val="000000"/>
                <w:sz w:val="20"/>
                <w:szCs w:val="20"/>
              </w:rPr>
            </w:pPr>
            <w:r w:rsidRPr="00CD53B8">
              <w:rPr>
                <w:color w:val="000000"/>
                <w:sz w:val="20"/>
                <w:szCs w:val="20"/>
              </w:rPr>
              <w:t>0.146 (0.044) b</w:t>
            </w:r>
          </w:p>
        </w:tc>
        <w:tc>
          <w:tcPr>
            <w:tcW w:w="1170" w:type="dxa"/>
            <w:noWrap/>
            <w:hideMark/>
          </w:tcPr>
          <w:p w14:paraId="0526D1AB" w14:textId="77777777" w:rsidR="004D4721" w:rsidRPr="00CD53B8" w:rsidRDefault="004D4721" w:rsidP="006D4899">
            <w:pPr>
              <w:jc w:val="right"/>
              <w:rPr>
                <w:color w:val="000000"/>
                <w:sz w:val="20"/>
                <w:szCs w:val="20"/>
              </w:rPr>
            </w:pPr>
            <w:r w:rsidRPr="00CD53B8">
              <w:rPr>
                <w:color w:val="000000"/>
                <w:sz w:val="20"/>
                <w:szCs w:val="20"/>
              </w:rPr>
              <w:t>0.046 (0.020) bc</w:t>
            </w:r>
          </w:p>
        </w:tc>
        <w:tc>
          <w:tcPr>
            <w:tcW w:w="1170" w:type="dxa"/>
            <w:noWrap/>
            <w:hideMark/>
          </w:tcPr>
          <w:p w14:paraId="3D4641F2" w14:textId="77777777" w:rsidR="004D4721" w:rsidRPr="00CD53B8" w:rsidRDefault="004D4721" w:rsidP="006D4899">
            <w:pPr>
              <w:jc w:val="right"/>
              <w:rPr>
                <w:b/>
                <w:color w:val="000000"/>
                <w:sz w:val="20"/>
                <w:szCs w:val="20"/>
              </w:rPr>
            </w:pPr>
            <w:r w:rsidRPr="00CD53B8">
              <w:rPr>
                <w:b/>
                <w:color w:val="000000"/>
                <w:sz w:val="20"/>
                <w:szCs w:val="20"/>
              </w:rPr>
              <w:t>0.200 (0.048) a</w:t>
            </w:r>
          </w:p>
        </w:tc>
        <w:tc>
          <w:tcPr>
            <w:tcW w:w="1080" w:type="dxa"/>
            <w:noWrap/>
            <w:hideMark/>
          </w:tcPr>
          <w:p w14:paraId="4B5CBCED" w14:textId="77777777" w:rsidR="004D4721" w:rsidRPr="00CD53B8" w:rsidRDefault="004D4721" w:rsidP="006D4899">
            <w:pPr>
              <w:jc w:val="right"/>
              <w:rPr>
                <w:color w:val="000000"/>
                <w:sz w:val="20"/>
                <w:szCs w:val="20"/>
              </w:rPr>
            </w:pPr>
            <w:r w:rsidRPr="00CD53B8">
              <w:rPr>
                <w:color w:val="000000"/>
                <w:sz w:val="20"/>
                <w:szCs w:val="20"/>
              </w:rPr>
              <w:t>0.027 (0.016) bc</w:t>
            </w:r>
          </w:p>
        </w:tc>
        <w:tc>
          <w:tcPr>
            <w:tcW w:w="1080" w:type="dxa"/>
            <w:noWrap/>
            <w:hideMark/>
          </w:tcPr>
          <w:p w14:paraId="3FC8AC09" w14:textId="77777777" w:rsidR="004D4721" w:rsidRPr="00CD53B8" w:rsidRDefault="004D4721" w:rsidP="006D4899">
            <w:pPr>
              <w:jc w:val="right"/>
              <w:rPr>
                <w:color w:val="000000"/>
                <w:sz w:val="20"/>
                <w:szCs w:val="20"/>
              </w:rPr>
            </w:pPr>
            <w:r w:rsidRPr="00CD53B8">
              <w:rPr>
                <w:color w:val="000000"/>
                <w:sz w:val="20"/>
                <w:szCs w:val="20"/>
              </w:rPr>
              <w:t>0.087 (0.034) bc</w:t>
            </w:r>
          </w:p>
        </w:tc>
        <w:tc>
          <w:tcPr>
            <w:tcW w:w="720" w:type="dxa"/>
            <w:noWrap/>
            <w:hideMark/>
          </w:tcPr>
          <w:p w14:paraId="107CAA3E" w14:textId="77777777" w:rsidR="004D4721" w:rsidRPr="00CD53B8" w:rsidRDefault="004D4721" w:rsidP="006D4899">
            <w:pPr>
              <w:jc w:val="right"/>
              <w:rPr>
                <w:color w:val="000000"/>
                <w:sz w:val="20"/>
                <w:szCs w:val="20"/>
              </w:rPr>
            </w:pPr>
            <w:r w:rsidRPr="00CD53B8">
              <w:rPr>
                <w:color w:val="000000"/>
                <w:sz w:val="20"/>
                <w:szCs w:val="20"/>
              </w:rPr>
              <w:t>5.93</w:t>
            </w:r>
          </w:p>
        </w:tc>
        <w:tc>
          <w:tcPr>
            <w:tcW w:w="900" w:type="dxa"/>
            <w:noWrap/>
            <w:hideMark/>
          </w:tcPr>
          <w:p w14:paraId="199BBF41"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BE68398" w14:textId="77777777" w:rsidTr="006D4899">
        <w:trPr>
          <w:trHeight w:val="300"/>
          <w:jc w:val="center"/>
        </w:trPr>
        <w:tc>
          <w:tcPr>
            <w:tcW w:w="2250" w:type="dxa"/>
            <w:noWrap/>
            <w:hideMark/>
          </w:tcPr>
          <w:p w14:paraId="5F1E29F7" w14:textId="77777777" w:rsidR="004D4721" w:rsidRPr="00CD53B8" w:rsidRDefault="004D4721" w:rsidP="006D4899">
            <w:pPr>
              <w:jc w:val="right"/>
              <w:rPr>
                <w:color w:val="000000"/>
                <w:sz w:val="20"/>
                <w:szCs w:val="20"/>
              </w:rPr>
            </w:pPr>
            <w:r w:rsidRPr="00CD53B8">
              <w:rPr>
                <w:color w:val="000000"/>
                <w:sz w:val="20"/>
                <w:szCs w:val="20"/>
              </w:rPr>
              <w:t>Ceraptogonidae</w:t>
            </w:r>
          </w:p>
        </w:tc>
        <w:tc>
          <w:tcPr>
            <w:tcW w:w="1260" w:type="dxa"/>
            <w:noWrap/>
            <w:hideMark/>
          </w:tcPr>
          <w:p w14:paraId="233CD99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260" w:type="dxa"/>
            <w:noWrap/>
            <w:hideMark/>
          </w:tcPr>
          <w:p w14:paraId="7073A501"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1F8E17F1" w14:textId="77777777" w:rsidR="004D4721" w:rsidRPr="00CD53B8" w:rsidRDefault="004D4721" w:rsidP="006D4899">
            <w:pPr>
              <w:jc w:val="right"/>
              <w:rPr>
                <w:color w:val="000000"/>
                <w:sz w:val="20"/>
                <w:szCs w:val="20"/>
              </w:rPr>
            </w:pPr>
            <w:r w:rsidRPr="00CD53B8">
              <w:rPr>
                <w:color w:val="000000"/>
                <w:sz w:val="20"/>
                <w:szCs w:val="20"/>
              </w:rPr>
              <w:t>0.008 (0.006) b</w:t>
            </w:r>
          </w:p>
        </w:tc>
        <w:tc>
          <w:tcPr>
            <w:tcW w:w="1080" w:type="dxa"/>
            <w:noWrap/>
            <w:hideMark/>
          </w:tcPr>
          <w:p w14:paraId="293946B4" w14:textId="77777777" w:rsidR="004D4721" w:rsidRPr="00CD53B8" w:rsidRDefault="004D4721" w:rsidP="006D4899">
            <w:pPr>
              <w:jc w:val="right"/>
              <w:rPr>
                <w:color w:val="000000"/>
                <w:sz w:val="20"/>
                <w:szCs w:val="20"/>
              </w:rPr>
            </w:pPr>
            <w:r w:rsidRPr="00CD53B8">
              <w:rPr>
                <w:color w:val="000000"/>
                <w:sz w:val="20"/>
                <w:szCs w:val="20"/>
              </w:rPr>
              <w:t>0.007 (0.007) b</w:t>
            </w:r>
          </w:p>
        </w:tc>
        <w:tc>
          <w:tcPr>
            <w:tcW w:w="1260" w:type="dxa"/>
            <w:noWrap/>
            <w:hideMark/>
          </w:tcPr>
          <w:p w14:paraId="155A2C2D" w14:textId="77777777" w:rsidR="004D4721" w:rsidRPr="00CD53B8" w:rsidRDefault="004D4721" w:rsidP="006D4899">
            <w:pPr>
              <w:jc w:val="right"/>
              <w:rPr>
                <w:color w:val="000000"/>
                <w:sz w:val="20"/>
                <w:szCs w:val="20"/>
              </w:rPr>
            </w:pPr>
            <w:r w:rsidRPr="00CD53B8">
              <w:rPr>
                <w:color w:val="000000"/>
                <w:sz w:val="20"/>
                <w:szCs w:val="20"/>
              </w:rPr>
              <w:t>0.008 (0.008) b</w:t>
            </w:r>
          </w:p>
        </w:tc>
        <w:tc>
          <w:tcPr>
            <w:tcW w:w="1080" w:type="dxa"/>
            <w:noWrap/>
            <w:hideMark/>
          </w:tcPr>
          <w:p w14:paraId="3F5D8A72" w14:textId="77777777" w:rsidR="004D4721" w:rsidRPr="00CD53B8" w:rsidRDefault="004D4721" w:rsidP="006D4899">
            <w:pPr>
              <w:jc w:val="right"/>
              <w:rPr>
                <w:color w:val="000000"/>
                <w:sz w:val="20"/>
                <w:szCs w:val="20"/>
              </w:rPr>
            </w:pPr>
            <w:r w:rsidRPr="00CD53B8">
              <w:rPr>
                <w:color w:val="000000"/>
                <w:sz w:val="20"/>
                <w:szCs w:val="20"/>
              </w:rPr>
              <w:t>0.009 (0.009) b</w:t>
            </w:r>
          </w:p>
        </w:tc>
        <w:tc>
          <w:tcPr>
            <w:tcW w:w="1170" w:type="dxa"/>
            <w:noWrap/>
            <w:hideMark/>
          </w:tcPr>
          <w:p w14:paraId="029517ED"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2CC390C7" w14:textId="77777777" w:rsidR="004D4721" w:rsidRPr="00CD53B8" w:rsidRDefault="004D4721" w:rsidP="006D4899">
            <w:pPr>
              <w:jc w:val="right"/>
              <w:rPr>
                <w:color w:val="000000"/>
                <w:sz w:val="20"/>
                <w:szCs w:val="20"/>
              </w:rPr>
            </w:pPr>
            <w:r w:rsidRPr="00CD53B8">
              <w:rPr>
                <w:color w:val="000000"/>
                <w:sz w:val="20"/>
                <w:szCs w:val="20"/>
              </w:rPr>
              <w:t>0.022 (0.016)  ab</w:t>
            </w:r>
          </w:p>
        </w:tc>
        <w:tc>
          <w:tcPr>
            <w:tcW w:w="1080" w:type="dxa"/>
            <w:noWrap/>
            <w:hideMark/>
          </w:tcPr>
          <w:p w14:paraId="6595E62E" w14:textId="77777777" w:rsidR="004D4721" w:rsidRPr="00CD53B8" w:rsidRDefault="004D4721" w:rsidP="006D4899">
            <w:pPr>
              <w:jc w:val="right"/>
              <w:rPr>
                <w:color w:val="000000"/>
                <w:sz w:val="20"/>
                <w:szCs w:val="20"/>
              </w:rPr>
            </w:pPr>
            <w:r w:rsidRPr="00CD53B8">
              <w:rPr>
                <w:color w:val="000000"/>
                <w:sz w:val="20"/>
                <w:szCs w:val="20"/>
              </w:rPr>
              <w:t>0.027 (0.016) ab</w:t>
            </w:r>
          </w:p>
        </w:tc>
        <w:tc>
          <w:tcPr>
            <w:tcW w:w="1080" w:type="dxa"/>
            <w:noWrap/>
            <w:hideMark/>
          </w:tcPr>
          <w:p w14:paraId="42AC52EB" w14:textId="77777777" w:rsidR="004D4721" w:rsidRPr="00CD53B8" w:rsidRDefault="004D4721" w:rsidP="006D4899">
            <w:pPr>
              <w:jc w:val="right"/>
              <w:rPr>
                <w:b/>
                <w:color w:val="000000"/>
                <w:sz w:val="20"/>
                <w:szCs w:val="20"/>
              </w:rPr>
            </w:pPr>
            <w:r w:rsidRPr="00CD53B8">
              <w:rPr>
                <w:b/>
                <w:color w:val="000000"/>
                <w:sz w:val="20"/>
                <w:szCs w:val="20"/>
              </w:rPr>
              <w:t>0.058 (0.035) ab</w:t>
            </w:r>
          </w:p>
        </w:tc>
        <w:tc>
          <w:tcPr>
            <w:tcW w:w="720" w:type="dxa"/>
            <w:noWrap/>
            <w:hideMark/>
          </w:tcPr>
          <w:p w14:paraId="67F5E3E6" w14:textId="77777777" w:rsidR="004D4721" w:rsidRPr="00CD53B8" w:rsidRDefault="004D4721" w:rsidP="006D4899">
            <w:pPr>
              <w:jc w:val="right"/>
              <w:rPr>
                <w:color w:val="000000"/>
                <w:sz w:val="20"/>
                <w:szCs w:val="20"/>
              </w:rPr>
            </w:pPr>
            <w:r w:rsidRPr="00CD53B8">
              <w:rPr>
                <w:color w:val="000000"/>
                <w:sz w:val="20"/>
                <w:szCs w:val="20"/>
              </w:rPr>
              <w:t>2.02</w:t>
            </w:r>
          </w:p>
        </w:tc>
        <w:tc>
          <w:tcPr>
            <w:tcW w:w="900" w:type="dxa"/>
            <w:noWrap/>
            <w:hideMark/>
          </w:tcPr>
          <w:p w14:paraId="5F34E949" w14:textId="77777777" w:rsidR="004D4721" w:rsidRPr="00CD53B8" w:rsidRDefault="004D4721" w:rsidP="006D4899">
            <w:pPr>
              <w:jc w:val="right"/>
              <w:rPr>
                <w:b/>
                <w:bCs/>
                <w:color w:val="000000"/>
                <w:sz w:val="20"/>
                <w:szCs w:val="20"/>
              </w:rPr>
            </w:pPr>
            <w:r w:rsidRPr="00CD53B8">
              <w:rPr>
                <w:b/>
                <w:bCs/>
                <w:color w:val="000000"/>
                <w:sz w:val="20"/>
                <w:szCs w:val="20"/>
              </w:rPr>
              <w:t>0.034</w:t>
            </w:r>
          </w:p>
        </w:tc>
      </w:tr>
      <w:tr w:rsidR="004D4721" w:rsidRPr="00CD53B8" w14:paraId="58AFFAD7" w14:textId="77777777" w:rsidTr="006D4899">
        <w:trPr>
          <w:trHeight w:val="300"/>
          <w:jc w:val="center"/>
        </w:trPr>
        <w:tc>
          <w:tcPr>
            <w:tcW w:w="2250" w:type="dxa"/>
            <w:noWrap/>
            <w:hideMark/>
          </w:tcPr>
          <w:p w14:paraId="25530B2D" w14:textId="77777777" w:rsidR="004D4721" w:rsidRPr="00CD53B8" w:rsidRDefault="004D4721" w:rsidP="006D4899">
            <w:pPr>
              <w:jc w:val="right"/>
              <w:rPr>
                <w:color w:val="000000"/>
                <w:sz w:val="20"/>
                <w:szCs w:val="20"/>
              </w:rPr>
            </w:pPr>
            <w:r w:rsidRPr="00CD53B8">
              <w:rPr>
                <w:color w:val="000000"/>
                <w:sz w:val="20"/>
                <w:szCs w:val="20"/>
              </w:rPr>
              <w:t>Chironomidae</w:t>
            </w:r>
          </w:p>
        </w:tc>
        <w:tc>
          <w:tcPr>
            <w:tcW w:w="1260" w:type="dxa"/>
            <w:noWrap/>
            <w:hideMark/>
          </w:tcPr>
          <w:p w14:paraId="7DE09695"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260" w:type="dxa"/>
            <w:noWrap/>
            <w:hideMark/>
          </w:tcPr>
          <w:p w14:paraId="2BFDDF25"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45666296"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03E0EDA9" w14:textId="77777777" w:rsidR="004D4721" w:rsidRPr="00CD53B8" w:rsidRDefault="004D4721" w:rsidP="006D4899">
            <w:pPr>
              <w:jc w:val="right"/>
              <w:rPr>
                <w:color w:val="000000"/>
                <w:sz w:val="20"/>
                <w:szCs w:val="20"/>
              </w:rPr>
            </w:pPr>
            <w:r w:rsidRPr="00CD53B8">
              <w:rPr>
                <w:color w:val="000000"/>
                <w:sz w:val="20"/>
                <w:szCs w:val="20"/>
              </w:rPr>
              <w:t>0.013  (0.009) b</w:t>
            </w:r>
          </w:p>
        </w:tc>
        <w:tc>
          <w:tcPr>
            <w:tcW w:w="1260" w:type="dxa"/>
            <w:noWrap/>
            <w:hideMark/>
          </w:tcPr>
          <w:p w14:paraId="670A25B6"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0B55B59A"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7224796F"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7C5382C5" w14:textId="77777777" w:rsidR="004D4721" w:rsidRPr="00CD53B8" w:rsidRDefault="004D4721" w:rsidP="006D4899">
            <w:pPr>
              <w:jc w:val="right"/>
              <w:rPr>
                <w:color w:val="000000"/>
                <w:sz w:val="20"/>
                <w:szCs w:val="20"/>
              </w:rPr>
            </w:pPr>
            <w:r w:rsidRPr="00CD53B8">
              <w:rPr>
                <w:color w:val="000000"/>
                <w:sz w:val="20"/>
                <w:szCs w:val="20"/>
              </w:rPr>
              <w:t>0.011 (0.011) b</w:t>
            </w:r>
          </w:p>
        </w:tc>
        <w:tc>
          <w:tcPr>
            <w:tcW w:w="1080" w:type="dxa"/>
            <w:noWrap/>
            <w:hideMark/>
          </w:tcPr>
          <w:p w14:paraId="2ACCABB1" w14:textId="77777777" w:rsidR="004D4721" w:rsidRPr="00CD53B8" w:rsidRDefault="004D4721" w:rsidP="006D4899">
            <w:pPr>
              <w:jc w:val="right"/>
              <w:rPr>
                <w:color w:val="000000"/>
                <w:sz w:val="20"/>
                <w:szCs w:val="20"/>
              </w:rPr>
            </w:pPr>
            <w:r w:rsidRPr="00CD53B8">
              <w:rPr>
                <w:color w:val="000000"/>
                <w:sz w:val="20"/>
                <w:szCs w:val="20"/>
              </w:rPr>
              <w:t>0.064 (0.037) b</w:t>
            </w:r>
          </w:p>
        </w:tc>
        <w:tc>
          <w:tcPr>
            <w:tcW w:w="1080" w:type="dxa"/>
            <w:noWrap/>
            <w:hideMark/>
          </w:tcPr>
          <w:p w14:paraId="08E35CFA" w14:textId="77777777" w:rsidR="004D4721" w:rsidRPr="00CD53B8" w:rsidRDefault="004D4721" w:rsidP="006D4899">
            <w:pPr>
              <w:jc w:val="right"/>
              <w:rPr>
                <w:b/>
                <w:color w:val="000000"/>
                <w:sz w:val="20"/>
                <w:szCs w:val="20"/>
              </w:rPr>
            </w:pPr>
            <w:r w:rsidRPr="00CD53B8">
              <w:rPr>
                <w:b/>
                <w:color w:val="000000"/>
                <w:sz w:val="20"/>
                <w:szCs w:val="20"/>
              </w:rPr>
              <w:t>0.087 (0.040) a</w:t>
            </w:r>
          </w:p>
        </w:tc>
        <w:tc>
          <w:tcPr>
            <w:tcW w:w="720" w:type="dxa"/>
            <w:noWrap/>
            <w:hideMark/>
          </w:tcPr>
          <w:p w14:paraId="157294BA" w14:textId="77777777" w:rsidR="004D4721" w:rsidRPr="00CD53B8" w:rsidRDefault="004D4721" w:rsidP="006D4899">
            <w:pPr>
              <w:jc w:val="right"/>
              <w:rPr>
                <w:color w:val="000000"/>
                <w:sz w:val="20"/>
                <w:szCs w:val="20"/>
              </w:rPr>
            </w:pPr>
            <w:r w:rsidRPr="00CD53B8">
              <w:rPr>
                <w:color w:val="000000"/>
                <w:sz w:val="20"/>
                <w:szCs w:val="20"/>
              </w:rPr>
              <w:t>4.58</w:t>
            </w:r>
          </w:p>
        </w:tc>
        <w:tc>
          <w:tcPr>
            <w:tcW w:w="900" w:type="dxa"/>
            <w:noWrap/>
            <w:hideMark/>
          </w:tcPr>
          <w:p w14:paraId="67C055FF"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2AF53873" w14:textId="77777777" w:rsidTr="006D4899">
        <w:trPr>
          <w:trHeight w:val="300"/>
          <w:jc w:val="center"/>
        </w:trPr>
        <w:tc>
          <w:tcPr>
            <w:tcW w:w="2250" w:type="dxa"/>
            <w:noWrap/>
            <w:hideMark/>
          </w:tcPr>
          <w:p w14:paraId="7236F6D3" w14:textId="77777777" w:rsidR="004D4721" w:rsidRPr="00CD53B8" w:rsidRDefault="004D4721" w:rsidP="006D4899">
            <w:pPr>
              <w:jc w:val="right"/>
              <w:rPr>
                <w:color w:val="000000"/>
                <w:sz w:val="20"/>
                <w:szCs w:val="20"/>
              </w:rPr>
            </w:pPr>
            <w:r w:rsidRPr="00CD53B8">
              <w:rPr>
                <w:color w:val="000000"/>
                <w:sz w:val="20"/>
                <w:szCs w:val="20"/>
              </w:rPr>
              <w:t>Chloropidae</w:t>
            </w:r>
          </w:p>
        </w:tc>
        <w:tc>
          <w:tcPr>
            <w:tcW w:w="1260" w:type="dxa"/>
            <w:noWrap/>
            <w:hideMark/>
          </w:tcPr>
          <w:p w14:paraId="41A7EBFF"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260" w:type="dxa"/>
            <w:noWrap/>
            <w:hideMark/>
          </w:tcPr>
          <w:p w14:paraId="62156C7A"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6AEF722A"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7EFB9A08" w14:textId="77777777" w:rsidR="004D4721" w:rsidRPr="00CD53B8" w:rsidRDefault="004D4721" w:rsidP="006D4899">
            <w:pPr>
              <w:jc w:val="right"/>
              <w:rPr>
                <w:color w:val="000000"/>
                <w:sz w:val="20"/>
                <w:szCs w:val="20"/>
              </w:rPr>
            </w:pPr>
            <w:r w:rsidRPr="00CD53B8">
              <w:rPr>
                <w:color w:val="000000"/>
                <w:sz w:val="20"/>
                <w:szCs w:val="20"/>
              </w:rPr>
              <w:t>0.013 (0.009) b</w:t>
            </w:r>
          </w:p>
        </w:tc>
        <w:tc>
          <w:tcPr>
            <w:tcW w:w="1260" w:type="dxa"/>
            <w:noWrap/>
            <w:hideMark/>
          </w:tcPr>
          <w:p w14:paraId="155130F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66CFA07C"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464C9674"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0334BF14" w14:textId="77777777" w:rsidR="004D4721" w:rsidRPr="00CD53B8" w:rsidRDefault="004D4721" w:rsidP="006D4899">
            <w:pPr>
              <w:jc w:val="right"/>
              <w:rPr>
                <w:color w:val="000000"/>
                <w:sz w:val="20"/>
                <w:szCs w:val="20"/>
              </w:rPr>
            </w:pPr>
            <w:r w:rsidRPr="00CD53B8">
              <w:rPr>
                <w:color w:val="000000"/>
                <w:sz w:val="20"/>
                <w:szCs w:val="20"/>
              </w:rPr>
              <w:t>0.011 (0.011) b</w:t>
            </w:r>
          </w:p>
        </w:tc>
        <w:tc>
          <w:tcPr>
            <w:tcW w:w="1080" w:type="dxa"/>
            <w:noWrap/>
            <w:hideMark/>
          </w:tcPr>
          <w:p w14:paraId="19931B10" w14:textId="77777777" w:rsidR="004D4721" w:rsidRPr="00CD53B8" w:rsidRDefault="004D4721" w:rsidP="006D4899">
            <w:pPr>
              <w:jc w:val="right"/>
              <w:rPr>
                <w:color w:val="000000"/>
                <w:sz w:val="20"/>
                <w:szCs w:val="20"/>
              </w:rPr>
            </w:pPr>
            <w:r w:rsidRPr="00CD53B8">
              <w:rPr>
                <w:color w:val="000000"/>
                <w:sz w:val="20"/>
                <w:szCs w:val="20"/>
              </w:rPr>
              <w:t>0.064 (0.037) b</w:t>
            </w:r>
          </w:p>
        </w:tc>
        <w:tc>
          <w:tcPr>
            <w:tcW w:w="1080" w:type="dxa"/>
            <w:noWrap/>
            <w:hideMark/>
          </w:tcPr>
          <w:p w14:paraId="3B820284" w14:textId="77777777" w:rsidR="004D4721" w:rsidRPr="00CD53B8" w:rsidRDefault="004D4721" w:rsidP="006D4899">
            <w:pPr>
              <w:jc w:val="right"/>
              <w:rPr>
                <w:b/>
                <w:color w:val="000000"/>
                <w:sz w:val="20"/>
                <w:szCs w:val="20"/>
              </w:rPr>
            </w:pPr>
            <w:r w:rsidRPr="00CD53B8">
              <w:rPr>
                <w:b/>
                <w:color w:val="000000"/>
                <w:sz w:val="20"/>
                <w:szCs w:val="20"/>
              </w:rPr>
              <w:t>0.087 (0.040) a</w:t>
            </w:r>
          </w:p>
        </w:tc>
        <w:tc>
          <w:tcPr>
            <w:tcW w:w="720" w:type="dxa"/>
            <w:noWrap/>
            <w:hideMark/>
          </w:tcPr>
          <w:p w14:paraId="05A75A4C" w14:textId="77777777" w:rsidR="004D4721" w:rsidRPr="00CD53B8" w:rsidRDefault="004D4721" w:rsidP="006D4899">
            <w:pPr>
              <w:jc w:val="right"/>
              <w:rPr>
                <w:color w:val="000000"/>
                <w:sz w:val="20"/>
                <w:szCs w:val="20"/>
              </w:rPr>
            </w:pPr>
            <w:r w:rsidRPr="00CD53B8">
              <w:rPr>
                <w:color w:val="000000"/>
                <w:sz w:val="20"/>
                <w:szCs w:val="20"/>
              </w:rPr>
              <w:t>4.58</w:t>
            </w:r>
          </w:p>
        </w:tc>
        <w:tc>
          <w:tcPr>
            <w:tcW w:w="900" w:type="dxa"/>
            <w:noWrap/>
            <w:hideMark/>
          </w:tcPr>
          <w:p w14:paraId="003FCF02"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55920D49" w14:textId="77777777" w:rsidTr="006D4899">
        <w:trPr>
          <w:trHeight w:val="300"/>
          <w:jc w:val="center"/>
        </w:trPr>
        <w:tc>
          <w:tcPr>
            <w:tcW w:w="2250" w:type="dxa"/>
            <w:noWrap/>
            <w:hideMark/>
          </w:tcPr>
          <w:p w14:paraId="1C835A83" w14:textId="77777777" w:rsidR="004D4721" w:rsidRPr="00CD53B8" w:rsidRDefault="004D4721" w:rsidP="006D4899">
            <w:pPr>
              <w:jc w:val="right"/>
              <w:rPr>
                <w:color w:val="000000"/>
                <w:sz w:val="20"/>
                <w:szCs w:val="20"/>
              </w:rPr>
            </w:pPr>
            <w:r w:rsidRPr="00CD53B8">
              <w:rPr>
                <w:color w:val="000000"/>
                <w:sz w:val="20"/>
                <w:szCs w:val="20"/>
              </w:rPr>
              <w:t>Dolichopodidae</w:t>
            </w:r>
          </w:p>
        </w:tc>
        <w:tc>
          <w:tcPr>
            <w:tcW w:w="1260" w:type="dxa"/>
            <w:noWrap/>
            <w:hideMark/>
          </w:tcPr>
          <w:p w14:paraId="7634276E" w14:textId="77777777" w:rsidR="004D4721" w:rsidRPr="00CD53B8" w:rsidRDefault="004D4721" w:rsidP="006D4899">
            <w:pPr>
              <w:jc w:val="right"/>
              <w:rPr>
                <w:color w:val="000000"/>
                <w:sz w:val="20"/>
                <w:szCs w:val="20"/>
              </w:rPr>
            </w:pPr>
            <w:r w:rsidRPr="00CD53B8">
              <w:rPr>
                <w:color w:val="000000"/>
                <w:sz w:val="20"/>
                <w:szCs w:val="20"/>
              </w:rPr>
              <w:t>0.013 (0.013) b</w:t>
            </w:r>
          </w:p>
        </w:tc>
        <w:tc>
          <w:tcPr>
            <w:tcW w:w="1260" w:type="dxa"/>
            <w:noWrap/>
            <w:hideMark/>
          </w:tcPr>
          <w:p w14:paraId="49D9B0FB" w14:textId="77777777" w:rsidR="004D4721" w:rsidRPr="00CD53B8" w:rsidRDefault="004D4721" w:rsidP="006D4899">
            <w:pPr>
              <w:jc w:val="right"/>
              <w:rPr>
                <w:color w:val="000000"/>
                <w:sz w:val="20"/>
                <w:szCs w:val="20"/>
              </w:rPr>
            </w:pPr>
            <w:r w:rsidRPr="00CD53B8">
              <w:rPr>
                <w:color w:val="000000"/>
                <w:sz w:val="20"/>
                <w:szCs w:val="20"/>
              </w:rPr>
              <w:t>0.017 (0.010) b</w:t>
            </w:r>
          </w:p>
        </w:tc>
        <w:tc>
          <w:tcPr>
            <w:tcW w:w="1170" w:type="dxa"/>
            <w:noWrap/>
            <w:hideMark/>
          </w:tcPr>
          <w:p w14:paraId="3F67572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7A86BE44" w14:textId="77777777" w:rsidR="004D4721" w:rsidRPr="00CD53B8" w:rsidRDefault="004D4721" w:rsidP="006D4899">
            <w:pPr>
              <w:jc w:val="right"/>
              <w:rPr>
                <w:color w:val="000000"/>
                <w:sz w:val="20"/>
                <w:szCs w:val="20"/>
              </w:rPr>
            </w:pPr>
            <w:r w:rsidRPr="00CD53B8">
              <w:rPr>
                <w:color w:val="000000"/>
                <w:sz w:val="20"/>
                <w:szCs w:val="20"/>
              </w:rPr>
              <w:t>0.007 (0.007) b</w:t>
            </w:r>
          </w:p>
        </w:tc>
        <w:tc>
          <w:tcPr>
            <w:tcW w:w="1260" w:type="dxa"/>
            <w:noWrap/>
            <w:hideMark/>
          </w:tcPr>
          <w:p w14:paraId="1E3E2DC4"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526E83CE" w14:textId="77777777" w:rsidR="004D4721" w:rsidRPr="00CD53B8" w:rsidRDefault="004D4721" w:rsidP="006D4899">
            <w:pPr>
              <w:jc w:val="right"/>
              <w:rPr>
                <w:color w:val="000000"/>
                <w:sz w:val="20"/>
                <w:szCs w:val="20"/>
              </w:rPr>
            </w:pPr>
            <w:r w:rsidRPr="00CD53B8">
              <w:rPr>
                <w:color w:val="000000"/>
                <w:sz w:val="20"/>
                <w:szCs w:val="20"/>
              </w:rPr>
              <w:t>0.018 (0.013) b</w:t>
            </w:r>
          </w:p>
        </w:tc>
        <w:tc>
          <w:tcPr>
            <w:tcW w:w="1170" w:type="dxa"/>
            <w:noWrap/>
            <w:hideMark/>
          </w:tcPr>
          <w:p w14:paraId="74C35A3D"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0569BF4A" w14:textId="77777777" w:rsidR="004D4721" w:rsidRPr="00CD53B8" w:rsidRDefault="004D4721" w:rsidP="006D4899">
            <w:pPr>
              <w:jc w:val="right"/>
              <w:rPr>
                <w:b/>
                <w:color w:val="000000"/>
                <w:sz w:val="20"/>
                <w:szCs w:val="20"/>
              </w:rPr>
            </w:pPr>
            <w:r w:rsidRPr="00CD53B8">
              <w:rPr>
                <w:b/>
                <w:color w:val="000000"/>
                <w:sz w:val="20"/>
                <w:szCs w:val="20"/>
              </w:rPr>
              <w:t>0.189 (0.156) a</w:t>
            </w:r>
          </w:p>
        </w:tc>
        <w:tc>
          <w:tcPr>
            <w:tcW w:w="1080" w:type="dxa"/>
            <w:noWrap/>
            <w:hideMark/>
          </w:tcPr>
          <w:p w14:paraId="44DC275D" w14:textId="77777777" w:rsidR="004D4721" w:rsidRPr="00CD53B8" w:rsidRDefault="004D4721" w:rsidP="006D4899">
            <w:pPr>
              <w:jc w:val="right"/>
              <w:rPr>
                <w:color w:val="000000"/>
                <w:sz w:val="20"/>
                <w:szCs w:val="20"/>
              </w:rPr>
            </w:pPr>
            <w:r w:rsidRPr="00CD53B8">
              <w:rPr>
                <w:color w:val="000000"/>
                <w:sz w:val="20"/>
                <w:szCs w:val="20"/>
              </w:rPr>
              <w:t>0.018 (0.013) b</w:t>
            </w:r>
          </w:p>
        </w:tc>
        <w:tc>
          <w:tcPr>
            <w:tcW w:w="1080" w:type="dxa"/>
            <w:noWrap/>
            <w:hideMark/>
          </w:tcPr>
          <w:p w14:paraId="4CDEFE70" w14:textId="77777777" w:rsidR="004D4721" w:rsidRPr="00CD53B8" w:rsidRDefault="004D4721" w:rsidP="006D4899">
            <w:pPr>
              <w:jc w:val="right"/>
              <w:rPr>
                <w:color w:val="000000"/>
                <w:sz w:val="20"/>
                <w:szCs w:val="20"/>
              </w:rPr>
            </w:pPr>
            <w:r w:rsidRPr="00CD53B8">
              <w:rPr>
                <w:color w:val="000000"/>
                <w:sz w:val="20"/>
                <w:szCs w:val="20"/>
              </w:rPr>
              <w:t>0.029 (0.020) b</w:t>
            </w:r>
          </w:p>
        </w:tc>
        <w:tc>
          <w:tcPr>
            <w:tcW w:w="720" w:type="dxa"/>
            <w:noWrap/>
            <w:hideMark/>
          </w:tcPr>
          <w:p w14:paraId="21D3FEDB" w14:textId="77777777" w:rsidR="004D4721" w:rsidRPr="00CD53B8" w:rsidRDefault="004D4721" w:rsidP="006D4899">
            <w:pPr>
              <w:jc w:val="right"/>
              <w:rPr>
                <w:color w:val="000000"/>
                <w:sz w:val="20"/>
                <w:szCs w:val="20"/>
              </w:rPr>
            </w:pPr>
            <w:r w:rsidRPr="00CD53B8">
              <w:rPr>
                <w:color w:val="000000"/>
                <w:sz w:val="20"/>
                <w:szCs w:val="20"/>
              </w:rPr>
              <w:t>2.31</w:t>
            </w:r>
          </w:p>
        </w:tc>
        <w:tc>
          <w:tcPr>
            <w:tcW w:w="900" w:type="dxa"/>
            <w:noWrap/>
            <w:hideMark/>
          </w:tcPr>
          <w:p w14:paraId="5CE4EE2D" w14:textId="77777777" w:rsidR="004D4721" w:rsidRPr="00CD53B8" w:rsidRDefault="004D4721" w:rsidP="006D4899">
            <w:pPr>
              <w:jc w:val="right"/>
              <w:rPr>
                <w:b/>
                <w:bCs/>
                <w:color w:val="000000"/>
                <w:sz w:val="20"/>
                <w:szCs w:val="20"/>
              </w:rPr>
            </w:pPr>
            <w:r w:rsidRPr="00CD53B8">
              <w:rPr>
                <w:b/>
                <w:bCs/>
                <w:color w:val="000000"/>
                <w:sz w:val="20"/>
                <w:szCs w:val="20"/>
              </w:rPr>
              <w:t>0.014</w:t>
            </w:r>
          </w:p>
        </w:tc>
      </w:tr>
      <w:tr w:rsidR="004D4721" w:rsidRPr="00CD53B8" w14:paraId="55CFBF2E" w14:textId="77777777" w:rsidTr="006D4899">
        <w:trPr>
          <w:trHeight w:val="300"/>
          <w:jc w:val="center"/>
        </w:trPr>
        <w:tc>
          <w:tcPr>
            <w:tcW w:w="2250" w:type="dxa"/>
            <w:noWrap/>
            <w:hideMark/>
          </w:tcPr>
          <w:p w14:paraId="5F149AA9" w14:textId="77777777" w:rsidR="004D4721" w:rsidRPr="00CD53B8" w:rsidRDefault="004D4721" w:rsidP="006D4899">
            <w:pPr>
              <w:jc w:val="right"/>
              <w:rPr>
                <w:color w:val="000000"/>
                <w:sz w:val="20"/>
                <w:szCs w:val="20"/>
              </w:rPr>
            </w:pPr>
            <w:r w:rsidRPr="00CD53B8">
              <w:rPr>
                <w:color w:val="000000"/>
                <w:sz w:val="20"/>
                <w:szCs w:val="20"/>
              </w:rPr>
              <w:t>Mycetophilidae</w:t>
            </w:r>
          </w:p>
        </w:tc>
        <w:tc>
          <w:tcPr>
            <w:tcW w:w="1260" w:type="dxa"/>
            <w:noWrap/>
            <w:hideMark/>
          </w:tcPr>
          <w:p w14:paraId="347E29E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6719401A" w14:textId="77777777" w:rsidR="004D4721" w:rsidRPr="00CD53B8" w:rsidRDefault="004D4721" w:rsidP="006D4899">
            <w:pPr>
              <w:jc w:val="right"/>
              <w:rPr>
                <w:color w:val="000000"/>
                <w:sz w:val="20"/>
                <w:szCs w:val="20"/>
              </w:rPr>
            </w:pPr>
            <w:r w:rsidRPr="00CD53B8">
              <w:rPr>
                <w:color w:val="000000"/>
                <w:sz w:val="20"/>
                <w:szCs w:val="20"/>
              </w:rPr>
              <w:t>0.011 (0.008) a</w:t>
            </w:r>
          </w:p>
        </w:tc>
        <w:tc>
          <w:tcPr>
            <w:tcW w:w="1170" w:type="dxa"/>
            <w:noWrap/>
            <w:hideMark/>
          </w:tcPr>
          <w:p w14:paraId="4EBD1B75" w14:textId="77777777" w:rsidR="004D4721" w:rsidRPr="00CD53B8" w:rsidRDefault="004D4721" w:rsidP="006D4899">
            <w:pPr>
              <w:jc w:val="right"/>
              <w:rPr>
                <w:color w:val="000000"/>
                <w:sz w:val="20"/>
                <w:szCs w:val="20"/>
              </w:rPr>
            </w:pPr>
            <w:r w:rsidRPr="00CD53B8">
              <w:rPr>
                <w:color w:val="000000"/>
                <w:sz w:val="20"/>
                <w:szCs w:val="20"/>
              </w:rPr>
              <w:t>0.004 (0.004) a</w:t>
            </w:r>
          </w:p>
        </w:tc>
        <w:tc>
          <w:tcPr>
            <w:tcW w:w="1080" w:type="dxa"/>
            <w:noWrap/>
            <w:hideMark/>
          </w:tcPr>
          <w:p w14:paraId="47D33491" w14:textId="77777777" w:rsidR="004D4721" w:rsidRPr="00CD53B8" w:rsidRDefault="004D4721" w:rsidP="006D4899">
            <w:pPr>
              <w:jc w:val="right"/>
              <w:rPr>
                <w:color w:val="000000"/>
                <w:sz w:val="20"/>
                <w:szCs w:val="20"/>
              </w:rPr>
            </w:pPr>
            <w:r w:rsidRPr="00CD53B8">
              <w:rPr>
                <w:color w:val="000000"/>
                <w:sz w:val="20"/>
                <w:szCs w:val="20"/>
              </w:rPr>
              <w:t>0.007 (0.007) a</w:t>
            </w:r>
          </w:p>
        </w:tc>
        <w:tc>
          <w:tcPr>
            <w:tcW w:w="1260" w:type="dxa"/>
            <w:noWrap/>
            <w:hideMark/>
          </w:tcPr>
          <w:p w14:paraId="0C946915" w14:textId="77777777" w:rsidR="004D4721" w:rsidRPr="00CD53B8" w:rsidRDefault="004D4721" w:rsidP="006D4899">
            <w:pPr>
              <w:jc w:val="right"/>
              <w:rPr>
                <w:color w:val="000000"/>
                <w:sz w:val="20"/>
                <w:szCs w:val="20"/>
              </w:rPr>
            </w:pPr>
            <w:r w:rsidRPr="00CD53B8">
              <w:rPr>
                <w:color w:val="000000"/>
                <w:sz w:val="20"/>
                <w:szCs w:val="20"/>
              </w:rPr>
              <w:t>0.023 (0.013) a</w:t>
            </w:r>
          </w:p>
        </w:tc>
        <w:tc>
          <w:tcPr>
            <w:tcW w:w="1080" w:type="dxa"/>
            <w:noWrap/>
            <w:hideMark/>
          </w:tcPr>
          <w:p w14:paraId="34900C44"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15336B0A"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709E2C68" w14:textId="77777777" w:rsidR="004D4721" w:rsidRPr="00CD53B8" w:rsidRDefault="004D4721" w:rsidP="006D4899">
            <w:pPr>
              <w:jc w:val="right"/>
              <w:rPr>
                <w:color w:val="000000"/>
                <w:sz w:val="20"/>
                <w:szCs w:val="20"/>
              </w:rPr>
            </w:pPr>
            <w:r w:rsidRPr="00CD53B8">
              <w:rPr>
                <w:color w:val="000000"/>
                <w:sz w:val="20"/>
                <w:szCs w:val="20"/>
              </w:rPr>
              <w:t>0.033 (0.019) a</w:t>
            </w:r>
          </w:p>
        </w:tc>
        <w:tc>
          <w:tcPr>
            <w:tcW w:w="1080" w:type="dxa"/>
            <w:noWrap/>
            <w:hideMark/>
          </w:tcPr>
          <w:p w14:paraId="7F1A8072"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36BEA08F" w14:textId="77777777" w:rsidR="004D4721" w:rsidRPr="00CD53B8" w:rsidRDefault="004D4721" w:rsidP="006D4899">
            <w:pPr>
              <w:jc w:val="right"/>
              <w:rPr>
                <w:color w:val="000000"/>
                <w:sz w:val="20"/>
                <w:szCs w:val="20"/>
              </w:rPr>
            </w:pPr>
            <w:r w:rsidRPr="00CD53B8">
              <w:rPr>
                <w:color w:val="000000"/>
                <w:sz w:val="20"/>
                <w:szCs w:val="20"/>
              </w:rPr>
              <w:t>0.058 (0.035) a</w:t>
            </w:r>
          </w:p>
        </w:tc>
        <w:tc>
          <w:tcPr>
            <w:tcW w:w="720" w:type="dxa"/>
            <w:noWrap/>
            <w:hideMark/>
          </w:tcPr>
          <w:p w14:paraId="4A224D43" w14:textId="77777777" w:rsidR="004D4721" w:rsidRPr="00CD53B8" w:rsidRDefault="004D4721" w:rsidP="006D4899">
            <w:pPr>
              <w:jc w:val="right"/>
              <w:rPr>
                <w:color w:val="000000"/>
                <w:sz w:val="20"/>
                <w:szCs w:val="20"/>
              </w:rPr>
            </w:pPr>
            <w:r w:rsidRPr="00CD53B8">
              <w:rPr>
                <w:color w:val="000000"/>
                <w:sz w:val="20"/>
                <w:szCs w:val="20"/>
              </w:rPr>
              <w:t>1.43</w:t>
            </w:r>
          </w:p>
        </w:tc>
        <w:tc>
          <w:tcPr>
            <w:tcW w:w="900" w:type="dxa"/>
            <w:noWrap/>
            <w:hideMark/>
          </w:tcPr>
          <w:p w14:paraId="20FAEFD7" w14:textId="77777777" w:rsidR="004D4721" w:rsidRPr="00CD53B8" w:rsidRDefault="004D4721" w:rsidP="006D4899">
            <w:pPr>
              <w:jc w:val="right"/>
              <w:rPr>
                <w:color w:val="000000"/>
                <w:sz w:val="20"/>
                <w:szCs w:val="20"/>
              </w:rPr>
            </w:pPr>
            <w:r w:rsidRPr="00CD53B8">
              <w:rPr>
                <w:color w:val="000000"/>
                <w:sz w:val="20"/>
                <w:szCs w:val="20"/>
              </w:rPr>
              <w:t>0.168</w:t>
            </w:r>
          </w:p>
        </w:tc>
      </w:tr>
      <w:tr w:rsidR="004D4721" w:rsidRPr="00CD53B8" w14:paraId="38E412E2" w14:textId="77777777" w:rsidTr="006D4899">
        <w:trPr>
          <w:trHeight w:val="300"/>
          <w:jc w:val="center"/>
        </w:trPr>
        <w:tc>
          <w:tcPr>
            <w:tcW w:w="2250" w:type="dxa"/>
            <w:noWrap/>
            <w:hideMark/>
          </w:tcPr>
          <w:p w14:paraId="1DE62AC5" w14:textId="77777777" w:rsidR="004D4721" w:rsidRPr="00CD53B8" w:rsidRDefault="004D4721" w:rsidP="006D4899">
            <w:pPr>
              <w:jc w:val="right"/>
              <w:rPr>
                <w:color w:val="000000"/>
                <w:sz w:val="20"/>
                <w:szCs w:val="20"/>
              </w:rPr>
            </w:pPr>
            <w:r w:rsidRPr="00CD53B8">
              <w:rPr>
                <w:color w:val="000000"/>
                <w:sz w:val="20"/>
                <w:szCs w:val="20"/>
              </w:rPr>
              <w:t>Sciaridae</w:t>
            </w:r>
          </w:p>
        </w:tc>
        <w:tc>
          <w:tcPr>
            <w:tcW w:w="1260" w:type="dxa"/>
            <w:noWrap/>
            <w:hideMark/>
          </w:tcPr>
          <w:p w14:paraId="22037FF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7B51DE21" w14:textId="77777777" w:rsidR="004D4721" w:rsidRPr="00CD53B8" w:rsidRDefault="004D4721" w:rsidP="006D4899">
            <w:pPr>
              <w:jc w:val="right"/>
              <w:rPr>
                <w:color w:val="000000"/>
                <w:sz w:val="20"/>
                <w:szCs w:val="20"/>
              </w:rPr>
            </w:pPr>
            <w:r w:rsidRPr="00CD53B8">
              <w:rPr>
                <w:color w:val="000000"/>
                <w:sz w:val="20"/>
                <w:szCs w:val="20"/>
              </w:rPr>
              <w:t>0.034 (0.014) a</w:t>
            </w:r>
          </w:p>
        </w:tc>
        <w:tc>
          <w:tcPr>
            <w:tcW w:w="1170" w:type="dxa"/>
            <w:noWrap/>
            <w:hideMark/>
          </w:tcPr>
          <w:p w14:paraId="0EC3944C" w14:textId="77777777" w:rsidR="004D4721" w:rsidRPr="00CD53B8" w:rsidRDefault="004D4721" w:rsidP="006D4899">
            <w:pPr>
              <w:jc w:val="right"/>
              <w:rPr>
                <w:color w:val="000000"/>
                <w:sz w:val="20"/>
                <w:szCs w:val="20"/>
              </w:rPr>
            </w:pPr>
            <w:r w:rsidRPr="00CD53B8">
              <w:rPr>
                <w:color w:val="000000"/>
                <w:sz w:val="20"/>
                <w:szCs w:val="20"/>
              </w:rPr>
              <w:t>0.013 (0.007) a</w:t>
            </w:r>
          </w:p>
        </w:tc>
        <w:tc>
          <w:tcPr>
            <w:tcW w:w="1080" w:type="dxa"/>
            <w:noWrap/>
            <w:hideMark/>
          </w:tcPr>
          <w:p w14:paraId="001CE847" w14:textId="77777777" w:rsidR="004D4721" w:rsidRPr="00CD53B8" w:rsidRDefault="004D4721" w:rsidP="006D4899">
            <w:pPr>
              <w:jc w:val="right"/>
              <w:rPr>
                <w:color w:val="000000"/>
                <w:sz w:val="20"/>
                <w:szCs w:val="20"/>
              </w:rPr>
            </w:pPr>
            <w:r w:rsidRPr="00CD53B8">
              <w:rPr>
                <w:color w:val="000000"/>
                <w:sz w:val="20"/>
                <w:szCs w:val="20"/>
              </w:rPr>
              <w:t>0.013 (0.009) a</w:t>
            </w:r>
          </w:p>
        </w:tc>
        <w:tc>
          <w:tcPr>
            <w:tcW w:w="1260" w:type="dxa"/>
            <w:noWrap/>
            <w:hideMark/>
          </w:tcPr>
          <w:p w14:paraId="700795E6" w14:textId="77777777" w:rsidR="004D4721" w:rsidRPr="00CD53B8" w:rsidRDefault="004D4721" w:rsidP="006D4899">
            <w:pPr>
              <w:jc w:val="right"/>
              <w:rPr>
                <w:color w:val="000000"/>
                <w:sz w:val="20"/>
                <w:szCs w:val="20"/>
              </w:rPr>
            </w:pPr>
            <w:r w:rsidRPr="00CD53B8">
              <w:rPr>
                <w:color w:val="000000"/>
                <w:sz w:val="20"/>
                <w:szCs w:val="20"/>
              </w:rPr>
              <w:t>0.008 (0.008) a</w:t>
            </w:r>
          </w:p>
        </w:tc>
        <w:tc>
          <w:tcPr>
            <w:tcW w:w="1080" w:type="dxa"/>
            <w:noWrap/>
            <w:hideMark/>
          </w:tcPr>
          <w:p w14:paraId="6E0E9BE7"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417FE52E"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170" w:type="dxa"/>
            <w:noWrap/>
            <w:hideMark/>
          </w:tcPr>
          <w:p w14:paraId="6287DDB7" w14:textId="77777777" w:rsidR="004D4721" w:rsidRPr="00CD53B8" w:rsidRDefault="004D4721" w:rsidP="006D4899">
            <w:pPr>
              <w:jc w:val="right"/>
              <w:rPr>
                <w:color w:val="000000"/>
                <w:sz w:val="20"/>
                <w:szCs w:val="20"/>
              </w:rPr>
            </w:pPr>
            <w:r w:rsidRPr="00CD53B8">
              <w:rPr>
                <w:color w:val="000000"/>
                <w:sz w:val="20"/>
                <w:szCs w:val="20"/>
              </w:rPr>
              <w:t>0.022 (0.016) a</w:t>
            </w:r>
          </w:p>
        </w:tc>
        <w:tc>
          <w:tcPr>
            <w:tcW w:w="1080" w:type="dxa"/>
            <w:noWrap/>
            <w:hideMark/>
          </w:tcPr>
          <w:p w14:paraId="1151A4A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427499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723F8118" w14:textId="77777777" w:rsidR="004D4721" w:rsidRPr="00CD53B8" w:rsidRDefault="004D4721" w:rsidP="006D4899">
            <w:pPr>
              <w:jc w:val="right"/>
              <w:rPr>
                <w:color w:val="000000"/>
                <w:sz w:val="20"/>
                <w:szCs w:val="20"/>
              </w:rPr>
            </w:pPr>
            <w:r w:rsidRPr="00CD53B8">
              <w:rPr>
                <w:color w:val="000000"/>
                <w:sz w:val="20"/>
                <w:szCs w:val="20"/>
              </w:rPr>
              <w:t>1.16</w:t>
            </w:r>
          </w:p>
        </w:tc>
        <w:tc>
          <w:tcPr>
            <w:tcW w:w="900" w:type="dxa"/>
            <w:noWrap/>
            <w:hideMark/>
          </w:tcPr>
          <w:p w14:paraId="094861FE" w14:textId="77777777" w:rsidR="004D4721" w:rsidRPr="00CD53B8" w:rsidRDefault="004D4721" w:rsidP="006D4899">
            <w:pPr>
              <w:jc w:val="right"/>
              <w:rPr>
                <w:color w:val="000000"/>
                <w:sz w:val="20"/>
                <w:szCs w:val="20"/>
              </w:rPr>
            </w:pPr>
            <w:r w:rsidRPr="00CD53B8">
              <w:rPr>
                <w:color w:val="000000"/>
                <w:sz w:val="20"/>
                <w:szCs w:val="20"/>
              </w:rPr>
              <w:t>0.315</w:t>
            </w:r>
          </w:p>
        </w:tc>
      </w:tr>
      <w:tr w:rsidR="004D4721" w:rsidRPr="00CD53B8" w14:paraId="1CAB03B5" w14:textId="77777777" w:rsidTr="006D4899">
        <w:trPr>
          <w:trHeight w:val="300"/>
          <w:jc w:val="center"/>
        </w:trPr>
        <w:tc>
          <w:tcPr>
            <w:tcW w:w="2250" w:type="dxa"/>
            <w:noWrap/>
            <w:hideMark/>
          </w:tcPr>
          <w:p w14:paraId="20B53821" w14:textId="77777777" w:rsidR="004D4721" w:rsidRPr="00CD53B8" w:rsidRDefault="004D4721" w:rsidP="006D4899">
            <w:pPr>
              <w:rPr>
                <w:color w:val="000000"/>
                <w:sz w:val="20"/>
                <w:szCs w:val="20"/>
              </w:rPr>
            </w:pPr>
            <w:r w:rsidRPr="00CD53B8">
              <w:rPr>
                <w:color w:val="000000"/>
                <w:sz w:val="20"/>
                <w:szCs w:val="20"/>
              </w:rPr>
              <w:t>Hemiptera</w:t>
            </w:r>
          </w:p>
        </w:tc>
        <w:tc>
          <w:tcPr>
            <w:tcW w:w="1260" w:type="dxa"/>
            <w:noWrap/>
            <w:hideMark/>
          </w:tcPr>
          <w:p w14:paraId="6336FD2A" w14:textId="77777777" w:rsidR="004D4721" w:rsidRPr="00CD53B8" w:rsidRDefault="004D4721" w:rsidP="006D4899">
            <w:pPr>
              <w:jc w:val="right"/>
              <w:rPr>
                <w:color w:val="000000"/>
                <w:sz w:val="20"/>
                <w:szCs w:val="20"/>
              </w:rPr>
            </w:pPr>
            <w:r w:rsidRPr="00CD53B8">
              <w:rPr>
                <w:color w:val="000000"/>
                <w:sz w:val="20"/>
                <w:szCs w:val="20"/>
              </w:rPr>
              <w:t>0.025 (0.018) a</w:t>
            </w:r>
          </w:p>
        </w:tc>
        <w:tc>
          <w:tcPr>
            <w:tcW w:w="1260" w:type="dxa"/>
            <w:noWrap/>
            <w:hideMark/>
          </w:tcPr>
          <w:p w14:paraId="4F9B106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0AD1C2C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C28E61D" w14:textId="77777777" w:rsidR="004D4721" w:rsidRPr="00CD53B8" w:rsidRDefault="004D4721" w:rsidP="006D4899">
            <w:pPr>
              <w:jc w:val="right"/>
              <w:rPr>
                <w:color w:val="000000"/>
                <w:sz w:val="20"/>
                <w:szCs w:val="20"/>
              </w:rPr>
            </w:pPr>
            <w:r w:rsidRPr="00CD53B8">
              <w:rPr>
                <w:color w:val="000000"/>
                <w:sz w:val="20"/>
                <w:szCs w:val="20"/>
              </w:rPr>
              <w:t>0.007 (0.007) a</w:t>
            </w:r>
          </w:p>
        </w:tc>
        <w:tc>
          <w:tcPr>
            <w:tcW w:w="1260" w:type="dxa"/>
            <w:noWrap/>
            <w:hideMark/>
          </w:tcPr>
          <w:p w14:paraId="3810C060" w14:textId="77777777" w:rsidR="004D4721" w:rsidRPr="00CD53B8" w:rsidRDefault="004D4721" w:rsidP="006D4899">
            <w:pPr>
              <w:jc w:val="right"/>
              <w:rPr>
                <w:color w:val="000000"/>
                <w:sz w:val="20"/>
                <w:szCs w:val="20"/>
              </w:rPr>
            </w:pPr>
            <w:r w:rsidRPr="00CD53B8">
              <w:rPr>
                <w:color w:val="000000"/>
                <w:sz w:val="20"/>
                <w:szCs w:val="20"/>
              </w:rPr>
              <w:t>0.008 (0.008) a</w:t>
            </w:r>
          </w:p>
        </w:tc>
        <w:tc>
          <w:tcPr>
            <w:tcW w:w="1080" w:type="dxa"/>
            <w:noWrap/>
            <w:hideMark/>
          </w:tcPr>
          <w:p w14:paraId="75B0F48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20A2784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13EBFD8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5F6ADCF1"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1AAF7C6" w14:textId="77777777" w:rsidR="004D4721" w:rsidRPr="00CD53B8" w:rsidRDefault="004D4721" w:rsidP="006D4899">
            <w:pPr>
              <w:jc w:val="right"/>
              <w:rPr>
                <w:color w:val="000000"/>
                <w:sz w:val="20"/>
                <w:szCs w:val="20"/>
              </w:rPr>
            </w:pPr>
            <w:r w:rsidRPr="00CD53B8">
              <w:rPr>
                <w:color w:val="000000"/>
                <w:sz w:val="20"/>
                <w:szCs w:val="20"/>
              </w:rPr>
              <w:t>0.029 (0.020) a</w:t>
            </w:r>
          </w:p>
        </w:tc>
        <w:tc>
          <w:tcPr>
            <w:tcW w:w="720" w:type="dxa"/>
            <w:noWrap/>
            <w:hideMark/>
          </w:tcPr>
          <w:p w14:paraId="36F021D3" w14:textId="77777777" w:rsidR="004D4721" w:rsidRPr="00CD53B8" w:rsidRDefault="004D4721" w:rsidP="006D4899">
            <w:pPr>
              <w:jc w:val="right"/>
              <w:rPr>
                <w:color w:val="000000"/>
                <w:sz w:val="20"/>
                <w:szCs w:val="20"/>
              </w:rPr>
            </w:pPr>
            <w:r w:rsidRPr="00CD53B8">
              <w:rPr>
                <w:color w:val="000000"/>
                <w:sz w:val="20"/>
                <w:szCs w:val="20"/>
              </w:rPr>
              <w:t>1.16</w:t>
            </w:r>
          </w:p>
        </w:tc>
        <w:tc>
          <w:tcPr>
            <w:tcW w:w="900" w:type="dxa"/>
            <w:noWrap/>
            <w:hideMark/>
          </w:tcPr>
          <w:p w14:paraId="354E6CA7" w14:textId="77777777" w:rsidR="004D4721" w:rsidRPr="00CD53B8" w:rsidRDefault="004D4721" w:rsidP="006D4899">
            <w:pPr>
              <w:jc w:val="right"/>
              <w:rPr>
                <w:color w:val="000000"/>
                <w:sz w:val="20"/>
                <w:szCs w:val="20"/>
              </w:rPr>
            </w:pPr>
            <w:r w:rsidRPr="00CD53B8">
              <w:rPr>
                <w:color w:val="000000"/>
                <w:sz w:val="20"/>
                <w:szCs w:val="20"/>
              </w:rPr>
              <w:t>0.315</w:t>
            </w:r>
          </w:p>
        </w:tc>
      </w:tr>
      <w:tr w:rsidR="004D4721" w:rsidRPr="00CD53B8" w14:paraId="5C203783" w14:textId="77777777" w:rsidTr="006D4899">
        <w:trPr>
          <w:trHeight w:val="300"/>
          <w:jc w:val="center"/>
        </w:trPr>
        <w:tc>
          <w:tcPr>
            <w:tcW w:w="2250" w:type="dxa"/>
            <w:noWrap/>
            <w:hideMark/>
          </w:tcPr>
          <w:p w14:paraId="67BA03B4" w14:textId="77777777" w:rsidR="004D4721" w:rsidRPr="00CD53B8" w:rsidRDefault="004D4721" w:rsidP="006D4899">
            <w:pPr>
              <w:jc w:val="right"/>
              <w:rPr>
                <w:color w:val="000000"/>
                <w:sz w:val="20"/>
                <w:szCs w:val="20"/>
              </w:rPr>
            </w:pPr>
            <w:r w:rsidRPr="00CD53B8">
              <w:rPr>
                <w:color w:val="000000"/>
                <w:sz w:val="20"/>
                <w:szCs w:val="20"/>
              </w:rPr>
              <w:t>Aphididae</w:t>
            </w:r>
          </w:p>
        </w:tc>
        <w:tc>
          <w:tcPr>
            <w:tcW w:w="1260" w:type="dxa"/>
            <w:noWrap/>
            <w:hideMark/>
          </w:tcPr>
          <w:p w14:paraId="662CFF22" w14:textId="77777777" w:rsidR="004D4721" w:rsidRPr="00CD53B8" w:rsidRDefault="004D4721" w:rsidP="006D4899">
            <w:pPr>
              <w:jc w:val="right"/>
              <w:rPr>
                <w:color w:val="000000"/>
                <w:sz w:val="20"/>
                <w:szCs w:val="20"/>
              </w:rPr>
            </w:pPr>
            <w:r w:rsidRPr="00CD53B8">
              <w:rPr>
                <w:color w:val="000000"/>
                <w:sz w:val="20"/>
                <w:szCs w:val="20"/>
              </w:rPr>
              <w:t>0.038 (0.021) a</w:t>
            </w:r>
          </w:p>
        </w:tc>
        <w:tc>
          <w:tcPr>
            <w:tcW w:w="1260" w:type="dxa"/>
            <w:noWrap/>
            <w:hideMark/>
          </w:tcPr>
          <w:p w14:paraId="6744A705" w14:textId="77777777" w:rsidR="004D4721" w:rsidRPr="00CD53B8" w:rsidRDefault="004D4721" w:rsidP="006D4899">
            <w:pPr>
              <w:jc w:val="right"/>
              <w:rPr>
                <w:color w:val="000000"/>
                <w:sz w:val="20"/>
                <w:szCs w:val="20"/>
              </w:rPr>
            </w:pPr>
            <w:r w:rsidRPr="00CD53B8">
              <w:rPr>
                <w:color w:val="000000"/>
                <w:sz w:val="20"/>
                <w:szCs w:val="20"/>
              </w:rPr>
              <w:t>0.006 (0.006) a</w:t>
            </w:r>
          </w:p>
        </w:tc>
        <w:tc>
          <w:tcPr>
            <w:tcW w:w="1170" w:type="dxa"/>
            <w:noWrap/>
            <w:hideMark/>
          </w:tcPr>
          <w:p w14:paraId="4FC86BB1" w14:textId="77777777" w:rsidR="004D4721" w:rsidRPr="00CD53B8" w:rsidRDefault="004D4721" w:rsidP="006D4899">
            <w:pPr>
              <w:jc w:val="right"/>
              <w:rPr>
                <w:color w:val="000000"/>
                <w:sz w:val="20"/>
                <w:szCs w:val="20"/>
              </w:rPr>
            </w:pPr>
            <w:r w:rsidRPr="00CD53B8">
              <w:rPr>
                <w:color w:val="000000"/>
                <w:sz w:val="20"/>
                <w:szCs w:val="20"/>
              </w:rPr>
              <w:t>0.004 (0.004) a</w:t>
            </w:r>
          </w:p>
        </w:tc>
        <w:tc>
          <w:tcPr>
            <w:tcW w:w="1080" w:type="dxa"/>
            <w:noWrap/>
            <w:hideMark/>
          </w:tcPr>
          <w:p w14:paraId="56D84F53" w14:textId="77777777" w:rsidR="004D4721" w:rsidRPr="00CD53B8" w:rsidRDefault="004D4721" w:rsidP="006D4899">
            <w:pPr>
              <w:jc w:val="right"/>
              <w:rPr>
                <w:color w:val="000000"/>
                <w:sz w:val="20"/>
                <w:szCs w:val="20"/>
              </w:rPr>
            </w:pPr>
            <w:r w:rsidRPr="00CD53B8">
              <w:rPr>
                <w:color w:val="000000"/>
                <w:sz w:val="20"/>
                <w:szCs w:val="20"/>
              </w:rPr>
              <w:t>0.013 (0.009) a</w:t>
            </w:r>
          </w:p>
        </w:tc>
        <w:tc>
          <w:tcPr>
            <w:tcW w:w="1260" w:type="dxa"/>
            <w:noWrap/>
            <w:hideMark/>
          </w:tcPr>
          <w:p w14:paraId="4367FDD1"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7810C87"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170" w:type="dxa"/>
            <w:noWrap/>
            <w:hideMark/>
          </w:tcPr>
          <w:p w14:paraId="7CCA431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767D0EC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36AD4D33"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31777412" w14:textId="77777777" w:rsidR="004D4721" w:rsidRPr="00CD53B8" w:rsidRDefault="004D4721" w:rsidP="006D4899">
            <w:pPr>
              <w:jc w:val="right"/>
              <w:rPr>
                <w:color w:val="000000"/>
                <w:sz w:val="20"/>
                <w:szCs w:val="20"/>
              </w:rPr>
            </w:pPr>
            <w:r w:rsidRPr="00CD53B8">
              <w:rPr>
                <w:color w:val="000000"/>
                <w:sz w:val="20"/>
                <w:szCs w:val="20"/>
              </w:rPr>
              <w:t>0.015 (0.015) a</w:t>
            </w:r>
          </w:p>
        </w:tc>
        <w:tc>
          <w:tcPr>
            <w:tcW w:w="720" w:type="dxa"/>
            <w:noWrap/>
            <w:hideMark/>
          </w:tcPr>
          <w:p w14:paraId="4EACA883" w14:textId="77777777" w:rsidR="004D4721" w:rsidRPr="00CD53B8" w:rsidRDefault="004D4721" w:rsidP="006D4899">
            <w:pPr>
              <w:jc w:val="right"/>
              <w:rPr>
                <w:color w:val="000000"/>
                <w:sz w:val="20"/>
                <w:szCs w:val="20"/>
              </w:rPr>
            </w:pPr>
            <w:r w:rsidRPr="00CD53B8">
              <w:rPr>
                <w:color w:val="000000"/>
                <w:sz w:val="20"/>
                <w:szCs w:val="20"/>
              </w:rPr>
              <w:t>1.46</w:t>
            </w:r>
          </w:p>
        </w:tc>
        <w:tc>
          <w:tcPr>
            <w:tcW w:w="900" w:type="dxa"/>
            <w:noWrap/>
            <w:hideMark/>
          </w:tcPr>
          <w:p w14:paraId="50C9787D" w14:textId="77777777" w:rsidR="004D4721" w:rsidRPr="00CD53B8" w:rsidRDefault="004D4721" w:rsidP="006D4899">
            <w:pPr>
              <w:jc w:val="right"/>
              <w:rPr>
                <w:color w:val="000000"/>
                <w:sz w:val="20"/>
                <w:szCs w:val="20"/>
              </w:rPr>
            </w:pPr>
            <w:r w:rsidRPr="00CD53B8">
              <w:rPr>
                <w:color w:val="000000"/>
                <w:sz w:val="20"/>
                <w:szCs w:val="20"/>
              </w:rPr>
              <w:t>0.159</w:t>
            </w:r>
          </w:p>
        </w:tc>
      </w:tr>
    </w:tbl>
    <w:p w14:paraId="63C6B32B" w14:textId="58D468F0" w:rsidR="00E555E3" w:rsidRDefault="00E555E3"/>
    <w:p w14:paraId="67CAA3BD" w14:textId="7239F33F" w:rsidR="00E555E3" w:rsidRDefault="00E555E3">
      <w:r>
        <w:lastRenderedPageBreak/>
        <w:t xml:space="preserve">Table 2-8. Continued </w:t>
      </w:r>
    </w:p>
    <w:tbl>
      <w:tblPr>
        <w:tblStyle w:val="TableGrid"/>
        <w:tblW w:w="15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1260"/>
        <w:gridCol w:w="1260"/>
        <w:gridCol w:w="1170"/>
        <w:gridCol w:w="1080"/>
        <w:gridCol w:w="1260"/>
        <w:gridCol w:w="1080"/>
        <w:gridCol w:w="1170"/>
        <w:gridCol w:w="1170"/>
        <w:gridCol w:w="1080"/>
        <w:gridCol w:w="1080"/>
        <w:gridCol w:w="720"/>
        <w:gridCol w:w="900"/>
      </w:tblGrid>
      <w:tr w:rsidR="00E555E3" w:rsidRPr="00CD53B8" w14:paraId="3E07C624" w14:textId="77777777" w:rsidTr="00E555E3">
        <w:trPr>
          <w:trHeight w:val="300"/>
          <w:jc w:val="center"/>
        </w:trPr>
        <w:tc>
          <w:tcPr>
            <w:tcW w:w="2250" w:type="dxa"/>
            <w:tcBorders>
              <w:top w:val="single" w:sz="4" w:space="0" w:color="auto"/>
            </w:tcBorders>
            <w:noWrap/>
          </w:tcPr>
          <w:p w14:paraId="6EB30A5F" w14:textId="77777777" w:rsidR="00E555E3" w:rsidRPr="00CD53B8" w:rsidRDefault="00E555E3" w:rsidP="006D4899">
            <w:pPr>
              <w:jc w:val="right"/>
              <w:rPr>
                <w:color w:val="000000"/>
                <w:sz w:val="20"/>
                <w:szCs w:val="20"/>
              </w:rPr>
            </w:pPr>
          </w:p>
        </w:tc>
        <w:tc>
          <w:tcPr>
            <w:tcW w:w="11610" w:type="dxa"/>
            <w:gridSpan w:val="10"/>
            <w:tcBorders>
              <w:top w:val="single" w:sz="4" w:space="0" w:color="auto"/>
            </w:tcBorders>
            <w:noWrap/>
            <w:vAlign w:val="center"/>
          </w:tcPr>
          <w:p w14:paraId="0FDD5F02" w14:textId="01BD0400" w:rsidR="00E555E3" w:rsidRPr="00CD53B8" w:rsidRDefault="00E555E3" w:rsidP="00E555E3">
            <w:pPr>
              <w:jc w:val="center"/>
              <w:rPr>
                <w:color w:val="000000"/>
                <w:sz w:val="20"/>
                <w:szCs w:val="20"/>
              </w:rPr>
            </w:pPr>
            <w:r w:rsidRPr="00CD53B8">
              <w:rPr>
                <w:sz w:val="20"/>
                <w:szCs w:val="20"/>
              </w:rPr>
              <w:t>Mean number (SE)/trap day</w:t>
            </w:r>
          </w:p>
        </w:tc>
        <w:tc>
          <w:tcPr>
            <w:tcW w:w="720" w:type="dxa"/>
            <w:tcBorders>
              <w:top w:val="single" w:sz="4" w:space="0" w:color="auto"/>
            </w:tcBorders>
            <w:noWrap/>
          </w:tcPr>
          <w:p w14:paraId="3A9287B3" w14:textId="77777777" w:rsidR="00E555E3" w:rsidRPr="00CD53B8" w:rsidRDefault="00E555E3" w:rsidP="006D4899">
            <w:pPr>
              <w:jc w:val="right"/>
              <w:rPr>
                <w:color w:val="000000"/>
                <w:sz w:val="20"/>
                <w:szCs w:val="20"/>
              </w:rPr>
            </w:pPr>
          </w:p>
        </w:tc>
        <w:tc>
          <w:tcPr>
            <w:tcW w:w="900" w:type="dxa"/>
            <w:tcBorders>
              <w:top w:val="single" w:sz="4" w:space="0" w:color="auto"/>
            </w:tcBorders>
            <w:noWrap/>
          </w:tcPr>
          <w:p w14:paraId="226CABCE" w14:textId="77777777" w:rsidR="00E555E3" w:rsidRPr="00CD53B8" w:rsidRDefault="00E555E3" w:rsidP="006D4899">
            <w:pPr>
              <w:jc w:val="right"/>
              <w:rPr>
                <w:color w:val="000000"/>
                <w:sz w:val="20"/>
                <w:szCs w:val="20"/>
              </w:rPr>
            </w:pPr>
          </w:p>
        </w:tc>
      </w:tr>
      <w:tr w:rsidR="00E555E3" w:rsidRPr="00CD53B8" w14:paraId="49ECB0C0" w14:textId="77777777" w:rsidTr="00E555E3">
        <w:trPr>
          <w:trHeight w:val="300"/>
          <w:jc w:val="center"/>
        </w:trPr>
        <w:tc>
          <w:tcPr>
            <w:tcW w:w="2250" w:type="dxa"/>
            <w:tcBorders>
              <w:bottom w:val="single" w:sz="4" w:space="0" w:color="auto"/>
            </w:tcBorders>
            <w:noWrap/>
            <w:vAlign w:val="center"/>
          </w:tcPr>
          <w:p w14:paraId="267A9281" w14:textId="46DA8B34" w:rsidR="00E555E3" w:rsidRPr="00CD53B8" w:rsidRDefault="00E555E3" w:rsidP="00E555E3">
            <w:pPr>
              <w:jc w:val="center"/>
              <w:rPr>
                <w:color w:val="000000"/>
                <w:sz w:val="20"/>
                <w:szCs w:val="20"/>
              </w:rPr>
            </w:pPr>
            <w:r w:rsidRPr="00CD53B8">
              <w:rPr>
                <w:color w:val="000000"/>
                <w:sz w:val="20"/>
                <w:szCs w:val="20"/>
              </w:rPr>
              <w:t>Group</w:t>
            </w:r>
          </w:p>
        </w:tc>
        <w:tc>
          <w:tcPr>
            <w:tcW w:w="1260" w:type="dxa"/>
            <w:tcBorders>
              <w:bottom w:val="single" w:sz="4" w:space="0" w:color="auto"/>
            </w:tcBorders>
            <w:noWrap/>
            <w:vAlign w:val="center"/>
          </w:tcPr>
          <w:p w14:paraId="475329B7" w14:textId="491B28D3" w:rsidR="00E555E3" w:rsidRPr="00CD53B8" w:rsidRDefault="00E555E3" w:rsidP="00E555E3">
            <w:pPr>
              <w:jc w:val="center"/>
              <w:rPr>
                <w:color w:val="000000"/>
                <w:sz w:val="20"/>
                <w:szCs w:val="20"/>
              </w:rPr>
            </w:pPr>
            <w:r w:rsidRPr="00CD53B8">
              <w:rPr>
                <w:color w:val="000000"/>
                <w:sz w:val="20"/>
                <w:szCs w:val="20"/>
              </w:rPr>
              <w:t>Feb</w:t>
            </w:r>
          </w:p>
        </w:tc>
        <w:tc>
          <w:tcPr>
            <w:tcW w:w="1260" w:type="dxa"/>
            <w:tcBorders>
              <w:bottom w:val="single" w:sz="4" w:space="0" w:color="auto"/>
            </w:tcBorders>
            <w:noWrap/>
            <w:vAlign w:val="center"/>
          </w:tcPr>
          <w:p w14:paraId="5C743CED" w14:textId="31FA05D0" w:rsidR="00E555E3" w:rsidRPr="00CD53B8" w:rsidRDefault="00E555E3" w:rsidP="00E555E3">
            <w:pPr>
              <w:jc w:val="center"/>
              <w:rPr>
                <w:color w:val="000000"/>
                <w:sz w:val="20"/>
                <w:szCs w:val="20"/>
              </w:rPr>
            </w:pPr>
            <w:r w:rsidRPr="00CD53B8">
              <w:rPr>
                <w:color w:val="000000"/>
                <w:sz w:val="20"/>
                <w:szCs w:val="20"/>
              </w:rPr>
              <w:t>Mar</w:t>
            </w:r>
          </w:p>
        </w:tc>
        <w:tc>
          <w:tcPr>
            <w:tcW w:w="1170" w:type="dxa"/>
            <w:tcBorders>
              <w:bottom w:val="single" w:sz="4" w:space="0" w:color="auto"/>
            </w:tcBorders>
            <w:noWrap/>
            <w:vAlign w:val="center"/>
          </w:tcPr>
          <w:p w14:paraId="72523C11" w14:textId="5FBDCA43" w:rsidR="00E555E3" w:rsidRPr="00CD53B8" w:rsidRDefault="00E555E3" w:rsidP="00E555E3">
            <w:pPr>
              <w:jc w:val="center"/>
              <w:rPr>
                <w:color w:val="000000"/>
                <w:sz w:val="20"/>
                <w:szCs w:val="20"/>
              </w:rPr>
            </w:pPr>
            <w:r w:rsidRPr="00CD53B8">
              <w:rPr>
                <w:color w:val="000000"/>
                <w:sz w:val="20"/>
                <w:szCs w:val="20"/>
              </w:rPr>
              <w:t>Apr</w:t>
            </w:r>
          </w:p>
        </w:tc>
        <w:tc>
          <w:tcPr>
            <w:tcW w:w="1080" w:type="dxa"/>
            <w:tcBorders>
              <w:bottom w:val="single" w:sz="4" w:space="0" w:color="auto"/>
            </w:tcBorders>
            <w:noWrap/>
            <w:vAlign w:val="center"/>
          </w:tcPr>
          <w:p w14:paraId="57D74E90" w14:textId="0F05540B" w:rsidR="00E555E3" w:rsidRPr="00CD53B8" w:rsidRDefault="00E555E3" w:rsidP="00E555E3">
            <w:pPr>
              <w:jc w:val="center"/>
              <w:rPr>
                <w:color w:val="000000"/>
                <w:sz w:val="20"/>
                <w:szCs w:val="20"/>
              </w:rPr>
            </w:pPr>
            <w:r w:rsidRPr="00CD53B8">
              <w:rPr>
                <w:color w:val="000000"/>
                <w:sz w:val="20"/>
                <w:szCs w:val="20"/>
              </w:rPr>
              <w:t>May</w:t>
            </w:r>
          </w:p>
        </w:tc>
        <w:tc>
          <w:tcPr>
            <w:tcW w:w="1260" w:type="dxa"/>
            <w:tcBorders>
              <w:bottom w:val="single" w:sz="4" w:space="0" w:color="auto"/>
            </w:tcBorders>
            <w:noWrap/>
            <w:vAlign w:val="center"/>
          </w:tcPr>
          <w:p w14:paraId="79EDC3D9" w14:textId="5A75EC75" w:rsidR="00E555E3" w:rsidRPr="00CD53B8" w:rsidRDefault="00E555E3" w:rsidP="00E555E3">
            <w:pPr>
              <w:jc w:val="center"/>
              <w:rPr>
                <w:color w:val="000000"/>
                <w:sz w:val="20"/>
                <w:szCs w:val="20"/>
              </w:rPr>
            </w:pPr>
            <w:r w:rsidRPr="00CD53B8">
              <w:rPr>
                <w:color w:val="000000"/>
                <w:sz w:val="20"/>
                <w:szCs w:val="20"/>
              </w:rPr>
              <w:t>Jun</w:t>
            </w:r>
          </w:p>
        </w:tc>
        <w:tc>
          <w:tcPr>
            <w:tcW w:w="1080" w:type="dxa"/>
            <w:tcBorders>
              <w:bottom w:val="single" w:sz="4" w:space="0" w:color="auto"/>
            </w:tcBorders>
            <w:noWrap/>
            <w:vAlign w:val="center"/>
          </w:tcPr>
          <w:p w14:paraId="317F5E5C" w14:textId="78FD22C3" w:rsidR="00E555E3" w:rsidRPr="00CD53B8" w:rsidRDefault="00E555E3" w:rsidP="00E555E3">
            <w:pPr>
              <w:jc w:val="center"/>
              <w:rPr>
                <w:color w:val="000000"/>
                <w:sz w:val="20"/>
                <w:szCs w:val="20"/>
              </w:rPr>
            </w:pPr>
            <w:r w:rsidRPr="00CD53B8">
              <w:rPr>
                <w:color w:val="000000"/>
                <w:sz w:val="20"/>
                <w:szCs w:val="20"/>
              </w:rPr>
              <w:t>Jul</w:t>
            </w:r>
          </w:p>
        </w:tc>
        <w:tc>
          <w:tcPr>
            <w:tcW w:w="1170" w:type="dxa"/>
            <w:tcBorders>
              <w:bottom w:val="single" w:sz="4" w:space="0" w:color="auto"/>
            </w:tcBorders>
            <w:noWrap/>
            <w:vAlign w:val="center"/>
          </w:tcPr>
          <w:p w14:paraId="7E53B314" w14:textId="222B8003" w:rsidR="00E555E3" w:rsidRPr="00CD53B8" w:rsidRDefault="00E555E3" w:rsidP="00E555E3">
            <w:pPr>
              <w:jc w:val="center"/>
              <w:rPr>
                <w:color w:val="000000"/>
                <w:sz w:val="20"/>
                <w:szCs w:val="20"/>
              </w:rPr>
            </w:pPr>
            <w:r w:rsidRPr="00CD53B8">
              <w:rPr>
                <w:color w:val="000000"/>
                <w:sz w:val="20"/>
                <w:szCs w:val="20"/>
              </w:rPr>
              <w:t>Aug</w:t>
            </w:r>
          </w:p>
        </w:tc>
        <w:tc>
          <w:tcPr>
            <w:tcW w:w="1170" w:type="dxa"/>
            <w:tcBorders>
              <w:bottom w:val="single" w:sz="4" w:space="0" w:color="auto"/>
            </w:tcBorders>
            <w:noWrap/>
            <w:vAlign w:val="center"/>
          </w:tcPr>
          <w:p w14:paraId="6C0A074A" w14:textId="79DABF97" w:rsidR="00E555E3" w:rsidRPr="00CD53B8" w:rsidRDefault="00E555E3" w:rsidP="00E555E3">
            <w:pPr>
              <w:jc w:val="center"/>
              <w:rPr>
                <w:color w:val="000000"/>
                <w:sz w:val="20"/>
                <w:szCs w:val="20"/>
              </w:rPr>
            </w:pPr>
            <w:r w:rsidRPr="00CD53B8">
              <w:rPr>
                <w:color w:val="000000"/>
                <w:sz w:val="20"/>
                <w:szCs w:val="20"/>
              </w:rPr>
              <w:t>Sept</w:t>
            </w:r>
          </w:p>
        </w:tc>
        <w:tc>
          <w:tcPr>
            <w:tcW w:w="1080" w:type="dxa"/>
            <w:tcBorders>
              <w:bottom w:val="single" w:sz="4" w:space="0" w:color="auto"/>
            </w:tcBorders>
            <w:noWrap/>
            <w:vAlign w:val="center"/>
          </w:tcPr>
          <w:p w14:paraId="57C699FE" w14:textId="57F4EF27" w:rsidR="00E555E3" w:rsidRPr="00CD53B8" w:rsidRDefault="00E555E3" w:rsidP="00E555E3">
            <w:pPr>
              <w:jc w:val="center"/>
              <w:rPr>
                <w:color w:val="000000"/>
                <w:sz w:val="20"/>
                <w:szCs w:val="20"/>
              </w:rPr>
            </w:pPr>
            <w:r w:rsidRPr="00CD53B8">
              <w:rPr>
                <w:color w:val="000000"/>
                <w:sz w:val="20"/>
                <w:szCs w:val="20"/>
              </w:rPr>
              <w:t>Oct</w:t>
            </w:r>
          </w:p>
        </w:tc>
        <w:tc>
          <w:tcPr>
            <w:tcW w:w="1080" w:type="dxa"/>
            <w:tcBorders>
              <w:bottom w:val="single" w:sz="4" w:space="0" w:color="auto"/>
            </w:tcBorders>
            <w:noWrap/>
            <w:vAlign w:val="center"/>
          </w:tcPr>
          <w:p w14:paraId="790E85B4" w14:textId="6A878933" w:rsidR="00E555E3" w:rsidRPr="00CD53B8" w:rsidRDefault="00E555E3" w:rsidP="00E555E3">
            <w:pPr>
              <w:jc w:val="center"/>
              <w:rPr>
                <w:color w:val="000000"/>
                <w:sz w:val="20"/>
                <w:szCs w:val="20"/>
              </w:rPr>
            </w:pPr>
            <w:r w:rsidRPr="00CD53B8">
              <w:rPr>
                <w:color w:val="000000"/>
                <w:sz w:val="20"/>
                <w:szCs w:val="20"/>
              </w:rPr>
              <w:t>Nov</w:t>
            </w:r>
          </w:p>
        </w:tc>
        <w:tc>
          <w:tcPr>
            <w:tcW w:w="720" w:type="dxa"/>
            <w:tcBorders>
              <w:bottom w:val="single" w:sz="4" w:space="0" w:color="auto"/>
            </w:tcBorders>
            <w:noWrap/>
            <w:vAlign w:val="center"/>
          </w:tcPr>
          <w:p w14:paraId="3D2C41D4" w14:textId="6CA76827" w:rsidR="00E555E3" w:rsidRPr="00CD53B8" w:rsidRDefault="00E555E3" w:rsidP="00E555E3">
            <w:pPr>
              <w:jc w:val="center"/>
              <w:rPr>
                <w:color w:val="000000"/>
                <w:sz w:val="20"/>
                <w:szCs w:val="20"/>
              </w:rPr>
            </w:pPr>
            <w:r w:rsidRPr="00CD53B8">
              <w:rPr>
                <w:color w:val="000000"/>
                <w:sz w:val="20"/>
                <w:szCs w:val="20"/>
              </w:rPr>
              <w:t>F</w:t>
            </w:r>
          </w:p>
        </w:tc>
        <w:tc>
          <w:tcPr>
            <w:tcW w:w="900" w:type="dxa"/>
            <w:tcBorders>
              <w:bottom w:val="single" w:sz="4" w:space="0" w:color="auto"/>
            </w:tcBorders>
            <w:noWrap/>
            <w:vAlign w:val="center"/>
          </w:tcPr>
          <w:p w14:paraId="65E62A2B" w14:textId="6D539F52" w:rsidR="00E555E3" w:rsidRPr="00CD53B8" w:rsidRDefault="00E555E3" w:rsidP="00E555E3">
            <w:pPr>
              <w:jc w:val="center"/>
              <w:rPr>
                <w:color w:val="000000"/>
                <w:sz w:val="20"/>
                <w:szCs w:val="20"/>
              </w:rPr>
            </w:pPr>
            <w:r w:rsidRPr="00CD53B8">
              <w:rPr>
                <w:i/>
                <w:iCs/>
                <w:color w:val="000000"/>
                <w:sz w:val="20"/>
                <w:szCs w:val="20"/>
              </w:rPr>
              <w:t>P</w:t>
            </w:r>
          </w:p>
        </w:tc>
      </w:tr>
      <w:tr w:rsidR="00E555E3" w:rsidRPr="00CD53B8" w14:paraId="42076E79" w14:textId="77777777" w:rsidTr="00E555E3">
        <w:trPr>
          <w:trHeight w:val="300"/>
          <w:jc w:val="center"/>
        </w:trPr>
        <w:tc>
          <w:tcPr>
            <w:tcW w:w="2250" w:type="dxa"/>
            <w:tcBorders>
              <w:top w:val="single" w:sz="4" w:space="0" w:color="auto"/>
            </w:tcBorders>
            <w:noWrap/>
            <w:hideMark/>
          </w:tcPr>
          <w:p w14:paraId="5AFE9034" w14:textId="77777777" w:rsidR="00E555E3" w:rsidRPr="00CD53B8" w:rsidRDefault="00E555E3" w:rsidP="00E555E3">
            <w:pPr>
              <w:jc w:val="right"/>
              <w:rPr>
                <w:color w:val="000000"/>
                <w:sz w:val="20"/>
                <w:szCs w:val="20"/>
              </w:rPr>
            </w:pPr>
            <w:r w:rsidRPr="00CD53B8">
              <w:rPr>
                <w:color w:val="000000"/>
                <w:sz w:val="20"/>
                <w:szCs w:val="20"/>
              </w:rPr>
              <w:t>Cicadellidae (+Imm)</w:t>
            </w:r>
          </w:p>
        </w:tc>
        <w:tc>
          <w:tcPr>
            <w:tcW w:w="1260" w:type="dxa"/>
            <w:tcBorders>
              <w:top w:val="single" w:sz="4" w:space="0" w:color="auto"/>
            </w:tcBorders>
            <w:noWrap/>
            <w:hideMark/>
          </w:tcPr>
          <w:p w14:paraId="72EEFF24" w14:textId="77777777" w:rsidR="00E555E3" w:rsidRPr="00CD53B8" w:rsidRDefault="00E555E3" w:rsidP="00E555E3">
            <w:pPr>
              <w:jc w:val="right"/>
              <w:rPr>
                <w:color w:val="000000"/>
                <w:sz w:val="20"/>
                <w:szCs w:val="20"/>
              </w:rPr>
            </w:pPr>
            <w:r w:rsidRPr="00CD53B8">
              <w:rPr>
                <w:color w:val="000000"/>
                <w:sz w:val="20"/>
                <w:szCs w:val="20"/>
              </w:rPr>
              <w:t>0.063 (0.033) a</w:t>
            </w:r>
          </w:p>
        </w:tc>
        <w:tc>
          <w:tcPr>
            <w:tcW w:w="1260" w:type="dxa"/>
            <w:tcBorders>
              <w:top w:val="single" w:sz="4" w:space="0" w:color="auto"/>
            </w:tcBorders>
            <w:noWrap/>
            <w:hideMark/>
          </w:tcPr>
          <w:p w14:paraId="55BF09A1" w14:textId="77777777" w:rsidR="00E555E3" w:rsidRPr="00CD53B8" w:rsidRDefault="00E555E3" w:rsidP="00E555E3">
            <w:pPr>
              <w:jc w:val="right"/>
              <w:rPr>
                <w:color w:val="000000"/>
                <w:sz w:val="20"/>
                <w:szCs w:val="20"/>
              </w:rPr>
            </w:pPr>
            <w:r w:rsidRPr="00CD53B8">
              <w:rPr>
                <w:color w:val="000000"/>
                <w:sz w:val="20"/>
                <w:szCs w:val="20"/>
              </w:rPr>
              <w:t>0.069 (0.038) a</w:t>
            </w:r>
          </w:p>
        </w:tc>
        <w:tc>
          <w:tcPr>
            <w:tcW w:w="1170" w:type="dxa"/>
            <w:tcBorders>
              <w:top w:val="single" w:sz="4" w:space="0" w:color="auto"/>
            </w:tcBorders>
            <w:noWrap/>
            <w:hideMark/>
          </w:tcPr>
          <w:p w14:paraId="1CE14194" w14:textId="77777777" w:rsidR="00E555E3" w:rsidRPr="00CD53B8" w:rsidRDefault="00E555E3" w:rsidP="00E555E3">
            <w:pPr>
              <w:jc w:val="right"/>
              <w:rPr>
                <w:color w:val="000000"/>
                <w:sz w:val="20"/>
                <w:szCs w:val="20"/>
              </w:rPr>
            </w:pPr>
            <w:r w:rsidRPr="00CD53B8">
              <w:rPr>
                <w:color w:val="000000"/>
                <w:sz w:val="20"/>
                <w:szCs w:val="20"/>
              </w:rPr>
              <w:t>0.146 (0.035) a</w:t>
            </w:r>
          </w:p>
        </w:tc>
        <w:tc>
          <w:tcPr>
            <w:tcW w:w="1080" w:type="dxa"/>
            <w:tcBorders>
              <w:top w:val="single" w:sz="4" w:space="0" w:color="auto"/>
            </w:tcBorders>
            <w:noWrap/>
            <w:hideMark/>
          </w:tcPr>
          <w:p w14:paraId="089D8750" w14:textId="77777777" w:rsidR="00E555E3" w:rsidRPr="00CD53B8" w:rsidRDefault="00E555E3" w:rsidP="00E555E3">
            <w:pPr>
              <w:jc w:val="right"/>
              <w:rPr>
                <w:color w:val="000000"/>
                <w:sz w:val="20"/>
                <w:szCs w:val="20"/>
              </w:rPr>
            </w:pPr>
            <w:r w:rsidRPr="00CD53B8">
              <w:rPr>
                <w:color w:val="000000"/>
                <w:sz w:val="20"/>
                <w:szCs w:val="20"/>
              </w:rPr>
              <w:t>0.080 (0.029) a</w:t>
            </w:r>
          </w:p>
        </w:tc>
        <w:tc>
          <w:tcPr>
            <w:tcW w:w="1260" w:type="dxa"/>
            <w:tcBorders>
              <w:top w:val="single" w:sz="4" w:space="0" w:color="auto"/>
            </w:tcBorders>
            <w:noWrap/>
            <w:hideMark/>
          </w:tcPr>
          <w:p w14:paraId="1E5CB28D" w14:textId="77777777" w:rsidR="00E555E3" w:rsidRPr="00CD53B8" w:rsidRDefault="00E555E3" w:rsidP="00E555E3">
            <w:pPr>
              <w:jc w:val="right"/>
              <w:rPr>
                <w:color w:val="000000"/>
                <w:sz w:val="20"/>
                <w:szCs w:val="20"/>
              </w:rPr>
            </w:pPr>
            <w:r w:rsidRPr="00CD53B8">
              <w:rPr>
                <w:color w:val="000000"/>
                <w:sz w:val="20"/>
                <w:szCs w:val="20"/>
              </w:rPr>
              <w:t>0.085 (0.029) a</w:t>
            </w:r>
          </w:p>
        </w:tc>
        <w:tc>
          <w:tcPr>
            <w:tcW w:w="1080" w:type="dxa"/>
            <w:tcBorders>
              <w:top w:val="single" w:sz="4" w:space="0" w:color="auto"/>
            </w:tcBorders>
            <w:noWrap/>
            <w:hideMark/>
          </w:tcPr>
          <w:p w14:paraId="653A7E52" w14:textId="77777777" w:rsidR="00E555E3" w:rsidRPr="00CD53B8" w:rsidRDefault="00E555E3" w:rsidP="00E555E3">
            <w:pPr>
              <w:jc w:val="right"/>
              <w:rPr>
                <w:color w:val="000000"/>
                <w:sz w:val="20"/>
                <w:szCs w:val="20"/>
              </w:rPr>
            </w:pPr>
            <w:r w:rsidRPr="00CD53B8">
              <w:rPr>
                <w:color w:val="000000"/>
                <w:sz w:val="20"/>
                <w:szCs w:val="20"/>
              </w:rPr>
              <w:t>0.191 (0.053) a</w:t>
            </w:r>
          </w:p>
        </w:tc>
        <w:tc>
          <w:tcPr>
            <w:tcW w:w="1170" w:type="dxa"/>
            <w:tcBorders>
              <w:top w:val="single" w:sz="4" w:space="0" w:color="auto"/>
            </w:tcBorders>
            <w:noWrap/>
            <w:hideMark/>
          </w:tcPr>
          <w:p w14:paraId="100D0B59" w14:textId="77777777" w:rsidR="00E555E3" w:rsidRPr="00CD53B8" w:rsidRDefault="00E555E3" w:rsidP="00E555E3">
            <w:pPr>
              <w:jc w:val="right"/>
              <w:rPr>
                <w:color w:val="000000"/>
                <w:sz w:val="20"/>
                <w:szCs w:val="20"/>
              </w:rPr>
            </w:pPr>
            <w:r w:rsidRPr="00CD53B8">
              <w:rPr>
                <w:color w:val="000000"/>
                <w:sz w:val="20"/>
                <w:szCs w:val="20"/>
              </w:rPr>
              <w:t>0.164 (0.070) a</w:t>
            </w:r>
          </w:p>
        </w:tc>
        <w:tc>
          <w:tcPr>
            <w:tcW w:w="1170" w:type="dxa"/>
            <w:tcBorders>
              <w:top w:val="single" w:sz="4" w:space="0" w:color="auto"/>
            </w:tcBorders>
            <w:noWrap/>
            <w:hideMark/>
          </w:tcPr>
          <w:p w14:paraId="5F791CF6" w14:textId="77777777" w:rsidR="00E555E3" w:rsidRPr="00CD53B8" w:rsidRDefault="00E555E3" w:rsidP="00E555E3">
            <w:pPr>
              <w:jc w:val="right"/>
              <w:rPr>
                <w:color w:val="000000"/>
                <w:sz w:val="20"/>
                <w:szCs w:val="20"/>
              </w:rPr>
            </w:pPr>
            <w:r w:rsidRPr="00CD53B8">
              <w:rPr>
                <w:color w:val="000000"/>
                <w:sz w:val="20"/>
                <w:szCs w:val="20"/>
              </w:rPr>
              <w:t>0.267 (0.156) a</w:t>
            </w:r>
          </w:p>
        </w:tc>
        <w:tc>
          <w:tcPr>
            <w:tcW w:w="1080" w:type="dxa"/>
            <w:tcBorders>
              <w:top w:val="single" w:sz="4" w:space="0" w:color="auto"/>
            </w:tcBorders>
            <w:noWrap/>
            <w:hideMark/>
          </w:tcPr>
          <w:p w14:paraId="4458FC15" w14:textId="77777777" w:rsidR="00E555E3" w:rsidRPr="00CD53B8" w:rsidRDefault="00E555E3" w:rsidP="00E555E3">
            <w:pPr>
              <w:jc w:val="right"/>
              <w:rPr>
                <w:color w:val="000000"/>
                <w:sz w:val="20"/>
                <w:szCs w:val="20"/>
              </w:rPr>
            </w:pPr>
            <w:r w:rsidRPr="00CD53B8">
              <w:rPr>
                <w:color w:val="000000"/>
                <w:sz w:val="20"/>
                <w:szCs w:val="20"/>
              </w:rPr>
              <w:t>0.173 (0.041) a</w:t>
            </w:r>
          </w:p>
        </w:tc>
        <w:tc>
          <w:tcPr>
            <w:tcW w:w="1080" w:type="dxa"/>
            <w:tcBorders>
              <w:top w:val="single" w:sz="4" w:space="0" w:color="auto"/>
            </w:tcBorders>
            <w:noWrap/>
            <w:hideMark/>
          </w:tcPr>
          <w:p w14:paraId="24CB8EFE" w14:textId="77777777" w:rsidR="00E555E3" w:rsidRPr="00CD53B8" w:rsidRDefault="00E555E3" w:rsidP="00E555E3">
            <w:pPr>
              <w:jc w:val="right"/>
              <w:rPr>
                <w:color w:val="000000"/>
                <w:sz w:val="20"/>
                <w:szCs w:val="20"/>
              </w:rPr>
            </w:pPr>
            <w:r w:rsidRPr="00CD53B8">
              <w:rPr>
                <w:color w:val="000000"/>
                <w:sz w:val="20"/>
                <w:szCs w:val="20"/>
              </w:rPr>
              <w:t>0.159 (0.064) a</w:t>
            </w:r>
          </w:p>
        </w:tc>
        <w:tc>
          <w:tcPr>
            <w:tcW w:w="720" w:type="dxa"/>
            <w:tcBorders>
              <w:top w:val="single" w:sz="4" w:space="0" w:color="auto"/>
            </w:tcBorders>
            <w:noWrap/>
            <w:hideMark/>
          </w:tcPr>
          <w:p w14:paraId="30396630" w14:textId="77777777" w:rsidR="00E555E3" w:rsidRPr="00CD53B8" w:rsidRDefault="00E555E3" w:rsidP="00E555E3">
            <w:pPr>
              <w:jc w:val="right"/>
              <w:rPr>
                <w:color w:val="000000"/>
                <w:sz w:val="20"/>
                <w:szCs w:val="20"/>
              </w:rPr>
            </w:pPr>
            <w:r w:rsidRPr="00CD53B8">
              <w:rPr>
                <w:color w:val="000000"/>
                <w:sz w:val="20"/>
                <w:szCs w:val="20"/>
              </w:rPr>
              <w:t>1.51</w:t>
            </w:r>
          </w:p>
        </w:tc>
        <w:tc>
          <w:tcPr>
            <w:tcW w:w="900" w:type="dxa"/>
            <w:tcBorders>
              <w:top w:val="single" w:sz="4" w:space="0" w:color="auto"/>
            </w:tcBorders>
            <w:noWrap/>
            <w:hideMark/>
          </w:tcPr>
          <w:p w14:paraId="251216F5" w14:textId="77777777" w:rsidR="00E555E3" w:rsidRPr="00CD53B8" w:rsidRDefault="00E555E3" w:rsidP="00E555E3">
            <w:pPr>
              <w:jc w:val="right"/>
              <w:rPr>
                <w:color w:val="000000"/>
                <w:sz w:val="20"/>
                <w:szCs w:val="20"/>
              </w:rPr>
            </w:pPr>
            <w:r w:rsidRPr="00CD53B8">
              <w:rPr>
                <w:color w:val="000000"/>
                <w:sz w:val="20"/>
                <w:szCs w:val="20"/>
              </w:rPr>
              <w:t>0.141</w:t>
            </w:r>
          </w:p>
        </w:tc>
      </w:tr>
      <w:tr w:rsidR="00E555E3" w:rsidRPr="00CD53B8" w14:paraId="06C60A14" w14:textId="77777777" w:rsidTr="006D4899">
        <w:trPr>
          <w:trHeight w:val="300"/>
          <w:jc w:val="center"/>
        </w:trPr>
        <w:tc>
          <w:tcPr>
            <w:tcW w:w="2250" w:type="dxa"/>
            <w:noWrap/>
            <w:hideMark/>
          </w:tcPr>
          <w:p w14:paraId="3225FE03" w14:textId="77777777" w:rsidR="00E555E3" w:rsidRPr="00CD53B8" w:rsidRDefault="00E555E3" w:rsidP="00E555E3">
            <w:pPr>
              <w:jc w:val="right"/>
              <w:rPr>
                <w:color w:val="000000"/>
                <w:sz w:val="20"/>
                <w:szCs w:val="20"/>
              </w:rPr>
            </w:pPr>
            <w:r w:rsidRPr="00CD53B8">
              <w:rPr>
                <w:color w:val="000000"/>
                <w:sz w:val="20"/>
                <w:szCs w:val="20"/>
              </w:rPr>
              <w:t>Coccidae</w:t>
            </w:r>
          </w:p>
        </w:tc>
        <w:tc>
          <w:tcPr>
            <w:tcW w:w="1260" w:type="dxa"/>
            <w:noWrap/>
            <w:hideMark/>
          </w:tcPr>
          <w:p w14:paraId="768E7BB3"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260" w:type="dxa"/>
            <w:noWrap/>
            <w:hideMark/>
          </w:tcPr>
          <w:p w14:paraId="532C6E39"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6A8D65A2" w14:textId="77777777" w:rsidR="00E555E3" w:rsidRPr="00CD53B8" w:rsidRDefault="00E555E3" w:rsidP="00E555E3">
            <w:pPr>
              <w:jc w:val="right"/>
              <w:rPr>
                <w:b/>
                <w:color w:val="000000"/>
                <w:sz w:val="20"/>
                <w:szCs w:val="20"/>
              </w:rPr>
            </w:pPr>
            <w:r w:rsidRPr="00CD53B8">
              <w:rPr>
                <w:b/>
                <w:color w:val="000000"/>
                <w:sz w:val="20"/>
                <w:szCs w:val="20"/>
              </w:rPr>
              <w:t>0.058 (0.022) a</w:t>
            </w:r>
          </w:p>
        </w:tc>
        <w:tc>
          <w:tcPr>
            <w:tcW w:w="1080" w:type="dxa"/>
            <w:noWrap/>
            <w:hideMark/>
          </w:tcPr>
          <w:p w14:paraId="4D80EB64" w14:textId="77777777" w:rsidR="00E555E3" w:rsidRPr="00CD53B8" w:rsidRDefault="00E555E3" w:rsidP="00E555E3">
            <w:pPr>
              <w:jc w:val="right"/>
              <w:rPr>
                <w:color w:val="000000"/>
                <w:sz w:val="20"/>
                <w:szCs w:val="20"/>
              </w:rPr>
            </w:pPr>
            <w:r w:rsidRPr="00CD53B8">
              <w:rPr>
                <w:color w:val="000000"/>
                <w:sz w:val="20"/>
                <w:szCs w:val="20"/>
              </w:rPr>
              <w:t>0.020 (0.012) ab</w:t>
            </w:r>
          </w:p>
        </w:tc>
        <w:tc>
          <w:tcPr>
            <w:tcW w:w="1260" w:type="dxa"/>
            <w:noWrap/>
            <w:hideMark/>
          </w:tcPr>
          <w:p w14:paraId="65D3389D" w14:textId="77777777" w:rsidR="00E555E3" w:rsidRPr="00CD53B8" w:rsidRDefault="00E555E3" w:rsidP="00E555E3">
            <w:pPr>
              <w:jc w:val="right"/>
              <w:rPr>
                <w:color w:val="000000"/>
                <w:sz w:val="20"/>
                <w:szCs w:val="20"/>
              </w:rPr>
            </w:pPr>
            <w:r w:rsidRPr="00CD53B8">
              <w:rPr>
                <w:color w:val="000000"/>
                <w:sz w:val="20"/>
                <w:szCs w:val="20"/>
              </w:rPr>
              <w:t>0.015 (0.011) ab</w:t>
            </w:r>
          </w:p>
        </w:tc>
        <w:tc>
          <w:tcPr>
            <w:tcW w:w="1080" w:type="dxa"/>
            <w:noWrap/>
            <w:hideMark/>
          </w:tcPr>
          <w:p w14:paraId="732FBE57" w14:textId="77777777" w:rsidR="00E555E3" w:rsidRPr="00CD53B8" w:rsidRDefault="00E555E3" w:rsidP="00E555E3">
            <w:pPr>
              <w:jc w:val="right"/>
              <w:rPr>
                <w:color w:val="000000"/>
                <w:sz w:val="20"/>
                <w:szCs w:val="20"/>
              </w:rPr>
            </w:pPr>
            <w:r w:rsidRPr="00CD53B8">
              <w:rPr>
                <w:color w:val="000000"/>
                <w:sz w:val="20"/>
                <w:szCs w:val="20"/>
              </w:rPr>
              <w:t>0.046 (0.024) ab</w:t>
            </w:r>
          </w:p>
        </w:tc>
        <w:tc>
          <w:tcPr>
            <w:tcW w:w="1170" w:type="dxa"/>
            <w:noWrap/>
            <w:hideMark/>
          </w:tcPr>
          <w:p w14:paraId="09A6119C"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170" w:type="dxa"/>
            <w:noWrap/>
            <w:hideMark/>
          </w:tcPr>
          <w:p w14:paraId="42FE46D8" w14:textId="77777777" w:rsidR="00E555E3" w:rsidRPr="00CD53B8" w:rsidRDefault="00E555E3" w:rsidP="00E555E3">
            <w:pPr>
              <w:jc w:val="right"/>
              <w:rPr>
                <w:color w:val="000000"/>
                <w:sz w:val="20"/>
                <w:szCs w:val="20"/>
              </w:rPr>
            </w:pPr>
            <w:r w:rsidRPr="00CD53B8">
              <w:rPr>
                <w:color w:val="000000"/>
                <w:sz w:val="20"/>
                <w:szCs w:val="20"/>
              </w:rPr>
              <w:t>0.011 (0.011) ab</w:t>
            </w:r>
          </w:p>
        </w:tc>
        <w:tc>
          <w:tcPr>
            <w:tcW w:w="1080" w:type="dxa"/>
            <w:noWrap/>
            <w:hideMark/>
          </w:tcPr>
          <w:p w14:paraId="2FF096A6" w14:textId="77777777" w:rsidR="00E555E3" w:rsidRPr="00CD53B8" w:rsidRDefault="00E555E3" w:rsidP="00E555E3">
            <w:pPr>
              <w:jc w:val="right"/>
              <w:rPr>
                <w:color w:val="000000"/>
                <w:sz w:val="20"/>
                <w:szCs w:val="20"/>
              </w:rPr>
            </w:pPr>
            <w:r w:rsidRPr="00CD53B8">
              <w:rPr>
                <w:color w:val="000000"/>
                <w:sz w:val="20"/>
                <w:szCs w:val="20"/>
              </w:rPr>
              <w:t>0.018 (0.013) ab</w:t>
            </w:r>
          </w:p>
        </w:tc>
        <w:tc>
          <w:tcPr>
            <w:tcW w:w="1080" w:type="dxa"/>
            <w:noWrap/>
            <w:hideMark/>
          </w:tcPr>
          <w:p w14:paraId="3BD03167" w14:textId="77777777" w:rsidR="00E555E3" w:rsidRPr="00CD53B8" w:rsidRDefault="00E555E3" w:rsidP="00E555E3">
            <w:pPr>
              <w:jc w:val="right"/>
              <w:rPr>
                <w:color w:val="000000"/>
                <w:sz w:val="20"/>
                <w:szCs w:val="20"/>
              </w:rPr>
            </w:pPr>
            <w:r w:rsidRPr="00CD53B8">
              <w:rPr>
                <w:color w:val="000000"/>
                <w:sz w:val="20"/>
                <w:szCs w:val="20"/>
              </w:rPr>
              <w:t>0.029 (0.020) ab</w:t>
            </w:r>
          </w:p>
        </w:tc>
        <w:tc>
          <w:tcPr>
            <w:tcW w:w="720" w:type="dxa"/>
            <w:noWrap/>
            <w:hideMark/>
          </w:tcPr>
          <w:p w14:paraId="3D0400C1" w14:textId="77777777" w:rsidR="00E555E3" w:rsidRPr="00CD53B8" w:rsidRDefault="00E555E3" w:rsidP="00E555E3">
            <w:pPr>
              <w:jc w:val="right"/>
              <w:rPr>
                <w:color w:val="000000"/>
                <w:sz w:val="20"/>
                <w:szCs w:val="20"/>
              </w:rPr>
            </w:pPr>
            <w:r w:rsidRPr="00CD53B8">
              <w:rPr>
                <w:color w:val="000000"/>
                <w:sz w:val="20"/>
                <w:szCs w:val="20"/>
              </w:rPr>
              <w:t>1.93</w:t>
            </w:r>
          </w:p>
        </w:tc>
        <w:tc>
          <w:tcPr>
            <w:tcW w:w="900" w:type="dxa"/>
            <w:noWrap/>
            <w:hideMark/>
          </w:tcPr>
          <w:p w14:paraId="5D9DB8C3" w14:textId="77777777" w:rsidR="00E555E3" w:rsidRPr="00CD53B8" w:rsidRDefault="00E555E3" w:rsidP="00E555E3">
            <w:pPr>
              <w:jc w:val="right"/>
              <w:rPr>
                <w:b/>
                <w:bCs/>
                <w:color w:val="000000"/>
                <w:sz w:val="20"/>
                <w:szCs w:val="20"/>
              </w:rPr>
            </w:pPr>
            <w:r w:rsidRPr="00CD53B8">
              <w:rPr>
                <w:b/>
                <w:bCs/>
                <w:color w:val="000000"/>
                <w:sz w:val="20"/>
                <w:szCs w:val="20"/>
              </w:rPr>
              <w:t>0.044</w:t>
            </w:r>
          </w:p>
        </w:tc>
      </w:tr>
      <w:tr w:rsidR="00E555E3" w:rsidRPr="00CD53B8" w14:paraId="153BB3F8" w14:textId="77777777" w:rsidTr="006D4899">
        <w:trPr>
          <w:trHeight w:val="300"/>
          <w:jc w:val="center"/>
        </w:trPr>
        <w:tc>
          <w:tcPr>
            <w:tcW w:w="2250" w:type="dxa"/>
            <w:noWrap/>
            <w:hideMark/>
          </w:tcPr>
          <w:p w14:paraId="767D50B1" w14:textId="77777777" w:rsidR="00E555E3" w:rsidRPr="00CD53B8" w:rsidRDefault="00E555E3" w:rsidP="00E555E3">
            <w:pPr>
              <w:jc w:val="right"/>
              <w:rPr>
                <w:color w:val="000000"/>
                <w:sz w:val="20"/>
                <w:szCs w:val="20"/>
              </w:rPr>
            </w:pPr>
            <w:r w:rsidRPr="00CD53B8">
              <w:rPr>
                <w:color w:val="000000"/>
                <w:sz w:val="20"/>
                <w:szCs w:val="20"/>
              </w:rPr>
              <w:t>Delphacidae</w:t>
            </w:r>
          </w:p>
        </w:tc>
        <w:tc>
          <w:tcPr>
            <w:tcW w:w="1260" w:type="dxa"/>
            <w:noWrap/>
            <w:hideMark/>
          </w:tcPr>
          <w:p w14:paraId="408D95AE" w14:textId="77777777" w:rsidR="00E555E3" w:rsidRPr="00CD53B8" w:rsidRDefault="00E555E3" w:rsidP="00E555E3">
            <w:pPr>
              <w:jc w:val="right"/>
              <w:rPr>
                <w:color w:val="000000"/>
                <w:sz w:val="20"/>
                <w:szCs w:val="20"/>
              </w:rPr>
            </w:pPr>
            <w:r w:rsidRPr="00CD53B8">
              <w:rPr>
                <w:color w:val="000000"/>
                <w:sz w:val="20"/>
                <w:szCs w:val="20"/>
              </w:rPr>
              <w:t xml:space="preserve">0.050 (0.030) a </w:t>
            </w:r>
          </w:p>
        </w:tc>
        <w:tc>
          <w:tcPr>
            <w:tcW w:w="1260" w:type="dxa"/>
            <w:noWrap/>
            <w:hideMark/>
          </w:tcPr>
          <w:p w14:paraId="12B405F6" w14:textId="77777777" w:rsidR="00E555E3" w:rsidRPr="00CD53B8" w:rsidRDefault="00E555E3" w:rsidP="00E555E3">
            <w:pPr>
              <w:jc w:val="right"/>
              <w:rPr>
                <w:color w:val="000000"/>
                <w:sz w:val="20"/>
                <w:szCs w:val="20"/>
              </w:rPr>
            </w:pPr>
            <w:r w:rsidRPr="00CD53B8">
              <w:rPr>
                <w:color w:val="000000"/>
                <w:sz w:val="20"/>
                <w:szCs w:val="20"/>
              </w:rPr>
              <w:t>0.023 (0.014) a</w:t>
            </w:r>
          </w:p>
        </w:tc>
        <w:tc>
          <w:tcPr>
            <w:tcW w:w="1170" w:type="dxa"/>
            <w:noWrap/>
            <w:hideMark/>
          </w:tcPr>
          <w:p w14:paraId="1F55685D" w14:textId="77777777" w:rsidR="00E555E3" w:rsidRPr="00CD53B8" w:rsidRDefault="00E555E3" w:rsidP="00E555E3">
            <w:pPr>
              <w:jc w:val="right"/>
              <w:rPr>
                <w:color w:val="000000"/>
                <w:sz w:val="20"/>
                <w:szCs w:val="20"/>
              </w:rPr>
            </w:pPr>
            <w:r w:rsidRPr="00CD53B8">
              <w:rPr>
                <w:color w:val="000000"/>
                <w:sz w:val="20"/>
                <w:szCs w:val="20"/>
              </w:rPr>
              <w:t>0.008 (0.006) a</w:t>
            </w:r>
          </w:p>
        </w:tc>
        <w:tc>
          <w:tcPr>
            <w:tcW w:w="1080" w:type="dxa"/>
            <w:noWrap/>
            <w:hideMark/>
          </w:tcPr>
          <w:p w14:paraId="2A9181E4"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2B30D3F5" w14:textId="77777777" w:rsidR="00E555E3" w:rsidRPr="00CD53B8" w:rsidRDefault="00E555E3" w:rsidP="00E555E3">
            <w:pPr>
              <w:jc w:val="right"/>
              <w:rPr>
                <w:color w:val="000000"/>
                <w:sz w:val="20"/>
                <w:szCs w:val="20"/>
              </w:rPr>
            </w:pPr>
            <w:r w:rsidRPr="00CD53B8">
              <w:rPr>
                <w:color w:val="000000"/>
                <w:sz w:val="20"/>
                <w:szCs w:val="20"/>
              </w:rPr>
              <w:t>0.015 (0.011) a</w:t>
            </w:r>
          </w:p>
        </w:tc>
        <w:tc>
          <w:tcPr>
            <w:tcW w:w="1080" w:type="dxa"/>
            <w:noWrap/>
            <w:hideMark/>
          </w:tcPr>
          <w:p w14:paraId="0B402677" w14:textId="77777777" w:rsidR="00E555E3" w:rsidRPr="00CD53B8" w:rsidRDefault="00E555E3" w:rsidP="00E555E3">
            <w:pPr>
              <w:jc w:val="right"/>
              <w:rPr>
                <w:color w:val="000000"/>
                <w:sz w:val="20"/>
                <w:szCs w:val="20"/>
              </w:rPr>
            </w:pPr>
            <w:r w:rsidRPr="00CD53B8">
              <w:rPr>
                <w:color w:val="000000"/>
                <w:sz w:val="20"/>
                <w:szCs w:val="20"/>
              </w:rPr>
              <w:t>0.018 (0.013) a</w:t>
            </w:r>
          </w:p>
        </w:tc>
        <w:tc>
          <w:tcPr>
            <w:tcW w:w="1170" w:type="dxa"/>
            <w:noWrap/>
            <w:hideMark/>
          </w:tcPr>
          <w:p w14:paraId="37104925" w14:textId="77777777" w:rsidR="00E555E3" w:rsidRPr="00CD53B8" w:rsidRDefault="00E555E3" w:rsidP="00E555E3">
            <w:pPr>
              <w:jc w:val="right"/>
              <w:rPr>
                <w:color w:val="000000"/>
                <w:sz w:val="20"/>
                <w:szCs w:val="20"/>
              </w:rPr>
            </w:pPr>
            <w:r w:rsidRPr="00CD53B8">
              <w:rPr>
                <w:color w:val="000000"/>
                <w:sz w:val="20"/>
                <w:szCs w:val="20"/>
              </w:rPr>
              <w:t>0.091 (0.057) a</w:t>
            </w:r>
          </w:p>
        </w:tc>
        <w:tc>
          <w:tcPr>
            <w:tcW w:w="1170" w:type="dxa"/>
            <w:noWrap/>
            <w:hideMark/>
          </w:tcPr>
          <w:p w14:paraId="06D2E6D6" w14:textId="77777777" w:rsidR="00E555E3" w:rsidRPr="00CD53B8" w:rsidRDefault="00E555E3" w:rsidP="00E555E3">
            <w:pPr>
              <w:jc w:val="right"/>
              <w:rPr>
                <w:color w:val="000000"/>
                <w:sz w:val="20"/>
                <w:szCs w:val="20"/>
              </w:rPr>
            </w:pPr>
            <w:r w:rsidRPr="00CD53B8">
              <w:rPr>
                <w:color w:val="000000"/>
                <w:sz w:val="20"/>
                <w:szCs w:val="20"/>
              </w:rPr>
              <w:t>0.122 (0.122) a</w:t>
            </w:r>
          </w:p>
        </w:tc>
        <w:tc>
          <w:tcPr>
            <w:tcW w:w="1080" w:type="dxa"/>
            <w:noWrap/>
            <w:hideMark/>
          </w:tcPr>
          <w:p w14:paraId="63EE63C6" w14:textId="77777777" w:rsidR="00E555E3" w:rsidRPr="00CD53B8" w:rsidRDefault="00E555E3" w:rsidP="00E555E3">
            <w:pPr>
              <w:jc w:val="right"/>
              <w:rPr>
                <w:color w:val="000000"/>
                <w:sz w:val="20"/>
                <w:szCs w:val="20"/>
              </w:rPr>
            </w:pPr>
            <w:r w:rsidRPr="00CD53B8">
              <w:rPr>
                <w:color w:val="000000"/>
                <w:sz w:val="20"/>
                <w:szCs w:val="20"/>
              </w:rPr>
              <w:t>0.018 (0.013) a</w:t>
            </w:r>
          </w:p>
        </w:tc>
        <w:tc>
          <w:tcPr>
            <w:tcW w:w="1080" w:type="dxa"/>
            <w:noWrap/>
            <w:hideMark/>
          </w:tcPr>
          <w:p w14:paraId="4B76A06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20F5A5AE" w14:textId="77777777" w:rsidR="00E555E3" w:rsidRPr="00CD53B8" w:rsidRDefault="00E555E3" w:rsidP="00E555E3">
            <w:pPr>
              <w:jc w:val="right"/>
              <w:rPr>
                <w:color w:val="000000"/>
                <w:sz w:val="20"/>
                <w:szCs w:val="20"/>
              </w:rPr>
            </w:pPr>
            <w:r w:rsidRPr="00CD53B8">
              <w:rPr>
                <w:color w:val="000000"/>
                <w:sz w:val="20"/>
                <w:szCs w:val="20"/>
              </w:rPr>
              <w:t>1.33</w:t>
            </w:r>
          </w:p>
        </w:tc>
        <w:tc>
          <w:tcPr>
            <w:tcW w:w="900" w:type="dxa"/>
            <w:noWrap/>
            <w:hideMark/>
          </w:tcPr>
          <w:p w14:paraId="0AE1D882" w14:textId="77777777" w:rsidR="00E555E3" w:rsidRPr="00CD53B8" w:rsidRDefault="00E555E3" w:rsidP="00E555E3">
            <w:pPr>
              <w:jc w:val="right"/>
              <w:rPr>
                <w:color w:val="000000"/>
                <w:sz w:val="20"/>
                <w:szCs w:val="20"/>
              </w:rPr>
            </w:pPr>
            <w:r w:rsidRPr="00CD53B8">
              <w:rPr>
                <w:color w:val="000000"/>
                <w:sz w:val="20"/>
                <w:szCs w:val="20"/>
              </w:rPr>
              <w:t>0.215</w:t>
            </w:r>
          </w:p>
        </w:tc>
      </w:tr>
      <w:tr w:rsidR="00E555E3" w:rsidRPr="00CD53B8" w14:paraId="0E7A9945" w14:textId="77777777" w:rsidTr="006D4899">
        <w:trPr>
          <w:trHeight w:val="300"/>
          <w:jc w:val="center"/>
        </w:trPr>
        <w:tc>
          <w:tcPr>
            <w:tcW w:w="2250" w:type="dxa"/>
            <w:noWrap/>
            <w:hideMark/>
          </w:tcPr>
          <w:p w14:paraId="2E73E22C" w14:textId="77777777" w:rsidR="00E555E3" w:rsidRPr="00CD53B8" w:rsidRDefault="00E555E3" w:rsidP="00E555E3">
            <w:pPr>
              <w:jc w:val="right"/>
              <w:rPr>
                <w:color w:val="000000"/>
                <w:sz w:val="20"/>
                <w:szCs w:val="20"/>
              </w:rPr>
            </w:pPr>
            <w:r w:rsidRPr="00CD53B8">
              <w:rPr>
                <w:color w:val="000000"/>
                <w:sz w:val="20"/>
                <w:szCs w:val="20"/>
              </w:rPr>
              <w:t>Lygaeidae</w:t>
            </w:r>
          </w:p>
        </w:tc>
        <w:tc>
          <w:tcPr>
            <w:tcW w:w="1260" w:type="dxa"/>
            <w:noWrap/>
            <w:hideMark/>
          </w:tcPr>
          <w:p w14:paraId="2EB88ADA"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260" w:type="dxa"/>
            <w:noWrap/>
            <w:hideMark/>
          </w:tcPr>
          <w:p w14:paraId="78B39101" w14:textId="77777777" w:rsidR="00E555E3" w:rsidRPr="00CD53B8" w:rsidRDefault="00E555E3" w:rsidP="00E555E3">
            <w:pPr>
              <w:jc w:val="right"/>
              <w:rPr>
                <w:color w:val="000000"/>
                <w:sz w:val="20"/>
                <w:szCs w:val="20"/>
              </w:rPr>
            </w:pPr>
            <w:r w:rsidRPr="00CD53B8">
              <w:rPr>
                <w:color w:val="000000"/>
                <w:sz w:val="20"/>
                <w:szCs w:val="20"/>
              </w:rPr>
              <w:t>0.011 (0.008) ab</w:t>
            </w:r>
          </w:p>
        </w:tc>
        <w:tc>
          <w:tcPr>
            <w:tcW w:w="1170" w:type="dxa"/>
            <w:noWrap/>
            <w:hideMark/>
          </w:tcPr>
          <w:p w14:paraId="1BCEBBF7" w14:textId="77777777" w:rsidR="00E555E3" w:rsidRPr="00CD53B8" w:rsidRDefault="00E555E3" w:rsidP="00E555E3">
            <w:pPr>
              <w:jc w:val="right"/>
              <w:rPr>
                <w:color w:val="000000"/>
                <w:sz w:val="20"/>
                <w:szCs w:val="20"/>
              </w:rPr>
            </w:pPr>
            <w:r w:rsidRPr="00CD53B8">
              <w:rPr>
                <w:color w:val="000000"/>
                <w:sz w:val="20"/>
                <w:szCs w:val="20"/>
              </w:rPr>
              <w:t>0.008 (0.006) b</w:t>
            </w:r>
          </w:p>
        </w:tc>
        <w:tc>
          <w:tcPr>
            <w:tcW w:w="1080" w:type="dxa"/>
            <w:noWrap/>
            <w:hideMark/>
          </w:tcPr>
          <w:p w14:paraId="650DBC15" w14:textId="77777777" w:rsidR="00E555E3" w:rsidRPr="00CD53B8" w:rsidRDefault="00E555E3" w:rsidP="00E555E3">
            <w:pPr>
              <w:jc w:val="right"/>
              <w:rPr>
                <w:b/>
                <w:color w:val="000000"/>
                <w:sz w:val="20"/>
                <w:szCs w:val="20"/>
              </w:rPr>
            </w:pPr>
            <w:r w:rsidRPr="00CD53B8">
              <w:rPr>
                <w:b/>
                <w:color w:val="000000"/>
                <w:sz w:val="20"/>
                <w:szCs w:val="20"/>
              </w:rPr>
              <w:t>0.027 (0.016) a</w:t>
            </w:r>
          </w:p>
        </w:tc>
        <w:tc>
          <w:tcPr>
            <w:tcW w:w="1260" w:type="dxa"/>
            <w:noWrap/>
            <w:hideMark/>
          </w:tcPr>
          <w:p w14:paraId="5AF56B29"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080" w:type="dxa"/>
            <w:noWrap/>
            <w:hideMark/>
          </w:tcPr>
          <w:p w14:paraId="141CF590" w14:textId="77777777" w:rsidR="00E555E3" w:rsidRPr="00CD53B8" w:rsidRDefault="00E555E3" w:rsidP="00E555E3">
            <w:pPr>
              <w:jc w:val="right"/>
              <w:rPr>
                <w:color w:val="000000"/>
                <w:sz w:val="20"/>
                <w:szCs w:val="20"/>
              </w:rPr>
            </w:pPr>
            <w:r w:rsidRPr="00CD53B8">
              <w:rPr>
                <w:color w:val="000000"/>
                <w:sz w:val="20"/>
                <w:szCs w:val="20"/>
              </w:rPr>
              <w:t>0.055 (0.034) ab</w:t>
            </w:r>
          </w:p>
        </w:tc>
        <w:tc>
          <w:tcPr>
            <w:tcW w:w="1170" w:type="dxa"/>
            <w:noWrap/>
            <w:hideMark/>
          </w:tcPr>
          <w:p w14:paraId="36055DD8" w14:textId="77777777" w:rsidR="00E555E3" w:rsidRPr="00CD53B8" w:rsidRDefault="00E555E3" w:rsidP="00E555E3">
            <w:pPr>
              <w:jc w:val="right"/>
              <w:rPr>
                <w:color w:val="000000"/>
                <w:sz w:val="20"/>
                <w:szCs w:val="20"/>
              </w:rPr>
            </w:pPr>
            <w:r w:rsidRPr="00CD53B8">
              <w:rPr>
                <w:color w:val="000000"/>
                <w:sz w:val="20"/>
                <w:szCs w:val="20"/>
              </w:rPr>
              <w:t>0.018 (0.018) ab</w:t>
            </w:r>
          </w:p>
        </w:tc>
        <w:tc>
          <w:tcPr>
            <w:tcW w:w="1170" w:type="dxa"/>
            <w:noWrap/>
            <w:hideMark/>
          </w:tcPr>
          <w:p w14:paraId="06EDFAB8"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080" w:type="dxa"/>
            <w:noWrap/>
            <w:hideMark/>
          </w:tcPr>
          <w:p w14:paraId="72B810C0" w14:textId="77777777" w:rsidR="00E555E3" w:rsidRPr="00CD53B8" w:rsidRDefault="00E555E3" w:rsidP="00E555E3">
            <w:pPr>
              <w:jc w:val="right"/>
              <w:rPr>
                <w:color w:val="000000"/>
                <w:sz w:val="20"/>
                <w:szCs w:val="20"/>
              </w:rPr>
            </w:pPr>
            <w:r w:rsidRPr="00CD53B8">
              <w:rPr>
                <w:color w:val="000000"/>
                <w:sz w:val="20"/>
                <w:szCs w:val="20"/>
              </w:rPr>
              <w:t>0.055 (0.022) ab</w:t>
            </w:r>
          </w:p>
        </w:tc>
        <w:tc>
          <w:tcPr>
            <w:tcW w:w="1080" w:type="dxa"/>
            <w:noWrap/>
            <w:hideMark/>
          </w:tcPr>
          <w:p w14:paraId="1A678087"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720" w:type="dxa"/>
            <w:noWrap/>
            <w:hideMark/>
          </w:tcPr>
          <w:p w14:paraId="0FBA6861" w14:textId="77777777" w:rsidR="00E555E3" w:rsidRPr="00CD53B8" w:rsidRDefault="00E555E3" w:rsidP="00E555E3">
            <w:pPr>
              <w:jc w:val="right"/>
              <w:rPr>
                <w:color w:val="000000"/>
                <w:sz w:val="20"/>
                <w:szCs w:val="20"/>
              </w:rPr>
            </w:pPr>
            <w:r w:rsidRPr="00CD53B8">
              <w:rPr>
                <w:color w:val="000000"/>
                <w:sz w:val="20"/>
                <w:szCs w:val="20"/>
              </w:rPr>
              <w:t>2.11</w:t>
            </w:r>
          </w:p>
        </w:tc>
        <w:tc>
          <w:tcPr>
            <w:tcW w:w="900" w:type="dxa"/>
            <w:noWrap/>
            <w:hideMark/>
          </w:tcPr>
          <w:p w14:paraId="7D430097" w14:textId="77777777" w:rsidR="00E555E3" w:rsidRPr="00CD53B8" w:rsidRDefault="00E555E3" w:rsidP="00E555E3">
            <w:pPr>
              <w:jc w:val="right"/>
              <w:rPr>
                <w:b/>
                <w:bCs/>
                <w:color w:val="000000"/>
                <w:sz w:val="20"/>
                <w:szCs w:val="20"/>
              </w:rPr>
            </w:pPr>
            <w:r w:rsidRPr="00CD53B8">
              <w:rPr>
                <w:b/>
                <w:bCs/>
                <w:color w:val="000000"/>
                <w:sz w:val="20"/>
                <w:szCs w:val="20"/>
              </w:rPr>
              <w:t>0.026</w:t>
            </w:r>
          </w:p>
        </w:tc>
      </w:tr>
      <w:tr w:rsidR="00E555E3" w:rsidRPr="00CD53B8" w14:paraId="0BA3E359" w14:textId="77777777" w:rsidTr="006D4899">
        <w:trPr>
          <w:trHeight w:val="300"/>
          <w:jc w:val="center"/>
        </w:trPr>
        <w:tc>
          <w:tcPr>
            <w:tcW w:w="2250" w:type="dxa"/>
            <w:noWrap/>
            <w:hideMark/>
          </w:tcPr>
          <w:p w14:paraId="10569BA6" w14:textId="77777777" w:rsidR="00E555E3" w:rsidRPr="00CD53B8" w:rsidRDefault="00E555E3" w:rsidP="00E555E3">
            <w:pPr>
              <w:jc w:val="right"/>
              <w:rPr>
                <w:color w:val="000000"/>
                <w:sz w:val="20"/>
                <w:szCs w:val="20"/>
              </w:rPr>
            </w:pPr>
            <w:r w:rsidRPr="00CD53B8">
              <w:rPr>
                <w:color w:val="000000"/>
                <w:sz w:val="20"/>
                <w:szCs w:val="20"/>
              </w:rPr>
              <w:t>Pentatomidae (+imm)</w:t>
            </w:r>
          </w:p>
        </w:tc>
        <w:tc>
          <w:tcPr>
            <w:tcW w:w="1260" w:type="dxa"/>
            <w:noWrap/>
            <w:hideMark/>
          </w:tcPr>
          <w:p w14:paraId="659DEFE4"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260" w:type="dxa"/>
            <w:noWrap/>
            <w:hideMark/>
          </w:tcPr>
          <w:p w14:paraId="7708EDB1"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2C93A6C6" w14:textId="77777777" w:rsidR="00E555E3" w:rsidRPr="00CD53B8" w:rsidRDefault="00E555E3" w:rsidP="00E555E3">
            <w:pPr>
              <w:jc w:val="right"/>
              <w:rPr>
                <w:color w:val="000000"/>
                <w:sz w:val="20"/>
                <w:szCs w:val="20"/>
              </w:rPr>
            </w:pPr>
            <w:r w:rsidRPr="00CD53B8">
              <w:rPr>
                <w:color w:val="000000"/>
                <w:sz w:val="20"/>
                <w:szCs w:val="20"/>
              </w:rPr>
              <w:t>0.004 (0.004) b</w:t>
            </w:r>
          </w:p>
        </w:tc>
        <w:tc>
          <w:tcPr>
            <w:tcW w:w="1080" w:type="dxa"/>
            <w:noWrap/>
            <w:hideMark/>
          </w:tcPr>
          <w:p w14:paraId="3771BCFE" w14:textId="77777777" w:rsidR="00E555E3" w:rsidRPr="00CD53B8" w:rsidRDefault="00E555E3" w:rsidP="00E555E3">
            <w:pPr>
              <w:jc w:val="right"/>
              <w:rPr>
                <w:color w:val="000000"/>
                <w:sz w:val="20"/>
                <w:szCs w:val="20"/>
              </w:rPr>
            </w:pPr>
            <w:r w:rsidRPr="00CD53B8">
              <w:rPr>
                <w:color w:val="000000"/>
                <w:sz w:val="20"/>
                <w:szCs w:val="20"/>
              </w:rPr>
              <w:t xml:space="preserve">0.000 (0.000) b </w:t>
            </w:r>
          </w:p>
        </w:tc>
        <w:tc>
          <w:tcPr>
            <w:tcW w:w="1260" w:type="dxa"/>
            <w:noWrap/>
            <w:hideMark/>
          </w:tcPr>
          <w:p w14:paraId="216C258E"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080" w:type="dxa"/>
            <w:noWrap/>
            <w:hideMark/>
          </w:tcPr>
          <w:p w14:paraId="4CE984CA"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359808CF" w14:textId="77777777" w:rsidR="00E555E3" w:rsidRPr="00CD53B8" w:rsidRDefault="00E555E3" w:rsidP="00E555E3">
            <w:pPr>
              <w:jc w:val="right"/>
              <w:rPr>
                <w:color w:val="000000"/>
                <w:sz w:val="20"/>
                <w:szCs w:val="20"/>
              </w:rPr>
            </w:pPr>
            <w:r w:rsidRPr="00CD53B8">
              <w:rPr>
                <w:color w:val="000000"/>
                <w:sz w:val="20"/>
                <w:szCs w:val="20"/>
              </w:rPr>
              <w:t>0.009 (0.009) b</w:t>
            </w:r>
          </w:p>
        </w:tc>
        <w:tc>
          <w:tcPr>
            <w:tcW w:w="1170" w:type="dxa"/>
            <w:noWrap/>
            <w:hideMark/>
          </w:tcPr>
          <w:p w14:paraId="2496B55B" w14:textId="77777777" w:rsidR="00E555E3" w:rsidRPr="00CD53B8" w:rsidRDefault="00E555E3" w:rsidP="00E555E3">
            <w:pPr>
              <w:jc w:val="right"/>
              <w:rPr>
                <w:b/>
                <w:color w:val="000000"/>
                <w:sz w:val="20"/>
                <w:szCs w:val="20"/>
              </w:rPr>
            </w:pPr>
            <w:r w:rsidRPr="00CD53B8">
              <w:rPr>
                <w:b/>
                <w:color w:val="000000"/>
                <w:sz w:val="20"/>
                <w:szCs w:val="20"/>
              </w:rPr>
              <w:t>0.033 (0.019) a</w:t>
            </w:r>
          </w:p>
        </w:tc>
        <w:tc>
          <w:tcPr>
            <w:tcW w:w="1080" w:type="dxa"/>
            <w:noWrap/>
            <w:hideMark/>
          </w:tcPr>
          <w:p w14:paraId="44B83AD3"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080" w:type="dxa"/>
            <w:noWrap/>
            <w:hideMark/>
          </w:tcPr>
          <w:p w14:paraId="6AB59787" w14:textId="77777777" w:rsidR="00E555E3" w:rsidRPr="00CD53B8" w:rsidRDefault="00E555E3" w:rsidP="00E555E3">
            <w:pPr>
              <w:jc w:val="right"/>
              <w:rPr>
                <w:color w:val="000000"/>
                <w:sz w:val="20"/>
                <w:szCs w:val="20"/>
              </w:rPr>
            </w:pPr>
            <w:r w:rsidRPr="00CD53B8">
              <w:rPr>
                <w:color w:val="000000"/>
                <w:sz w:val="20"/>
                <w:szCs w:val="20"/>
              </w:rPr>
              <w:t>0.015 (0.015) b</w:t>
            </w:r>
          </w:p>
        </w:tc>
        <w:tc>
          <w:tcPr>
            <w:tcW w:w="720" w:type="dxa"/>
            <w:noWrap/>
            <w:hideMark/>
          </w:tcPr>
          <w:p w14:paraId="5382FEF1" w14:textId="77777777" w:rsidR="00E555E3" w:rsidRPr="00CD53B8" w:rsidRDefault="00E555E3" w:rsidP="00E555E3">
            <w:pPr>
              <w:jc w:val="right"/>
              <w:rPr>
                <w:color w:val="000000"/>
                <w:sz w:val="20"/>
                <w:szCs w:val="20"/>
              </w:rPr>
            </w:pPr>
            <w:r w:rsidRPr="00CD53B8">
              <w:rPr>
                <w:color w:val="000000"/>
                <w:sz w:val="20"/>
                <w:szCs w:val="20"/>
              </w:rPr>
              <w:t>2.36</w:t>
            </w:r>
          </w:p>
        </w:tc>
        <w:tc>
          <w:tcPr>
            <w:tcW w:w="900" w:type="dxa"/>
            <w:noWrap/>
            <w:hideMark/>
          </w:tcPr>
          <w:p w14:paraId="637B48C7" w14:textId="77777777" w:rsidR="00E555E3" w:rsidRPr="00CD53B8" w:rsidRDefault="00E555E3" w:rsidP="00E555E3">
            <w:pPr>
              <w:jc w:val="right"/>
              <w:rPr>
                <w:b/>
                <w:bCs/>
                <w:color w:val="000000"/>
                <w:sz w:val="20"/>
                <w:szCs w:val="20"/>
              </w:rPr>
            </w:pPr>
            <w:r w:rsidRPr="00CD53B8">
              <w:rPr>
                <w:b/>
                <w:bCs/>
                <w:color w:val="000000"/>
                <w:sz w:val="20"/>
                <w:szCs w:val="20"/>
              </w:rPr>
              <w:t>0.012</w:t>
            </w:r>
          </w:p>
        </w:tc>
      </w:tr>
      <w:tr w:rsidR="00E555E3" w:rsidRPr="00CD53B8" w14:paraId="5F98EDA8" w14:textId="77777777" w:rsidTr="006D4899">
        <w:trPr>
          <w:trHeight w:val="300"/>
          <w:jc w:val="center"/>
        </w:trPr>
        <w:tc>
          <w:tcPr>
            <w:tcW w:w="2250" w:type="dxa"/>
            <w:noWrap/>
            <w:hideMark/>
          </w:tcPr>
          <w:p w14:paraId="295573C6" w14:textId="77777777" w:rsidR="00E555E3" w:rsidRPr="00CD53B8" w:rsidRDefault="00E555E3" w:rsidP="00E555E3">
            <w:pPr>
              <w:rPr>
                <w:color w:val="000000"/>
                <w:sz w:val="20"/>
                <w:szCs w:val="20"/>
              </w:rPr>
            </w:pPr>
            <w:r w:rsidRPr="00CD53B8">
              <w:rPr>
                <w:color w:val="000000"/>
                <w:sz w:val="20"/>
                <w:szCs w:val="20"/>
              </w:rPr>
              <w:t>Hymenoptera</w:t>
            </w:r>
          </w:p>
        </w:tc>
        <w:tc>
          <w:tcPr>
            <w:tcW w:w="1260" w:type="dxa"/>
            <w:noWrap/>
            <w:hideMark/>
          </w:tcPr>
          <w:p w14:paraId="4E472D60"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1BA4896E"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1238F45D" w14:textId="77777777" w:rsidR="00E555E3" w:rsidRPr="00CD53B8" w:rsidRDefault="00E555E3" w:rsidP="00E555E3">
            <w:pPr>
              <w:jc w:val="right"/>
              <w:rPr>
                <w:color w:val="000000"/>
                <w:sz w:val="20"/>
                <w:szCs w:val="20"/>
              </w:rPr>
            </w:pPr>
            <w:r w:rsidRPr="00CD53B8">
              <w:rPr>
                <w:color w:val="000000"/>
                <w:sz w:val="20"/>
                <w:szCs w:val="20"/>
              </w:rPr>
              <w:t>0.008 (0.008) a</w:t>
            </w:r>
          </w:p>
        </w:tc>
        <w:tc>
          <w:tcPr>
            <w:tcW w:w="1080" w:type="dxa"/>
            <w:noWrap/>
            <w:hideMark/>
          </w:tcPr>
          <w:p w14:paraId="2E035E7D" w14:textId="77777777" w:rsidR="00E555E3" w:rsidRPr="00CD53B8" w:rsidRDefault="00E555E3" w:rsidP="00E555E3">
            <w:pPr>
              <w:jc w:val="right"/>
              <w:rPr>
                <w:color w:val="000000"/>
                <w:sz w:val="20"/>
                <w:szCs w:val="20"/>
              </w:rPr>
            </w:pPr>
            <w:r w:rsidRPr="00CD53B8">
              <w:rPr>
                <w:color w:val="000000"/>
                <w:sz w:val="20"/>
                <w:szCs w:val="20"/>
              </w:rPr>
              <w:t>0.007 (0.007) a</w:t>
            </w:r>
          </w:p>
        </w:tc>
        <w:tc>
          <w:tcPr>
            <w:tcW w:w="1260" w:type="dxa"/>
            <w:noWrap/>
            <w:hideMark/>
          </w:tcPr>
          <w:p w14:paraId="524CBEEB" w14:textId="77777777" w:rsidR="00E555E3" w:rsidRPr="00CD53B8" w:rsidRDefault="00E555E3" w:rsidP="00E555E3">
            <w:pPr>
              <w:jc w:val="right"/>
              <w:rPr>
                <w:color w:val="000000"/>
                <w:sz w:val="20"/>
                <w:szCs w:val="20"/>
              </w:rPr>
            </w:pPr>
            <w:r w:rsidRPr="00CD53B8">
              <w:rPr>
                <w:color w:val="000000"/>
                <w:sz w:val="20"/>
                <w:szCs w:val="20"/>
              </w:rPr>
              <w:t>0.015 (0.011) a</w:t>
            </w:r>
          </w:p>
        </w:tc>
        <w:tc>
          <w:tcPr>
            <w:tcW w:w="1080" w:type="dxa"/>
            <w:noWrap/>
            <w:hideMark/>
          </w:tcPr>
          <w:p w14:paraId="65453195"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2A8C16C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5B523DC9"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7D192706"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8FB1DAC"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64AE1923" w14:textId="77777777" w:rsidR="00E555E3" w:rsidRPr="00CD53B8" w:rsidRDefault="00E555E3" w:rsidP="00E555E3">
            <w:pPr>
              <w:jc w:val="right"/>
              <w:rPr>
                <w:color w:val="000000"/>
                <w:sz w:val="20"/>
                <w:szCs w:val="20"/>
              </w:rPr>
            </w:pPr>
            <w:r w:rsidRPr="00CD53B8">
              <w:rPr>
                <w:color w:val="000000"/>
                <w:sz w:val="20"/>
                <w:szCs w:val="20"/>
              </w:rPr>
              <w:t>0.71</w:t>
            </w:r>
          </w:p>
        </w:tc>
        <w:tc>
          <w:tcPr>
            <w:tcW w:w="900" w:type="dxa"/>
            <w:noWrap/>
            <w:hideMark/>
          </w:tcPr>
          <w:p w14:paraId="060742C3" w14:textId="77777777" w:rsidR="00E555E3" w:rsidRPr="00CD53B8" w:rsidRDefault="00E555E3" w:rsidP="00E555E3">
            <w:pPr>
              <w:jc w:val="right"/>
              <w:rPr>
                <w:color w:val="000000"/>
                <w:sz w:val="20"/>
                <w:szCs w:val="20"/>
              </w:rPr>
            </w:pPr>
            <w:r w:rsidRPr="00CD53B8">
              <w:rPr>
                <w:color w:val="000000"/>
                <w:sz w:val="20"/>
                <w:szCs w:val="20"/>
              </w:rPr>
              <w:t>0.703</w:t>
            </w:r>
          </w:p>
        </w:tc>
      </w:tr>
      <w:tr w:rsidR="00E555E3" w:rsidRPr="00CD53B8" w14:paraId="52AE59D3" w14:textId="77777777" w:rsidTr="006D4899">
        <w:trPr>
          <w:trHeight w:val="300"/>
          <w:jc w:val="center"/>
        </w:trPr>
        <w:tc>
          <w:tcPr>
            <w:tcW w:w="2250" w:type="dxa"/>
            <w:noWrap/>
            <w:hideMark/>
          </w:tcPr>
          <w:p w14:paraId="08E2366D" w14:textId="77777777" w:rsidR="00E555E3" w:rsidRPr="00CD53B8" w:rsidRDefault="00E555E3" w:rsidP="00E555E3">
            <w:pPr>
              <w:jc w:val="right"/>
              <w:rPr>
                <w:color w:val="000000"/>
                <w:sz w:val="20"/>
                <w:szCs w:val="20"/>
              </w:rPr>
            </w:pPr>
            <w:r w:rsidRPr="00CD53B8">
              <w:rPr>
                <w:color w:val="000000"/>
                <w:sz w:val="20"/>
                <w:szCs w:val="20"/>
              </w:rPr>
              <w:t>Chalcidiodea</w:t>
            </w:r>
          </w:p>
        </w:tc>
        <w:tc>
          <w:tcPr>
            <w:tcW w:w="1260" w:type="dxa"/>
            <w:noWrap/>
            <w:hideMark/>
          </w:tcPr>
          <w:p w14:paraId="694EB8C1"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0C12B70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45055FFD"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7A4046D2" w14:textId="77777777" w:rsidR="00E555E3" w:rsidRPr="00CD53B8" w:rsidRDefault="00E555E3" w:rsidP="00E555E3">
            <w:pPr>
              <w:jc w:val="right"/>
              <w:rPr>
                <w:color w:val="000000"/>
                <w:sz w:val="20"/>
                <w:szCs w:val="20"/>
              </w:rPr>
            </w:pPr>
            <w:r w:rsidRPr="00CD53B8">
              <w:rPr>
                <w:color w:val="000000"/>
                <w:sz w:val="20"/>
                <w:szCs w:val="20"/>
              </w:rPr>
              <w:t>0.013 (0.009) a</w:t>
            </w:r>
          </w:p>
        </w:tc>
        <w:tc>
          <w:tcPr>
            <w:tcW w:w="1260" w:type="dxa"/>
            <w:noWrap/>
            <w:hideMark/>
          </w:tcPr>
          <w:p w14:paraId="0EE9E54C" w14:textId="77777777" w:rsidR="00E555E3" w:rsidRPr="00CD53B8" w:rsidRDefault="00E555E3" w:rsidP="00E555E3">
            <w:pPr>
              <w:jc w:val="right"/>
              <w:rPr>
                <w:color w:val="000000"/>
                <w:sz w:val="20"/>
                <w:szCs w:val="20"/>
              </w:rPr>
            </w:pPr>
            <w:r w:rsidRPr="00CD53B8">
              <w:rPr>
                <w:color w:val="000000"/>
                <w:sz w:val="20"/>
                <w:szCs w:val="20"/>
              </w:rPr>
              <w:t>0.023 (0.013) a</w:t>
            </w:r>
          </w:p>
        </w:tc>
        <w:tc>
          <w:tcPr>
            <w:tcW w:w="1080" w:type="dxa"/>
            <w:noWrap/>
            <w:hideMark/>
          </w:tcPr>
          <w:p w14:paraId="3E0E4397"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4443CD6C" w14:textId="77777777" w:rsidR="00E555E3" w:rsidRPr="00CD53B8" w:rsidRDefault="00E555E3" w:rsidP="00E555E3">
            <w:pPr>
              <w:jc w:val="right"/>
              <w:rPr>
                <w:color w:val="000000"/>
                <w:sz w:val="20"/>
                <w:szCs w:val="20"/>
              </w:rPr>
            </w:pPr>
            <w:r w:rsidRPr="00CD53B8">
              <w:rPr>
                <w:color w:val="000000"/>
                <w:sz w:val="20"/>
                <w:szCs w:val="20"/>
              </w:rPr>
              <w:t>0.018 (0.013) a</w:t>
            </w:r>
          </w:p>
        </w:tc>
        <w:tc>
          <w:tcPr>
            <w:tcW w:w="1170" w:type="dxa"/>
            <w:noWrap/>
            <w:hideMark/>
          </w:tcPr>
          <w:p w14:paraId="782C92B4" w14:textId="77777777" w:rsidR="00E555E3" w:rsidRPr="00CD53B8" w:rsidRDefault="00E555E3" w:rsidP="00E555E3">
            <w:pPr>
              <w:jc w:val="right"/>
              <w:rPr>
                <w:color w:val="000000"/>
                <w:sz w:val="20"/>
                <w:szCs w:val="20"/>
              </w:rPr>
            </w:pPr>
            <w:r w:rsidRPr="00CD53B8">
              <w:rPr>
                <w:color w:val="000000"/>
                <w:sz w:val="20"/>
                <w:szCs w:val="20"/>
              </w:rPr>
              <w:t>0.011 (0.011) a</w:t>
            </w:r>
          </w:p>
        </w:tc>
        <w:tc>
          <w:tcPr>
            <w:tcW w:w="1080" w:type="dxa"/>
            <w:noWrap/>
            <w:hideMark/>
          </w:tcPr>
          <w:p w14:paraId="610507DD"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190B8886"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6A812AFC" w14:textId="77777777" w:rsidR="00E555E3" w:rsidRPr="00CD53B8" w:rsidRDefault="00E555E3" w:rsidP="00E555E3">
            <w:pPr>
              <w:jc w:val="right"/>
              <w:rPr>
                <w:color w:val="000000"/>
                <w:sz w:val="20"/>
                <w:szCs w:val="20"/>
              </w:rPr>
            </w:pPr>
            <w:r w:rsidRPr="00CD53B8">
              <w:rPr>
                <w:color w:val="000000"/>
                <w:sz w:val="20"/>
                <w:szCs w:val="20"/>
              </w:rPr>
              <w:t>1.64</w:t>
            </w:r>
          </w:p>
        </w:tc>
        <w:tc>
          <w:tcPr>
            <w:tcW w:w="900" w:type="dxa"/>
            <w:noWrap/>
            <w:hideMark/>
          </w:tcPr>
          <w:p w14:paraId="785AE920" w14:textId="77777777" w:rsidR="00E555E3" w:rsidRPr="00CD53B8" w:rsidRDefault="00E555E3" w:rsidP="00E555E3">
            <w:pPr>
              <w:jc w:val="right"/>
              <w:rPr>
                <w:color w:val="000000"/>
                <w:sz w:val="20"/>
                <w:szCs w:val="20"/>
              </w:rPr>
            </w:pPr>
            <w:r w:rsidRPr="00CD53B8">
              <w:rPr>
                <w:color w:val="000000"/>
                <w:sz w:val="20"/>
                <w:szCs w:val="20"/>
              </w:rPr>
              <w:t>0.098</w:t>
            </w:r>
          </w:p>
        </w:tc>
      </w:tr>
      <w:tr w:rsidR="00E555E3" w:rsidRPr="00CD53B8" w14:paraId="41B982CD" w14:textId="77777777" w:rsidTr="006D4899">
        <w:trPr>
          <w:trHeight w:val="300"/>
          <w:jc w:val="center"/>
        </w:trPr>
        <w:tc>
          <w:tcPr>
            <w:tcW w:w="2250" w:type="dxa"/>
            <w:noWrap/>
            <w:hideMark/>
          </w:tcPr>
          <w:p w14:paraId="05B8CE65" w14:textId="77777777" w:rsidR="00E555E3" w:rsidRPr="00CD53B8" w:rsidRDefault="00E555E3" w:rsidP="00E555E3">
            <w:pPr>
              <w:jc w:val="right"/>
              <w:rPr>
                <w:color w:val="000000"/>
                <w:sz w:val="20"/>
                <w:szCs w:val="20"/>
              </w:rPr>
            </w:pPr>
            <w:r w:rsidRPr="00CD53B8">
              <w:rPr>
                <w:color w:val="000000"/>
                <w:sz w:val="20"/>
                <w:szCs w:val="20"/>
              </w:rPr>
              <w:t>Formicidae</w:t>
            </w:r>
          </w:p>
        </w:tc>
        <w:tc>
          <w:tcPr>
            <w:tcW w:w="1260" w:type="dxa"/>
            <w:noWrap/>
            <w:hideMark/>
          </w:tcPr>
          <w:p w14:paraId="1DD2AAE5" w14:textId="77777777" w:rsidR="00E555E3" w:rsidRPr="00CD53B8" w:rsidRDefault="00E555E3" w:rsidP="00E555E3">
            <w:pPr>
              <w:jc w:val="right"/>
              <w:rPr>
                <w:color w:val="000000"/>
                <w:sz w:val="20"/>
                <w:szCs w:val="20"/>
              </w:rPr>
            </w:pPr>
            <w:r w:rsidRPr="00CD53B8">
              <w:rPr>
                <w:color w:val="000000"/>
                <w:sz w:val="20"/>
                <w:szCs w:val="20"/>
              </w:rPr>
              <w:t>0.063 (0.027) c</w:t>
            </w:r>
          </w:p>
        </w:tc>
        <w:tc>
          <w:tcPr>
            <w:tcW w:w="1260" w:type="dxa"/>
            <w:noWrap/>
            <w:hideMark/>
          </w:tcPr>
          <w:p w14:paraId="35F2E17E" w14:textId="77777777" w:rsidR="00E555E3" w:rsidRPr="00CD53B8" w:rsidRDefault="00E555E3" w:rsidP="00E555E3">
            <w:pPr>
              <w:jc w:val="right"/>
              <w:rPr>
                <w:color w:val="000000"/>
                <w:sz w:val="20"/>
                <w:szCs w:val="20"/>
              </w:rPr>
            </w:pPr>
            <w:r w:rsidRPr="00CD53B8">
              <w:rPr>
                <w:color w:val="000000"/>
                <w:sz w:val="20"/>
                <w:szCs w:val="20"/>
              </w:rPr>
              <w:t>0.189 (0.037) bc</w:t>
            </w:r>
          </w:p>
        </w:tc>
        <w:tc>
          <w:tcPr>
            <w:tcW w:w="1170" w:type="dxa"/>
            <w:noWrap/>
            <w:hideMark/>
          </w:tcPr>
          <w:p w14:paraId="41C1717F" w14:textId="77777777" w:rsidR="00E555E3" w:rsidRPr="00CD53B8" w:rsidRDefault="00E555E3" w:rsidP="00E555E3">
            <w:pPr>
              <w:jc w:val="right"/>
              <w:rPr>
                <w:color w:val="000000"/>
                <w:sz w:val="20"/>
                <w:szCs w:val="20"/>
              </w:rPr>
            </w:pPr>
            <w:r w:rsidRPr="00CD53B8">
              <w:rPr>
                <w:color w:val="000000"/>
                <w:sz w:val="20"/>
                <w:szCs w:val="20"/>
              </w:rPr>
              <w:t xml:space="preserve">0.183 (0.037) bc </w:t>
            </w:r>
          </w:p>
        </w:tc>
        <w:tc>
          <w:tcPr>
            <w:tcW w:w="1080" w:type="dxa"/>
            <w:noWrap/>
            <w:hideMark/>
          </w:tcPr>
          <w:p w14:paraId="352BDCFE" w14:textId="77777777" w:rsidR="00E555E3" w:rsidRPr="00CD53B8" w:rsidRDefault="00E555E3" w:rsidP="00E555E3">
            <w:pPr>
              <w:jc w:val="right"/>
              <w:rPr>
                <w:color w:val="000000"/>
                <w:sz w:val="20"/>
                <w:szCs w:val="20"/>
              </w:rPr>
            </w:pPr>
            <w:r w:rsidRPr="00CD53B8">
              <w:rPr>
                <w:color w:val="000000"/>
                <w:sz w:val="20"/>
                <w:szCs w:val="20"/>
              </w:rPr>
              <w:t>0.227 (0.047) bc</w:t>
            </w:r>
          </w:p>
        </w:tc>
        <w:tc>
          <w:tcPr>
            <w:tcW w:w="1260" w:type="dxa"/>
            <w:noWrap/>
            <w:hideMark/>
          </w:tcPr>
          <w:p w14:paraId="6EC9DD87" w14:textId="77777777" w:rsidR="00E555E3" w:rsidRPr="00CD53B8" w:rsidRDefault="00E555E3" w:rsidP="00E555E3">
            <w:pPr>
              <w:jc w:val="right"/>
              <w:rPr>
                <w:color w:val="000000"/>
                <w:sz w:val="20"/>
                <w:szCs w:val="20"/>
              </w:rPr>
            </w:pPr>
            <w:r w:rsidRPr="00CD53B8">
              <w:rPr>
                <w:color w:val="000000"/>
                <w:sz w:val="20"/>
                <w:szCs w:val="20"/>
              </w:rPr>
              <w:t>0.139 (0.045) bc</w:t>
            </w:r>
          </w:p>
        </w:tc>
        <w:tc>
          <w:tcPr>
            <w:tcW w:w="1080" w:type="dxa"/>
            <w:noWrap/>
            <w:hideMark/>
          </w:tcPr>
          <w:p w14:paraId="51447B67" w14:textId="77777777" w:rsidR="00E555E3" w:rsidRPr="00CD53B8" w:rsidRDefault="00E555E3" w:rsidP="00E555E3">
            <w:pPr>
              <w:jc w:val="right"/>
              <w:rPr>
                <w:color w:val="000000"/>
                <w:sz w:val="20"/>
                <w:szCs w:val="20"/>
              </w:rPr>
            </w:pPr>
            <w:r w:rsidRPr="00CD53B8">
              <w:rPr>
                <w:color w:val="000000"/>
                <w:sz w:val="20"/>
                <w:szCs w:val="20"/>
              </w:rPr>
              <w:t>0.200 (0.059) bc</w:t>
            </w:r>
          </w:p>
        </w:tc>
        <w:tc>
          <w:tcPr>
            <w:tcW w:w="1170" w:type="dxa"/>
            <w:noWrap/>
            <w:hideMark/>
          </w:tcPr>
          <w:p w14:paraId="4B3F05E5" w14:textId="77777777" w:rsidR="00E555E3" w:rsidRPr="00CD53B8" w:rsidRDefault="00E555E3" w:rsidP="00E555E3">
            <w:pPr>
              <w:jc w:val="right"/>
              <w:rPr>
                <w:color w:val="000000"/>
                <w:sz w:val="20"/>
                <w:szCs w:val="20"/>
              </w:rPr>
            </w:pPr>
            <w:r w:rsidRPr="00CD53B8">
              <w:rPr>
                <w:color w:val="000000"/>
                <w:sz w:val="20"/>
                <w:szCs w:val="20"/>
              </w:rPr>
              <w:t>0.164 (0.049) bc</w:t>
            </w:r>
          </w:p>
        </w:tc>
        <w:tc>
          <w:tcPr>
            <w:tcW w:w="1170" w:type="dxa"/>
            <w:noWrap/>
            <w:hideMark/>
          </w:tcPr>
          <w:p w14:paraId="4BD1F61C" w14:textId="77777777" w:rsidR="00E555E3" w:rsidRPr="00CD53B8" w:rsidRDefault="00E555E3" w:rsidP="00E555E3">
            <w:pPr>
              <w:jc w:val="right"/>
              <w:rPr>
                <w:color w:val="000000"/>
                <w:sz w:val="20"/>
                <w:szCs w:val="20"/>
              </w:rPr>
            </w:pPr>
            <w:r w:rsidRPr="00CD53B8">
              <w:rPr>
                <w:color w:val="000000"/>
                <w:sz w:val="20"/>
                <w:szCs w:val="20"/>
              </w:rPr>
              <w:t>0.233 (0.045) bc</w:t>
            </w:r>
          </w:p>
        </w:tc>
        <w:tc>
          <w:tcPr>
            <w:tcW w:w="1080" w:type="dxa"/>
            <w:noWrap/>
            <w:hideMark/>
          </w:tcPr>
          <w:p w14:paraId="50DB7ACB" w14:textId="77777777" w:rsidR="00E555E3" w:rsidRPr="00CD53B8" w:rsidRDefault="00E555E3" w:rsidP="00E555E3">
            <w:pPr>
              <w:jc w:val="right"/>
              <w:rPr>
                <w:b/>
                <w:color w:val="000000"/>
                <w:sz w:val="20"/>
                <w:szCs w:val="20"/>
              </w:rPr>
            </w:pPr>
            <w:r w:rsidRPr="00CD53B8">
              <w:rPr>
                <w:b/>
                <w:color w:val="000000"/>
                <w:sz w:val="20"/>
                <w:szCs w:val="20"/>
              </w:rPr>
              <w:t>0.500 (0.096) ab</w:t>
            </w:r>
          </w:p>
        </w:tc>
        <w:tc>
          <w:tcPr>
            <w:tcW w:w="1080" w:type="dxa"/>
            <w:noWrap/>
            <w:hideMark/>
          </w:tcPr>
          <w:p w14:paraId="0F02A9CC" w14:textId="77777777" w:rsidR="00E555E3" w:rsidRPr="00CD53B8" w:rsidRDefault="00E555E3" w:rsidP="00E555E3">
            <w:pPr>
              <w:jc w:val="right"/>
              <w:rPr>
                <w:color w:val="000000"/>
                <w:sz w:val="20"/>
                <w:szCs w:val="20"/>
              </w:rPr>
            </w:pPr>
            <w:r w:rsidRPr="00CD53B8">
              <w:rPr>
                <w:color w:val="000000"/>
                <w:sz w:val="20"/>
                <w:szCs w:val="20"/>
              </w:rPr>
              <w:t>0.304 (0.075) ab</w:t>
            </w:r>
          </w:p>
        </w:tc>
        <w:tc>
          <w:tcPr>
            <w:tcW w:w="720" w:type="dxa"/>
            <w:noWrap/>
            <w:hideMark/>
          </w:tcPr>
          <w:p w14:paraId="7438A7BC" w14:textId="77777777" w:rsidR="00E555E3" w:rsidRPr="00CD53B8" w:rsidRDefault="00E555E3" w:rsidP="00E555E3">
            <w:pPr>
              <w:jc w:val="right"/>
              <w:rPr>
                <w:color w:val="000000"/>
                <w:sz w:val="20"/>
                <w:szCs w:val="20"/>
              </w:rPr>
            </w:pPr>
            <w:r w:rsidRPr="00CD53B8">
              <w:rPr>
                <w:color w:val="000000"/>
                <w:sz w:val="20"/>
                <w:szCs w:val="20"/>
              </w:rPr>
              <w:t>4.09</w:t>
            </w:r>
          </w:p>
        </w:tc>
        <w:tc>
          <w:tcPr>
            <w:tcW w:w="900" w:type="dxa"/>
            <w:noWrap/>
            <w:hideMark/>
          </w:tcPr>
          <w:p w14:paraId="3C87D314" w14:textId="77777777" w:rsidR="00E555E3" w:rsidRPr="00CD53B8" w:rsidRDefault="00E555E3" w:rsidP="00E555E3">
            <w:pPr>
              <w:jc w:val="right"/>
              <w:rPr>
                <w:b/>
                <w:bCs/>
                <w:color w:val="000000"/>
                <w:sz w:val="20"/>
                <w:szCs w:val="20"/>
              </w:rPr>
            </w:pPr>
            <w:r w:rsidRPr="00CD53B8">
              <w:rPr>
                <w:b/>
                <w:bCs/>
                <w:color w:val="000000"/>
                <w:sz w:val="20"/>
                <w:szCs w:val="20"/>
              </w:rPr>
              <w:t>&lt;0.0001</w:t>
            </w:r>
          </w:p>
        </w:tc>
      </w:tr>
      <w:tr w:rsidR="00E555E3" w:rsidRPr="00CD53B8" w14:paraId="51FA7A57" w14:textId="77777777" w:rsidTr="006D4899">
        <w:trPr>
          <w:trHeight w:val="300"/>
          <w:jc w:val="center"/>
        </w:trPr>
        <w:tc>
          <w:tcPr>
            <w:tcW w:w="2250" w:type="dxa"/>
            <w:noWrap/>
            <w:hideMark/>
          </w:tcPr>
          <w:p w14:paraId="04DBD8D4" w14:textId="77777777" w:rsidR="00E555E3" w:rsidRPr="00CD53B8" w:rsidRDefault="00E555E3" w:rsidP="00E555E3">
            <w:pPr>
              <w:jc w:val="right"/>
              <w:rPr>
                <w:color w:val="000000"/>
                <w:sz w:val="20"/>
                <w:szCs w:val="20"/>
              </w:rPr>
            </w:pPr>
            <w:r w:rsidRPr="00CD53B8">
              <w:rPr>
                <w:color w:val="000000"/>
                <w:sz w:val="20"/>
                <w:szCs w:val="20"/>
              </w:rPr>
              <w:t>Platygastridae</w:t>
            </w:r>
          </w:p>
        </w:tc>
        <w:tc>
          <w:tcPr>
            <w:tcW w:w="1260" w:type="dxa"/>
            <w:noWrap/>
            <w:hideMark/>
          </w:tcPr>
          <w:p w14:paraId="0119F524" w14:textId="77777777" w:rsidR="00E555E3" w:rsidRPr="00CD53B8" w:rsidRDefault="00E555E3" w:rsidP="00E555E3">
            <w:pPr>
              <w:jc w:val="right"/>
              <w:rPr>
                <w:color w:val="000000"/>
                <w:sz w:val="20"/>
                <w:szCs w:val="20"/>
              </w:rPr>
            </w:pPr>
            <w:r w:rsidRPr="00CD53B8">
              <w:rPr>
                <w:color w:val="000000"/>
                <w:sz w:val="20"/>
                <w:szCs w:val="20"/>
              </w:rPr>
              <w:t>0.063 (0.027) ab</w:t>
            </w:r>
          </w:p>
        </w:tc>
        <w:tc>
          <w:tcPr>
            <w:tcW w:w="1260" w:type="dxa"/>
            <w:noWrap/>
            <w:hideMark/>
          </w:tcPr>
          <w:p w14:paraId="5BDE1B6D" w14:textId="77777777" w:rsidR="00E555E3" w:rsidRPr="00CD53B8" w:rsidRDefault="00E555E3" w:rsidP="00E555E3">
            <w:pPr>
              <w:jc w:val="right"/>
              <w:rPr>
                <w:color w:val="000000"/>
                <w:sz w:val="20"/>
                <w:szCs w:val="20"/>
              </w:rPr>
            </w:pPr>
            <w:r w:rsidRPr="00CD53B8">
              <w:rPr>
                <w:color w:val="000000"/>
                <w:sz w:val="20"/>
                <w:szCs w:val="20"/>
              </w:rPr>
              <w:t>0.040 (0.015) ab</w:t>
            </w:r>
          </w:p>
        </w:tc>
        <w:tc>
          <w:tcPr>
            <w:tcW w:w="1170" w:type="dxa"/>
            <w:noWrap/>
            <w:hideMark/>
          </w:tcPr>
          <w:p w14:paraId="72CF0B06" w14:textId="77777777" w:rsidR="00E555E3" w:rsidRPr="00CD53B8" w:rsidRDefault="00E555E3" w:rsidP="00E555E3">
            <w:pPr>
              <w:jc w:val="right"/>
              <w:rPr>
                <w:color w:val="000000"/>
                <w:sz w:val="20"/>
                <w:szCs w:val="20"/>
              </w:rPr>
            </w:pPr>
            <w:r w:rsidRPr="00CD53B8">
              <w:rPr>
                <w:color w:val="000000"/>
                <w:sz w:val="20"/>
                <w:szCs w:val="20"/>
              </w:rPr>
              <w:t>0.050 (0.014) ab</w:t>
            </w:r>
          </w:p>
        </w:tc>
        <w:tc>
          <w:tcPr>
            <w:tcW w:w="1080" w:type="dxa"/>
            <w:noWrap/>
            <w:hideMark/>
          </w:tcPr>
          <w:p w14:paraId="0BE6D61A" w14:textId="77777777" w:rsidR="00E555E3" w:rsidRPr="00CD53B8" w:rsidRDefault="00E555E3" w:rsidP="00E555E3">
            <w:pPr>
              <w:jc w:val="right"/>
              <w:rPr>
                <w:color w:val="000000"/>
                <w:sz w:val="20"/>
                <w:szCs w:val="20"/>
              </w:rPr>
            </w:pPr>
            <w:r w:rsidRPr="00CD53B8">
              <w:rPr>
                <w:color w:val="000000"/>
                <w:sz w:val="20"/>
                <w:szCs w:val="20"/>
              </w:rPr>
              <w:t>0.040 (0.016) ab</w:t>
            </w:r>
          </w:p>
        </w:tc>
        <w:tc>
          <w:tcPr>
            <w:tcW w:w="1260" w:type="dxa"/>
            <w:noWrap/>
            <w:hideMark/>
          </w:tcPr>
          <w:p w14:paraId="31B04CBB" w14:textId="77777777" w:rsidR="00E555E3" w:rsidRPr="00CD53B8" w:rsidRDefault="00E555E3" w:rsidP="00E555E3">
            <w:pPr>
              <w:jc w:val="right"/>
              <w:rPr>
                <w:color w:val="000000"/>
                <w:sz w:val="20"/>
                <w:szCs w:val="20"/>
              </w:rPr>
            </w:pPr>
            <w:r w:rsidRPr="00CD53B8">
              <w:rPr>
                <w:color w:val="000000"/>
                <w:sz w:val="20"/>
                <w:szCs w:val="20"/>
              </w:rPr>
              <w:t>0.015 (0.011) b</w:t>
            </w:r>
          </w:p>
        </w:tc>
        <w:tc>
          <w:tcPr>
            <w:tcW w:w="1080" w:type="dxa"/>
            <w:noWrap/>
            <w:hideMark/>
          </w:tcPr>
          <w:p w14:paraId="537C7EFE" w14:textId="77777777" w:rsidR="00E555E3" w:rsidRPr="00CD53B8" w:rsidRDefault="00E555E3" w:rsidP="00E555E3">
            <w:pPr>
              <w:jc w:val="right"/>
              <w:rPr>
                <w:color w:val="000000"/>
                <w:sz w:val="20"/>
                <w:szCs w:val="20"/>
              </w:rPr>
            </w:pPr>
            <w:r w:rsidRPr="00CD53B8">
              <w:rPr>
                <w:color w:val="000000"/>
                <w:sz w:val="20"/>
                <w:szCs w:val="20"/>
              </w:rPr>
              <w:t>0.009 (0.009) b</w:t>
            </w:r>
          </w:p>
        </w:tc>
        <w:tc>
          <w:tcPr>
            <w:tcW w:w="1170" w:type="dxa"/>
            <w:noWrap/>
            <w:hideMark/>
          </w:tcPr>
          <w:p w14:paraId="6A20C70A" w14:textId="77777777" w:rsidR="00E555E3" w:rsidRPr="00CD53B8" w:rsidRDefault="00E555E3" w:rsidP="00E555E3">
            <w:pPr>
              <w:jc w:val="right"/>
              <w:rPr>
                <w:color w:val="000000"/>
                <w:sz w:val="20"/>
                <w:szCs w:val="20"/>
              </w:rPr>
            </w:pPr>
            <w:r w:rsidRPr="00CD53B8">
              <w:rPr>
                <w:color w:val="000000"/>
                <w:sz w:val="20"/>
                <w:szCs w:val="20"/>
              </w:rPr>
              <w:t>0.009 (0.009) b</w:t>
            </w:r>
          </w:p>
        </w:tc>
        <w:tc>
          <w:tcPr>
            <w:tcW w:w="1170" w:type="dxa"/>
            <w:noWrap/>
            <w:hideMark/>
          </w:tcPr>
          <w:p w14:paraId="0680B2A3" w14:textId="77777777" w:rsidR="00E555E3" w:rsidRPr="00CD53B8" w:rsidRDefault="00E555E3" w:rsidP="00E555E3">
            <w:pPr>
              <w:jc w:val="right"/>
              <w:rPr>
                <w:color w:val="000000"/>
                <w:sz w:val="20"/>
                <w:szCs w:val="20"/>
              </w:rPr>
            </w:pPr>
            <w:r w:rsidRPr="00CD53B8">
              <w:rPr>
                <w:color w:val="000000"/>
                <w:sz w:val="20"/>
                <w:szCs w:val="20"/>
              </w:rPr>
              <w:t>0.056 (0.024) ab</w:t>
            </w:r>
          </w:p>
        </w:tc>
        <w:tc>
          <w:tcPr>
            <w:tcW w:w="1080" w:type="dxa"/>
            <w:noWrap/>
            <w:hideMark/>
          </w:tcPr>
          <w:p w14:paraId="1251CF30" w14:textId="77777777" w:rsidR="00E555E3" w:rsidRPr="00CD53B8" w:rsidRDefault="00E555E3" w:rsidP="00E555E3">
            <w:pPr>
              <w:jc w:val="right"/>
              <w:rPr>
                <w:b/>
                <w:color w:val="000000"/>
                <w:sz w:val="20"/>
                <w:szCs w:val="20"/>
              </w:rPr>
            </w:pPr>
            <w:r w:rsidRPr="00CD53B8">
              <w:rPr>
                <w:b/>
                <w:color w:val="000000"/>
                <w:sz w:val="20"/>
                <w:szCs w:val="20"/>
              </w:rPr>
              <w:t>0.118 (0.031) ab</w:t>
            </w:r>
          </w:p>
        </w:tc>
        <w:tc>
          <w:tcPr>
            <w:tcW w:w="1080" w:type="dxa"/>
            <w:noWrap/>
            <w:hideMark/>
          </w:tcPr>
          <w:p w14:paraId="67863236" w14:textId="77777777" w:rsidR="00E555E3" w:rsidRPr="00CD53B8" w:rsidRDefault="00E555E3" w:rsidP="00E555E3">
            <w:pPr>
              <w:jc w:val="right"/>
              <w:rPr>
                <w:color w:val="000000"/>
                <w:sz w:val="20"/>
                <w:szCs w:val="20"/>
              </w:rPr>
            </w:pPr>
            <w:r w:rsidRPr="00CD53B8">
              <w:rPr>
                <w:color w:val="000000"/>
                <w:sz w:val="20"/>
                <w:szCs w:val="20"/>
              </w:rPr>
              <w:t>0.073 (0.031) ab</w:t>
            </w:r>
          </w:p>
        </w:tc>
        <w:tc>
          <w:tcPr>
            <w:tcW w:w="720" w:type="dxa"/>
            <w:noWrap/>
            <w:hideMark/>
          </w:tcPr>
          <w:p w14:paraId="2241304A" w14:textId="77777777" w:rsidR="00E555E3" w:rsidRPr="00CD53B8" w:rsidRDefault="00E555E3" w:rsidP="00E555E3">
            <w:pPr>
              <w:jc w:val="right"/>
              <w:rPr>
                <w:color w:val="000000"/>
                <w:sz w:val="20"/>
                <w:szCs w:val="20"/>
              </w:rPr>
            </w:pPr>
            <w:r w:rsidRPr="00CD53B8">
              <w:rPr>
                <w:color w:val="000000"/>
                <w:sz w:val="20"/>
                <w:szCs w:val="20"/>
              </w:rPr>
              <w:t>2.84</w:t>
            </w:r>
          </w:p>
        </w:tc>
        <w:tc>
          <w:tcPr>
            <w:tcW w:w="900" w:type="dxa"/>
            <w:noWrap/>
            <w:hideMark/>
          </w:tcPr>
          <w:p w14:paraId="39E64539" w14:textId="77777777" w:rsidR="00E555E3" w:rsidRPr="00CD53B8" w:rsidRDefault="00E555E3" w:rsidP="00E555E3">
            <w:pPr>
              <w:jc w:val="right"/>
              <w:rPr>
                <w:b/>
                <w:bCs/>
                <w:color w:val="000000"/>
                <w:sz w:val="20"/>
                <w:szCs w:val="20"/>
              </w:rPr>
            </w:pPr>
            <w:r w:rsidRPr="00CD53B8">
              <w:rPr>
                <w:b/>
                <w:bCs/>
                <w:color w:val="000000"/>
                <w:sz w:val="20"/>
                <w:szCs w:val="20"/>
              </w:rPr>
              <w:t>0.003</w:t>
            </w:r>
          </w:p>
        </w:tc>
      </w:tr>
      <w:tr w:rsidR="00E555E3" w:rsidRPr="00CD53B8" w14:paraId="22AEF2D3" w14:textId="77777777" w:rsidTr="006D4899">
        <w:trPr>
          <w:trHeight w:val="300"/>
          <w:jc w:val="center"/>
        </w:trPr>
        <w:tc>
          <w:tcPr>
            <w:tcW w:w="2250" w:type="dxa"/>
            <w:noWrap/>
            <w:hideMark/>
          </w:tcPr>
          <w:p w14:paraId="11344542" w14:textId="77777777" w:rsidR="00E555E3" w:rsidRPr="00CD53B8" w:rsidRDefault="00E555E3" w:rsidP="00E555E3">
            <w:pPr>
              <w:rPr>
                <w:color w:val="000000"/>
                <w:sz w:val="20"/>
                <w:szCs w:val="20"/>
              </w:rPr>
            </w:pPr>
            <w:r w:rsidRPr="00CD53B8">
              <w:rPr>
                <w:color w:val="000000"/>
                <w:sz w:val="20"/>
                <w:szCs w:val="20"/>
              </w:rPr>
              <w:t>Lepiodptera</w:t>
            </w:r>
          </w:p>
        </w:tc>
        <w:tc>
          <w:tcPr>
            <w:tcW w:w="1260" w:type="dxa"/>
            <w:noWrap/>
            <w:hideMark/>
          </w:tcPr>
          <w:p w14:paraId="1D51ACCD"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260" w:type="dxa"/>
            <w:noWrap/>
            <w:hideMark/>
          </w:tcPr>
          <w:p w14:paraId="615EF44F" w14:textId="77777777" w:rsidR="00E555E3" w:rsidRPr="00CD53B8" w:rsidRDefault="00E555E3" w:rsidP="00E555E3">
            <w:pPr>
              <w:jc w:val="right"/>
              <w:rPr>
                <w:color w:val="000000"/>
                <w:sz w:val="20"/>
                <w:szCs w:val="20"/>
              </w:rPr>
            </w:pPr>
            <w:r w:rsidRPr="00CD53B8">
              <w:rPr>
                <w:color w:val="000000"/>
                <w:sz w:val="20"/>
                <w:szCs w:val="20"/>
              </w:rPr>
              <w:t>0.137 (0.033) ab</w:t>
            </w:r>
          </w:p>
        </w:tc>
        <w:tc>
          <w:tcPr>
            <w:tcW w:w="1170" w:type="dxa"/>
            <w:noWrap/>
            <w:hideMark/>
          </w:tcPr>
          <w:p w14:paraId="12CF719D" w14:textId="77777777" w:rsidR="00E555E3" w:rsidRPr="00CD53B8" w:rsidRDefault="00E555E3" w:rsidP="00E555E3">
            <w:pPr>
              <w:jc w:val="right"/>
              <w:rPr>
                <w:color w:val="000000"/>
                <w:sz w:val="20"/>
                <w:szCs w:val="20"/>
              </w:rPr>
            </w:pPr>
            <w:r w:rsidRPr="00CD53B8">
              <w:rPr>
                <w:color w:val="000000"/>
                <w:sz w:val="20"/>
                <w:szCs w:val="20"/>
              </w:rPr>
              <w:t>0.129 (0.035) ab</w:t>
            </w:r>
          </w:p>
        </w:tc>
        <w:tc>
          <w:tcPr>
            <w:tcW w:w="1080" w:type="dxa"/>
            <w:noWrap/>
            <w:hideMark/>
          </w:tcPr>
          <w:p w14:paraId="3B4651A0" w14:textId="77777777" w:rsidR="00E555E3" w:rsidRPr="00CD53B8" w:rsidRDefault="00E555E3" w:rsidP="00E555E3">
            <w:pPr>
              <w:jc w:val="right"/>
              <w:rPr>
                <w:color w:val="000000"/>
                <w:sz w:val="20"/>
                <w:szCs w:val="20"/>
              </w:rPr>
            </w:pPr>
            <w:r w:rsidRPr="00CD53B8">
              <w:rPr>
                <w:color w:val="000000"/>
                <w:sz w:val="20"/>
                <w:szCs w:val="20"/>
              </w:rPr>
              <w:t>0.147 (0.039) ab</w:t>
            </w:r>
          </w:p>
        </w:tc>
        <w:tc>
          <w:tcPr>
            <w:tcW w:w="1260" w:type="dxa"/>
            <w:noWrap/>
            <w:hideMark/>
          </w:tcPr>
          <w:p w14:paraId="13B64CCE" w14:textId="77777777" w:rsidR="00E555E3" w:rsidRPr="00CD53B8" w:rsidRDefault="00E555E3" w:rsidP="00E555E3">
            <w:pPr>
              <w:jc w:val="right"/>
              <w:rPr>
                <w:color w:val="000000"/>
                <w:sz w:val="20"/>
                <w:szCs w:val="20"/>
              </w:rPr>
            </w:pPr>
            <w:r w:rsidRPr="00CD53B8">
              <w:rPr>
                <w:color w:val="000000"/>
                <w:sz w:val="20"/>
                <w:szCs w:val="20"/>
              </w:rPr>
              <w:t>0.123 (0.044) ab</w:t>
            </w:r>
          </w:p>
        </w:tc>
        <w:tc>
          <w:tcPr>
            <w:tcW w:w="1080" w:type="dxa"/>
            <w:noWrap/>
            <w:hideMark/>
          </w:tcPr>
          <w:p w14:paraId="53AD40F8" w14:textId="77777777" w:rsidR="00E555E3" w:rsidRPr="00CD53B8" w:rsidRDefault="00E555E3" w:rsidP="00E555E3">
            <w:pPr>
              <w:jc w:val="right"/>
              <w:rPr>
                <w:color w:val="000000"/>
                <w:sz w:val="20"/>
                <w:szCs w:val="20"/>
              </w:rPr>
            </w:pPr>
            <w:r w:rsidRPr="00CD53B8">
              <w:rPr>
                <w:color w:val="000000"/>
                <w:sz w:val="20"/>
                <w:szCs w:val="20"/>
              </w:rPr>
              <w:t>0.173 (0.055) ab</w:t>
            </w:r>
          </w:p>
        </w:tc>
        <w:tc>
          <w:tcPr>
            <w:tcW w:w="1170" w:type="dxa"/>
            <w:noWrap/>
            <w:hideMark/>
          </w:tcPr>
          <w:p w14:paraId="38A24488" w14:textId="77777777" w:rsidR="00E555E3" w:rsidRPr="00CD53B8" w:rsidRDefault="00E555E3" w:rsidP="00E555E3">
            <w:pPr>
              <w:jc w:val="right"/>
              <w:rPr>
                <w:color w:val="000000"/>
                <w:sz w:val="20"/>
                <w:szCs w:val="20"/>
              </w:rPr>
            </w:pPr>
            <w:r w:rsidRPr="00CD53B8">
              <w:rPr>
                <w:color w:val="000000"/>
                <w:sz w:val="20"/>
                <w:szCs w:val="20"/>
              </w:rPr>
              <w:t>0.127 (0.047) ab</w:t>
            </w:r>
          </w:p>
        </w:tc>
        <w:tc>
          <w:tcPr>
            <w:tcW w:w="1170" w:type="dxa"/>
            <w:noWrap/>
            <w:hideMark/>
          </w:tcPr>
          <w:p w14:paraId="442BF876" w14:textId="77777777" w:rsidR="00E555E3" w:rsidRPr="00CD53B8" w:rsidRDefault="00E555E3" w:rsidP="00E555E3">
            <w:pPr>
              <w:jc w:val="right"/>
              <w:rPr>
                <w:color w:val="000000"/>
                <w:sz w:val="20"/>
                <w:szCs w:val="20"/>
              </w:rPr>
            </w:pPr>
            <w:r w:rsidRPr="00CD53B8">
              <w:rPr>
                <w:color w:val="000000"/>
                <w:sz w:val="20"/>
                <w:szCs w:val="20"/>
              </w:rPr>
              <w:t>0.122 (0.035) ab</w:t>
            </w:r>
          </w:p>
        </w:tc>
        <w:tc>
          <w:tcPr>
            <w:tcW w:w="1080" w:type="dxa"/>
            <w:noWrap/>
            <w:hideMark/>
          </w:tcPr>
          <w:p w14:paraId="65E7A5A6" w14:textId="77777777" w:rsidR="00E555E3" w:rsidRPr="00CD53B8" w:rsidRDefault="00E555E3" w:rsidP="00E555E3">
            <w:pPr>
              <w:jc w:val="right"/>
              <w:rPr>
                <w:b/>
                <w:color w:val="000000"/>
                <w:sz w:val="20"/>
                <w:szCs w:val="20"/>
              </w:rPr>
            </w:pPr>
            <w:r w:rsidRPr="00CD53B8">
              <w:rPr>
                <w:b/>
                <w:color w:val="000000"/>
                <w:sz w:val="20"/>
                <w:szCs w:val="20"/>
              </w:rPr>
              <w:t>0.318 (0.082) a</w:t>
            </w:r>
          </w:p>
        </w:tc>
        <w:tc>
          <w:tcPr>
            <w:tcW w:w="1080" w:type="dxa"/>
            <w:noWrap/>
            <w:hideMark/>
          </w:tcPr>
          <w:p w14:paraId="02CAC8E5" w14:textId="77777777" w:rsidR="00E555E3" w:rsidRPr="00CD53B8" w:rsidRDefault="00E555E3" w:rsidP="00E555E3">
            <w:pPr>
              <w:jc w:val="right"/>
              <w:rPr>
                <w:color w:val="000000"/>
                <w:sz w:val="20"/>
                <w:szCs w:val="20"/>
              </w:rPr>
            </w:pPr>
            <w:r w:rsidRPr="00CD53B8">
              <w:rPr>
                <w:color w:val="000000"/>
                <w:sz w:val="20"/>
                <w:szCs w:val="20"/>
              </w:rPr>
              <w:t>0.232 (0.062) a</w:t>
            </w:r>
          </w:p>
        </w:tc>
        <w:tc>
          <w:tcPr>
            <w:tcW w:w="720" w:type="dxa"/>
            <w:noWrap/>
            <w:hideMark/>
          </w:tcPr>
          <w:p w14:paraId="3889A8C6" w14:textId="77777777" w:rsidR="00E555E3" w:rsidRPr="00CD53B8" w:rsidRDefault="00E555E3" w:rsidP="00E555E3">
            <w:pPr>
              <w:jc w:val="right"/>
              <w:rPr>
                <w:color w:val="000000"/>
                <w:sz w:val="20"/>
                <w:szCs w:val="20"/>
              </w:rPr>
            </w:pPr>
            <w:r w:rsidRPr="00CD53B8">
              <w:rPr>
                <w:color w:val="000000"/>
                <w:sz w:val="20"/>
                <w:szCs w:val="20"/>
              </w:rPr>
              <w:t>2.49</w:t>
            </w:r>
          </w:p>
        </w:tc>
        <w:tc>
          <w:tcPr>
            <w:tcW w:w="900" w:type="dxa"/>
            <w:noWrap/>
            <w:hideMark/>
          </w:tcPr>
          <w:p w14:paraId="141C7486" w14:textId="77777777" w:rsidR="00E555E3" w:rsidRPr="00CD53B8" w:rsidRDefault="00E555E3" w:rsidP="00E555E3">
            <w:pPr>
              <w:jc w:val="right"/>
              <w:rPr>
                <w:b/>
                <w:bCs/>
                <w:color w:val="000000"/>
                <w:sz w:val="20"/>
                <w:szCs w:val="20"/>
              </w:rPr>
            </w:pPr>
            <w:r w:rsidRPr="00CD53B8">
              <w:rPr>
                <w:b/>
                <w:bCs/>
                <w:color w:val="000000"/>
                <w:sz w:val="20"/>
                <w:szCs w:val="20"/>
              </w:rPr>
              <w:t>0.008</w:t>
            </w:r>
          </w:p>
        </w:tc>
      </w:tr>
      <w:tr w:rsidR="00E555E3" w:rsidRPr="00CD53B8" w14:paraId="69C97E06" w14:textId="77777777" w:rsidTr="006D4899">
        <w:trPr>
          <w:trHeight w:val="300"/>
          <w:jc w:val="center"/>
        </w:trPr>
        <w:tc>
          <w:tcPr>
            <w:tcW w:w="2250" w:type="dxa"/>
            <w:noWrap/>
            <w:hideMark/>
          </w:tcPr>
          <w:p w14:paraId="2CA660B2" w14:textId="77777777" w:rsidR="00E555E3" w:rsidRPr="00CD53B8" w:rsidRDefault="00E555E3" w:rsidP="00E555E3">
            <w:pPr>
              <w:jc w:val="right"/>
              <w:rPr>
                <w:color w:val="000000"/>
                <w:sz w:val="20"/>
                <w:szCs w:val="20"/>
              </w:rPr>
            </w:pPr>
            <w:r w:rsidRPr="00CD53B8">
              <w:rPr>
                <w:color w:val="000000"/>
                <w:sz w:val="20"/>
                <w:szCs w:val="20"/>
              </w:rPr>
              <w:t>Chrysopidae</w:t>
            </w:r>
          </w:p>
        </w:tc>
        <w:tc>
          <w:tcPr>
            <w:tcW w:w="1260" w:type="dxa"/>
            <w:noWrap/>
            <w:hideMark/>
          </w:tcPr>
          <w:p w14:paraId="05D8508E"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5696FA6D"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79121331" w14:textId="77777777" w:rsidR="00E555E3" w:rsidRPr="00CD53B8" w:rsidRDefault="00E555E3" w:rsidP="00E555E3">
            <w:pPr>
              <w:jc w:val="right"/>
              <w:rPr>
                <w:color w:val="000000"/>
                <w:sz w:val="20"/>
                <w:szCs w:val="20"/>
              </w:rPr>
            </w:pPr>
            <w:r w:rsidRPr="00CD53B8">
              <w:rPr>
                <w:color w:val="000000"/>
                <w:sz w:val="20"/>
                <w:szCs w:val="20"/>
              </w:rPr>
              <w:t>0.004 (0.004) a</w:t>
            </w:r>
          </w:p>
        </w:tc>
        <w:tc>
          <w:tcPr>
            <w:tcW w:w="1080" w:type="dxa"/>
            <w:noWrap/>
            <w:hideMark/>
          </w:tcPr>
          <w:p w14:paraId="457738B6" w14:textId="77777777" w:rsidR="00E555E3" w:rsidRPr="00CD53B8" w:rsidRDefault="00E555E3" w:rsidP="00E555E3">
            <w:pPr>
              <w:jc w:val="right"/>
              <w:rPr>
                <w:color w:val="000000"/>
                <w:sz w:val="20"/>
                <w:szCs w:val="20"/>
              </w:rPr>
            </w:pPr>
            <w:r w:rsidRPr="00CD53B8">
              <w:rPr>
                <w:color w:val="000000"/>
                <w:sz w:val="20"/>
                <w:szCs w:val="20"/>
              </w:rPr>
              <w:t>0.013 (0.009) a</w:t>
            </w:r>
          </w:p>
        </w:tc>
        <w:tc>
          <w:tcPr>
            <w:tcW w:w="1260" w:type="dxa"/>
            <w:noWrap/>
            <w:hideMark/>
          </w:tcPr>
          <w:p w14:paraId="09C765FA"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19FE2B7"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2DC9577B"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202DCAB9"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17C6E829"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4C53546"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5C99AA1A" w14:textId="77777777" w:rsidR="00E555E3" w:rsidRPr="00CD53B8" w:rsidRDefault="00E555E3" w:rsidP="00E555E3">
            <w:pPr>
              <w:jc w:val="right"/>
              <w:rPr>
                <w:color w:val="000000"/>
                <w:sz w:val="20"/>
                <w:szCs w:val="20"/>
              </w:rPr>
            </w:pPr>
            <w:r w:rsidRPr="00CD53B8">
              <w:rPr>
                <w:color w:val="000000"/>
                <w:sz w:val="20"/>
                <w:szCs w:val="20"/>
              </w:rPr>
              <w:t>0.82</w:t>
            </w:r>
          </w:p>
        </w:tc>
        <w:tc>
          <w:tcPr>
            <w:tcW w:w="900" w:type="dxa"/>
            <w:noWrap/>
            <w:hideMark/>
          </w:tcPr>
          <w:p w14:paraId="0E1F81F6" w14:textId="77777777" w:rsidR="00E555E3" w:rsidRPr="00CD53B8" w:rsidRDefault="00E555E3" w:rsidP="00E555E3">
            <w:pPr>
              <w:jc w:val="right"/>
              <w:rPr>
                <w:color w:val="000000"/>
                <w:sz w:val="20"/>
                <w:szCs w:val="20"/>
              </w:rPr>
            </w:pPr>
            <w:r w:rsidRPr="00CD53B8">
              <w:rPr>
                <w:color w:val="000000"/>
                <w:sz w:val="20"/>
                <w:szCs w:val="20"/>
              </w:rPr>
              <w:t>0.595</w:t>
            </w:r>
          </w:p>
        </w:tc>
      </w:tr>
      <w:tr w:rsidR="00E555E3" w:rsidRPr="00CD53B8" w14:paraId="4A845C73" w14:textId="77777777" w:rsidTr="006D4899">
        <w:trPr>
          <w:trHeight w:val="300"/>
          <w:jc w:val="center"/>
        </w:trPr>
        <w:tc>
          <w:tcPr>
            <w:tcW w:w="2250" w:type="dxa"/>
            <w:noWrap/>
            <w:hideMark/>
          </w:tcPr>
          <w:p w14:paraId="71F4AD34" w14:textId="77777777" w:rsidR="00E555E3" w:rsidRPr="00CD53B8" w:rsidRDefault="00E555E3" w:rsidP="00E555E3">
            <w:pPr>
              <w:rPr>
                <w:color w:val="000000"/>
                <w:sz w:val="20"/>
                <w:szCs w:val="20"/>
              </w:rPr>
            </w:pPr>
            <w:r w:rsidRPr="00CD53B8">
              <w:rPr>
                <w:color w:val="000000"/>
                <w:sz w:val="20"/>
                <w:szCs w:val="20"/>
              </w:rPr>
              <w:t>Orthoptera</w:t>
            </w:r>
          </w:p>
        </w:tc>
        <w:tc>
          <w:tcPr>
            <w:tcW w:w="1260" w:type="dxa"/>
            <w:noWrap/>
            <w:hideMark/>
          </w:tcPr>
          <w:p w14:paraId="52A59BDA" w14:textId="77777777" w:rsidR="00E555E3" w:rsidRPr="00CD53B8" w:rsidRDefault="00E555E3" w:rsidP="00E555E3">
            <w:pPr>
              <w:jc w:val="right"/>
              <w:rPr>
                <w:color w:val="000000"/>
                <w:sz w:val="20"/>
                <w:szCs w:val="20"/>
              </w:rPr>
            </w:pPr>
            <w:r w:rsidRPr="00CD53B8">
              <w:rPr>
                <w:color w:val="000000"/>
                <w:sz w:val="20"/>
                <w:szCs w:val="20"/>
              </w:rPr>
              <w:t xml:space="preserve">0.013 (0.013) b </w:t>
            </w:r>
          </w:p>
        </w:tc>
        <w:tc>
          <w:tcPr>
            <w:tcW w:w="1260" w:type="dxa"/>
            <w:noWrap/>
            <w:hideMark/>
          </w:tcPr>
          <w:p w14:paraId="3658CCB1"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07B17B9E" w14:textId="77777777" w:rsidR="00E555E3" w:rsidRPr="00CD53B8" w:rsidRDefault="00E555E3" w:rsidP="00E555E3">
            <w:pPr>
              <w:jc w:val="right"/>
              <w:rPr>
                <w:color w:val="000000"/>
                <w:sz w:val="20"/>
                <w:szCs w:val="20"/>
              </w:rPr>
            </w:pPr>
            <w:r w:rsidRPr="00CD53B8">
              <w:rPr>
                <w:color w:val="000000"/>
                <w:sz w:val="20"/>
                <w:szCs w:val="20"/>
              </w:rPr>
              <w:t>0.021 (0.011) ab</w:t>
            </w:r>
          </w:p>
        </w:tc>
        <w:tc>
          <w:tcPr>
            <w:tcW w:w="1080" w:type="dxa"/>
            <w:noWrap/>
            <w:hideMark/>
          </w:tcPr>
          <w:p w14:paraId="3EE023A8"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260" w:type="dxa"/>
            <w:noWrap/>
            <w:hideMark/>
          </w:tcPr>
          <w:p w14:paraId="37C4B3E8" w14:textId="77777777" w:rsidR="00E555E3" w:rsidRPr="00CD53B8" w:rsidRDefault="00E555E3" w:rsidP="00E555E3">
            <w:pPr>
              <w:jc w:val="right"/>
              <w:rPr>
                <w:color w:val="000000"/>
                <w:sz w:val="20"/>
                <w:szCs w:val="20"/>
              </w:rPr>
            </w:pPr>
            <w:r w:rsidRPr="00CD53B8">
              <w:rPr>
                <w:color w:val="000000"/>
                <w:sz w:val="20"/>
                <w:szCs w:val="20"/>
              </w:rPr>
              <w:t>0.031 (0.015) ab</w:t>
            </w:r>
          </w:p>
        </w:tc>
        <w:tc>
          <w:tcPr>
            <w:tcW w:w="1080" w:type="dxa"/>
            <w:noWrap/>
            <w:hideMark/>
          </w:tcPr>
          <w:p w14:paraId="103696E3"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19474082"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5D827DFC" w14:textId="77777777" w:rsidR="00E555E3" w:rsidRPr="00CD53B8" w:rsidRDefault="00E555E3" w:rsidP="00E555E3">
            <w:pPr>
              <w:jc w:val="right"/>
              <w:rPr>
                <w:b/>
                <w:color w:val="000000"/>
                <w:sz w:val="20"/>
                <w:szCs w:val="20"/>
              </w:rPr>
            </w:pPr>
            <w:r w:rsidRPr="00CD53B8">
              <w:rPr>
                <w:b/>
                <w:color w:val="000000"/>
                <w:sz w:val="20"/>
                <w:szCs w:val="20"/>
              </w:rPr>
              <w:t>0.056 (0.024) a</w:t>
            </w:r>
          </w:p>
        </w:tc>
        <w:tc>
          <w:tcPr>
            <w:tcW w:w="1080" w:type="dxa"/>
            <w:noWrap/>
            <w:hideMark/>
          </w:tcPr>
          <w:p w14:paraId="722826AD" w14:textId="77777777" w:rsidR="00E555E3" w:rsidRPr="00CD53B8" w:rsidRDefault="00E555E3" w:rsidP="00E555E3">
            <w:pPr>
              <w:jc w:val="right"/>
              <w:rPr>
                <w:color w:val="000000"/>
                <w:sz w:val="20"/>
                <w:szCs w:val="20"/>
              </w:rPr>
            </w:pPr>
            <w:r w:rsidRPr="00CD53B8">
              <w:rPr>
                <w:color w:val="000000"/>
                <w:sz w:val="20"/>
                <w:szCs w:val="20"/>
              </w:rPr>
              <w:t>0.018 (0.013) ab</w:t>
            </w:r>
          </w:p>
        </w:tc>
        <w:tc>
          <w:tcPr>
            <w:tcW w:w="1080" w:type="dxa"/>
            <w:noWrap/>
            <w:hideMark/>
          </w:tcPr>
          <w:p w14:paraId="0960BDE7" w14:textId="77777777" w:rsidR="00E555E3" w:rsidRPr="00CD53B8" w:rsidRDefault="00E555E3" w:rsidP="00E555E3">
            <w:pPr>
              <w:jc w:val="right"/>
              <w:rPr>
                <w:color w:val="000000"/>
                <w:sz w:val="20"/>
                <w:szCs w:val="20"/>
              </w:rPr>
            </w:pPr>
            <w:r w:rsidRPr="00CD53B8">
              <w:rPr>
                <w:color w:val="000000"/>
                <w:sz w:val="20"/>
                <w:szCs w:val="20"/>
              </w:rPr>
              <w:t>0.000 (0.000) b</w:t>
            </w:r>
          </w:p>
        </w:tc>
        <w:tc>
          <w:tcPr>
            <w:tcW w:w="720" w:type="dxa"/>
            <w:noWrap/>
            <w:hideMark/>
          </w:tcPr>
          <w:p w14:paraId="5F61EE8E" w14:textId="77777777" w:rsidR="00E555E3" w:rsidRPr="00CD53B8" w:rsidRDefault="00E555E3" w:rsidP="00E555E3">
            <w:pPr>
              <w:jc w:val="right"/>
              <w:rPr>
                <w:color w:val="000000"/>
                <w:sz w:val="20"/>
                <w:szCs w:val="20"/>
              </w:rPr>
            </w:pPr>
            <w:r w:rsidRPr="00CD53B8">
              <w:rPr>
                <w:color w:val="000000"/>
                <w:sz w:val="20"/>
                <w:szCs w:val="20"/>
              </w:rPr>
              <w:t>2.64</w:t>
            </w:r>
          </w:p>
        </w:tc>
        <w:tc>
          <w:tcPr>
            <w:tcW w:w="900" w:type="dxa"/>
            <w:noWrap/>
            <w:hideMark/>
          </w:tcPr>
          <w:p w14:paraId="4B099ACC" w14:textId="77777777" w:rsidR="00E555E3" w:rsidRPr="00CD53B8" w:rsidRDefault="00E555E3" w:rsidP="00E555E3">
            <w:pPr>
              <w:jc w:val="right"/>
              <w:rPr>
                <w:b/>
                <w:bCs/>
                <w:color w:val="000000"/>
                <w:sz w:val="20"/>
                <w:szCs w:val="20"/>
              </w:rPr>
            </w:pPr>
            <w:r w:rsidRPr="00CD53B8">
              <w:rPr>
                <w:b/>
                <w:bCs/>
                <w:color w:val="000000"/>
                <w:sz w:val="20"/>
                <w:szCs w:val="20"/>
              </w:rPr>
              <w:t>0.005</w:t>
            </w:r>
          </w:p>
        </w:tc>
      </w:tr>
      <w:tr w:rsidR="00E555E3" w:rsidRPr="00CD53B8" w14:paraId="02E8BC78" w14:textId="77777777" w:rsidTr="006D4899">
        <w:trPr>
          <w:trHeight w:val="300"/>
          <w:jc w:val="center"/>
        </w:trPr>
        <w:tc>
          <w:tcPr>
            <w:tcW w:w="2250" w:type="dxa"/>
            <w:noWrap/>
            <w:hideMark/>
          </w:tcPr>
          <w:p w14:paraId="52DB8789" w14:textId="77777777" w:rsidR="00E555E3" w:rsidRPr="00CD53B8" w:rsidRDefault="00E555E3" w:rsidP="00E555E3">
            <w:pPr>
              <w:rPr>
                <w:color w:val="000000"/>
                <w:sz w:val="20"/>
                <w:szCs w:val="20"/>
              </w:rPr>
            </w:pPr>
            <w:r w:rsidRPr="00CD53B8">
              <w:rPr>
                <w:color w:val="000000"/>
                <w:sz w:val="20"/>
                <w:szCs w:val="20"/>
              </w:rPr>
              <w:t>Psocoptera</w:t>
            </w:r>
          </w:p>
          <w:p w14:paraId="4AEB71DA" w14:textId="77777777" w:rsidR="00E555E3" w:rsidRPr="00CD53B8" w:rsidRDefault="00E555E3" w:rsidP="00E555E3">
            <w:pPr>
              <w:rPr>
                <w:sz w:val="20"/>
                <w:szCs w:val="20"/>
              </w:rPr>
            </w:pPr>
          </w:p>
        </w:tc>
        <w:tc>
          <w:tcPr>
            <w:tcW w:w="1260" w:type="dxa"/>
            <w:noWrap/>
            <w:hideMark/>
          </w:tcPr>
          <w:p w14:paraId="457BA54A"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3380F3B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751228D6" w14:textId="77777777" w:rsidR="00E555E3" w:rsidRPr="00CD53B8" w:rsidRDefault="00E555E3" w:rsidP="00E555E3">
            <w:pPr>
              <w:jc w:val="right"/>
              <w:rPr>
                <w:color w:val="000000"/>
                <w:sz w:val="20"/>
                <w:szCs w:val="20"/>
              </w:rPr>
            </w:pPr>
            <w:r w:rsidRPr="00CD53B8">
              <w:rPr>
                <w:color w:val="000000"/>
                <w:sz w:val="20"/>
                <w:szCs w:val="20"/>
              </w:rPr>
              <w:t>0.008 (0.006) a</w:t>
            </w:r>
          </w:p>
        </w:tc>
        <w:tc>
          <w:tcPr>
            <w:tcW w:w="1080" w:type="dxa"/>
            <w:noWrap/>
            <w:hideMark/>
          </w:tcPr>
          <w:p w14:paraId="54B5A1E3" w14:textId="77777777" w:rsidR="00E555E3" w:rsidRPr="00CD53B8" w:rsidRDefault="00E555E3" w:rsidP="00E555E3">
            <w:pPr>
              <w:jc w:val="right"/>
              <w:rPr>
                <w:color w:val="000000"/>
                <w:sz w:val="20"/>
                <w:szCs w:val="20"/>
              </w:rPr>
            </w:pPr>
            <w:r w:rsidRPr="00CD53B8">
              <w:rPr>
                <w:color w:val="000000"/>
                <w:sz w:val="20"/>
                <w:szCs w:val="20"/>
              </w:rPr>
              <w:t>0.020 (0.012) a</w:t>
            </w:r>
          </w:p>
        </w:tc>
        <w:tc>
          <w:tcPr>
            <w:tcW w:w="1260" w:type="dxa"/>
            <w:noWrap/>
            <w:hideMark/>
          </w:tcPr>
          <w:p w14:paraId="57105CF4"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29CACE2A"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6453ECB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02ACD897" w14:textId="77777777" w:rsidR="00E555E3" w:rsidRPr="00CD53B8" w:rsidRDefault="00E555E3" w:rsidP="00E555E3">
            <w:pPr>
              <w:jc w:val="right"/>
              <w:rPr>
                <w:color w:val="000000"/>
                <w:sz w:val="20"/>
                <w:szCs w:val="20"/>
              </w:rPr>
            </w:pPr>
            <w:r w:rsidRPr="00CD53B8">
              <w:rPr>
                <w:color w:val="000000"/>
                <w:sz w:val="20"/>
                <w:szCs w:val="20"/>
              </w:rPr>
              <w:t>0.011 (0.011) a</w:t>
            </w:r>
          </w:p>
        </w:tc>
        <w:tc>
          <w:tcPr>
            <w:tcW w:w="1080" w:type="dxa"/>
            <w:noWrap/>
            <w:hideMark/>
          </w:tcPr>
          <w:p w14:paraId="3BFDBD7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105B842A" w14:textId="77777777" w:rsidR="00E555E3" w:rsidRPr="00CD53B8" w:rsidRDefault="00E555E3" w:rsidP="00E555E3">
            <w:pPr>
              <w:jc w:val="right"/>
              <w:rPr>
                <w:color w:val="000000"/>
                <w:sz w:val="20"/>
                <w:szCs w:val="20"/>
              </w:rPr>
            </w:pPr>
            <w:r w:rsidRPr="00CD53B8">
              <w:rPr>
                <w:color w:val="000000"/>
                <w:sz w:val="20"/>
                <w:szCs w:val="20"/>
              </w:rPr>
              <w:t>0.015 (0.015) a</w:t>
            </w:r>
          </w:p>
        </w:tc>
        <w:tc>
          <w:tcPr>
            <w:tcW w:w="720" w:type="dxa"/>
            <w:noWrap/>
            <w:hideMark/>
          </w:tcPr>
          <w:p w14:paraId="21E9ED44" w14:textId="77777777" w:rsidR="00E555E3" w:rsidRPr="00CD53B8" w:rsidRDefault="00E555E3" w:rsidP="00E555E3">
            <w:pPr>
              <w:jc w:val="right"/>
              <w:rPr>
                <w:color w:val="000000"/>
                <w:sz w:val="20"/>
                <w:szCs w:val="20"/>
              </w:rPr>
            </w:pPr>
            <w:r w:rsidRPr="00CD53B8">
              <w:rPr>
                <w:color w:val="000000"/>
                <w:sz w:val="20"/>
                <w:szCs w:val="20"/>
              </w:rPr>
              <w:t>1.07</w:t>
            </w:r>
          </w:p>
        </w:tc>
        <w:tc>
          <w:tcPr>
            <w:tcW w:w="900" w:type="dxa"/>
            <w:noWrap/>
            <w:hideMark/>
          </w:tcPr>
          <w:p w14:paraId="26401169" w14:textId="77777777" w:rsidR="00E555E3" w:rsidRPr="00CD53B8" w:rsidRDefault="00E555E3" w:rsidP="00E555E3">
            <w:pPr>
              <w:jc w:val="right"/>
              <w:rPr>
                <w:color w:val="000000"/>
                <w:sz w:val="20"/>
                <w:szCs w:val="20"/>
              </w:rPr>
            </w:pPr>
            <w:r w:rsidRPr="00CD53B8">
              <w:rPr>
                <w:color w:val="000000"/>
                <w:sz w:val="20"/>
                <w:szCs w:val="20"/>
              </w:rPr>
              <w:t>0.380</w:t>
            </w:r>
          </w:p>
        </w:tc>
      </w:tr>
      <w:tr w:rsidR="00E555E3" w:rsidRPr="00CD53B8" w14:paraId="610F3ED4" w14:textId="77777777" w:rsidTr="006D4899">
        <w:trPr>
          <w:trHeight w:val="300"/>
          <w:jc w:val="center"/>
        </w:trPr>
        <w:tc>
          <w:tcPr>
            <w:tcW w:w="2250" w:type="dxa"/>
            <w:noWrap/>
            <w:hideMark/>
          </w:tcPr>
          <w:p w14:paraId="3592FA79" w14:textId="77777777" w:rsidR="00E555E3" w:rsidRPr="00CD53B8" w:rsidRDefault="00E555E3" w:rsidP="00E555E3">
            <w:pPr>
              <w:rPr>
                <w:color w:val="000000"/>
                <w:sz w:val="20"/>
                <w:szCs w:val="20"/>
              </w:rPr>
            </w:pPr>
            <w:r w:rsidRPr="00CD53B8">
              <w:rPr>
                <w:color w:val="000000"/>
                <w:sz w:val="20"/>
                <w:szCs w:val="20"/>
              </w:rPr>
              <w:t>Thysanoptera</w:t>
            </w:r>
          </w:p>
        </w:tc>
        <w:tc>
          <w:tcPr>
            <w:tcW w:w="1260" w:type="dxa"/>
            <w:noWrap/>
            <w:hideMark/>
          </w:tcPr>
          <w:p w14:paraId="629FB43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23D2BFE3"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671829A0" w14:textId="77777777" w:rsidR="00E555E3" w:rsidRPr="00CD53B8" w:rsidRDefault="00E555E3" w:rsidP="00E555E3">
            <w:pPr>
              <w:jc w:val="right"/>
              <w:rPr>
                <w:color w:val="000000"/>
                <w:sz w:val="20"/>
                <w:szCs w:val="20"/>
              </w:rPr>
            </w:pPr>
            <w:r w:rsidRPr="00CD53B8">
              <w:rPr>
                <w:color w:val="000000"/>
                <w:sz w:val="20"/>
                <w:szCs w:val="20"/>
              </w:rPr>
              <w:t>0.004 (0.004) a</w:t>
            </w:r>
          </w:p>
        </w:tc>
        <w:tc>
          <w:tcPr>
            <w:tcW w:w="1080" w:type="dxa"/>
            <w:noWrap/>
            <w:hideMark/>
          </w:tcPr>
          <w:p w14:paraId="2501C7E0"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505DB3AA" w14:textId="77777777" w:rsidR="00E555E3" w:rsidRPr="00CD53B8" w:rsidRDefault="00E555E3" w:rsidP="00E555E3">
            <w:pPr>
              <w:jc w:val="right"/>
              <w:rPr>
                <w:color w:val="000000"/>
                <w:sz w:val="20"/>
                <w:szCs w:val="20"/>
              </w:rPr>
            </w:pPr>
            <w:r w:rsidRPr="00CD53B8">
              <w:rPr>
                <w:color w:val="000000"/>
                <w:sz w:val="20"/>
                <w:szCs w:val="20"/>
              </w:rPr>
              <w:t>0.008 (0.008) a</w:t>
            </w:r>
          </w:p>
        </w:tc>
        <w:tc>
          <w:tcPr>
            <w:tcW w:w="1080" w:type="dxa"/>
            <w:noWrap/>
            <w:hideMark/>
          </w:tcPr>
          <w:p w14:paraId="35C2720D"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7F9E28C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718F1BC7" w14:textId="77777777" w:rsidR="00E555E3" w:rsidRPr="00CD53B8" w:rsidRDefault="00E555E3" w:rsidP="00E555E3">
            <w:pPr>
              <w:jc w:val="right"/>
              <w:rPr>
                <w:color w:val="000000"/>
                <w:sz w:val="20"/>
                <w:szCs w:val="20"/>
              </w:rPr>
            </w:pPr>
            <w:r w:rsidRPr="00CD53B8">
              <w:rPr>
                <w:color w:val="000000"/>
                <w:sz w:val="20"/>
                <w:szCs w:val="20"/>
              </w:rPr>
              <w:t>0.011 (0.011) a</w:t>
            </w:r>
          </w:p>
        </w:tc>
        <w:tc>
          <w:tcPr>
            <w:tcW w:w="1080" w:type="dxa"/>
            <w:noWrap/>
            <w:hideMark/>
          </w:tcPr>
          <w:p w14:paraId="1A29983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8C0E6EB"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2B67B205" w14:textId="77777777" w:rsidR="00E555E3" w:rsidRPr="00CD53B8" w:rsidRDefault="00E555E3" w:rsidP="00E555E3">
            <w:pPr>
              <w:jc w:val="right"/>
              <w:rPr>
                <w:color w:val="000000"/>
                <w:sz w:val="20"/>
                <w:szCs w:val="20"/>
              </w:rPr>
            </w:pPr>
            <w:r w:rsidRPr="00CD53B8">
              <w:rPr>
                <w:color w:val="000000"/>
                <w:sz w:val="20"/>
                <w:szCs w:val="20"/>
              </w:rPr>
              <w:t>0.68</w:t>
            </w:r>
          </w:p>
        </w:tc>
        <w:tc>
          <w:tcPr>
            <w:tcW w:w="900" w:type="dxa"/>
            <w:noWrap/>
            <w:hideMark/>
          </w:tcPr>
          <w:p w14:paraId="44252BD4" w14:textId="77777777" w:rsidR="00E555E3" w:rsidRPr="00CD53B8" w:rsidRDefault="00E555E3" w:rsidP="00E555E3">
            <w:pPr>
              <w:jc w:val="right"/>
              <w:rPr>
                <w:color w:val="000000"/>
                <w:sz w:val="20"/>
                <w:szCs w:val="20"/>
              </w:rPr>
            </w:pPr>
            <w:r w:rsidRPr="00CD53B8">
              <w:rPr>
                <w:color w:val="000000"/>
                <w:sz w:val="20"/>
                <w:szCs w:val="20"/>
              </w:rPr>
              <w:t>0.726</w:t>
            </w:r>
          </w:p>
        </w:tc>
      </w:tr>
      <w:tr w:rsidR="00E555E3" w:rsidRPr="00CD53B8" w14:paraId="080DB67E" w14:textId="77777777" w:rsidTr="006D4899">
        <w:trPr>
          <w:trHeight w:val="300"/>
          <w:jc w:val="center"/>
        </w:trPr>
        <w:tc>
          <w:tcPr>
            <w:tcW w:w="2250" w:type="dxa"/>
            <w:noWrap/>
          </w:tcPr>
          <w:p w14:paraId="20EA2A8D" w14:textId="77777777" w:rsidR="00E555E3" w:rsidRPr="00CD53B8" w:rsidRDefault="00E555E3" w:rsidP="00E555E3">
            <w:pPr>
              <w:jc w:val="right"/>
              <w:rPr>
                <w:iCs/>
                <w:color w:val="000000"/>
                <w:sz w:val="20"/>
                <w:szCs w:val="20"/>
              </w:rPr>
            </w:pPr>
            <w:r w:rsidRPr="00CD53B8">
              <w:rPr>
                <w:iCs/>
                <w:color w:val="000000"/>
                <w:sz w:val="20"/>
                <w:szCs w:val="20"/>
              </w:rPr>
              <w:t>Thripidae</w:t>
            </w:r>
          </w:p>
        </w:tc>
        <w:tc>
          <w:tcPr>
            <w:tcW w:w="1260" w:type="dxa"/>
            <w:noWrap/>
          </w:tcPr>
          <w:p w14:paraId="526F2D67" w14:textId="77777777" w:rsidR="00E555E3" w:rsidRPr="00CD53B8" w:rsidRDefault="00E555E3" w:rsidP="00E555E3">
            <w:pPr>
              <w:jc w:val="right"/>
              <w:rPr>
                <w:color w:val="000000"/>
                <w:sz w:val="20"/>
                <w:szCs w:val="20"/>
              </w:rPr>
            </w:pPr>
            <w:r w:rsidRPr="00CD53B8">
              <w:rPr>
                <w:color w:val="000000"/>
                <w:sz w:val="20"/>
                <w:szCs w:val="20"/>
              </w:rPr>
              <w:t>0.075 (0.053)</w:t>
            </w:r>
          </w:p>
        </w:tc>
        <w:tc>
          <w:tcPr>
            <w:tcW w:w="1260" w:type="dxa"/>
            <w:noWrap/>
          </w:tcPr>
          <w:p w14:paraId="0E2D9B84" w14:textId="77777777" w:rsidR="00E555E3" w:rsidRPr="00CD53B8" w:rsidRDefault="00E555E3" w:rsidP="00E555E3">
            <w:pPr>
              <w:jc w:val="right"/>
              <w:rPr>
                <w:color w:val="000000"/>
                <w:sz w:val="20"/>
                <w:szCs w:val="20"/>
              </w:rPr>
            </w:pPr>
            <w:r w:rsidRPr="00CD53B8">
              <w:rPr>
                <w:color w:val="000000"/>
                <w:sz w:val="20"/>
                <w:szCs w:val="20"/>
              </w:rPr>
              <w:t>0.011 (0.008)</w:t>
            </w:r>
          </w:p>
        </w:tc>
        <w:tc>
          <w:tcPr>
            <w:tcW w:w="1170" w:type="dxa"/>
            <w:noWrap/>
          </w:tcPr>
          <w:p w14:paraId="06B3DB4B" w14:textId="77777777" w:rsidR="00E555E3" w:rsidRPr="00CD53B8" w:rsidRDefault="00E555E3" w:rsidP="00E555E3">
            <w:pPr>
              <w:jc w:val="right"/>
              <w:rPr>
                <w:color w:val="000000"/>
                <w:sz w:val="20"/>
                <w:szCs w:val="20"/>
              </w:rPr>
            </w:pPr>
            <w:r w:rsidRPr="00CD53B8">
              <w:rPr>
                <w:color w:val="000000"/>
                <w:sz w:val="20"/>
                <w:szCs w:val="20"/>
              </w:rPr>
              <w:t>0.054 (0.031)</w:t>
            </w:r>
          </w:p>
        </w:tc>
        <w:tc>
          <w:tcPr>
            <w:tcW w:w="1080" w:type="dxa"/>
            <w:noWrap/>
          </w:tcPr>
          <w:p w14:paraId="3CF07289" w14:textId="77777777" w:rsidR="00E555E3" w:rsidRPr="00CD53B8" w:rsidRDefault="00E555E3" w:rsidP="00E555E3">
            <w:pPr>
              <w:jc w:val="right"/>
              <w:rPr>
                <w:color w:val="000000"/>
                <w:sz w:val="20"/>
                <w:szCs w:val="20"/>
              </w:rPr>
            </w:pPr>
            <w:r w:rsidRPr="00CD53B8">
              <w:rPr>
                <w:color w:val="000000"/>
                <w:sz w:val="20"/>
                <w:szCs w:val="20"/>
              </w:rPr>
              <w:t>0.133 (0.052)</w:t>
            </w:r>
          </w:p>
        </w:tc>
        <w:tc>
          <w:tcPr>
            <w:tcW w:w="1260" w:type="dxa"/>
            <w:noWrap/>
          </w:tcPr>
          <w:p w14:paraId="6F66C4A3" w14:textId="77777777" w:rsidR="00E555E3" w:rsidRPr="00CD53B8" w:rsidRDefault="00E555E3" w:rsidP="00E555E3">
            <w:pPr>
              <w:jc w:val="right"/>
              <w:rPr>
                <w:color w:val="000000"/>
                <w:sz w:val="20"/>
                <w:szCs w:val="20"/>
              </w:rPr>
            </w:pPr>
            <w:r w:rsidRPr="00CD53B8">
              <w:rPr>
                <w:color w:val="000000"/>
                <w:sz w:val="20"/>
                <w:szCs w:val="20"/>
              </w:rPr>
              <w:t>0.023 (0.017)</w:t>
            </w:r>
          </w:p>
        </w:tc>
        <w:tc>
          <w:tcPr>
            <w:tcW w:w="1080" w:type="dxa"/>
            <w:noWrap/>
          </w:tcPr>
          <w:p w14:paraId="54929D5F" w14:textId="77777777" w:rsidR="00E555E3" w:rsidRPr="00CD53B8" w:rsidRDefault="00E555E3" w:rsidP="00E555E3">
            <w:pPr>
              <w:jc w:val="right"/>
              <w:rPr>
                <w:color w:val="000000"/>
                <w:sz w:val="20"/>
                <w:szCs w:val="20"/>
              </w:rPr>
            </w:pPr>
            <w:r w:rsidRPr="00CD53B8">
              <w:rPr>
                <w:color w:val="000000"/>
                <w:sz w:val="20"/>
                <w:szCs w:val="20"/>
              </w:rPr>
              <w:t>0.018 (0.018)</w:t>
            </w:r>
          </w:p>
        </w:tc>
        <w:tc>
          <w:tcPr>
            <w:tcW w:w="1170" w:type="dxa"/>
            <w:noWrap/>
          </w:tcPr>
          <w:p w14:paraId="17AC1E9B" w14:textId="77777777" w:rsidR="00E555E3" w:rsidRPr="00CD53B8" w:rsidRDefault="00E555E3" w:rsidP="00E555E3">
            <w:pPr>
              <w:jc w:val="right"/>
              <w:rPr>
                <w:color w:val="000000"/>
                <w:sz w:val="20"/>
                <w:szCs w:val="20"/>
              </w:rPr>
            </w:pPr>
            <w:r w:rsidRPr="00CD53B8">
              <w:rPr>
                <w:color w:val="000000"/>
                <w:sz w:val="20"/>
                <w:szCs w:val="20"/>
              </w:rPr>
              <w:t>0.045 (0.037)</w:t>
            </w:r>
          </w:p>
        </w:tc>
        <w:tc>
          <w:tcPr>
            <w:tcW w:w="1170" w:type="dxa"/>
            <w:noWrap/>
          </w:tcPr>
          <w:p w14:paraId="411ED2A9" w14:textId="77777777" w:rsidR="00E555E3" w:rsidRPr="00CD53B8" w:rsidRDefault="00E555E3" w:rsidP="00E555E3">
            <w:pPr>
              <w:jc w:val="right"/>
              <w:rPr>
                <w:color w:val="000000"/>
                <w:sz w:val="20"/>
                <w:szCs w:val="20"/>
              </w:rPr>
            </w:pPr>
            <w:r w:rsidRPr="00CD53B8">
              <w:rPr>
                <w:color w:val="000000"/>
                <w:sz w:val="20"/>
                <w:szCs w:val="20"/>
              </w:rPr>
              <w:t>0.022 (0.022)</w:t>
            </w:r>
          </w:p>
        </w:tc>
        <w:tc>
          <w:tcPr>
            <w:tcW w:w="1080" w:type="dxa"/>
            <w:noWrap/>
          </w:tcPr>
          <w:p w14:paraId="568479A1" w14:textId="77777777" w:rsidR="00E555E3" w:rsidRPr="00CD53B8" w:rsidRDefault="00E555E3" w:rsidP="00E555E3">
            <w:pPr>
              <w:jc w:val="right"/>
              <w:rPr>
                <w:b/>
                <w:color w:val="000000"/>
                <w:sz w:val="20"/>
                <w:szCs w:val="20"/>
              </w:rPr>
            </w:pPr>
            <w:r w:rsidRPr="00CD53B8">
              <w:rPr>
                <w:b/>
                <w:color w:val="000000"/>
                <w:sz w:val="20"/>
                <w:szCs w:val="20"/>
              </w:rPr>
              <w:t>0.200 (0.112)</w:t>
            </w:r>
          </w:p>
        </w:tc>
        <w:tc>
          <w:tcPr>
            <w:tcW w:w="1080" w:type="dxa"/>
            <w:noWrap/>
          </w:tcPr>
          <w:p w14:paraId="333B0655" w14:textId="77777777" w:rsidR="00E555E3" w:rsidRPr="00CD53B8" w:rsidRDefault="00E555E3" w:rsidP="00E555E3">
            <w:pPr>
              <w:jc w:val="right"/>
              <w:rPr>
                <w:color w:val="000000"/>
                <w:sz w:val="20"/>
                <w:szCs w:val="20"/>
              </w:rPr>
            </w:pPr>
            <w:r w:rsidRPr="00CD53B8">
              <w:rPr>
                <w:color w:val="000000"/>
                <w:sz w:val="20"/>
                <w:szCs w:val="20"/>
              </w:rPr>
              <w:t>0.058 (0.035)</w:t>
            </w:r>
          </w:p>
        </w:tc>
        <w:tc>
          <w:tcPr>
            <w:tcW w:w="720" w:type="dxa"/>
            <w:noWrap/>
          </w:tcPr>
          <w:p w14:paraId="7A6EB37B" w14:textId="77777777" w:rsidR="00E555E3" w:rsidRPr="00CD53B8" w:rsidRDefault="00E555E3" w:rsidP="00E555E3">
            <w:pPr>
              <w:jc w:val="right"/>
              <w:rPr>
                <w:color w:val="000000"/>
                <w:sz w:val="20"/>
                <w:szCs w:val="20"/>
              </w:rPr>
            </w:pPr>
            <w:r w:rsidRPr="00CD53B8">
              <w:rPr>
                <w:color w:val="000000"/>
                <w:sz w:val="20"/>
                <w:szCs w:val="20"/>
              </w:rPr>
              <w:t>1.95</w:t>
            </w:r>
          </w:p>
        </w:tc>
        <w:tc>
          <w:tcPr>
            <w:tcW w:w="900" w:type="dxa"/>
            <w:noWrap/>
          </w:tcPr>
          <w:p w14:paraId="03E87644" w14:textId="77777777" w:rsidR="00E555E3" w:rsidRPr="00CD53B8" w:rsidRDefault="00E555E3" w:rsidP="00E555E3">
            <w:pPr>
              <w:jc w:val="right"/>
              <w:rPr>
                <w:b/>
                <w:bCs/>
                <w:color w:val="000000"/>
                <w:sz w:val="20"/>
                <w:szCs w:val="20"/>
              </w:rPr>
            </w:pPr>
            <w:r w:rsidRPr="00CD53B8">
              <w:rPr>
                <w:b/>
                <w:bCs/>
                <w:color w:val="000000"/>
                <w:sz w:val="20"/>
                <w:szCs w:val="20"/>
              </w:rPr>
              <w:t>0.042</w:t>
            </w:r>
          </w:p>
        </w:tc>
      </w:tr>
      <w:tr w:rsidR="00E555E3" w:rsidRPr="00CD53B8" w14:paraId="64D16F47" w14:textId="77777777" w:rsidTr="006D4899">
        <w:trPr>
          <w:trHeight w:val="300"/>
          <w:jc w:val="center"/>
        </w:trPr>
        <w:tc>
          <w:tcPr>
            <w:tcW w:w="2250" w:type="dxa"/>
            <w:noWrap/>
            <w:hideMark/>
          </w:tcPr>
          <w:p w14:paraId="111EC490" w14:textId="77777777" w:rsidR="00E555E3" w:rsidRPr="00CD53B8" w:rsidRDefault="00E555E3" w:rsidP="00E555E3">
            <w:pPr>
              <w:jc w:val="right"/>
              <w:rPr>
                <w:i/>
                <w:iCs/>
                <w:color w:val="000000"/>
                <w:sz w:val="20"/>
                <w:szCs w:val="20"/>
              </w:rPr>
            </w:pPr>
            <w:r w:rsidRPr="00CD53B8">
              <w:rPr>
                <w:i/>
                <w:iCs/>
                <w:color w:val="000000"/>
                <w:sz w:val="20"/>
                <w:szCs w:val="20"/>
              </w:rPr>
              <w:t xml:space="preserve">Frankliniella </w:t>
            </w:r>
            <w:r w:rsidRPr="00CD53B8">
              <w:rPr>
                <w:color w:val="000000"/>
                <w:sz w:val="20"/>
                <w:szCs w:val="20"/>
              </w:rPr>
              <w:t xml:space="preserve"> </w:t>
            </w:r>
          </w:p>
        </w:tc>
        <w:tc>
          <w:tcPr>
            <w:tcW w:w="1260" w:type="dxa"/>
            <w:noWrap/>
            <w:hideMark/>
          </w:tcPr>
          <w:p w14:paraId="6467720C" w14:textId="77777777" w:rsidR="00E555E3" w:rsidRPr="00CD53B8" w:rsidRDefault="00E555E3" w:rsidP="00E555E3">
            <w:pPr>
              <w:jc w:val="right"/>
              <w:rPr>
                <w:color w:val="000000"/>
                <w:sz w:val="20"/>
                <w:szCs w:val="20"/>
              </w:rPr>
            </w:pPr>
            <w:r w:rsidRPr="00CD53B8">
              <w:rPr>
                <w:color w:val="000000"/>
                <w:sz w:val="20"/>
                <w:szCs w:val="20"/>
              </w:rPr>
              <w:t xml:space="preserve">0.075 (0.053)  </w:t>
            </w:r>
          </w:p>
        </w:tc>
        <w:tc>
          <w:tcPr>
            <w:tcW w:w="1260" w:type="dxa"/>
            <w:noWrap/>
            <w:hideMark/>
          </w:tcPr>
          <w:p w14:paraId="6F8F16DD" w14:textId="77777777" w:rsidR="00E555E3" w:rsidRPr="00CD53B8" w:rsidRDefault="00E555E3" w:rsidP="00E555E3">
            <w:pPr>
              <w:jc w:val="right"/>
              <w:rPr>
                <w:color w:val="000000"/>
                <w:sz w:val="20"/>
                <w:szCs w:val="20"/>
              </w:rPr>
            </w:pPr>
            <w:r w:rsidRPr="00CD53B8">
              <w:rPr>
                <w:color w:val="000000"/>
                <w:sz w:val="20"/>
                <w:szCs w:val="20"/>
              </w:rPr>
              <w:t xml:space="preserve">0.011 (0.008)  </w:t>
            </w:r>
          </w:p>
        </w:tc>
        <w:tc>
          <w:tcPr>
            <w:tcW w:w="1170" w:type="dxa"/>
            <w:noWrap/>
            <w:hideMark/>
          </w:tcPr>
          <w:p w14:paraId="5F6D1AB0" w14:textId="77777777" w:rsidR="00E555E3" w:rsidRPr="00CD53B8" w:rsidRDefault="00E555E3" w:rsidP="00E555E3">
            <w:pPr>
              <w:jc w:val="right"/>
              <w:rPr>
                <w:color w:val="000000"/>
                <w:sz w:val="20"/>
                <w:szCs w:val="20"/>
              </w:rPr>
            </w:pPr>
            <w:r w:rsidRPr="00CD53B8">
              <w:rPr>
                <w:color w:val="000000"/>
                <w:sz w:val="20"/>
                <w:szCs w:val="20"/>
              </w:rPr>
              <w:t xml:space="preserve">0.054 (0.031) </w:t>
            </w:r>
          </w:p>
        </w:tc>
        <w:tc>
          <w:tcPr>
            <w:tcW w:w="1080" w:type="dxa"/>
            <w:noWrap/>
            <w:hideMark/>
          </w:tcPr>
          <w:p w14:paraId="77A5BC42" w14:textId="77777777" w:rsidR="00E555E3" w:rsidRPr="00CD53B8" w:rsidRDefault="00E555E3" w:rsidP="00E555E3">
            <w:pPr>
              <w:jc w:val="right"/>
              <w:rPr>
                <w:color w:val="000000"/>
                <w:sz w:val="20"/>
                <w:szCs w:val="20"/>
              </w:rPr>
            </w:pPr>
            <w:r w:rsidRPr="00CD53B8">
              <w:rPr>
                <w:color w:val="000000"/>
                <w:sz w:val="20"/>
                <w:szCs w:val="20"/>
              </w:rPr>
              <w:t xml:space="preserve">0.133 (0.052) </w:t>
            </w:r>
          </w:p>
        </w:tc>
        <w:tc>
          <w:tcPr>
            <w:tcW w:w="1260" w:type="dxa"/>
            <w:noWrap/>
            <w:hideMark/>
          </w:tcPr>
          <w:p w14:paraId="2C342684" w14:textId="77777777" w:rsidR="00E555E3" w:rsidRPr="00CD53B8" w:rsidRDefault="00E555E3" w:rsidP="00E555E3">
            <w:pPr>
              <w:jc w:val="right"/>
              <w:rPr>
                <w:color w:val="000000"/>
                <w:sz w:val="20"/>
                <w:szCs w:val="20"/>
              </w:rPr>
            </w:pPr>
            <w:r w:rsidRPr="00CD53B8">
              <w:rPr>
                <w:color w:val="000000"/>
                <w:sz w:val="20"/>
                <w:szCs w:val="20"/>
              </w:rPr>
              <w:t xml:space="preserve">0.023 (0.017) </w:t>
            </w:r>
          </w:p>
        </w:tc>
        <w:tc>
          <w:tcPr>
            <w:tcW w:w="1080" w:type="dxa"/>
            <w:noWrap/>
            <w:hideMark/>
          </w:tcPr>
          <w:p w14:paraId="67B65737" w14:textId="77777777" w:rsidR="00E555E3" w:rsidRPr="00CD53B8" w:rsidRDefault="00E555E3" w:rsidP="00E555E3">
            <w:pPr>
              <w:jc w:val="right"/>
              <w:rPr>
                <w:color w:val="000000"/>
                <w:sz w:val="20"/>
                <w:szCs w:val="20"/>
              </w:rPr>
            </w:pPr>
            <w:r w:rsidRPr="00CD53B8">
              <w:rPr>
                <w:color w:val="000000"/>
                <w:sz w:val="20"/>
                <w:szCs w:val="20"/>
              </w:rPr>
              <w:t xml:space="preserve">0.018 (0.018) </w:t>
            </w:r>
          </w:p>
        </w:tc>
        <w:tc>
          <w:tcPr>
            <w:tcW w:w="1170" w:type="dxa"/>
            <w:noWrap/>
            <w:hideMark/>
          </w:tcPr>
          <w:p w14:paraId="593CBAD6" w14:textId="77777777" w:rsidR="00E555E3" w:rsidRPr="00CD53B8" w:rsidRDefault="00E555E3" w:rsidP="00E555E3">
            <w:pPr>
              <w:jc w:val="right"/>
              <w:rPr>
                <w:color w:val="000000"/>
                <w:sz w:val="20"/>
                <w:szCs w:val="20"/>
              </w:rPr>
            </w:pPr>
            <w:r w:rsidRPr="00CD53B8">
              <w:rPr>
                <w:color w:val="000000"/>
                <w:sz w:val="20"/>
                <w:szCs w:val="20"/>
              </w:rPr>
              <w:t xml:space="preserve">0.046 (0.037) </w:t>
            </w:r>
          </w:p>
        </w:tc>
        <w:tc>
          <w:tcPr>
            <w:tcW w:w="1170" w:type="dxa"/>
            <w:noWrap/>
            <w:hideMark/>
          </w:tcPr>
          <w:p w14:paraId="09D88620" w14:textId="77777777" w:rsidR="00E555E3" w:rsidRPr="00CD53B8" w:rsidRDefault="00E555E3" w:rsidP="00E555E3">
            <w:pPr>
              <w:jc w:val="right"/>
              <w:rPr>
                <w:color w:val="000000"/>
                <w:sz w:val="20"/>
                <w:szCs w:val="20"/>
              </w:rPr>
            </w:pPr>
            <w:r w:rsidRPr="00CD53B8">
              <w:rPr>
                <w:color w:val="000000"/>
                <w:sz w:val="20"/>
                <w:szCs w:val="20"/>
              </w:rPr>
              <w:t xml:space="preserve">0.022 (0.022) </w:t>
            </w:r>
          </w:p>
        </w:tc>
        <w:tc>
          <w:tcPr>
            <w:tcW w:w="1080" w:type="dxa"/>
            <w:noWrap/>
            <w:hideMark/>
          </w:tcPr>
          <w:p w14:paraId="529E400F" w14:textId="77777777" w:rsidR="00E555E3" w:rsidRPr="00CD53B8" w:rsidRDefault="00E555E3" w:rsidP="00E555E3">
            <w:pPr>
              <w:jc w:val="right"/>
              <w:rPr>
                <w:b/>
                <w:color w:val="000000"/>
                <w:sz w:val="20"/>
                <w:szCs w:val="20"/>
              </w:rPr>
            </w:pPr>
            <w:r w:rsidRPr="00CD53B8">
              <w:rPr>
                <w:b/>
                <w:color w:val="000000"/>
                <w:sz w:val="20"/>
                <w:szCs w:val="20"/>
              </w:rPr>
              <w:t xml:space="preserve">0.200 (0.112) </w:t>
            </w:r>
          </w:p>
        </w:tc>
        <w:tc>
          <w:tcPr>
            <w:tcW w:w="1080" w:type="dxa"/>
            <w:noWrap/>
            <w:hideMark/>
          </w:tcPr>
          <w:p w14:paraId="1C0C4F66" w14:textId="77777777" w:rsidR="00E555E3" w:rsidRPr="00CD53B8" w:rsidRDefault="00E555E3" w:rsidP="00E555E3">
            <w:pPr>
              <w:jc w:val="right"/>
              <w:rPr>
                <w:color w:val="000000"/>
                <w:sz w:val="20"/>
                <w:szCs w:val="20"/>
              </w:rPr>
            </w:pPr>
            <w:r w:rsidRPr="00CD53B8">
              <w:rPr>
                <w:color w:val="000000"/>
                <w:sz w:val="20"/>
                <w:szCs w:val="20"/>
              </w:rPr>
              <w:t xml:space="preserve">0.058 (0.035) </w:t>
            </w:r>
          </w:p>
        </w:tc>
        <w:tc>
          <w:tcPr>
            <w:tcW w:w="720" w:type="dxa"/>
            <w:noWrap/>
            <w:hideMark/>
          </w:tcPr>
          <w:p w14:paraId="1F4ECEA1" w14:textId="77777777" w:rsidR="00E555E3" w:rsidRPr="00CD53B8" w:rsidRDefault="00E555E3" w:rsidP="00E555E3">
            <w:pPr>
              <w:jc w:val="right"/>
              <w:rPr>
                <w:color w:val="000000"/>
                <w:sz w:val="20"/>
                <w:szCs w:val="20"/>
              </w:rPr>
            </w:pPr>
            <w:r w:rsidRPr="00CD53B8">
              <w:rPr>
                <w:color w:val="000000"/>
                <w:sz w:val="20"/>
                <w:szCs w:val="20"/>
              </w:rPr>
              <w:t>1.95</w:t>
            </w:r>
          </w:p>
        </w:tc>
        <w:tc>
          <w:tcPr>
            <w:tcW w:w="900" w:type="dxa"/>
            <w:noWrap/>
            <w:hideMark/>
          </w:tcPr>
          <w:p w14:paraId="2D59B069" w14:textId="77777777" w:rsidR="00E555E3" w:rsidRPr="00CD53B8" w:rsidRDefault="00E555E3" w:rsidP="00E555E3">
            <w:pPr>
              <w:jc w:val="right"/>
              <w:rPr>
                <w:b/>
                <w:bCs/>
                <w:color w:val="000000"/>
                <w:sz w:val="20"/>
                <w:szCs w:val="20"/>
              </w:rPr>
            </w:pPr>
            <w:r w:rsidRPr="00CD53B8">
              <w:rPr>
                <w:b/>
                <w:bCs/>
                <w:color w:val="000000"/>
                <w:sz w:val="20"/>
                <w:szCs w:val="20"/>
              </w:rPr>
              <w:t>0.042</w:t>
            </w:r>
          </w:p>
        </w:tc>
      </w:tr>
      <w:tr w:rsidR="00E555E3" w:rsidRPr="00CD53B8" w14:paraId="09702F77" w14:textId="77777777" w:rsidTr="006D4899">
        <w:trPr>
          <w:trHeight w:val="300"/>
          <w:jc w:val="center"/>
        </w:trPr>
        <w:tc>
          <w:tcPr>
            <w:tcW w:w="2250" w:type="dxa"/>
            <w:noWrap/>
            <w:hideMark/>
          </w:tcPr>
          <w:p w14:paraId="51A6ED67" w14:textId="77777777" w:rsidR="00E555E3" w:rsidRPr="00CD53B8" w:rsidRDefault="00E555E3" w:rsidP="00E555E3">
            <w:pPr>
              <w:jc w:val="right"/>
              <w:rPr>
                <w:i/>
                <w:iCs/>
                <w:color w:val="000000"/>
                <w:sz w:val="20"/>
                <w:szCs w:val="20"/>
              </w:rPr>
            </w:pPr>
            <w:r w:rsidRPr="00CD53B8">
              <w:rPr>
                <w:i/>
                <w:iCs/>
                <w:color w:val="000000"/>
                <w:sz w:val="20"/>
                <w:szCs w:val="20"/>
              </w:rPr>
              <w:t>Frankliniella bispinosa</w:t>
            </w:r>
          </w:p>
        </w:tc>
        <w:tc>
          <w:tcPr>
            <w:tcW w:w="1260" w:type="dxa"/>
            <w:noWrap/>
            <w:hideMark/>
          </w:tcPr>
          <w:p w14:paraId="0BEE76DE"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5652CC15" w14:textId="77777777" w:rsidR="00E555E3" w:rsidRPr="00CD53B8" w:rsidRDefault="00E555E3" w:rsidP="00E555E3">
            <w:pPr>
              <w:jc w:val="right"/>
              <w:rPr>
                <w:color w:val="000000"/>
                <w:sz w:val="20"/>
                <w:szCs w:val="20"/>
              </w:rPr>
            </w:pPr>
            <w:r w:rsidRPr="00CD53B8">
              <w:rPr>
                <w:color w:val="000000"/>
                <w:sz w:val="20"/>
                <w:szCs w:val="20"/>
              </w:rPr>
              <w:t>0.040 (0.017) a</w:t>
            </w:r>
          </w:p>
        </w:tc>
        <w:tc>
          <w:tcPr>
            <w:tcW w:w="1170" w:type="dxa"/>
            <w:noWrap/>
            <w:hideMark/>
          </w:tcPr>
          <w:p w14:paraId="416C2CA0" w14:textId="77777777" w:rsidR="00E555E3" w:rsidRPr="00CD53B8" w:rsidRDefault="00E555E3" w:rsidP="00E555E3">
            <w:pPr>
              <w:jc w:val="right"/>
              <w:rPr>
                <w:color w:val="000000"/>
                <w:sz w:val="20"/>
                <w:szCs w:val="20"/>
              </w:rPr>
            </w:pPr>
            <w:r w:rsidRPr="00CD53B8">
              <w:rPr>
                <w:color w:val="000000"/>
                <w:sz w:val="20"/>
                <w:szCs w:val="20"/>
              </w:rPr>
              <w:t>0.075 (0.022) a</w:t>
            </w:r>
          </w:p>
        </w:tc>
        <w:tc>
          <w:tcPr>
            <w:tcW w:w="1080" w:type="dxa"/>
            <w:noWrap/>
            <w:hideMark/>
          </w:tcPr>
          <w:p w14:paraId="6DF8DEA6" w14:textId="77777777" w:rsidR="00E555E3" w:rsidRPr="00CD53B8" w:rsidRDefault="00E555E3" w:rsidP="00E555E3">
            <w:pPr>
              <w:jc w:val="right"/>
              <w:rPr>
                <w:color w:val="000000"/>
                <w:sz w:val="20"/>
                <w:szCs w:val="20"/>
              </w:rPr>
            </w:pPr>
            <w:r w:rsidRPr="00CD53B8">
              <w:rPr>
                <w:color w:val="000000"/>
                <w:sz w:val="20"/>
                <w:szCs w:val="20"/>
              </w:rPr>
              <w:t>0.040 (0.019) a</w:t>
            </w:r>
          </w:p>
        </w:tc>
        <w:tc>
          <w:tcPr>
            <w:tcW w:w="1260" w:type="dxa"/>
            <w:noWrap/>
            <w:hideMark/>
          </w:tcPr>
          <w:p w14:paraId="7F826F0D" w14:textId="77777777" w:rsidR="00E555E3" w:rsidRPr="00CD53B8" w:rsidRDefault="00E555E3" w:rsidP="00E555E3">
            <w:pPr>
              <w:jc w:val="right"/>
              <w:rPr>
                <w:color w:val="000000"/>
                <w:sz w:val="20"/>
                <w:szCs w:val="20"/>
              </w:rPr>
            </w:pPr>
            <w:r w:rsidRPr="00CD53B8">
              <w:rPr>
                <w:color w:val="000000"/>
                <w:sz w:val="20"/>
                <w:szCs w:val="20"/>
              </w:rPr>
              <w:t>0.054 (0.033) a</w:t>
            </w:r>
          </w:p>
        </w:tc>
        <w:tc>
          <w:tcPr>
            <w:tcW w:w="1080" w:type="dxa"/>
            <w:noWrap/>
            <w:hideMark/>
          </w:tcPr>
          <w:p w14:paraId="49EB4387" w14:textId="77777777" w:rsidR="00E555E3" w:rsidRPr="00CD53B8" w:rsidRDefault="00E555E3" w:rsidP="00E555E3">
            <w:pPr>
              <w:jc w:val="right"/>
              <w:rPr>
                <w:color w:val="000000"/>
                <w:sz w:val="20"/>
                <w:szCs w:val="20"/>
              </w:rPr>
            </w:pPr>
            <w:r w:rsidRPr="00CD53B8">
              <w:rPr>
                <w:color w:val="000000"/>
                <w:sz w:val="20"/>
                <w:szCs w:val="20"/>
              </w:rPr>
              <w:t>0.036 (0.036) a</w:t>
            </w:r>
          </w:p>
        </w:tc>
        <w:tc>
          <w:tcPr>
            <w:tcW w:w="1170" w:type="dxa"/>
            <w:noWrap/>
            <w:hideMark/>
          </w:tcPr>
          <w:p w14:paraId="618A6AFB"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16371054" w14:textId="77777777" w:rsidR="00E555E3" w:rsidRPr="00CD53B8" w:rsidRDefault="00E555E3" w:rsidP="00E555E3">
            <w:pPr>
              <w:jc w:val="right"/>
              <w:rPr>
                <w:color w:val="000000"/>
                <w:sz w:val="20"/>
                <w:szCs w:val="20"/>
              </w:rPr>
            </w:pPr>
            <w:r w:rsidRPr="00CD53B8">
              <w:rPr>
                <w:color w:val="000000"/>
                <w:sz w:val="20"/>
                <w:szCs w:val="20"/>
              </w:rPr>
              <w:t>0.044 (0.044) a</w:t>
            </w:r>
          </w:p>
        </w:tc>
        <w:tc>
          <w:tcPr>
            <w:tcW w:w="1080" w:type="dxa"/>
            <w:noWrap/>
            <w:hideMark/>
          </w:tcPr>
          <w:p w14:paraId="597A24A1"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3DDC2495" w14:textId="77777777" w:rsidR="00E555E3" w:rsidRPr="00CD53B8" w:rsidRDefault="00E555E3" w:rsidP="00E555E3">
            <w:pPr>
              <w:jc w:val="right"/>
              <w:rPr>
                <w:color w:val="000000"/>
                <w:sz w:val="20"/>
                <w:szCs w:val="20"/>
              </w:rPr>
            </w:pPr>
            <w:r w:rsidRPr="00CD53B8">
              <w:rPr>
                <w:color w:val="000000"/>
                <w:sz w:val="20"/>
                <w:szCs w:val="20"/>
              </w:rPr>
              <w:t>0.015 (0.015) a</w:t>
            </w:r>
          </w:p>
        </w:tc>
        <w:tc>
          <w:tcPr>
            <w:tcW w:w="720" w:type="dxa"/>
            <w:noWrap/>
            <w:hideMark/>
          </w:tcPr>
          <w:p w14:paraId="417437C7" w14:textId="77777777" w:rsidR="00E555E3" w:rsidRPr="00CD53B8" w:rsidRDefault="00E555E3" w:rsidP="00E555E3">
            <w:pPr>
              <w:jc w:val="right"/>
              <w:rPr>
                <w:color w:val="000000"/>
                <w:sz w:val="20"/>
                <w:szCs w:val="20"/>
              </w:rPr>
            </w:pPr>
            <w:r w:rsidRPr="00CD53B8">
              <w:rPr>
                <w:color w:val="000000"/>
                <w:sz w:val="20"/>
                <w:szCs w:val="20"/>
              </w:rPr>
              <w:t>1.59</w:t>
            </w:r>
          </w:p>
        </w:tc>
        <w:tc>
          <w:tcPr>
            <w:tcW w:w="900" w:type="dxa"/>
            <w:noWrap/>
            <w:hideMark/>
          </w:tcPr>
          <w:p w14:paraId="228CAA5B" w14:textId="77777777" w:rsidR="00E555E3" w:rsidRPr="00CD53B8" w:rsidRDefault="00E555E3" w:rsidP="00E555E3">
            <w:pPr>
              <w:jc w:val="right"/>
              <w:rPr>
                <w:color w:val="000000"/>
                <w:sz w:val="20"/>
                <w:szCs w:val="20"/>
              </w:rPr>
            </w:pPr>
            <w:r w:rsidRPr="00CD53B8">
              <w:rPr>
                <w:color w:val="000000"/>
                <w:sz w:val="20"/>
                <w:szCs w:val="20"/>
              </w:rPr>
              <w:t>0.115</w:t>
            </w:r>
          </w:p>
        </w:tc>
      </w:tr>
      <w:tr w:rsidR="00E555E3" w:rsidRPr="00CD53B8" w14:paraId="2F4313CD" w14:textId="77777777" w:rsidTr="006D4899">
        <w:trPr>
          <w:trHeight w:val="300"/>
          <w:jc w:val="center"/>
        </w:trPr>
        <w:tc>
          <w:tcPr>
            <w:tcW w:w="2250" w:type="dxa"/>
            <w:noWrap/>
          </w:tcPr>
          <w:p w14:paraId="2FD9A9DE" w14:textId="77777777" w:rsidR="00E555E3" w:rsidRPr="00CD53B8" w:rsidRDefault="00E555E3" w:rsidP="00E555E3">
            <w:pPr>
              <w:jc w:val="right"/>
              <w:rPr>
                <w:i/>
                <w:iCs/>
                <w:color w:val="000000"/>
                <w:sz w:val="20"/>
                <w:szCs w:val="20"/>
              </w:rPr>
            </w:pPr>
            <w:r w:rsidRPr="00CD53B8">
              <w:rPr>
                <w:i/>
                <w:iCs/>
                <w:color w:val="000000"/>
                <w:sz w:val="20"/>
                <w:szCs w:val="20"/>
              </w:rPr>
              <w:t>Karynothrips flavipes</w:t>
            </w:r>
          </w:p>
        </w:tc>
        <w:tc>
          <w:tcPr>
            <w:tcW w:w="1260" w:type="dxa"/>
            <w:noWrap/>
          </w:tcPr>
          <w:p w14:paraId="4C5687FC" w14:textId="77777777" w:rsidR="00E555E3" w:rsidRPr="00CD53B8" w:rsidRDefault="00E555E3" w:rsidP="00E555E3">
            <w:pPr>
              <w:jc w:val="right"/>
              <w:rPr>
                <w:color w:val="000000"/>
                <w:sz w:val="20"/>
                <w:szCs w:val="20"/>
              </w:rPr>
            </w:pPr>
            <w:r w:rsidRPr="00CD53B8">
              <w:rPr>
                <w:color w:val="000000"/>
                <w:sz w:val="20"/>
                <w:szCs w:val="20"/>
              </w:rPr>
              <w:t>0.025 (0.018) a</w:t>
            </w:r>
          </w:p>
        </w:tc>
        <w:tc>
          <w:tcPr>
            <w:tcW w:w="1260" w:type="dxa"/>
            <w:noWrap/>
          </w:tcPr>
          <w:p w14:paraId="2EAB9C53" w14:textId="77777777" w:rsidR="00E555E3" w:rsidRPr="00CD53B8" w:rsidRDefault="00E555E3" w:rsidP="00E555E3">
            <w:pPr>
              <w:jc w:val="right"/>
              <w:rPr>
                <w:color w:val="000000"/>
                <w:sz w:val="20"/>
                <w:szCs w:val="20"/>
              </w:rPr>
            </w:pPr>
            <w:r w:rsidRPr="00CD53B8">
              <w:rPr>
                <w:color w:val="000000"/>
                <w:sz w:val="20"/>
                <w:szCs w:val="20"/>
              </w:rPr>
              <w:t>0.017 (0.010) a</w:t>
            </w:r>
          </w:p>
        </w:tc>
        <w:tc>
          <w:tcPr>
            <w:tcW w:w="1170" w:type="dxa"/>
            <w:noWrap/>
          </w:tcPr>
          <w:p w14:paraId="0898E476" w14:textId="77777777" w:rsidR="00E555E3" w:rsidRPr="00CD53B8" w:rsidRDefault="00E555E3" w:rsidP="00E555E3">
            <w:pPr>
              <w:jc w:val="right"/>
              <w:rPr>
                <w:color w:val="000000"/>
                <w:sz w:val="20"/>
                <w:szCs w:val="20"/>
              </w:rPr>
            </w:pPr>
            <w:r w:rsidRPr="00CD53B8">
              <w:rPr>
                <w:color w:val="000000"/>
                <w:sz w:val="20"/>
                <w:szCs w:val="20"/>
              </w:rPr>
              <w:t>0.025 (0.010) a</w:t>
            </w:r>
          </w:p>
        </w:tc>
        <w:tc>
          <w:tcPr>
            <w:tcW w:w="1080" w:type="dxa"/>
            <w:noWrap/>
          </w:tcPr>
          <w:p w14:paraId="6C814135" w14:textId="77777777" w:rsidR="00E555E3" w:rsidRPr="00CD53B8" w:rsidRDefault="00E555E3" w:rsidP="00E555E3">
            <w:pPr>
              <w:jc w:val="right"/>
              <w:rPr>
                <w:color w:val="000000"/>
                <w:sz w:val="20"/>
                <w:szCs w:val="20"/>
              </w:rPr>
            </w:pPr>
            <w:r w:rsidRPr="00CD53B8">
              <w:rPr>
                <w:color w:val="000000"/>
                <w:sz w:val="20"/>
                <w:szCs w:val="20"/>
              </w:rPr>
              <w:t>0.020 (0.011) a</w:t>
            </w:r>
          </w:p>
        </w:tc>
        <w:tc>
          <w:tcPr>
            <w:tcW w:w="1260" w:type="dxa"/>
            <w:noWrap/>
          </w:tcPr>
          <w:p w14:paraId="35AF6CE4" w14:textId="77777777" w:rsidR="00E555E3" w:rsidRPr="00CD53B8" w:rsidRDefault="00E555E3" w:rsidP="00E555E3">
            <w:pPr>
              <w:jc w:val="right"/>
              <w:rPr>
                <w:color w:val="000000"/>
                <w:sz w:val="20"/>
                <w:szCs w:val="20"/>
              </w:rPr>
            </w:pPr>
            <w:r w:rsidRPr="00CD53B8">
              <w:rPr>
                <w:color w:val="000000"/>
                <w:sz w:val="20"/>
                <w:szCs w:val="20"/>
              </w:rPr>
              <w:t>0.023 (0.013) a</w:t>
            </w:r>
          </w:p>
        </w:tc>
        <w:tc>
          <w:tcPr>
            <w:tcW w:w="1080" w:type="dxa"/>
            <w:noWrap/>
          </w:tcPr>
          <w:p w14:paraId="25F12A31" w14:textId="77777777" w:rsidR="00E555E3" w:rsidRPr="00CD53B8" w:rsidRDefault="00E555E3" w:rsidP="00E555E3">
            <w:pPr>
              <w:jc w:val="right"/>
              <w:rPr>
                <w:color w:val="000000"/>
                <w:sz w:val="20"/>
                <w:szCs w:val="20"/>
              </w:rPr>
            </w:pPr>
            <w:r w:rsidRPr="00CD53B8">
              <w:rPr>
                <w:color w:val="000000"/>
                <w:sz w:val="20"/>
                <w:szCs w:val="20"/>
              </w:rPr>
              <w:t>0.045 (0.020) a</w:t>
            </w:r>
          </w:p>
        </w:tc>
        <w:tc>
          <w:tcPr>
            <w:tcW w:w="1170" w:type="dxa"/>
            <w:noWrap/>
          </w:tcPr>
          <w:p w14:paraId="2FEC5898" w14:textId="77777777" w:rsidR="00E555E3" w:rsidRPr="00CD53B8" w:rsidRDefault="00E555E3" w:rsidP="00E555E3">
            <w:pPr>
              <w:jc w:val="right"/>
              <w:rPr>
                <w:color w:val="000000"/>
                <w:sz w:val="20"/>
                <w:szCs w:val="20"/>
              </w:rPr>
            </w:pPr>
            <w:r w:rsidRPr="00CD53B8">
              <w:rPr>
                <w:color w:val="000000"/>
                <w:sz w:val="20"/>
                <w:szCs w:val="20"/>
              </w:rPr>
              <w:t>0.036 (0.018) a</w:t>
            </w:r>
          </w:p>
        </w:tc>
        <w:tc>
          <w:tcPr>
            <w:tcW w:w="1170" w:type="dxa"/>
            <w:noWrap/>
          </w:tcPr>
          <w:p w14:paraId="190F7AF0" w14:textId="77777777" w:rsidR="00E555E3" w:rsidRPr="00CD53B8" w:rsidRDefault="00E555E3" w:rsidP="00E555E3">
            <w:pPr>
              <w:jc w:val="right"/>
              <w:rPr>
                <w:color w:val="000000"/>
                <w:sz w:val="20"/>
                <w:szCs w:val="20"/>
              </w:rPr>
            </w:pPr>
            <w:r w:rsidRPr="00CD53B8">
              <w:rPr>
                <w:color w:val="000000"/>
                <w:sz w:val="20"/>
                <w:szCs w:val="20"/>
              </w:rPr>
              <w:t>0.067 (0.026) a</w:t>
            </w:r>
          </w:p>
        </w:tc>
        <w:tc>
          <w:tcPr>
            <w:tcW w:w="1080" w:type="dxa"/>
            <w:noWrap/>
          </w:tcPr>
          <w:p w14:paraId="01EC1A1D"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080" w:type="dxa"/>
            <w:noWrap/>
          </w:tcPr>
          <w:p w14:paraId="59B2849A" w14:textId="77777777" w:rsidR="00E555E3" w:rsidRPr="00CD53B8" w:rsidRDefault="00E555E3" w:rsidP="00E555E3">
            <w:pPr>
              <w:jc w:val="right"/>
              <w:rPr>
                <w:color w:val="000000"/>
                <w:sz w:val="20"/>
                <w:szCs w:val="20"/>
              </w:rPr>
            </w:pPr>
            <w:r w:rsidRPr="00CD53B8">
              <w:rPr>
                <w:color w:val="000000"/>
                <w:sz w:val="20"/>
                <w:szCs w:val="20"/>
              </w:rPr>
              <w:t>0.014 (0.014) a</w:t>
            </w:r>
          </w:p>
        </w:tc>
        <w:tc>
          <w:tcPr>
            <w:tcW w:w="720" w:type="dxa"/>
            <w:noWrap/>
          </w:tcPr>
          <w:p w14:paraId="3095FF62" w14:textId="77777777" w:rsidR="00E555E3" w:rsidRPr="00CD53B8" w:rsidRDefault="00E555E3" w:rsidP="00E555E3">
            <w:pPr>
              <w:jc w:val="right"/>
              <w:rPr>
                <w:color w:val="000000"/>
                <w:sz w:val="20"/>
                <w:szCs w:val="20"/>
              </w:rPr>
            </w:pPr>
            <w:r w:rsidRPr="00CD53B8">
              <w:rPr>
                <w:color w:val="000000"/>
                <w:sz w:val="20"/>
                <w:szCs w:val="20"/>
              </w:rPr>
              <w:t>1.11</w:t>
            </w:r>
          </w:p>
        </w:tc>
        <w:tc>
          <w:tcPr>
            <w:tcW w:w="900" w:type="dxa"/>
            <w:noWrap/>
          </w:tcPr>
          <w:p w14:paraId="0573319D" w14:textId="77777777" w:rsidR="00E555E3" w:rsidRPr="00CD53B8" w:rsidRDefault="00E555E3" w:rsidP="00E555E3">
            <w:pPr>
              <w:jc w:val="right"/>
              <w:rPr>
                <w:color w:val="000000"/>
                <w:sz w:val="20"/>
                <w:szCs w:val="20"/>
              </w:rPr>
            </w:pPr>
            <w:r w:rsidRPr="00CD53B8">
              <w:rPr>
                <w:color w:val="000000"/>
                <w:sz w:val="20"/>
                <w:szCs w:val="20"/>
              </w:rPr>
              <w:t>0.3494</w:t>
            </w:r>
          </w:p>
        </w:tc>
      </w:tr>
    </w:tbl>
    <w:p w14:paraId="09794B42" w14:textId="7BA720BE" w:rsidR="00172653" w:rsidRDefault="00172653">
      <w:r>
        <w:lastRenderedPageBreak/>
        <w:t>Table 2-8. Continued</w:t>
      </w:r>
    </w:p>
    <w:tbl>
      <w:tblPr>
        <w:tblStyle w:val="TableGrid"/>
        <w:tblW w:w="15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1260"/>
        <w:gridCol w:w="1260"/>
        <w:gridCol w:w="1170"/>
        <w:gridCol w:w="1080"/>
        <w:gridCol w:w="1260"/>
        <w:gridCol w:w="1080"/>
        <w:gridCol w:w="1170"/>
        <w:gridCol w:w="1170"/>
        <w:gridCol w:w="1080"/>
        <w:gridCol w:w="1080"/>
        <w:gridCol w:w="810"/>
        <w:gridCol w:w="810"/>
      </w:tblGrid>
      <w:tr w:rsidR="00172653" w:rsidRPr="00CD53B8" w14:paraId="6940A3D6" w14:textId="77777777" w:rsidTr="00172653">
        <w:trPr>
          <w:trHeight w:val="306"/>
          <w:jc w:val="center"/>
        </w:trPr>
        <w:tc>
          <w:tcPr>
            <w:tcW w:w="2250" w:type="dxa"/>
            <w:tcBorders>
              <w:top w:val="single" w:sz="4" w:space="0" w:color="auto"/>
            </w:tcBorders>
            <w:noWrap/>
          </w:tcPr>
          <w:p w14:paraId="2FA806B3" w14:textId="77777777" w:rsidR="00172653" w:rsidRPr="00CD53B8" w:rsidRDefault="00172653" w:rsidP="00E555E3">
            <w:pPr>
              <w:jc w:val="right"/>
              <w:rPr>
                <w:color w:val="000000"/>
                <w:sz w:val="20"/>
                <w:szCs w:val="20"/>
              </w:rPr>
            </w:pPr>
          </w:p>
        </w:tc>
        <w:tc>
          <w:tcPr>
            <w:tcW w:w="11610" w:type="dxa"/>
            <w:gridSpan w:val="10"/>
            <w:tcBorders>
              <w:top w:val="single" w:sz="4" w:space="0" w:color="auto"/>
            </w:tcBorders>
            <w:noWrap/>
            <w:vAlign w:val="center"/>
          </w:tcPr>
          <w:p w14:paraId="59CA7445" w14:textId="1BEC4E3D" w:rsidR="00172653" w:rsidRPr="00CD53B8" w:rsidRDefault="00172653" w:rsidP="00172653">
            <w:pPr>
              <w:jc w:val="center"/>
              <w:rPr>
                <w:color w:val="000000"/>
                <w:sz w:val="20"/>
                <w:szCs w:val="20"/>
              </w:rPr>
            </w:pPr>
            <w:r w:rsidRPr="00CD53B8">
              <w:rPr>
                <w:sz w:val="20"/>
                <w:szCs w:val="20"/>
              </w:rPr>
              <w:t>Mean number (SE)/trap day</w:t>
            </w:r>
          </w:p>
        </w:tc>
        <w:tc>
          <w:tcPr>
            <w:tcW w:w="1620" w:type="dxa"/>
            <w:gridSpan w:val="2"/>
            <w:tcBorders>
              <w:top w:val="single" w:sz="4" w:space="0" w:color="auto"/>
            </w:tcBorders>
            <w:noWrap/>
          </w:tcPr>
          <w:p w14:paraId="46DB61B8" w14:textId="77777777" w:rsidR="00172653" w:rsidRPr="00CD53B8" w:rsidRDefault="00172653" w:rsidP="00E555E3">
            <w:pPr>
              <w:jc w:val="right"/>
              <w:rPr>
                <w:color w:val="000000"/>
                <w:sz w:val="20"/>
                <w:szCs w:val="20"/>
              </w:rPr>
            </w:pPr>
          </w:p>
        </w:tc>
      </w:tr>
      <w:tr w:rsidR="00172653" w:rsidRPr="00CD53B8" w14:paraId="00453AB1" w14:textId="54C7B45E" w:rsidTr="00172653">
        <w:trPr>
          <w:trHeight w:val="306"/>
          <w:jc w:val="center"/>
        </w:trPr>
        <w:tc>
          <w:tcPr>
            <w:tcW w:w="2250" w:type="dxa"/>
            <w:tcBorders>
              <w:bottom w:val="single" w:sz="4" w:space="0" w:color="auto"/>
            </w:tcBorders>
            <w:noWrap/>
            <w:vAlign w:val="center"/>
          </w:tcPr>
          <w:p w14:paraId="25243D44" w14:textId="41BE1038" w:rsidR="00172653" w:rsidRPr="00CD53B8" w:rsidRDefault="00172653" w:rsidP="00172653">
            <w:pPr>
              <w:jc w:val="center"/>
              <w:rPr>
                <w:color w:val="000000"/>
                <w:sz w:val="20"/>
                <w:szCs w:val="20"/>
              </w:rPr>
            </w:pPr>
            <w:r w:rsidRPr="00CD53B8">
              <w:rPr>
                <w:color w:val="000000"/>
                <w:sz w:val="20"/>
                <w:szCs w:val="20"/>
              </w:rPr>
              <w:t>Group</w:t>
            </w:r>
          </w:p>
        </w:tc>
        <w:tc>
          <w:tcPr>
            <w:tcW w:w="1260" w:type="dxa"/>
            <w:tcBorders>
              <w:bottom w:val="single" w:sz="4" w:space="0" w:color="auto"/>
            </w:tcBorders>
            <w:noWrap/>
            <w:vAlign w:val="center"/>
          </w:tcPr>
          <w:p w14:paraId="7A4F186A" w14:textId="338103FE" w:rsidR="00172653" w:rsidRPr="00CD53B8" w:rsidRDefault="00172653" w:rsidP="00172653">
            <w:pPr>
              <w:jc w:val="center"/>
              <w:rPr>
                <w:color w:val="000000"/>
                <w:sz w:val="20"/>
                <w:szCs w:val="20"/>
              </w:rPr>
            </w:pPr>
            <w:r w:rsidRPr="00CD53B8">
              <w:rPr>
                <w:color w:val="000000"/>
                <w:sz w:val="20"/>
                <w:szCs w:val="20"/>
              </w:rPr>
              <w:t>Feb</w:t>
            </w:r>
          </w:p>
        </w:tc>
        <w:tc>
          <w:tcPr>
            <w:tcW w:w="1260" w:type="dxa"/>
            <w:tcBorders>
              <w:bottom w:val="single" w:sz="4" w:space="0" w:color="auto"/>
            </w:tcBorders>
            <w:noWrap/>
            <w:vAlign w:val="center"/>
          </w:tcPr>
          <w:p w14:paraId="47689BFC" w14:textId="77830455" w:rsidR="00172653" w:rsidRPr="00CD53B8" w:rsidRDefault="00172653" w:rsidP="00172653">
            <w:pPr>
              <w:jc w:val="center"/>
              <w:rPr>
                <w:color w:val="000000"/>
                <w:sz w:val="20"/>
                <w:szCs w:val="20"/>
              </w:rPr>
            </w:pPr>
            <w:r w:rsidRPr="00CD53B8">
              <w:rPr>
                <w:color w:val="000000"/>
                <w:sz w:val="20"/>
                <w:szCs w:val="20"/>
              </w:rPr>
              <w:t>Mar</w:t>
            </w:r>
          </w:p>
        </w:tc>
        <w:tc>
          <w:tcPr>
            <w:tcW w:w="1170" w:type="dxa"/>
            <w:tcBorders>
              <w:bottom w:val="single" w:sz="4" w:space="0" w:color="auto"/>
            </w:tcBorders>
            <w:noWrap/>
            <w:vAlign w:val="center"/>
          </w:tcPr>
          <w:p w14:paraId="1334E798" w14:textId="784A21A5" w:rsidR="00172653" w:rsidRPr="00CD53B8" w:rsidRDefault="00172653" w:rsidP="00172653">
            <w:pPr>
              <w:jc w:val="center"/>
              <w:rPr>
                <w:color w:val="000000"/>
                <w:sz w:val="20"/>
                <w:szCs w:val="20"/>
              </w:rPr>
            </w:pPr>
            <w:r w:rsidRPr="00CD53B8">
              <w:rPr>
                <w:color w:val="000000"/>
                <w:sz w:val="20"/>
                <w:szCs w:val="20"/>
              </w:rPr>
              <w:t>Apr</w:t>
            </w:r>
          </w:p>
        </w:tc>
        <w:tc>
          <w:tcPr>
            <w:tcW w:w="1080" w:type="dxa"/>
            <w:tcBorders>
              <w:bottom w:val="single" w:sz="4" w:space="0" w:color="auto"/>
            </w:tcBorders>
            <w:noWrap/>
            <w:vAlign w:val="center"/>
          </w:tcPr>
          <w:p w14:paraId="6FA56BE9" w14:textId="4EF99F04" w:rsidR="00172653" w:rsidRPr="00CD53B8" w:rsidRDefault="00172653" w:rsidP="00172653">
            <w:pPr>
              <w:jc w:val="center"/>
              <w:rPr>
                <w:color w:val="000000"/>
                <w:sz w:val="20"/>
                <w:szCs w:val="20"/>
              </w:rPr>
            </w:pPr>
            <w:r w:rsidRPr="00CD53B8">
              <w:rPr>
                <w:color w:val="000000"/>
                <w:sz w:val="20"/>
                <w:szCs w:val="20"/>
              </w:rPr>
              <w:t>May</w:t>
            </w:r>
          </w:p>
        </w:tc>
        <w:tc>
          <w:tcPr>
            <w:tcW w:w="1260" w:type="dxa"/>
            <w:tcBorders>
              <w:bottom w:val="single" w:sz="4" w:space="0" w:color="auto"/>
            </w:tcBorders>
            <w:noWrap/>
            <w:vAlign w:val="center"/>
          </w:tcPr>
          <w:p w14:paraId="3829C49A" w14:textId="595641D4" w:rsidR="00172653" w:rsidRPr="00CD53B8" w:rsidRDefault="00172653" w:rsidP="00172653">
            <w:pPr>
              <w:jc w:val="center"/>
              <w:rPr>
                <w:color w:val="000000"/>
                <w:sz w:val="20"/>
                <w:szCs w:val="20"/>
              </w:rPr>
            </w:pPr>
            <w:r w:rsidRPr="00CD53B8">
              <w:rPr>
                <w:color w:val="000000"/>
                <w:sz w:val="20"/>
                <w:szCs w:val="20"/>
              </w:rPr>
              <w:t>Jun</w:t>
            </w:r>
          </w:p>
        </w:tc>
        <w:tc>
          <w:tcPr>
            <w:tcW w:w="1080" w:type="dxa"/>
            <w:tcBorders>
              <w:bottom w:val="single" w:sz="4" w:space="0" w:color="auto"/>
            </w:tcBorders>
            <w:noWrap/>
            <w:vAlign w:val="center"/>
          </w:tcPr>
          <w:p w14:paraId="356824A2" w14:textId="5D285900" w:rsidR="00172653" w:rsidRPr="00CD53B8" w:rsidRDefault="00172653" w:rsidP="00172653">
            <w:pPr>
              <w:jc w:val="center"/>
              <w:rPr>
                <w:color w:val="000000"/>
                <w:sz w:val="20"/>
                <w:szCs w:val="20"/>
              </w:rPr>
            </w:pPr>
            <w:r w:rsidRPr="00CD53B8">
              <w:rPr>
                <w:color w:val="000000"/>
                <w:sz w:val="20"/>
                <w:szCs w:val="20"/>
              </w:rPr>
              <w:t>Jul</w:t>
            </w:r>
          </w:p>
        </w:tc>
        <w:tc>
          <w:tcPr>
            <w:tcW w:w="1170" w:type="dxa"/>
            <w:tcBorders>
              <w:bottom w:val="single" w:sz="4" w:space="0" w:color="auto"/>
            </w:tcBorders>
            <w:noWrap/>
            <w:vAlign w:val="center"/>
          </w:tcPr>
          <w:p w14:paraId="775228C6" w14:textId="6FEB3FEC" w:rsidR="00172653" w:rsidRPr="00CD53B8" w:rsidRDefault="00172653" w:rsidP="00172653">
            <w:pPr>
              <w:jc w:val="center"/>
              <w:rPr>
                <w:color w:val="000000"/>
                <w:sz w:val="20"/>
                <w:szCs w:val="20"/>
              </w:rPr>
            </w:pPr>
            <w:r w:rsidRPr="00CD53B8">
              <w:rPr>
                <w:color w:val="000000"/>
                <w:sz w:val="20"/>
                <w:szCs w:val="20"/>
              </w:rPr>
              <w:t>Aug</w:t>
            </w:r>
          </w:p>
        </w:tc>
        <w:tc>
          <w:tcPr>
            <w:tcW w:w="1170" w:type="dxa"/>
            <w:tcBorders>
              <w:bottom w:val="single" w:sz="4" w:space="0" w:color="auto"/>
            </w:tcBorders>
            <w:noWrap/>
            <w:vAlign w:val="center"/>
          </w:tcPr>
          <w:p w14:paraId="25F3308A" w14:textId="2F00224B" w:rsidR="00172653" w:rsidRPr="00CD53B8" w:rsidRDefault="00172653" w:rsidP="00172653">
            <w:pPr>
              <w:jc w:val="center"/>
              <w:rPr>
                <w:color w:val="000000"/>
                <w:sz w:val="20"/>
                <w:szCs w:val="20"/>
              </w:rPr>
            </w:pPr>
            <w:r w:rsidRPr="00CD53B8">
              <w:rPr>
                <w:color w:val="000000"/>
                <w:sz w:val="20"/>
                <w:szCs w:val="20"/>
              </w:rPr>
              <w:t>Sept</w:t>
            </w:r>
          </w:p>
        </w:tc>
        <w:tc>
          <w:tcPr>
            <w:tcW w:w="1080" w:type="dxa"/>
            <w:tcBorders>
              <w:bottom w:val="single" w:sz="4" w:space="0" w:color="auto"/>
            </w:tcBorders>
            <w:noWrap/>
            <w:vAlign w:val="center"/>
          </w:tcPr>
          <w:p w14:paraId="7D99D44D" w14:textId="33305DE8" w:rsidR="00172653" w:rsidRPr="00CD53B8" w:rsidRDefault="00172653" w:rsidP="00172653">
            <w:pPr>
              <w:jc w:val="center"/>
              <w:rPr>
                <w:color w:val="000000"/>
                <w:sz w:val="20"/>
                <w:szCs w:val="20"/>
              </w:rPr>
            </w:pPr>
            <w:r w:rsidRPr="00CD53B8">
              <w:rPr>
                <w:color w:val="000000"/>
                <w:sz w:val="20"/>
                <w:szCs w:val="20"/>
              </w:rPr>
              <w:t>Oct</w:t>
            </w:r>
          </w:p>
        </w:tc>
        <w:tc>
          <w:tcPr>
            <w:tcW w:w="1080" w:type="dxa"/>
            <w:tcBorders>
              <w:bottom w:val="single" w:sz="4" w:space="0" w:color="auto"/>
            </w:tcBorders>
            <w:noWrap/>
            <w:vAlign w:val="center"/>
          </w:tcPr>
          <w:p w14:paraId="11729AB1" w14:textId="618F4BC5" w:rsidR="00172653" w:rsidRPr="00CD53B8" w:rsidRDefault="00172653" w:rsidP="00172653">
            <w:pPr>
              <w:jc w:val="center"/>
              <w:rPr>
                <w:color w:val="000000"/>
                <w:sz w:val="20"/>
                <w:szCs w:val="20"/>
              </w:rPr>
            </w:pPr>
            <w:r w:rsidRPr="00CD53B8">
              <w:rPr>
                <w:color w:val="000000"/>
                <w:sz w:val="20"/>
                <w:szCs w:val="20"/>
              </w:rPr>
              <w:t>Nov</w:t>
            </w:r>
          </w:p>
        </w:tc>
        <w:tc>
          <w:tcPr>
            <w:tcW w:w="810" w:type="dxa"/>
            <w:tcBorders>
              <w:bottom w:val="single" w:sz="4" w:space="0" w:color="auto"/>
            </w:tcBorders>
            <w:noWrap/>
            <w:vAlign w:val="center"/>
          </w:tcPr>
          <w:p w14:paraId="68E97DBD" w14:textId="77777777" w:rsidR="00172653" w:rsidRPr="00CD53B8" w:rsidRDefault="00172653" w:rsidP="00172653">
            <w:pPr>
              <w:jc w:val="center"/>
              <w:rPr>
                <w:color w:val="000000"/>
                <w:sz w:val="20"/>
                <w:szCs w:val="20"/>
              </w:rPr>
            </w:pPr>
            <w:r w:rsidRPr="00CD53B8">
              <w:rPr>
                <w:color w:val="000000"/>
                <w:sz w:val="20"/>
                <w:szCs w:val="20"/>
              </w:rPr>
              <w:t>F</w:t>
            </w:r>
          </w:p>
        </w:tc>
        <w:tc>
          <w:tcPr>
            <w:tcW w:w="810" w:type="dxa"/>
            <w:tcBorders>
              <w:bottom w:val="single" w:sz="4" w:space="0" w:color="auto"/>
            </w:tcBorders>
            <w:vAlign w:val="center"/>
          </w:tcPr>
          <w:p w14:paraId="74A53092" w14:textId="176B3642" w:rsidR="00172653" w:rsidRPr="00172653" w:rsidRDefault="00172653" w:rsidP="00172653">
            <w:pPr>
              <w:jc w:val="center"/>
              <w:rPr>
                <w:i/>
                <w:color w:val="000000"/>
                <w:sz w:val="20"/>
                <w:szCs w:val="20"/>
              </w:rPr>
            </w:pPr>
            <w:r>
              <w:rPr>
                <w:i/>
                <w:color w:val="000000"/>
                <w:sz w:val="20"/>
                <w:szCs w:val="20"/>
              </w:rPr>
              <w:t>P</w:t>
            </w:r>
          </w:p>
        </w:tc>
      </w:tr>
      <w:tr w:rsidR="00172653" w:rsidRPr="00CD53B8" w14:paraId="1B614772" w14:textId="77777777" w:rsidTr="00172653">
        <w:trPr>
          <w:trHeight w:val="306"/>
          <w:jc w:val="center"/>
        </w:trPr>
        <w:tc>
          <w:tcPr>
            <w:tcW w:w="2250" w:type="dxa"/>
            <w:tcBorders>
              <w:top w:val="single" w:sz="4" w:space="0" w:color="auto"/>
            </w:tcBorders>
            <w:noWrap/>
            <w:hideMark/>
          </w:tcPr>
          <w:p w14:paraId="3B5B690E" w14:textId="77777777" w:rsidR="00172653" w:rsidRPr="00CD53B8" w:rsidRDefault="00172653" w:rsidP="00172653">
            <w:pPr>
              <w:jc w:val="right"/>
              <w:rPr>
                <w:color w:val="000000"/>
                <w:sz w:val="20"/>
                <w:szCs w:val="20"/>
              </w:rPr>
            </w:pPr>
            <w:r w:rsidRPr="00CD53B8">
              <w:rPr>
                <w:color w:val="000000"/>
                <w:sz w:val="20"/>
                <w:szCs w:val="20"/>
              </w:rPr>
              <w:t>N</w:t>
            </w:r>
          </w:p>
        </w:tc>
        <w:tc>
          <w:tcPr>
            <w:tcW w:w="1260" w:type="dxa"/>
            <w:tcBorders>
              <w:top w:val="single" w:sz="4" w:space="0" w:color="auto"/>
            </w:tcBorders>
            <w:noWrap/>
            <w:hideMark/>
          </w:tcPr>
          <w:p w14:paraId="3CD9FFCC" w14:textId="77777777" w:rsidR="00172653" w:rsidRPr="00CD53B8" w:rsidRDefault="00172653" w:rsidP="00172653">
            <w:pPr>
              <w:jc w:val="right"/>
              <w:rPr>
                <w:color w:val="000000"/>
                <w:sz w:val="20"/>
                <w:szCs w:val="20"/>
              </w:rPr>
            </w:pPr>
            <w:r w:rsidRPr="00CD53B8">
              <w:rPr>
                <w:color w:val="000000"/>
                <w:sz w:val="20"/>
                <w:szCs w:val="20"/>
              </w:rPr>
              <w:t>80</w:t>
            </w:r>
          </w:p>
        </w:tc>
        <w:tc>
          <w:tcPr>
            <w:tcW w:w="1260" w:type="dxa"/>
            <w:tcBorders>
              <w:top w:val="single" w:sz="4" w:space="0" w:color="auto"/>
            </w:tcBorders>
            <w:noWrap/>
            <w:hideMark/>
          </w:tcPr>
          <w:p w14:paraId="12371A6A" w14:textId="77777777" w:rsidR="00172653" w:rsidRPr="00CD53B8" w:rsidRDefault="00172653" w:rsidP="00172653">
            <w:pPr>
              <w:jc w:val="right"/>
              <w:rPr>
                <w:color w:val="000000"/>
                <w:sz w:val="20"/>
                <w:szCs w:val="20"/>
              </w:rPr>
            </w:pPr>
            <w:r w:rsidRPr="00CD53B8">
              <w:rPr>
                <w:color w:val="000000"/>
                <w:sz w:val="20"/>
                <w:szCs w:val="20"/>
              </w:rPr>
              <w:t>175</w:t>
            </w:r>
          </w:p>
        </w:tc>
        <w:tc>
          <w:tcPr>
            <w:tcW w:w="1170" w:type="dxa"/>
            <w:tcBorders>
              <w:top w:val="single" w:sz="4" w:space="0" w:color="auto"/>
            </w:tcBorders>
            <w:noWrap/>
            <w:hideMark/>
          </w:tcPr>
          <w:p w14:paraId="66FD1E29" w14:textId="77777777" w:rsidR="00172653" w:rsidRPr="00CD53B8" w:rsidRDefault="00172653" w:rsidP="00172653">
            <w:pPr>
              <w:jc w:val="right"/>
              <w:rPr>
                <w:color w:val="000000"/>
                <w:sz w:val="20"/>
                <w:szCs w:val="20"/>
              </w:rPr>
            </w:pPr>
            <w:r w:rsidRPr="00CD53B8">
              <w:rPr>
                <w:color w:val="000000"/>
                <w:sz w:val="20"/>
                <w:szCs w:val="20"/>
              </w:rPr>
              <w:t>240</w:t>
            </w:r>
          </w:p>
        </w:tc>
        <w:tc>
          <w:tcPr>
            <w:tcW w:w="1080" w:type="dxa"/>
            <w:tcBorders>
              <w:top w:val="single" w:sz="4" w:space="0" w:color="auto"/>
            </w:tcBorders>
            <w:noWrap/>
            <w:hideMark/>
          </w:tcPr>
          <w:p w14:paraId="177AF9F1" w14:textId="77777777" w:rsidR="00172653" w:rsidRPr="00CD53B8" w:rsidRDefault="00172653" w:rsidP="00172653">
            <w:pPr>
              <w:jc w:val="right"/>
              <w:rPr>
                <w:color w:val="000000"/>
                <w:sz w:val="20"/>
                <w:szCs w:val="20"/>
              </w:rPr>
            </w:pPr>
            <w:r w:rsidRPr="00CD53B8">
              <w:rPr>
                <w:color w:val="000000"/>
                <w:sz w:val="20"/>
                <w:szCs w:val="20"/>
              </w:rPr>
              <w:t>150</w:t>
            </w:r>
          </w:p>
        </w:tc>
        <w:tc>
          <w:tcPr>
            <w:tcW w:w="1260" w:type="dxa"/>
            <w:tcBorders>
              <w:top w:val="single" w:sz="4" w:space="0" w:color="auto"/>
            </w:tcBorders>
            <w:noWrap/>
            <w:hideMark/>
          </w:tcPr>
          <w:p w14:paraId="63D34D5E" w14:textId="77777777" w:rsidR="00172653" w:rsidRPr="00CD53B8" w:rsidRDefault="00172653" w:rsidP="00172653">
            <w:pPr>
              <w:jc w:val="right"/>
              <w:rPr>
                <w:color w:val="000000"/>
                <w:sz w:val="20"/>
                <w:szCs w:val="20"/>
              </w:rPr>
            </w:pPr>
            <w:r w:rsidRPr="00CD53B8">
              <w:rPr>
                <w:color w:val="000000"/>
                <w:sz w:val="20"/>
                <w:szCs w:val="20"/>
              </w:rPr>
              <w:t>130</w:t>
            </w:r>
          </w:p>
        </w:tc>
        <w:tc>
          <w:tcPr>
            <w:tcW w:w="1080" w:type="dxa"/>
            <w:tcBorders>
              <w:top w:val="single" w:sz="4" w:space="0" w:color="auto"/>
            </w:tcBorders>
            <w:noWrap/>
            <w:hideMark/>
          </w:tcPr>
          <w:p w14:paraId="3C4BFF8B" w14:textId="77777777" w:rsidR="00172653" w:rsidRPr="00CD53B8" w:rsidRDefault="00172653" w:rsidP="00172653">
            <w:pPr>
              <w:jc w:val="right"/>
              <w:rPr>
                <w:color w:val="000000"/>
                <w:sz w:val="20"/>
                <w:szCs w:val="20"/>
              </w:rPr>
            </w:pPr>
            <w:r w:rsidRPr="00CD53B8">
              <w:rPr>
                <w:color w:val="000000"/>
                <w:sz w:val="20"/>
                <w:szCs w:val="20"/>
              </w:rPr>
              <w:t>110</w:t>
            </w:r>
          </w:p>
        </w:tc>
        <w:tc>
          <w:tcPr>
            <w:tcW w:w="1170" w:type="dxa"/>
            <w:tcBorders>
              <w:top w:val="single" w:sz="4" w:space="0" w:color="auto"/>
            </w:tcBorders>
            <w:noWrap/>
            <w:hideMark/>
          </w:tcPr>
          <w:p w14:paraId="4A973CA8" w14:textId="77777777" w:rsidR="00172653" w:rsidRPr="00CD53B8" w:rsidRDefault="00172653" w:rsidP="00172653">
            <w:pPr>
              <w:jc w:val="right"/>
              <w:rPr>
                <w:color w:val="000000"/>
                <w:sz w:val="20"/>
                <w:szCs w:val="20"/>
              </w:rPr>
            </w:pPr>
            <w:r w:rsidRPr="00CD53B8">
              <w:rPr>
                <w:color w:val="000000"/>
                <w:sz w:val="20"/>
                <w:szCs w:val="20"/>
              </w:rPr>
              <w:t>110</w:t>
            </w:r>
          </w:p>
        </w:tc>
        <w:tc>
          <w:tcPr>
            <w:tcW w:w="1170" w:type="dxa"/>
            <w:tcBorders>
              <w:top w:val="single" w:sz="4" w:space="0" w:color="auto"/>
            </w:tcBorders>
            <w:noWrap/>
            <w:hideMark/>
          </w:tcPr>
          <w:p w14:paraId="26FEC59C" w14:textId="77777777" w:rsidR="00172653" w:rsidRPr="00CD53B8" w:rsidRDefault="00172653" w:rsidP="00172653">
            <w:pPr>
              <w:jc w:val="right"/>
              <w:rPr>
                <w:color w:val="000000"/>
                <w:sz w:val="20"/>
                <w:szCs w:val="20"/>
              </w:rPr>
            </w:pPr>
            <w:r w:rsidRPr="00CD53B8">
              <w:rPr>
                <w:color w:val="000000"/>
                <w:sz w:val="20"/>
                <w:szCs w:val="20"/>
              </w:rPr>
              <w:t>90</w:t>
            </w:r>
          </w:p>
        </w:tc>
        <w:tc>
          <w:tcPr>
            <w:tcW w:w="1080" w:type="dxa"/>
            <w:tcBorders>
              <w:top w:val="single" w:sz="4" w:space="0" w:color="auto"/>
            </w:tcBorders>
            <w:noWrap/>
            <w:hideMark/>
          </w:tcPr>
          <w:p w14:paraId="16EFBD94" w14:textId="77777777" w:rsidR="00172653" w:rsidRPr="00CD53B8" w:rsidRDefault="00172653" w:rsidP="00172653">
            <w:pPr>
              <w:jc w:val="right"/>
              <w:rPr>
                <w:color w:val="000000"/>
                <w:sz w:val="20"/>
                <w:szCs w:val="20"/>
              </w:rPr>
            </w:pPr>
            <w:r w:rsidRPr="00CD53B8">
              <w:rPr>
                <w:color w:val="000000"/>
                <w:sz w:val="20"/>
                <w:szCs w:val="20"/>
              </w:rPr>
              <w:t>110</w:t>
            </w:r>
          </w:p>
        </w:tc>
        <w:tc>
          <w:tcPr>
            <w:tcW w:w="1080" w:type="dxa"/>
            <w:tcBorders>
              <w:top w:val="single" w:sz="4" w:space="0" w:color="auto"/>
            </w:tcBorders>
            <w:noWrap/>
            <w:hideMark/>
          </w:tcPr>
          <w:p w14:paraId="06488A52" w14:textId="77777777" w:rsidR="00172653" w:rsidRPr="00CD53B8" w:rsidRDefault="00172653" w:rsidP="00172653">
            <w:pPr>
              <w:jc w:val="right"/>
              <w:rPr>
                <w:color w:val="000000"/>
                <w:sz w:val="20"/>
                <w:szCs w:val="20"/>
              </w:rPr>
            </w:pPr>
            <w:r w:rsidRPr="00CD53B8">
              <w:rPr>
                <w:color w:val="000000"/>
                <w:sz w:val="20"/>
                <w:szCs w:val="20"/>
              </w:rPr>
              <w:t>69</w:t>
            </w:r>
          </w:p>
        </w:tc>
        <w:tc>
          <w:tcPr>
            <w:tcW w:w="810" w:type="dxa"/>
            <w:tcBorders>
              <w:top w:val="single" w:sz="4" w:space="0" w:color="auto"/>
            </w:tcBorders>
            <w:noWrap/>
            <w:hideMark/>
          </w:tcPr>
          <w:p w14:paraId="220EED68" w14:textId="77777777" w:rsidR="00172653" w:rsidRPr="00CD53B8" w:rsidRDefault="00172653" w:rsidP="00172653">
            <w:pPr>
              <w:jc w:val="right"/>
              <w:rPr>
                <w:sz w:val="20"/>
                <w:szCs w:val="20"/>
              </w:rPr>
            </w:pPr>
            <w:r w:rsidRPr="00CD53B8">
              <w:rPr>
                <w:color w:val="000000"/>
                <w:sz w:val="20"/>
                <w:szCs w:val="20"/>
              </w:rPr>
              <w:t xml:space="preserve"> </w:t>
            </w:r>
          </w:p>
        </w:tc>
        <w:tc>
          <w:tcPr>
            <w:tcW w:w="810" w:type="dxa"/>
            <w:tcBorders>
              <w:top w:val="single" w:sz="4" w:space="0" w:color="auto"/>
            </w:tcBorders>
          </w:tcPr>
          <w:p w14:paraId="27EF1E11" w14:textId="49356FCD" w:rsidR="00172653" w:rsidRPr="00CD53B8" w:rsidRDefault="00172653" w:rsidP="00172653">
            <w:pPr>
              <w:jc w:val="right"/>
              <w:rPr>
                <w:sz w:val="20"/>
                <w:szCs w:val="20"/>
              </w:rPr>
            </w:pPr>
          </w:p>
        </w:tc>
      </w:tr>
      <w:tr w:rsidR="00172653" w:rsidRPr="00CD53B8" w14:paraId="62ED2872" w14:textId="77777777" w:rsidTr="00172653">
        <w:trPr>
          <w:trHeight w:val="306"/>
          <w:jc w:val="center"/>
        </w:trPr>
        <w:tc>
          <w:tcPr>
            <w:tcW w:w="2250" w:type="dxa"/>
            <w:tcBorders>
              <w:bottom w:val="single" w:sz="4" w:space="0" w:color="000000"/>
            </w:tcBorders>
            <w:noWrap/>
          </w:tcPr>
          <w:p w14:paraId="7DFEAF03" w14:textId="77777777" w:rsidR="00172653" w:rsidRPr="00CD53B8" w:rsidRDefault="00172653" w:rsidP="00172653">
            <w:pPr>
              <w:jc w:val="right"/>
              <w:rPr>
                <w:color w:val="000000"/>
                <w:sz w:val="20"/>
                <w:szCs w:val="20"/>
              </w:rPr>
            </w:pPr>
            <w:r w:rsidRPr="00CD53B8">
              <w:rPr>
                <w:color w:val="000000"/>
                <w:sz w:val="20"/>
                <w:szCs w:val="20"/>
              </w:rPr>
              <w:t>df</w:t>
            </w:r>
          </w:p>
        </w:tc>
        <w:tc>
          <w:tcPr>
            <w:tcW w:w="1260" w:type="dxa"/>
            <w:tcBorders>
              <w:bottom w:val="single" w:sz="4" w:space="0" w:color="000000"/>
            </w:tcBorders>
            <w:noWrap/>
          </w:tcPr>
          <w:p w14:paraId="2E8CF4AF" w14:textId="77777777" w:rsidR="00172653" w:rsidRPr="00CD53B8" w:rsidRDefault="00172653" w:rsidP="00172653">
            <w:pPr>
              <w:jc w:val="right"/>
              <w:rPr>
                <w:color w:val="000000"/>
                <w:sz w:val="20"/>
                <w:szCs w:val="20"/>
              </w:rPr>
            </w:pPr>
            <w:r w:rsidRPr="00CD53B8">
              <w:rPr>
                <w:color w:val="000000"/>
                <w:sz w:val="20"/>
                <w:szCs w:val="20"/>
              </w:rPr>
              <w:t>9, 1263</w:t>
            </w:r>
          </w:p>
        </w:tc>
        <w:tc>
          <w:tcPr>
            <w:tcW w:w="1260" w:type="dxa"/>
            <w:tcBorders>
              <w:bottom w:val="single" w:sz="4" w:space="0" w:color="000000"/>
            </w:tcBorders>
            <w:noWrap/>
          </w:tcPr>
          <w:p w14:paraId="7093BB4F" w14:textId="77777777" w:rsidR="00172653" w:rsidRPr="00CD53B8" w:rsidRDefault="00172653" w:rsidP="00172653">
            <w:pPr>
              <w:rPr>
                <w:color w:val="000000"/>
                <w:sz w:val="20"/>
                <w:szCs w:val="20"/>
              </w:rPr>
            </w:pPr>
            <w:r w:rsidRPr="00CD53B8">
              <w:rPr>
                <w:color w:val="000000"/>
                <w:sz w:val="20"/>
                <w:szCs w:val="20"/>
              </w:rPr>
              <w:t xml:space="preserve"> </w:t>
            </w:r>
          </w:p>
        </w:tc>
        <w:tc>
          <w:tcPr>
            <w:tcW w:w="1170" w:type="dxa"/>
            <w:tcBorders>
              <w:bottom w:val="single" w:sz="4" w:space="0" w:color="000000"/>
            </w:tcBorders>
            <w:noWrap/>
          </w:tcPr>
          <w:p w14:paraId="6E85A874" w14:textId="77777777" w:rsidR="00172653" w:rsidRPr="00CD53B8" w:rsidRDefault="00172653" w:rsidP="00172653">
            <w:pPr>
              <w:rPr>
                <w:color w:val="000000"/>
                <w:sz w:val="20"/>
                <w:szCs w:val="20"/>
              </w:rPr>
            </w:pPr>
          </w:p>
        </w:tc>
        <w:tc>
          <w:tcPr>
            <w:tcW w:w="1080" w:type="dxa"/>
            <w:tcBorders>
              <w:bottom w:val="single" w:sz="4" w:space="0" w:color="000000"/>
            </w:tcBorders>
            <w:noWrap/>
          </w:tcPr>
          <w:p w14:paraId="189C5391" w14:textId="77777777" w:rsidR="00172653" w:rsidRPr="00CD53B8" w:rsidRDefault="00172653" w:rsidP="00172653">
            <w:pPr>
              <w:jc w:val="right"/>
              <w:rPr>
                <w:color w:val="000000"/>
                <w:sz w:val="20"/>
                <w:szCs w:val="20"/>
              </w:rPr>
            </w:pPr>
          </w:p>
        </w:tc>
        <w:tc>
          <w:tcPr>
            <w:tcW w:w="1260" w:type="dxa"/>
            <w:tcBorders>
              <w:bottom w:val="single" w:sz="4" w:space="0" w:color="000000"/>
            </w:tcBorders>
            <w:noWrap/>
          </w:tcPr>
          <w:p w14:paraId="403EAB08" w14:textId="77777777" w:rsidR="00172653" w:rsidRPr="00CD53B8" w:rsidRDefault="00172653" w:rsidP="00172653">
            <w:pPr>
              <w:jc w:val="right"/>
              <w:rPr>
                <w:color w:val="000000"/>
                <w:sz w:val="20"/>
                <w:szCs w:val="20"/>
              </w:rPr>
            </w:pPr>
          </w:p>
        </w:tc>
        <w:tc>
          <w:tcPr>
            <w:tcW w:w="1080" w:type="dxa"/>
            <w:tcBorders>
              <w:bottom w:val="single" w:sz="4" w:space="0" w:color="000000"/>
            </w:tcBorders>
            <w:noWrap/>
          </w:tcPr>
          <w:p w14:paraId="3F342514" w14:textId="77777777" w:rsidR="00172653" w:rsidRPr="00CD53B8" w:rsidRDefault="00172653" w:rsidP="00172653">
            <w:pPr>
              <w:jc w:val="right"/>
              <w:rPr>
                <w:color w:val="000000"/>
                <w:sz w:val="20"/>
                <w:szCs w:val="20"/>
              </w:rPr>
            </w:pPr>
          </w:p>
        </w:tc>
        <w:tc>
          <w:tcPr>
            <w:tcW w:w="1170" w:type="dxa"/>
            <w:tcBorders>
              <w:bottom w:val="single" w:sz="4" w:space="0" w:color="000000"/>
            </w:tcBorders>
            <w:noWrap/>
          </w:tcPr>
          <w:p w14:paraId="4E7F3B91" w14:textId="77777777" w:rsidR="00172653" w:rsidRPr="00CD53B8" w:rsidRDefault="00172653" w:rsidP="00172653">
            <w:pPr>
              <w:jc w:val="right"/>
              <w:rPr>
                <w:color w:val="000000"/>
                <w:sz w:val="20"/>
                <w:szCs w:val="20"/>
              </w:rPr>
            </w:pPr>
          </w:p>
        </w:tc>
        <w:tc>
          <w:tcPr>
            <w:tcW w:w="1170" w:type="dxa"/>
            <w:tcBorders>
              <w:bottom w:val="single" w:sz="4" w:space="0" w:color="000000"/>
            </w:tcBorders>
            <w:noWrap/>
          </w:tcPr>
          <w:p w14:paraId="021D1893" w14:textId="77777777" w:rsidR="00172653" w:rsidRPr="00CD53B8" w:rsidRDefault="00172653" w:rsidP="00172653">
            <w:pPr>
              <w:jc w:val="right"/>
              <w:rPr>
                <w:color w:val="000000"/>
                <w:sz w:val="20"/>
                <w:szCs w:val="20"/>
              </w:rPr>
            </w:pPr>
          </w:p>
        </w:tc>
        <w:tc>
          <w:tcPr>
            <w:tcW w:w="1080" w:type="dxa"/>
            <w:tcBorders>
              <w:bottom w:val="single" w:sz="4" w:space="0" w:color="000000"/>
            </w:tcBorders>
            <w:noWrap/>
          </w:tcPr>
          <w:p w14:paraId="31446C49" w14:textId="77777777" w:rsidR="00172653" w:rsidRPr="00CD53B8" w:rsidRDefault="00172653" w:rsidP="00172653">
            <w:pPr>
              <w:jc w:val="right"/>
              <w:rPr>
                <w:color w:val="000000"/>
                <w:sz w:val="20"/>
                <w:szCs w:val="20"/>
              </w:rPr>
            </w:pPr>
          </w:p>
        </w:tc>
        <w:tc>
          <w:tcPr>
            <w:tcW w:w="1080" w:type="dxa"/>
            <w:tcBorders>
              <w:bottom w:val="single" w:sz="4" w:space="0" w:color="000000"/>
            </w:tcBorders>
            <w:noWrap/>
          </w:tcPr>
          <w:p w14:paraId="28FAFECB" w14:textId="77777777" w:rsidR="00172653" w:rsidRPr="00CD53B8" w:rsidRDefault="00172653" w:rsidP="00172653">
            <w:pPr>
              <w:jc w:val="right"/>
              <w:rPr>
                <w:color w:val="000000"/>
                <w:sz w:val="20"/>
                <w:szCs w:val="20"/>
              </w:rPr>
            </w:pPr>
          </w:p>
        </w:tc>
        <w:tc>
          <w:tcPr>
            <w:tcW w:w="810" w:type="dxa"/>
            <w:tcBorders>
              <w:bottom w:val="single" w:sz="4" w:space="0" w:color="000000"/>
            </w:tcBorders>
            <w:noWrap/>
          </w:tcPr>
          <w:p w14:paraId="14101D01" w14:textId="77777777" w:rsidR="00172653" w:rsidRPr="00CD53B8" w:rsidRDefault="00172653" w:rsidP="00172653">
            <w:pPr>
              <w:jc w:val="right"/>
              <w:rPr>
                <w:color w:val="000000"/>
                <w:sz w:val="20"/>
                <w:szCs w:val="20"/>
              </w:rPr>
            </w:pPr>
          </w:p>
        </w:tc>
        <w:tc>
          <w:tcPr>
            <w:tcW w:w="810" w:type="dxa"/>
            <w:tcBorders>
              <w:bottom w:val="single" w:sz="4" w:space="0" w:color="000000"/>
            </w:tcBorders>
          </w:tcPr>
          <w:p w14:paraId="400D8D29" w14:textId="2F56127D" w:rsidR="00172653" w:rsidRPr="00CD53B8" w:rsidRDefault="00172653" w:rsidP="00172653">
            <w:pPr>
              <w:jc w:val="right"/>
              <w:rPr>
                <w:color w:val="000000"/>
                <w:sz w:val="20"/>
                <w:szCs w:val="20"/>
              </w:rPr>
            </w:pPr>
          </w:p>
        </w:tc>
      </w:tr>
    </w:tbl>
    <w:p w14:paraId="3F35935A" w14:textId="77777777" w:rsidR="004D4721" w:rsidRPr="00CD53B8" w:rsidRDefault="004D4721" w:rsidP="004D4721">
      <w:r w:rsidRPr="00CD53B8">
        <w:t xml:space="preserve">N = number of brush samples. </w:t>
      </w:r>
      <w:r w:rsidRPr="00CD53B8">
        <w:rPr>
          <w:b/>
        </w:rPr>
        <w:t>Bold</w:t>
      </w:r>
      <w:r w:rsidRPr="00CD53B8">
        <w:t xml:space="preserve"> values indicate statistical differences with higher means. Means comparisons made by a Tukey test (</w:t>
      </w:r>
      <w:r w:rsidRPr="00CD53B8">
        <w:rPr>
          <w:i/>
        </w:rPr>
        <w:t xml:space="preserve">P </w:t>
      </w:r>
      <w:r w:rsidRPr="00CD53B8">
        <w:t xml:space="preserve">≤ 0.05). Means with the same letter are not significantly different. </w:t>
      </w:r>
    </w:p>
    <w:p w14:paraId="0562B9CB" w14:textId="77777777" w:rsidR="004D4721" w:rsidRPr="00CD53B8" w:rsidRDefault="004D4721" w:rsidP="004D4721">
      <w:pPr>
        <w:jc w:val="both"/>
      </w:pPr>
    </w:p>
    <w:p w14:paraId="377E48E9" w14:textId="77777777" w:rsidR="004D4721" w:rsidRPr="00CD53B8" w:rsidRDefault="004D4721" w:rsidP="004D4721">
      <w:pPr>
        <w:rPr>
          <w:b/>
        </w:rPr>
      </w:pPr>
    </w:p>
    <w:p w14:paraId="02BFD3E9" w14:textId="77777777" w:rsidR="004D4721" w:rsidRPr="00CD53B8" w:rsidRDefault="004D4721" w:rsidP="004D4721">
      <w:pPr>
        <w:rPr>
          <w:bCs/>
          <w:color w:val="000000"/>
        </w:rPr>
      </w:pPr>
      <w:r w:rsidRPr="00CD53B8">
        <w:rPr>
          <w:bCs/>
          <w:color w:val="000000"/>
        </w:rPr>
        <w:br w:type="page"/>
      </w:r>
    </w:p>
    <w:p w14:paraId="632D1153" w14:textId="77777777" w:rsidR="00C95CCB" w:rsidRPr="00CD53B8" w:rsidRDefault="00C95CCB" w:rsidP="004D4721">
      <w:pPr>
        <w:rPr>
          <w:bCs/>
          <w:color w:val="000000"/>
        </w:rPr>
        <w:sectPr w:rsidR="00C95CCB" w:rsidRPr="00CD53B8" w:rsidSect="00C95CCB">
          <w:type w:val="nextPage"/>
          <w:pgSz w:w="15840" w:h="12240" w:orient="landscape" w:code="1"/>
          <w:pgMar w:top="1440" w:right="1440" w:bottom="1440" w:left="1440" w:header="720" w:footer="720" w:gutter="0"/>
          <w:cols w:space="720"/>
          <w:docGrid w:linePitch="360"/>
        </w:sectPr>
      </w:pPr>
      <w:bookmarkStart w:id="49" w:name="Table29"/>
    </w:p>
    <w:p w14:paraId="14314D24" w14:textId="119AFED6" w:rsidR="004D4721" w:rsidRPr="00CD53B8" w:rsidRDefault="004D4721" w:rsidP="004D4721">
      <w:pPr>
        <w:rPr>
          <w:bCs/>
          <w:color w:val="000000"/>
        </w:rPr>
      </w:pPr>
      <w:r w:rsidRPr="00CD53B8">
        <w:rPr>
          <w:bCs/>
          <w:color w:val="000000"/>
        </w:rPr>
        <w:lastRenderedPageBreak/>
        <w:t xml:space="preserve">Table 2-9. </w:t>
      </w:r>
      <w:r w:rsidRPr="00CD53B8">
        <w:t xml:space="preserve">Effect of trap location within the plot on mean numbers (SE) of arthropods collected </w:t>
      </w:r>
      <w:r w:rsidR="00C95CCB" w:rsidRPr="00CD53B8">
        <w:tab/>
      </w:r>
      <w:r w:rsidRPr="00CD53B8">
        <w:t xml:space="preserve">by brush sampling within north </w:t>
      </w:r>
      <w:r w:rsidR="00024B9A" w:rsidRPr="00CD53B8">
        <w:tab/>
      </w:r>
      <w:r w:rsidRPr="00CD53B8">
        <w:t>central Florida olive groves in 2017 and 2018.</w:t>
      </w:r>
    </w:p>
    <w:bookmarkEnd w:id="49"/>
    <w:tbl>
      <w:tblPr>
        <w:tblW w:w="0" w:type="auto"/>
        <w:jc w:val="center"/>
        <w:tblLook w:val="04A0" w:firstRow="1" w:lastRow="0" w:firstColumn="1" w:lastColumn="0" w:noHBand="0" w:noVBand="1"/>
      </w:tblPr>
      <w:tblGrid>
        <w:gridCol w:w="2733"/>
        <w:gridCol w:w="1770"/>
        <w:gridCol w:w="2067"/>
        <w:gridCol w:w="1980"/>
        <w:gridCol w:w="1890"/>
        <w:gridCol w:w="636"/>
        <w:gridCol w:w="756"/>
      </w:tblGrid>
      <w:tr w:rsidR="004D4721" w:rsidRPr="00CD53B8" w14:paraId="0E6836ED" w14:textId="77777777" w:rsidTr="00931FD2">
        <w:trPr>
          <w:trHeight w:val="300"/>
          <w:jc w:val="center"/>
        </w:trPr>
        <w:tc>
          <w:tcPr>
            <w:tcW w:w="2733" w:type="dxa"/>
            <w:tcBorders>
              <w:top w:val="single" w:sz="4" w:space="0" w:color="000000"/>
            </w:tcBorders>
            <w:noWrap/>
            <w:vAlign w:val="center"/>
            <w:hideMark/>
          </w:tcPr>
          <w:p w14:paraId="42691A19" w14:textId="77777777" w:rsidR="004D4721" w:rsidRPr="00CD53B8" w:rsidRDefault="004D4721" w:rsidP="006D4899">
            <w:pPr>
              <w:ind w:left="241" w:hanging="241"/>
              <w:jc w:val="center"/>
              <w:rPr>
                <w:color w:val="000000"/>
              </w:rPr>
            </w:pPr>
          </w:p>
        </w:tc>
        <w:tc>
          <w:tcPr>
            <w:tcW w:w="7707" w:type="dxa"/>
            <w:gridSpan w:val="4"/>
            <w:tcBorders>
              <w:top w:val="single" w:sz="4" w:space="0" w:color="000000"/>
              <w:bottom w:val="single" w:sz="4" w:space="0" w:color="000000"/>
            </w:tcBorders>
            <w:noWrap/>
            <w:vAlign w:val="center"/>
            <w:hideMark/>
          </w:tcPr>
          <w:p w14:paraId="551B0E84" w14:textId="4D711F07" w:rsidR="004D4721" w:rsidRPr="00CD53B8" w:rsidRDefault="004D4721" w:rsidP="006D4899">
            <w:pPr>
              <w:ind w:left="241" w:hanging="241"/>
              <w:jc w:val="center"/>
            </w:pPr>
            <w:r w:rsidRPr="00CD53B8">
              <w:t>Mean number (SE)/</w:t>
            </w:r>
            <w:r w:rsidR="00742679">
              <w:t>collection effort</w:t>
            </w:r>
          </w:p>
        </w:tc>
        <w:tc>
          <w:tcPr>
            <w:tcW w:w="1392" w:type="dxa"/>
            <w:gridSpan w:val="2"/>
            <w:tcBorders>
              <w:top w:val="single" w:sz="4" w:space="0" w:color="000000"/>
            </w:tcBorders>
            <w:noWrap/>
            <w:vAlign w:val="center"/>
            <w:hideMark/>
          </w:tcPr>
          <w:p w14:paraId="0A08CB34" w14:textId="77777777" w:rsidR="004D4721" w:rsidRPr="00CD53B8" w:rsidRDefault="004D4721" w:rsidP="006D4899">
            <w:pPr>
              <w:ind w:left="241" w:hanging="241"/>
              <w:jc w:val="center"/>
            </w:pPr>
          </w:p>
        </w:tc>
      </w:tr>
      <w:tr w:rsidR="00931FD2" w:rsidRPr="00CD53B8" w14:paraId="313ABA5B" w14:textId="77777777" w:rsidTr="00931FD2">
        <w:trPr>
          <w:trHeight w:val="300"/>
          <w:jc w:val="center"/>
        </w:trPr>
        <w:tc>
          <w:tcPr>
            <w:tcW w:w="2733" w:type="dxa"/>
            <w:tcBorders>
              <w:bottom w:val="single" w:sz="4" w:space="0" w:color="000000"/>
            </w:tcBorders>
            <w:noWrap/>
            <w:vAlign w:val="center"/>
            <w:hideMark/>
          </w:tcPr>
          <w:p w14:paraId="4F0FDBF1" w14:textId="77777777" w:rsidR="00931FD2" w:rsidRPr="00CD53B8" w:rsidRDefault="00931FD2" w:rsidP="006D4899">
            <w:pPr>
              <w:ind w:left="241" w:hanging="241"/>
              <w:jc w:val="center"/>
              <w:rPr>
                <w:color w:val="000000"/>
              </w:rPr>
            </w:pPr>
            <w:r w:rsidRPr="00CD53B8">
              <w:rPr>
                <w:color w:val="000000"/>
              </w:rPr>
              <w:t>Group</w:t>
            </w:r>
          </w:p>
        </w:tc>
        <w:tc>
          <w:tcPr>
            <w:tcW w:w="1770" w:type="dxa"/>
            <w:tcBorders>
              <w:top w:val="single" w:sz="4" w:space="0" w:color="000000"/>
              <w:bottom w:val="single" w:sz="4" w:space="0" w:color="000000"/>
            </w:tcBorders>
            <w:noWrap/>
            <w:vAlign w:val="center"/>
            <w:hideMark/>
          </w:tcPr>
          <w:p w14:paraId="2E758F15" w14:textId="77777777" w:rsidR="00931FD2" w:rsidRPr="00CD53B8" w:rsidRDefault="00931FD2" w:rsidP="006D4899">
            <w:pPr>
              <w:ind w:left="241" w:hanging="241"/>
              <w:jc w:val="center"/>
              <w:rPr>
                <w:color w:val="000000"/>
              </w:rPr>
            </w:pPr>
            <w:r w:rsidRPr="00CD53B8">
              <w:rPr>
                <w:color w:val="000000"/>
              </w:rPr>
              <w:t>Center</w:t>
            </w:r>
          </w:p>
        </w:tc>
        <w:tc>
          <w:tcPr>
            <w:tcW w:w="2067" w:type="dxa"/>
            <w:tcBorders>
              <w:top w:val="single" w:sz="4" w:space="0" w:color="000000"/>
              <w:bottom w:val="single" w:sz="4" w:space="0" w:color="000000"/>
            </w:tcBorders>
            <w:noWrap/>
            <w:vAlign w:val="center"/>
            <w:hideMark/>
          </w:tcPr>
          <w:p w14:paraId="6EFEECFF" w14:textId="77777777" w:rsidR="00931FD2" w:rsidRPr="00CD53B8" w:rsidRDefault="00931FD2" w:rsidP="006D4899">
            <w:pPr>
              <w:ind w:left="241" w:hanging="241"/>
              <w:jc w:val="center"/>
              <w:rPr>
                <w:color w:val="000000"/>
              </w:rPr>
            </w:pPr>
            <w:r w:rsidRPr="00CD53B8">
              <w:rPr>
                <w:color w:val="000000"/>
              </w:rPr>
              <w:t>Corner</w:t>
            </w:r>
          </w:p>
        </w:tc>
        <w:tc>
          <w:tcPr>
            <w:tcW w:w="1980" w:type="dxa"/>
            <w:tcBorders>
              <w:top w:val="single" w:sz="4" w:space="0" w:color="000000"/>
              <w:bottom w:val="single" w:sz="4" w:space="0" w:color="000000"/>
            </w:tcBorders>
            <w:noWrap/>
            <w:vAlign w:val="center"/>
            <w:hideMark/>
          </w:tcPr>
          <w:p w14:paraId="44D6E0B5" w14:textId="77777777" w:rsidR="00931FD2" w:rsidRPr="00CD53B8" w:rsidRDefault="00931FD2" w:rsidP="006D4899">
            <w:pPr>
              <w:ind w:left="241" w:hanging="241"/>
              <w:jc w:val="center"/>
              <w:rPr>
                <w:color w:val="000000"/>
              </w:rPr>
            </w:pPr>
            <w:r w:rsidRPr="00CD53B8">
              <w:rPr>
                <w:color w:val="000000"/>
              </w:rPr>
              <w:t>End</w:t>
            </w:r>
          </w:p>
        </w:tc>
        <w:tc>
          <w:tcPr>
            <w:tcW w:w="1890" w:type="dxa"/>
            <w:tcBorders>
              <w:top w:val="single" w:sz="4" w:space="0" w:color="000000"/>
              <w:bottom w:val="single" w:sz="4" w:space="0" w:color="000000"/>
            </w:tcBorders>
            <w:noWrap/>
            <w:vAlign w:val="center"/>
            <w:hideMark/>
          </w:tcPr>
          <w:p w14:paraId="02775327" w14:textId="77777777" w:rsidR="00931FD2" w:rsidRPr="00CD53B8" w:rsidRDefault="00931FD2" w:rsidP="006D4899">
            <w:pPr>
              <w:ind w:left="241" w:hanging="241"/>
              <w:jc w:val="center"/>
              <w:rPr>
                <w:color w:val="000000"/>
              </w:rPr>
            </w:pPr>
            <w:r w:rsidRPr="00CD53B8">
              <w:rPr>
                <w:color w:val="000000"/>
              </w:rPr>
              <w:t>Edge of Row</w:t>
            </w:r>
          </w:p>
        </w:tc>
        <w:tc>
          <w:tcPr>
            <w:tcW w:w="636" w:type="dxa"/>
            <w:tcBorders>
              <w:bottom w:val="single" w:sz="4" w:space="0" w:color="000000"/>
            </w:tcBorders>
            <w:noWrap/>
            <w:vAlign w:val="center"/>
            <w:hideMark/>
          </w:tcPr>
          <w:p w14:paraId="276F8AA0" w14:textId="77777777" w:rsidR="00931FD2" w:rsidRPr="00CD53B8" w:rsidRDefault="00931FD2" w:rsidP="006D4899">
            <w:pPr>
              <w:ind w:left="241" w:hanging="241"/>
              <w:jc w:val="center"/>
              <w:rPr>
                <w:color w:val="000000"/>
              </w:rPr>
            </w:pPr>
            <w:r w:rsidRPr="00CD53B8">
              <w:rPr>
                <w:color w:val="000000"/>
              </w:rPr>
              <w:t>F</w:t>
            </w:r>
          </w:p>
        </w:tc>
        <w:tc>
          <w:tcPr>
            <w:tcW w:w="756" w:type="dxa"/>
            <w:tcBorders>
              <w:bottom w:val="single" w:sz="4" w:space="0" w:color="000000"/>
            </w:tcBorders>
            <w:noWrap/>
            <w:vAlign w:val="center"/>
            <w:hideMark/>
          </w:tcPr>
          <w:p w14:paraId="7D25E121" w14:textId="77777777" w:rsidR="00931FD2" w:rsidRPr="00CD53B8" w:rsidRDefault="00931FD2" w:rsidP="006D4899">
            <w:pPr>
              <w:ind w:left="241" w:hanging="241"/>
              <w:jc w:val="center"/>
              <w:rPr>
                <w:i/>
                <w:iCs/>
                <w:color w:val="000000"/>
              </w:rPr>
            </w:pPr>
            <w:r w:rsidRPr="00CD53B8">
              <w:rPr>
                <w:i/>
                <w:iCs/>
                <w:color w:val="000000"/>
              </w:rPr>
              <w:t>P</w:t>
            </w:r>
          </w:p>
        </w:tc>
      </w:tr>
      <w:tr w:rsidR="00931FD2" w:rsidRPr="00CD53B8" w14:paraId="4393FA70" w14:textId="77777777" w:rsidTr="00931FD2">
        <w:trPr>
          <w:trHeight w:val="300"/>
          <w:jc w:val="center"/>
        </w:trPr>
        <w:tc>
          <w:tcPr>
            <w:tcW w:w="2733" w:type="dxa"/>
            <w:tcBorders>
              <w:top w:val="single" w:sz="4" w:space="0" w:color="000000"/>
            </w:tcBorders>
            <w:noWrap/>
            <w:hideMark/>
          </w:tcPr>
          <w:p w14:paraId="350C0934" w14:textId="77777777" w:rsidR="00931FD2" w:rsidRPr="00CD53B8" w:rsidRDefault="00931FD2" w:rsidP="006D4899">
            <w:pPr>
              <w:ind w:left="241" w:hanging="241"/>
              <w:rPr>
                <w:color w:val="000000"/>
              </w:rPr>
            </w:pPr>
            <w:r w:rsidRPr="00CD53B8">
              <w:rPr>
                <w:color w:val="000000"/>
              </w:rPr>
              <w:t>Acari</w:t>
            </w:r>
          </w:p>
        </w:tc>
        <w:tc>
          <w:tcPr>
            <w:tcW w:w="1770" w:type="dxa"/>
            <w:tcBorders>
              <w:top w:val="single" w:sz="4" w:space="0" w:color="000000"/>
            </w:tcBorders>
            <w:noWrap/>
            <w:hideMark/>
          </w:tcPr>
          <w:p w14:paraId="29C9E90F" w14:textId="77777777" w:rsidR="00931FD2" w:rsidRPr="00CD53B8" w:rsidRDefault="00931FD2" w:rsidP="006D4899">
            <w:pPr>
              <w:ind w:left="241" w:hanging="241"/>
              <w:jc w:val="right"/>
              <w:rPr>
                <w:color w:val="000000"/>
              </w:rPr>
            </w:pPr>
            <w:r w:rsidRPr="00CD53B8">
              <w:rPr>
                <w:color w:val="000000"/>
              </w:rPr>
              <w:t>0.173 (0.025) b</w:t>
            </w:r>
          </w:p>
        </w:tc>
        <w:tc>
          <w:tcPr>
            <w:tcW w:w="2067" w:type="dxa"/>
            <w:tcBorders>
              <w:top w:val="single" w:sz="4" w:space="0" w:color="000000"/>
            </w:tcBorders>
            <w:noWrap/>
            <w:hideMark/>
          </w:tcPr>
          <w:p w14:paraId="41FE9DC5" w14:textId="77777777" w:rsidR="00931FD2" w:rsidRPr="00CD53B8" w:rsidRDefault="00931FD2" w:rsidP="006D4899">
            <w:pPr>
              <w:ind w:left="241" w:hanging="241"/>
              <w:jc w:val="right"/>
              <w:rPr>
                <w:b/>
                <w:color w:val="000000"/>
              </w:rPr>
            </w:pPr>
            <w:r w:rsidRPr="00CD53B8">
              <w:rPr>
                <w:b/>
                <w:color w:val="000000"/>
              </w:rPr>
              <w:t>0.380 (0.090) a</w:t>
            </w:r>
          </w:p>
        </w:tc>
        <w:tc>
          <w:tcPr>
            <w:tcW w:w="1980" w:type="dxa"/>
            <w:tcBorders>
              <w:top w:val="single" w:sz="4" w:space="0" w:color="000000"/>
            </w:tcBorders>
            <w:noWrap/>
            <w:hideMark/>
          </w:tcPr>
          <w:p w14:paraId="5FF766AE" w14:textId="77777777" w:rsidR="00931FD2" w:rsidRPr="00CD53B8" w:rsidRDefault="00931FD2" w:rsidP="006D4899">
            <w:pPr>
              <w:ind w:left="241" w:hanging="241"/>
              <w:jc w:val="right"/>
              <w:rPr>
                <w:color w:val="000000"/>
              </w:rPr>
            </w:pPr>
            <w:r w:rsidRPr="00CD53B8">
              <w:rPr>
                <w:color w:val="000000"/>
              </w:rPr>
              <w:t>0.341 (0.056) a</w:t>
            </w:r>
          </w:p>
        </w:tc>
        <w:tc>
          <w:tcPr>
            <w:tcW w:w="1890" w:type="dxa"/>
            <w:tcBorders>
              <w:top w:val="single" w:sz="4" w:space="0" w:color="000000"/>
            </w:tcBorders>
            <w:noWrap/>
            <w:hideMark/>
          </w:tcPr>
          <w:p w14:paraId="312B126E" w14:textId="77777777" w:rsidR="00931FD2" w:rsidRPr="00CD53B8" w:rsidRDefault="00931FD2" w:rsidP="006D4899">
            <w:pPr>
              <w:ind w:left="241" w:hanging="241"/>
              <w:jc w:val="right"/>
              <w:rPr>
                <w:color w:val="000000"/>
              </w:rPr>
            </w:pPr>
            <w:r w:rsidRPr="00CD53B8">
              <w:rPr>
                <w:color w:val="000000"/>
              </w:rPr>
              <w:t>0.348 (0.054) a</w:t>
            </w:r>
          </w:p>
        </w:tc>
        <w:tc>
          <w:tcPr>
            <w:tcW w:w="636" w:type="dxa"/>
            <w:tcBorders>
              <w:top w:val="single" w:sz="4" w:space="0" w:color="000000"/>
            </w:tcBorders>
            <w:noWrap/>
            <w:hideMark/>
          </w:tcPr>
          <w:p w14:paraId="217050F8" w14:textId="77777777" w:rsidR="00931FD2" w:rsidRPr="00CD53B8" w:rsidRDefault="00931FD2" w:rsidP="006D4899">
            <w:pPr>
              <w:ind w:left="241" w:hanging="241"/>
              <w:jc w:val="right"/>
              <w:rPr>
                <w:color w:val="000000"/>
              </w:rPr>
            </w:pPr>
            <w:r w:rsidRPr="00CD53B8">
              <w:rPr>
                <w:color w:val="000000"/>
              </w:rPr>
              <w:t>5.11</w:t>
            </w:r>
          </w:p>
        </w:tc>
        <w:tc>
          <w:tcPr>
            <w:tcW w:w="756" w:type="dxa"/>
            <w:tcBorders>
              <w:top w:val="single" w:sz="4" w:space="0" w:color="000000"/>
            </w:tcBorders>
            <w:noWrap/>
            <w:hideMark/>
          </w:tcPr>
          <w:p w14:paraId="6CDF0A1D" w14:textId="77777777" w:rsidR="00931FD2" w:rsidRPr="00CD53B8" w:rsidRDefault="00931FD2" w:rsidP="006D4899">
            <w:pPr>
              <w:ind w:left="241" w:hanging="241"/>
              <w:jc w:val="right"/>
              <w:rPr>
                <w:b/>
                <w:bCs/>
                <w:color w:val="000000"/>
              </w:rPr>
            </w:pPr>
            <w:r w:rsidRPr="00CD53B8">
              <w:rPr>
                <w:b/>
                <w:bCs/>
                <w:color w:val="000000"/>
              </w:rPr>
              <w:t>0.002</w:t>
            </w:r>
          </w:p>
        </w:tc>
      </w:tr>
      <w:tr w:rsidR="00931FD2" w:rsidRPr="00CD53B8" w14:paraId="7C0CAEDB" w14:textId="77777777" w:rsidTr="00931FD2">
        <w:trPr>
          <w:trHeight w:val="300"/>
          <w:jc w:val="center"/>
        </w:trPr>
        <w:tc>
          <w:tcPr>
            <w:tcW w:w="2733" w:type="dxa"/>
            <w:noWrap/>
            <w:hideMark/>
          </w:tcPr>
          <w:p w14:paraId="1EFB76ED" w14:textId="77777777" w:rsidR="00931FD2" w:rsidRPr="00CD53B8" w:rsidRDefault="00931FD2" w:rsidP="006D4899">
            <w:pPr>
              <w:ind w:left="241" w:hanging="241"/>
              <w:rPr>
                <w:color w:val="000000"/>
              </w:rPr>
            </w:pPr>
            <w:r w:rsidRPr="00CD53B8">
              <w:rPr>
                <w:color w:val="000000"/>
              </w:rPr>
              <w:t>Araneae</w:t>
            </w:r>
          </w:p>
        </w:tc>
        <w:tc>
          <w:tcPr>
            <w:tcW w:w="1770" w:type="dxa"/>
            <w:noWrap/>
            <w:hideMark/>
          </w:tcPr>
          <w:p w14:paraId="300E2C94" w14:textId="77777777" w:rsidR="00931FD2" w:rsidRPr="00CD53B8" w:rsidRDefault="00931FD2" w:rsidP="006D4899">
            <w:pPr>
              <w:ind w:left="241" w:hanging="241"/>
              <w:jc w:val="right"/>
              <w:rPr>
                <w:color w:val="000000"/>
              </w:rPr>
            </w:pPr>
            <w:r w:rsidRPr="00CD53B8">
              <w:rPr>
                <w:color w:val="000000"/>
              </w:rPr>
              <w:t>0.107 (0.016) b</w:t>
            </w:r>
          </w:p>
        </w:tc>
        <w:tc>
          <w:tcPr>
            <w:tcW w:w="2067" w:type="dxa"/>
            <w:noWrap/>
            <w:hideMark/>
          </w:tcPr>
          <w:p w14:paraId="2AD0F25F" w14:textId="77777777" w:rsidR="00931FD2" w:rsidRPr="00CD53B8" w:rsidRDefault="00931FD2" w:rsidP="006D4899">
            <w:pPr>
              <w:ind w:left="241" w:hanging="241"/>
              <w:jc w:val="right"/>
              <w:rPr>
                <w:color w:val="000000"/>
              </w:rPr>
            </w:pPr>
            <w:r w:rsidRPr="00CD53B8">
              <w:rPr>
                <w:color w:val="000000"/>
              </w:rPr>
              <w:t>0.165 (0.036) ab</w:t>
            </w:r>
          </w:p>
        </w:tc>
        <w:tc>
          <w:tcPr>
            <w:tcW w:w="1980" w:type="dxa"/>
            <w:noWrap/>
            <w:hideMark/>
          </w:tcPr>
          <w:p w14:paraId="2CEF00BA" w14:textId="77777777" w:rsidR="00931FD2" w:rsidRPr="00CD53B8" w:rsidRDefault="00931FD2" w:rsidP="006D4899">
            <w:pPr>
              <w:ind w:left="241" w:hanging="241"/>
              <w:jc w:val="right"/>
              <w:rPr>
                <w:color w:val="000000"/>
              </w:rPr>
            </w:pPr>
            <w:r w:rsidRPr="00CD53B8">
              <w:rPr>
                <w:color w:val="000000"/>
              </w:rPr>
              <w:t>0.155 (0.028) ab</w:t>
            </w:r>
          </w:p>
        </w:tc>
        <w:tc>
          <w:tcPr>
            <w:tcW w:w="1890" w:type="dxa"/>
            <w:noWrap/>
            <w:hideMark/>
          </w:tcPr>
          <w:p w14:paraId="67FBADB8" w14:textId="77777777" w:rsidR="00931FD2" w:rsidRPr="00CD53B8" w:rsidRDefault="00931FD2" w:rsidP="006D4899">
            <w:pPr>
              <w:ind w:left="241" w:hanging="241"/>
              <w:jc w:val="right"/>
              <w:rPr>
                <w:b/>
                <w:color w:val="000000"/>
              </w:rPr>
            </w:pPr>
            <w:r w:rsidRPr="00CD53B8">
              <w:rPr>
                <w:b/>
                <w:color w:val="000000"/>
              </w:rPr>
              <w:t>0.280 (0.091) a</w:t>
            </w:r>
          </w:p>
        </w:tc>
        <w:tc>
          <w:tcPr>
            <w:tcW w:w="636" w:type="dxa"/>
            <w:noWrap/>
            <w:hideMark/>
          </w:tcPr>
          <w:p w14:paraId="01CA1E60" w14:textId="77777777" w:rsidR="00931FD2" w:rsidRPr="00CD53B8" w:rsidRDefault="00931FD2" w:rsidP="006D4899">
            <w:pPr>
              <w:ind w:left="241" w:hanging="241"/>
              <w:jc w:val="right"/>
              <w:rPr>
                <w:color w:val="000000"/>
              </w:rPr>
            </w:pPr>
            <w:r w:rsidRPr="00CD53B8">
              <w:rPr>
                <w:color w:val="000000"/>
              </w:rPr>
              <w:t>2.71</w:t>
            </w:r>
          </w:p>
        </w:tc>
        <w:tc>
          <w:tcPr>
            <w:tcW w:w="756" w:type="dxa"/>
            <w:noWrap/>
            <w:hideMark/>
          </w:tcPr>
          <w:p w14:paraId="41FC0305" w14:textId="77777777" w:rsidR="00931FD2" w:rsidRPr="00CD53B8" w:rsidRDefault="00931FD2" w:rsidP="006D4899">
            <w:pPr>
              <w:ind w:left="241" w:hanging="241"/>
              <w:jc w:val="right"/>
              <w:rPr>
                <w:b/>
                <w:bCs/>
                <w:color w:val="000000"/>
              </w:rPr>
            </w:pPr>
            <w:r w:rsidRPr="00CD53B8">
              <w:rPr>
                <w:b/>
                <w:bCs/>
                <w:color w:val="000000"/>
              </w:rPr>
              <w:t>0.044</w:t>
            </w:r>
          </w:p>
        </w:tc>
      </w:tr>
      <w:tr w:rsidR="00931FD2" w:rsidRPr="00CD53B8" w14:paraId="61277673" w14:textId="77777777" w:rsidTr="00931FD2">
        <w:trPr>
          <w:trHeight w:val="300"/>
          <w:jc w:val="center"/>
        </w:trPr>
        <w:tc>
          <w:tcPr>
            <w:tcW w:w="2733" w:type="dxa"/>
            <w:noWrap/>
            <w:hideMark/>
          </w:tcPr>
          <w:p w14:paraId="0D9D08D0" w14:textId="77777777" w:rsidR="00931FD2" w:rsidRPr="00CD53B8" w:rsidRDefault="00931FD2" w:rsidP="006D4899">
            <w:pPr>
              <w:ind w:left="241" w:hanging="241"/>
              <w:rPr>
                <w:color w:val="000000"/>
              </w:rPr>
            </w:pPr>
            <w:r w:rsidRPr="00CD53B8">
              <w:rPr>
                <w:color w:val="000000"/>
              </w:rPr>
              <w:t>Coleoptera</w:t>
            </w:r>
          </w:p>
        </w:tc>
        <w:tc>
          <w:tcPr>
            <w:tcW w:w="1770" w:type="dxa"/>
            <w:noWrap/>
            <w:hideMark/>
          </w:tcPr>
          <w:p w14:paraId="5C67D3C6" w14:textId="77777777" w:rsidR="00931FD2" w:rsidRPr="00CD53B8" w:rsidRDefault="00931FD2" w:rsidP="006D4899">
            <w:pPr>
              <w:ind w:left="241" w:hanging="241"/>
              <w:jc w:val="right"/>
              <w:rPr>
                <w:color w:val="000000"/>
              </w:rPr>
            </w:pPr>
            <w:r w:rsidRPr="00CD53B8">
              <w:rPr>
                <w:color w:val="000000"/>
              </w:rPr>
              <w:t>0.018 (0.006) a</w:t>
            </w:r>
          </w:p>
        </w:tc>
        <w:tc>
          <w:tcPr>
            <w:tcW w:w="2067" w:type="dxa"/>
            <w:noWrap/>
            <w:hideMark/>
          </w:tcPr>
          <w:p w14:paraId="16344652" w14:textId="77777777" w:rsidR="00931FD2" w:rsidRPr="00CD53B8" w:rsidRDefault="00931FD2" w:rsidP="006D4899">
            <w:pPr>
              <w:ind w:left="241" w:hanging="241"/>
              <w:jc w:val="right"/>
              <w:rPr>
                <w:color w:val="000000"/>
              </w:rPr>
            </w:pPr>
            <w:r w:rsidRPr="00CD53B8">
              <w:rPr>
                <w:color w:val="000000"/>
              </w:rPr>
              <w:t>0.013 (0.009) a</w:t>
            </w:r>
          </w:p>
        </w:tc>
        <w:tc>
          <w:tcPr>
            <w:tcW w:w="1980" w:type="dxa"/>
            <w:noWrap/>
            <w:hideMark/>
          </w:tcPr>
          <w:p w14:paraId="6E7A8723" w14:textId="77777777" w:rsidR="00931FD2" w:rsidRPr="00CD53B8" w:rsidRDefault="00931FD2" w:rsidP="006D4899">
            <w:pPr>
              <w:ind w:left="241" w:hanging="241"/>
              <w:jc w:val="right"/>
              <w:rPr>
                <w:color w:val="000000"/>
              </w:rPr>
            </w:pPr>
            <w:r w:rsidRPr="00CD53B8">
              <w:rPr>
                <w:color w:val="000000"/>
              </w:rPr>
              <w:t>0.027 (0.013) a</w:t>
            </w:r>
          </w:p>
        </w:tc>
        <w:tc>
          <w:tcPr>
            <w:tcW w:w="1890" w:type="dxa"/>
            <w:noWrap/>
            <w:hideMark/>
          </w:tcPr>
          <w:p w14:paraId="6D9F3143" w14:textId="77777777" w:rsidR="00931FD2" w:rsidRPr="00CD53B8" w:rsidRDefault="00931FD2" w:rsidP="006D4899">
            <w:pPr>
              <w:ind w:left="241" w:hanging="241"/>
              <w:jc w:val="right"/>
              <w:rPr>
                <w:color w:val="000000"/>
              </w:rPr>
            </w:pPr>
            <w:r w:rsidRPr="00CD53B8">
              <w:rPr>
                <w:color w:val="000000"/>
              </w:rPr>
              <w:t>0.016 (0.007) a</w:t>
            </w:r>
          </w:p>
        </w:tc>
        <w:tc>
          <w:tcPr>
            <w:tcW w:w="636" w:type="dxa"/>
            <w:noWrap/>
            <w:hideMark/>
          </w:tcPr>
          <w:p w14:paraId="0654BF2D" w14:textId="77777777" w:rsidR="00931FD2" w:rsidRPr="00CD53B8" w:rsidRDefault="00931FD2" w:rsidP="006D4899">
            <w:pPr>
              <w:ind w:left="241" w:hanging="241"/>
              <w:jc w:val="right"/>
              <w:rPr>
                <w:color w:val="000000"/>
              </w:rPr>
            </w:pPr>
            <w:r w:rsidRPr="00CD53B8">
              <w:rPr>
                <w:color w:val="000000"/>
              </w:rPr>
              <w:t>0.36</w:t>
            </w:r>
          </w:p>
        </w:tc>
        <w:tc>
          <w:tcPr>
            <w:tcW w:w="756" w:type="dxa"/>
            <w:noWrap/>
            <w:hideMark/>
          </w:tcPr>
          <w:p w14:paraId="7C36E621" w14:textId="77777777" w:rsidR="00931FD2" w:rsidRPr="00CD53B8" w:rsidRDefault="00931FD2" w:rsidP="006D4899">
            <w:pPr>
              <w:ind w:left="241" w:hanging="241"/>
              <w:jc w:val="right"/>
              <w:rPr>
                <w:color w:val="000000"/>
              </w:rPr>
            </w:pPr>
            <w:r w:rsidRPr="00CD53B8">
              <w:rPr>
                <w:color w:val="000000"/>
              </w:rPr>
              <w:t>0.779</w:t>
            </w:r>
          </w:p>
        </w:tc>
      </w:tr>
      <w:tr w:rsidR="00931FD2" w:rsidRPr="00CD53B8" w14:paraId="051F149A" w14:textId="77777777" w:rsidTr="00931FD2">
        <w:trPr>
          <w:trHeight w:val="300"/>
          <w:jc w:val="center"/>
        </w:trPr>
        <w:tc>
          <w:tcPr>
            <w:tcW w:w="2733" w:type="dxa"/>
            <w:noWrap/>
            <w:hideMark/>
          </w:tcPr>
          <w:p w14:paraId="41F7FA5C" w14:textId="77777777" w:rsidR="00931FD2" w:rsidRPr="00CD53B8" w:rsidRDefault="00931FD2" w:rsidP="006D4899">
            <w:pPr>
              <w:ind w:left="241" w:hanging="241"/>
              <w:jc w:val="right"/>
              <w:rPr>
                <w:color w:val="000000"/>
              </w:rPr>
            </w:pPr>
            <w:r w:rsidRPr="00CD53B8">
              <w:rPr>
                <w:color w:val="000000"/>
              </w:rPr>
              <w:t>Chrysomelidae</w:t>
            </w:r>
          </w:p>
        </w:tc>
        <w:tc>
          <w:tcPr>
            <w:tcW w:w="1770" w:type="dxa"/>
            <w:noWrap/>
            <w:hideMark/>
          </w:tcPr>
          <w:p w14:paraId="614C7A6E"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4E01B416"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32669FF0" w14:textId="77777777" w:rsidR="00931FD2" w:rsidRPr="00CD53B8" w:rsidRDefault="00931FD2" w:rsidP="006D4899">
            <w:pPr>
              <w:ind w:left="241" w:hanging="241"/>
              <w:jc w:val="right"/>
              <w:rPr>
                <w:color w:val="000000"/>
              </w:rPr>
            </w:pPr>
            <w:r w:rsidRPr="00CD53B8">
              <w:rPr>
                <w:color w:val="000000"/>
              </w:rPr>
              <w:t>0.009 (0.009) a</w:t>
            </w:r>
          </w:p>
        </w:tc>
        <w:tc>
          <w:tcPr>
            <w:tcW w:w="1890" w:type="dxa"/>
            <w:noWrap/>
            <w:hideMark/>
          </w:tcPr>
          <w:p w14:paraId="26127BE7" w14:textId="77777777" w:rsidR="00931FD2" w:rsidRPr="00CD53B8" w:rsidRDefault="00931FD2" w:rsidP="006D4899">
            <w:pPr>
              <w:ind w:left="241" w:hanging="241"/>
              <w:jc w:val="right"/>
              <w:rPr>
                <w:color w:val="000000"/>
              </w:rPr>
            </w:pPr>
            <w:r w:rsidRPr="00CD53B8">
              <w:rPr>
                <w:color w:val="000000"/>
              </w:rPr>
              <w:t>0.000 (0.000) a</w:t>
            </w:r>
          </w:p>
        </w:tc>
        <w:tc>
          <w:tcPr>
            <w:tcW w:w="636" w:type="dxa"/>
            <w:noWrap/>
            <w:hideMark/>
          </w:tcPr>
          <w:p w14:paraId="515BC093" w14:textId="77777777" w:rsidR="00931FD2" w:rsidRPr="00CD53B8" w:rsidRDefault="00931FD2" w:rsidP="006D4899">
            <w:pPr>
              <w:ind w:left="241" w:hanging="241"/>
              <w:jc w:val="right"/>
              <w:rPr>
                <w:color w:val="000000"/>
              </w:rPr>
            </w:pPr>
            <w:r w:rsidRPr="00CD53B8">
              <w:rPr>
                <w:color w:val="000000"/>
              </w:rPr>
              <w:t>0.69</w:t>
            </w:r>
          </w:p>
        </w:tc>
        <w:tc>
          <w:tcPr>
            <w:tcW w:w="756" w:type="dxa"/>
            <w:noWrap/>
            <w:hideMark/>
          </w:tcPr>
          <w:p w14:paraId="47F7B672" w14:textId="77777777" w:rsidR="00931FD2" w:rsidRPr="00CD53B8" w:rsidRDefault="00931FD2" w:rsidP="006D4899">
            <w:pPr>
              <w:ind w:left="241" w:hanging="241"/>
              <w:jc w:val="right"/>
              <w:rPr>
                <w:color w:val="000000"/>
              </w:rPr>
            </w:pPr>
            <w:r w:rsidRPr="00CD53B8">
              <w:rPr>
                <w:color w:val="000000"/>
              </w:rPr>
              <w:t>0.560</w:t>
            </w:r>
          </w:p>
        </w:tc>
      </w:tr>
      <w:tr w:rsidR="00931FD2" w:rsidRPr="00CD53B8" w14:paraId="5A76835F" w14:textId="77777777" w:rsidTr="00931FD2">
        <w:trPr>
          <w:trHeight w:val="300"/>
          <w:jc w:val="center"/>
        </w:trPr>
        <w:tc>
          <w:tcPr>
            <w:tcW w:w="2733" w:type="dxa"/>
            <w:noWrap/>
            <w:hideMark/>
          </w:tcPr>
          <w:p w14:paraId="1465FB9D" w14:textId="77777777" w:rsidR="00931FD2" w:rsidRPr="00CD53B8" w:rsidRDefault="00931FD2" w:rsidP="006D4899">
            <w:pPr>
              <w:ind w:left="241" w:hanging="241"/>
              <w:jc w:val="right"/>
              <w:rPr>
                <w:color w:val="000000"/>
              </w:rPr>
            </w:pPr>
            <w:r w:rsidRPr="00CD53B8">
              <w:rPr>
                <w:color w:val="000000"/>
              </w:rPr>
              <w:t>Latridiidae</w:t>
            </w:r>
          </w:p>
        </w:tc>
        <w:tc>
          <w:tcPr>
            <w:tcW w:w="1770" w:type="dxa"/>
            <w:noWrap/>
            <w:hideMark/>
          </w:tcPr>
          <w:p w14:paraId="27727B32"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6DECF9BD"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3735B9ED" w14:textId="77777777" w:rsidR="00931FD2" w:rsidRPr="00CD53B8" w:rsidRDefault="00931FD2" w:rsidP="006D4899">
            <w:pPr>
              <w:ind w:left="241" w:hanging="241"/>
              <w:jc w:val="right"/>
              <w:rPr>
                <w:color w:val="000000"/>
              </w:rPr>
            </w:pPr>
            <w:r w:rsidRPr="00CD53B8">
              <w:rPr>
                <w:color w:val="000000"/>
              </w:rPr>
              <w:t>0.005 (0.005) a</w:t>
            </w:r>
          </w:p>
        </w:tc>
        <w:tc>
          <w:tcPr>
            <w:tcW w:w="1890" w:type="dxa"/>
            <w:noWrap/>
            <w:hideMark/>
          </w:tcPr>
          <w:p w14:paraId="232A9317"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0E59EF19" w14:textId="77777777" w:rsidR="00931FD2" w:rsidRPr="00CD53B8" w:rsidRDefault="00931FD2" w:rsidP="006D4899">
            <w:pPr>
              <w:ind w:left="241" w:hanging="241"/>
              <w:jc w:val="right"/>
              <w:rPr>
                <w:color w:val="000000"/>
              </w:rPr>
            </w:pPr>
            <w:r w:rsidRPr="00CD53B8">
              <w:rPr>
                <w:color w:val="000000"/>
              </w:rPr>
              <w:t>0.14</w:t>
            </w:r>
          </w:p>
        </w:tc>
        <w:tc>
          <w:tcPr>
            <w:tcW w:w="756" w:type="dxa"/>
            <w:noWrap/>
            <w:hideMark/>
          </w:tcPr>
          <w:p w14:paraId="2B363AB2" w14:textId="77777777" w:rsidR="00931FD2" w:rsidRPr="00CD53B8" w:rsidRDefault="00931FD2" w:rsidP="006D4899">
            <w:pPr>
              <w:ind w:left="241" w:hanging="241"/>
              <w:jc w:val="right"/>
              <w:rPr>
                <w:color w:val="000000"/>
              </w:rPr>
            </w:pPr>
            <w:r w:rsidRPr="00CD53B8">
              <w:rPr>
                <w:color w:val="000000"/>
              </w:rPr>
              <w:t>0.937</w:t>
            </w:r>
          </w:p>
        </w:tc>
      </w:tr>
      <w:tr w:rsidR="00931FD2" w:rsidRPr="00CD53B8" w14:paraId="6BBF2599" w14:textId="77777777" w:rsidTr="00931FD2">
        <w:trPr>
          <w:trHeight w:val="300"/>
          <w:jc w:val="center"/>
        </w:trPr>
        <w:tc>
          <w:tcPr>
            <w:tcW w:w="2733" w:type="dxa"/>
            <w:noWrap/>
            <w:hideMark/>
          </w:tcPr>
          <w:p w14:paraId="0F9AC302" w14:textId="77777777" w:rsidR="00931FD2" w:rsidRPr="00CD53B8" w:rsidRDefault="00931FD2" w:rsidP="006D4899">
            <w:pPr>
              <w:ind w:left="241" w:hanging="241"/>
              <w:jc w:val="right"/>
              <w:rPr>
                <w:color w:val="000000"/>
              </w:rPr>
            </w:pPr>
            <w:r w:rsidRPr="00CD53B8">
              <w:rPr>
                <w:color w:val="000000"/>
              </w:rPr>
              <w:t>Tenebrionidae</w:t>
            </w:r>
          </w:p>
        </w:tc>
        <w:tc>
          <w:tcPr>
            <w:tcW w:w="1770" w:type="dxa"/>
            <w:noWrap/>
            <w:hideMark/>
          </w:tcPr>
          <w:p w14:paraId="3F37E1FE"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5DE5A4F0" w14:textId="77777777" w:rsidR="00931FD2" w:rsidRPr="00CD53B8" w:rsidRDefault="00931FD2" w:rsidP="006D4899">
            <w:pPr>
              <w:ind w:left="241" w:hanging="241"/>
              <w:jc w:val="right"/>
              <w:rPr>
                <w:color w:val="000000"/>
              </w:rPr>
            </w:pPr>
            <w:r w:rsidRPr="00CD53B8">
              <w:rPr>
                <w:color w:val="000000"/>
              </w:rPr>
              <w:t>0.000 (0.000) a</w:t>
            </w:r>
          </w:p>
        </w:tc>
        <w:tc>
          <w:tcPr>
            <w:tcW w:w="1980" w:type="dxa"/>
            <w:noWrap/>
            <w:hideMark/>
          </w:tcPr>
          <w:p w14:paraId="4DF578F5"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5D2E2CD0"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18F602AD" w14:textId="77777777" w:rsidR="00931FD2" w:rsidRPr="00CD53B8" w:rsidRDefault="00931FD2" w:rsidP="006D4899">
            <w:pPr>
              <w:ind w:left="241" w:hanging="241"/>
              <w:jc w:val="right"/>
              <w:rPr>
                <w:color w:val="000000"/>
              </w:rPr>
            </w:pPr>
            <w:r w:rsidRPr="00CD53B8">
              <w:rPr>
                <w:color w:val="000000"/>
              </w:rPr>
              <w:t>0.48</w:t>
            </w:r>
          </w:p>
        </w:tc>
        <w:tc>
          <w:tcPr>
            <w:tcW w:w="756" w:type="dxa"/>
            <w:noWrap/>
            <w:hideMark/>
          </w:tcPr>
          <w:p w14:paraId="30D16291" w14:textId="77777777" w:rsidR="00931FD2" w:rsidRPr="00CD53B8" w:rsidRDefault="00931FD2" w:rsidP="006D4899">
            <w:pPr>
              <w:ind w:left="241" w:hanging="241"/>
              <w:jc w:val="right"/>
              <w:rPr>
                <w:color w:val="000000"/>
              </w:rPr>
            </w:pPr>
            <w:r w:rsidRPr="00CD53B8">
              <w:rPr>
                <w:color w:val="000000"/>
              </w:rPr>
              <w:t>0.695</w:t>
            </w:r>
          </w:p>
        </w:tc>
      </w:tr>
      <w:tr w:rsidR="00931FD2" w:rsidRPr="00CD53B8" w14:paraId="365F47BD" w14:textId="77777777" w:rsidTr="00931FD2">
        <w:trPr>
          <w:trHeight w:val="300"/>
          <w:jc w:val="center"/>
        </w:trPr>
        <w:tc>
          <w:tcPr>
            <w:tcW w:w="2733" w:type="dxa"/>
            <w:noWrap/>
            <w:hideMark/>
          </w:tcPr>
          <w:p w14:paraId="1F123F04" w14:textId="77777777" w:rsidR="00931FD2" w:rsidRPr="00CD53B8" w:rsidRDefault="00931FD2" w:rsidP="006D4899">
            <w:pPr>
              <w:ind w:left="241" w:hanging="241"/>
              <w:rPr>
                <w:color w:val="000000"/>
              </w:rPr>
            </w:pPr>
            <w:r w:rsidRPr="00CD53B8">
              <w:rPr>
                <w:color w:val="000000"/>
              </w:rPr>
              <w:t>Collembola</w:t>
            </w:r>
          </w:p>
        </w:tc>
        <w:tc>
          <w:tcPr>
            <w:tcW w:w="1770" w:type="dxa"/>
            <w:noWrap/>
            <w:hideMark/>
          </w:tcPr>
          <w:p w14:paraId="1A084D9A" w14:textId="77777777" w:rsidR="00931FD2" w:rsidRPr="00CD53B8" w:rsidRDefault="00931FD2" w:rsidP="006D4899">
            <w:pPr>
              <w:ind w:left="241" w:hanging="241"/>
              <w:jc w:val="right"/>
              <w:rPr>
                <w:color w:val="000000"/>
              </w:rPr>
            </w:pPr>
            <w:r w:rsidRPr="00CD53B8">
              <w:rPr>
                <w:color w:val="000000"/>
              </w:rPr>
              <w:t>0.367 (0.048) a</w:t>
            </w:r>
          </w:p>
        </w:tc>
        <w:tc>
          <w:tcPr>
            <w:tcW w:w="2067" w:type="dxa"/>
            <w:noWrap/>
            <w:hideMark/>
          </w:tcPr>
          <w:p w14:paraId="4B95DBEB" w14:textId="77777777" w:rsidR="00931FD2" w:rsidRPr="00CD53B8" w:rsidRDefault="00931FD2" w:rsidP="006D4899">
            <w:pPr>
              <w:ind w:left="241" w:hanging="241"/>
              <w:jc w:val="right"/>
              <w:rPr>
                <w:color w:val="000000"/>
              </w:rPr>
            </w:pPr>
            <w:r w:rsidRPr="00CD53B8">
              <w:rPr>
                <w:color w:val="000000"/>
              </w:rPr>
              <w:t>0.285 (0.052) a</w:t>
            </w:r>
          </w:p>
        </w:tc>
        <w:tc>
          <w:tcPr>
            <w:tcW w:w="1980" w:type="dxa"/>
            <w:noWrap/>
            <w:hideMark/>
          </w:tcPr>
          <w:p w14:paraId="4F22B171" w14:textId="77777777" w:rsidR="00931FD2" w:rsidRPr="00CD53B8" w:rsidRDefault="00931FD2" w:rsidP="006D4899">
            <w:pPr>
              <w:ind w:left="241" w:hanging="241"/>
              <w:jc w:val="right"/>
              <w:rPr>
                <w:color w:val="000000"/>
              </w:rPr>
            </w:pPr>
            <w:r w:rsidRPr="00CD53B8">
              <w:rPr>
                <w:color w:val="000000"/>
              </w:rPr>
              <w:t>0.386 (0.065) a</w:t>
            </w:r>
          </w:p>
        </w:tc>
        <w:tc>
          <w:tcPr>
            <w:tcW w:w="1890" w:type="dxa"/>
            <w:noWrap/>
            <w:hideMark/>
          </w:tcPr>
          <w:p w14:paraId="00FE2B8C" w14:textId="77777777" w:rsidR="00931FD2" w:rsidRPr="00CD53B8" w:rsidRDefault="00931FD2" w:rsidP="006D4899">
            <w:pPr>
              <w:ind w:left="241" w:hanging="241"/>
              <w:jc w:val="right"/>
              <w:rPr>
                <w:color w:val="000000"/>
              </w:rPr>
            </w:pPr>
            <w:r w:rsidRPr="00CD53B8">
              <w:rPr>
                <w:color w:val="000000"/>
              </w:rPr>
              <w:t>0.319 (0.041) a</w:t>
            </w:r>
          </w:p>
        </w:tc>
        <w:tc>
          <w:tcPr>
            <w:tcW w:w="636" w:type="dxa"/>
            <w:noWrap/>
            <w:hideMark/>
          </w:tcPr>
          <w:p w14:paraId="7A169B4A" w14:textId="77777777" w:rsidR="00931FD2" w:rsidRPr="00CD53B8" w:rsidRDefault="00931FD2" w:rsidP="006D4899">
            <w:pPr>
              <w:ind w:left="241" w:hanging="241"/>
              <w:jc w:val="right"/>
              <w:rPr>
                <w:color w:val="000000"/>
              </w:rPr>
            </w:pPr>
            <w:r w:rsidRPr="00CD53B8">
              <w:rPr>
                <w:color w:val="000000"/>
              </w:rPr>
              <w:t>0.25</w:t>
            </w:r>
          </w:p>
        </w:tc>
        <w:tc>
          <w:tcPr>
            <w:tcW w:w="756" w:type="dxa"/>
            <w:noWrap/>
            <w:hideMark/>
          </w:tcPr>
          <w:p w14:paraId="50505F27" w14:textId="77777777" w:rsidR="00931FD2" w:rsidRPr="00CD53B8" w:rsidRDefault="00931FD2" w:rsidP="006D4899">
            <w:pPr>
              <w:ind w:left="241" w:hanging="241"/>
              <w:jc w:val="right"/>
              <w:rPr>
                <w:color w:val="000000"/>
              </w:rPr>
            </w:pPr>
            <w:r w:rsidRPr="00CD53B8">
              <w:rPr>
                <w:color w:val="000000"/>
              </w:rPr>
              <w:t>0.865</w:t>
            </w:r>
          </w:p>
        </w:tc>
      </w:tr>
      <w:tr w:rsidR="00931FD2" w:rsidRPr="00CD53B8" w14:paraId="7D90E8A7" w14:textId="77777777" w:rsidTr="00931FD2">
        <w:trPr>
          <w:trHeight w:val="300"/>
          <w:jc w:val="center"/>
        </w:trPr>
        <w:tc>
          <w:tcPr>
            <w:tcW w:w="2733" w:type="dxa"/>
            <w:noWrap/>
            <w:hideMark/>
          </w:tcPr>
          <w:p w14:paraId="004FFF12" w14:textId="77777777" w:rsidR="00931FD2" w:rsidRPr="00CD53B8" w:rsidRDefault="00931FD2" w:rsidP="006D4899">
            <w:pPr>
              <w:ind w:left="241" w:hanging="241"/>
              <w:rPr>
                <w:color w:val="000000"/>
              </w:rPr>
            </w:pPr>
            <w:r w:rsidRPr="00CD53B8">
              <w:rPr>
                <w:color w:val="000000"/>
              </w:rPr>
              <w:t>Diptera</w:t>
            </w:r>
          </w:p>
        </w:tc>
        <w:tc>
          <w:tcPr>
            <w:tcW w:w="1770" w:type="dxa"/>
            <w:noWrap/>
            <w:hideMark/>
          </w:tcPr>
          <w:p w14:paraId="17F90E1D" w14:textId="77777777" w:rsidR="00931FD2" w:rsidRPr="00CD53B8" w:rsidRDefault="00931FD2" w:rsidP="006D4899">
            <w:pPr>
              <w:ind w:left="241" w:hanging="241"/>
              <w:jc w:val="right"/>
              <w:rPr>
                <w:color w:val="000000"/>
              </w:rPr>
            </w:pPr>
            <w:r w:rsidRPr="00CD53B8">
              <w:rPr>
                <w:color w:val="000000"/>
              </w:rPr>
              <w:t>0.113 (0.020) b</w:t>
            </w:r>
          </w:p>
        </w:tc>
        <w:tc>
          <w:tcPr>
            <w:tcW w:w="2067" w:type="dxa"/>
            <w:noWrap/>
            <w:hideMark/>
          </w:tcPr>
          <w:p w14:paraId="489F2755" w14:textId="77777777" w:rsidR="00931FD2" w:rsidRPr="00CD53B8" w:rsidRDefault="00931FD2" w:rsidP="006D4899">
            <w:pPr>
              <w:ind w:left="241" w:hanging="241"/>
              <w:jc w:val="right"/>
              <w:rPr>
                <w:b/>
                <w:color w:val="000000"/>
              </w:rPr>
            </w:pPr>
            <w:r w:rsidRPr="00CD53B8">
              <w:rPr>
                <w:b/>
                <w:color w:val="000000"/>
              </w:rPr>
              <w:t>0.310 (0.120) a</w:t>
            </w:r>
          </w:p>
        </w:tc>
        <w:tc>
          <w:tcPr>
            <w:tcW w:w="1980" w:type="dxa"/>
            <w:noWrap/>
            <w:hideMark/>
          </w:tcPr>
          <w:p w14:paraId="1CB4C3F3" w14:textId="77777777" w:rsidR="00931FD2" w:rsidRPr="00CD53B8" w:rsidRDefault="00931FD2" w:rsidP="006D4899">
            <w:pPr>
              <w:ind w:left="241" w:hanging="241"/>
              <w:jc w:val="right"/>
              <w:rPr>
                <w:color w:val="000000"/>
              </w:rPr>
            </w:pPr>
            <w:r w:rsidRPr="00CD53B8">
              <w:rPr>
                <w:color w:val="000000"/>
              </w:rPr>
              <w:t>0.250 (0.043) a</w:t>
            </w:r>
          </w:p>
        </w:tc>
        <w:tc>
          <w:tcPr>
            <w:tcW w:w="1890" w:type="dxa"/>
            <w:noWrap/>
            <w:hideMark/>
          </w:tcPr>
          <w:p w14:paraId="5DCE05AF" w14:textId="77777777" w:rsidR="00931FD2" w:rsidRPr="00CD53B8" w:rsidRDefault="00931FD2" w:rsidP="006D4899">
            <w:pPr>
              <w:ind w:left="241" w:hanging="241"/>
              <w:jc w:val="right"/>
              <w:rPr>
                <w:color w:val="000000"/>
              </w:rPr>
            </w:pPr>
            <w:r w:rsidRPr="00CD53B8">
              <w:rPr>
                <w:color w:val="000000"/>
              </w:rPr>
              <w:t>0.155 (0.022) ab</w:t>
            </w:r>
          </w:p>
        </w:tc>
        <w:tc>
          <w:tcPr>
            <w:tcW w:w="636" w:type="dxa"/>
            <w:noWrap/>
            <w:hideMark/>
          </w:tcPr>
          <w:p w14:paraId="4564B0B3" w14:textId="77777777" w:rsidR="00931FD2" w:rsidRPr="00CD53B8" w:rsidRDefault="00931FD2" w:rsidP="006D4899">
            <w:pPr>
              <w:ind w:left="241" w:hanging="241"/>
              <w:jc w:val="right"/>
              <w:rPr>
                <w:color w:val="000000"/>
              </w:rPr>
            </w:pPr>
            <w:r w:rsidRPr="00CD53B8">
              <w:rPr>
                <w:color w:val="000000"/>
              </w:rPr>
              <w:t>4.85</w:t>
            </w:r>
          </w:p>
        </w:tc>
        <w:tc>
          <w:tcPr>
            <w:tcW w:w="756" w:type="dxa"/>
            <w:noWrap/>
            <w:hideMark/>
          </w:tcPr>
          <w:p w14:paraId="42DB9932" w14:textId="77777777" w:rsidR="00931FD2" w:rsidRPr="00CD53B8" w:rsidRDefault="00931FD2" w:rsidP="006D4899">
            <w:pPr>
              <w:ind w:left="241" w:hanging="241"/>
              <w:jc w:val="right"/>
              <w:rPr>
                <w:b/>
                <w:bCs/>
                <w:color w:val="000000"/>
              </w:rPr>
            </w:pPr>
            <w:r w:rsidRPr="00CD53B8">
              <w:rPr>
                <w:b/>
                <w:bCs/>
                <w:color w:val="000000"/>
              </w:rPr>
              <w:t>0.002</w:t>
            </w:r>
          </w:p>
        </w:tc>
      </w:tr>
      <w:tr w:rsidR="00931FD2" w:rsidRPr="00CD53B8" w14:paraId="01DFBC7C" w14:textId="77777777" w:rsidTr="00931FD2">
        <w:trPr>
          <w:trHeight w:val="300"/>
          <w:jc w:val="center"/>
        </w:trPr>
        <w:tc>
          <w:tcPr>
            <w:tcW w:w="2733" w:type="dxa"/>
            <w:noWrap/>
            <w:hideMark/>
          </w:tcPr>
          <w:p w14:paraId="3B3A5889" w14:textId="77777777" w:rsidR="00931FD2" w:rsidRPr="00CD53B8" w:rsidRDefault="00931FD2" w:rsidP="006D4899">
            <w:pPr>
              <w:ind w:left="241" w:hanging="241"/>
              <w:jc w:val="right"/>
              <w:rPr>
                <w:color w:val="000000"/>
              </w:rPr>
            </w:pPr>
            <w:r w:rsidRPr="00CD53B8">
              <w:rPr>
                <w:color w:val="000000"/>
              </w:rPr>
              <w:t>Cecidomyiidae</w:t>
            </w:r>
          </w:p>
        </w:tc>
        <w:tc>
          <w:tcPr>
            <w:tcW w:w="1770" w:type="dxa"/>
            <w:noWrap/>
            <w:hideMark/>
          </w:tcPr>
          <w:p w14:paraId="48636200" w14:textId="77777777" w:rsidR="00931FD2" w:rsidRPr="00CD53B8" w:rsidRDefault="00931FD2" w:rsidP="006D4899">
            <w:pPr>
              <w:ind w:left="241" w:hanging="241"/>
              <w:jc w:val="right"/>
              <w:rPr>
                <w:color w:val="000000"/>
              </w:rPr>
            </w:pPr>
            <w:r w:rsidRPr="00CD53B8">
              <w:rPr>
                <w:color w:val="000000"/>
              </w:rPr>
              <w:t>0.052 (0.012) a</w:t>
            </w:r>
          </w:p>
        </w:tc>
        <w:tc>
          <w:tcPr>
            <w:tcW w:w="2067" w:type="dxa"/>
            <w:noWrap/>
            <w:hideMark/>
          </w:tcPr>
          <w:p w14:paraId="27B378DC" w14:textId="77777777" w:rsidR="00931FD2" w:rsidRPr="00CD53B8" w:rsidRDefault="00931FD2" w:rsidP="006D4899">
            <w:pPr>
              <w:ind w:left="241" w:hanging="241"/>
              <w:jc w:val="right"/>
              <w:rPr>
                <w:color w:val="000000"/>
              </w:rPr>
            </w:pPr>
            <w:r w:rsidRPr="00CD53B8">
              <w:rPr>
                <w:color w:val="000000"/>
              </w:rPr>
              <w:t>0.101 (0.029) a</w:t>
            </w:r>
          </w:p>
        </w:tc>
        <w:tc>
          <w:tcPr>
            <w:tcW w:w="1980" w:type="dxa"/>
            <w:noWrap/>
            <w:hideMark/>
          </w:tcPr>
          <w:p w14:paraId="2B30681D" w14:textId="77777777" w:rsidR="00931FD2" w:rsidRPr="00CD53B8" w:rsidRDefault="00931FD2" w:rsidP="006D4899">
            <w:pPr>
              <w:ind w:left="241" w:hanging="241"/>
              <w:jc w:val="right"/>
              <w:rPr>
                <w:color w:val="000000"/>
              </w:rPr>
            </w:pPr>
            <w:r w:rsidRPr="00CD53B8">
              <w:rPr>
                <w:color w:val="000000"/>
              </w:rPr>
              <w:t>0.091 (0.024) a</w:t>
            </w:r>
          </w:p>
        </w:tc>
        <w:tc>
          <w:tcPr>
            <w:tcW w:w="1890" w:type="dxa"/>
            <w:noWrap/>
            <w:hideMark/>
          </w:tcPr>
          <w:p w14:paraId="7B16F25B" w14:textId="77777777" w:rsidR="00931FD2" w:rsidRPr="00CD53B8" w:rsidRDefault="00931FD2" w:rsidP="006D4899">
            <w:pPr>
              <w:ind w:left="241" w:hanging="241"/>
              <w:jc w:val="right"/>
              <w:rPr>
                <w:color w:val="000000"/>
              </w:rPr>
            </w:pPr>
            <w:r w:rsidRPr="00CD53B8">
              <w:rPr>
                <w:color w:val="000000"/>
              </w:rPr>
              <w:t>0.076 (0.016) a</w:t>
            </w:r>
          </w:p>
        </w:tc>
        <w:tc>
          <w:tcPr>
            <w:tcW w:w="636" w:type="dxa"/>
            <w:noWrap/>
            <w:hideMark/>
          </w:tcPr>
          <w:p w14:paraId="07E9C007" w14:textId="77777777" w:rsidR="00931FD2" w:rsidRPr="00CD53B8" w:rsidRDefault="00931FD2" w:rsidP="006D4899">
            <w:pPr>
              <w:ind w:left="241" w:hanging="241"/>
              <w:jc w:val="right"/>
              <w:rPr>
                <w:color w:val="000000"/>
              </w:rPr>
            </w:pPr>
            <w:r w:rsidRPr="00CD53B8">
              <w:rPr>
                <w:color w:val="000000"/>
              </w:rPr>
              <w:t>1.54</w:t>
            </w:r>
          </w:p>
        </w:tc>
        <w:tc>
          <w:tcPr>
            <w:tcW w:w="756" w:type="dxa"/>
            <w:noWrap/>
            <w:hideMark/>
          </w:tcPr>
          <w:p w14:paraId="2D7879A7" w14:textId="77777777" w:rsidR="00931FD2" w:rsidRPr="00CD53B8" w:rsidRDefault="00931FD2" w:rsidP="006D4899">
            <w:pPr>
              <w:ind w:left="241" w:hanging="241"/>
              <w:jc w:val="right"/>
              <w:rPr>
                <w:color w:val="000000"/>
              </w:rPr>
            </w:pPr>
            <w:r w:rsidRPr="00CD53B8">
              <w:rPr>
                <w:color w:val="000000"/>
              </w:rPr>
              <w:t>0.201</w:t>
            </w:r>
          </w:p>
        </w:tc>
      </w:tr>
      <w:tr w:rsidR="00931FD2" w:rsidRPr="00CD53B8" w14:paraId="04E69C09" w14:textId="77777777" w:rsidTr="00931FD2">
        <w:trPr>
          <w:trHeight w:val="300"/>
          <w:jc w:val="center"/>
        </w:trPr>
        <w:tc>
          <w:tcPr>
            <w:tcW w:w="2733" w:type="dxa"/>
            <w:noWrap/>
            <w:hideMark/>
          </w:tcPr>
          <w:p w14:paraId="7F4E9917" w14:textId="77777777" w:rsidR="00931FD2" w:rsidRPr="00CD53B8" w:rsidRDefault="00931FD2" w:rsidP="006D4899">
            <w:pPr>
              <w:ind w:left="241" w:hanging="241"/>
              <w:jc w:val="right"/>
              <w:rPr>
                <w:color w:val="000000"/>
              </w:rPr>
            </w:pPr>
            <w:r w:rsidRPr="00CD53B8">
              <w:rPr>
                <w:color w:val="000000"/>
              </w:rPr>
              <w:t>Ceraptogonidae</w:t>
            </w:r>
          </w:p>
        </w:tc>
        <w:tc>
          <w:tcPr>
            <w:tcW w:w="1770" w:type="dxa"/>
            <w:noWrap/>
            <w:hideMark/>
          </w:tcPr>
          <w:p w14:paraId="05540278" w14:textId="77777777" w:rsidR="00931FD2" w:rsidRPr="00CD53B8" w:rsidRDefault="00931FD2" w:rsidP="006D4899">
            <w:pPr>
              <w:ind w:left="241" w:hanging="241"/>
              <w:jc w:val="right"/>
              <w:rPr>
                <w:color w:val="000000"/>
              </w:rPr>
            </w:pPr>
            <w:r w:rsidRPr="00CD53B8">
              <w:rPr>
                <w:color w:val="000000"/>
              </w:rPr>
              <w:t>0.006 (0.003) a</w:t>
            </w:r>
          </w:p>
        </w:tc>
        <w:tc>
          <w:tcPr>
            <w:tcW w:w="2067" w:type="dxa"/>
            <w:noWrap/>
            <w:hideMark/>
          </w:tcPr>
          <w:p w14:paraId="02EF6A6C" w14:textId="77777777" w:rsidR="00931FD2" w:rsidRPr="00CD53B8" w:rsidRDefault="00931FD2" w:rsidP="006D4899">
            <w:pPr>
              <w:ind w:left="241" w:hanging="241"/>
              <w:jc w:val="right"/>
              <w:rPr>
                <w:color w:val="000000"/>
              </w:rPr>
            </w:pPr>
            <w:r w:rsidRPr="00CD53B8">
              <w:rPr>
                <w:color w:val="000000"/>
              </w:rPr>
              <w:t>0.025 (0.015) a</w:t>
            </w:r>
          </w:p>
        </w:tc>
        <w:tc>
          <w:tcPr>
            <w:tcW w:w="1980" w:type="dxa"/>
            <w:noWrap/>
            <w:hideMark/>
          </w:tcPr>
          <w:p w14:paraId="35D266E2" w14:textId="77777777" w:rsidR="00931FD2" w:rsidRPr="00CD53B8" w:rsidRDefault="00931FD2" w:rsidP="006D4899">
            <w:pPr>
              <w:ind w:left="241" w:hanging="241"/>
              <w:jc w:val="right"/>
              <w:rPr>
                <w:color w:val="000000"/>
              </w:rPr>
            </w:pPr>
            <w:r w:rsidRPr="00CD53B8">
              <w:rPr>
                <w:color w:val="000000"/>
              </w:rPr>
              <w:t>0.023 (0.010) a</w:t>
            </w:r>
          </w:p>
        </w:tc>
        <w:tc>
          <w:tcPr>
            <w:tcW w:w="1890" w:type="dxa"/>
            <w:noWrap/>
            <w:hideMark/>
          </w:tcPr>
          <w:p w14:paraId="63C1C80A" w14:textId="77777777" w:rsidR="00931FD2" w:rsidRPr="00CD53B8" w:rsidRDefault="00931FD2" w:rsidP="006D4899">
            <w:pPr>
              <w:ind w:left="241" w:hanging="241"/>
              <w:jc w:val="right"/>
              <w:rPr>
                <w:color w:val="000000"/>
              </w:rPr>
            </w:pPr>
            <w:r w:rsidRPr="00CD53B8">
              <w:rPr>
                <w:color w:val="000000"/>
              </w:rPr>
              <w:t>0.005 (0.004) a</w:t>
            </w:r>
          </w:p>
        </w:tc>
        <w:tc>
          <w:tcPr>
            <w:tcW w:w="636" w:type="dxa"/>
            <w:noWrap/>
            <w:hideMark/>
          </w:tcPr>
          <w:p w14:paraId="2F10F155" w14:textId="77777777" w:rsidR="00931FD2" w:rsidRPr="00CD53B8" w:rsidRDefault="00931FD2" w:rsidP="006D4899">
            <w:pPr>
              <w:ind w:left="241" w:hanging="241"/>
              <w:jc w:val="right"/>
              <w:rPr>
                <w:color w:val="000000"/>
              </w:rPr>
            </w:pPr>
            <w:r w:rsidRPr="00CD53B8">
              <w:rPr>
                <w:color w:val="000000"/>
              </w:rPr>
              <w:t>2.26</w:t>
            </w:r>
          </w:p>
        </w:tc>
        <w:tc>
          <w:tcPr>
            <w:tcW w:w="756" w:type="dxa"/>
            <w:noWrap/>
            <w:hideMark/>
          </w:tcPr>
          <w:p w14:paraId="3807236B" w14:textId="77777777" w:rsidR="00931FD2" w:rsidRPr="00CD53B8" w:rsidRDefault="00931FD2" w:rsidP="006D4899">
            <w:pPr>
              <w:ind w:left="241" w:hanging="241"/>
              <w:jc w:val="right"/>
              <w:rPr>
                <w:color w:val="000000"/>
              </w:rPr>
            </w:pPr>
            <w:r w:rsidRPr="00CD53B8">
              <w:rPr>
                <w:color w:val="000000"/>
              </w:rPr>
              <w:t>0.079</w:t>
            </w:r>
          </w:p>
        </w:tc>
      </w:tr>
      <w:tr w:rsidR="00931FD2" w:rsidRPr="00CD53B8" w14:paraId="3EEB3549" w14:textId="77777777" w:rsidTr="00931FD2">
        <w:trPr>
          <w:trHeight w:val="300"/>
          <w:jc w:val="center"/>
        </w:trPr>
        <w:tc>
          <w:tcPr>
            <w:tcW w:w="2733" w:type="dxa"/>
            <w:noWrap/>
            <w:hideMark/>
          </w:tcPr>
          <w:p w14:paraId="1DFCC8C8" w14:textId="77777777" w:rsidR="00931FD2" w:rsidRPr="00CD53B8" w:rsidRDefault="00931FD2" w:rsidP="006D4899">
            <w:pPr>
              <w:ind w:left="241" w:hanging="241"/>
              <w:jc w:val="right"/>
              <w:rPr>
                <w:color w:val="000000"/>
              </w:rPr>
            </w:pPr>
            <w:r w:rsidRPr="00CD53B8">
              <w:rPr>
                <w:color w:val="000000"/>
              </w:rPr>
              <w:t>Chironomidae</w:t>
            </w:r>
          </w:p>
        </w:tc>
        <w:tc>
          <w:tcPr>
            <w:tcW w:w="1770" w:type="dxa"/>
            <w:noWrap/>
            <w:hideMark/>
          </w:tcPr>
          <w:p w14:paraId="05AF6D63" w14:textId="77777777" w:rsidR="00931FD2" w:rsidRPr="00CD53B8" w:rsidRDefault="00931FD2" w:rsidP="006D4899">
            <w:pPr>
              <w:ind w:left="241" w:hanging="241"/>
              <w:jc w:val="right"/>
              <w:rPr>
                <w:color w:val="000000"/>
              </w:rPr>
            </w:pPr>
            <w:r w:rsidRPr="00CD53B8">
              <w:rPr>
                <w:color w:val="000000"/>
              </w:rPr>
              <w:t>0.004 (0.003) b</w:t>
            </w:r>
          </w:p>
        </w:tc>
        <w:tc>
          <w:tcPr>
            <w:tcW w:w="2067" w:type="dxa"/>
            <w:noWrap/>
            <w:hideMark/>
          </w:tcPr>
          <w:p w14:paraId="36042271" w14:textId="77777777" w:rsidR="00931FD2" w:rsidRPr="00CD53B8" w:rsidRDefault="00931FD2" w:rsidP="006D4899">
            <w:pPr>
              <w:ind w:left="241" w:hanging="241"/>
              <w:jc w:val="right"/>
              <w:rPr>
                <w:color w:val="000000"/>
              </w:rPr>
            </w:pPr>
            <w:r w:rsidRPr="00CD53B8">
              <w:rPr>
                <w:color w:val="000000"/>
              </w:rPr>
              <w:t>0.000 (0.000) b</w:t>
            </w:r>
          </w:p>
        </w:tc>
        <w:tc>
          <w:tcPr>
            <w:tcW w:w="1980" w:type="dxa"/>
            <w:noWrap/>
            <w:hideMark/>
          </w:tcPr>
          <w:p w14:paraId="57AA1AB9" w14:textId="77777777" w:rsidR="00931FD2" w:rsidRPr="00CD53B8" w:rsidRDefault="00931FD2" w:rsidP="006D4899">
            <w:pPr>
              <w:ind w:left="241" w:hanging="241"/>
              <w:jc w:val="right"/>
              <w:rPr>
                <w:b/>
                <w:color w:val="000000"/>
              </w:rPr>
            </w:pPr>
            <w:r w:rsidRPr="00CD53B8">
              <w:rPr>
                <w:b/>
                <w:color w:val="000000"/>
              </w:rPr>
              <w:t>0.041 (0.020) a</w:t>
            </w:r>
          </w:p>
        </w:tc>
        <w:tc>
          <w:tcPr>
            <w:tcW w:w="1890" w:type="dxa"/>
            <w:noWrap/>
            <w:hideMark/>
          </w:tcPr>
          <w:p w14:paraId="33D00499" w14:textId="77777777" w:rsidR="00931FD2" w:rsidRPr="00CD53B8" w:rsidRDefault="00931FD2" w:rsidP="006D4899">
            <w:pPr>
              <w:ind w:left="241" w:hanging="241"/>
              <w:jc w:val="right"/>
              <w:rPr>
                <w:color w:val="000000"/>
              </w:rPr>
            </w:pPr>
            <w:r w:rsidRPr="00CD53B8">
              <w:rPr>
                <w:color w:val="000000"/>
              </w:rPr>
              <w:t>0.013 (0.007) ab</w:t>
            </w:r>
          </w:p>
        </w:tc>
        <w:tc>
          <w:tcPr>
            <w:tcW w:w="636" w:type="dxa"/>
            <w:noWrap/>
            <w:hideMark/>
          </w:tcPr>
          <w:p w14:paraId="022FE3F5" w14:textId="77777777" w:rsidR="00931FD2" w:rsidRPr="00CD53B8" w:rsidRDefault="00931FD2" w:rsidP="006D4899">
            <w:pPr>
              <w:ind w:left="241" w:hanging="241"/>
              <w:jc w:val="right"/>
              <w:rPr>
                <w:color w:val="000000"/>
              </w:rPr>
            </w:pPr>
            <w:r w:rsidRPr="00CD53B8">
              <w:rPr>
                <w:color w:val="000000"/>
              </w:rPr>
              <w:t>3.36</w:t>
            </w:r>
          </w:p>
        </w:tc>
        <w:tc>
          <w:tcPr>
            <w:tcW w:w="756" w:type="dxa"/>
            <w:noWrap/>
            <w:hideMark/>
          </w:tcPr>
          <w:p w14:paraId="0248D39F" w14:textId="77777777" w:rsidR="00931FD2" w:rsidRPr="00CD53B8" w:rsidRDefault="00931FD2" w:rsidP="006D4899">
            <w:pPr>
              <w:ind w:left="241" w:hanging="241"/>
              <w:jc w:val="right"/>
              <w:rPr>
                <w:b/>
                <w:bCs/>
                <w:color w:val="000000"/>
              </w:rPr>
            </w:pPr>
            <w:r w:rsidRPr="00CD53B8">
              <w:rPr>
                <w:b/>
                <w:bCs/>
                <w:color w:val="000000"/>
              </w:rPr>
              <w:t>0.018</w:t>
            </w:r>
          </w:p>
        </w:tc>
      </w:tr>
      <w:tr w:rsidR="00931FD2" w:rsidRPr="00CD53B8" w14:paraId="244B0A73" w14:textId="77777777" w:rsidTr="00931FD2">
        <w:trPr>
          <w:trHeight w:val="300"/>
          <w:jc w:val="center"/>
        </w:trPr>
        <w:tc>
          <w:tcPr>
            <w:tcW w:w="2733" w:type="dxa"/>
            <w:noWrap/>
            <w:hideMark/>
          </w:tcPr>
          <w:p w14:paraId="6067F6AC" w14:textId="77777777" w:rsidR="00931FD2" w:rsidRPr="00CD53B8" w:rsidRDefault="00931FD2" w:rsidP="006D4899">
            <w:pPr>
              <w:ind w:left="241" w:hanging="241"/>
              <w:jc w:val="right"/>
              <w:rPr>
                <w:color w:val="000000"/>
              </w:rPr>
            </w:pPr>
            <w:r w:rsidRPr="00CD53B8">
              <w:rPr>
                <w:color w:val="000000"/>
              </w:rPr>
              <w:t>Chloropidae</w:t>
            </w:r>
          </w:p>
        </w:tc>
        <w:tc>
          <w:tcPr>
            <w:tcW w:w="1770" w:type="dxa"/>
            <w:noWrap/>
            <w:hideMark/>
          </w:tcPr>
          <w:p w14:paraId="0F6F0FC9" w14:textId="77777777" w:rsidR="00931FD2" w:rsidRPr="00CD53B8" w:rsidRDefault="00931FD2" w:rsidP="006D4899">
            <w:pPr>
              <w:ind w:left="241" w:hanging="241"/>
              <w:jc w:val="right"/>
              <w:rPr>
                <w:color w:val="000000"/>
              </w:rPr>
            </w:pPr>
            <w:r w:rsidRPr="00CD53B8">
              <w:rPr>
                <w:color w:val="000000"/>
              </w:rPr>
              <w:t>0.004 (0.003) b</w:t>
            </w:r>
          </w:p>
        </w:tc>
        <w:tc>
          <w:tcPr>
            <w:tcW w:w="2067" w:type="dxa"/>
            <w:noWrap/>
            <w:hideMark/>
          </w:tcPr>
          <w:p w14:paraId="32BD49B1" w14:textId="77777777" w:rsidR="00931FD2" w:rsidRPr="00CD53B8" w:rsidRDefault="00931FD2" w:rsidP="006D4899">
            <w:pPr>
              <w:ind w:left="241" w:hanging="241"/>
              <w:jc w:val="right"/>
              <w:rPr>
                <w:color w:val="000000"/>
              </w:rPr>
            </w:pPr>
            <w:r w:rsidRPr="00CD53B8">
              <w:rPr>
                <w:color w:val="000000"/>
              </w:rPr>
              <w:t>0.000 (0.000) b</w:t>
            </w:r>
          </w:p>
        </w:tc>
        <w:tc>
          <w:tcPr>
            <w:tcW w:w="1980" w:type="dxa"/>
            <w:noWrap/>
            <w:hideMark/>
          </w:tcPr>
          <w:p w14:paraId="22C0E392" w14:textId="77777777" w:rsidR="00931FD2" w:rsidRPr="00CD53B8" w:rsidRDefault="00931FD2" w:rsidP="006D4899">
            <w:pPr>
              <w:ind w:left="241" w:hanging="241"/>
              <w:jc w:val="right"/>
              <w:rPr>
                <w:b/>
                <w:color w:val="000000"/>
              </w:rPr>
            </w:pPr>
            <w:r w:rsidRPr="00CD53B8">
              <w:rPr>
                <w:b/>
                <w:color w:val="000000"/>
              </w:rPr>
              <w:t>0.041 (0.020) a</w:t>
            </w:r>
          </w:p>
        </w:tc>
        <w:tc>
          <w:tcPr>
            <w:tcW w:w="1890" w:type="dxa"/>
            <w:noWrap/>
            <w:hideMark/>
          </w:tcPr>
          <w:p w14:paraId="5CE70A77" w14:textId="77777777" w:rsidR="00931FD2" w:rsidRPr="00CD53B8" w:rsidRDefault="00931FD2" w:rsidP="006D4899">
            <w:pPr>
              <w:ind w:left="241" w:hanging="241"/>
              <w:jc w:val="right"/>
              <w:rPr>
                <w:color w:val="000000"/>
              </w:rPr>
            </w:pPr>
            <w:r w:rsidRPr="00CD53B8">
              <w:rPr>
                <w:color w:val="000000"/>
              </w:rPr>
              <w:t>0.013 (0.007) ab</w:t>
            </w:r>
          </w:p>
        </w:tc>
        <w:tc>
          <w:tcPr>
            <w:tcW w:w="636" w:type="dxa"/>
            <w:noWrap/>
            <w:hideMark/>
          </w:tcPr>
          <w:p w14:paraId="7E5F410B" w14:textId="77777777" w:rsidR="00931FD2" w:rsidRPr="00CD53B8" w:rsidRDefault="00931FD2" w:rsidP="006D4899">
            <w:pPr>
              <w:ind w:left="241" w:hanging="241"/>
              <w:jc w:val="right"/>
              <w:rPr>
                <w:color w:val="000000"/>
              </w:rPr>
            </w:pPr>
            <w:r w:rsidRPr="00CD53B8">
              <w:rPr>
                <w:color w:val="000000"/>
              </w:rPr>
              <w:t>3.36</w:t>
            </w:r>
          </w:p>
        </w:tc>
        <w:tc>
          <w:tcPr>
            <w:tcW w:w="756" w:type="dxa"/>
            <w:noWrap/>
            <w:hideMark/>
          </w:tcPr>
          <w:p w14:paraId="274F3257" w14:textId="77777777" w:rsidR="00931FD2" w:rsidRPr="00CD53B8" w:rsidRDefault="00931FD2" w:rsidP="006D4899">
            <w:pPr>
              <w:ind w:left="241" w:hanging="241"/>
              <w:jc w:val="right"/>
              <w:rPr>
                <w:b/>
                <w:bCs/>
                <w:color w:val="000000"/>
              </w:rPr>
            </w:pPr>
            <w:r w:rsidRPr="00CD53B8">
              <w:rPr>
                <w:b/>
                <w:bCs/>
                <w:color w:val="000000"/>
              </w:rPr>
              <w:t>0.018</w:t>
            </w:r>
          </w:p>
        </w:tc>
      </w:tr>
      <w:tr w:rsidR="00931FD2" w:rsidRPr="00CD53B8" w14:paraId="21535EEA" w14:textId="77777777" w:rsidTr="00931FD2">
        <w:trPr>
          <w:trHeight w:val="300"/>
          <w:jc w:val="center"/>
        </w:trPr>
        <w:tc>
          <w:tcPr>
            <w:tcW w:w="2733" w:type="dxa"/>
            <w:noWrap/>
            <w:hideMark/>
          </w:tcPr>
          <w:p w14:paraId="6DDCA542" w14:textId="77777777" w:rsidR="00931FD2" w:rsidRPr="00CD53B8" w:rsidRDefault="00931FD2" w:rsidP="006D4899">
            <w:pPr>
              <w:ind w:left="241" w:hanging="241"/>
              <w:jc w:val="right"/>
              <w:rPr>
                <w:color w:val="000000"/>
              </w:rPr>
            </w:pPr>
            <w:r w:rsidRPr="00CD53B8">
              <w:rPr>
                <w:color w:val="000000"/>
              </w:rPr>
              <w:t>Dolichopodidae</w:t>
            </w:r>
          </w:p>
        </w:tc>
        <w:tc>
          <w:tcPr>
            <w:tcW w:w="1770" w:type="dxa"/>
            <w:noWrap/>
            <w:hideMark/>
          </w:tcPr>
          <w:p w14:paraId="44BCB9C1" w14:textId="77777777" w:rsidR="00931FD2" w:rsidRPr="00CD53B8" w:rsidRDefault="00931FD2" w:rsidP="006D4899">
            <w:pPr>
              <w:ind w:left="241" w:hanging="241"/>
              <w:jc w:val="right"/>
              <w:rPr>
                <w:color w:val="000000"/>
              </w:rPr>
            </w:pPr>
            <w:r w:rsidRPr="00CD53B8">
              <w:rPr>
                <w:color w:val="000000"/>
              </w:rPr>
              <w:t>0.014 (0.005) a</w:t>
            </w:r>
          </w:p>
        </w:tc>
        <w:tc>
          <w:tcPr>
            <w:tcW w:w="2067" w:type="dxa"/>
            <w:noWrap/>
            <w:hideMark/>
          </w:tcPr>
          <w:p w14:paraId="172F06CB" w14:textId="77777777" w:rsidR="00931FD2" w:rsidRPr="00CD53B8" w:rsidRDefault="00931FD2" w:rsidP="006D4899">
            <w:pPr>
              <w:ind w:left="241" w:hanging="241"/>
              <w:jc w:val="right"/>
              <w:rPr>
                <w:color w:val="000000"/>
              </w:rPr>
            </w:pPr>
            <w:r w:rsidRPr="00CD53B8">
              <w:rPr>
                <w:color w:val="000000"/>
              </w:rPr>
              <w:t>0.101 (0.089) a</w:t>
            </w:r>
          </w:p>
        </w:tc>
        <w:tc>
          <w:tcPr>
            <w:tcW w:w="1980" w:type="dxa"/>
            <w:noWrap/>
            <w:hideMark/>
          </w:tcPr>
          <w:p w14:paraId="02245FE2" w14:textId="77777777" w:rsidR="00931FD2" w:rsidRPr="00CD53B8" w:rsidRDefault="00931FD2" w:rsidP="006D4899">
            <w:pPr>
              <w:ind w:left="241" w:hanging="241"/>
              <w:jc w:val="right"/>
              <w:rPr>
                <w:color w:val="000000"/>
              </w:rPr>
            </w:pPr>
            <w:r w:rsidRPr="00CD53B8">
              <w:rPr>
                <w:color w:val="000000"/>
              </w:rPr>
              <w:t>0.018 (0.009) a</w:t>
            </w:r>
          </w:p>
        </w:tc>
        <w:tc>
          <w:tcPr>
            <w:tcW w:w="1890" w:type="dxa"/>
            <w:noWrap/>
            <w:hideMark/>
          </w:tcPr>
          <w:p w14:paraId="487F152D"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446C5F35" w14:textId="77777777" w:rsidR="00931FD2" w:rsidRPr="00CD53B8" w:rsidRDefault="00931FD2" w:rsidP="006D4899">
            <w:pPr>
              <w:ind w:left="241" w:hanging="241"/>
              <w:jc w:val="right"/>
              <w:rPr>
                <w:color w:val="000000"/>
              </w:rPr>
            </w:pPr>
            <w:r w:rsidRPr="00CD53B8">
              <w:rPr>
                <w:color w:val="000000"/>
              </w:rPr>
              <w:t>2.12</w:t>
            </w:r>
          </w:p>
        </w:tc>
        <w:tc>
          <w:tcPr>
            <w:tcW w:w="756" w:type="dxa"/>
            <w:noWrap/>
            <w:hideMark/>
          </w:tcPr>
          <w:p w14:paraId="0C8D3C6A" w14:textId="77777777" w:rsidR="00931FD2" w:rsidRPr="00CD53B8" w:rsidRDefault="00931FD2" w:rsidP="006D4899">
            <w:pPr>
              <w:ind w:left="241" w:hanging="241"/>
              <w:jc w:val="right"/>
              <w:rPr>
                <w:color w:val="000000"/>
              </w:rPr>
            </w:pPr>
            <w:r w:rsidRPr="00CD53B8">
              <w:rPr>
                <w:color w:val="000000"/>
              </w:rPr>
              <w:t>0.096</w:t>
            </w:r>
          </w:p>
        </w:tc>
      </w:tr>
      <w:tr w:rsidR="00931FD2" w:rsidRPr="00CD53B8" w14:paraId="3D4FBA07" w14:textId="77777777" w:rsidTr="00931FD2">
        <w:trPr>
          <w:trHeight w:val="300"/>
          <w:jc w:val="center"/>
        </w:trPr>
        <w:tc>
          <w:tcPr>
            <w:tcW w:w="2733" w:type="dxa"/>
            <w:noWrap/>
            <w:hideMark/>
          </w:tcPr>
          <w:p w14:paraId="166CF786" w14:textId="77777777" w:rsidR="00931FD2" w:rsidRPr="00CD53B8" w:rsidRDefault="00931FD2" w:rsidP="006D4899">
            <w:pPr>
              <w:ind w:left="241" w:hanging="241"/>
              <w:jc w:val="right"/>
              <w:rPr>
                <w:color w:val="000000"/>
              </w:rPr>
            </w:pPr>
            <w:r w:rsidRPr="00CD53B8">
              <w:rPr>
                <w:color w:val="000000"/>
              </w:rPr>
              <w:t>Mycetophilidae</w:t>
            </w:r>
          </w:p>
        </w:tc>
        <w:tc>
          <w:tcPr>
            <w:tcW w:w="1770" w:type="dxa"/>
            <w:noWrap/>
            <w:hideMark/>
          </w:tcPr>
          <w:p w14:paraId="6D609237" w14:textId="77777777" w:rsidR="00931FD2" w:rsidRPr="00CD53B8" w:rsidRDefault="00931FD2" w:rsidP="006D4899">
            <w:pPr>
              <w:ind w:left="241" w:hanging="241"/>
              <w:jc w:val="right"/>
              <w:rPr>
                <w:color w:val="000000"/>
              </w:rPr>
            </w:pPr>
            <w:r w:rsidRPr="00CD53B8">
              <w:rPr>
                <w:color w:val="000000"/>
              </w:rPr>
              <w:t>0.012 (0.005) a</w:t>
            </w:r>
          </w:p>
        </w:tc>
        <w:tc>
          <w:tcPr>
            <w:tcW w:w="2067" w:type="dxa"/>
            <w:noWrap/>
            <w:hideMark/>
          </w:tcPr>
          <w:p w14:paraId="2CD62D36" w14:textId="77777777" w:rsidR="00931FD2" w:rsidRPr="00CD53B8" w:rsidRDefault="00931FD2" w:rsidP="006D4899">
            <w:pPr>
              <w:ind w:left="241" w:hanging="241"/>
              <w:jc w:val="right"/>
              <w:rPr>
                <w:color w:val="000000"/>
              </w:rPr>
            </w:pPr>
            <w:r w:rsidRPr="00CD53B8">
              <w:rPr>
                <w:color w:val="000000"/>
              </w:rPr>
              <w:t>0.025 (0.013) a</w:t>
            </w:r>
          </w:p>
        </w:tc>
        <w:tc>
          <w:tcPr>
            <w:tcW w:w="1980" w:type="dxa"/>
            <w:noWrap/>
            <w:hideMark/>
          </w:tcPr>
          <w:p w14:paraId="2F913361" w14:textId="77777777" w:rsidR="00931FD2" w:rsidRPr="00CD53B8" w:rsidRDefault="00931FD2" w:rsidP="006D4899">
            <w:pPr>
              <w:ind w:left="241" w:hanging="241"/>
              <w:jc w:val="right"/>
              <w:rPr>
                <w:color w:val="000000"/>
              </w:rPr>
            </w:pPr>
            <w:r w:rsidRPr="00CD53B8">
              <w:rPr>
                <w:color w:val="000000"/>
              </w:rPr>
              <w:t>0.009 (0.006) a</w:t>
            </w:r>
          </w:p>
        </w:tc>
        <w:tc>
          <w:tcPr>
            <w:tcW w:w="1890" w:type="dxa"/>
            <w:noWrap/>
            <w:hideMark/>
          </w:tcPr>
          <w:p w14:paraId="706CE401" w14:textId="77777777" w:rsidR="00931FD2" w:rsidRPr="00CD53B8" w:rsidRDefault="00931FD2" w:rsidP="006D4899">
            <w:pPr>
              <w:ind w:left="241" w:hanging="241"/>
              <w:jc w:val="right"/>
              <w:rPr>
                <w:color w:val="000000"/>
              </w:rPr>
            </w:pPr>
            <w:r w:rsidRPr="00CD53B8">
              <w:rPr>
                <w:color w:val="000000"/>
              </w:rPr>
              <w:t>0.018 (0.008) a</w:t>
            </w:r>
          </w:p>
        </w:tc>
        <w:tc>
          <w:tcPr>
            <w:tcW w:w="636" w:type="dxa"/>
            <w:noWrap/>
            <w:hideMark/>
          </w:tcPr>
          <w:p w14:paraId="28CD9983" w14:textId="77777777" w:rsidR="00931FD2" w:rsidRPr="00CD53B8" w:rsidRDefault="00931FD2" w:rsidP="006D4899">
            <w:pPr>
              <w:ind w:left="241" w:hanging="241"/>
              <w:jc w:val="right"/>
              <w:rPr>
                <w:color w:val="000000"/>
              </w:rPr>
            </w:pPr>
            <w:r w:rsidRPr="00CD53B8">
              <w:rPr>
                <w:color w:val="000000"/>
              </w:rPr>
              <w:t>0.68</w:t>
            </w:r>
          </w:p>
        </w:tc>
        <w:tc>
          <w:tcPr>
            <w:tcW w:w="756" w:type="dxa"/>
            <w:noWrap/>
            <w:hideMark/>
          </w:tcPr>
          <w:p w14:paraId="7286ED6F" w14:textId="77777777" w:rsidR="00931FD2" w:rsidRPr="00CD53B8" w:rsidRDefault="00931FD2" w:rsidP="006D4899">
            <w:pPr>
              <w:ind w:left="241" w:hanging="241"/>
              <w:jc w:val="right"/>
              <w:rPr>
                <w:color w:val="000000"/>
              </w:rPr>
            </w:pPr>
            <w:r w:rsidRPr="00CD53B8">
              <w:rPr>
                <w:color w:val="000000"/>
              </w:rPr>
              <w:t>0.564</w:t>
            </w:r>
          </w:p>
        </w:tc>
      </w:tr>
      <w:tr w:rsidR="00931FD2" w:rsidRPr="00CD53B8" w14:paraId="03A2F9E3" w14:textId="77777777" w:rsidTr="00931FD2">
        <w:trPr>
          <w:trHeight w:val="300"/>
          <w:jc w:val="center"/>
        </w:trPr>
        <w:tc>
          <w:tcPr>
            <w:tcW w:w="2733" w:type="dxa"/>
            <w:noWrap/>
            <w:hideMark/>
          </w:tcPr>
          <w:p w14:paraId="36A07E61" w14:textId="77777777" w:rsidR="00931FD2" w:rsidRPr="00CD53B8" w:rsidRDefault="00931FD2" w:rsidP="006D4899">
            <w:pPr>
              <w:ind w:left="241" w:hanging="241"/>
              <w:jc w:val="right"/>
              <w:rPr>
                <w:color w:val="000000"/>
              </w:rPr>
            </w:pPr>
            <w:r w:rsidRPr="00CD53B8">
              <w:rPr>
                <w:color w:val="000000"/>
              </w:rPr>
              <w:t>Sciaridae</w:t>
            </w:r>
          </w:p>
        </w:tc>
        <w:tc>
          <w:tcPr>
            <w:tcW w:w="1770" w:type="dxa"/>
            <w:noWrap/>
            <w:hideMark/>
          </w:tcPr>
          <w:p w14:paraId="461D0EED" w14:textId="77777777" w:rsidR="00931FD2" w:rsidRPr="00CD53B8" w:rsidRDefault="00931FD2" w:rsidP="006D4899">
            <w:pPr>
              <w:ind w:left="241" w:hanging="241"/>
              <w:jc w:val="right"/>
              <w:rPr>
                <w:color w:val="000000"/>
              </w:rPr>
            </w:pPr>
            <w:r w:rsidRPr="00CD53B8">
              <w:rPr>
                <w:color w:val="000000"/>
              </w:rPr>
              <w:t>0.010 (0.004) a</w:t>
            </w:r>
          </w:p>
        </w:tc>
        <w:tc>
          <w:tcPr>
            <w:tcW w:w="2067" w:type="dxa"/>
            <w:noWrap/>
            <w:hideMark/>
          </w:tcPr>
          <w:p w14:paraId="63D28312"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1DFB35BD" w14:textId="77777777" w:rsidR="00931FD2" w:rsidRPr="00CD53B8" w:rsidRDefault="00931FD2" w:rsidP="006D4899">
            <w:pPr>
              <w:ind w:left="241" w:hanging="241"/>
              <w:jc w:val="right"/>
              <w:rPr>
                <w:color w:val="000000"/>
              </w:rPr>
            </w:pPr>
            <w:r w:rsidRPr="00CD53B8">
              <w:rPr>
                <w:color w:val="000000"/>
              </w:rPr>
              <w:t>0.027 (0.011) a</w:t>
            </w:r>
          </w:p>
        </w:tc>
        <w:tc>
          <w:tcPr>
            <w:tcW w:w="1890" w:type="dxa"/>
            <w:noWrap/>
            <w:hideMark/>
          </w:tcPr>
          <w:p w14:paraId="4949523A" w14:textId="77777777" w:rsidR="00931FD2" w:rsidRPr="00CD53B8" w:rsidRDefault="00931FD2" w:rsidP="006D4899">
            <w:pPr>
              <w:ind w:left="241" w:hanging="241"/>
              <w:jc w:val="right"/>
              <w:rPr>
                <w:color w:val="000000"/>
              </w:rPr>
            </w:pPr>
            <w:r w:rsidRPr="00CD53B8">
              <w:rPr>
                <w:color w:val="000000"/>
              </w:rPr>
              <w:t>0.013 (0.006) a</w:t>
            </w:r>
          </w:p>
        </w:tc>
        <w:tc>
          <w:tcPr>
            <w:tcW w:w="636" w:type="dxa"/>
            <w:noWrap/>
            <w:hideMark/>
          </w:tcPr>
          <w:p w14:paraId="7CB4762B" w14:textId="77777777" w:rsidR="00931FD2" w:rsidRPr="00CD53B8" w:rsidRDefault="00931FD2" w:rsidP="006D4899">
            <w:pPr>
              <w:ind w:left="241" w:hanging="241"/>
              <w:jc w:val="right"/>
              <w:rPr>
                <w:color w:val="000000"/>
              </w:rPr>
            </w:pPr>
            <w:r w:rsidRPr="00CD53B8">
              <w:rPr>
                <w:color w:val="000000"/>
              </w:rPr>
              <w:t>1.42</w:t>
            </w:r>
          </w:p>
        </w:tc>
        <w:tc>
          <w:tcPr>
            <w:tcW w:w="756" w:type="dxa"/>
            <w:noWrap/>
            <w:hideMark/>
          </w:tcPr>
          <w:p w14:paraId="3226554B" w14:textId="77777777" w:rsidR="00931FD2" w:rsidRPr="00CD53B8" w:rsidRDefault="00931FD2" w:rsidP="006D4899">
            <w:pPr>
              <w:ind w:left="241" w:hanging="241"/>
              <w:jc w:val="right"/>
              <w:rPr>
                <w:color w:val="000000"/>
              </w:rPr>
            </w:pPr>
            <w:r w:rsidRPr="00CD53B8">
              <w:rPr>
                <w:color w:val="000000"/>
              </w:rPr>
              <w:t>0.236</w:t>
            </w:r>
          </w:p>
        </w:tc>
      </w:tr>
      <w:tr w:rsidR="00931FD2" w:rsidRPr="00CD53B8" w14:paraId="340BB2D4" w14:textId="77777777" w:rsidTr="00931FD2">
        <w:trPr>
          <w:trHeight w:val="300"/>
          <w:jc w:val="center"/>
        </w:trPr>
        <w:tc>
          <w:tcPr>
            <w:tcW w:w="2733" w:type="dxa"/>
            <w:noWrap/>
            <w:hideMark/>
          </w:tcPr>
          <w:p w14:paraId="1E593290" w14:textId="77777777" w:rsidR="00931FD2" w:rsidRPr="00CD53B8" w:rsidRDefault="00931FD2" w:rsidP="006D4899">
            <w:pPr>
              <w:ind w:left="241" w:hanging="241"/>
              <w:rPr>
                <w:color w:val="000000"/>
              </w:rPr>
            </w:pPr>
            <w:r w:rsidRPr="00CD53B8">
              <w:rPr>
                <w:color w:val="000000"/>
              </w:rPr>
              <w:t>Hemiptera</w:t>
            </w:r>
          </w:p>
        </w:tc>
        <w:tc>
          <w:tcPr>
            <w:tcW w:w="1770" w:type="dxa"/>
            <w:noWrap/>
            <w:hideMark/>
          </w:tcPr>
          <w:p w14:paraId="5EF58186" w14:textId="77777777" w:rsidR="00931FD2" w:rsidRPr="00CD53B8" w:rsidRDefault="00931FD2" w:rsidP="006D4899">
            <w:pPr>
              <w:ind w:left="241" w:hanging="241"/>
              <w:jc w:val="right"/>
              <w:rPr>
                <w:color w:val="000000"/>
              </w:rPr>
            </w:pPr>
            <w:r w:rsidRPr="00CD53B8">
              <w:rPr>
                <w:color w:val="000000"/>
              </w:rPr>
              <w:t>0.006 (0.003) a</w:t>
            </w:r>
          </w:p>
        </w:tc>
        <w:tc>
          <w:tcPr>
            <w:tcW w:w="2067" w:type="dxa"/>
            <w:noWrap/>
            <w:hideMark/>
          </w:tcPr>
          <w:p w14:paraId="0B76C8E6"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6705E383" w14:textId="77777777" w:rsidR="00931FD2" w:rsidRPr="00CD53B8" w:rsidRDefault="00931FD2" w:rsidP="006D4899">
            <w:pPr>
              <w:ind w:left="241" w:hanging="241"/>
              <w:jc w:val="right"/>
              <w:rPr>
                <w:color w:val="000000"/>
              </w:rPr>
            </w:pPr>
            <w:r w:rsidRPr="00CD53B8">
              <w:rPr>
                <w:color w:val="000000"/>
              </w:rPr>
              <w:t>0.009 (0.006) a</w:t>
            </w:r>
          </w:p>
        </w:tc>
        <w:tc>
          <w:tcPr>
            <w:tcW w:w="1890" w:type="dxa"/>
            <w:noWrap/>
            <w:hideMark/>
          </w:tcPr>
          <w:p w14:paraId="67F60F20" w14:textId="77777777" w:rsidR="00931FD2" w:rsidRPr="00CD53B8" w:rsidRDefault="00931FD2" w:rsidP="006D4899">
            <w:pPr>
              <w:ind w:left="241" w:hanging="241"/>
              <w:jc w:val="right"/>
              <w:rPr>
                <w:color w:val="000000"/>
              </w:rPr>
            </w:pPr>
            <w:r w:rsidRPr="00CD53B8">
              <w:rPr>
                <w:color w:val="000000"/>
              </w:rPr>
              <w:t>0.000 (0.000) a</w:t>
            </w:r>
          </w:p>
        </w:tc>
        <w:tc>
          <w:tcPr>
            <w:tcW w:w="636" w:type="dxa"/>
            <w:noWrap/>
            <w:hideMark/>
          </w:tcPr>
          <w:p w14:paraId="0B55875E" w14:textId="77777777" w:rsidR="00931FD2" w:rsidRPr="00CD53B8" w:rsidRDefault="00931FD2" w:rsidP="006D4899">
            <w:pPr>
              <w:ind w:left="241" w:hanging="241"/>
              <w:jc w:val="right"/>
              <w:rPr>
                <w:color w:val="000000"/>
              </w:rPr>
            </w:pPr>
            <w:r w:rsidRPr="00CD53B8">
              <w:rPr>
                <w:color w:val="000000"/>
              </w:rPr>
              <w:t>1.42</w:t>
            </w:r>
          </w:p>
        </w:tc>
        <w:tc>
          <w:tcPr>
            <w:tcW w:w="756" w:type="dxa"/>
            <w:noWrap/>
            <w:hideMark/>
          </w:tcPr>
          <w:p w14:paraId="6B36E568" w14:textId="77777777" w:rsidR="00931FD2" w:rsidRPr="00CD53B8" w:rsidRDefault="00931FD2" w:rsidP="006D4899">
            <w:pPr>
              <w:ind w:left="241" w:hanging="241"/>
              <w:jc w:val="right"/>
              <w:rPr>
                <w:color w:val="000000"/>
              </w:rPr>
            </w:pPr>
            <w:r w:rsidRPr="00CD53B8">
              <w:rPr>
                <w:color w:val="000000"/>
              </w:rPr>
              <w:t>0.236</w:t>
            </w:r>
          </w:p>
        </w:tc>
      </w:tr>
      <w:tr w:rsidR="00931FD2" w:rsidRPr="00CD53B8" w14:paraId="7E9C0D6E" w14:textId="77777777" w:rsidTr="00931FD2">
        <w:trPr>
          <w:trHeight w:val="300"/>
          <w:jc w:val="center"/>
        </w:trPr>
        <w:tc>
          <w:tcPr>
            <w:tcW w:w="2733" w:type="dxa"/>
            <w:noWrap/>
            <w:hideMark/>
          </w:tcPr>
          <w:p w14:paraId="3FD84628" w14:textId="77777777" w:rsidR="00931FD2" w:rsidRPr="00CD53B8" w:rsidRDefault="00931FD2" w:rsidP="006D4899">
            <w:pPr>
              <w:ind w:left="241" w:hanging="241"/>
              <w:jc w:val="right"/>
              <w:rPr>
                <w:color w:val="000000"/>
              </w:rPr>
            </w:pPr>
            <w:r w:rsidRPr="00CD53B8">
              <w:rPr>
                <w:color w:val="000000"/>
              </w:rPr>
              <w:t>Aphididae</w:t>
            </w:r>
          </w:p>
        </w:tc>
        <w:tc>
          <w:tcPr>
            <w:tcW w:w="1770" w:type="dxa"/>
            <w:noWrap/>
            <w:hideMark/>
          </w:tcPr>
          <w:p w14:paraId="67084FE2"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44ED8BC2" w14:textId="77777777" w:rsidR="00931FD2" w:rsidRPr="00CD53B8" w:rsidRDefault="00931FD2" w:rsidP="006D4899">
            <w:pPr>
              <w:ind w:left="241" w:hanging="241"/>
              <w:jc w:val="right"/>
              <w:rPr>
                <w:color w:val="000000"/>
              </w:rPr>
            </w:pPr>
            <w:r w:rsidRPr="00CD53B8">
              <w:rPr>
                <w:color w:val="000000"/>
              </w:rPr>
              <w:t>0.013 (0.009) a</w:t>
            </w:r>
          </w:p>
        </w:tc>
        <w:tc>
          <w:tcPr>
            <w:tcW w:w="1980" w:type="dxa"/>
            <w:noWrap/>
            <w:hideMark/>
          </w:tcPr>
          <w:p w14:paraId="68177893"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67799D34" w14:textId="77777777" w:rsidR="00931FD2" w:rsidRPr="00CD53B8" w:rsidRDefault="00931FD2" w:rsidP="006D4899">
            <w:pPr>
              <w:ind w:left="241" w:hanging="241"/>
              <w:jc w:val="right"/>
              <w:rPr>
                <w:color w:val="000000"/>
              </w:rPr>
            </w:pPr>
            <w:r w:rsidRPr="00CD53B8">
              <w:rPr>
                <w:color w:val="000000"/>
              </w:rPr>
              <w:t>0.016 (0.006) a</w:t>
            </w:r>
          </w:p>
        </w:tc>
        <w:tc>
          <w:tcPr>
            <w:tcW w:w="636" w:type="dxa"/>
            <w:noWrap/>
            <w:hideMark/>
          </w:tcPr>
          <w:p w14:paraId="32001013" w14:textId="77777777" w:rsidR="00931FD2" w:rsidRPr="00CD53B8" w:rsidRDefault="00931FD2" w:rsidP="006D4899">
            <w:pPr>
              <w:ind w:left="241" w:hanging="241"/>
              <w:jc w:val="right"/>
              <w:rPr>
                <w:color w:val="000000"/>
              </w:rPr>
            </w:pPr>
            <w:r w:rsidRPr="00CD53B8">
              <w:rPr>
                <w:color w:val="000000"/>
              </w:rPr>
              <w:t>2.06</w:t>
            </w:r>
          </w:p>
        </w:tc>
        <w:tc>
          <w:tcPr>
            <w:tcW w:w="756" w:type="dxa"/>
            <w:noWrap/>
            <w:hideMark/>
          </w:tcPr>
          <w:p w14:paraId="47756B24" w14:textId="77777777" w:rsidR="00931FD2" w:rsidRPr="00CD53B8" w:rsidRDefault="00931FD2" w:rsidP="006D4899">
            <w:pPr>
              <w:ind w:left="241" w:hanging="241"/>
              <w:jc w:val="right"/>
              <w:rPr>
                <w:color w:val="000000"/>
              </w:rPr>
            </w:pPr>
            <w:r w:rsidRPr="00CD53B8">
              <w:rPr>
                <w:color w:val="000000"/>
              </w:rPr>
              <w:t>0.104</w:t>
            </w:r>
          </w:p>
        </w:tc>
      </w:tr>
      <w:tr w:rsidR="00931FD2" w:rsidRPr="00CD53B8" w14:paraId="03B6D96C" w14:textId="77777777" w:rsidTr="00931FD2">
        <w:trPr>
          <w:trHeight w:val="300"/>
          <w:jc w:val="center"/>
        </w:trPr>
        <w:tc>
          <w:tcPr>
            <w:tcW w:w="2733" w:type="dxa"/>
            <w:noWrap/>
            <w:hideMark/>
          </w:tcPr>
          <w:p w14:paraId="43BC2E7F" w14:textId="77777777" w:rsidR="00931FD2" w:rsidRPr="00CD53B8" w:rsidRDefault="00931FD2" w:rsidP="006D4899">
            <w:pPr>
              <w:ind w:left="241" w:hanging="241"/>
              <w:jc w:val="right"/>
              <w:rPr>
                <w:color w:val="000000"/>
              </w:rPr>
            </w:pPr>
            <w:r w:rsidRPr="00CD53B8">
              <w:rPr>
                <w:color w:val="000000"/>
              </w:rPr>
              <w:t>Cicadellidae (+Imm)</w:t>
            </w:r>
          </w:p>
        </w:tc>
        <w:tc>
          <w:tcPr>
            <w:tcW w:w="1770" w:type="dxa"/>
            <w:noWrap/>
            <w:hideMark/>
          </w:tcPr>
          <w:p w14:paraId="25508997" w14:textId="77777777" w:rsidR="00931FD2" w:rsidRPr="00CD53B8" w:rsidRDefault="00931FD2" w:rsidP="006D4899">
            <w:pPr>
              <w:ind w:left="241" w:hanging="241"/>
              <w:jc w:val="right"/>
              <w:rPr>
                <w:color w:val="000000"/>
              </w:rPr>
            </w:pPr>
            <w:r w:rsidRPr="00CD53B8">
              <w:rPr>
                <w:color w:val="000000"/>
              </w:rPr>
              <w:t>0.131 (0.022) a</w:t>
            </w:r>
          </w:p>
        </w:tc>
        <w:tc>
          <w:tcPr>
            <w:tcW w:w="2067" w:type="dxa"/>
            <w:noWrap/>
            <w:hideMark/>
          </w:tcPr>
          <w:p w14:paraId="1DBB3C53" w14:textId="77777777" w:rsidR="00931FD2" w:rsidRPr="00CD53B8" w:rsidRDefault="00931FD2" w:rsidP="006D4899">
            <w:pPr>
              <w:ind w:left="241" w:hanging="241"/>
              <w:jc w:val="right"/>
              <w:rPr>
                <w:color w:val="000000"/>
              </w:rPr>
            </w:pPr>
            <w:r w:rsidRPr="00CD53B8">
              <w:rPr>
                <w:color w:val="000000"/>
              </w:rPr>
              <w:t>0.234 (0.096) a</w:t>
            </w:r>
          </w:p>
        </w:tc>
        <w:tc>
          <w:tcPr>
            <w:tcW w:w="1980" w:type="dxa"/>
            <w:noWrap/>
            <w:hideMark/>
          </w:tcPr>
          <w:p w14:paraId="33060728" w14:textId="77777777" w:rsidR="00931FD2" w:rsidRPr="00CD53B8" w:rsidRDefault="00931FD2" w:rsidP="006D4899">
            <w:pPr>
              <w:ind w:left="241" w:hanging="241"/>
              <w:jc w:val="right"/>
              <w:rPr>
                <w:color w:val="000000"/>
              </w:rPr>
            </w:pPr>
            <w:r w:rsidRPr="00CD53B8">
              <w:rPr>
                <w:color w:val="000000"/>
              </w:rPr>
              <w:t>0.100 (0.030) a</w:t>
            </w:r>
          </w:p>
        </w:tc>
        <w:tc>
          <w:tcPr>
            <w:tcW w:w="1890" w:type="dxa"/>
            <w:noWrap/>
            <w:hideMark/>
          </w:tcPr>
          <w:p w14:paraId="094D5C8E" w14:textId="77777777" w:rsidR="00931FD2" w:rsidRPr="00CD53B8" w:rsidRDefault="00931FD2" w:rsidP="006D4899">
            <w:pPr>
              <w:ind w:left="241" w:hanging="241"/>
              <w:jc w:val="right"/>
              <w:rPr>
                <w:color w:val="000000"/>
              </w:rPr>
            </w:pPr>
            <w:r w:rsidRPr="00CD53B8">
              <w:rPr>
                <w:color w:val="000000"/>
              </w:rPr>
              <w:t>0.113 (0.024) a</w:t>
            </w:r>
          </w:p>
        </w:tc>
        <w:tc>
          <w:tcPr>
            <w:tcW w:w="636" w:type="dxa"/>
            <w:noWrap/>
            <w:hideMark/>
          </w:tcPr>
          <w:p w14:paraId="11CE116B" w14:textId="77777777" w:rsidR="00931FD2" w:rsidRPr="00CD53B8" w:rsidRDefault="00931FD2" w:rsidP="006D4899">
            <w:pPr>
              <w:ind w:left="241" w:hanging="241"/>
              <w:jc w:val="right"/>
              <w:rPr>
                <w:color w:val="000000"/>
              </w:rPr>
            </w:pPr>
            <w:r w:rsidRPr="00CD53B8">
              <w:rPr>
                <w:color w:val="000000"/>
              </w:rPr>
              <w:t>1.09</w:t>
            </w:r>
          </w:p>
        </w:tc>
        <w:tc>
          <w:tcPr>
            <w:tcW w:w="756" w:type="dxa"/>
            <w:noWrap/>
            <w:hideMark/>
          </w:tcPr>
          <w:p w14:paraId="297EE228" w14:textId="77777777" w:rsidR="00931FD2" w:rsidRPr="00CD53B8" w:rsidRDefault="00931FD2" w:rsidP="006D4899">
            <w:pPr>
              <w:ind w:left="241" w:hanging="241"/>
              <w:jc w:val="right"/>
              <w:rPr>
                <w:color w:val="000000"/>
              </w:rPr>
            </w:pPr>
            <w:r w:rsidRPr="00CD53B8">
              <w:rPr>
                <w:color w:val="000000"/>
              </w:rPr>
              <w:t>0.351</w:t>
            </w:r>
          </w:p>
        </w:tc>
      </w:tr>
      <w:tr w:rsidR="00931FD2" w:rsidRPr="00CD53B8" w14:paraId="51C71AC0" w14:textId="77777777" w:rsidTr="00931FD2">
        <w:trPr>
          <w:trHeight w:val="300"/>
          <w:jc w:val="center"/>
        </w:trPr>
        <w:tc>
          <w:tcPr>
            <w:tcW w:w="2733" w:type="dxa"/>
            <w:noWrap/>
            <w:hideMark/>
          </w:tcPr>
          <w:p w14:paraId="18BFC340" w14:textId="77777777" w:rsidR="00931FD2" w:rsidRPr="00CD53B8" w:rsidRDefault="00931FD2" w:rsidP="006D4899">
            <w:pPr>
              <w:ind w:left="241" w:hanging="241"/>
              <w:jc w:val="right"/>
              <w:rPr>
                <w:color w:val="000000"/>
              </w:rPr>
            </w:pPr>
            <w:r w:rsidRPr="00CD53B8">
              <w:rPr>
                <w:color w:val="000000"/>
              </w:rPr>
              <w:t>Ciccidae</w:t>
            </w:r>
          </w:p>
        </w:tc>
        <w:tc>
          <w:tcPr>
            <w:tcW w:w="1770" w:type="dxa"/>
            <w:noWrap/>
            <w:hideMark/>
          </w:tcPr>
          <w:p w14:paraId="0FB23EE0" w14:textId="77777777" w:rsidR="00931FD2" w:rsidRPr="00CD53B8" w:rsidRDefault="00931FD2" w:rsidP="006D4899">
            <w:pPr>
              <w:ind w:left="241" w:hanging="241"/>
              <w:jc w:val="right"/>
              <w:rPr>
                <w:color w:val="000000"/>
              </w:rPr>
            </w:pPr>
            <w:r w:rsidRPr="00CD53B8">
              <w:rPr>
                <w:color w:val="000000"/>
              </w:rPr>
              <w:t>0.028 (0.008) a</w:t>
            </w:r>
          </w:p>
        </w:tc>
        <w:tc>
          <w:tcPr>
            <w:tcW w:w="2067" w:type="dxa"/>
            <w:noWrap/>
            <w:hideMark/>
          </w:tcPr>
          <w:p w14:paraId="4422DBEF" w14:textId="77777777" w:rsidR="00931FD2" w:rsidRPr="00CD53B8" w:rsidRDefault="00931FD2" w:rsidP="006D4899">
            <w:pPr>
              <w:ind w:left="241" w:hanging="241"/>
              <w:jc w:val="right"/>
              <w:rPr>
                <w:color w:val="000000"/>
              </w:rPr>
            </w:pPr>
            <w:r w:rsidRPr="00CD53B8">
              <w:rPr>
                <w:color w:val="000000"/>
              </w:rPr>
              <w:t>0.013 (0.009) a</w:t>
            </w:r>
          </w:p>
        </w:tc>
        <w:tc>
          <w:tcPr>
            <w:tcW w:w="1980" w:type="dxa"/>
            <w:noWrap/>
            <w:hideMark/>
          </w:tcPr>
          <w:p w14:paraId="085C4162" w14:textId="77777777" w:rsidR="00931FD2" w:rsidRPr="00CD53B8" w:rsidRDefault="00931FD2" w:rsidP="006D4899">
            <w:pPr>
              <w:ind w:left="241" w:hanging="241"/>
              <w:jc w:val="right"/>
              <w:rPr>
                <w:color w:val="000000"/>
              </w:rPr>
            </w:pPr>
            <w:r w:rsidRPr="00CD53B8">
              <w:rPr>
                <w:color w:val="000000"/>
              </w:rPr>
              <w:t>0.041 (0.022) a</w:t>
            </w:r>
          </w:p>
        </w:tc>
        <w:tc>
          <w:tcPr>
            <w:tcW w:w="1890" w:type="dxa"/>
            <w:noWrap/>
            <w:hideMark/>
          </w:tcPr>
          <w:p w14:paraId="5645131C" w14:textId="77777777" w:rsidR="00931FD2" w:rsidRPr="00CD53B8" w:rsidRDefault="00931FD2" w:rsidP="006D4899">
            <w:pPr>
              <w:ind w:left="241" w:hanging="241"/>
              <w:jc w:val="right"/>
              <w:rPr>
                <w:color w:val="000000"/>
              </w:rPr>
            </w:pPr>
            <w:r w:rsidRPr="00CD53B8">
              <w:rPr>
                <w:color w:val="000000"/>
              </w:rPr>
              <w:t>0.011 (0.005) a</w:t>
            </w:r>
          </w:p>
        </w:tc>
        <w:tc>
          <w:tcPr>
            <w:tcW w:w="636" w:type="dxa"/>
            <w:noWrap/>
            <w:hideMark/>
          </w:tcPr>
          <w:p w14:paraId="5FD970CE" w14:textId="77777777" w:rsidR="00931FD2" w:rsidRPr="00CD53B8" w:rsidRDefault="00931FD2" w:rsidP="006D4899">
            <w:pPr>
              <w:ind w:left="241" w:hanging="241"/>
              <w:jc w:val="right"/>
              <w:rPr>
                <w:color w:val="000000"/>
              </w:rPr>
            </w:pPr>
            <w:r w:rsidRPr="00CD53B8">
              <w:rPr>
                <w:color w:val="000000"/>
              </w:rPr>
              <w:t>1.29</w:t>
            </w:r>
          </w:p>
        </w:tc>
        <w:tc>
          <w:tcPr>
            <w:tcW w:w="756" w:type="dxa"/>
            <w:noWrap/>
            <w:hideMark/>
          </w:tcPr>
          <w:p w14:paraId="33C96F7F" w14:textId="77777777" w:rsidR="00931FD2" w:rsidRPr="00CD53B8" w:rsidRDefault="00931FD2" w:rsidP="006D4899">
            <w:pPr>
              <w:ind w:left="241" w:hanging="241"/>
              <w:jc w:val="right"/>
              <w:rPr>
                <w:color w:val="000000"/>
              </w:rPr>
            </w:pPr>
            <w:r w:rsidRPr="00CD53B8">
              <w:rPr>
                <w:color w:val="000000"/>
              </w:rPr>
              <w:t>0.276</w:t>
            </w:r>
          </w:p>
        </w:tc>
      </w:tr>
      <w:tr w:rsidR="00931FD2" w:rsidRPr="00CD53B8" w14:paraId="1037CB98" w14:textId="77777777" w:rsidTr="00931FD2">
        <w:trPr>
          <w:trHeight w:val="300"/>
          <w:jc w:val="center"/>
        </w:trPr>
        <w:tc>
          <w:tcPr>
            <w:tcW w:w="2733" w:type="dxa"/>
            <w:noWrap/>
            <w:hideMark/>
          </w:tcPr>
          <w:p w14:paraId="5E5A19C1" w14:textId="77777777" w:rsidR="00931FD2" w:rsidRPr="00CD53B8" w:rsidRDefault="00931FD2" w:rsidP="006D4899">
            <w:pPr>
              <w:ind w:left="241" w:hanging="241"/>
              <w:jc w:val="right"/>
              <w:rPr>
                <w:color w:val="000000"/>
              </w:rPr>
            </w:pPr>
            <w:r w:rsidRPr="00CD53B8">
              <w:rPr>
                <w:color w:val="000000"/>
              </w:rPr>
              <w:t>Delphacidae</w:t>
            </w:r>
          </w:p>
        </w:tc>
        <w:tc>
          <w:tcPr>
            <w:tcW w:w="1770" w:type="dxa"/>
            <w:noWrap/>
            <w:hideMark/>
          </w:tcPr>
          <w:p w14:paraId="419AF16E" w14:textId="77777777" w:rsidR="00931FD2" w:rsidRPr="00CD53B8" w:rsidRDefault="00931FD2" w:rsidP="006D4899">
            <w:pPr>
              <w:ind w:left="241" w:hanging="241"/>
              <w:jc w:val="right"/>
              <w:rPr>
                <w:color w:val="000000"/>
              </w:rPr>
            </w:pPr>
            <w:r w:rsidRPr="00CD53B8">
              <w:rPr>
                <w:color w:val="000000"/>
              </w:rPr>
              <w:t>0.030 (0.014) a</w:t>
            </w:r>
          </w:p>
        </w:tc>
        <w:tc>
          <w:tcPr>
            <w:tcW w:w="2067" w:type="dxa"/>
            <w:noWrap/>
            <w:hideMark/>
          </w:tcPr>
          <w:p w14:paraId="702CED83" w14:textId="77777777" w:rsidR="00931FD2" w:rsidRPr="00CD53B8" w:rsidRDefault="00931FD2" w:rsidP="006D4899">
            <w:pPr>
              <w:ind w:left="241" w:hanging="241"/>
              <w:jc w:val="right"/>
              <w:rPr>
                <w:color w:val="000000"/>
              </w:rPr>
            </w:pPr>
            <w:r w:rsidRPr="00CD53B8">
              <w:rPr>
                <w:color w:val="000000"/>
              </w:rPr>
              <w:t>0.082 (0.070) a</w:t>
            </w:r>
          </w:p>
        </w:tc>
        <w:tc>
          <w:tcPr>
            <w:tcW w:w="1980" w:type="dxa"/>
            <w:noWrap/>
            <w:hideMark/>
          </w:tcPr>
          <w:p w14:paraId="06A0B1A8" w14:textId="77777777" w:rsidR="00931FD2" w:rsidRPr="00CD53B8" w:rsidRDefault="00931FD2" w:rsidP="006D4899">
            <w:pPr>
              <w:ind w:left="241" w:hanging="241"/>
              <w:jc w:val="right"/>
              <w:rPr>
                <w:color w:val="000000"/>
              </w:rPr>
            </w:pPr>
            <w:r w:rsidRPr="00CD53B8">
              <w:rPr>
                <w:color w:val="000000"/>
              </w:rPr>
              <w:t>0.018 (0.011) a</w:t>
            </w:r>
          </w:p>
        </w:tc>
        <w:tc>
          <w:tcPr>
            <w:tcW w:w="1890" w:type="dxa"/>
            <w:noWrap/>
            <w:hideMark/>
          </w:tcPr>
          <w:p w14:paraId="5DCC1F45" w14:textId="77777777" w:rsidR="00931FD2" w:rsidRPr="00CD53B8" w:rsidRDefault="00931FD2" w:rsidP="006D4899">
            <w:pPr>
              <w:ind w:left="241" w:hanging="241"/>
              <w:jc w:val="right"/>
              <w:rPr>
                <w:color w:val="000000"/>
              </w:rPr>
            </w:pPr>
            <w:r w:rsidRPr="00CD53B8">
              <w:rPr>
                <w:color w:val="000000"/>
              </w:rPr>
              <w:t xml:space="preserve">0.013 (0.006) </w:t>
            </w:r>
          </w:p>
        </w:tc>
        <w:tc>
          <w:tcPr>
            <w:tcW w:w="636" w:type="dxa"/>
            <w:noWrap/>
            <w:hideMark/>
          </w:tcPr>
          <w:p w14:paraId="5E78AAB7" w14:textId="77777777" w:rsidR="00931FD2" w:rsidRPr="00CD53B8" w:rsidRDefault="00931FD2" w:rsidP="006D4899">
            <w:pPr>
              <w:ind w:left="241" w:hanging="241"/>
              <w:jc w:val="right"/>
              <w:rPr>
                <w:color w:val="000000"/>
              </w:rPr>
            </w:pPr>
            <w:r w:rsidRPr="00CD53B8">
              <w:rPr>
                <w:color w:val="000000"/>
              </w:rPr>
              <w:t>0.74</w:t>
            </w:r>
          </w:p>
        </w:tc>
        <w:tc>
          <w:tcPr>
            <w:tcW w:w="756" w:type="dxa"/>
            <w:noWrap/>
            <w:hideMark/>
          </w:tcPr>
          <w:p w14:paraId="563A28B0" w14:textId="77777777" w:rsidR="00931FD2" w:rsidRPr="00CD53B8" w:rsidRDefault="00931FD2" w:rsidP="006D4899">
            <w:pPr>
              <w:ind w:left="241" w:hanging="241"/>
              <w:jc w:val="right"/>
              <w:rPr>
                <w:color w:val="000000"/>
              </w:rPr>
            </w:pPr>
            <w:r w:rsidRPr="00CD53B8">
              <w:rPr>
                <w:color w:val="000000"/>
              </w:rPr>
              <w:t>0.530</w:t>
            </w:r>
          </w:p>
        </w:tc>
      </w:tr>
      <w:tr w:rsidR="00931FD2" w:rsidRPr="00CD53B8" w14:paraId="163ABC24" w14:textId="77777777" w:rsidTr="00931FD2">
        <w:trPr>
          <w:trHeight w:val="300"/>
          <w:jc w:val="center"/>
        </w:trPr>
        <w:tc>
          <w:tcPr>
            <w:tcW w:w="2733" w:type="dxa"/>
            <w:noWrap/>
            <w:hideMark/>
          </w:tcPr>
          <w:p w14:paraId="478A5006" w14:textId="77777777" w:rsidR="00931FD2" w:rsidRPr="00CD53B8" w:rsidRDefault="00931FD2" w:rsidP="006D4899">
            <w:pPr>
              <w:ind w:left="241" w:hanging="241"/>
              <w:jc w:val="right"/>
              <w:rPr>
                <w:color w:val="000000"/>
              </w:rPr>
            </w:pPr>
            <w:r w:rsidRPr="00CD53B8">
              <w:rPr>
                <w:color w:val="000000"/>
              </w:rPr>
              <w:t>Lygaeidae</w:t>
            </w:r>
          </w:p>
        </w:tc>
        <w:tc>
          <w:tcPr>
            <w:tcW w:w="1770" w:type="dxa"/>
            <w:noWrap/>
            <w:hideMark/>
          </w:tcPr>
          <w:p w14:paraId="202CCCCD" w14:textId="77777777" w:rsidR="00931FD2" w:rsidRPr="00CD53B8" w:rsidRDefault="00931FD2" w:rsidP="006D4899">
            <w:pPr>
              <w:ind w:left="241" w:hanging="241"/>
              <w:jc w:val="right"/>
              <w:rPr>
                <w:color w:val="000000"/>
              </w:rPr>
            </w:pPr>
            <w:r w:rsidRPr="00CD53B8">
              <w:rPr>
                <w:color w:val="000000"/>
              </w:rPr>
              <w:t>0.016 (0.006) a</w:t>
            </w:r>
          </w:p>
        </w:tc>
        <w:tc>
          <w:tcPr>
            <w:tcW w:w="2067" w:type="dxa"/>
            <w:noWrap/>
            <w:hideMark/>
          </w:tcPr>
          <w:p w14:paraId="71B9870C" w14:textId="77777777" w:rsidR="00931FD2" w:rsidRPr="00CD53B8" w:rsidRDefault="00931FD2" w:rsidP="006D4899">
            <w:pPr>
              <w:ind w:left="241" w:hanging="241"/>
              <w:jc w:val="right"/>
              <w:rPr>
                <w:color w:val="000000"/>
              </w:rPr>
            </w:pPr>
            <w:r w:rsidRPr="00CD53B8">
              <w:rPr>
                <w:color w:val="000000"/>
              </w:rPr>
              <w:t>0.044 (0.024) a</w:t>
            </w:r>
          </w:p>
        </w:tc>
        <w:tc>
          <w:tcPr>
            <w:tcW w:w="1980" w:type="dxa"/>
            <w:noWrap/>
            <w:hideMark/>
          </w:tcPr>
          <w:p w14:paraId="757EC880"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1BDEBB22" w14:textId="77777777" w:rsidR="00931FD2" w:rsidRPr="00CD53B8" w:rsidRDefault="00931FD2" w:rsidP="006D4899">
            <w:pPr>
              <w:ind w:left="241" w:hanging="241"/>
              <w:jc w:val="right"/>
              <w:rPr>
                <w:color w:val="000000"/>
              </w:rPr>
            </w:pPr>
            <w:r w:rsidRPr="00CD53B8">
              <w:rPr>
                <w:color w:val="000000"/>
              </w:rPr>
              <w:t>0.018 (0.008) a</w:t>
            </w:r>
          </w:p>
        </w:tc>
        <w:tc>
          <w:tcPr>
            <w:tcW w:w="636" w:type="dxa"/>
            <w:noWrap/>
            <w:hideMark/>
          </w:tcPr>
          <w:p w14:paraId="6B64AC4E" w14:textId="77777777" w:rsidR="00931FD2" w:rsidRPr="00CD53B8" w:rsidRDefault="00931FD2" w:rsidP="006D4899">
            <w:pPr>
              <w:ind w:left="241" w:hanging="241"/>
              <w:jc w:val="right"/>
              <w:rPr>
                <w:color w:val="000000"/>
              </w:rPr>
            </w:pPr>
            <w:r w:rsidRPr="00CD53B8">
              <w:rPr>
                <w:color w:val="000000"/>
              </w:rPr>
              <w:t>2.02</w:t>
            </w:r>
          </w:p>
        </w:tc>
        <w:tc>
          <w:tcPr>
            <w:tcW w:w="756" w:type="dxa"/>
            <w:noWrap/>
            <w:hideMark/>
          </w:tcPr>
          <w:p w14:paraId="10332C64" w14:textId="77777777" w:rsidR="00931FD2" w:rsidRPr="00CD53B8" w:rsidRDefault="00931FD2" w:rsidP="006D4899">
            <w:pPr>
              <w:ind w:left="241" w:hanging="241"/>
              <w:jc w:val="right"/>
              <w:rPr>
                <w:color w:val="000000"/>
              </w:rPr>
            </w:pPr>
            <w:r w:rsidRPr="00CD53B8">
              <w:rPr>
                <w:color w:val="000000"/>
              </w:rPr>
              <w:t>0.110</w:t>
            </w:r>
          </w:p>
        </w:tc>
      </w:tr>
      <w:tr w:rsidR="00931FD2" w:rsidRPr="00CD53B8" w14:paraId="024CA7E8" w14:textId="77777777" w:rsidTr="00931FD2">
        <w:trPr>
          <w:trHeight w:val="300"/>
          <w:jc w:val="center"/>
        </w:trPr>
        <w:tc>
          <w:tcPr>
            <w:tcW w:w="2733" w:type="dxa"/>
            <w:noWrap/>
            <w:hideMark/>
          </w:tcPr>
          <w:p w14:paraId="66507350" w14:textId="77777777" w:rsidR="00931FD2" w:rsidRPr="00CD53B8" w:rsidRDefault="00931FD2" w:rsidP="006D4899">
            <w:pPr>
              <w:ind w:left="241" w:hanging="241"/>
              <w:jc w:val="right"/>
              <w:rPr>
                <w:color w:val="000000"/>
              </w:rPr>
            </w:pPr>
            <w:r w:rsidRPr="00CD53B8">
              <w:rPr>
                <w:color w:val="000000"/>
              </w:rPr>
              <w:t>Pentatomidae (+imm)</w:t>
            </w:r>
          </w:p>
        </w:tc>
        <w:tc>
          <w:tcPr>
            <w:tcW w:w="1770" w:type="dxa"/>
            <w:noWrap/>
            <w:hideMark/>
          </w:tcPr>
          <w:p w14:paraId="3764B3C8" w14:textId="77777777" w:rsidR="00931FD2" w:rsidRPr="00CD53B8" w:rsidRDefault="00931FD2" w:rsidP="006D4899">
            <w:pPr>
              <w:ind w:left="241" w:hanging="241"/>
              <w:jc w:val="right"/>
              <w:rPr>
                <w:color w:val="000000"/>
              </w:rPr>
            </w:pPr>
            <w:r w:rsidRPr="00CD53B8">
              <w:rPr>
                <w:color w:val="000000"/>
              </w:rPr>
              <w:t>0.006 (0.003) a</w:t>
            </w:r>
          </w:p>
        </w:tc>
        <w:tc>
          <w:tcPr>
            <w:tcW w:w="2067" w:type="dxa"/>
            <w:noWrap/>
            <w:hideMark/>
          </w:tcPr>
          <w:p w14:paraId="2D51D2D4"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3711DA52"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42F14452" w14:textId="77777777" w:rsidR="00931FD2" w:rsidRPr="00CD53B8" w:rsidRDefault="00931FD2" w:rsidP="006D4899">
            <w:pPr>
              <w:ind w:left="241" w:hanging="241"/>
              <w:jc w:val="right"/>
              <w:rPr>
                <w:color w:val="000000"/>
              </w:rPr>
            </w:pPr>
            <w:r w:rsidRPr="00CD53B8">
              <w:rPr>
                <w:color w:val="000000"/>
              </w:rPr>
              <w:t>0.005 (0.004) a</w:t>
            </w:r>
          </w:p>
        </w:tc>
        <w:tc>
          <w:tcPr>
            <w:tcW w:w="636" w:type="dxa"/>
            <w:noWrap/>
            <w:hideMark/>
          </w:tcPr>
          <w:p w14:paraId="181E188B" w14:textId="77777777" w:rsidR="00931FD2" w:rsidRPr="00CD53B8" w:rsidRDefault="00931FD2" w:rsidP="006D4899">
            <w:pPr>
              <w:ind w:left="241" w:hanging="241"/>
              <w:jc w:val="right"/>
              <w:rPr>
                <w:color w:val="000000"/>
              </w:rPr>
            </w:pPr>
            <w:r w:rsidRPr="00CD53B8">
              <w:rPr>
                <w:color w:val="000000"/>
              </w:rPr>
              <w:t>0.43</w:t>
            </w:r>
          </w:p>
        </w:tc>
        <w:tc>
          <w:tcPr>
            <w:tcW w:w="756" w:type="dxa"/>
            <w:noWrap/>
            <w:hideMark/>
          </w:tcPr>
          <w:p w14:paraId="55A050E8" w14:textId="77777777" w:rsidR="00931FD2" w:rsidRPr="00CD53B8" w:rsidRDefault="00931FD2" w:rsidP="006D4899">
            <w:pPr>
              <w:ind w:left="241" w:hanging="241"/>
              <w:jc w:val="right"/>
              <w:rPr>
                <w:color w:val="000000"/>
              </w:rPr>
            </w:pPr>
            <w:r w:rsidRPr="00CD53B8">
              <w:rPr>
                <w:color w:val="000000"/>
              </w:rPr>
              <w:t>0.728</w:t>
            </w:r>
          </w:p>
        </w:tc>
      </w:tr>
      <w:tr w:rsidR="00931FD2" w:rsidRPr="00CD53B8" w14:paraId="4EBE862D" w14:textId="77777777" w:rsidTr="00931FD2">
        <w:trPr>
          <w:trHeight w:val="300"/>
          <w:jc w:val="center"/>
        </w:trPr>
        <w:tc>
          <w:tcPr>
            <w:tcW w:w="2733" w:type="dxa"/>
            <w:noWrap/>
            <w:hideMark/>
          </w:tcPr>
          <w:p w14:paraId="51D217AB" w14:textId="77777777" w:rsidR="00931FD2" w:rsidRPr="00CD53B8" w:rsidRDefault="00931FD2" w:rsidP="006D4899">
            <w:pPr>
              <w:ind w:left="241" w:hanging="241"/>
              <w:rPr>
                <w:color w:val="000000"/>
              </w:rPr>
            </w:pPr>
            <w:r w:rsidRPr="00CD53B8">
              <w:rPr>
                <w:color w:val="000000"/>
              </w:rPr>
              <w:t>Hymenoptera</w:t>
            </w:r>
          </w:p>
        </w:tc>
        <w:tc>
          <w:tcPr>
            <w:tcW w:w="1770" w:type="dxa"/>
            <w:noWrap/>
            <w:hideMark/>
          </w:tcPr>
          <w:p w14:paraId="03E2D14C"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2F83F061" w14:textId="77777777" w:rsidR="00931FD2" w:rsidRPr="00CD53B8" w:rsidRDefault="00931FD2" w:rsidP="006D4899">
            <w:pPr>
              <w:ind w:left="241" w:hanging="241"/>
              <w:jc w:val="right"/>
              <w:rPr>
                <w:color w:val="000000"/>
              </w:rPr>
            </w:pPr>
            <w:r w:rsidRPr="00CD53B8">
              <w:rPr>
                <w:color w:val="000000"/>
              </w:rPr>
              <w:t>0.013 (0.013) a</w:t>
            </w:r>
          </w:p>
        </w:tc>
        <w:tc>
          <w:tcPr>
            <w:tcW w:w="1980" w:type="dxa"/>
            <w:noWrap/>
            <w:hideMark/>
          </w:tcPr>
          <w:p w14:paraId="73A993AD"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4B9336E7" w14:textId="77777777" w:rsidR="00931FD2" w:rsidRPr="00CD53B8" w:rsidRDefault="00931FD2" w:rsidP="006D4899">
            <w:pPr>
              <w:ind w:left="241" w:hanging="241"/>
              <w:jc w:val="right"/>
              <w:rPr>
                <w:color w:val="000000"/>
              </w:rPr>
            </w:pPr>
            <w:r w:rsidRPr="00CD53B8">
              <w:rPr>
                <w:color w:val="000000"/>
              </w:rPr>
              <w:t>0.005 (0.004) a</w:t>
            </w:r>
          </w:p>
        </w:tc>
        <w:tc>
          <w:tcPr>
            <w:tcW w:w="636" w:type="dxa"/>
            <w:noWrap/>
            <w:hideMark/>
          </w:tcPr>
          <w:p w14:paraId="5748FC5A" w14:textId="77777777" w:rsidR="00931FD2" w:rsidRPr="00CD53B8" w:rsidRDefault="00931FD2" w:rsidP="006D4899">
            <w:pPr>
              <w:ind w:left="241" w:hanging="241"/>
              <w:jc w:val="right"/>
              <w:rPr>
                <w:color w:val="000000"/>
              </w:rPr>
            </w:pPr>
            <w:r w:rsidRPr="00CD53B8">
              <w:rPr>
                <w:color w:val="000000"/>
              </w:rPr>
              <w:t>0.61</w:t>
            </w:r>
          </w:p>
        </w:tc>
        <w:tc>
          <w:tcPr>
            <w:tcW w:w="756" w:type="dxa"/>
            <w:noWrap/>
            <w:hideMark/>
          </w:tcPr>
          <w:p w14:paraId="2605FCC3" w14:textId="77777777" w:rsidR="00931FD2" w:rsidRPr="00CD53B8" w:rsidRDefault="00931FD2" w:rsidP="006D4899">
            <w:pPr>
              <w:ind w:left="241" w:hanging="241"/>
              <w:jc w:val="right"/>
              <w:rPr>
                <w:color w:val="000000"/>
              </w:rPr>
            </w:pPr>
            <w:r w:rsidRPr="00CD53B8">
              <w:rPr>
                <w:color w:val="000000"/>
              </w:rPr>
              <w:t>0.610</w:t>
            </w:r>
          </w:p>
        </w:tc>
      </w:tr>
      <w:tr w:rsidR="00931FD2" w:rsidRPr="00CD53B8" w14:paraId="09CA707D" w14:textId="77777777" w:rsidTr="00931FD2">
        <w:trPr>
          <w:trHeight w:val="300"/>
          <w:jc w:val="center"/>
        </w:trPr>
        <w:tc>
          <w:tcPr>
            <w:tcW w:w="2733" w:type="dxa"/>
            <w:noWrap/>
            <w:hideMark/>
          </w:tcPr>
          <w:p w14:paraId="7E2E552B" w14:textId="77777777" w:rsidR="00931FD2" w:rsidRPr="00CD53B8" w:rsidRDefault="00931FD2" w:rsidP="006D4899">
            <w:pPr>
              <w:ind w:left="241" w:hanging="241"/>
              <w:jc w:val="right"/>
              <w:rPr>
                <w:color w:val="000000"/>
              </w:rPr>
            </w:pPr>
            <w:r w:rsidRPr="00CD53B8">
              <w:rPr>
                <w:color w:val="000000"/>
              </w:rPr>
              <w:t>Chalcidiodea</w:t>
            </w:r>
          </w:p>
        </w:tc>
        <w:tc>
          <w:tcPr>
            <w:tcW w:w="1770" w:type="dxa"/>
            <w:noWrap/>
            <w:hideMark/>
          </w:tcPr>
          <w:p w14:paraId="5286573E" w14:textId="77777777" w:rsidR="00931FD2" w:rsidRPr="00CD53B8" w:rsidRDefault="00931FD2" w:rsidP="006D4899">
            <w:pPr>
              <w:ind w:left="241" w:hanging="241"/>
              <w:jc w:val="right"/>
              <w:rPr>
                <w:color w:val="000000"/>
              </w:rPr>
            </w:pPr>
            <w:r w:rsidRPr="00CD53B8">
              <w:rPr>
                <w:color w:val="000000"/>
              </w:rPr>
              <w:t>0.010 (0.004) a</w:t>
            </w:r>
          </w:p>
        </w:tc>
        <w:tc>
          <w:tcPr>
            <w:tcW w:w="2067" w:type="dxa"/>
            <w:noWrap/>
            <w:hideMark/>
          </w:tcPr>
          <w:p w14:paraId="06CDD2D9" w14:textId="77777777" w:rsidR="00931FD2" w:rsidRPr="00CD53B8" w:rsidRDefault="00931FD2" w:rsidP="006D4899">
            <w:pPr>
              <w:ind w:left="241" w:hanging="241"/>
              <w:jc w:val="right"/>
              <w:rPr>
                <w:color w:val="000000"/>
              </w:rPr>
            </w:pPr>
            <w:r w:rsidRPr="00CD53B8">
              <w:rPr>
                <w:color w:val="000000"/>
              </w:rPr>
              <w:t>0.000 (0.000) a</w:t>
            </w:r>
          </w:p>
        </w:tc>
        <w:tc>
          <w:tcPr>
            <w:tcW w:w="1980" w:type="dxa"/>
            <w:noWrap/>
            <w:hideMark/>
          </w:tcPr>
          <w:p w14:paraId="211E82D6" w14:textId="77777777" w:rsidR="00931FD2" w:rsidRPr="00CD53B8" w:rsidRDefault="00931FD2" w:rsidP="006D4899">
            <w:pPr>
              <w:ind w:left="241" w:hanging="241"/>
              <w:jc w:val="right"/>
              <w:rPr>
                <w:color w:val="000000"/>
              </w:rPr>
            </w:pPr>
            <w:r w:rsidRPr="00CD53B8">
              <w:rPr>
                <w:color w:val="000000"/>
              </w:rPr>
              <w:t>0.009 (0.006) a</w:t>
            </w:r>
          </w:p>
        </w:tc>
        <w:tc>
          <w:tcPr>
            <w:tcW w:w="1890" w:type="dxa"/>
            <w:noWrap/>
            <w:hideMark/>
          </w:tcPr>
          <w:p w14:paraId="2A8E0178"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03C6B091" w14:textId="77777777" w:rsidR="00931FD2" w:rsidRPr="00CD53B8" w:rsidRDefault="00931FD2" w:rsidP="006D4899">
            <w:pPr>
              <w:ind w:left="241" w:hanging="241"/>
              <w:jc w:val="right"/>
              <w:rPr>
                <w:color w:val="000000"/>
              </w:rPr>
            </w:pPr>
            <w:r w:rsidRPr="00CD53B8">
              <w:rPr>
                <w:color w:val="000000"/>
              </w:rPr>
              <w:t>1.05</w:t>
            </w:r>
          </w:p>
        </w:tc>
        <w:tc>
          <w:tcPr>
            <w:tcW w:w="756" w:type="dxa"/>
            <w:noWrap/>
            <w:hideMark/>
          </w:tcPr>
          <w:p w14:paraId="78705DC6" w14:textId="77777777" w:rsidR="00931FD2" w:rsidRPr="00CD53B8" w:rsidRDefault="00931FD2" w:rsidP="006D4899">
            <w:pPr>
              <w:ind w:left="241" w:hanging="241"/>
              <w:jc w:val="right"/>
              <w:rPr>
                <w:color w:val="000000"/>
              </w:rPr>
            </w:pPr>
            <w:r w:rsidRPr="00CD53B8">
              <w:rPr>
                <w:color w:val="000000"/>
              </w:rPr>
              <w:t>0.371</w:t>
            </w:r>
          </w:p>
        </w:tc>
      </w:tr>
      <w:tr w:rsidR="00931FD2" w:rsidRPr="00CD53B8" w14:paraId="15DEC557" w14:textId="77777777" w:rsidTr="00931FD2">
        <w:trPr>
          <w:trHeight w:val="300"/>
          <w:jc w:val="center"/>
        </w:trPr>
        <w:tc>
          <w:tcPr>
            <w:tcW w:w="2733" w:type="dxa"/>
            <w:noWrap/>
            <w:hideMark/>
          </w:tcPr>
          <w:p w14:paraId="364A331E" w14:textId="77777777" w:rsidR="00931FD2" w:rsidRPr="00CD53B8" w:rsidRDefault="00931FD2" w:rsidP="006D4899">
            <w:pPr>
              <w:ind w:left="241" w:hanging="241"/>
              <w:jc w:val="right"/>
              <w:rPr>
                <w:color w:val="000000"/>
              </w:rPr>
            </w:pPr>
            <w:r w:rsidRPr="00CD53B8">
              <w:rPr>
                <w:color w:val="000000"/>
              </w:rPr>
              <w:t>Formicidae</w:t>
            </w:r>
          </w:p>
        </w:tc>
        <w:tc>
          <w:tcPr>
            <w:tcW w:w="1770" w:type="dxa"/>
            <w:noWrap/>
            <w:hideMark/>
          </w:tcPr>
          <w:p w14:paraId="5797D938" w14:textId="77777777" w:rsidR="00931FD2" w:rsidRPr="00CD53B8" w:rsidRDefault="00931FD2" w:rsidP="006D4899">
            <w:pPr>
              <w:ind w:left="241" w:hanging="241"/>
              <w:jc w:val="right"/>
              <w:rPr>
                <w:color w:val="000000"/>
              </w:rPr>
            </w:pPr>
            <w:r w:rsidRPr="00CD53B8">
              <w:rPr>
                <w:color w:val="000000"/>
              </w:rPr>
              <w:t>0.230 (0.027)  a</w:t>
            </w:r>
          </w:p>
        </w:tc>
        <w:tc>
          <w:tcPr>
            <w:tcW w:w="2067" w:type="dxa"/>
            <w:noWrap/>
            <w:hideMark/>
          </w:tcPr>
          <w:p w14:paraId="77751295" w14:textId="77777777" w:rsidR="00931FD2" w:rsidRPr="00CD53B8" w:rsidRDefault="00931FD2" w:rsidP="006D4899">
            <w:pPr>
              <w:ind w:left="241" w:hanging="241"/>
              <w:jc w:val="right"/>
              <w:rPr>
                <w:color w:val="000000"/>
              </w:rPr>
            </w:pPr>
            <w:r w:rsidRPr="00CD53B8">
              <w:rPr>
                <w:color w:val="000000"/>
              </w:rPr>
              <w:t>0.228 (0.050) a</w:t>
            </w:r>
          </w:p>
        </w:tc>
        <w:tc>
          <w:tcPr>
            <w:tcW w:w="1980" w:type="dxa"/>
            <w:noWrap/>
            <w:hideMark/>
          </w:tcPr>
          <w:p w14:paraId="6156C4C7" w14:textId="77777777" w:rsidR="00931FD2" w:rsidRPr="00CD53B8" w:rsidRDefault="00931FD2" w:rsidP="006D4899">
            <w:pPr>
              <w:ind w:left="241" w:hanging="241"/>
              <w:jc w:val="right"/>
              <w:rPr>
                <w:color w:val="000000"/>
              </w:rPr>
            </w:pPr>
            <w:r w:rsidRPr="00CD53B8">
              <w:rPr>
                <w:color w:val="000000"/>
              </w:rPr>
              <w:t>0.236 (0.046) a</w:t>
            </w:r>
          </w:p>
        </w:tc>
        <w:tc>
          <w:tcPr>
            <w:tcW w:w="1890" w:type="dxa"/>
            <w:noWrap/>
            <w:hideMark/>
          </w:tcPr>
          <w:p w14:paraId="58C800CD" w14:textId="77777777" w:rsidR="00931FD2" w:rsidRPr="00CD53B8" w:rsidRDefault="00931FD2" w:rsidP="006D4899">
            <w:pPr>
              <w:ind w:left="241" w:hanging="241"/>
              <w:jc w:val="right"/>
              <w:rPr>
                <w:color w:val="000000"/>
              </w:rPr>
            </w:pPr>
            <w:r w:rsidRPr="00CD53B8">
              <w:rPr>
                <w:color w:val="000000"/>
              </w:rPr>
              <w:t>0.175 (0.025) a</w:t>
            </w:r>
          </w:p>
        </w:tc>
        <w:tc>
          <w:tcPr>
            <w:tcW w:w="636" w:type="dxa"/>
            <w:noWrap/>
            <w:hideMark/>
          </w:tcPr>
          <w:p w14:paraId="4E86F9E6" w14:textId="77777777" w:rsidR="00931FD2" w:rsidRPr="00CD53B8" w:rsidRDefault="00931FD2" w:rsidP="006D4899">
            <w:pPr>
              <w:ind w:left="241" w:hanging="241"/>
              <w:jc w:val="right"/>
              <w:rPr>
                <w:color w:val="000000"/>
              </w:rPr>
            </w:pPr>
            <w:r w:rsidRPr="00CD53B8">
              <w:rPr>
                <w:color w:val="000000"/>
              </w:rPr>
              <w:t>0.53</w:t>
            </w:r>
          </w:p>
        </w:tc>
        <w:tc>
          <w:tcPr>
            <w:tcW w:w="756" w:type="dxa"/>
            <w:noWrap/>
            <w:hideMark/>
          </w:tcPr>
          <w:p w14:paraId="2B2DC4AC" w14:textId="77777777" w:rsidR="00931FD2" w:rsidRPr="00CD53B8" w:rsidRDefault="00931FD2" w:rsidP="006D4899">
            <w:pPr>
              <w:ind w:left="241" w:hanging="241"/>
              <w:jc w:val="right"/>
              <w:rPr>
                <w:color w:val="000000"/>
              </w:rPr>
            </w:pPr>
            <w:r w:rsidRPr="00CD53B8">
              <w:rPr>
                <w:color w:val="000000"/>
              </w:rPr>
              <w:t>0.665</w:t>
            </w:r>
          </w:p>
        </w:tc>
      </w:tr>
      <w:tr w:rsidR="00931FD2" w:rsidRPr="00CD53B8" w14:paraId="05AF2A88" w14:textId="77777777" w:rsidTr="00931FD2">
        <w:trPr>
          <w:trHeight w:val="300"/>
          <w:jc w:val="center"/>
        </w:trPr>
        <w:tc>
          <w:tcPr>
            <w:tcW w:w="2733" w:type="dxa"/>
            <w:noWrap/>
            <w:hideMark/>
          </w:tcPr>
          <w:p w14:paraId="1E455FB1" w14:textId="77777777" w:rsidR="00931FD2" w:rsidRPr="00CD53B8" w:rsidRDefault="00931FD2" w:rsidP="006D4899">
            <w:pPr>
              <w:ind w:left="241" w:hanging="241"/>
              <w:jc w:val="right"/>
              <w:rPr>
                <w:color w:val="000000"/>
              </w:rPr>
            </w:pPr>
            <w:r w:rsidRPr="00CD53B8">
              <w:rPr>
                <w:color w:val="000000"/>
              </w:rPr>
              <w:t>Platygastridae</w:t>
            </w:r>
          </w:p>
        </w:tc>
        <w:tc>
          <w:tcPr>
            <w:tcW w:w="1770" w:type="dxa"/>
            <w:noWrap/>
            <w:hideMark/>
          </w:tcPr>
          <w:p w14:paraId="6674CEE8" w14:textId="77777777" w:rsidR="00931FD2" w:rsidRPr="00CD53B8" w:rsidRDefault="00931FD2" w:rsidP="006D4899">
            <w:pPr>
              <w:ind w:left="241" w:hanging="241"/>
              <w:jc w:val="right"/>
              <w:rPr>
                <w:color w:val="000000"/>
              </w:rPr>
            </w:pPr>
            <w:r w:rsidRPr="00CD53B8">
              <w:rPr>
                <w:color w:val="000000"/>
              </w:rPr>
              <w:t>0.026 (0.007) a</w:t>
            </w:r>
          </w:p>
        </w:tc>
        <w:tc>
          <w:tcPr>
            <w:tcW w:w="2067" w:type="dxa"/>
            <w:noWrap/>
            <w:hideMark/>
          </w:tcPr>
          <w:p w14:paraId="2A3290AB" w14:textId="77777777" w:rsidR="00931FD2" w:rsidRPr="00CD53B8" w:rsidRDefault="00931FD2" w:rsidP="006D4899">
            <w:pPr>
              <w:ind w:left="241" w:hanging="241"/>
              <w:jc w:val="right"/>
              <w:rPr>
                <w:color w:val="000000"/>
              </w:rPr>
            </w:pPr>
            <w:r w:rsidRPr="00CD53B8">
              <w:rPr>
                <w:color w:val="000000"/>
              </w:rPr>
              <w:t>0.044 (0.016) a</w:t>
            </w:r>
          </w:p>
        </w:tc>
        <w:tc>
          <w:tcPr>
            <w:tcW w:w="1980" w:type="dxa"/>
            <w:noWrap/>
            <w:hideMark/>
          </w:tcPr>
          <w:p w14:paraId="70E4C9A8" w14:textId="77777777" w:rsidR="00931FD2" w:rsidRPr="00CD53B8" w:rsidRDefault="00931FD2" w:rsidP="006D4899">
            <w:pPr>
              <w:ind w:left="241" w:hanging="241"/>
              <w:jc w:val="right"/>
              <w:rPr>
                <w:color w:val="000000"/>
              </w:rPr>
            </w:pPr>
            <w:r w:rsidRPr="00CD53B8">
              <w:rPr>
                <w:color w:val="000000"/>
              </w:rPr>
              <w:t>0.055 (0.015) a</w:t>
            </w:r>
          </w:p>
        </w:tc>
        <w:tc>
          <w:tcPr>
            <w:tcW w:w="1890" w:type="dxa"/>
            <w:noWrap/>
            <w:hideMark/>
          </w:tcPr>
          <w:p w14:paraId="1419348F" w14:textId="77777777" w:rsidR="00931FD2" w:rsidRPr="00CD53B8" w:rsidRDefault="00931FD2" w:rsidP="006D4899">
            <w:pPr>
              <w:ind w:left="241" w:hanging="241"/>
              <w:jc w:val="right"/>
              <w:rPr>
                <w:b/>
                <w:color w:val="000000"/>
              </w:rPr>
            </w:pPr>
            <w:r w:rsidRPr="00CD53B8">
              <w:rPr>
                <w:b/>
                <w:color w:val="000000"/>
              </w:rPr>
              <w:t>0.065 (0.013) a</w:t>
            </w:r>
          </w:p>
        </w:tc>
        <w:tc>
          <w:tcPr>
            <w:tcW w:w="636" w:type="dxa"/>
            <w:noWrap/>
            <w:hideMark/>
          </w:tcPr>
          <w:p w14:paraId="3903DC56" w14:textId="77777777" w:rsidR="00931FD2" w:rsidRPr="00CD53B8" w:rsidRDefault="00931FD2" w:rsidP="006D4899">
            <w:pPr>
              <w:ind w:left="241" w:hanging="241"/>
              <w:jc w:val="right"/>
              <w:rPr>
                <w:color w:val="000000"/>
              </w:rPr>
            </w:pPr>
            <w:r w:rsidRPr="00CD53B8">
              <w:rPr>
                <w:color w:val="000000"/>
              </w:rPr>
              <w:t>2.84</w:t>
            </w:r>
          </w:p>
        </w:tc>
        <w:tc>
          <w:tcPr>
            <w:tcW w:w="756" w:type="dxa"/>
            <w:noWrap/>
            <w:hideMark/>
          </w:tcPr>
          <w:p w14:paraId="6428A0D6" w14:textId="77777777" w:rsidR="00931FD2" w:rsidRPr="00CD53B8" w:rsidRDefault="00931FD2" w:rsidP="006D4899">
            <w:pPr>
              <w:ind w:left="241" w:hanging="241"/>
              <w:jc w:val="right"/>
              <w:rPr>
                <w:b/>
                <w:color w:val="000000"/>
              </w:rPr>
            </w:pPr>
            <w:r w:rsidRPr="00CD53B8">
              <w:rPr>
                <w:b/>
                <w:color w:val="000000"/>
              </w:rPr>
              <w:t>0.037</w:t>
            </w:r>
          </w:p>
        </w:tc>
      </w:tr>
      <w:tr w:rsidR="00931FD2" w:rsidRPr="00CD53B8" w14:paraId="619D97AE" w14:textId="77777777" w:rsidTr="00931FD2">
        <w:trPr>
          <w:trHeight w:val="300"/>
          <w:jc w:val="center"/>
        </w:trPr>
        <w:tc>
          <w:tcPr>
            <w:tcW w:w="2733" w:type="dxa"/>
            <w:noWrap/>
            <w:hideMark/>
          </w:tcPr>
          <w:p w14:paraId="2BFF4F64" w14:textId="77777777" w:rsidR="00931FD2" w:rsidRPr="00CD53B8" w:rsidRDefault="00931FD2" w:rsidP="006D4899">
            <w:pPr>
              <w:ind w:left="241" w:hanging="241"/>
              <w:rPr>
                <w:color w:val="000000"/>
              </w:rPr>
            </w:pPr>
            <w:r w:rsidRPr="00CD53B8">
              <w:rPr>
                <w:color w:val="000000"/>
              </w:rPr>
              <w:t>Lepiodptera</w:t>
            </w:r>
          </w:p>
        </w:tc>
        <w:tc>
          <w:tcPr>
            <w:tcW w:w="1770" w:type="dxa"/>
            <w:noWrap/>
            <w:hideMark/>
          </w:tcPr>
          <w:p w14:paraId="7C957AB4" w14:textId="77777777" w:rsidR="00931FD2" w:rsidRPr="00CD53B8" w:rsidRDefault="00931FD2" w:rsidP="006D4899">
            <w:pPr>
              <w:ind w:left="241" w:hanging="241"/>
              <w:jc w:val="right"/>
              <w:rPr>
                <w:b/>
                <w:color w:val="000000"/>
              </w:rPr>
            </w:pPr>
            <w:r w:rsidRPr="00CD53B8">
              <w:rPr>
                <w:b/>
                <w:color w:val="000000"/>
              </w:rPr>
              <w:t>0.185 (0.024) a</w:t>
            </w:r>
          </w:p>
        </w:tc>
        <w:tc>
          <w:tcPr>
            <w:tcW w:w="2067" w:type="dxa"/>
            <w:noWrap/>
            <w:hideMark/>
          </w:tcPr>
          <w:p w14:paraId="0D914142" w14:textId="77777777" w:rsidR="00931FD2" w:rsidRPr="00CD53B8" w:rsidRDefault="00931FD2" w:rsidP="006D4899">
            <w:pPr>
              <w:ind w:left="241" w:hanging="241"/>
              <w:jc w:val="right"/>
              <w:rPr>
                <w:color w:val="000000"/>
              </w:rPr>
            </w:pPr>
            <w:r w:rsidRPr="00CD53B8">
              <w:rPr>
                <w:color w:val="000000"/>
              </w:rPr>
              <w:t>0.158 (0.043) ab</w:t>
            </w:r>
          </w:p>
        </w:tc>
        <w:tc>
          <w:tcPr>
            <w:tcW w:w="1980" w:type="dxa"/>
            <w:noWrap/>
            <w:hideMark/>
          </w:tcPr>
          <w:p w14:paraId="188129D1" w14:textId="77777777" w:rsidR="00931FD2" w:rsidRPr="00CD53B8" w:rsidRDefault="00931FD2" w:rsidP="006D4899">
            <w:pPr>
              <w:ind w:left="241" w:hanging="241"/>
              <w:jc w:val="right"/>
              <w:rPr>
                <w:color w:val="000000"/>
              </w:rPr>
            </w:pPr>
            <w:r w:rsidRPr="00CD53B8">
              <w:rPr>
                <w:color w:val="000000"/>
              </w:rPr>
              <w:t>0.164 (0.042) ab</w:t>
            </w:r>
          </w:p>
        </w:tc>
        <w:tc>
          <w:tcPr>
            <w:tcW w:w="1890" w:type="dxa"/>
            <w:noWrap/>
            <w:hideMark/>
          </w:tcPr>
          <w:p w14:paraId="2E2DEA2E" w14:textId="77777777" w:rsidR="00931FD2" w:rsidRPr="00CD53B8" w:rsidRDefault="00931FD2" w:rsidP="006D4899">
            <w:pPr>
              <w:ind w:left="241" w:hanging="241"/>
              <w:jc w:val="right"/>
              <w:rPr>
                <w:color w:val="000000"/>
              </w:rPr>
            </w:pPr>
            <w:r w:rsidRPr="00CD53B8">
              <w:rPr>
                <w:color w:val="000000"/>
              </w:rPr>
              <w:t>0.089 (0.021) b</w:t>
            </w:r>
          </w:p>
        </w:tc>
        <w:tc>
          <w:tcPr>
            <w:tcW w:w="636" w:type="dxa"/>
            <w:noWrap/>
            <w:hideMark/>
          </w:tcPr>
          <w:p w14:paraId="18F56513" w14:textId="77777777" w:rsidR="00931FD2" w:rsidRPr="00CD53B8" w:rsidRDefault="00931FD2" w:rsidP="006D4899">
            <w:pPr>
              <w:ind w:left="241" w:hanging="241"/>
              <w:jc w:val="right"/>
              <w:rPr>
                <w:color w:val="000000"/>
              </w:rPr>
            </w:pPr>
            <w:r w:rsidRPr="00CD53B8">
              <w:rPr>
                <w:color w:val="000000"/>
              </w:rPr>
              <w:t>3.25</w:t>
            </w:r>
          </w:p>
        </w:tc>
        <w:tc>
          <w:tcPr>
            <w:tcW w:w="756" w:type="dxa"/>
            <w:noWrap/>
            <w:hideMark/>
          </w:tcPr>
          <w:p w14:paraId="19335702" w14:textId="77777777" w:rsidR="00931FD2" w:rsidRPr="00CD53B8" w:rsidRDefault="00931FD2" w:rsidP="006D4899">
            <w:pPr>
              <w:ind w:left="241" w:hanging="241"/>
              <w:jc w:val="right"/>
              <w:rPr>
                <w:b/>
                <w:bCs/>
                <w:color w:val="000000"/>
              </w:rPr>
            </w:pPr>
            <w:r w:rsidRPr="00CD53B8">
              <w:rPr>
                <w:b/>
                <w:bCs/>
                <w:color w:val="000000"/>
              </w:rPr>
              <w:t>0.021</w:t>
            </w:r>
          </w:p>
        </w:tc>
      </w:tr>
    </w:tbl>
    <w:p w14:paraId="35B568DC" w14:textId="3F13297B" w:rsidR="00721C9C" w:rsidRDefault="00721C9C">
      <w:r>
        <w:lastRenderedPageBreak/>
        <w:t xml:space="preserve">Table 2-9. Continued </w:t>
      </w:r>
    </w:p>
    <w:tbl>
      <w:tblPr>
        <w:tblW w:w="0" w:type="auto"/>
        <w:jc w:val="center"/>
        <w:tblLook w:val="04A0" w:firstRow="1" w:lastRow="0" w:firstColumn="1" w:lastColumn="0" w:noHBand="0" w:noVBand="1"/>
      </w:tblPr>
      <w:tblGrid>
        <w:gridCol w:w="2733"/>
        <w:gridCol w:w="1770"/>
        <w:gridCol w:w="2067"/>
        <w:gridCol w:w="1980"/>
        <w:gridCol w:w="1890"/>
        <w:gridCol w:w="636"/>
        <w:gridCol w:w="756"/>
      </w:tblGrid>
      <w:tr w:rsidR="00742679" w:rsidRPr="00CD53B8" w14:paraId="30EFA541" w14:textId="77777777" w:rsidTr="00742679">
        <w:trPr>
          <w:trHeight w:val="300"/>
          <w:jc w:val="center"/>
        </w:trPr>
        <w:tc>
          <w:tcPr>
            <w:tcW w:w="2733" w:type="dxa"/>
            <w:noWrap/>
          </w:tcPr>
          <w:p w14:paraId="24A864F0" w14:textId="77777777" w:rsidR="00742679" w:rsidRPr="00CD53B8" w:rsidRDefault="00742679" w:rsidP="00742679">
            <w:pPr>
              <w:ind w:left="241" w:hanging="241"/>
              <w:jc w:val="right"/>
              <w:rPr>
                <w:color w:val="000000"/>
              </w:rPr>
            </w:pPr>
          </w:p>
        </w:tc>
        <w:tc>
          <w:tcPr>
            <w:tcW w:w="7707" w:type="dxa"/>
            <w:gridSpan w:val="4"/>
            <w:noWrap/>
            <w:vAlign w:val="center"/>
          </w:tcPr>
          <w:p w14:paraId="461F1CD9" w14:textId="5F5B3B60" w:rsidR="00742679" w:rsidRPr="00CD53B8" w:rsidRDefault="00742679" w:rsidP="00742679">
            <w:pPr>
              <w:ind w:left="241" w:hanging="241"/>
              <w:jc w:val="center"/>
              <w:rPr>
                <w:color w:val="000000"/>
              </w:rPr>
            </w:pPr>
            <w:r w:rsidRPr="00CD53B8">
              <w:t>Mean number (SE)/</w:t>
            </w:r>
            <w:r>
              <w:t>collection effort</w:t>
            </w:r>
          </w:p>
        </w:tc>
        <w:tc>
          <w:tcPr>
            <w:tcW w:w="636" w:type="dxa"/>
            <w:noWrap/>
          </w:tcPr>
          <w:p w14:paraId="32A28F3E" w14:textId="77777777" w:rsidR="00742679" w:rsidRPr="00CD53B8" w:rsidRDefault="00742679" w:rsidP="00742679">
            <w:pPr>
              <w:ind w:left="241" w:hanging="241"/>
              <w:jc w:val="right"/>
              <w:rPr>
                <w:color w:val="000000"/>
              </w:rPr>
            </w:pPr>
          </w:p>
        </w:tc>
        <w:tc>
          <w:tcPr>
            <w:tcW w:w="756" w:type="dxa"/>
            <w:noWrap/>
          </w:tcPr>
          <w:p w14:paraId="215E1245" w14:textId="77777777" w:rsidR="00742679" w:rsidRPr="00CD53B8" w:rsidRDefault="00742679" w:rsidP="00742679">
            <w:pPr>
              <w:ind w:left="241" w:hanging="241"/>
              <w:jc w:val="right"/>
              <w:rPr>
                <w:color w:val="000000"/>
              </w:rPr>
            </w:pPr>
          </w:p>
        </w:tc>
      </w:tr>
      <w:tr w:rsidR="00742679" w:rsidRPr="00CD53B8" w14:paraId="5FD2786F" w14:textId="77777777" w:rsidTr="00742679">
        <w:trPr>
          <w:trHeight w:val="300"/>
          <w:jc w:val="center"/>
        </w:trPr>
        <w:tc>
          <w:tcPr>
            <w:tcW w:w="2733" w:type="dxa"/>
            <w:noWrap/>
            <w:vAlign w:val="center"/>
          </w:tcPr>
          <w:p w14:paraId="765E6937" w14:textId="6F108435" w:rsidR="00742679" w:rsidRPr="00CD53B8" w:rsidRDefault="00742679" w:rsidP="00742679">
            <w:pPr>
              <w:ind w:left="241" w:hanging="241"/>
              <w:jc w:val="center"/>
              <w:rPr>
                <w:color w:val="000000"/>
              </w:rPr>
            </w:pPr>
            <w:r w:rsidRPr="00CD53B8">
              <w:rPr>
                <w:color w:val="000000"/>
              </w:rPr>
              <w:t>Group</w:t>
            </w:r>
          </w:p>
        </w:tc>
        <w:tc>
          <w:tcPr>
            <w:tcW w:w="1770" w:type="dxa"/>
            <w:noWrap/>
            <w:vAlign w:val="center"/>
          </w:tcPr>
          <w:p w14:paraId="1EF74956" w14:textId="67ACC815" w:rsidR="00742679" w:rsidRPr="00CD53B8" w:rsidRDefault="00742679" w:rsidP="00742679">
            <w:pPr>
              <w:ind w:left="241" w:hanging="241"/>
              <w:jc w:val="center"/>
              <w:rPr>
                <w:color w:val="000000"/>
              </w:rPr>
            </w:pPr>
            <w:r w:rsidRPr="00CD53B8">
              <w:rPr>
                <w:color w:val="000000"/>
              </w:rPr>
              <w:t>Center</w:t>
            </w:r>
          </w:p>
        </w:tc>
        <w:tc>
          <w:tcPr>
            <w:tcW w:w="2067" w:type="dxa"/>
            <w:noWrap/>
            <w:vAlign w:val="center"/>
          </w:tcPr>
          <w:p w14:paraId="0FC52084" w14:textId="6A84BDF2" w:rsidR="00742679" w:rsidRPr="00CD53B8" w:rsidRDefault="00742679" w:rsidP="00742679">
            <w:pPr>
              <w:ind w:left="241" w:hanging="241"/>
              <w:jc w:val="center"/>
              <w:rPr>
                <w:color w:val="000000"/>
              </w:rPr>
            </w:pPr>
            <w:r w:rsidRPr="00CD53B8">
              <w:rPr>
                <w:color w:val="000000"/>
              </w:rPr>
              <w:t>Corner</w:t>
            </w:r>
          </w:p>
        </w:tc>
        <w:tc>
          <w:tcPr>
            <w:tcW w:w="1980" w:type="dxa"/>
            <w:noWrap/>
            <w:vAlign w:val="center"/>
          </w:tcPr>
          <w:p w14:paraId="187D2B3E" w14:textId="0177D179" w:rsidR="00742679" w:rsidRPr="00CD53B8" w:rsidRDefault="00742679" w:rsidP="00742679">
            <w:pPr>
              <w:ind w:left="241" w:hanging="241"/>
              <w:jc w:val="center"/>
              <w:rPr>
                <w:color w:val="000000"/>
              </w:rPr>
            </w:pPr>
            <w:r w:rsidRPr="00CD53B8">
              <w:rPr>
                <w:color w:val="000000"/>
              </w:rPr>
              <w:t>End</w:t>
            </w:r>
          </w:p>
        </w:tc>
        <w:tc>
          <w:tcPr>
            <w:tcW w:w="1890" w:type="dxa"/>
            <w:noWrap/>
            <w:vAlign w:val="center"/>
          </w:tcPr>
          <w:p w14:paraId="14F0A159" w14:textId="6CABB94A" w:rsidR="00742679" w:rsidRPr="00CD53B8" w:rsidRDefault="00742679" w:rsidP="00742679">
            <w:pPr>
              <w:ind w:left="241" w:hanging="241"/>
              <w:jc w:val="center"/>
              <w:rPr>
                <w:color w:val="000000"/>
              </w:rPr>
            </w:pPr>
            <w:r w:rsidRPr="00CD53B8">
              <w:rPr>
                <w:color w:val="000000"/>
              </w:rPr>
              <w:t>Edge of Row</w:t>
            </w:r>
          </w:p>
        </w:tc>
        <w:tc>
          <w:tcPr>
            <w:tcW w:w="636" w:type="dxa"/>
            <w:noWrap/>
            <w:vAlign w:val="center"/>
          </w:tcPr>
          <w:p w14:paraId="6E6A932B" w14:textId="12F03DC7" w:rsidR="00742679" w:rsidRPr="00CD53B8" w:rsidRDefault="00742679" w:rsidP="00742679">
            <w:pPr>
              <w:ind w:left="241" w:hanging="241"/>
              <w:jc w:val="center"/>
              <w:rPr>
                <w:color w:val="000000"/>
              </w:rPr>
            </w:pPr>
            <w:r w:rsidRPr="00CD53B8">
              <w:rPr>
                <w:color w:val="000000"/>
              </w:rPr>
              <w:t>F</w:t>
            </w:r>
          </w:p>
        </w:tc>
        <w:tc>
          <w:tcPr>
            <w:tcW w:w="756" w:type="dxa"/>
            <w:noWrap/>
            <w:vAlign w:val="center"/>
          </w:tcPr>
          <w:p w14:paraId="099CCF89" w14:textId="257EBDE8" w:rsidR="00742679" w:rsidRPr="00CD53B8" w:rsidRDefault="00742679" w:rsidP="00742679">
            <w:pPr>
              <w:ind w:left="241" w:hanging="241"/>
              <w:jc w:val="center"/>
              <w:rPr>
                <w:color w:val="000000"/>
              </w:rPr>
            </w:pPr>
            <w:r w:rsidRPr="00CD53B8">
              <w:rPr>
                <w:i/>
                <w:iCs/>
                <w:color w:val="000000"/>
              </w:rPr>
              <w:t>P</w:t>
            </w:r>
          </w:p>
        </w:tc>
      </w:tr>
      <w:tr w:rsidR="00742679" w:rsidRPr="00CD53B8" w14:paraId="7344F307" w14:textId="77777777" w:rsidTr="00931FD2">
        <w:trPr>
          <w:trHeight w:val="300"/>
          <w:jc w:val="center"/>
        </w:trPr>
        <w:tc>
          <w:tcPr>
            <w:tcW w:w="2733" w:type="dxa"/>
            <w:noWrap/>
            <w:hideMark/>
          </w:tcPr>
          <w:p w14:paraId="75D0D1A3" w14:textId="77777777" w:rsidR="00742679" w:rsidRPr="00CD53B8" w:rsidRDefault="00742679" w:rsidP="00742679">
            <w:pPr>
              <w:ind w:left="241" w:hanging="241"/>
              <w:jc w:val="right"/>
              <w:rPr>
                <w:color w:val="000000"/>
              </w:rPr>
            </w:pPr>
            <w:r w:rsidRPr="00CD53B8">
              <w:rPr>
                <w:color w:val="000000"/>
              </w:rPr>
              <w:t>Chrysopidae</w:t>
            </w:r>
          </w:p>
        </w:tc>
        <w:tc>
          <w:tcPr>
            <w:tcW w:w="1770" w:type="dxa"/>
            <w:noWrap/>
            <w:hideMark/>
          </w:tcPr>
          <w:p w14:paraId="67075BD7" w14:textId="77777777" w:rsidR="00742679" w:rsidRPr="00CD53B8" w:rsidRDefault="00742679" w:rsidP="00742679">
            <w:pPr>
              <w:ind w:left="241" w:hanging="241"/>
              <w:jc w:val="right"/>
              <w:rPr>
                <w:color w:val="000000"/>
              </w:rPr>
            </w:pPr>
            <w:r w:rsidRPr="00CD53B8">
              <w:rPr>
                <w:color w:val="000000"/>
              </w:rPr>
              <w:t>0.006 (0.003) a</w:t>
            </w:r>
          </w:p>
        </w:tc>
        <w:tc>
          <w:tcPr>
            <w:tcW w:w="2067" w:type="dxa"/>
            <w:noWrap/>
            <w:hideMark/>
          </w:tcPr>
          <w:p w14:paraId="205B2A3D" w14:textId="77777777" w:rsidR="00742679" w:rsidRPr="00CD53B8" w:rsidRDefault="00742679" w:rsidP="00742679">
            <w:pPr>
              <w:ind w:left="241" w:hanging="241"/>
              <w:jc w:val="right"/>
              <w:rPr>
                <w:color w:val="000000"/>
              </w:rPr>
            </w:pPr>
            <w:r w:rsidRPr="00CD53B8">
              <w:rPr>
                <w:color w:val="000000"/>
              </w:rPr>
              <w:t>0.000 (0.000) a</w:t>
            </w:r>
          </w:p>
        </w:tc>
        <w:tc>
          <w:tcPr>
            <w:tcW w:w="1980" w:type="dxa"/>
            <w:noWrap/>
            <w:hideMark/>
          </w:tcPr>
          <w:p w14:paraId="6470258C" w14:textId="77777777" w:rsidR="00742679" w:rsidRPr="00CD53B8" w:rsidRDefault="00742679" w:rsidP="00742679">
            <w:pPr>
              <w:ind w:left="241" w:hanging="241"/>
              <w:jc w:val="right"/>
              <w:rPr>
                <w:color w:val="000000"/>
              </w:rPr>
            </w:pPr>
            <w:r w:rsidRPr="00CD53B8">
              <w:rPr>
                <w:color w:val="000000"/>
              </w:rPr>
              <w:t>0.005 (0.005) a</w:t>
            </w:r>
          </w:p>
        </w:tc>
        <w:tc>
          <w:tcPr>
            <w:tcW w:w="1890" w:type="dxa"/>
            <w:noWrap/>
            <w:hideMark/>
          </w:tcPr>
          <w:p w14:paraId="3D5D5F53" w14:textId="77777777" w:rsidR="00742679" w:rsidRPr="00CD53B8" w:rsidRDefault="00742679" w:rsidP="00742679">
            <w:pPr>
              <w:ind w:left="241" w:hanging="241"/>
              <w:jc w:val="right"/>
              <w:rPr>
                <w:color w:val="000000"/>
              </w:rPr>
            </w:pPr>
            <w:r w:rsidRPr="00CD53B8">
              <w:rPr>
                <w:color w:val="000000"/>
              </w:rPr>
              <w:t>0.003 (0.003) a</w:t>
            </w:r>
          </w:p>
        </w:tc>
        <w:tc>
          <w:tcPr>
            <w:tcW w:w="636" w:type="dxa"/>
            <w:noWrap/>
            <w:hideMark/>
          </w:tcPr>
          <w:p w14:paraId="3223E406" w14:textId="77777777" w:rsidR="00742679" w:rsidRPr="00CD53B8" w:rsidRDefault="00742679" w:rsidP="00742679">
            <w:pPr>
              <w:ind w:left="241" w:hanging="241"/>
              <w:jc w:val="right"/>
              <w:rPr>
                <w:color w:val="000000"/>
              </w:rPr>
            </w:pPr>
            <w:r w:rsidRPr="00CD53B8">
              <w:rPr>
                <w:color w:val="000000"/>
              </w:rPr>
              <w:t>0.44</w:t>
            </w:r>
          </w:p>
        </w:tc>
        <w:tc>
          <w:tcPr>
            <w:tcW w:w="756" w:type="dxa"/>
            <w:noWrap/>
            <w:hideMark/>
          </w:tcPr>
          <w:p w14:paraId="25EF9572" w14:textId="77777777" w:rsidR="00742679" w:rsidRPr="00CD53B8" w:rsidRDefault="00742679" w:rsidP="00742679">
            <w:pPr>
              <w:ind w:left="241" w:hanging="241"/>
              <w:jc w:val="right"/>
              <w:rPr>
                <w:color w:val="000000"/>
              </w:rPr>
            </w:pPr>
            <w:r w:rsidRPr="00CD53B8">
              <w:rPr>
                <w:color w:val="000000"/>
              </w:rPr>
              <w:t>0.723</w:t>
            </w:r>
          </w:p>
        </w:tc>
      </w:tr>
      <w:tr w:rsidR="00742679" w:rsidRPr="00CD53B8" w14:paraId="3AD03260" w14:textId="77777777" w:rsidTr="00931FD2">
        <w:trPr>
          <w:trHeight w:val="300"/>
          <w:jc w:val="center"/>
        </w:trPr>
        <w:tc>
          <w:tcPr>
            <w:tcW w:w="2733" w:type="dxa"/>
            <w:noWrap/>
            <w:hideMark/>
          </w:tcPr>
          <w:p w14:paraId="372C51B9" w14:textId="77777777" w:rsidR="00742679" w:rsidRPr="00CD53B8" w:rsidRDefault="00742679" w:rsidP="00742679">
            <w:pPr>
              <w:ind w:left="241" w:hanging="241"/>
              <w:rPr>
                <w:color w:val="000000"/>
              </w:rPr>
            </w:pPr>
            <w:r w:rsidRPr="00CD53B8">
              <w:rPr>
                <w:color w:val="000000"/>
              </w:rPr>
              <w:t>Orthoptera</w:t>
            </w:r>
          </w:p>
        </w:tc>
        <w:tc>
          <w:tcPr>
            <w:tcW w:w="1770" w:type="dxa"/>
            <w:noWrap/>
            <w:hideMark/>
          </w:tcPr>
          <w:p w14:paraId="3A47FB8D" w14:textId="77777777" w:rsidR="00742679" w:rsidRPr="00CD53B8" w:rsidRDefault="00742679" w:rsidP="00742679">
            <w:pPr>
              <w:ind w:left="241" w:hanging="241"/>
              <w:jc w:val="right"/>
              <w:rPr>
                <w:color w:val="000000"/>
              </w:rPr>
            </w:pPr>
            <w:r w:rsidRPr="00CD53B8">
              <w:rPr>
                <w:color w:val="000000"/>
              </w:rPr>
              <w:t>0.014 (0.005) a</w:t>
            </w:r>
          </w:p>
        </w:tc>
        <w:tc>
          <w:tcPr>
            <w:tcW w:w="2067" w:type="dxa"/>
            <w:noWrap/>
            <w:hideMark/>
          </w:tcPr>
          <w:p w14:paraId="768A25CA" w14:textId="77777777" w:rsidR="00742679" w:rsidRPr="00CD53B8" w:rsidRDefault="00742679" w:rsidP="00742679">
            <w:pPr>
              <w:ind w:left="241" w:hanging="241"/>
              <w:jc w:val="right"/>
              <w:rPr>
                <w:color w:val="000000"/>
              </w:rPr>
            </w:pPr>
            <w:r w:rsidRPr="00CD53B8">
              <w:rPr>
                <w:color w:val="000000"/>
              </w:rPr>
              <w:t>0.025 (0.015) a</w:t>
            </w:r>
          </w:p>
        </w:tc>
        <w:tc>
          <w:tcPr>
            <w:tcW w:w="1980" w:type="dxa"/>
            <w:noWrap/>
            <w:hideMark/>
          </w:tcPr>
          <w:p w14:paraId="2CD8A0DB" w14:textId="77777777" w:rsidR="00742679" w:rsidRPr="00CD53B8" w:rsidRDefault="00742679" w:rsidP="00742679">
            <w:pPr>
              <w:ind w:left="241" w:hanging="241"/>
              <w:jc w:val="right"/>
              <w:rPr>
                <w:color w:val="000000"/>
              </w:rPr>
            </w:pPr>
            <w:r w:rsidRPr="00CD53B8">
              <w:rPr>
                <w:color w:val="000000"/>
              </w:rPr>
              <w:t>0.005 (0.005) a</w:t>
            </w:r>
          </w:p>
        </w:tc>
        <w:tc>
          <w:tcPr>
            <w:tcW w:w="1890" w:type="dxa"/>
            <w:noWrap/>
            <w:hideMark/>
          </w:tcPr>
          <w:p w14:paraId="0D9FCFBF" w14:textId="77777777" w:rsidR="00742679" w:rsidRPr="00CD53B8" w:rsidRDefault="00742679" w:rsidP="00742679">
            <w:pPr>
              <w:ind w:left="241" w:hanging="241"/>
              <w:jc w:val="right"/>
              <w:rPr>
                <w:color w:val="000000"/>
              </w:rPr>
            </w:pPr>
            <w:r w:rsidRPr="00CD53B8">
              <w:rPr>
                <w:color w:val="000000"/>
              </w:rPr>
              <w:t>0.013 (0.006) a</w:t>
            </w:r>
          </w:p>
        </w:tc>
        <w:tc>
          <w:tcPr>
            <w:tcW w:w="636" w:type="dxa"/>
            <w:noWrap/>
            <w:hideMark/>
          </w:tcPr>
          <w:p w14:paraId="3C838B9E" w14:textId="77777777" w:rsidR="00742679" w:rsidRPr="00CD53B8" w:rsidRDefault="00742679" w:rsidP="00742679">
            <w:pPr>
              <w:ind w:left="241" w:hanging="241"/>
              <w:jc w:val="right"/>
              <w:rPr>
                <w:color w:val="000000"/>
              </w:rPr>
            </w:pPr>
            <w:r w:rsidRPr="00CD53B8">
              <w:rPr>
                <w:color w:val="000000"/>
              </w:rPr>
              <w:t>0.74</w:t>
            </w:r>
          </w:p>
        </w:tc>
        <w:tc>
          <w:tcPr>
            <w:tcW w:w="756" w:type="dxa"/>
            <w:noWrap/>
            <w:hideMark/>
          </w:tcPr>
          <w:p w14:paraId="1D90105B" w14:textId="77777777" w:rsidR="00742679" w:rsidRPr="00CD53B8" w:rsidRDefault="00742679" w:rsidP="00742679">
            <w:pPr>
              <w:ind w:left="241" w:hanging="241"/>
              <w:jc w:val="right"/>
              <w:rPr>
                <w:color w:val="000000"/>
              </w:rPr>
            </w:pPr>
            <w:r w:rsidRPr="00CD53B8">
              <w:rPr>
                <w:color w:val="000000"/>
              </w:rPr>
              <w:t>0.528</w:t>
            </w:r>
          </w:p>
        </w:tc>
      </w:tr>
      <w:tr w:rsidR="00742679" w:rsidRPr="00CD53B8" w14:paraId="2DEDB0C3" w14:textId="77777777" w:rsidTr="00931FD2">
        <w:trPr>
          <w:trHeight w:val="300"/>
          <w:jc w:val="center"/>
        </w:trPr>
        <w:tc>
          <w:tcPr>
            <w:tcW w:w="2733" w:type="dxa"/>
            <w:noWrap/>
            <w:hideMark/>
          </w:tcPr>
          <w:p w14:paraId="60295302" w14:textId="77777777" w:rsidR="00742679" w:rsidRPr="00CD53B8" w:rsidRDefault="00742679" w:rsidP="00742679">
            <w:pPr>
              <w:ind w:left="241" w:hanging="241"/>
              <w:rPr>
                <w:color w:val="000000"/>
              </w:rPr>
            </w:pPr>
            <w:r w:rsidRPr="00CD53B8">
              <w:rPr>
                <w:color w:val="000000"/>
              </w:rPr>
              <w:t>Psocoptera</w:t>
            </w:r>
          </w:p>
        </w:tc>
        <w:tc>
          <w:tcPr>
            <w:tcW w:w="1770" w:type="dxa"/>
            <w:noWrap/>
            <w:hideMark/>
          </w:tcPr>
          <w:p w14:paraId="2C624E2B" w14:textId="77777777" w:rsidR="00742679" w:rsidRPr="00CD53B8" w:rsidRDefault="00742679" w:rsidP="00742679">
            <w:pPr>
              <w:ind w:left="241" w:hanging="241"/>
              <w:jc w:val="right"/>
              <w:rPr>
                <w:color w:val="000000"/>
              </w:rPr>
            </w:pPr>
            <w:r w:rsidRPr="00CD53B8">
              <w:rPr>
                <w:color w:val="000000"/>
              </w:rPr>
              <w:t>0.004 (0.003) a</w:t>
            </w:r>
          </w:p>
        </w:tc>
        <w:tc>
          <w:tcPr>
            <w:tcW w:w="2067" w:type="dxa"/>
            <w:noWrap/>
            <w:hideMark/>
          </w:tcPr>
          <w:p w14:paraId="525D8450" w14:textId="77777777" w:rsidR="00742679" w:rsidRPr="00CD53B8" w:rsidRDefault="00742679" w:rsidP="00742679">
            <w:pPr>
              <w:ind w:left="241" w:hanging="241"/>
              <w:jc w:val="right"/>
              <w:rPr>
                <w:color w:val="000000"/>
              </w:rPr>
            </w:pPr>
            <w:r w:rsidRPr="00CD53B8">
              <w:rPr>
                <w:color w:val="000000"/>
              </w:rPr>
              <w:t>0.000 (0.000) a</w:t>
            </w:r>
          </w:p>
        </w:tc>
        <w:tc>
          <w:tcPr>
            <w:tcW w:w="1980" w:type="dxa"/>
            <w:noWrap/>
            <w:hideMark/>
          </w:tcPr>
          <w:p w14:paraId="68A9CFD8" w14:textId="77777777" w:rsidR="00742679" w:rsidRPr="00CD53B8" w:rsidRDefault="00742679" w:rsidP="00742679">
            <w:pPr>
              <w:ind w:left="241" w:hanging="241"/>
              <w:jc w:val="right"/>
              <w:rPr>
                <w:color w:val="000000"/>
              </w:rPr>
            </w:pPr>
            <w:r w:rsidRPr="00CD53B8">
              <w:rPr>
                <w:color w:val="000000"/>
              </w:rPr>
              <w:t>0.014 (0.008) a</w:t>
            </w:r>
          </w:p>
        </w:tc>
        <w:tc>
          <w:tcPr>
            <w:tcW w:w="1890" w:type="dxa"/>
            <w:noWrap/>
            <w:hideMark/>
          </w:tcPr>
          <w:p w14:paraId="5597890E" w14:textId="77777777" w:rsidR="00742679" w:rsidRPr="00CD53B8" w:rsidRDefault="00742679" w:rsidP="00742679">
            <w:pPr>
              <w:ind w:left="241" w:hanging="241"/>
              <w:jc w:val="right"/>
              <w:rPr>
                <w:color w:val="000000"/>
              </w:rPr>
            </w:pPr>
            <w:r w:rsidRPr="00CD53B8">
              <w:rPr>
                <w:color w:val="000000"/>
              </w:rPr>
              <w:t>0.008 (0.005) a</w:t>
            </w:r>
          </w:p>
        </w:tc>
        <w:tc>
          <w:tcPr>
            <w:tcW w:w="636" w:type="dxa"/>
            <w:noWrap/>
            <w:hideMark/>
          </w:tcPr>
          <w:p w14:paraId="7214577E" w14:textId="77777777" w:rsidR="00742679" w:rsidRPr="00CD53B8" w:rsidRDefault="00742679" w:rsidP="00742679">
            <w:pPr>
              <w:ind w:left="241" w:hanging="241"/>
              <w:jc w:val="right"/>
              <w:rPr>
                <w:color w:val="000000"/>
              </w:rPr>
            </w:pPr>
            <w:r w:rsidRPr="00CD53B8">
              <w:rPr>
                <w:color w:val="000000"/>
              </w:rPr>
              <w:t>1.15</w:t>
            </w:r>
          </w:p>
        </w:tc>
        <w:tc>
          <w:tcPr>
            <w:tcW w:w="756" w:type="dxa"/>
            <w:noWrap/>
            <w:hideMark/>
          </w:tcPr>
          <w:p w14:paraId="116D6CA5" w14:textId="77777777" w:rsidR="00742679" w:rsidRPr="00CD53B8" w:rsidRDefault="00742679" w:rsidP="00742679">
            <w:pPr>
              <w:ind w:left="241" w:hanging="241"/>
              <w:jc w:val="right"/>
              <w:rPr>
                <w:color w:val="000000"/>
              </w:rPr>
            </w:pPr>
            <w:r w:rsidRPr="00CD53B8">
              <w:rPr>
                <w:color w:val="000000"/>
              </w:rPr>
              <w:t>0.326</w:t>
            </w:r>
          </w:p>
        </w:tc>
      </w:tr>
      <w:tr w:rsidR="00742679" w:rsidRPr="00CD53B8" w14:paraId="0B054668" w14:textId="77777777" w:rsidTr="00931FD2">
        <w:trPr>
          <w:trHeight w:val="300"/>
          <w:jc w:val="center"/>
        </w:trPr>
        <w:tc>
          <w:tcPr>
            <w:tcW w:w="2733" w:type="dxa"/>
            <w:noWrap/>
            <w:hideMark/>
          </w:tcPr>
          <w:p w14:paraId="12A2F2DF" w14:textId="77777777" w:rsidR="00742679" w:rsidRPr="00CD53B8" w:rsidRDefault="00742679" w:rsidP="00742679">
            <w:pPr>
              <w:ind w:left="241" w:hanging="241"/>
              <w:rPr>
                <w:color w:val="000000"/>
              </w:rPr>
            </w:pPr>
            <w:r w:rsidRPr="00CD53B8">
              <w:rPr>
                <w:color w:val="000000"/>
              </w:rPr>
              <w:t>Thysanoptera</w:t>
            </w:r>
          </w:p>
        </w:tc>
        <w:tc>
          <w:tcPr>
            <w:tcW w:w="1770" w:type="dxa"/>
            <w:noWrap/>
            <w:hideMark/>
          </w:tcPr>
          <w:p w14:paraId="104C1A2C" w14:textId="77777777" w:rsidR="00742679" w:rsidRPr="00CD53B8" w:rsidRDefault="00742679" w:rsidP="00742679">
            <w:pPr>
              <w:ind w:left="241" w:hanging="241"/>
              <w:jc w:val="right"/>
              <w:rPr>
                <w:color w:val="000000"/>
              </w:rPr>
            </w:pPr>
            <w:r w:rsidRPr="00CD53B8">
              <w:rPr>
                <w:color w:val="000000"/>
              </w:rPr>
              <w:t>0.004 (0.003) a</w:t>
            </w:r>
          </w:p>
        </w:tc>
        <w:tc>
          <w:tcPr>
            <w:tcW w:w="2067" w:type="dxa"/>
            <w:noWrap/>
            <w:hideMark/>
          </w:tcPr>
          <w:p w14:paraId="5294D68F" w14:textId="77777777" w:rsidR="00742679" w:rsidRPr="00CD53B8" w:rsidRDefault="00742679" w:rsidP="00742679">
            <w:pPr>
              <w:ind w:left="241" w:hanging="241"/>
              <w:jc w:val="right"/>
              <w:rPr>
                <w:color w:val="000000"/>
              </w:rPr>
            </w:pPr>
            <w:r w:rsidRPr="00CD53B8">
              <w:rPr>
                <w:color w:val="000000"/>
              </w:rPr>
              <w:t>0.006 (0.006) a</w:t>
            </w:r>
          </w:p>
        </w:tc>
        <w:tc>
          <w:tcPr>
            <w:tcW w:w="1980" w:type="dxa"/>
            <w:noWrap/>
            <w:hideMark/>
          </w:tcPr>
          <w:p w14:paraId="32F81E37" w14:textId="77777777" w:rsidR="00742679" w:rsidRPr="00CD53B8" w:rsidRDefault="00742679" w:rsidP="00742679">
            <w:pPr>
              <w:ind w:left="241" w:hanging="241"/>
              <w:jc w:val="right"/>
              <w:rPr>
                <w:color w:val="000000"/>
              </w:rPr>
            </w:pPr>
            <w:r w:rsidRPr="00CD53B8">
              <w:rPr>
                <w:color w:val="000000"/>
              </w:rPr>
              <w:t>0.000 (0.000) a</w:t>
            </w:r>
          </w:p>
        </w:tc>
        <w:tc>
          <w:tcPr>
            <w:tcW w:w="1890" w:type="dxa"/>
            <w:noWrap/>
            <w:hideMark/>
          </w:tcPr>
          <w:p w14:paraId="73ABFDE4" w14:textId="77777777" w:rsidR="00742679" w:rsidRPr="00CD53B8" w:rsidRDefault="00742679" w:rsidP="00742679">
            <w:pPr>
              <w:ind w:left="241" w:hanging="241"/>
              <w:jc w:val="right"/>
              <w:rPr>
                <w:color w:val="000000"/>
              </w:rPr>
            </w:pPr>
            <w:r w:rsidRPr="00CD53B8">
              <w:rPr>
                <w:color w:val="000000"/>
              </w:rPr>
              <w:t>0.003 (0.003) a</w:t>
            </w:r>
          </w:p>
        </w:tc>
        <w:tc>
          <w:tcPr>
            <w:tcW w:w="636" w:type="dxa"/>
            <w:noWrap/>
            <w:hideMark/>
          </w:tcPr>
          <w:p w14:paraId="0A374ABA" w14:textId="77777777" w:rsidR="00742679" w:rsidRPr="00CD53B8" w:rsidRDefault="00742679" w:rsidP="00742679">
            <w:pPr>
              <w:ind w:left="241" w:hanging="241"/>
              <w:jc w:val="right"/>
              <w:rPr>
                <w:color w:val="000000"/>
              </w:rPr>
            </w:pPr>
            <w:r w:rsidRPr="00CD53B8">
              <w:rPr>
                <w:color w:val="000000"/>
              </w:rPr>
              <w:t>0.45</w:t>
            </w:r>
          </w:p>
        </w:tc>
        <w:tc>
          <w:tcPr>
            <w:tcW w:w="756" w:type="dxa"/>
            <w:noWrap/>
            <w:hideMark/>
          </w:tcPr>
          <w:p w14:paraId="063A70C7" w14:textId="77777777" w:rsidR="00742679" w:rsidRPr="00CD53B8" w:rsidRDefault="00742679" w:rsidP="00742679">
            <w:pPr>
              <w:ind w:left="241" w:hanging="241"/>
              <w:jc w:val="right"/>
              <w:rPr>
                <w:color w:val="000000"/>
              </w:rPr>
            </w:pPr>
            <w:r w:rsidRPr="00CD53B8">
              <w:rPr>
                <w:color w:val="000000"/>
              </w:rPr>
              <w:t>0.721</w:t>
            </w:r>
          </w:p>
        </w:tc>
      </w:tr>
      <w:tr w:rsidR="00742679" w:rsidRPr="00CD53B8" w14:paraId="51356538" w14:textId="77777777" w:rsidTr="00931FD2">
        <w:trPr>
          <w:trHeight w:val="300"/>
          <w:jc w:val="center"/>
        </w:trPr>
        <w:tc>
          <w:tcPr>
            <w:tcW w:w="2733" w:type="dxa"/>
            <w:noWrap/>
          </w:tcPr>
          <w:p w14:paraId="646ABB87" w14:textId="77777777" w:rsidR="00742679" w:rsidRPr="00CD53B8" w:rsidRDefault="00742679" w:rsidP="00742679">
            <w:pPr>
              <w:ind w:left="241" w:hanging="241"/>
              <w:jc w:val="right"/>
              <w:rPr>
                <w:iCs/>
                <w:color w:val="000000"/>
              </w:rPr>
            </w:pPr>
            <w:r w:rsidRPr="00CD53B8">
              <w:rPr>
                <w:iCs/>
                <w:color w:val="000000"/>
              </w:rPr>
              <w:t>Thripidae</w:t>
            </w:r>
          </w:p>
        </w:tc>
        <w:tc>
          <w:tcPr>
            <w:tcW w:w="1770" w:type="dxa"/>
            <w:noWrap/>
          </w:tcPr>
          <w:p w14:paraId="6DA90946" w14:textId="77777777" w:rsidR="00742679" w:rsidRPr="00CD53B8" w:rsidRDefault="00742679" w:rsidP="00742679">
            <w:pPr>
              <w:ind w:left="241" w:hanging="241"/>
              <w:jc w:val="right"/>
              <w:rPr>
                <w:color w:val="000000"/>
              </w:rPr>
            </w:pPr>
            <w:r w:rsidRPr="00CD53B8">
              <w:rPr>
                <w:color w:val="000000"/>
              </w:rPr>
              <w:t>0.048 (0.022) a</w:t>
            </w:r>
          </w:p>
        </w:tc>
        <w:tc>
          <w:tcPr>
            <w:tcW w:w="2067" w:type="dxa"/>
            <w:noWrap/>
          </w:tcPr>
          <w:p w14:paraId="08D5BD77" w14:textId="77777777" w:rsidR="00742679" w:rsidRPr="00CD53B8" w:rsidRDefault="00742679" w:rsidP="00742679">
            <w:pPr>
              <w:ind w:left="241" w:hanging="241"/>
              <w:jc w:val="right"/>
              <w:rPr>
                <w:color w:val="000000"/>
              </w:rPr>
            </w:pPr>
            <w:r w:rsidRPr="00CD53B8">
              <w:rPr>
                <w:color w:val="000000"/>
              </w:rPr>
              <w:t>0.063 (0.046) a</w:t>
            </w:r>
          </w:p>
        </w:tc>
        <w:tc>
          <w:tcPr>
            <w:tcW w:w="1980" w:type="dxa"/>
            <w:noWrap/>
          </w:tcPr>
          <w:p w14:paraId="0AD23B9A" w14:textId="77777777" w:rsidR="00742679" w:rsidRPr="00CD53B8" w:rsidRDefault="00742679" w:rsidP="00742679">
            <w:pPr>
              <w:ind w:left="241" w:hanging="241"/>
              <w:jc w:val="right"/>
              <w:rPr>
                <w:color w:val="000000"/>
              </w:rPr>
            </w:pPr>
            <w:r w:rsidRPr="00CD53B8">
              <w:rPr>
                <w:color w:val="000000"/>
              </w:rPr>
              <w:t>0.100 (0.041) a</w:t>
            </w:r>
          </w:p>
        </w:tc>
        <w:tc>
          <w:tcPr>
            <w:tcW w:w="1890" w:type="dxa"/>
            <w:noWrap/>
          </w:tcPr>
          <w:p w14:paraId="3E452D5B" w14:textId="77777777" w:rsidR="00742679" w:rsidRPr="00CD53B8" w:rsidRDefault="00742679" w:rsidP="00742679">
            <w:pPr>
              <w:ind w:left="241" w:hanging="241"/>
              <w:jc w:val="right"/>
              <w:rPr>
                <w:color w:val="000000"/>
              </w:rPr>
            </w:pPr>
            <w:r w:rsidRPr="00CD53B8">
              <w:rPr>
                <w:color w:val="000000"/>
              </w:rPr>
              <w:t>0.060 (0.022) a</w:t>
            </w:r>
          </w:p>
        </w:tc>
        <w:tc>
          <w:tcPr>
            <w:tcW w:w="636" w:type="dxa"/>
            <w:noWrap/>
          </w:tcPr>
          <w:p w14:paraId="6AA5F6E6" w14:textId="77777777" w:rsidR="00742679" w:rsidRPr="00CD53B8" w:rsidRDefault="00742679" w:rsidP="00742679">
            <w:pPr>
              <w:ind w:left="241" w:hanging="241"/>
              <w:jc w:val="right"/>
              <w:rPr>
                <w:color w:val="000000"/>
              </w:rPr>
            </w:pPr>
            <w:r w:rsidRPr="00CD53B8">
              <w:rPr>
                <w:color w:val="000000"/>
              </w:rPr>
              <w:t>0.84</w:t>
            </w:r>
          </w:p>
        </w:tc>
        <w:tc>
          <w:tcPr>
            <w:tcW w:w="756" w:type="dxa"/>
            <w:noWrap/>
          </w:tcPr>
          <w:p w14:paraId="7BFDC32C" w14:textId="77777777" w:rsidR="00742679" w:rsidRPr="00CD53B8" w:rsidRDefault="00742679" w:rsidP="00742679">
            <w:pPr>
              <w:ind w:left="241" w:hanging="241"/>
              <w:jc w:val="right"/>
              <w:rPr>
                <w:color w:val="000000"/>
              </w:rPr>
            </w:pPr>
            <w:r w:rsidRPr="00CD53B8">
              <w:rPr>
                <w:color w:val="000000"/>
              </w:rPr>
              <w:t>0.470</w:t>
            </w:r>
          </w:p>
        </w:tc>
      </w:tr>
      <w:tr w:rsidR="00742679" w:rsidRPr="00CD53B8" w14:paraId="6B656992" w14:textId="77777777" w:rsidTr="00931FD2">
        <w:trPr>
          <w:trHeight w:val="300"/>
          <w:jc w:val="center"/>
        </w:trPr>
        <w:tc>
          <w:tcPr>
            <w:tcW w:w="2733" w:type="dxa"/>
            <w:noWrap/>
            <w:hideMark/>
          </w:tcPr>
          <w:p w14:paraId="08790777" w14:textId="77777777" w:rsidR="00742679" w:rsidRPr="00CD53B8" w:rsidRDefault="00742679" w:rsidP="00742679">
            <w:pPr>
              <w:ind w:left="241" w:hanging="241"/>
              <w:jc w:val="right"/>
              <w:rPr>
                <w:i/>
                <w:iCs/>
                <w:color w:val="000000"/>
              </w:rPr>
            </w:pPr>
            <w:r w:rsidRPr="00CD53B8">
              <w:rPr>
                <w:i/>
                <w:iCs/>
                <w:color w:val="000000"/>
              </w:rPr>
              <w:t xml:space="preserve">Frankliniella </w:t>
            </w:r>
            <w:r w:rsidRPr="00CD53B8">
              <w:rPr>
                <w:color w:val="000000"/>
              </w:rPr>
              <w:t xml:space="preserve"> </w:t>
            </w:r>
          </w:p>
        </w:tc>
        <w:tc>
          <w:tcPr>
            <w:tcW w:w="1770" w:type="dxa"/>
            <w:noWrap/>
            <w:hideMark/>
          </w:tcPr>
          <w:p w14:paraId="262005D9" w14:textId="77777777" w:rsidR="00742679" w:rsidRPr="00CD53B8" w:rsidRDefault="00742679" w:rsidP="00742679">
            <w:pPr>
              <w:ind w:left="241" w:hanging="241"/>
              <w:jc w:val="right"/>
              <w:rPr>
                <w:color w:val="000000"/>
              </w:rPr>
            </w:pPr>
            <w:r w:rsidRPr="00CD53B8">
              <w:rPr>
                <w:color w:val="000000"/>
              </w:rPr>
              <w:t>0.034 (0.010) a</w:t>
            </w:r>
          </w:p>
        </w:tc>
        <w:tc>
          <w:tcPr>
            <w:tcW w:w="2067" w:type="dxa"/>
            <w:noWrap/>
            <w:hideMark/>
          </w:tcPr>
          <w:p w14:paraId="358D105A" w14:textId="77777777" w:rsidR="00742679" w:rsidRPr="00CD53B8" w:rsidRDefault="00742679" w:rsidP="00742679">
            <w:pPr>
              <w:ind w:left="241" w:hanging="241"/>
              <w:jc w:val="right"/>
              <w:rPr>
                <w:color w:val="000000"/>
              </w:rPr>
            </w:pPr>
            <w:r w:rsidRPr="00CD53B8">
              <w:rPr>
                <w:color w:val="000000"/>
              </w:rPr>
              <w:t>0.044 (0.027) a</w:t>
            </w:r>
          </w:p>
        </w:tc>
        <w:tc>
          <w:tcPr>
            <w:tcW w:w="1980" w:type="dxa"/>
            <w:noWrap/>
            <w:hideMark/>
          </w:tcPr>
          <w:p w14:paraId="7FB92136" w14:textId="77777777" w:rsidR="00742679" w:rsidRPr="00CD53B8" w:rsidRDefault="00742679" w:rsidP="00742679">
            <w:pPr>
              <w:ind w:left="241" w:hanging="241"/>
              <w:jc w:val="right"/>
              <w:rPr>
                <w:color w:val="000000"/>
              </w:rPr>
            </w:pPr>
            <w:r w:rsidRPr="00CD53B8">
              <w:rPr>
                <w:color w:val="000000"/>
              </w:rPr>
              <w:t>0.082 (0.030) a</w:t>
            </w:r>
          </w:p>
        </w:tc>
        <w:tc>
          <w:tcPr>
            <w:tcW w:w="1890" w:type="dxa"/>
            <w:noWrap/>
            <w:hideMark/>
          </w:tcPr>
          <w:p w14:paraId="7C3C109F" w14:textId="77777777" w:rsidR="00742679" w:rsidRPr="00CD53B8" w:rsidRDefault="00742679" w:rsidP="00742679">
            <w:pPr>
              <w:ind w:left="241" w:hanging="241"/>
              <w:jc w:val="right"/>
              <w:rPr>
                <w:color w:val="000000"/>
              </w:rPr>
            </w:pPr>
            <w:r w:rsidRPr="00CD53B8">
              <w:rPr>
                <w:color w:val="000000"/>
              </w:rPr>
              <w:t>0.016 (0.007) a</w:t>
            </w:r>
          </w:p>
        </w:tc>
        <w:tc>
          <w:tcPr>
            <w:tcW w:w="636" w:type="dxa"/>
            <w:noWrap/>
            <w:hideMark/>
          </w:tcPr>
          <w:p w14:paraId="3FA9A5D3" w14:textId="77777777" w:rsidR="00742679" w:rsidRPr="00CD53B8" w:rsidRDefault="00742679" w:rsidP="00742679">
            <w:pPr>
              <w:ind w:left="241" w:hanging="241"/>
              <w:jc w:val="right"/>
              <w:rPr>
                <w:color w:val="000000"/>
              </w:rPr>
            </w:pPr>
            <w:r w:rsidRPr="00CD53B8">
              <w:rPr>
                <w:color w:val="000000"/>
              </w:rPr>
              <w:t xml:space="preserve">2.55 </w:t>
            </w:r>
          </w:p>
        </w:tc>
        <w:tc>
          <w:tcPr>
            <w:tcW w:w="756" w:type="dxa"/>
            <w:noWrap/>
            <w:hideMark/>
          </w:tcPr>
          <w:p w14:paraId="6A4B721B" w14:textId="77777777" w:rsidR="00742679" w:rsidRPr="00CD53B8" w:rsidRDefault="00742679" w:rsidP="00742679">
            <w:pPr>
              <w:ind w:left="241" w:hanging="241"/>
              <w:jc w:val="right"/>
              <w:rPr>
                <w:color w:val="000000"/>
              </w:rPr>
            </w:pPr>
            <w:r w:rsidRPr="00CD53B8">
              <w:rPr>
                <w:color w:val="000000"/>
              </w:rPr>
              <w:t>0.054</w:t>
            </w:r>
          </w:p>
        </w:tc>
      </w:tr>
      <w:tr w:rsidR="00742679" w:rsidRPr="00CD53B8" w14:paraId="6238DC76" w14:textId="77777777" w:rsidTr="00931FD2">
        <w:trPr>
          <w:trHeight w:val="300"/>
          <w:jc w:val="center"/>
        </w:trPr>
        <w:tc>
          <w:tcPr>
            <w:tcW w:w="2733" w:type="dxa"/>
            <w:noWrap/>
            <w:hideMark/>
          </w:tcPr>
          <w:p w14:paraId="2C8FF83B" w14:textId="77777777" w:rsidR="00742679" w:rsidRPr="00CD53B8" w:rsidRDefault="00742679" w:rsidP="00742679">
            <w:pPr>
              <w:ind w:left="241" w:hanging="241"/>
              <w:jc w:val="right"/>
              <w:rPr>
                <w:i/>
                <w:iCs/>
                <w:color w:val="000000"/>
              </w:rPr>
            </w:pPr>
            <w:r w:rsidRPr="00CD53B8">
              <w:rPr>
                <w:i/>
                <w:iCs/>
                <w:color w:val="000000"/>
              </w:rPr>
              <w:t>Frankliniella bispinosa</w:t>
            </w:r>
          </w:p>
        </w:tc>
        <w:tc>
          <w:tcPr>
            <w:tcW w:w="1770" w:type="dxa"/>
            <w:noWrap/>
            <w:hideMark/>
          </w:tcPr>
          <w:p w14:paraId="2A32C262" w14:textId="77777777" w:rsidR="00742679" w:rsidRPr="00CD53B8" w:rsidRDefault="00742679" w:rsidP="00742679">
            <w:pPr>
              <w:ind w:left="241" w:hanging="241"/>
              <w:jc w:val="right"/>
              <w:rPr>
                <w:color w:val="000000"/>
              </w:rPr>
            </w:pPr>
            <w:r w:rsidRPr="00CD53B8">
              <w:rPr>
                <w:color w:val="000000"/>
              </w:rPr>
              <w:t>0.032 (0.008) a</w:t>
            </w:r>
          </w:p>
        </w:tc>
        <w:tc>
          <w:tcPr>
            <w:tcW w:w="2067" w:type="dxa"/>
            <w:noWrap/>
            <w:hideMark/>
          </w:tcPr>
          <w:p w14:paraId="7857DFFF" w14:textId="77777777" w:rsidR="00742679" w:rsidRPr="00CD53B8" w:rsidRDefault="00742679" w:rsidP="00742679">
            <w:pPr>
              <w:ind w:left="241" w:hanging="241"/>
              <w:jc w:val="right"/>
              <w:rPr>
                <w:color w:val="000000"/>
              </w:rPr>
            </w:pPr>
            <w:r w:rsidRPr="00CD53B8">
              <w:rPr>
                <w:color w:val="000000"/>
              </w:rPr>
              <w:t xml:space="preserve"> 0.025 (0.013) a</w:t>
            </w:r>
          </w:p>
        </w:tc>
        <w:tc>
          <w:tcPr>
            <w:tcW w:w="1980" w:type="dxa"/>
            <w:noWrap/>
            <w:hideMark/>
          </w:tcPr>
          <w:p w14:paraId="5E3934E4" w14:textId="77777777" w:rsidR="00742679" w:rsidRPr="00CD53B8" w:rsidRDefault="00742679" w:rsidP="00742679">
            <w:pPr>
              <w:ind w:left="241" w:hanging="241"/>
              <w:jc w:val="right"/>
              <w:rPr>
                <w:color w:val="000000"/>
              </w:rPr>
            </w:pPr>
            <w:r w:rsidRPr="00CD53B8">
              <w:rPr>
                <w:color w:val="000000"/>
              </w:rPr>
              <w:t xml:space="preserve"> 0.045 (0.015) a</w:t>
            </w:r>
          </w:p>
        </w:tc>
        <w:tc>
          <w:tcPr>
            <w:tcW w:w="1890" w:type="dxa"/>
            <w:noWrap/>
            <w:hideMark/>
          </w:tcPr>
          <w:p w14:paraId="53AF0763" w14:textId="77777777" w:rsidR="00742679" w:rsidRPr="00CD53B8" w:rsidRDefault="00742679" w:rsidP="00742679">
            <w:pPr>
              <w:ind w:left="241" w:hanging="241"/>
              <w:jc w:val="right"/>
              <w:rPr>
                <w:color w:val="000000"/>
              </w:rPr>
            </w:pPr>
            <w:r w:rsidRPr="00CD53B8">
              <w:rPr>
                <w:color w:val="000000"/>
              </w:rPr>
              <w:t>0.024 (0.008)  a</w:t>
            </w:r>
          </w:p>
        </w:tc>
        <w:tc>
          <w:tcPr>
            <w:tcW w:w="636" w:type="dxa"/>
            <w:noWrap/>
            <w:hideMark/>
          </w:tcPr>
          <w:p w14:paraId="374A114F" w14:textId="77777777" w:rsidR="00742679" w:rsidRPr="00CD53B8" w:rsidRDefault="00742679" w:rsidP="00742679">
            <w:pPr>
              <w:ind w:left="241" w:hanging="241"/>
              <w:jc w:val="right"/>
              <w:rPr>
                <w:color w:val="000000"/>
              </w:rPr>
            </w:pPr>
            <w:r w:rsidRPr="00CD53B8">
              <w:rPr>
                <w:color w:val="000000"/>
              </w:rPr>
              <w:t xml:space="preserve">0.64 </w:t>
            </w:r>
          </w:p>
        </w:tc>
        <w:tc>
          <w:tcPr>
            <w:tcW w:w="756" w:type="dxa"/>
            <w:noWrap/>
            <w:hideMark/>
          </w:tcPr>
          <w:p w14:paraId="2F86D227" w14:textId="77777777" w:rsidR="00742679" w:rsidRPr="00CD53B8" w:rsidRDefault="00742679" w:rsidP="00742679">
            <w:pPr>
              <w:ind w:left="241" w:hanging="241"/>
              <w:jc w:val="right"/>
              <w:rPr>
                <w:color w:val="000000"/>
              </w:rPr>
            </w:pPr>
            <w:r w:rsidRPr="00CD53B8">
              <w:rPr>
                <w:color w:val="000000"/>
              </w:rPr>
              <w:t>0.587</w:t>
            </w:r>
          </w:p>
        </w:tc>
      </w:tr>
      <w:tr w:rsidR="00742679" w:rsidRPr="00CD53B8" w14:paraId="48B14D81" w14:textId="77777777" w:rsidTr="00931FD2">
        <w:trPr>
          <w:trHeight w:val="300"/>
          <w:jc w:val="center"/>
        </w:trPr>
        <w:tc>
          <w:tcPr>
            <w:tcW w:w="2733" w:type="dxa"/>
            <w:noWrap/>
          </w:tcPr>
          <w:p w14:paraId="3A6E80D8" w14:textId="77777777" w:rsidR="00742679" w:rsidRPr="00CD53B8" w:rsidRDefault="00742679" w:rsidP="00742679">
            <w:pPr>
              <w:ind w:left="241" w:hanging="241"/>
              <w:jc w:val="right"/>
              <w:rPr>
                <w:i/>
                <w:iCs/>
                <w:color w:val="000000"/>
              </w:rPr>
            </w:pPr>
            <w:r w:rsidRPr="00CD53B8">
              <w:rPr>
                <w:i/>
                <w:iCs/>
                <w:color w:val="000000"/>
              </w:rPr>
              <w:t>Karynothrips flavipes</w:t>
            </w:r>
          </w:p>
        </w:tc>
        <w:tc>
          <w:tcPr>
            <w:tcW w:w="1770" w:type="dxa"/>
            <w:noWrap/>
          </w:tcPr>
          <w:p w14:paraId="3C51C07A" w14:textId="77777777" w:rsidR="00742679" w:rsidRPr="00CD53B8" w:rsidRDefault="00742679" w:rsidP="00742679">
            <w:pPr>
              <w:ind w:left="241" w:hanging="241"/>
              <w:jc w:val="right"/>
              <w:rPr>
                <w:color w:val="000000"/>
              </w:rPr>
            </w:pPr>
            <w:r w:rsidRPr="00CD53B8">
              <w:rPr>
                <w:color w:val="000000"/>
              </w:rPr>
              <w:t>0.028 (0.007) a</w:t>
            </w:r>
          </w:p>
        </w:tc>
        <w:tc>
          <w:tcPr>
            <w:tcW w:w="2067" w:type="dxa"/>
            <w:noWrap/>
          </w:tcPr>
          <w:p w14:paraId="2751D247" w14:textId="77777777" w:rsidR="00742679" w:rsidRPr="00CD53B8" w:rsidRDefault="00742679" w:rsidP="00742679">
            <w:pPr>
              <w:ind w:left="241" w:hanging="241"/>
              <w:jc w:val="right"/>
              <w:rPr>
                <w:color w:val="000000"/>
              </w:rPr>
            </w:pPr>
            <w:r w:rsidRPr="00CD53B8">
              <w:rPr>
                <w:color w:val="000000"/>
              </w:rPr>
              <w:t>0.025 (0.013) a</w:t>
            </w:r>
          </w:p>
        </w:tc>
        <w:tc>
          <w:tcPr>
            <w:tcW w:w="1980" w:type="dxa"/>
            <w:noWrap/>
          </w:tcPr>
          <w:p w14:paraId="08FCABFD" w14:textId="77777777" w:rsidR="00742679" w:rsidRPr="00CD53B8" w:rsidRDefault="00742679" w:rsidP="00742679">
            <w:pPr>
              <w:ind w:left="241" w:hanging="241"/>
              <w:jc w:val="right"/>
              <w:rPr>
                <w:color w:val="000000"/>
              </w:rPr>
            </w:pPr>
            <w:r w:rsidRPr="00CD53B8">
              <w:rPr>
                <w:color w:val="000000"/>
              </w:rPr>
              <w:t>0.036 (0.013) a</w:t>
            </w:r>
          </w:p>
        </w:tc>
        <w:tc>
          <w:tcPr>
            <w:tcW w:w="1890" w:type="dxa"/>
            <w:noWrap/>
          </w:tcPr>
          <w:p w14:paraId="605EB33E" w14:textId="77777777" w:rsidR="00742679" w:rsidRPr="00CD53B8" w:rsidRDefault="00742679" w:rsidP="00742679">
            <w:pPr>
              <w:ind w:left="241" w:hanging="241"/>
              <w:jc w:val="right"/>
              <w:rPr>
                <w:color w:val="000000"/>
              </w:rPr>
            </w:pPr>
            <w:r w:rsidRPr="00CD53B8">
              <w:rPr>
                <w:color w:val="000000"/>
              </w:rPr>
              <w:t>0.021 (0.007) a</w:t>
            </w:r>
          </w:p>
        </w:tc>
        <w:tc>
          <w:tcPr>
            <w:tcW w:w="636" w:type="dxa"/>
            <w:noWrap/>
          </w:tcPr>
          <w:p w14:paraId="609A16F1" w14:textId="77777777" w:rsidR="00742679" w:rsidRPr="00CD53B8" w:rsidRDefault="00742679" w:rsidP="00742679">
            <w:pPr>
              <w:ind w:left="241" w:hanging="241"/>
              <w:jc w:val="right"/>
              <w:rPr>
                <w:color w:val="000000"/>
              </w:rPr>
            </w:pPr>
            <w:r w:rsidRPr="00CD53B8">
              <w:rPr>
                <w:color w:val="000000"/>
              </w:rPr>
              <w:t>0.43</w:t>
            </w:r>
          </w:p>
        </w:tc>
        <w:tc>
          <w:tcPr>
            <w:tcW w:w="756" w:type="dxa"/>
            <w:noWrap/>
          </w:tcPr>
          <w:p w14:paraId="126F08CD" w14:textId="77777777" w:rsidR="00742679" w:rsidRPr="00CD53B8" w:rsidRDefault="00742679" w:rsidP="00742679">
            <w:pPr>
              <w:ind w:left="241" w:hanging="241"/>
              <w:jc w:val="right"/>
              <w:rPr>
                <w:color w:val="000000"/>
              </w:rPr>
            </w:pPr>
            <w:r w:rsidRPr="00CD53B8">
              <w:rPr>
                <w:color w:val="000000"/>
              </w:rPr>
              <w:t>0.730</w:t>
            </w:r>
          </w:p>
        </w:tc>
      </w:tr>
      <w:tr w:rsidR="00742679" w:rsidRPr="00CD53B8" w14:paraId="369FF5F4" w14:textId="77777777" w:rsidTr="00931FD2">
        <w:trPr>
          <w:trHeight w:val="300"/>
          <w:jc w:val="center"/>
        </w:trPr>
        <w:tc>
          <w:tcPr>
            <w:tcW w:w="2733" w:type="dxa"/>
            <w:noWrap/>
            <w:hideMark/>
          </w:tcPr>
          <w:p w14:paraId="54F72E12" w14:textId="77777777" w:rsidR="00742679" w:rsidRPr="00CD53B8" w:rsidRDefault="00742679" w:rsidP="00742679">
            <w:pPr>
              <w:ind w:left="241" w:hanging="241"/>
              <w:jc w:val="right"/>
              <w:rPr>
                <w:color w:val="000000"/>
              </w:rPr>
            </w:pPr>
            <w:r w:rsidRPr="00CD53B8">
              <w:rPr>
                <w:color w:val="000000"/>
              </w:rPr>
              <w:t>N</w:t>
            </w:r>
          </w:p>
        </w:tc>
        <w:tc>
          <w:tcPr>
            <w:tcW w:w="1770" w:type="dxa"/>
            <w:noWrap/>
            <w:hideMark/>
          </w:tcPr>
          <w:p w14:paraId="29AF4B12" w14:textId="77777777" w:rsidR="00742679" w:rsidRPr="00CD53B8" w:rsidRDefault="00742679" w:rsidP="00742679">
            <w:pPr>
              <w:ind w:left="241" w:hanging="241"/>
              <w:jc w:val="right"/>
              <w:rPr>
                <w:color w:val="000000"/>
              </w:rPr>
            </w:pPr>
            <w:r w:rsidRPr="00CD53B8">
              <w:rPr>
                <w:color w:val="000000"/>
              </w:rPr>
              <w:t>504</w:t>
            </w:r>
          </w:p>
        </w:tc>
        <w:tc>
          <w:tcPr>
            <w:tcW w:w="2067" w:type="dxa"/>
            <w:noWrap/>
            <w:hideMark/>
          </w:tcPr>
          <w:p w14:paraId="44DFC5E9" w14:textId="77777777" w:rsidR="00742679" w:rsidRPr="00CD53B8" w:rsidRDefault="00742679" w:rsidP="00742679">
            <w:pPr>
              <w:ind w:left="241" w:hanging="241"/>
              <w:jc w:val="right"/>
              <w:rPr>
                <w:color w:val="000000"/>
              </w:rPr>
            </w:pPr>
            <w:r w:rsidRPr="00CD53B8">
              <w:rPr>
                <w:color w:val="000000"/>
              </w:rPr>
              <w:t>158</w:t>
            </w:r>
          </w:p>
        </w:tc>
        <w:tc>
          <w:tcPr>
            <w:tcW w:w="1980" w:type="dxa"/>
            <w:noWrap/>
            <w:hideMark/>
          </w:tcPr>
          <w:p w14:paraId="57B8435A" w14:textId="77777777" w:rsidR="00742679" w:rsidRPr="00CD53B8" w:rsidRDefault="00742679" w:rsidP="00742679">
            <w:pPr>
              <w:ind w:left="241" w:hanging="241"/>
              <w:jc w:val="right"/>
              <w:rPr>
                <w:color w:val="000000"/>
              </w:rPr>
            </w:pPr>
            <w:r w:rsidRPr="00CD53B8">
              <w:rPr>
                <w:color w:val="000000"/>
              </w:rPr>
              <w:t>220</w:t>
            </w:r>
          </w:p>
        </w:tc>
        <w:tc>
          <w:tcPr>
            <w:tcW w:w="1890" w:type="dxa"/>
            <w:noWrap/>
            <w:hideMark/>
          </w:tcPr>
          <w:p w14:paraId="52FCA704" w14:textId="77777777" w:rsidR="00742679" w:rsidRPr="00CD53B8" w:rsidRDefault="00742679" w:rsidP="00742679">
            <w:pPr>
              <w:ind w:left="241" w:hanging="241"/>
              <w:jc w:val="right"/>
              <w:rPr>
                <w:color w:val="000000"/>
              </w:rPr>
            </w:pPr>
            <w:r w:rsidRPr="00CD53B8">
              <w:rPr>
                <w:color w:val="000000"/>
              </w:rPr>
              <w:t>382</w:t>
            </w:r>
          </w:p>
        </w:tc>
        <w:tc>
          <w:tcPr>
            <w:tcW w:w="1392" w:type="dxa"/>
            <w:gridSpan w:val="2"/>
            <w:noWrap/>
            <w:hideMark/>
          </w:tcPr>
          <w:p w14:paraId="41A01DB1" w14:textId="77777777" w:rsidR="00742679" w:rsidRPr="00CD53B8" w:rsidRDefault="00742679" w:rsidP="00742679">
            <w:pPr>
              <w:ind w:left="241" w:hanging="241"/>
            </w:pPr>
          </w:p>
        </w:tc>
      </w:tr>
      <w:tr w:rsidR="00742679" w:rsidRPr="00CD53B8" w14:paraId="2778EB36" w14:textId="77777777" w:rsidTr="00931FD2">
        <w:trPr>
          <w:trHeight w:val="300"/>
          <w:jc w:val="center"/>
        </w:trPr>
        <w:tc>
          <w:tcPr>
            <w:tcW w:w="2733" w:type="dxa"/>
            <w:tcBorders>
              <w:bottom w:val="single" w:sz="4" w:space="0" w:color="000000"/>
            </w:tcBorders>
            <w:noWrap/>
          </w:tcPr>
          <w:p w14:paraId="31AB65A3" w14:textId="77777777" w:rsidR="00742679" w:rsidRPr="00CD53B8" w:rsidRDefault="00742679" w:rsidP="00742679">
            <w:pPr>
              <w:ind w:left="241" w:hanging="241"/>
              <w:jc w:val="right"/>
              <w:rPr>
                <w:color w:val="000000"/>
              </w:rPr>
            </w:pPr>
            <w:r w:rsidRPr="00CD53B8">
              <w:rPr>
                <w:color w:val="000000"/>
              </w:rPr>
              <w:t>df</w:t>
            </w:r>
          </w:p>
        </w:tc>
        <w:tc>
          <w:tcPr>
            <w:tcW w:w="1770" w:type="dxa"/>
            <w:tcBorders>
              <w:bottom w:val="single" w:sz="4" w:space="0" w:color="000000"/>
            </w:tcBorders>
            <w:noWrap/>
          </w:tcPr>
          <w:p w14:paraId="1766E972" w14:textId="77777777" w:rsidR="00742679" w:rsidRPr="00CD53B8" w:rsidRDefault="00742679" w:rsidP="00742679">
            <w:pPr>
              <w:ind w:left="241" w:hanging="241"/>
              <w:jc w:val="right"/>
              <w:rPr>
                <w:color w:val="000000"/>
              </w:rPr>
            </w:pPr>
            <w:r w:rsidRPr="00CD53B8">
              <w:rPr>
                <w:color w:val="000000"/>
              </w:rPr>
              <w:t>3, 1263</w:t>
            </w:r>
          </w:p>
        </w:tc>
        <w:tc>
          <w:tcPr>
            <w:tcW w:w="2067" w:type="dxa"/>
            <w:tcBorders>
              <w:bottom w:val="single" w:sz="4" w:space="0" w:color="000000"/>
            </w:tcBorders>
            <w:noWrap/>
          </w:tcPr>
          <w:p w14:paraId="62167BF9" w14:textId="77777777" w:rsidR="00742679" w:rsidRPr="00CD53B8" w:rsidRDefault="00742679" w:rsidP="00742679">
            <w:pPr>
              <w:ind w:left="241" w:hanging="241"/>
              <w:jc w:val="right"/>
              <w:rPr>
                <w:color w:val="000000"/>
              </w:rPr>
            </w:pPr>
          </w:p>
        </w:tc>
        <w:tc>
          <w:tcPr>
            <w:tcW w:w="1980" w:type="dxa"/>
            <w:tcBorders>
              <w:bottom w:val="single" w:sz="4" w:space="0" w:color="000000"/>
            </w:tcBorders>
            <w:noWrap/>
          </w:tcPr>
          <w:p w14:paraId="139EFD31" w14:textId="77777777" w:rsidR="00742679" w:rsidRPr="00CD53B8" w:rsidRDefault="00742679" w:rsidP="00742679">
            <w:pPr>
              <w:ind w:left="241" w:hanging="241"/>
              <w:jc w:val="right"/>
              <w:rPr>
                <w:color w:val="000000"/>
              </w:rPr>
            </w:pPr>
          </w:p>
        </w:tc>
        <w:tc>
          <w:tcPr>
            <w:tcW w:w="1890" w:type="dxa"/>
            <w:tcBorders>
              <w:bottom w:val="single" w:sz="4" w:space="0" w:color="000000"/>
            </w:tcBorders>
            <w:noWrap/>
          </w:tcPr>
          <w:p w14:paraId="5563EC55" w14:textId="77777777" w:rsidR="00742679" w:rsidRPr="00CD53B8" w:rsidRDefault="00742679" w:rsidP="00742679">
            <w:pPr>
              <w:ind w:left="241" w:hanging="241"/>
              <w:jc w:val="right"/>
              <w:rPr>
                <w:color w:val="000000"/>
              </w:rPr>
            </w:pPr>
          </w:p>
        </w:tc>
        <w:tc>
          <w:tcPr>
            <w:tcW w:w="1392" w:type="dxa"/>
            <w:gridSpan w:val="2"/>
            <w:tcBorders>
              <w:bottom w:val="single" w:sz="4" w:space="0" w:color="000000"/>
            </w:tcBorders>
            <w:noWrap/>
          </w:tcPr>
          <w:p w14:paraId="756E672C" w14:textId="77777777" w:rsidR="00742679" w:rsidRPr="00CD53B8" w:rsidRDefault="00742679" w:rsidP="00742679">
            <w:pPr>
              <w:ind w:left="241" w:hanging="241"/>
            </w:pPr>
          </w:p>
        </w:tc>
      </w:tr>
    </w:tbl>
    <w:p w14:paraId="64E44391" w14:textId="77777777" w:rsidR="004D4721" w:rsidRPr="00CD53B8" w:rsidRDefault="004D4721" w:rsidP="004D4721">
      <w:r w:rsidRPr="00CD53B8">
        <w:t xml:space="preserve">N = number of brush samples. </w:t>
      </w:r>
      <w:r w:rsidRPr="00CD53B8">
        <w:rPr>
          <w:b/>
        </w:rPr>
        <w:t>Bold</w:t>
      </w:r>
      <w:r w:rsidRPr="00CD53B8">
        <w:t xml:space="preserve"> values indicate statistical differences with higher means. Means were compared using Tukey’s test (</w:t>
      </w:r>
      <w:r w:rsidRPr="00CD53B8">
        <w:rPr>
          <w:i/>
        </w:rPr>
        <w:t>P ≤</w:t>
      </w:r>
      <w:r w:rsidRPr="00CD53B8">
        <w:t xml:space="preserve"> 0.05). Means with the same letter are not significantly different.</w:t>
      </w:r>
    </w:p>
    <w:p w14:paraId="2401006C" w14:textId="77777777" w:rsidR="004D4721" w:rsidRPr="00CD53B8" w:rsidRDefault="004D4721" w:rsidP="004D4721">
      <w:pPr>
        <w:rPr>
          <w:b/>
        </w:rPr>
        <w:sectPr w:rsidR="004D4721" w:rsidRPr="00CD53B8" w:rsidSect="00024B9A">
          <w:pgSz w:w="15840" w:h="12240" w:orient="landscape" w:code="1"/>
          <w:pgMar w:top="1440" w:right="1440" w:bottom="1440" w:left="1440" w:header="720" w:footer="720" w:gutter="0"/>
          <w:cols w:space="720"/>
          <w:docGrid w:linePitch="360"/>
        </w:sectPr>
      </w:pPr>
    </w:p>
    <w:p w14:paraId="5579F48B" w14:textId="77777777" w:rsidR="004D4721" w:rsidRPr="00CD53B8" w:rsidRDefault="004D4721" w:rsidP="004D4721">
      <w:bookmarkStart w:id="50" w:name="Table210"/>
      <w:r w:rsidRPr="00CD53B8">
        <w:lastRenderedPageBreak/>
        <w:t>Table 2-10. Mean numbers of arthropods (SE) collected by sweep net collections</w:t>
      </w:r>
      <w:r w:rsidRPr="00CD53B8">
        <w:rPr>
          <w:b/>
        </w:rPr>
        <w:t xml:space="preserve"> </w:t>
      </w:r>
      <w:r w:rsidRPr="00CD53B8">
        <w:t xml:space="preserve">from grassy </w:t>
      </w:r>
      <w:r w:rsidRPr="00CD53B8">
        <w:tab/>
        <w:t xml:space="preserve">inter-rows in north central Florida olive groves compared by year. </w:t>
      </w:r>
    </w:p>
    <w:bookmarkEnd w:id="50"/>
    <w:tbl>
      <w:tblPr>
        <w:tblStyle w:val="TableGrid"/>
        <w:tblW w:w="72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1575"/>
        <w:gridCol w:w="1890"/>
        <w:gridCol w:w="733"/>
        <w:gridCol w:w="1013"/>
      </w:tblGrid>
      <w:tr w:rsidR="004D4721" w:rsidRPr="00CD53B8" w14:paraId="5E55D91A" w14:textId="77777777" w:rsidTr="006D4899">
        <w:trPr>
          <w:trHeight w:val="300"/>
          <w:jc w:val="center"/>
        </w:trPr>
        <w:tc>
          <w:tcPr>
            <w:tcW w:w="2040" w:type="dxa"/>
            <w:tcBorders>
              <w:top w:val="single" w:sz="4" w:space="0" w:color="000000"/>
            </w:tcBorders>
            <w:shd w:val="clear" w:color="auto" w:fill="auto"/>
            <w:noWrap/>
            <w:vAlign w:val="center"/>
            <w:hideMark/>
          </w:tcPr>
          <w:p w14:paraId="42A75302" w14:textId="77777777" w:rsidR="004D4721" w:rsidRPr="00CD53B8" w:rsidRDefault="004D4721" w:rsidP="006D4899">
            <w:pPr>
              <w:jc w:val="center"/>
              <w:rPr>
                <w:i/>
                <w:color w:val="000000"/>
              </w:rPr>
            </w:pPr>
          </w:p>
        </w:tc>
        <w:tc>
          <w:tcPr>
            <w:tcW w:w="3465" w:type="dxa"/>
            <w:gridSpan w:val="2"/>
            <w:tcBorders>
              <w:top w:val="single" w:sz="4" w:space="0" w:color="000000"/>
              <w:bottom w:val="single" w:sz="4" w:space="0" w:color="000000"/>
            </w:tcBorders>
            <w:shd w:val="clear" w:color="auto" w:fill="auto"/>
            <w:noWrap/>
            <w:vAlign w:val="center"/>
            <w:hideMark/>
          </w:tcPr>
          <w:p w14:paraId="28285DC0" w14:textId="77777777" w:rsidR="004D4721" w:rsidRPr="00CD53B8" w:rsidRDefault="004D4721" w:rsidP="006D4899">
            <w:pPr>
              <w:jc w:val="center"/>
            </w:pPr>
            <w:r w:rsidRPr="00CD53B8">
              <w:rPr>
                <w:color w:val="000000"/>
              </w:rPr>
              <w:t xml:space="preserve">Mean </w:t>
            </w:r>
            <w:r w:rsidRPr="00CD53B8">
              <w:t>(SE)/trap day</w:t>
            </w:r>
          </w:p>
        </w:tc>
        <w:tc>
          <w:tcPr>
            <w:tcW w:w="1746" w:type="dxa"/>
            <w:gridSpan w:val="2"/>
            <w:tcBorders>
              <w:top w:val="single" w:sz="4" w:space="0" w:color="000000"/>
            </w:tcBorders>
            <w:shd w:val="clear" w:color="auto" w:fill="auto"/>
            <w:noWrap/>
            <w:vAlign w:val="center"/>
            <w:hideMark/>
          </w:tcPr>
          <w:p w14:paraId="2FA1696A" w14:textId="77777777" w:rsidR="004D4721" w:rsidRPr="00CD53B8" w:rsidRDefault="004D4721" w:rsidP="006D4899">
            <w:pPr>
              <w:jc w:val="center"/>
            </w:pPr>
          </w:p>
        </w:tc>
      </w:tr>
      <w:tr w:rsidR="004D4721" w:rsidRPr="00CD53B8" w14:paraId="45A0C8F2" w14:textId="77777777" w:rsidTr="006D4899">
        <w:trPr>
          <w:trHeight w:val="300"/>
          <w:jc w:val="center"/>
        </w:trPr>
        <w:tc>
          <w:tcPr>
            <w:tcW w:w="2040" w:type="dxa"/>
            <w:tcBorders>
              <w:bottom w:val="single" w:sz="4" w:space="0" w:color="000000"/>
            </w:tcBorders>
            <w:shd w:val="clear" w:color="auto" w:fill="auto"/>
            <w:noWrap/>
            <w:vAlign w:val="center"/>
            <w:hideMark/>
          </w:tcPr>
          <w:p w14:paraId="1E76B33B" w14:textId="77777777" w:rsidR="004D4721" w:rsidRPr="00CD53B8" w:rsidRDefault="004D4721" w:rsidP="006D4899">
            <w:pPr>
              <w:jc w:val="center"/>
              <w:rPr>
                <w:i/>
                <w:color w:val="000000"/>
              </w:rPr>
            </w:pPr>
            <w:r w:rsidRPr="00CD53B8">
              <w:rPr>
                <w:color w:val="000000"/>
              </w:rPr>
              <w:t>Group</w:t>
            </w:r>
          </w:p>
        </w:tc>
        <w:tc>
          <w:tcPr>
            <w:tcW w:w="1575" w:type="dxa"/>
            <w:tcBorders>
              <w:top w:val="single" w:sz="4" w:space="0" w:color="000000"/>
              <w:bottom w:val="single" w:sz="4" w:space="0" w:color="000000"/>
            </w:tcBorders>
            <w:shd w:val="clear" w:color="auto" w:fill="auto"/>
            <w:noWrap/>
            <w:vAlign w:val="center"/>
            <w:hideMark/>
          </w:tcPr>
          <w:p w14:paraId="4AC6B0C8" w14:textId="77777777" w:rsidR="004D4721" w:rsidRPr="00CD53B8" w:rsidRDefault="004D4721" w:rsidP="006D4899">
            <w:pPr>
              <w:jc w:val="center"/>
              <w:rPr>
                <w:color w:val="000000"/>
              </w:rPr>
            </w:pPr>
            <w:r w:rsidRPr="00CD53B8">
              <w:rPr>
                <w:color w:val="000000"/>
              </w:rPr>
              <w:t>2017</w:t>
            </w:r>
          </w:p>
        </w:tc>
        <w:tc>
          <w:tcPr>
            <w:tcW w:w="1890" w:type="dxa"/>
            <w:tcBorders>
              <w:top w:val="single" w:sz="4" w:space="0" w:color="000000"/>
              <w:bottom w:val="single" w:sz="4" w:space="0" w:color="000000"/>
            </w:tcBorders>
            <w:shd w:val="clear" w:color="auto" w:fill="auto"/>
            <w:noWrap/>
            <w:vAlign w:val="center"/>
            <w:hideMark/>
          </w:tcPr>
          <w:p w14:paraId="4378B409" w14:textId="77777777" w:rsidR="004D4721" w:rsidRPr="00CD53B8" w:rsidRDefault="004D4721" w:rsidP="006D4899">
            <w:pPr>
              <w:jc w:val="center"/>
              <w:rPr>
                <w:color w:val="000000"/>
              </w:rPr>
            </w:pPr>
            <w:r w:rsidRPr="00CD53B8">
              <w:rPr>
                <w:color w:val="000000"/>
              </w:rPr>
              <w:t>2018</w:t>
            </w:r>
          </w:p>
        </w:tc>
        <w:tc>
          <w:tcPr>
            <w:tcW w:w="733" w:type="dxa"/>
            <w:tcBorders>
              <w:bottom w:val="single" w:sz="4" w:space="0" w:color="000000"/>
            </w:tcBorders>
            <w:shd w:val="clear" w:color="auto" w:fill="auto"/>
            <w:noWrap/>
            <w:vAlign w:val="center"/>
            <w:hideMark/>
          </w:tcPr>
          <w:p w14:paraId="089F8CC6" w14:textId="77777777" w:rsidR="004D4721" w:rsidRPr="00CD53B8" w:rsidRDefault="004D4721" w:rsidP="006D4899">
            <w:pPr>
              <w:jc w:val="center"/>
              <w:rPr>
                <w:i/>
                <w:color w:val="000000"/>
              </w:rPr>
            </w:pPr>
            <w:r w:rsidRPr="00CD53B8">
              <w:rPr>
                <w:i/>
                <w:color w:val="000000"/>
              </w:rPr>
              <w:t>t</w:t>
            </w:r>
          </w:p>
        </w:tc>
        <w:tc>
          <w:tcPr>
            <w:tcW w:w="1013" w:type="dxa"/>
            <w:tcBorders>
              <w:bottom w:val="single" w:sz="4" w:space="0" w:color="000000"/>
            </w:tcBorders>
            <w:shd w:val="clear" w:color="auto" w:fill="auto"/>
            <w:noWrap/>
            <w:vAlign w:val="center"/>
            <w:hideMark/>
          </w:tcPr>
          <w:p w14:paraId="6BE830B0" w14:textId="77777777" w:rsidR="004D4721" w:rsidRPr="00CD53B8" w:rsidRDefault="004D4721" w:rsidP="006D4899">
            <w:pPr>
              <w:jc w:val="center"/>
              <w:rPr>
                <w:i/>
                <w:iCs/>
                <w:color w:val="000000"/>
              </w:rPr>
            </w:pPr>
            <w:r w:rsidRPr="00CD53B8">
              <w:rPr>
                <w:i/>
                <w:iCs/>
                <w:color w:val="000000"/>
              </w:rPr>
              <w:t>P</w:t>
            </w:r>
          </w:p>
        </w:tc>
      </w:tr>
      <w:tr w:rsidR="004D4721" w:rsidRPr="00CD53B8" w14:paraId="14F6CFD8" w14:textId="77777777" w:rsidTr="006D4899">
        <w:trPr>
          <w:trHeight w:val="341"/>
          <w:jc w:val="center"/>
        </w:trPr>
        <w:tc>
          <w:tcPr>
            <w:tcW w:w="2040" w:type="dxa"/>
            <w:tcBorders>
              <w:top w:val="single" w:sz="4" w:space="0" w:color="000000"/>
            </w:tcBorders>
            <w:shd w:val="clear" w:color="auto" w:fill="auto"/>
            <w:noWrap/>
            <w:hideMark/>
          </w:tcPr>
          <w:p w14:paraId="4449D33E" w14:textId="77777777" w:rsidR="004D4721" w:rsidRPr="00CD53B8" w:rsidRDefault="004D4721" w:rsidP="006D4899">
            <w:pPr>
              <w:rPr>
                <w:i/>
                <w:color w:val="000000"/>
              </w:rPr>
            </w:pPr>
            <w:r w:rsidRPr="00CD53B8">
              <w:rPr>
                <w:color w:val="000000"/>
              </w:rPr>
              <w:t>Acari</w:t>
            </w:r>
          </w:p>
        </w:tc>
        <w:tc>
          <w:tcPr>
            <w:tcW w:w="1575" w:type="dxa"/>
            <w:tcBorders>
              <w:top w:val="single" w:sz="4" w:space="0" w:color="000000"/>
            </w:tcBorders>
            <w:shd w:val="clear" w:color="auto" w:fill="auto"/>
            <w:noWrap/>
            <w:hideMark/>
          </w:tcPr>
          <w:p w14:paraId="5F39B781" w14:textId="77777777" w:rsidR="004D4721" w:rsidRPr="00CD53B8" w:rsidRDefault="004D4721" w:rsidP="006D4899">
            <w:pPr>
              <w:jc w:val="right"/>
              <w:rPr>
                <w:b/>
                <w:color w:val="000000"/>
              </w:rPr>
            </w:pPr>
            <w:r w:rsidRPr="00CD53B8">
              <w:rPr>
                <w:b/>
                <w:color w:val="000000"/>
              </w:rPr>
              <w:t>0.832 (0.178)</w:t>
            </w:r>
          </w:p>
        </w:tc>
        <w:tc>
          <w:tcPr>
            <w:tcW w:w="1890" w:type="dxa"/>
            <w:tcBorders>
              <w:top w:val="single" w:sz="4" w:space="0" w:color="000000"/>
            </w:tcBorders>
            <w:shd w:val="clear" w:color="auto" w:fill="auto"/>
            <w:noWrap/>
            <w:hideMark/>
          </w:tcPr>
          <w:p w14:paraId="4441C2BA" w14:textId="77777777" w:rsidR="004D4721" w:rsidRPr="00CD53B8" w:rsidRDefault="004D4721" w:rsidP="006D4899">
            <w:pPr>
              <w:jc w:val="right"/>
              <w:rPr>
                <w:color w:val="000000"/>
              </w:rPr>
            </w:pPr>
            <w:r w:rsidRPr="00CD53B8">
              <w:rPr>
                <w:color w:val="000000"/>
              </w:rPr>
              <w:t>0.327 (0.081)</w:t>
            </w:r>
          </w:p>
        </w:tc>
        <w:tc>
          <w:tcPr>
            <w:tcW w:w="733" w:type="dxa"/>
            <w:tcBorders>
              <w:top w:val="single" w:sz="4" w:space="0" w:color="000000"/>
            </w:tcBorders>
            <w:shd w:val="clear" w:color="auto" w:fill="auto"/>
            <w:noWrap/>
            <w:hideMark/>
          </w:tcPr>
          <w:p w14:paraId="29D844DF" w14:textId="77777777" w:rsidR="004D4721" w:rsidRPr="00CD53B8" w:rsidRDefault="004D4721" w:rsidP="006D4899">
            <w:pPr>
              <w:jc w:val="right"/>
              <w:rPr>
                <w:color w:val="000000"/>
              </w:rPr>
            </w:pPr>
            <w:r w:rsidRPr="00CD53B8">
              <w:rPr>
                <w:color w:val="000000"/>
              </w:rPr>
              <w:t>2.72</w:t>
            </w:r>
          </w:p>
        </w:tc>
        <w:tc>
          <w:tcPr>
            <w:tcW w:w="1013" w:type="dxa"/>
            <w:tcBorders>
              <w:top w:val="single" w:sz="4" w:space="0" w:color="000000"/>
            </w:tcBorders>
            <w:shd w:val="clear" w:color="auto" w:fill="auto"/>
            <w:noWrap/>
            <w:hideMark/>
          </w:tcPr>
          <w:p w14:paraId="68D6D6AE" w14:textId="77777777" w:rsidR="004D4721" w:rsidRPr="00CD53B8" w:rsidRDefault="004D4721" w:rsidP="006D4899">
            <w:pPr>
              <w:jc w:val="right"/>
              <w:rPr>
                <w:b/>
                <w:bCs/>
                <w:color w:val="000000"/>
              </w:rPr>
            </w:pPr>
            <w:r w:rsidRPr="00CD53B8">
              <w:rPr>
                <w:b/>
                <w:bCs/>
                <w:color w:val="000000"/>
              </w:rPr>
              <w:t>0.007</w:t>
            </w:r>
          </w:p>
        </w:tc>
      </w:tr>
      <w:tr w:rsidR="004D4721" w:rsidRPr="00CD53B8" w14:paraId="6D71D85A" w14:textId="77777777" w:rsidTr="006D4899">
        <w:trPr>
          <w:trHeight w:val="300"/>
          <w:jc w:val="center"/>
        </w:trPr>
        <w:tc>
          <w:tcPr>
            <w:tcW w:w="2040" w:type="dxa"/>
            <w:shd w:val="clear" w:color="auto" w:fill="auto"/>
            <w:noWrap/>
            <w:hideMark/>
          </w:tcPr>
          <w:p w14:paraId="5B9043E5" w14:textId="77777777" w:rsidR="004D4721" w:rsidRPr="00CD53B8" w:rsidRDefault="004D4721" w:rsidP="006D4899">
            <w:pPr>
              <w:rPr>
                <w:i/>
                <w:color w:val="000000"/>
              </w:rPr>
            </w:pPr>
            <w:r w:rsidRPr="00CD53B8">
              <w:rPr>
                <w:color w:val="000000"/>
              </w:rPr>
              <w:t>Araneae</w:t>
            </w:r>
          </w:p>
        </w:tc>
        <w:tc>
          <w:tcPr>
            <w:tcW w:w="1575" w:type="dxa"/>
            <w:shd w:val="clear" w:color="auto" w:fill="auto"/>
            <w:noWrap/>
            <w:hideMark/>
          </w:tcPr>
          <w:p w14:paraId="48898B65" w14:textId="77777777" w:rsidR="004D4721" w:rsidRPr="00CD53B8" w:rsidRDefault="004D4721" w:rsidP="006D4899">
            <w:pPr>
              <w:jc w:val="right"/>
              <w:rPr>
                <w:b/>
                <w:color w:val="000000"/>
              </w:rPr>
            </w:pPr>
            <w:r w:rsidRPr="00CD53B8">
              <w:rPr>
                <w:b/>
                <w:color w:val="000000"/>
              </w:rPr>
              <w:t>1.448 (0.408)</w:t>
            </w:r>
          </w:p>
        </w:tc>
        <w:tc>
          <w:tcPr>
            <w:tcW w:w="1890" w:type="dxa"/>
            <w:shd w:val="clear" w:color="auto" w:fill="auto"/>
            <w:noWrap/>
            <w:hideMark/>
          </w:tcPr>
          <w:p w14:paraId="5FB58E69" w14:textId="77777777" w:rsidR="004D4721" w:rsidRPr="00CD53B8" w:rsidRDefault="004D4721" w:rsidP="006D4899">
            <w:pPr>
              <w:jc w:val="right"/>
              <w:rPr>
                <w:color w:val="000000"/>
              </w:rPr>
            </w:pPr>
            <w:r w:rsidRPr="00CD53B8">
              <w:rPr>
                <w:color w:val="000000"/>
              </w:rPr>
              <w:t>0.440 (0.073)</w:t>
            </w:r>
          </w:p>
        </w:tc>
        <w:tc>
          <w:tcPr>
            <w:tcW w:w="733" w:type="dxa"/>
            <w:shd w:val="clear" w:color="auto" w:fill="auto"/>
            <w:noWrap/>
            <w:hideMark/>
          </w:tcPr>
          <w:p w14:paraId="5325417D" w14:textId="77777777" w:rsidR="004D4721" w:rsidRPr="00CD53B8" w:rsidRDefault="004D4721" w:rsidP="006D4899">
            <w:pPr>
              <w:jc w:val="right"/>
              <w:rPr>
                <w:color w:val="000000"/>
              </w:rPr>
            </w:pPr>
            <w:r w:rsidRPr="00CD53B8">
              <w:rPr>
                <w:color w:val="000000"/>
              </w:rPr>
              <w:t>3.24</w:t>
            </w:r>
          </w:p>
        </w:tc>
        <w:tc>
          <w:tcPr>
            <w:tcW w:w="1013" w:type="dxa"/>
            <w:shd w:val="clear" w:color="auto" w:fill="auto"/>
            <w:noWrap/>
            <w:hideMark/>
          </w:tcPr>
          <w:p w14:paraId="574E2F1A" w14:textId="77777777" w:rsidR="004D4721" w:rsidRPr="00CD53B8" w:rsidRDefault="004D4721" w:rsidP="006D4899">
            <w:pPr>
              <w:jc w:val="right"/>
              <w:rPr>
                <w:b/>
                <w:bCs/>
                <w:color w:val="000000"/>
              </w:rPr>
            </w:pPr>
            <w:r w:rsidRPr="00CD53B8">
              <w:rPr>
                <w:b/>
                <w:bCs/>
                <w:color w:val="000000"/>
              </w:rPr>
              <w:t>0.001</w:t>
            </w:r>
          </w:p>
        </w:tc>
      </w:tr>
      <w:tr w:rsidR="004D4721" w:rsidRPr="00CD53B8" w14:paraId="3E5CFD8D" w14:textId="77777777" w:rsidTr="006D4899">
        <w:trPr>
          <w:trHeight w:val="300"/>
          <w:jc w:val="center"/>
        </w:trPr>
        <w:tc>
          <w:tcPr>
            <w:tcW w:w="2040" w:type="dxa"/>
            <w:shd w:val="clear" w:color="auto" w:fill="auto"/>
            <w:noWrap/>
            <w:hideMark/>
          </w:tcPr>
          <w:p w14:paraId="4385E1B7" w14:textId="77777777" w:rsidR="004D4721" w:rsidRPr="00CD53B8" w:rsidRDefault="004D4721" w:rsidP="006D4899">
            <w:pPr>
              <w:rPr>
                <w:i/>
                <w:color w:val="000000"/>
              </w:rPr>
            </w:pPr>
            <w:r w:rsidRPr="00CD53B8">
              <w:rPr>
                <w:color w:val="000000"/>
              </w:rPr>
              <w:t>Coleoptera</w:t>
            </w:r>
          </w:p>
        </w:tc>
        <w:tc>
          <w:tcPr>
            <w:tcW w:w="1575" w:type="dxa"/>
            <w:shd w:val="clear" w:color="auto" w:fill="auto"/>
            <w:noWrap/>
            <w:hideMark/>
          </w:tcPr>
          <w:p w14:paraId="02310E6A" w14:textId="77777777" w:rsidR="004D4721" w:rsidRPr="00CD53B8" w:rsidRDefault="004D4721" w:rsidP="006D4899">
            <w:pPr>
              <w:jc w:val="right"/>
              <w:rPr>
                <w:color w:val="000000"/>
              </w:rPr>
            </w:pPr>
            <w:r w:rsidRPr="00CD53B8">
              <w:rPr>
                <w:color w:val="000000"/>
              </w:rPr>
              <w:t>0.300 (0.101)</w:t>
            </w:r>
          </w:p>
        </w:tc>
        <w:tc>
          <w:tcPr>
            <w:tcW w:w="1890" w:type="dxa"/>
            <w:shd w:val="clear" w:color="auto" w:fill="auto"/>
            <w:noWrap/>
            <w:hideMark/>
          </w:tcPr>
          <w:p w14:paraId="2F029F52" w14:textId="77777777" w:rsidR="004D4721" w:rsidRPr="00CD53B8" w:rsidRDefault="004D4721" w:rsidP="006D4899">
            <w:pPr>
              <w:jc w:val="right"/>
              <w:rPr>
                <w:color w:val="000000"/>
              </w:rPr>
            </w:pPr>
            <w:r w:rsidRPr="00CD53B8">
              <w:rPr>
                <w:color w:val="000000"/>
              </w:rPr>
              <w:t>0.180 (0.036)</w:t>
            </w:r>
          </w:p>
        </w:tc>
        <w:tc>
          <w:tcPr>
            <w:tcW w:w="733" w:type="dxa"/>
            <w:shd w:val="clear" w:color="auto" w:fill="auto"/>
            <w:noWrap/>
            <w:hideMark/>
          </w:tcPr>
          <w:p w14:paraId="12A6EA15" w14:textId="77777777" w:rsidR="004D4721" w:rsidRPr="00CD53B8" w:rsidRDefault="004D4721" w:rsidP="006D4899">
            <w:pPr>
              <w:jc w:val="right"/>
              <w:rPr>
                <w:color w:val="000000"/>
              </w:rPr>
            </w:pPr>
            <w:r w:rsidRPr="00CD53B8">
              <w:rPr>
                <w:color w:val="000000"/>
              </w:rPr>
              <w:t>0.73</w:t>
            </w:r>
          </w:p>
        </w:tc>
        <w:tc>
          <w:tcPr>
            <w:tcW w:w="1013" w:type="dxa"/>
            <w:shd w:val="clear" w:color="auto" w:fill="auto"/>
            <w:noWrap/>
            <w:hideMark/>
          </w:tcPr>
          <w:p w14:paraId="286ED137" w14:textId="77777777" w:rsidR="004D4721" w:rsidRPr="00CD53B8" w:rsidRDefault="004D4721" w:rsidP="006D4899">
            <w:pPr>
              <w:jc w:val="right"/>
              <w:rPr>
                <w:color w:val="000000"/>
              </w:rPr>
            </w:pPr>
            <w:r w:rsidRPr="00CD53B8">
              <w:rPr>
                <w:color w:val="000000"/>
              </w:rPr>
              <w:t>0.464</w:t>
            </w:r>
          </w:p>
        </w:tc>
      </w:tr>
      <w:tr w:rsidR="004D4721" w:rsidRPr="00CD53B8" w14:paraId="0D1051C6" w14:textId="77777777" w:rsidTr="006D4899">
        <w:trPr>
          <w:trHeight w:val="300"/>
          <w:jc w:val="center"/>
        </w:trPr>
        <w:tc>
          <w:tcPr>
            <w:tcW w:w="2040" w:type="dxa"/>
            <w:shd w:val="clear" w:color="auto" w:fill="auto"/>
            <w:noWrap/>
            <w:hideMark/>
          </w:tcPr>
          <w:p w14:paraId="1077EA82" w14:textId="77777777" w:rsidR="004D4721" w:rsidRPr="00CD53B8" w:rsidRDefault="004D4721" w:rsidP="006D4899">
            <w:pPr>
              <w:rPr>
                <w:i/>
                <w:color w:val="000000"/>
              </w:rPr>
            </w:pPr>
            <w:r w:rsidRPr="00CD53B8">
              <w:rPr>
                <w:color w:val="000000"/>
              </w:rPr>
              <w:t>Collembola</w:t>
            </w:r>
          </w:p>
        </w:tc>
        <w:tc>
          <w:tcPr>
            <w:tcW w:w="1575" w:type="dxa"/>
            <w:shd w:val="clear" w:color="auto" w:fill="auto"/>
            <w:noWrap/>
            <w:hideMark/>
          </w:tcPr>
          <w:p w14:paraId="636C405C" w14:textId="77777777" w:rsidR="004D4721" w:rsidRPr="00CD53B8" w:rsidRDefault="004D4721" w:rsidP="006D4899">
            <w:pPr>
              <w:jc w:val="right"/>
              <w:rPr>
                <w:color w:val="000000"/>
              </w:rPr>
            </w:pPr>
            <w:r w:rsidRPr="00CD53B8">
              <w:rPr>
                <w:color w:val="000000"/>
              </w:rPr>
              <w:t>3.343 (0.576)</w:t>
            </w:r>
          </w:p>
        </w:tc>
        <w:tc>
          <w:tcPr>
            <w:tcW w:w="1890" w:type="dxa"/>
            <w:shd w:val="clear" w:color="auto" w:fill="auto"/>
            <w:noWrap/>
            <w:hideMark/>
          </w:tcPr>
          <w:p w14:paraId="4AEE0008" w14:textId="77777777" w:rsidR="004D4721" w:rsidRPr="00CD53B8" w:rsidRDefault="004D4721" w:rsidP="006D4899">
            <w:pPr>
              <w:jc w:val="right"/>
              <w:rPr>
                <w:color w:val="000000"/>
              </w:rPr>
            </w:pPr>
            <w:r w:rsidRPr="00CD53B8">
              <w:rPr>
                <w:color w:val="000000"/>
              </w:rPr>
              <w:t>2.474 (0.441)</w:t>
            </w:r>
          </w:p>
        </w:tc>
        <w:tc>
          <w:tcPr>
            <w:tcW w:w="733" w:type="dxa"/>
            <w:shd w:val="clear" w:color="auto" w:fill="auto"/>
            <w:noWrap/>
            <w:hideMark/>
          </w:tcPr>
          <w:p w14:paraId="2784215A" w14:textId="77777777" w:rsidR="004D4721" w:rsidRPr="00CD53B8" w:rsidRDefault="004D4721" w:rsidP="006D4899">
            <w:pPr>
              <w:jc w:val="right"/>
              <w:rPr>
                <w:color w:val="000000"/>
              </w:rPr>
            </w:pPr>
            <w:r w:rsidRPr="00CD53B8">
              <w:rPr>
                <w:color w:val="000000"/>
              </w:rPr>
              <w:t>1.26</w:t>
            </w:r>
          </w:p>
        </w:tc>
        <w:tc>
          <w:tcPr>
            <w:tcW w:w="1013" w:type="dxa"/>
            <w:shd w:val="clear" w:color="auto" w:fill="auto"/>
            <w:noWrap/>
            <w:hideMark/>
          </w:tcPr>
          <w:p w14:paraId="1300497F" w14:textId="77777777" w:rsidR="004D4721" w:rsidRPr="00CD53B8" w:rsidRDefault="004D4721" w:rsidP="006D4899">
            <w:pPr>
              <w:jc w:val="right"/>
              <w:rPr>
                <w:color w:val="000000"/>
              </w:rPr>
            </w:pPr>
            <w:r w:rsidRPr="00CD53B8">
              <w:rPr>
                <w:color w:val="000000"/>
              </w:rPr>
              <w:t>0.207</w:t>
            </w:r>
          </w:p>
        </w:tc>
      </w:tr>
      <w:tr w:rsidR="004D4721" w:rsidRPr="00CD53B8" w14:paraId="717C433E" w14:textId="77777777" w:rsidTr="006D4899">
        <w:trPr>
          <w:trHeight w:val="300"/>
          <w:jc w:val="center"/>
        </w:trPr>
        <w:tc>
          <w:tcPr>
            <w:tcW w:w="2040" w:type="dxa"/>
            <w:shd w:val="clear" w:color="auto" w:fill="auto"/>
            <w:noWrap/>
            <w:hideMark/>
          </w:tcPr>
          <w:p w14:paraId="461DDB17" w14:textId="77777777" w:rsidR="004D4721" w:rsidRPr="00CD53B8" w:rsidRDefault="004D4721" w:rsidP="006D4899">
            <w:pPr>
              <w:rPr>
                <w:i/>
                <w:color w:val="000000"/>
              </w:rPr>
            </w:pPr>
            <w:r w:rsidRPr="00CD53B8">
              <w:rPr>
                <w:color w:val="000000"/>
              </w:rPr>
              <w:t>Diptera</w:t>
            </w:r>
          </w:p>
        </w:tc>
        <w:tc>
          <w:tcPr>
            <w:tcW w:w="1575" w:type="dxa"/>
            <w:shd w:val="clear" w:color="auto" w:fill="auto"/>
            <w:noWrap/>
            <w:hideMark/>
          </w:tcPr>
          <w:p w14:paraId="026AEA1C" w14:textId="77777777" w:rsidR="004D4721" w:rsidRPr="00CD53B8" w:rsidRDefault="004D4721" w:rsidP="006D4899">
            <w:pPr>
              <w:jc w:val="right"/>
              <w:rPr>
                <w:color w:val="000000"/>
              </w:rPr>
            </w:pPr>
            <w:r w:rsidRPr="00CD53B8">
              <w:rPr>
                <w:color w:val="000000"/>
              </w:rPr>
              <w:t>4.921 (0.444)</w:t>
            </w:r>
          </w:p>
        </w:tc>
        <w:tc>
          <w:tcPr>
            <w:tcW w:w="1890" w:type="dxa"/>
            <w:shd w:val="clear" w:color="auto" w:fill="auto"/>
            <w:noWrap/>
            <w:hideMark/>
          </w:tcPr>
          <w:p w14:paraId="5AA3E519" w14:textId="77777777" w:rsidR="004D4721" w:rsidRPr="00CD53B8" w:rsidRDefault="004D4721" w:rsidP="006D4899">
            <w:pPr>
              <w:jc w:val="right"/>
              <w:rPr>
                <w:color w:val="000000"/>
              </w:rPr>
            </w:pPr>
            <w:r w:rsidRPr="00CD53B8">
              <w:rPr>
                <w:color w:val="000000"/>
              </w:rPr>
              <w:t>3.633 (0.548)</w:t>
            </w:r>
          </w:p>
        </w:tc>
        <w:tc>
          <w:tcPr>
            <w:tcW w:w="733" w:type="dxa"/>
            <w:shd w:val="clear" w:color="auto" w:fill="auto"/>
            <w:noWrap/>
            <w:hideMark/>
          </w:tcPr>
          <w:p w14:paraId="5C98E160" w14:textId="77777777" w:rsidR="004D4721" w:rsidRPr="00CD53B8" w:rsidRDefault="004D4721" w:rsidP="006D4899">
            <w:pPr>
              <w:jc w:val="right"/>
              <w:rPr>
                <w:color w:val="000000"/>
              </w:rPr>
            </w:pPr>
            <w:r w:rsidRPr="00CD53B8">
              <w:rPr>
                <w:color w:val="000000"/>
              </w:rPr>
              <w:t>3.24</w:t>
            </w:r>
          </w:p>
        </w:tc>
        <w:tc>
          <w:tcPr>
            <w:tcW w:w="1013" w:type="dxa"/>
            <w:shd w:val="clear" w:color="auto" w:fill="auto"/>
            <w:noWrap/>
            <w:hideMark/>
          </w:tcPr>
          <w:p w14:paraId="700B02ED" w14:textId="77777777" w:rsidR="004D4721" w:rsidRPr="00CD53B8" w:rsidRDefault="004D4721" w:rsidP="006D4899">
            <w:pPr>
              <w:jc w:val="right"/>
              <w:rPr>
                <w:b/>
                <w:bCs/>
                <w:color w:val="000000"/>
              </w:rPr>
            </w:pPr>
            <w:r w:rsidRPr="00CD53B8">
              <w:rPr>
                <w:b/>
                <w:bCs/>
                <w:color w:val="000000"/>
              </w:rPr>
              <w:t>0.001</w:t>
            </w:r>
          </w:p>
        </w:tc>
      </w:tr>
      <w:tr w:rsidR="004D4721" w:rsidRPr="00CD53B8" w14:paraId="77F5523B" w14:textId="77777777" w:rsidTr="006D4899">
        <w:trPr>
          <w:trHeight w:val="300"/>
          <w:jc w:val="center"/>
        </w:trPr>
        <w:tc>
          <w:tcPr>
            <w:tcW w:w="2040" w:type="dxa"/>
            <w:shd w:val="clear" w:color="auto" w:fill="auto"/>
            <w:noWrap/>
            <w:hideMark/>
          </w:tcPr>
          <w:p w14:paraId="472C992F" w14:textId="77777777" w:rsidR="004D4721" w:rsidRPr="00CD53B8" w:rsidRDefault="004D4721" w:rsidP="006D4899">
            <w:pPr>
              <w:rPr>
                <w:i/>
                <w:color w:val="000000"/>
              </w:rPr>
            </w:pPr>
            <w:r w:rsidRPr="00CD53B8">
              <w:rPr>
                <w:color w:val="000000"/>
              </w:rPr>
              <w:t>Hemiptera</w:t>
            </w:r>
          </w:p>
        </w:tc>
        <w:tc>
          <w:tcPr>
            <w:tcW w:w="1575" w:type="dxa"/>
            <w:shd w:val="clear" w:color="auto" w:fill="auto"/>
            <w:noWrap/>
            <w:hideMark/>
          </w:tcPr>
          <w:p w14:paraId="14FD7D10" w14:textId="77777777" w:rsidR="004D4721" w:rsidRPr="00CD53B8" w:rsidRDefault="004D4721" w:rsidP="006D4899">
            <w:pPr>
              <w:jc w:val="right"/>
              <w:rPr>
                <w:b/>
                <w:color w:val="000000"/>
              </w:rPr>
            </w:pPr>
            <w:r w:rsidRPr="00CD53B8">
              <w:rPr>
                <w:b/>
                <w:color w:val="000000"/>
              </w:rPr>
              <w:t>8.520 (1.094)</w:t>
            </w:r>
          </w:p>
        </w:tc>
        <w:tc>
          <w:tcPr>
            <w:tcW w:w="1890" w:type="dxa"/>
            <w:shd w:val="clear" w:color="auto" w:fill="auto"/>
            <w:noWrap/>
            <w:hideMark/>
          </w:tcPr>
          <w:p w14:paraId="5BB3923F" w14:textId="77777777" w:rsidR="004D4721" w:rsidRPr="00CD53B8" w:rsidRDefault="004D4721" w:rsidP="006D4899">
            <w:pPr>
              <w:jc w:val="right"/>
              <w:rPr>
                <w:color w:val="000000"/>
              </w:rPr>
            </w:pPr>
            <w:r w:rsidRPr="00CD53B8">
              <w:rPr>
                <w:color w:val="000000"/>
              </w:rPr>
              <w:t>3.835 (1.051)</w:t>
            </w:r>
          </w:p>
        </w:tc>
        <w:tc>
          <w:tcPr>
            <w:tcW w:w="733" w:type="dxa"/>
            <w:shd w:val="clear" w:color="auto" w:fill="auto"/>
            <w:noWrap/>
            <w:hideMark/>
          </w:tcPr>
          <w:p w14:paraId="12FE6703" w14:textId="77777777" w:rsidR="004D4721" w:rsidRPr="00CD53B8" w:rsidRDefault="004D4721" w:rsidP="006D4899">
            <w:pPr>
              <w:jc w:val="right"/>
              <w:rPr>
                <w:color w:val="000000"/>
              </w:rPr>
            </w:pPr>
            <w:r w:rsidRPr="00CD53B8">
              <w:rPr>
                <w:color w:val="000000"/>
              </w:rPr>
              <w:t>6.71</w:t>
            </w:r>
          </w:p>
        </w:tc>
        <w:tc>
          <w:tcPr>
            <w:tcW w:w="1013" w:type="dxa"/>
            <w:shd w:val="clear" w:color="auto" w:fill="auto"/>
            <w:noWrap/>
            <w:hideMark/>
          </w:tcPr>
          <w:p w14:paraId="44C295B0" w14:textId="77777777" w:rsidR="004D4721" w:rsidRPr="00CD53B8" w:rsidRDefault="004D4721" w:rsidP="006D4899">
            <w:pPr>
              <w:jc w:val="right"/>
              <w:rPr>
                <w:b/>
                <w:bCs/>
                <w:color w:val="000000"/>
              </w:rPr>
            </w:pPr>
            <w:r w:rsidRPr="00CD53B8">
              <w:rPr>
                <w:b/>
                <w:bCs/>
                <w:color w:val="000000"/>
              </w:rPr>
              <w:t>&lt;0.0001</w:t>
            </w:r>
          </w:p>
        </w:tc>
      </w:tr>
      <w:tr w:rsidR="004D4721" w:rsidRPr="00CD53B8" w14:paraId="2AB00413" w14:textId="77777777" w:rsidTr="006D4899">
        <w:trPr>
          <w:trHeight w:val="300"/>
          <w:jc w:val="center"/>
        </w:trPr>
        <w:tc>
          <w:tcPr>
            <w:tcW w:w="2040" w:type="dxa"/>
            <w:shd w:val="clear" w:color="auto" w:fill="auto"/>
            <w:noWrap/>
            <w:hideMark/>
          </w:tcPr>
          <w:p w14:paraId="1960A4B6" w14:textId="77777777" w:rsidR="004D4721" w:rsidRPr="00CD53B8" w:rsidRDefault="004D4721" w:rsidP="006D4899">
            <w:pPr>
              <w:rPr>
                <w:i/>
                <w:color w:val="000000"/>
              </w:rPr>
            </w:pPr>
            <w:r w:rsidRPr="00CD53B8">
              <w:rPr>
                <w:color w:val="000000"/>
              </w:rPr>
              <w:t>Hymenoptera</w:t>
            </w:r>
          </w:p>
        </w:tc>
        <w:tc>
          <w:tcPr>
            <w:tcW w:w="1575" w:type="dxa"/>
            <w:shd w:val="clear" w:color="auto" w:fill="auto"/>
            <w:noWrap/>
            <w:hideMark/>
          </w:tcPr>
          <w:p w14:paraId="2B9B9696" w14:textId="77777777" w:rsidR="004D4721" w:rsidRPr="00CD53B8" w:rsidRDefault="004D4721" w:rsidP="006D4899">
            <w:pPr>
              <w:jc w:val="right"/>
              <w:rPr>
                <w:b/>
                <w:color w:val="000000"/>
              </w:rPr>
            </w:pPr>
            <w:r w:rsidRPr="00CD53B8">
              <w:rPr>
                <w:b/>
                <w:color w:val="000000"/>
              </w:rPr>
              <w:t>1.019 (0.103)</w:t>
            </w:r>
          </w:p>
        </w:tc>
        <w:tc>
          <w:tcPr>
            <w:tcW w:w="1890" w:type="dxa"/>
            <w:shd w:val="clear" w:color="auto" w:fill="auto"/>
            <w:noWrap/>
            <w:hideMark/>
          </w:tcPr>
          <w:p w14:paraId="0AECC260" w14:textId="77777777" w:rsidR="004D4721" w:rsidRPr="00CD53B8" w:rsidRDefault="004D4721" w:rsidP="006D4899">
            <w:pPr>
              <w:jc w:val="right"/>
              <w:rPr>
                <w:color w:val="000000"/>
              </w:rPr>
            </w:pPr>
            <w:r w:rsidRPr="00CD53B8">
              <w:rPr>
                <w:color w:val="000000"/>
              </w:rPr>
              <w:t>0.578 (0.079)</w:t>
            </w:r>
          </w:p>
        </w:tc>
        <w:tc>
          <w:tcPr>
            <w:tcW w:w="733" w:type="dxa"/>
            <w:shd w:val="clear" w:color="auto" w:fill="auto"/>
            <w:noWrap/>
            <w:hideMark/>
          </w:tcPr>
          <w:p w14:paraId="37E99419" w14:textId="77777777" w:rsidR="004D4721" w:rsidRPr="00CD53B8" w:rsidRDefault="004D4721" w:rsidP="006D4899">
            <w:pPr>
              <w:jc w:val="right"/>
              <w:rPr>
                <w:color w:val="000000"/>
              </w:rPr>
            </w:pPr>
            <w:r w:rsidRPr="00CD53B8">
              <w:rPr>
                <w:color w:val="000000"/>
              </w:rPr>
              <w:t>3.93</w:t>
            </w:r>
          </w:p>
        </w:tc>
        <w:tc>
          <w:tcPr>
            <w:tcW w:w="1013" w:type="dxa"/>
            <w:shd w:val="clear" w:color="auto" w:fill="auto"/>
            <w:noWrap/>
            <w:hideMark/>
          </w:tcPr>
          <w:p w14:paraId="16E357E7" w14:textId="77777777" w:rsidR="004D4721" w:rsidRPr="00CD53B8" w:rsidRDefault="004D4721" w:rsidP="006D4899">
            <w:pPr>
              <w:jc w:val="right"/>
              <w:rPr>
                <w:b/>
                <w:bCs/>
                <w:color w:val="000000"/>
              </w:rPr>
            </w:pPr>
            <w:r w:rsidRPr="00CD53B8">
              <w:rPr>
                <w:b/>
                <w:bCs/>
                <w:color w:val="000000"/>
              </w:rPr>
              <w:t>&lt;0.0001</w:t>
            </w:r>
          </w:p>
        </w:tc>
      </w:tr>
      <w:tr w:rsidR="004D4721" w:rsidRPr="00CD53B8" w14:paraId="01295EEC" w14:textId="77777777" w:rsidTr="006D4899">
        <w:trPr>
          <w:trHeight w:val="300"/>
          <w:jc w:val="center"/>
        </w:trPr>
        <w:tc>
          <w:tcPr>
            <w:tcW w:w="2040" w:type="dxa"/>
            <w:shd w:val="clear" w:color="auto" w:fill="auto"/>
            <w:noWrap/>
            <w:hideMark/>
          </w:tcPr>
          <w:p w14:paraId="3D99077F" w14:textId="77777777" w:rsidR="004D4721" w:rsidRPr="00CD53B8" w:rsidRDefault="004D4721" w:rsidP="006D4899">
            <w:pPr>
              <w:rPr>
                <w:i/>
                <w:color w:val="000000"/>
              </w:rPr>
            </w:pPr>
            <w:r w:rsidRPr="00CD53B8">
              <w:rPr>
                <w:color w:val="000000"/>
              </w:rPr>
              <w:t>Formicidae</w:t>
            </w:r>
          </w:p>
        </w:tc>
        <w:tc>
          <w:tcPr>
            <w:tcW w:w="1575" w:type="dxa"/>
            <w:shd w:val="clear" w:color="auto" w:fill="auto"/>
            <w:noWrap/>
            <w:hideMark/>
          </w:tcPr>
          <w:p w14:paraId="32C16EA0" w14:textId="77777777" w:rsidR="004D4721" w:rsidRPr="00CD53B8" w:rsidRDefault="004D4721" w:rsidP="006D4899">
            <w:pPr>
              <w:jc w:val="right"/>
              <w:rPr>
                <w:color w:val="000000"/>
              </w:rPr>
            </w:pPr>
            <w:r w:rsidRPr="00CD53B8">
              <w:rPr>
                <w:color w:val="000000"/>
              </w:rPr>
              <w:t>0.837 (0.117)</w:t>
            </w:r>
          </w:p>
        </w:tc>
        <w:tc>
          <w:tcPr>
            <w:tcW w:w="1890" w:type="dxa"/>
            <w:shd w:val="clear" w:color="auto" w:fill="auto"/>
            <w:noWrap/>
            <w:hideMark/>
          </w:tcPr>
          <w:p w14:paraId="41BDC1A6" w14:textId="77777777" w:rsidR="004D4721" w:rsidRPr="00CD53B8" w:rsidRDefault="004D4721" w:rsidP="006D4899">
            <w:pPr>
              <w:jc w:val="right"/>
              <w:rPr>
                <w:color w:val="000000"/>
              </w:rPr>
            </w:pPr>
            <w:r w:rsidRPr="00CD53B8">
              <w:rPr>
                <w:color w:val="000000"/>
              </w:rPr>
              <w:t>0.394 (0.048)</w:t>
            </w:r>
          </w:p>
        </w:tc>
        <w:tc>
          <w:tcPr>
            <w:tcW w:w="733" w:type="dxa"/>
            <w:shd w:val="clear" w:color="auto" w:fill="auto"/>
            <w:noWrap/>
            <w:hideMark/>
          </w:tcPr>
          <w:p w14:paraId="27BAC8C2" w14:textId="77777777" w:rsidR="004D4721" w:rsidRPr="00CD53B8" w:rsidRDefault="004D4721" w:rsidP="006D4899">
            <w:pPr>
              <w:jc w:val="right"/>
              <w:rPr>
                <w:color w:val="000000"/>
              </w:rPr>
            </w:pPr>
            <w:r w:rsidRPr="00CD53B8">
              <w:rPr>
                <w:color w:val="000000"/>
              </w:rPr>
              <w:t>3.05</w:t>
            </w:r>
          </w:p>
        </w:tc>
        <w:tc>
          <w:tcPr>
            <w:tcW w:w="1013" w:type="dxa"/>
            <w:shd w:val="clear" w:color="auto" w:fill="auto"/>
            <w:noWrap/>
            <w:hideMark/>
          </w:tcPr>
          <w:p w14:paraId="43B490F2" w14:textId="77777777" w:rsidR="004D4721" w:rsidRPr="00CD53B8" w:rsidRDefault="004D4721" w:rsidP="006D4899">
            <w:pPr>
              <w:jc w:val="right"/>
              <w:rPr>
                <w:color w:val="000000"/>
              </w:rPr>
            </w:pPr>
            <w:r w:rsidRPr="00CD53B8">
              <w:rPr>
                <w:color w:val="000000"/>
              </w:rPr>
              <w:t>0.002</w:t>
            </w:r>
          </w:p>
        </w:tc>
      </w:tr>
      <w:tr w:rsidR="004D4721" w:rsidRPr="00CD53B8" w14:paraId="4B860899" w14:textId="77777777" w:rsidTr="006D4899">
        <w:trPr>
          <w:trHeight w:val="300"/>
          <w:jc w:val="center"/>
        </w:trPr>
        <w:tc>
          <w:tcPr>
            <w:tcW w:w="2040" w:type="dxa"/>
            <w:shd w:val="clear" w:color="auto" w:fill="auto"/>
            <w:noWrap/>
            <w:hideMark/>
          </w:tcPr>
          <w:p w14:paraId="2B2B3065" w14:textId="77777777" w:rsidR="004D4721" w:rsidRPr="00CD53B8" w:rsidRDefault="004D4721" w:rsidP="006D4899">
            <w:pPr>
              <w:rPr>
                <w:i/>
                <w:color w:val="000000"/>
              </w:rPr>
            </w:pPr>
            <w:r w:rsidRPr="00CD53B8">
              <w:rPr>
                <w:color w:val="000000"/>
              </w:rPr>
              <w:t>Lepidoptera</w:t>
            </w:r>
          </w:p>
        </w:tc>
        <w:tc>
          <w:tcPr>
            <w:tcW w:w="1575" w:type="dxa"/>
            <w:shd w:val="clear" w:color="auto" w:fill="auto"/>
            <w:noWrap/>
            <w:hideMark/>
          </w:tcPr>
          <w:p w14:paraId="32EC500F" w14:textId="77777777" w:rsidR="004D4721" w:rsidRPr="00CD53B8" w:rsidRDefault="004D4721" w:rsidP="006D4899">
            <w:pPr>
              <w:jc w:val="right"/>
              <w:rPr>
                <w:b/>
                <w:color w:val="000000"/>
              </w:rPr>
            </w:pPr>
            <w:r w:rsidRPr="00CD53B8">
              <w:rPr>
                <w:b/>
                <w:color w:val="000000"/>
              </w:rPr>
              <w:t>0.806 (0.107)</w:t>
            </w:r>
          </w:p>
        </w:tc>
        <w:tc>
          <w:tcPr>
            <w:tcW w:w="1890" w:type="dxa"/>
            <w:shd w:val="clear" w:color="auto" w:fill="auto"/>
            <w:noWrap/>
            <w:hideMark/>
          </w:tcPr>
          <w:p w14:paraId="2EC82BBA" w14:textId="77777777" w:rsidR="004D4721" w:rsidRPr="00CD53B8" w:rsidRDefault="004D4721" w:rsidP="006D4899">
            <w:pPr>
              <w:jc w:val="right"/>
              <w:rPr>
                <w:color w:val="000000"/>
              </w:rPr>
            </w:pPr>
            <w:r w:rsidRPr="00CD53B8">
              <w:rPr>
                <w:color w:val="000000"/>
              </w:rPr>
              <w:t>0.523 (0.158)</w:t>
            </w:r>
          </w:p>
        </w:tc>
        <w:tc>
          <w:tcPr>
            <w:tcW w:w="733" w:type="dxa"/>
            <w:shd w:val="clear" w:color="auto" w:fill="auto"/>
            <w:noWrap/>
            <w:hideMark/>
          </w:tcPr>
          <w:p w14:paraId="5042395A" w14:textId="77777777" w:rsidR="004D4721" w:rsidRPr="00CD53B8" w:rsidRDefault="004D4721" w:rsidP="006D4899">
            <w:pPr>
              <w:jc w:val="right"/>
              <w:rPr>
                <w:color w:val="000000"/>
              </w:rPr>
            </w:pPr>
            <w:r w:rsidRPr="00CD53B8">
              <w:rPr>
                <w:color w:val="000000"/>
              </w:rPr>
              <w:t>2.76</w:t>
            </w:r>
          </w:p>
        </w:tc>
        <w:tc>
          <w:tcPr>
            <w:tcW w:w="1013" w:type="dxa"/>
            <w:shd w:val="clear" w:color="auto" w:fill="auto"/>
            <w:noWrap/>
            <w:hideMark/>
          </w:tcPr>
          <w:p w14:paraId="179F0B6D" w14:textId="77777777" w:rsidR="004D4721" w:rsidRPr="00CD53B8" w:rsidRDefault="004D4721" w:rsidP="006D4899">
            <w:pPr>
              <w:jc w:val="right"/>
              <w:rPr>
                <w:b/>
                <w:bCs/>
                <w:color w:val="000000"/>
              </w:rPr>
            </w:pPr>
            <w:r w:rsidRPr="00CD53B8">
              <w:rPr>
                <w:b/>
                <w:bCs/>
                <w:color w:val="000000"/>
              </w:rPr>
              <w:t>0.006</w:t>
            </w:r>
          </w:p>
        </w:tc>
      </w:tr>
      <w:tr w:rsidR="004D4721" w:rsidRPr="00CD53B8" w14:paraId="142FED13" w14:textId="77777777" w:rsidTr="006D4899">
        <w:trPr>
          <w:trHeight w:val="300"/>
          <w:jc w:val="center"/>
        </w:trPr>
        <w:tc>
          <w:tcPr>
            <w:tcW w:w="2040" w:type="dxa"/>
            <w:shd w:val="clear" w:color="auto" w:fill="auto"/>
            <w:noWrap/>
            <w:hideMark/>
          </w:tcPr>
          <w:p w14:paraId="7004B1AB" w14:textId="77777777" w:rsidR="004D4721" w:rsidRPr="00CD53B8" w:rsidRDefault="004D4721" w:rsidP="006D4899">
            <w:pPr>
              <w:rPr>
                <w:i/>
                <w:color w:val="000000"/>
              </w:rPr>
            </w:pPr>
            <w:r w:rsidRPr="00CD53B8">
              <w:rPr>
                <w:color w:val="000000"/>
              </w:rPr>
              <w:t>Odonata</w:t>
            </w:r>
          </w:p>
        </w:tc>
        <w:tc>
          <w:tcPr>
            <w:tcW w:w="1575" w:type="dxa"/>
            <w:shd w:val="clear" w:color="auto" w:fill="auto"/>
            <w:noWrap/>
            <w:hideMark/>
          </w:tcPr>
          <w:p w14:paraId="7F20D006" w14:textId="77777777" w:rsidR="004D4721" w:rsidRPr="00CD53B8" w:rsidRDefault="004D4721" w:rsidP="006D4899">
            <w:pPr>
              <w:jc w:val="right"/>
              <w:rPr>
                <w:color w:val="000000"/>
              </w:rPr>
            </w:pPr>
            <w:r w:rsidRPr="00CD53B8">
              <w:rPr>
                <w:color w:val="000000"/>
              </w:rPr>
              <w:t>0.046 (0.012)</w:t>
            </w:r>
          </w:p>
        </w:tc>
        <w:tc>
          <w:tcPr>
            <w:tcW w:w="1890" w:type="dxa"/>
            <w:shd w:val="clear" w:color="auto" w:fill="auto"/>
            <w:noWrap/>
            <w:hideMark/>
          </w:tcPr>
          <w:p w14:paraId="28D96D64" w14:textId="77777777" w:rsidR="004D4721" w:rsidRPr="00CD53B8" w:rsidRDefault="004D4721" w:rsidP="006D4899">
            <w:pPr>
              <w:jc w:val="right"/>
              <w:rPr>
                <w:color w:val="000000"/>
              </w:rPr>
            </w:pPr>
            <w:r w:rsidRPr="00CD53B8">
              <w:rPr>
                <w:color w:val="000000"/>
              </w:rPr>
              <w:t>0.034 (0.014)</w:t>
            </w:r>
          </w:p>
        </w:tc>
        <w:tc>
          <w:tcPr>
            <w:tcW w:w="733" w:type="dxa"/>
            <w:shd w:val="clear" w:color="auto" w:fill="auto"/>
            <w:noWrap/>
            <w:hideMark/>
          </w:tcPr>
          <w:p w14:paraId="38466EDE" w14:textId="77777777" w:rsidR="004D4721" w:rsidRPr="00CD53B8" w:rsidRDefault="004D4721" w:rsidP="006D4899">
            <w:pPr>
              <w:jc w:val="right"/>
              <w:rPr>
                <w:color w:val="000000"/>
              </w:rPr>
            </w:pPr>
            <w:r w:rsidRPr="00CD53B8">
              <w:rPr>
                <w:color w:val="000000"/>
              </w:rPr>
              <w:t>0.88</w:t>
            </w:r>
          </w:p>
        </w:tc>
        <w:tc>
          <w:tcPr>
            <w:tcW w:w="1013" w:type="dxa"/>
            <w:shd w:val="clear" w:color="auto" w:fill="auto"/>
            <w:noWrap/>
            <w:hideMark/>
          </w:tcPr>
          <w:p w14:paraId="011816D0" w14:textId="77777777" w:rsidR="004D4721" w:rsidRPr="00CD53B8" w:rsidRDefault="004D4721" w:rsidP="006D4899">
            <w:pPr>
              <w:jc w:val="right"/>
              <w:rPr>
                <w:color w:val="000000"/>
              </w:rPr>
            </w:pPr>
            <w:r w:rsidRPr="00CD53B8">
              <w:rPr>
                <w:color w:val="000000"/>
              </w:rPr>
              <w:t>0.381</w:t>
            </w:r>
          </w:p>
        </w:tc>
      </w:tr>
      <w:tr w:rsidR="004D4721" w:rsidRPr="00CD53B8" w14:paraId="7BF04D78" w14:textId="77777777" w:rsidTr="006D4899">
        <w:trPr>
          <w:trHeight w:val="300"/>
          <w:jc w:val="center"/>
        </w:trPr>
        <w:tc>
          <w:tcPr>
            <w:tcW w:w="2040" w:type="dxa"/>
            <w:shd w:val="clear" w:color="auto" w:fill="auto"/>
            <w:noWrap/>
            <w:hideMark/>
          </w:tcPr>
          <w:p w14:paraId="0DA6BEA2" w14:textId="77777777" w:rsidR="004D4721" w:rsidRPr="00CD53B8" w:rsidRDefault="004D4721" w:rsidP="006D4899">
            <w:pPr>
              <w:rPr>
                <w:i/>
                <w:color w:val="000000"/>
              </w:rPr>
            </w:pPr>
            <w:r w:rsidRPr="00CD53B8">
              <w:rPr>
                <w:color w:val="000000"/>
              </w:rPr>
              <w:t>Orthoptera</w:t>
            </w:r>
          </w:p>
        </w:tc>
        <w:tc>
          <w:tcPr>
            <w:tcW w:w="1575" w:type="dxa"/>
            <w:shd w:val="clear" w:color="auto" w:fill="auto"/>
            <w:noWrap/>
            <w:hideMark/>
          </w:tcPr>
          <w:p w14:paraId="50EC0BD4" w14:textId="77777777" w:rsidR="004D4721" w:rsidRPr="00CD53B8" w:rsidRDefault="004D4721" w:rsidP="006D4899">
            <w:pPr>
              <w:jc w:val="right"/>
              <w:rPr>
                <w:b/>
                <w:color w:val="000000"/>
              </w:rPr>
            </w:pPr>
            <w:r w:rsidRPr="00CD53B8">
              <w:rPr>
                <w:b/>
                <w:color w:val="000000"/>
              </w:rPr>
              <w:t>0.662 (0.074)</w:t>
            </w:r>
          </w:p>
        </w:tc>
        <w:tc>
          <w:tcPr>
            <w:tcW w:w="1890" w:type="dxa"/>
            <w:shd w:val="clear" w:color="auto" w:fill="auto"/>
            <w:noWrap/>
            <w:hideMark/>
          </w:tcPr>
          <w:p w14:paraId="0A8EA457" w14:textId="77777777" w:rsidR="004D4721" w:rsidRPr="00CD53B8" w:rsidRDefault="004D4721" w:rsidP="006D4899">
            <w:pPr>
              <w:jc w:val="right"/>
              <w:rPr>
                <w:color w:val="000000"/>
              </w:rPr>
            </w:pPr>
            <w:r w:rsidRPr="00CD53B8">
              <w:rPr>
                <w:color w:val="000000"/>
              </w:rPr>
              <w:t>0.281 (0.058)</w:t>
            </w:r>
          </w:p>
        </w:tc>
        <w:tc>
          <w:tcPr>
            <w:tcW w:w="733" w:type="dxa"/>
            <w:shd w:val="clear" w:color="auto" w:fill="auto"/>
            <w:noWrap/>
            <w:hideMark/>
          </w:tcPr>
          <w:p w14:paraId="1D435102" w14:textId="77777777" w:rsidR="004D4721" w:rsidRPr="00CD53B8" w:rsidRDefault="004D4721" w:rsidP="006D4899">
            <w:pPr>
              <w:jc w:val="right"/>
              <w:rPr>
                <w:color w:val="000000"/>
              </w:rPr>
            </w:pPr>
            <w:r w:rsidRPr="00CD53B8">
              <w:rPr>
                <w:color w:val="000000"/>
              </w:rPr>
              <w:t>4.82</w:t>
            </w:r>
          </w:p>
        </w:tc>
        <w:tc>
          <w:tcPr>
            <w:tcW w:w="1013" w:type="dxa"/>
            <w:shd w:val="clear" w:color="auto" w:fill="auto"/>
            <w:noWrap/>
            <w:hideMark/>
          </w:tcPr>
          <w:p w14:paraId="3A87846E" w14:textId="77777777" w:rsidR="004D4721" w:rsidRPr="00CD53B8" w:rsidRDefault="004D4721" w:rsidP="006D4899">
            <w:pPr>
              <w:jc w:val="right"/>
              <w:rPr>
                <w:b/>
                <w:bCs/>
                <w:color w:val="000000"/>
              </w:rPr>
            </w:pPr>
            <w:r w:rsidRPr="00CD53B8">
              <w:rPr>
                <w:b/>
                <w:bCs/>
                <w:color w:val="000000"/>
              </w:rPr>
              <w:t>&lt;0.0001</w:t>
            </w:r>
          </w:p>
        </w:tc>
      </w:tr>
      <w:tr w:rsidR="004D4721" w:rsidRPr="00CD53B8" w14:paraId="4B5B6C34" w14:textId="77777777" w:rsidTr="006D4899">
        <w:trPr>
          <w:trHeight w:val="300"/>
          <w:jc w:val="center"/>
        </w:trPr>
        <w:tc>
          <w:tcPr>
            <w:tcW w:w="2040" w:type="dxa"/>
            <w:shd w:val="clear" w:color="auto" w:fill="auto"/>
            <w:noWrap/>
          </w:tcPr>
          <w:p w14:paraId="4CD8E8CF" w14:textId="77777777" w:rsidR="004D4721" w:rsidRPr="00CD53B8" w:rsidRDefault="004D4721" w:rsidP="006D4899">
            <w:pPr>
              <w:rPr>
                <w:color w:val="000000"/>
              </w:rPr>
            </w:pPr>
            <w:r w:rsidRPr="00CD53B8">
              <w:rPr>
                <w:color w:val="000000"/>
              </w:rPr>
              <w:t>Psocoptera</w:t>
            </w:r>
          </w:p>
        </w:tc>
        <w:tc>
          <w:tcPr>
            <w:tcW w:w="1575" w:type="dxa"/>
            <w:shd w:val="clear" w:color="auto" w:fill="auto"/>
            <w:noWrap/>
          </w:tcPr>
          <w:p w14:paraId="38681C8D" w14:textId="77777777" w:rsidR="004D4721" w:rsidRPr="00CD53B8" w:rsidRDefault="004D4721" w:rsidP="006D4899">
            <w:pPr>
              <w:jc w:val="right"/>
              <w:rPr>
                <w:b/>
                <w:color w:val="000000"/>
              </w:rPr>
            </w:pPr>
            <w:r w:rsidRPr="00CD53B8">
              <w:rPr>
                <w:color w:val="000000"/>
              </w:rPr>
              <w:t>0.072 (0.016)</w:t>
            </w:r>
          </w:p>
        </w:tc>
        <w:tc>
          <w:tcPr>
            <w:tcW w:w="1890" w:type="dxa"/>
            <w:shd w:val="clear" w:color="auto" w:fill="auto"/>
            <w:noWrap/>
          </w:tcPr>
          <w:p w14:paraId="0D1C0E6A" w14:textId="77777777" w:rsidR="004D4721" w:rsidRPr="00CD53B8" w:rsidRDefault="004D4721" w:rsidP="006D4899">
            <w:pPr>
              <w:jc w:val="right"/>
              <w:rPr>
                <w:color w:val="000000"/>
              </w:rPr>
            </w:pPr>
            <w:r w:rsidRPr="00CD53B8">
              <w:rPr>
                <w:color w:val="000000"/>
              </w:rPr>
              <w:t>0.061 (0.017)</w:t>
            </w:r>
          </w:p>
        </w:tc>
        <w:tc>
          <w:tcPr>
            <w:tcW w:w="733" w:type="dxa"/>
            <w:shd w:val="clear" w:color="auto" w:fill="auto"/>
            <w:noWrap/>
          </w:tcPr>
          <w:p w14:paraId="0861AD09" w14:textId="77777777" w:rsidR="004D4721" w:rsidRPr="00CD53B8" w:rsidRDefault="004D4721" w:rsidP="006D4899">
            <w:pPr>
              <w:jc w:val="right"/>
              <w:rPr>
                <w:color w:val="000000"/>
              </w:rPr>
            </w:pPr>
            <w:r w:rsidRPr="00CD53B8">
              <w:rPr>
                <w:color w:val="000000"/>
              </w:rPr>
              <w:t>0.50</w:t>
            </w:r>
          </w:p>
        </w:tc>
        <w:tc>
          <w:tcPr>
            <w:tcW w:w="1013" w:type="dxa"/>
            <w:shd w:val="clear" w:color="auto" w:fill="auto"/>
            <w:noWrap/>
          </w:tcPr>
          <w:p w14:paraId="2637F269" w14:textId="77777777" w:rsidR="004D4721" w:rsidRPr="00CD53B8" w:rsidRDefault="004D4721" w:rsidP="006D4899">
            <w:pPr>
              <w:jc w:val="right"/>
              <w:rPr>
                <w:b/>
                <w:bCs/>
                <w:color w:val="000000"/>
              </w:rPr>
            </w:pPr>
            <w:r w:rsidRPr="00CD53B8">
              <w:rPr>
                <w:color w:val="000000"/>
              </w:rPr>
              <w:t>0.614</w:t>
            </w:r>
          </w:p>
        </w:tc>
      </w:tr>
      <w:tr w:rsidR="004D4721" w:rsidRPr="00CD53B8" w14:paraId="40451F14" w14:textId="77777777" w:rsidTr="006D4899">
        <w:trPr>
          <w:trHeight w:val="300"/>
          <w:jc w:val="center"/>
        </w:trPr>
        <w:tc>
          <w:tcPr>
            <w:tcW w:w="2040" w:type="dxa"/>
            <w:shd w:val="clear" w:color="auto" w:fill="auto"/>
            <w:noWrap/>
          </w:tcPr>
          <w:p w14:paraId="0D52DA5D" w14:textId="77777777" w:rsidR="004D4721" w:rsidRPr="00CD53B8" w:rsidRDefault="004D4721" w:rsidP="006D4899">
            <w:pPr>
              <w:rPr>
                <w:color w:val="000000"/>
              </w:rPr>
            </w:pPr>
            <w:r w:rsidRPr="00CD53B8">
              <w:rPr>
                <w:color w:val="000000"/>
              </w:rPr>
              <w:t>Thysanoptera</w:t>
            </w:r>
          </w:p>
        </w:tc>
        <w:tc>
          <w:tcPr>
            <w:tcW w:w="1575" w:type="dxa"/>
            <w:shd w:val="clear" w:color="auto" w:fill="auto"/>
            <w:noWrap/>
          </w:tcPr>
          <w:p w14:paraId="3E8FE299" w14:textId="77777777" w:rsidR="004D4721" w:rsidRPr="00CD53B8" w:rsidRDefault="004D4721" w:rsidP="006D4899">
            <w:pPr>
              <w:jc w:val="right"/>
              <w:rPr>
                <w:b/>
                <w:color w:val="000000"/>
              </w:rPr>
            </w:pPr>
            <w:r w:rsidRPr="00CD53B8">
              <w:rPr>
                <w:color w:val="000000"/>
              </w:rPr>
              <w:t>0.386 (0.105)</w:t>
            </w:r>
          </w:p>
        </w:tc>
        <w:tc>
          <w:tcPr>
            <w:tcW w:w="1890" w:type="dxa"/>
            <w:shd w:val="clear" w:color="auto" w:fill="auto"/>
            <w:noWrap/>
          </w:tcPr>
          <w:p w14:paraId="30F4E5FE" w14:textId="77777777" w:rsidR="004D4721" w:rsidRPr="00CD53B8" w:rsidRDefault="004D4721" w:rsidP="006D4899">
            <w:pPr>
              <w:jc w:val="right"/>
              <w:rPr>
                <w:color w:val="000000"/>
              </w:rPr>
            </w:pPr>
            <w:r w:rsidRPr="00CD53B8">
              <w:rPr>
                <w:color w:val="000000"/>
              </w:rPr>
              <w:t>0.346 (0.067)</w:t>
            </w:r>
          </w:p>
        </w:tc>
        <w:tc>
          <w:tcPr>
            <w:tcW w:w="733" w:type="dxa"/>
            <w:shd w:val="clear" w:color="auto" w:fill="auto"/>
            <w:noWrap/>
          </w:tcPr>
          <w:p w14:paraId="3E281605" w14:textId="77777777" w:rsidR="004D4721" w:rsidRPr="00CD53B8" w:rsidRDefault="004D4721" w:rsidP="006D4899">
            <w:pPr>
              <w:jc w:val="right"/>
              <w:rPr>
                <w:color w:val="000000"/>
              </w:rPr>
            </w:pPr>
            <w:r w:rsidRPr="00CD53B8">
              <w:rPr>
                <w:color w:val="000000"/>
              </w:rPr>
              <w:t>0.17</w:t>
            </w:r>
          </w:p>
        </w:tc>
        <w:tc>
          <w:tcPr>
            <w:tcW w:w="1013" w:type="dxa"/>
            <w:shd w:val="clear" w:color="auto" w:fill="auto"/>
            <w:noWrap/>
          </w:tcPr>
          <w:p w14:paraId="22E18201" w14:textId="77777777" w:rsidR="004D4721" w:rsidRPr="00CD53B8" w:rsidRDefault="004D4721" w:rsidP="006D4899">
            <w:pPr>
              <w:jc w:val="right"/>
              <w:rPr>
                <w:b/>
                <w:bCs/>
                <w:color w:val="000000"/>
              </w:rPr>
            </w:pPr>
            <w:r w:rsidRPr="00CD53B8">
              <w:rPr>
                <w:bCs/>
                <w:color w:val="000000"/>
              </w:rPr>
              <w:t>0.863</w:t>
            </w:r>
          </w:p>
        </w:tc>
      </w:tr>
      <w:tr w:rsidR="004D4721" w:rsidRPr="00CD53B8" w14:paraId="538F1F48" w14:textId="77777777" w:rsidTr="006D4899">
        <w:trPr>
          <w:trHeight w:val="300"/>
          <w:jc w:val="center"/>
        </w:trPr>
        <w:tc>
          <w:tcPr>
            <w:tcW w:w="2040" w:type="dxa"/>
            <w:shd w:val="clear" w:color="auto" w:fill="auto"/>
            <w:noWrap/>
          </w:tcPr>
          <w:p w14:paraId="36C61D61" w14:textId="77777777" w:rsidR="004D4721" w:rsidRPr="00CD53B8" w:rsidRDefault="004D4721" w:rsidP="006D4899">
            <w:pPr>
              <w:jc w:val="right"/>
              <w:rPr>
                <w:color w:val="000000"/>
              </w:rPr>
            </w:pPr>
            <w:r w:rsidRPr="00CD53B8">
              <w:rPr>
                <w:color w:val="000000"/>
              </w:rPr>
              <w:t>N</w:t>
            </w:r>
          </w:p>
        </w:tc>
        <w:tc>
          <w:tcPr>
            <w:tcW w:w="1575" w:type="dxa"/>
            <w:shd w:val="clear" w:color="auto" w:fill="auto"/>
            <w:noWrap/>
          </w:tcPr>
          <w:p w14:paraId="6961E748" w14:textId="77777777" w:rsidR="004D4721" w:rsidRPr="00CD53B8" w:rsidRDefault="004D4721" w:rsidP="006D4899">
            <w:pPr>
              <w:jc w:val="right"/>
              <w:rPr>
                <w:b/>
                <w:color w:val="000000"/>
              </w:rPr>
            </w:pPr>
            <w:r w:rsidRPr="00CD53B8">
              <w:rPr>
                <w:color w:val="000000"/>
              </w:rPr>
              <w:t>417</w:t>
            </w:r>
          </w:p>
        </w:tc>
        <w:tc>
          <w:tcPr>
            <w:tcW w:w="1890" w:type="dxa"/>
            <w:shd w:val="clear" w:color="auto" w:fill="auto"/>
            <w:noWrap/>
          </w:tcPr>
          <w:p w14:paraId="6BF29536" w14:textId="77777777" w:rsidR="004D4721" w:rsidRPr="00CD53B8" w:rsidRDefault="004D4721" w:rsidP="006D4899">
            <w:pPr>
              <w:jc w:val="right"/>
              <w:rPr>
                <w:color w:val="000000"/>
              </w:rPr>
            </w:pPr>
            <w:r w:rsidRPr="00CD53B8">
              <w:rPr>
                <w:color w:val="000000"/>
              </w:rPr>
              <w:t>327</w:t>
            </w:r>
          </w:p>
        </w:tc>
        <w:tc>
          <w:tcPr>
            <w:tcW w:w="733" w:type="dxa"/>
            <w:shd w:val="clear" w:color="auto" w:fill="auto"/>
            <w:noWrap/>
          </w:tcPr>
          <w:p w14:paraId="54533393" w14:textId="77777777" w:rsidR="004D4721" w:rsidRPr="00CD53B8" w:rsidRDefault="004D4721" w:rsidP="006D4899">
            <w:pPr>
              <w:rPr>
                <w:color w:val="000000"/>
              </w:rPr>
            </w:pPr>
          </w:p>
        </w:tc>
        <w:tc>
          <w:tcPr>
            <w:tcW w:w="1013" w:type="dxa"/>
            <w:shd w:val="clear" w:color="auto" w:fill="auto"/>
            <w:noWrap/>
          </w:tcPr>
          <w:p w14:paraId="16EE6B17" w14:textId="77777777" w:rsidR="004D4721" w:rsidRPr="00CD53B8" w:rsidRDefault="004D4721" w:rsidP="006D4899">
            <w:pPr>
              <w:jc w:val="right"/>
              <w:rPr>
                <w:color w:val="000000"/>
              </w:rPr>
            </w:pPr>
          </w:p>
        </w:tc>
      </w:tr>
      <w:tr w:rsidR="004D4721" w:rsidRPr="00CD53B8" w14:paraId="7EFD8791" w14:textId="77777777" w:rsidTr="006D4899">
        <w:trPr>
          <w:trHeight w:val="300"/>
          <w:jc w:val="center"/>
        </w:trPr>
        <w:tc>
          <w:tcPr>
            <w:tcW w:w="2040" w:type="dxa"/>
            <w:tcBorders>
              <w:bottom w:val="single" w:sz="4" w:space="0" w:color="000000"/>
            </w:tcBorders>
            <w:shd w:val="clear" w:color="auto" w:fill="auto"/>
            <w:noWrap/>
          </w:tcPr>
          <w:p w14:paraId="34AFE366" w14:textId="77777777" w:rsidR="004D4721" w:rsidRPr="00CD53B8" w:rsidRDefault="004D4721" w:rsidP="006D4899">
            <w:pPr>
              <w:jc w:val="right"/>
              <w:rPr>
                <w:color w:val="000000"/>
              </w:rPr>
            </w:pPr>
            <w:r w:rsidRPr="00CD53B8">
              <w:rPr>
                <w:color w:val="000000"/>
              </w:rPr>
              <w:t>df</w:t>
            </w:r>
          </w:p>
        </w:tc>
        <w:tc>
          <w:tcPr>
            <w:tcW w:w="1575" w:type="dxa"/>
            <w:tcBorders>
              <w:bottom w:val="single" w:sz="4" w:space="0" w:color="000000"/>
            </w:tcBorders>
            <w:shd w:val="clear" w:color="auto" w:fill="auto"/>
            <w:noWrap/>
          </w:tcPr>
          <w:p w14:paraId="5AB39C84" w14:textId="77777777" w:rsidR="004D4721" w:rsidRPr="00CD53B8" w:rsidRDefault="004D4721" w:rsidP="006D4899">
            <w:pPr>
              <w:jc w:val="right"/>
              <w:rPr>
                <w:color w:val="000000"/>
              </w:rPr>
            </w:pPr>
            <w:r w:rsidRPr="00CD53B8">
              <w:rPr>
                <w:color w:val="000000"/>
              </w:rPr>
              <w:t>1, 743</w:t>
            </w:r>
          </w:p>
        </w:tc>
        <w:tc>
          <w:tcPr>
            <w:tcW w:w="1890" w:type="dxa"/>
            <w:tcBorders>
              <w:bottom w:val="single" w:sz="4" w:space="0" w:color="000000"/>
            </w:tcBorders>
            <w:shd w:val="clear" w:color="auto" w:fill="auto"/>
            <w:noWrap/>
          </w:tcPr>
          <w:p w14:paraId="37885356" w14:textId="77777777" w:rsidR="004D4721" w:rsidRPr="00CD53B8" w:rsidRDefault="004D4721" w:rsidP="006D4899">
            <w:pPr>
              <w:jc w:val="right"/>
              <w:rPr>
                <w:color w:val="000000"/>
              </w:rPr>
            </w:pPr>
          </w:p>
        </w:tc>
        <w:tc>
          <w:tcPr>
            <w:tcW w:w="733" w:type="dxa"/>
            <w:tcBorders>
              <w:bottom w:val="single" w:sz="4" w:space="0" w:color="000000"/>
            </w:tcBorders>
            <w:shd w:val="clear" w:color="auto" w:fill="auto"/>
            <w:noWrap/>
          </w:tcPr>
          <w:p w14:paraId="03F1ECDA" w14:textId="77777777" w:rsidR="004D4721" w:rsidRPr="00CD53B8" w:rsidRDefault="004D4721" w:rsidP="006D4899">
            <w:pPr>
              <w:rPr>
                <w:color w:val="000000"/>
              </w:rPr>
            </w:pPr>
          </w:p>
        </w:tc>
        <w:tc>
          <w:tcPr>
            <w:tcW w:w="1013" w:type="dxa"/>
            <w:tcBorders>
              <w:bottom w:val="single" w:sz="4" w:space="0" w:color="000000"/>
            </w:tcBorders>
            <w:shd w:val="clear" w:color="auto" w:fill="auto"/>
            <w:noWrap/>
          </w:tcPr>
          <w:p w14:paraId="73181C2B" w14:textId="77777777" w:rsidR="004D4721" w:rsidRPr="00CD53B8" w:rsidRDefault="004D4721" w:rsidP="006D4899">
            <w:pPr>
              <w:jc w:val="right"/>
              <w:rPr>
                <w:color w:val="000000"/>
              </w:rPr>
            </w:pPr>
          </w:p>
        </w:tc>
      </w:tr>
    </w:tbl>
    <w:p w14:paraId="5F46BFE2" w14:textId="77777777" w:rsidR="004D4721" w:rsidRPr="00CD53B8" w:rsidRDefault="004D4721" w:rsidP="004D4721">
      <w:pPr>
        <w:rPr>
          <w:b/>
        </w:rPr>
      </w:pPr>
      <w:r w:rsidRPr="00CD53B8">
        <w:t>N = total number of samples per year.</w:t>
      </w:r>
      <w:r w:rsidRPr="00CD53B8">
        <w:rPr>
          <w:b/>
        </w:rPr>
        <w:t xml:space="preserve"> Bold</w:t>
      </w:r>
      <w:r w:rsidRPr="00CD53B8">
        <w:t xml:space="preserve"> values indicate statistical differences with higher means.  Means were compared with a paired t-test (</w:t>
      </w:r>
      <w:r w:rsidRPr="00CD53B8">
        <w:rPr>
          <w:i/>
        </w:rPr>
        <w:t>P ≤</w:t>
      </w:r>
      <w:r w:rsidRPr="00CD53B8">
        <w:t xml:space="preserve"> 0.05). </w:t>
      </w:r>
      <w:r w:rsidRPr="00CD53B8">
        <w:rPr>
          <w:b/>
        </w:rPr>
        <w:t xml:space="preserve">Bold </w:t>
      </w:r>
      <w:r w:rsidRPr="00CD53B8">
        <w:t>values indicate significantly higher means.</w:t>
      </w:r>
      <w:r w:rsidRPr="00CD53B8">
        <w:rPr>
          <w:b/>
        </w:rPr>
        <w:t xml:space="preserve"> </w:t>
      </w:r>
    </w:p>
    <w:p w14:paraId="383C24D5" w14:textId="77777777" w:rsidR="004D4721" w:rsidRPr="00CD53B8" w:rsidRDefault="004D4721" w:rsidP="004D4721">
      <w:pPr>
        <w:rPr>
          <w:b/>
        </w:rPr>
      </w:pPr>
    </w:p>
    <w:p w14:paraId="765DD026" w14:textId="77777777" w:rsidR="004D4721" w:rsidRPr="00CD53B8" w:rsidRDefault="004D4721" w:rsidP="004D4721">
      <w:pPr>
        <w:rPr>
          <w:b/>
        </w:rPr>
      </w:pPr>
    </w:p>
    <w:p w14:paraId="08073AAB" w14:textId="77777777" w:rsidR="004D4721" w:rsidRPr="00CD53B8" w:rsidRDefault="004D4721" w:rsidP="004D4721">
      <w:pPr>
        <w:rPr>
          <w:b/>
        </w:rPr>
      </w:pPr>
    </w:p>
    <w:p w14:paraId="18626526" w14:textId="77777777" w:rsidR="004D4721" w:rsidRPr="00CD53B8" w:rsidRDefault="004D4721" w:rsidP="004D4721">
      <w:pPr>
        <w:rPr>
          <w:b/>
        </w:rPr>
      </w:pPr>
    </w:p>
    <w:p w14:paraId="11CF3108" w14:textId="77777777" w:rsidR="004D4721" w:rsidRPr="00CD53B8" w:rsidRDefault="004D4721" w:rsidP="004D4721">
      <w:pPr>
        <w:rPr>
          <w:b/>
        </w:rPr>
      </w:pPr>
    </w:p>
    <w:p w14:paraId="5498CBA8" w14:textId="77777777" w:rsidR="004D4721" w:rsidRPr="00CD53B8" w:rsidRDefault="004D4721" w:rsidP="004D4721">
      <w:pPr>
        <w:rPr>
          <w:b/>
        </w:rPr>
      </w:pPr>
    </w:p>
    <w:p w14:paraId="04C9DE60" w14:textId="77777777" w:rsidR="004D4721" w:rsidRPr="00CD53B8" w:rsidRDefault="004D4721" w:rsidP="004D4721">
      <w:pPr>
        <w:rPr>
          <w:b/>
        </w:rPr>
      </w:pPr>
    </w:p>
    <w:p w14:paraId="4F64C365" w14:textId="77777777" w:rsidR="004D4721" w:rsidRPr="00CD53B8" w:rsidRDefault="004D4721" w:rsidP="004D4721">
      <w:pPr>
        <w:rPr>
          <w:b/>
        </w:rPr>
      </w:pPr>
    </w:p>
    <w:p w14:paraId="67A8CE35" w14:textId="77777777" w:rsidR="004D4721" w:rsidRPr="00CD53B8" w:rsidRDefault="004D4721" w:rsidP="004D4721">
      <w:pPr>
        <w:rPr>
          <w:b/>
        </w:rPr>
      </w:pPr>
    </w:p>
    <w:p w14:paraId="51FBC342" w14:textId="77777777" w:rsidR="004D4721" w:rsidRPr="00CD53B8" w:rsidRDefault="004D4721" w:rsidP="004D4721">
      <w:pPr>
        <w:rPr>
          <w:b/>
        </w:rPr>
      </w:pPr>
    </w:p>
    <w:p w14:paraId="427EAC6B" w14:textId="77777777" w:rsidR="004D4721" w:rsidRPr="00CD53B8" w:rsidRDefault="004D4721" w:rsidP="004D4721">
      <w:pPr>
        <w:rPr>
          <w:b/>
        </w:rPr>
      </w:pPr>
    </w:p>
    <w:p w14:paraId="10A95EDD" w14:textId="77777777" w:rsidR="004D4721" w:rsidRPr="00CD53B8" w:rsidRDefault="004D4721" w:rsidP="004D4721">
      <w:pPr>
        <w:rPr>
          <w:b/>
        </w:rPr>
      </w:pPr>
    </w:p>
    <w:p w14:paraId="4CA8FD88" w14:textId="77777777" w:rsidR="004D4721" w:rsidRPr="00CD53B8" w:rsidRDefault="004D4721" w:rsidP="004D4721">
      <w:pPr>
        <w:rPr>
          <w:b/>
        </w:rPr>
      </w:pPr>
    </w:p>
    <w:p w14:paraId="0A131B8F" w14:textId="77777777" w:rsidR="004D4721" w:rsidRPr="00CD53B8" w:rsidRDefault="004D4721" w:rsidP="004D4721">
      <w:pPr>
        <w:rPr>
          <w:b/>
        </w:rPr>
      </w:pPr>
    </w:p>
    <w:p w14:paraId="1A14E590" w14:textId="77777777" w:rsidR="004D4721" w:rsidRPr="00CD53B8" w:rsidRDefault="004D4721" w:rsidP="004D4721">
      <w:pPr>
        <w:rPr>
          <w:b/>
        </w:rPr>
      </w:pPr>
    </w:p>
    <w:p w14:paraId="2EB78A06" w14:textId="77777777" w:rsidR="004D4721" w:rsidRPr="00CD53B8" w:rsidRDefault="004D4721" w:rsidP="004D4721">
      <w:pPr>
        <w:rPr>
          <w:b/>
        </w:rPr>
      </w:pPr>
    </w:p>
    <w:p w14:paraId="5236D14F" w14:textId="77777777" w:rsidR="004D4721" w:rsidRPr="00CD53B8" w:rsidRDefault="004D4721" w:rsidP="004D4721">
      <w:pPr>
        <w:rPr>
          <w:b/>
        </w:rPr>
      </w:pPr>
    </w:p>
    <w:p w14:paraId="1C08A855" w14:textId="77777777" w:rsidR="004D4721" w:rsidRPr="00CD53B8" w:rsidRDefault="004D4721" w:rsidP="004D4721">
      <w:pPr>
        <w:rPr>
          <w:b/>
        </w:rPr>
      </w:pPr>
    </w:p>
    <w:p w14:paraId="132E762F" w14:textId="77777777" w:rsidR="004D4721" w:rsidRPr="00CD53B8" w:rsidRDefault="004D4721" w:rsidP="004D4721">
      <w:pPr>
        <w:rPr>
          <w:b/>
        </w:rPr>
      </w:pPr>
    </w:p>
    <w:p w14:paraId="7878B07A" w14:textId="77777777" w:rsidR="004D4721" w:rsidRPr="00CD53B8" w:rsidRDefault="004D4721" w:rsidP="004D4721">
      <w:pPr>
        <w:rPr>
          <w:b/>
        </w:rPr>
      </w:pPr>
    </w:p>
    <w:p w14:paraId="49173C7E" w14:textId="77777777" w:rsidR="004D4721" w:rsidRPr="00CD53B8" w:rsidRDefault="004D4721" w:rsidP="004D4721">
      <w:pPr>
        <w:rPr>
          <w:b/>
        </w:rPr>
      </w:pPr>
    </w:p>
    <w:p w14:paraId="1B789780" w14:textId="77777777" w:rsidR="004D4721" w:rsidRPr="00CD53B8" w:rsidRDefault="004D4721" w:rsidP="004D4721">
      <w:pPr>
        <w:rPr>
          <w:b/>
        </w:rPr>
      </w:pPr>
    </w:p>
    <w:p w14:paraId="7C58C849" w14:textId="77777777" w:rsidR="004D4721" w:rsidRPr="00CD53B8" w:rsidRDefault="004D4721" w:rsidP="004D4721">
      <w:pPr>
        <w:rPr>
          <w:b/>
        </w:rPr>
      </w:pPr>
    </w:p>
    <w:p w14:paraId="7508A0F6" w14:textId="77777777" w:rsidR="004D4721" w:rsidRPr="00CD53B8" w:rsidRDefault="004D4721" w:rsidP="004D4721">
      <w:pPr>
        <w:rPr>
          <w:iCs/>
          <w:color w:val="000000"/>
        </w:rPr>
        <w:sectPr w:rsidR="004D4721" w:rsidRPr="00CD53B8" w:rsidSect="00BC008F">
          <w:type w:val="nextPage"/>
          <w:pgSz w:w="12240" w:h="15840" w:code="1"/>
          <w:pgMar w:top="1440" w:right="1440" w:bottom="1440" w:left="1440" w:header="720" w:footer="720" w:gutter="0"/>
          <w:cols w:space="720"/>
          <w:docGrid w:linePitch="360"/>
        </w:sectPr>
      </w:pPr>
    </w:p>
    <w:p w14:paraId="03A06B0D" w14:textId="276E193D" w:rsidR="004D4721" w:rsidRPr="00CD53B8" w:rsidRDefault="004D4721" w:rsidP="004D4721">
      <w:bookmarkStart w:id="51" w:name="Table211"/>
      <w:r w:rsidRPr="00CD53B8">
        <w:rPr>
          <w:iCs/>
          <w:color w:val="000000"/>
        </w:rPr>
        <w:lastRenderedPageBreak/>
        <w:t>Table 2-11.</w:t>
      </w:r>
      <w:r w:rsidRPr="00CD53B8">
        <w:rPr>
          <w:b/>
          <w:iCs/>
          <w:color w:val="000000"/>
        </w:rPr>
        <w:t xml:space="preserve"> </w:t>
      </w:r>
      <w:r w:rsidRPr="00CD53B8">
        <w:rPr>
          <w:iCs/>
          <w:color w:val="000000"/>
        </w:rPr>
        <w:t>Monthly means (SE) of sweep net collections from inter-row grassy areas in north central Florida olive groves in 2017 and</w:t>
      </w:r>
      <w:r w:rsidR="00671EBB" w:rsidRPr="00CD53B8">
        <w:rPr>
          <w:iCs/>
          <w:color w:val="000000"/>
        </w:rPr>
        <w:tab/>
      </w:r>
      <w:r w:rsidR="00671EBB" w:rsidRPr="00CD53B8">
        <w:rPr>
          <w:iCs/>
          <w:color w:val="000000"/>
        </w:rPr>
        <w:tab/>
      </w:r>
      <w:r w:rsidRPr="00CD53B8">
        <w:rPr>
          <w:iCs/>
          <w:color w:val="000000"/>
        </w:rPr>
        <w:t xml:space="preserve"> 2018</w:t>
      </w:r>
      <w:bookmarkEnd w:id="51"/>
      <w:r w:rsidR="00024B9A" w:rsidRPr="00CD53B8">
        <w:rPr>
          <w:iCs/>
          <w:color w:val="000000"/>
        </w:rPr>
        <w:t xml:space="preserve">. </w:t>
      </w:r>
    </w:p>
    <w:tbl>
      <w:tblPr>
        <w:tblStyle w:val="TableGrid"/>
        <w:tblW w:w="150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1179"/>
        <w:gridCol w:w="1170"/>
        <w:gridCol w:w="1260"/>
        <w:gridCol w:w="1260"/>
        <w:gridCol w:w="1170"/>
        <w:gridCol w:w="1170"/>
        <w:gridCol w:w="1260"/>
        <w:gridCol w:w="1260"/>
        <w:gridCol w:w="1260"/>
        <w:gridCol w:w="1080"/>
        <w:gridCol w:w="628"/>
        <w:gridCol w:w="880"/>
      </w:tblGrid>
      <w:tr w:rsidR="004D4721" w:rsidRPr="00CD53B8" w14:paraId="381AB16B" w14:textId="77777777" w:rsidTr="006D4899">
        <w:trPr>
          <w:trHeight w:val="300"/>
          <w:jc w:val="center"/>
        </w:trPr>
        <w:tc>
          <w:tcPr>
            <w:tcW w:w="15008" w:type="dxa"/>
            <w:gridSpan w:val="13"/>
            <w:tcBorders>
              <w:top w:val="single" w:sz="4" w:space="0" w:color="000000"/>
            </w:tcBorders>
            <w:noWrap/>
            <w:vAlign w:val="center"/>
            <w:hideMark/>
          </w:tcPr>
          <w:p w14:paraId="3C377F48" w14:textId="77777777" w:rsidR="004D4721" w:rsidRPr="00CD53B8" w:rsidRDefault="004D4721" w:rsidP="006D4899">
            <w:pPr>
              <w:jc w:val="center"/>
              <w:rPr>
                <w:sz w:val="20"/>
                <w:szCs w:val="20"/>
              </w:rPr>
            </w:pPr>
            <w:r w:rsidRPr="00CD53B8">
              <w:rPr>
                <w:color w:val="000000"/>
                <w:sz w:val="20"/>
                <w:szCs w:val="20"/>
              </w:rPr>
              <w:t xml:space="preserve">Mean </w:t>
            </w:r>
            <w:r w:rsidRPr="00CD53B8">
              <w:rPr>
                <w:sz w:val="20"/>
                <w:szCs w:val="20"/>
              </w:rPr>
              <w:t>(±SE)/trap day</w:t>
            </w:r>
          </w:p>
        </w:tc>
      </w:tr>
      <w:tr w:rsidR="004D4721" w:rsidRPr="00CD53B8" w14:paraId="7CEB3216" w14:textId="77777777" w:rsidTr="006D4899">
        <w:trPr>
          <w:trHeight w:val="300"/>
          <w:jc w:val="center"/>
        </w:trPr>
        <w:tc>
          <w:tcPr>
            <w:tcW w:w="1431" w:type="dxa"/>
            <w:tcBorders>
              <w:bottom w:val="single" w:sz="4" w:space="0" w:color="000000"/>
            </w:tcBorders>
            <w:noWrap/>
            <w:vAlign w:val="center"/>
            <w:hideMark/>
          </w:tcPr>
          <w:p w14:paraId="73151B8D" w14:textId="77777777" w:rsidR="004D4721" w:rsidRPr="00CD53B8" w:rsidRDefault="004D4721" w:rsidP="006D4899">
            <w:pPr>
              <w:jc w:val="center"/>
              <w:rPr>
                <w:i/>
                <w:color w:val="000000"/>
                <w:sz w:val="20"/>
                <w:szCs w:val="20"/>
              </w:rPr>
            </w:pPr>
            <w:r w:rsidRPr="00CD53B8">
              <w:rPr>
                <w:color w:val="000000"/>
                <w:sz w:val="20"/>
                <w:szCs w:val="20"/>
              </w:rPr>
              <w:t>Group</w:t>
            </w:r>
          </w:p>
        </w:tc>
        <w:tc>
          <w:tcPr>
            <w:tcW w:w="1179" w:type="dxa"/>
            <w:tcBorders>
              <w:top w:val="single" w:sz="4" w:space="0" w:color="000000"/>
              <w:bottom w:val="single" w:sz="4" w:space="0" w:color="000000"/>
            </w:tcBorders>
            <w:noWrap/>
            <w:vAlign w:val="center"/>
            <w:hideMark/>
          </w:tcPr>
          <w:p w14:paraId="0BCEED95" w14:textId="77777777" w:rsidR="004D4721" w:rsidRPr="00CD53B8" w:rsidRDefault="004D4721" w:rsidP="006D4899">
            <w:pPr>
              <w:jc w:val="center"/>
              <w:rPr>
                <w:color w:val="000000"/>
                <w:sz w:val="20"/>
                <w:szCs w:val="20"/>
              </w:rPr>
            </w:pPr>
            <w:r w:rsidRPr="00CD53B8">
              <w:rPr>
                <w:color w:val="000000"/>
                <w:sz w:val="20"/>
                <w:szCs w:val="20"/>
              </w:rPr>
              <w:t>Feb</w:t>
            </w:r>
          </w:p>
        </w:tc>
        <w:tc>
          <w:tcPr>
            <w:tcW w:w="1170" w:type="dxa"/>
            <w:tcBorders>
              <w:top w:val="single" w:sz="4" w:space="0" w:color="000000"/>
              <w:bottom w:val="single" w:sz="4" w:space="0" w:color="000000"/>
            </w:tcBorders>
            <w:noWrap/>
            <w:vAlign w:val="center"/>
            <w:hideMark/>
          </w:tcPr>
          <w:p w14:paraId="1C7D1C43" w14:textId="77777777" w:rsidR="004D4721" w:rsidRPr="00CD53B8" w:rsidRDefault="004D4721" w:rsidP="006D4899">
            <w:pPr>
              <w:jc w:val="center"/>
              <w:rPr>
                <w:color w:val="000000"/>
                <w:sz w:val="20"/>
                <w:szCs w:val="20"/>
              </w:rPr>
            </w:pPr>
            <w:r w:rsidRPr="00CD53B8">
              <w:rPr>
                <w:color w:val="000000"/>
                <w:sz w:val="20"/>
                <w:szCs w:val="20"/>
              </w:rPr>
              <w:t>Mar</w:t>
            </w:r>
          </w:p>
        </w:tc>
        <w:tc>
          <w:tcPr>
            <w:tcW w:w="1260" w:type="dxa"/>
            <w:tcBorders>
              <w:top w:val="single" w:sz="4" w:space="0" w:color="000000"/>
              <w:bottom w:val="single" w:sz="4" w:space="0" w:color="000000"/>
            </w:tcBorders>
            <w:noWrap/>
            <w:vAlign w:val="center"/>
            <w:hideMark/>
          </w:tcPr>
          <w:p w14:paraId="06B1F37C" w14:textId="77777777" w:rsidR="004D4721" w:rsidRPr="00CD53B8" w:rsidRDefault="004D4721" w:rsidP="006D4899">
            <w:pPr>
              <w:jc w:val="center"/>
              <w:rPr>
                <w:color w:val="000000"/>
                <w:sz w:val="20"/>
                <w:szCs w:val="20"/>
              </w:rPr>
            </w:pPr>
            <w:r w:rsidRPr="00CD53B8">
              <w:rPr>
                <w:color w:val="000000"/>
                <w:sz w:val="20"/>
                <w:szCs w:val="20"/>
              </w:rPr>
              <w:t>Apr</w:t>
            </w:r>
          </w:p>
        </w:tc>
        <w:tc>
          <w:tcPr>
            <w:tcW w:w="1260" w:type="dxa"/>
            <w:tcBorders>
              <w:top w:val="single" w:sz="4" w:space="0" w:color="000000"/>
              <w:bottom w:val="single" w:sz="4" w:space="0" w:color="000000"/>
            </w:tcBorders>
            <w:noWrap/>
            <w:vAlign w:val="center"/>
            <w:hideMark/>
          </w:tcPr>
          <w:p w14:paraId="73D697E9" w14:textId="77777777" w:rsidR="004D4721" w:rsidRPr="00CD53B8" w:rsidRDefault="004D4721" w:rsidP="006D4899">
            <w:pPr>
              <w:jc w:val="center"/>
              <w:rPr>
                <w:color w:val="000000"/>
                <w:sz w:val="20"/>
                <w:szCs w:val="20"/>
              </w:rPr>
            </w:pPr>
            <w:r w:rsidRPr="00CD53B8">
              <w:rPr>
                <w:color w:val="000000"/>
                <w:sz w:val="20"/>
                <w:szCs w:val="20"/>
              </w:rPr>
              <w:t>May</w:t>
            </w:r>
          </w:p>
        </w:tc>
        <w:tc>
          <w:tcPr>
            <w:tcW w:w="1170" w:type="dxa"/>
            <w:tcBorders>
              <w:top w:val="single" w:sz="4" w:space="0" w:color="000000"/>
              <w:bottom w:val="single" w:sz="4" w:space="0" w:color="000000"/>
            </w:tcBorders>
            <w:noWrap/>
            <w:vAlign w:val="center"/>
            <w:hideMark/>
          </w:tcPr>
          <w:p w14:paraId="0A8ECADF" w14:textId="77777777" w:rsidR="004D4721" w:rsidRPr="00CD53B8" w:rsidRDefault="004D4721" w:rsidP="006D4899">
            <w:pPr>
              <w:jc w:val="center"/>
              <w:rPr>
                <w:color w:val="000000"/>
                <w:sz w:val="20"/>
                <w:szCs w:val="20"/>
              </w:rPr>
            </w:pPr>
            <w:r w:rsidRPr="00CD53B8">
              <w:rPr>
                <w:color w:val="000000"/>
                <w:sz w:val="20"/>
                <w:szCs w:val="20"/>
              </w:rPr>
              <w:t>Jun</w:t>
            </w:r>
          </w:p>
        </w:tc>
        <w:tc>
          <w:tcPr>
            <w:tcW w:w="1170" w:type="dxa"/>
            <w:tcBorders>
              <w:top w:val="single" w:sz="4" w:space="0" w:color="000000"/>
              <w:bottom w:val="single" w:sz="4" w:space="0" w:color="000000"/>
            </w:tcBorders>
            <w:noWrap/>
            <w:vAlign w:val="center"/>
            <w:hideMark/>
          </w:tcPr>
          <w:p w14:paraId="23097EFE" w14:textId="77777777" w:rsidR="004D4721" w:rsidRPr="00CD53B8" w:rsidRDefault="004D4721" w:rsidP="006D4899">
            <w:pPr>
              <w:jc w:val="center"/>
              <w:rPr>
                <w:color w:val="000000"/>
                <w:sz w:val="20"/>
                <w:szCs w:val="20"/>
              </w:rPr>
            </w:pPr>
            <w:r w:rsidRPr="00CD53B8">
              <w:rPr>
                <w:color w:val="000000"/>
                <w:sz w:val="20"/>
                <w:szCs w:val="20"/>
              </w:rPr>
              <w:t>Jul</w:t>
            </w:r>
          </w:p>
        </w:tc>
        <w:tc>
          <w:tcPr>
            <w:tcW w:w="1260" w:type="dxa"/>
            <w:tcBorders>
              <w:top w:val="single" w:sz="4" w:space="0" w:color="000000"/>
              <w:bottom w:val="single" w:sz="4" w:space="0" w:color="000000"/>
            </w:tcBorders>
            <w:noWrap/>
            <w:vAlign w:val="center"/>
            <w:hideMark/>
          </w:tcPr>
          <w:p w14:paraId="3E598FAB" w14:textId="77777777" w:rsidR="004D4721" w:rsidRPr="00CD53B8" w:rsidRDefault="004D4721" w:rsidP="006D4899">
            <w:pPr>
              <w:jc w:val="center"/>
              <w:rPr>
                <w:color w:val="000000"/>
                <w:sz w:val="20"/>
                <w:szCs w:val="20"/>
              </w:rPr>
            </w:pPr>
            <w:r w:rsidRPr="00CD53B8">
              <w:rPr>
                <w:color w:val="000000"/>
                <w:sz w:val="20"/>
                <w:szCs w:val="20"/>
              </w:rPr>
              <w:t>Aug</w:t>
            </w:r>
          </w:p>
        </w:tc>
        <w:tc>
          <w:tcPr>
            <w:tcW w:w="1260" w:type="dxa"/>
            <w:tcBorders>
              <w:top w:val="single" w:sz="4" w:space="0" w:color="000000"/>
              <w:bottom w:val="single" w:sz="4" w:space="0" w:color="000000"/>
            </w:tcBorders>
            <w:noWrap/>
            <w:vAlign w:val="center"/>
            <w:hideMark/>
          </w:tcPr>
          <w:p w14:paraId="0CE97235" w14:textId="77777777" w:rsidR="004D4721" w:rsidRPr="00CD53B8" w:rsidRDefault="004D4721" w:rsidP="006D4899">
            <w:pPr>
              <w:jc w:val="center"/>
              <w:rPr>
                <w:color w:val="000000"/>
                <w:sz w:val="20"/>
                <w:szCs w:val="20"/>
              </w:rPr>
            </w:pPr>
            <w:r w:rsidRPr="00CD53B8">
              <w:rPr>
                <w:color w:val="000000"/>
                <w:sz w:val="20"/>
                <w:szCs w:val="20"/>
              </w:rPr>
              <w:t>Sept</w:t>
            </w:r>
          </w:p>
        </w:tc>
        <w:tc>
          <w:tcPr>
            <w:tcW w:w="1260" w:type="dxa"/>
            <w:tcBorders>
              <w:top w:val="single" w:sz="4" w:space="0" w:color="000000"/>
              <w:bottom w:val="single" w:sz="4" w:space="0" w:color="000000"/>
            </w:tcBorders>
            <w:noWrap/>
            <w:vAlign w:val="center"/>
            <w:hideMark/>
          </w:tcPr>
          <w:p w14:paraId="72CF21FC" w14:textId="77777777" w:rsidR="004D4721" w:rsidRPr="00CD53B8" w:rsidRDefault="004D4721" w:rsidP="006D4899">
            <w:pPr>
              <w:jc w:val="center"/>
              <w:rPr>
                <w:color w:val="000000"/>
                <w:sz w:val="20"/>
                <w:szCs w:val="20"/>
              </w:rPr>
            </w:pPr>
            <w:r w:rsidRPr="00CD53B8">
              <w:rPr>
                <w:color w:val="000000"/>
                <w:sz w:val="20"/>
                <w:szCs w:val="20"/>
              </w:rPr>
              <w:t>Oct</w:t>
            </w:r>
          </w:p>
        </w:tc>
        <w:tc>
          <w:tcPr>
            <w:tcW w:w="1080" w:type="dxa"/>
            <w:tcBorders>
              <w:top w:val="single" w:sz="4" w:space="0" w:color="000000"/>
              <w:bottom w:val="single" w:sz="4" w:space="0" w:color="000000"/>
            </w:tcBorders>
            <w:noWrap/>
            <w:vAlign w:val="center"/>
            <w:hideMark/>
          </w:tcPr>
          <w:p w14:paraId="0F57AC5F" w14:textId="77777777" w:rsidR="004D4721" w:rsidRPr="00CD53B8" w:rsidRDefault="004D4721" w:rsidP="006D4899">
            <w:pPr>
              <w:jc w:val="center"/>
              <w:rPr>
                <w:color w:val="000000"/>
                <w:sz w:val="20"/>
                <w:szCs w:val="20"/>
              </w:rPr>
            </w:pPr>
            <w:r w:rsidRPr="00CD53B8">
              <w:rPr>
                <w:color w:val="000000"/>
                <w:sz w:val="20"/>
                <w:szCs w:val="20"/>
              </w:rPr>
              <w:t>Nov</w:t>
            </w:r>
          </w:p>
        </w:tc>
        <w:tc>
          <w:tcPr>
            <w:tcW w:w="628" w:type="dxa"/>
            <w:tcBorders>
              <w:bottom w:val="single" w:sz="4" w:space="0" w:color="000000"/>
            </w:tcBorders>
            <w:noWrap/>
            <w:vAlign w:val="center"/>
            <w:hideMark/>
          </w:tcPr>
          <w:p w14:paraId="317C7AAD" w14:textId="77777777" w:rsidR="004D4721" w:rsidRPr="00CD53B8" w:rsidRDefault="004D4721" w:rsidP="006D4899">
            <w:pPr>
              <w:jc w:val="center"/>
              <w:rPr>
                <w:color w:val="000000"/>
                <w:sz w:val="20"/>
                <w:szCs w:val="20"/>
              </w:rPr>
            </w:pPr>
            <w:r w:rsidRPr="00CD53B8">
              <w:rPr>
                <w:color w:val="000000"/>
                <w:sz w:val="20"/>
                <w:szCs w:val="20"/>
              </w:rPr>
              <w:t>F</w:t>
            </w:r>
          </w:p>
        </w:tc>
        <w:tc>
          <w:tcPr>
            <w:tcW w:w="880" w:type="dxa"/>
            <w:tcBorders>
              <w:bottom w:val="single" w:sz="4" w:space="0" w:color="000000"/>
            </w:tcBorders>
            <w:noWrap/>
            <w:vAlign w:val="center"/>
            <w:hideMark/>
          </w:tcPr>
          <w:p w14:paraId="0F7B013D" w14:textId="77777777" w:rsidR="004D4721" w:rsidRPr="00CD53B8" w:rsidRDefault="004D4721" w:rsidP="006D4899">
            <w:pPr>
              <w:jc w:val="center"/>
              <w:rPr>
                <w:i/>
                <w:iCs/>
                <w:color w:val="000000"/>
                <w:sz w:val="20"/>
                <w:szCs w:val="20"/>
              </w:rPr>
            </w:pPr>
            <w:r w:rsidRPr="00CD53B8">
              <w:rPr>
                <w:i/>
                <w:iCs/>
                <w:color w:val="000000"/>
                <w:sz w:val="20"/>
                <w:szCs w:val="20"/>
              </w:rPr>
              <w:t>P</w:t>
            </w:r>
          </w:p>
        </w:tc>
      </w:tr>
      <w:tr w:rsidR="004D4721" w:rsidRPr="00CD53B8" w14:paraId="58E7AA21" w14:textId="77777777" w:rsidTr="006D4899">
        <w:trPr>
          <w:trHeight w:val="300"/>
          <w:jc w:val="center"/>
        </w:trPr>
        <w:tc>
          <w:tcPr>
            <w:tcW w:w="1431" w:type="dxa"/>
            <w:tcBorders>
              <w:top w:val="single" w:sz="4" w:space="0" w:color="000000"/>
            </w:tcBorders>
            <w:noWrap/>
            <w:hideMark/>
          </w:tcPr>
          <w:p w14:paraId="65ED6748" w14:textId="77777777" w:rsidR="004D4721" w:rsidRPr="00CD53B8" w:rsidRDefault="004D4721" w:rsidP="006D4899">
            <w:pPr>
              <w:rPr>
                <w:i/>
                <w:color w:val="000000"/>
                <w:sz w:val="20"/>
                <w:szCs w:val="20"/>
              </w:rPr>
            </w:pPr>
            <w:r w:rsidRPr="00CD53B8">
              <w:rPr>
                <w:color w:val="000000"/>
                <w:sz w:val="20"/>
                <w:szCs w:val="20"/>
              </w:rPr>
              <w:t>Acari</w:t>
            </w:r>
          </w:p>
        </w:tc>
        <w:tc>
          <w:tcPr>
            <w:tcW w:w="1179" w:type="dxa"/>
            <w:tcBorders>
              <w:top w:val="single" w:sz="4" w:space="0" w:color="000000"/>
            </w:tcBorders>
            <w:noWrap/>
            <w:hideMark/>
          </w:tcPr>
          <w:p w14:paraId="5FA02792" w14:textId="77777777" w:rsidR="004D4721" w:rsidRPr="00CD53B8" w:rsidRDefault="004D4721" w:rsidP="006D4899">
            <w:pPr>
              <w:rPr>
                <w:b/>
                <w:color w:val="000000"/>
                <w:sz w:val="20"/>
                <w:szCs w:val="20"/>
              </w:rPr>
            </w:pPr>
            <w:r w:rsidRPr="00CD53B8">
              <w:rPr>
                <w:b/>
                <w:color w:val="000000"/>
                <w:sz w:val="20"/>
                <w:szCs w:val="20"/>
              </w:rPr>
              <w:t>1.271 (0.496) a</w:t>
            </w:r>
          </w:p>
        </w:tc>
        <w:tc>
          <w:tcPr>
            <w:tcW w:w="1170" w:type="dxa"/>
            <w:tcBorders>
              <w:top w:val="single" w:sz="4" w:space="0" w:color="000000"/>
            </w:tcBorders>
            <w:noWrap/>
            <w:hideMark/>
          </w:tcPr>
          <w:p w14:paraId="1E1AF3E4" w14:textId="77777777" w:rsidR="004D4721" w:rsidRPr="00CD53B8" w:rsidRDefault="004D4721" w:rsidP="006D4899">
            <w:pPr>
              <w:rPr>
                <w:color w:val="000000"/>
                <w:sz w:val="20"/>
                <w:szCs w:val="20"/>
              </w:rPr>
            </w:pPr>
            <w:r w:rsidRPr="00CD53B8">
              <w:rPr>
                <w:color w:val="000000"/>
                <w:sz w:val="20"/>
                <w:szCs w:val="20"/>
              </w:rPr>
              <w:t>0.190 (0.054) b</w:t>
            </w:r>
          </w:p>
        </w:tc>
        <w:tc>
          <w:tcPr>
            <w:tcW w:w="1260" w:type="dxa"/>
            <w:tcBorders>
              <w:top w:val="single" w:sz="4" w:space="0" w:color="000000"/>
            </w:tcBorders>
            <w:noWrap/>
            <w:hideMark/>
          </w:tcPr>
          <w:p w14:paraId="0B0B423B" w14:textId="77777777" w:rsidR="004D4721" w:rsidRPr="00CD53B8" w:rsidRDefault="004D4721" w:rsidP="006D4899">
            <w:pPr>
              <w:rPr>
                <w:color w:val="000000"/>
                <w:sz w:val="20"/>
                <w:szCs w:val="20"/>
              </w:rPr>
            </w:pPr>
            <w:r w:rsidRPr="00CD53B8">
              <w:rPr>
                <w:color w:val="000000"/>
                <w:sz w:val="20"/>
                <w:szCs w:val="20"/>
              </w:rPr>
              <w:t>0.174 (0.040) b</w:t>
            </w:r>
          </w:p>
        </w:tc>
        <w:tc>
          <w:tcPr>
            <w:tcW w:w="1260" w:type="dxa"/>
            <w:tcBorders>
              <w:top w:val="single" w:sz="4" w:space="0" w:color="000000"/>
            </w:tcBorders>
            <w:noWrap/>
            <w:hideMark/>
          </w:tcPr>
          <w:p w14:paraId="49F88116" w14:textId="77777777" w:rsidR="004D4721" w:rsidRPr="00CD53B8" w:rsidRDefault="004D4721" w:rsidP="006D4899">
            <w:pPr>
              <w:rPr>
                <w:color w:val="000000"/>
                <w:sz w:val="20"/>
                <w:szCs w:val="20"/>
              </w:rPr>
            </w:pPr>
            <w:r w:rsidRPr="00CD53B8">
              <w:rPr>
                <w:color w:val="000000"/>
                <w:sz w:val="20"/>
                <w:szCs w:val="20"/>
              </w:rPr>
              <w:t>0.167 (0.064) b</w:t>
            </w:r>
          </w:p>
        </w:tc>
        <w:tc>
          <w:tcPr>
            <w:tcW w:w="1170" w:type="dxa"/>
            <w:tcBorders>
              <w:top w:val="single" w:sz="4" w:space="0" w:color="000000"/>
            </w:tcBorders>
            <w:noWrap/>
            <w:hideMark/>
          </w:tcPr>
          <w:p w14:paraId="5D7D16E9" w14:textId="77777777" w:rsidR="004D4721" w:rsidRPr="00CD53B8" w:rsidRDefault="004D4721" w:rsidP="006D4899">
            <w:pPr>
              <w:rPr>
                <w:color w:val="000000"/>
                <w:sz w:val="20"/>
                <w:szCs w:val="20"/>
              </w:rPr>
            </w:pPr>
            <w:r w:rsidRPr="00CD53B8">
              <w:rPr>
                <w:color w:val="000000"/>
                <w:sz w:val="20"/>
                <w:szCs w:val="20"/>
              </w:rPr>
              <w:t>0.269 (0.087) b</w:t>
            </w:r>
          </w:p>
        </w:tc>
        <w:tc>
          <w:tcPr>
            <w:tcW w:w="1170" w:type="dxa"/>
            <w:tcBorders>
              <w:top w:val="single" w:sz="4" w:space="0" w:color="000000"/>
            </w:tcBorders>
            <w:noWrap/>
            <w:hideMark/>
          </w:tcPr>
          <w:p w14:paraId="22E4D465" w14:textId="77777777" w:rsidR="004D4721" w:rsidRPr="00CD53B8" w:rsidRDefault="004D4721" w:rsidP="006D4899">
            <w:pPr>
              <w:rPr>
                <w:color w:val="000000"/>
                <w:sz w:val="20"/>
                <w:szCs w:val="20"/>
              </w:rPr>
            </w:pPr>
            <w:r w:rsidRPr="00CD53B8">
              <w:rPr>
                <w:color w:val="000000"/>
                <w:sz w:val="20"/>
                <w:szCs w:val="20"/>
              </w:rPr>
              <w:t>1.606 (0.560) b</w:t>
            </w:r>
          </w:p>
        </w:tc>
        <w:tc>
          <w:tcPr>
            <w:tcW w:w="1260" w:type="dxa"/>
            <w:tcBorders>
              <w:top w:val="single" w:sz="4" w:space="0" w:color="000000"/>
            </w:tcBorders>
            <w:noWrap/>
            <w:hideMark/>
          </w:tcPr>
          <w:p w14:paraId="3FB4E1CF" w14:textId="77777777" w:rsidR="004D4721" w:rsidRPr="00CD53B8" w:rsidRDefault="004D4721" w:rsidP="006D4899">
            <w:pPr>
              <w:rPr>
                <w:color w:val="000000"/>
                <w:sz w:val="20"/>
                <w:szCs w:val="20"/>
              </w:rPr>
            </w:pPr>
            <w:r w:rsidRPr="00CD53B8">
              <w:rPr>
                <w:color w:val="000000"/>
                <w:sz w:val="20"/>
                <w:szCs w:val="20"/>
              </w:rPr>
              <w:t>2.348 (0.926) b</w:t>
            </w:r>
          </w:p>
        </w:tc>
        <w:tc>
          <w:tcPr>
            <w:tcW w:w="1260" w:type="dxa"/>
            <w:tcBorders>
              <w:top w:val="single" w:sz="4" w:space="0" w:color="000000"/>
            </w:tcBorders>
            <w:noWrap/>
            <w:hideMark/>
          </w:tcPr>
          <w:p w14:paraId="1947A81B" w14:textId="77777777" w:rsidR="004D4721" w:rsidRPr="00CD53B8" w:rsidRDefault="004D4721" w:rsidP="006D4899">
            <w:pPr>
              <w:rPr>
                <w:color w:val="000000"/>
                <w:sz w:val="20"/>
                <w:szCs w:val="20"/>
              </w:rPr>
            </w:pPr>
            <w:r w:rsidRPr="00CD53B8">
              <w:rPr>
                <w:color w:val="000000"/>
                <w:sz w:val="20"/>
                <w:szCs w:val="20"/>
              </w:rPr>
              <w:t>0.333 (0.156) b</w:t>
            </w:r>
          </w:p>
        </w:tc>
        <w:tc>
          <w:tcPr>
            <w:tcW w:w="1260" w:type="dxa"/>
            <w:tcBorders>
              <w:top w:val="single" w:sz="4" w:space="0" w:color="000000"/>
            </w:tcBorders>
            <w:noWrap/>
            <w:hideMark/>
          </w:tcPr>
          <w:p w14:paraId="6D08C87B" w14:textId="77777777" w:rsidR="004D4721" w:rsidRPr="00CD53B8" w:rsidRDefault="004D4721" w:rsidP="006D4899">
            <w:pPr>
              <w:rPr>
                <w:color w:val="000000"/>
                <w:sz w:val="20"/>
                <w:szCs w:val="20"/>
              </w:rPr>
            </w:pPr>
            <w:r w:rsidRPr="00CD53B8">
              <w:rPr>
                <w:color w:val="000000"/>
                <w:sz w:val="20"/>
                <w:szCs w:val="20"/>
              </w:rPr>
              <w:t>0.439 (0.156) b</w:t>
            </w:r>
          </w:p>
        </w:tc>
        <w:tc>
          <w:tcPr>
            <w:tcW w:w="1080" w:type="dxa"/>
            <w:tcBorders>
              <w:top w:val="single" w:sz="4" w:space="0" w:color="000000"/>
            </w:tcBorders>
            <w:noWrap/>
            <w:hideMark/>
          </w:tcPr>
          <w:p w14:paraId="05000B20" w14:textId="77777777" w:rsidR="004D4721" w:rsidRPr="00CD53B8" w:rsidRDefault="004D4721" w:rsidP="006D4899">
            <w:pPr>
              <w:rPr>
                <w:color w:val="000000"/>
                <w:sz w:val="20"/>
                <w:szCs w:val="20"/>
              </w:rPr>
            </w:pPr>
            <w:r w:rsidRPr="00CD53B8">
              <w:rPr>
                <w:color w:val="000000"/>
                <w:sz w:val="20"/>
                <w:szCs w:val="20"/>
              </w:rPr>
              <w:t>0.154 (0.107) b</w:t>
            </w:r>
          </w:p>
        </w:tc>
        <w:tc>
          <w:tcPr>
            <w:tcW w:w="628" w:type="dxa"/>
            <w:tcBorders>
              <w:top w:val="single" w:sz="4" w:space="0" w:color="000000"/>
            </w:tcBorders>
            <w:noWrap/>
            <w:hideMark/>
          </w:tcPr>
          <w:p w14:paraId="6DB78897" w14:textId="77777777" w:rsidR="004D4721" w:rsidRPr="00CD53B8" w:rsidRDefault="004D4721" w:rsidP="006D4899">
            <w:pPr>
              <w:jc w:val="right"/>
              <w:rPr>
                <w:color w:val="000000"/>
                <w:sz w:val="20"/>
                <w:szCs w:val="20"/>
              </w:rPr>
            </w:pPr>
            <w:r w:rsidRPr="00CD53B8">
              <w:rPr>
                <w:color w:val="000000"/>
                <w:sz w:val="20"/>
                <w:szCs w:val="20"/>
              </w:rPr>
              <w:t>5.97</w:t>
            </w:r>
          </w:p>
        </w:tc>
        <w:tc>
          <w:tcPr>
            <w:tcW w:w="880" w:type="dxa"/>
            <w:tcBorders>
              <w:top w:val="single" w:sz="4" w:space="0" w:color="000000"/>
            </w:tcBorders>
            <w:noWrap/>
            <w:hideMark/>
          </w:tcPr>
          <w:p w14:paraId="34FFEB03"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BD202AC" w14:textId="77777777" w:rsidTr="006D4899">
        <w:trPr>
          <w:trHeight w:val="300"/>
          <w:jc w:val="center"/>
        </w:trPr>
        <w:tc>
          <w:tcPr>
            <w:tcW w:w="1431" w:type="dxa"/>
            <w:noWrap/>
            <w:hideMark/>
          </w:tcPr>
          <w:p w14:paraId="4A769E3C" w14:textId="77777777" w:rsidR="004D4721" w:rsidRPr="00CD53B8" w:rsidRDefault="004D4721" w:rsidP="006D4899">
            <w:pPr>
              <w:rPr>
                <w:i/>
                <w:color w:val="000000"/>
                <w:sz w:val="20"/>
                <w:szCs w:val="20"/>
              </w:rPr>
            </w:pPr>
            <w:r w:rsidRPr="00CD53B8">
              <w:rPr>
                <w:color w:val="000000"/>
                <w:sz w:val="20"/>
                <w:szCs w:val="20"/>
              </w:rPr>
              <w:t>Araneae</w:t>
            </w:r>
          </w:p>
        </w:tc>
        <w:tc>
          <w:tcPr>
            <w:tcW w:w="1179" w:type="dxa"/>
            <w:noWrap/>
            <w:hideMark/>
          </w:tcPr>
          <w:p w14:paraId="43A1535D" w14:textId="77777777" w:rsidR="004D4721" w:rsidRPr="00CD53B8" w:rsidRDefault="004D4721" w:rsidP="006D4899">
            <w:pPr>
              <w:rPr>
                <w:color w:val="000000"/>
                <w:sz w:val="20"/>
                <w:szCs w:val="20"/>
              </w:rPr>
            </w:pPr>
            <w:r w:rsidRPr="00CD53B8">
              <w:rPr>
                <w:color w:val="000000"/>
                <w:sz w:val="20"/>
                <w:szCs w:val="20"/>
              </w:rPr>
              <w:t>0.438 (0.107) ab</w:t>
            </w:r>
          </w:p>
        </w:tc>
        <w:tc>
          <w:tcPr>
            <w:tcW w:w="1170" w:type="dxa"/>
            <w:noWrap/>
            <w:hideMark/>
          </w:tcPr>
          <w:p w14:paraId="1F080262" w14:textId="77777777" w:rsidR="004D4721" w:rsidRPr="00CD53B8" w:rsidRDefault="004D4721" w:rsidP="006D4899">
            <w:pPr>
              <w:rPr>
                <w:color w:val="000000"/>
                <w:sz w:val="20"/>
                <w:szCs w:val="20"/>
              </w:rPr>
            </w:pPr>
            <w:r w:rsidRPr="00CD53B8">
              <w:rPr>
                <w:color w:val="000000"/>
                <w:sz w:val="20"/>
                <w:szCs w:val="20"/>
              </w:rPr>
              <w:t>0.686 (0.131) ab</w:t>
            </w:r>
          </w:p>
        </w:tc>
        <w:tc>
          <w:tcPr>
            <w:tcW w:w="1260" w:type="dxa"/>
            <w:noWrap/>
            <w:hideMark/>
          </w:tcPr>
          <w:p w14:paraId="11503D26" w14:textId="77777777" w:rsidR="004D4721" w:rsidRPr="00CD53B8" w:rsidRDefault="004D4721" w:rsidP="006D4899">
            <w:pPr>
              <w:rPr>
                <w:color w:val="000000"/>
                <w:sz w:val="20"/>
                <w:szCs w:val="20"/>
              </w:rPr>
            </w:pPr>
            <w:r w:rsidRPr="00CD53B8">
              <w:rPr>
                <w:color w:val="000000"/>
                <w:sz w:val="20"/>
                <w:szCs w:val="20"/>
              </w:rPr>
              <w:t>0.591 (0.153) ab</w:t>
            </w:r>
          </w:p>
        </w:tc>
        <w:tc>
          <w:tcPr>
            <w:tcW w:w="1260" w:type="dxa"/>
            <w:noWrap/>
            <w:hideMark/>
          </w:tcPr>
          <w:p w14:paraId="4E46A296" w14:textId="77777777" w:rsidR="004D4721" w:rsidRPr="00CD53B8" w:rsidRDefault="004D4721" w:rsidP="006D4899">
            <w:pPr>
              <w:rPr>
                <w:color w:val="000000"/>
                <w:sz w:val="20"/>
                <w:szCs w:val="20"/>
              </w:rPr>
            </w:pPr>
            <w:r w:rsidRPr="00CD53B8">
              <w:rPr>
                <w:color w:val="000000"/>
                <w:sz w:val="20"/>
                <w:szCs w:val="20"/>
              </w:rPr>
              <w:t>0.500 (0.126) ab</w:t>
            </w:r>
          </w:p>
        </w:tc>
        <w:tc>
          <w:tcPr>
            <w:tcW w:w="1170" w:type="dxa"/>
            <w:noWrap/>
            <w:hideMark/>
          </w:tcPr>
          <w:p w14:paraId="06D82EC9" w14:textId="77777777" w:rsidR="004D4721" w:rsidRPr="00CD53B8" w:rsidRDefault="004D4721" w:rsidP="006D4899">
            <w:pPr>
              <w:rPr>
                <w:color w:val="000000"/>
                <w:sz w:val="20"/>
                <w:szCs w:val="20"/>
              </w:rPr>
            </w:pPr>
            <w:r w:rsidRPr="00CD53B8">
              <w:rPr>
                <w:color w:val="000000"/>
                <w:sz w:val="20"/>
                <w:szCs w:val="20"/>
              </w:rPr>
              <w:t>0.397 (0.080) ab</w:t>
            </w:r>
          </w:p>
        </w:tc>
        <w:tc>
          <w:tcPr>
            <w:tcW w:w="1170" w:type="dxa"/>
            <w:noWrap/>
            <w:hideMark/>
          </w:tcPr>
          <w:p w14:paraId="2E8783C7" w14:textId="77777777" w:rsidR="004D4721" w:rsidRPr="00CD53B8" w:rsidRDefault="004D4721" w:rsidP="006D4899">
            <w:pPr>
              <w:rPr>
                <w:color w:val="000000"/>
                <w:sz w:val="20"/>
                <w:szCs w:val="20"/>
              </w:rPr>
            </w:pPr>
            <w:r w:rsidRPr="00CD53B8">
              <w:rPr>
                <w:color w:val="000000"/>
                <w:sz w:val="20"/>
                <w:szCs w:val="20"/>
              </w:rPr>
              <w:t>1.652 (0.559) a</w:t>
            </w:r>
          </w:p>
        </w:tc>
        <w:tc>
          <w:tcPr>
            <w:tcW w:w="1260" w:type="dxa"/>
            <w:noWrap/>
            <w:hideMark/>
          </w:tcPr>
          <w:p w14:paraId="1FD729F5" w14:textId="77777777" w:rsidR="004D4721" w:rsidRPr="00CD53B8" w:rsidRDefault="004D4721" w:rsidP="006D4899">
            <w:pPr>
              <w:rPr>
                <w:b/>
                <w:color w:val="000000"/>
                <w:sz w:val="20"/>
                <w:szCs w:val="20"/>
              </w:rPr>
            </w:pPr>
            <w:r w:rsidRPr="00CD53B8">
              <w:rPr>
                <w:b/>
                <w:color w:val="000000"/>
                <w:sz w:val="20"/>
                <w:szCs w:val="20"/>
              </w:rPr>
              <w:t>2.379 (0.926) a</w:t>
            </w:r>
          </w:p>
        </w:tc>
        <w:tc>
          <w:tcPr>
            <w:tcW w:w="1260" w:type="dxa"/>
            <w:noWrap/>
            <w:hideMark/>
          </w:tcPr>
          <w:p w14:paraId="1C716C7B" w14:textId="77777777" w:rsidR="004D4721" w:rsidRPr="00CD53B8" w:rsidRDefault="004D4721" w:rsidP="006D4899">
            <w:pPr>
              <w:rPr>
                <w:color w:val="000000"/>
                <w:sz w:val="20"/>
                <w:szCs w:val="20"/>
              </w:rPr>
            </w:pPr>
            <w:r w:rsidRPr="00CD53B8">
              <w:rPr>
                <w:color w:val="000000"/>
                <w:sz w:val="20"/>
                <w:szCs w:val="20"/>
              </w:rPr>
              <w:t xml:space="preserve">0.315 (0.151) ab </w:t>
            </w:r>
          </w:p>
        </w:tc>
        <w:tc>
          <w:tcPr>
            <w:tcW w:w="1260" w:type="dxa"/>
            <w:noWrap/>
            <w:hideMark/>
          </w:tcPr>
          <w:p w14:paraId="465B614E" w14:textId="77777777" w:rsidR="004D4721" w:rsidRPr="00CD53B8" w:rsidRDefault="004D4721" w:rsidP="006D4899">
            <w:pPr>
              <w:rPr>
                <w:color w:val="000000"/>
                <w:sz w:val="20"/>
                <w:szCs w:val="20"/>
              </w:rPr>
            </w:pPr>
            <w:r w:rsidRPr="00CD53B8">
              <w:rPr>
                <w:color w:val="000000"/>
                <w:sz w:val="20"/>
                <w:szCs w:val="20"/>
              </w:rPr>
              <w:t>3.212 (2.322) a</w:t>
            </w:r>
          </w:p>
        </w:tc>
        <w:tc>
          <w:tcPr>
            <w:tcW w:w="1080" w:type="dxa"/>
            <w:noWrap/>
            <w:hideMark/>
          </w:tcPr>
          <w:p w14:paraId="3AB0D723" w14:textId="77777777" w:rsidR="004D4721" w:rsidRPr="00CD53B8" w:rsidRDefault="004D4721" w:rsidP="006D4899">
            <w:pPr>
              <w:rPr>
                <w:color w:val="000000"/>
                <w:sz w:val="20"/>
                <w:szCs w:val="20"/>
              </w:rPr>
            </w:pPr>
            <w:r w:rsidRPr="00CD53B8">
              <w:rPr>
                <w:color w:val="000000"/>
                <w:sz w:val="20"/>
                <w:szCs w:val="20"/>
              </w:rPr>
              <w:t>0.154 (0.078) b</w:t>
            </w:r>
          </w:p>
        </w:tc>
        <w:tc>
          <w:tcPr>
            <w:tcW w:w="628" w:type="dxa"/>
            <w:noWrap/>
            <w:hideMark/>
          </w:tcPr>
          <w:p w14:paraId="2D3A1F79" w14:textId="77777777" w:rsidR="004D4721" w:rsidRPr="00CD53B8" w:rsidRDefault="004D4721" w:rsidP="006D4899">
            <w:pPr>
              <w:jc w:val="right"/>
              <w:rPr>
                <w:color w:val="000000"/>
                <w:sz w:val="20"/>
                <w:szCs w:val="20"/>
              </w:rPr>
            </w:pPr>
            <w:r w:rsidRPr="00CD53B8">
              <w:rPr>
                <w:color w:val="000000"/>
                <w:sz w:val="20"/>
                <w:szCs w:val="20"/>
              </w:rPr>
              <w:t>2.51</w:t>
            </w:r>
          </w:p>
        </w:tc>
        <w:tc>
          <w:tcPr>
            <w:tcW w:w="880" w:type="dxa"/>
            <w:noWrap/>
            <w:hideMark/>
          </w:tcPr>
          <w:p w14:paraId="29D642EB" w14:textId="77777777" w:rsidR="004D4721" w:rsidRPr="00CD53B8" w:rsidRDefault="004D4721" w:rsidP="006D4899">
            <w:pPr>
              <w:jc w:val="right"/>
              <w:rPr>
                <w:b/>
                <w:bCs/>
                <w:color w:val="000000"/>
                <w:sz w:val="20"/>
                <w:szCs w:val="20"/>
              </w:rPr>
            </w:pPr>
            <w:r w:rsidRPr="00CD53B8">
              <w:rPr>
                <w:b/>
                <w:bCs/>
                <w:color w:val="000000"/>
                <w:sz w:val="20"/>
                <w:szCs w:val="20"/>
              </w:rPr>
              <w:t>&lt;0.008</w:t>
            </w:r>
          </w:p>
        </w:tc>
      </w:tr>
      <w:tr w:rsidR="004D4721" w:rsidRPr="00CD53B8" w14:paraId="0D3EDFF6" w14:textId="77777777" w:rsidTr="006D4899">
        <w:trPr>
          <w:trHeight w:val="300"/>
          <w:jc w:val="center"/>
        </w:trPr>
        <w:tc>
          <w:tcPr>
            <w:tcW w:w="1431" w:type="dxa"/>
            <w:noWrap/>
            <w:hideMark/>
          </w:tcPr>
          <w:p w14:paraId="62BD3708" w14:textId="77777777" w:rsidR="004D4721" w:rsidRPr="00CD53B8" w:rsidRDefault="004D4721" w:rsidP="006D4899">
            <w:pPr>
              <w:rPr>
                <w:i/>
                <w:color w:val="000000"/>
                <w:sz w:val="20"/>
                <w:szCs w:val="20"/>
              </w:rPr>
            </w:pPr>
            <w:r w:rsidRPr="00CD53B8">
              <w:rPr>
                <w:color w:val="000000"/>
                <w:sz w:val="20"/>
                <w:szCs w:val="20"/>
              </w:rPr>
              <w:t>Coleoptera</w:t>
            </w:r>
          </w:p>
        </w:tc>
        <w:tc>
          <w:tcPr>
            <w:tcW w:w="1179" w:type="dxa"/>
            <w:noWrap/>
            <w:hideMark/>
          </w:tcPr>
          <w:p w14:paraId="0FF510BD" w14:textId="77777777" w:rsidR="004D4721" w:rsidRPr="00CD53B8" w:rsidRDefault="004D4721" w:rsidP="006D4899">
            <w:pPr>
              <w:rPr>
                <w:color w:val="000000"/>
                <w:sz w:val="20"/>
                <w:szCs w:val="20"/>
              </w:rPr>
            </w:pPr>
            <w:r w:rsidRPr="00CD53B8">
              <w:rPr>
                <w:color w:val="000000"/>
                <w:sz w:val="20"/>
                <w:szCs w:val="20"/>
              </w:rPr>
              <w:t>0.083 (0.040) a</w:t>
            </w:r>
          </w:p>
        </w:tc>
        <w:tc>
          <w:tcPr>
            <w:tcW w:w="1170" w:type="dxa"/>
            <w:noWrap/>
            <w:hideMark/>
          </w:tcPr>
          <w:p w14:paraId="478FEC8A" w14:textId="77777777" w:rsidR="004D4721" w:rsidRPr="00CD53B8" w:rsidRDefault="004D4721" w:rsidP="006D4899">
            <w:pPr>
              <w:rPr>
                <w:color w:val="000000"/>
                <w:sz w:val="20"/>
                <w:szCs w:val="20"/>
              </w:rPr>
            </w:pPr>
            <w:r w:rsidRPr="00CD53B8">
              <w:rPr>
                <w:color w:val="000000"/>
                <w:sz w:val="20"/>
                <w:szCs w:val="20"/>
              </w:rPr>
              <w:t>0.171 (0.073) a</w:t>
            </w:r>
          </w:p>
        </w:tc>
        <w:tc>
          <w:tcPr>
            <w:tcW w:w="1260" w:type="dxa"/>
            <w:noWrap/>
            <w:hideMark/>
          </w:tcPr>
          <w:p w14:paraId="777247B7" w14:textId="77777777" w:rsidR="004D4721" w:rsidRPr="00CD53B8" w:rsidRDefault="004D4721" w:rsidP="006D4899">
            <w:pPr>
              <w:rPr>
                <w:color w:val="000000"/>
                <w:sz w:val="20"/>
                <w:szCs w:val="20"/>
              </w:rPr>
            </w:pPr>
            <w:r w:rsidRPr="00CD53B8">
              <w:rPr>
                <w:color w:val="000000"/>
                <w:sz w:val="20"/>
                <w:szCs w:val="20"/>
              </w:rPr>
              <w:t>0.341 (0.070) a</w:t>
            </w:r>
          </w:p>
        </w:tc>
        <w:tc>
          <w:tcPr>
            <w:tcW w:w="1260" w:type="dxa"/>
            <w:noWrap/>
            <w:hideMark/>
          </w:tcPr>
          <w:p w14:paraId="763632A9" w14:textId="77777777" w:rsidR="004D4721" w:rsidRPr="00CD53B8" w:rsidRDefault="004D4721" w:rsidP="006D4899">
            <w:pPr>
              <w:rPr>
                <w:color w:val="000000"/>
                <w:sz w:val="20"/>
                <w:szCs w:val="20"/>
              </w:rPr>
            </w:pPr>
            <w:r w:rsidRPr="00CD53B8">
              <w:rPr>
                <w:color w:val="000000"/>
                <w:sz w:val="20"/>
                <w:szCs w:val="20"/>
              </w:rPr>
              <w:t>0.089 (0.034) a</w:t>
            </w:r>
          </w:p>
        </w:tc>
        <w:tc>
          <w:tcPr>
            <w:tcW w:w="1170" w:type="dxa"/>
            <w:noWrap/>
            <w:hideMark/>
          </w:tcPr>
          <w:p w14:paraId="18426EEA" w14:textId="77777777" w:rsidR="004D4721" w:rsidRPr="00CD53B8" w:rsidRDefault="004D4721" w:rsidP="006D4899">
            <w:pPr>
              <w:rPr>
                <w:color w:val="000000"/>
                <w:sz w:val="20"/>
                <w:szCs w:val="20"/>
              </w:rPr>
            </w:pPr>
            <w:r w:rsidRPr="00CD53B8">
              <w:rPr>
                <w:color w:val="000000"/>
                <w:sz w:val="20"/>
                <w:szCs w:val="20"/>
              </w:rPr>
              <w:t>0.077 (0.035) a</w:t>
            </w:r>
          </w:p>
        </w:tc>
        <w:tc>
          <w:tcPr>
            <w:tcW w:w="1170" w:type="dxa"/>
            <w:noWrap/>
            <w:hideMark/>
          </w:tcPr>
          <w:p w14:paraId="47A5C1AD" w14:textId="77777777" w:rsidR="004D4721" w:rsidRPr="00CD53B8" w:rsidRDefault="004D4721" w:rsidP="006D4899">
            <w:pPr>
              <w:rPr>
                <w:color w:val="000000"/>
                <w:sz w:val="20"/>
                <w:szCs w:val="20"/>
              </w:rPr>
            </w:pPr>
            <w:r w:rsidRPr="00CD53B8">
              <w:rPr>
                <w:color w:val="000000"/>
                <w:sz w:val="20"/>
                <w:szCs w:val="20"/>
              </w:rPr>
              <w:t>0.288 (0.143) a</w:t>
            </w:r>
          </w:p>
        </w:tc>
        <w:tc>
          <w:tcPr>
            <w:tcW w:w="1260" w:type="dxa"/>
            <w:noWrap/>
            <w:hideMark/>
          </w:tcPr>
          <w:p w14:paraId="3D03EC4E" w14:textId="77777777" w:rsidR="004D4721" w:rsidRPr="00CD53B8" w:rsidRDefault="004D4721" w:rsidP="006D4899">
            <w:pPr>
              <w:rPr>
                <w:color w:val="000000"/>
                <w:sz w:val="20"/>
                <w:szCs w:val="20"/>
              </w:rPr>
            </w:pPr>
            <w:r w:rsidRPr="00CD53B8">
              <w:rPr>
                <w:color w:val="000000"/>
                <w:sz w:val="20"/>
                <w:szCs w:val="20"/>
              </w:rPr>
              <w:t>0.742 (0.607) a</w:t>
            </w:r>
          </w:p>
        </w:tc>
        <w:tc>
          <w:tcPr>
            <w:tcW w:w="1260" w:type="dxa"/>
            <w:noWrap/>
            <w:hideMark/>
          </w:tcPr>
          <w:p w14:paraId="5A8D39BC" w14:textId="77777777" w:rsidR="004D4721" w:rsidRPr="00CD53B8" w:rsidRDefault="004D4721" w:rsidP="006D4899">
            <w:pPr>
              <w:rPr>
                <w:color w:val="000000"/>
                <w:sz w:val="20"/>
                <w:szCs w:val="20"/>
              </w:rPr>
            </w:pPr>
            <w:r w:rsidRPr="00CD53B8">
              <w:rPr>
                <w:color w:val="000000"/>
                <w:sz w:val="20"/>
                <w:szCs w:val="20"/>
              </w:rPr>
              <w:t>0.185 (0.053) a</w:t>
            </w:r>
          </w:p>
        </w:tc>
        <w:tc>
          <w:tcPr>
            <w:tcW w:w="1260" w:type="dxa"/>
            <w:noWrap/>
            <w:hideMark/>
          </w:tcPr>
          <w:p w14:paraId="76ECD37C" w14:textId="77777777" w:rsidR="004D4721" w:rsidRPr="00CD53B8" w:rsidRDefault="004D4721" w:rsidP="006D4899">
            <w:pPr>
              <w:rPr>
                <w:color w:val="000000"/>
                <w:sz w:val="20"/>
                <w:szCs w:val="20"/>
              </w:rPr>
            </w:pPr>
            <w:r w:rsidRPr="00CD53B8">
              <w:rPr>
                <w:color w:val="000000"/>
                <w:sz w:val="20"/>
                <w:szCs w:val="20"/>
              </w:rPr>
              <w:t>0.303 (0.092) a</w:t>
            </w:r>
          </w:p>
        </w:tc>
        <w:tc>
          <w:tcPr>
            <w:tcW w:w="1080" w:type="dxa"/>
            <w:noWrap/>
            <w:hideMark/>
          </w:tcPr>
          <w:p w14:paraId="767A355A" w14:textId="77777777" w:rsidR="004D4721" w:rsidRPr="00CD53B8" w:rsidRDefault="004D4721" w:rsidP="006D4899">
            <w:pPr>
              <w:rPr>
                <w:color w:val="000000"/>
                <w:sz w:val="20"/>
                <w:szCs w:val="20"/>
              </w:rPr>
            </w:pPr>
            <w:r w:rsidRPr="00CD53B8">
              <w:rPr>
                <w:color w:val="000000"/>
                <w:sz w:val="20"/>
                <w:szCs w:val="20"/>
              </w:rPr>
              <w:t>0.128 (0.054) a</w:t>
            </w:r>
          </w:p>
        </w:tc>
        <w:tc>
          <w:tcPr>
            <w:tcW w:w="628" w:type="dxa"/>
            <w:noWrap/>
            <w:hideMark/>
          </w:tcPr>
          <w:p w14:paraId="495DC0E5" w14:textId="77777777" w:rsidR="004D4721" w:rsidRPr="00CD53B8" w:rsidRDefault="004D4721" w:rsidP="006D4899">
            <w:pPr>
              <w:jc w:val="right"/>
              <w:rPr>
                <w:color w:val="000000"/>
                <w:sz w:val="20"/>
                <w:szCs w:val="20"/>
              </w:rPr>
            </w:pPr>
            <w:r w:rsidRPr="00CD53B8">
              <w:rPr>
                <w:color w:val="000000"/>
                <w:sz w:val="20"/>
                <w:szCs w:val="20"/>
              </w:rPr>
              <w:t>1.61</w:t>
            </w:r>
          </w:p>
        </w:tc>
        <w:tc>
          <w:tcPr>
            <w:tcW w:w="880" w:type="dxa"/>
            <w:noWrap/>
            <w:hideMark/>
          </w:tcPr>
          <w:p w14:paraId="2CBDED21" w14:textId="77777777" w:rsidR="004D4721" w:rsidRPr="00CD53B8" w:rsidRDefault="004D4721" w:rsidP="006D4899">
            <w:pPr>
              <w:jc w:val="right"/>
              <w:rPr>
                <w:color w:val="000000"/>
                <w:sz w:val="20"/>
                <w:szCs w:val="20"/>
              </w:rPr>
            </w:pPr>
            <w:r w:rsidRPr="00CD53B8">
              <w:rPr>
                <w:color w:val="000000"/>
                <w:sz w:val="20"/>
                <w:szCs w:val="20"/>
              </w:rPr>
              <w:t>0.1095</w:t>
            </w:r>
          </w:p>
        </w:tc>
      </w:tr>
      <w:tr w:rsidR="004D4721" w:rsidRPr="00CD53B8" w14:paraId="361D4453" w14:textId="77777777" w:rsidTr="006D4899">
        <w:trPr>
          <w:trHeight w:val="300"/>
          <w:jc w:val="center"/>
        </w:trPr>
        <w:tc>
          <w:tcPr>
            <w:tcW w:w="1431" w:type="dxa"/>
            <w:noWrap/>
            <w:hideMark/>
          </w:tcPr>
          <w:p w14:paraId="40229318" w14:textId="77777777" w:rsidR="004D4721" w:rsidRPr="00CD53B8" w:rsidRDefault="004D4721" w:rsidP="006D4899">
            <w:pPr>
              <w:rPr>
                <w:i/>
                <w:color w:val="000000"/>
                <w:sz w:val="20"/>
                <w:szCs w:val="20"/>
              </w:rPr>
            </w:pPr>
            <w:r w:rsidRPr="00CD53B8">
              <w:rPr>
                <w:color w:val="000000"/>
                <w:sz w:val="20"/>
                <w:szCs w:val="20"/>
              </w:rPr>
              <w:t>Collembola</w:t>
            </w:r>
          </w:p>
        </w:tc>
        <w:tc>
          <w:tcPr>
            <w:tcW w:w="1179" w:type="dxa"/>
            <w:noWrap/>
            <w:hideMark/>
          </w:tcPr>
          <w:p w14:paraId="0971D870" w14:textId="77777777" w:rsidR="004D4721" w:rsidRPr="00CD53B8" w:rsidRDefault="004D4721" w:rsidP="006D4899">
            <w:pPr>
              <w:rPr>
                <w:b/>
                <w:color w:val="000000"/>
                <w:sz w:val="20"/>
                <w:szCs w:val="20"/>
              </w:rPr>
            </w:pPr>
            <w:r w:rsidRPr="00CD53B8">
              <w:rPr>
                <w:b/>
                <w:color w:val="000000"/>
                <w:sz w:val="20"/>
                <w:szCs w:val="20"/>
              </w:rPr>
              <w:t>6.854 (2.337) a</w:t>
            </w:r>
          </w:p>
        </w:tc>
        <w:tc>
          <w:tcPr>
            <w:tcW w:w="1170" w:type="dxa"/>
            <w:noWrap/>
            <w:hideMark/>
          </w:tcPr>
          <w:p w14:paraId="6F88F68F" w14:textId="77777777" w:rsidR="004D4721" w:rsidRPr="00CD53B8" w:rsidRDefault="004D4721" w:rsidP="006D4899">
            <w:pPr>
              <w:rPr>
                <w:color w:val="000000"/>
                <w:sz w:val="20"/>
                <w:szCs w:val="20"/>
              </w:rPr>
            </w:pPr>
            <w:r w:rsidRPr="00CD53B8">
              <w:rPr>
                <w:color w:val="000000"/>
                <w:sz w:val="20"/>
                <w:szCs w:val="20"/>
              </w:rPr>
              <w:t>2.124 (0.586) bcd</w:t>
            </w:r>
          </w:p>
        </w:tc>
        <w:tc>
          <w:tcPr>
            <w:tcW w:w="1260" w:type="dxa"/>
            <w:noWrap/>
            <w:hideMark/>
          </w:tcPr>
          <w:p w14:paraId="7467BCCA" w14:textId="77777777" w:rsidR="004D4721" w:rsidRPr="00CD53B8" w:rsidRDefault="004D4721" w:rsidP="006D4899">
            <w:pPr>
              <w:rPr>
                <w:color w:val="000000"/>
                <w:sz w:val="20"/>
                <w:szCs w:val="20"/>
              </w:rPr>
            </w:pPr>
            <w:r w:rsidRPr="00CD53B8">
              <w:rPr>
                <w:color w:val="000000"/>
                <w:sz w:val="20"/>
                <w:szCs w:val="20"/>
              </w:rPr>
              <w:t>1.970 (0.505) abcd</w:t>
            </w:r>
          </w:p>
        </w:tc>
        <w:tc>
          <w:tcPr>
            <w:tcW w:w="1260" w:type="dxa"/>
            <w:noWrap/>
            <w:hideMark/>
          </w:tcPr>
          <w:p w14:paraId="4AC28080" w14:textId="77777777" w:rsidR="004D4721" w:rsidRPr="00CD53B8" w:rsidRDefault="004D4721" w:rsidP="006D4899">
            <w:pPr>
              <w:rPr>
                <w:color w:val="000000"/>
                <w:sz w:val="20"/>
                <w:szCs w:val="20"/>
              </w:rPr>
            </w:pPr>
            <w:r w:rsidRPr="00CD53B8">
              <w:rPr>
                <w:color w:val="000000"/>
                <w:sz w:val="20"/>
                <w:szCs w:val="20"/>
              </w:rPr>
              <w:t>1.156 (0.264) cd</w:t>
            </w:r>
          </w:p>
        </w:tc>
        <w:tc>
          <w:tcPr>
            <w:tcW w:w="1170" w:type="dxa"/>
            <w:noWrap/>
            <w:hideMark/>
          </w:tcPr>
          <w:p w14:paraId="22C896BA" w14:textId="77777777" w:rsidR="004D4721" w:rsidRPr="00CD53B8" w:rsidRDefault="004D4721" w:rsidP="006D4899">
            <w:pPr>
              <w:rPr>
                <w:color w:val="000000"/>
                <w:sz w:val="20"/>
                <w:szCs w:val="20"/>
              </w:rPr>
            </w:pPr>
            <w:r w:rsidRPr="00CD53B8">
              <w:rPr>
                <w:color w:val="000000"/>
                <w:sz w:val="20"/>
                <w:szCs w:val="20"/>
              </w:rPr>
              <w:t>1.167 (0.464) cd</w:t>
            </w:r>
          </w:p>
        </w:tc>
        <w:tc>
          <w:tcPr>
            <w:tcW w:w="1170" w:type="dxa"/>
            <w:noWrap/>
            <w:hideMark/>
          </w:tcPr>
          <w:p w14:paraId="044B2A73" w14:textId="77777777" w:rsidR="004D4721" w:rsidRPr="00CD53B8" w:rsidRDefault="004D4721" w:rsidP="006D4899">
            <w:pPr>
              <w:rPr>
                <w:color w:val="000000"/>
                <w:sz w:val="20"/>
                <w:szCs w:val="20"/>
              </w:rPr>
            </w:pPr>
            <w:r w:rsidRPr="00CD53B8">
              <w:rPr>
                <w:color w:val="000000"/>
                <w:sz w:val="20"/>
                <w:szCs w:val="20"/>
              </w:rPr>
              <w:t>5.152 (1.771) abc</w:t>
            </w:r>
          </w:p>
        </w:tc>
        <w:tc>
          <w:tcPr>
            <w:tcW w:w="1260" w:type="dxa"/>
            <w:noWrap/>
            <w:hideMark/>
          </w:tcPr>
          <w:p w14:paraId="52A83F30" w14:textId="77777777" w:rsidR="004D4721" w:rsidRPr="00CD53B8" w:rsidRDefault="004D4721" w:rsidP="006D4899">
            <w:pPr>
              <w:rPr>
                <w:color w:val="000000"/>
                <w:sz w:val="20"/>
                <w:szCs w:val="20"/>
              </w:rPr>
            </w:pPr>
            <w:r w:rsidRPr="00CD53B8">
              <w:rPr>
                <w:color w:val="000000"/>
                <w:sz w:val="20"/>
                <w:szCs w:val="20"/>
              </w:rPr>
              <w:t>5.212 (2.516) abcd</w:t>
            </w:r>
          </w:p>
        </w:tc>
        <w:tc>
          <w:tcPr>
            <w:tcW w:w="1260" w:type="dxa"/>
            <w:noWrap/>
            <w:hideMark/>
          </w:tcPr>
          <w:p w14:paraId="1B8D043C" w14:textId="77777777" w:rsidR="004D4721" w:rsidRPr="00CD53B8" w:rsidRDefault="004D4721" w:rsidP="006D4899">
            <w:pPr>
              <w:rPr>
                <w:color w:val="000000"/>
                <w:sz w:val="20"/>
                <w:szCs w:val="20"/>
              </w:rPr>
            </w:pPr>
            <w:r w:rsidRPr="00CD53B8">
              <w:rPr>
                <w:color w:val="000000"/>
                <w:sz w:val="20"/>
                <w:szCs w:val="20"/>
              </w:rPr>
              <w:t>2.481 (1.342) abcd</w:t>
            </w:r>
          </w:p>
        </w:tc>
        <w:tc>
          <w:tcPr>
            <w:tcW w:w="1260" w:type="dxa"/>
            <w:noWrap/>
            <w:hideMark/>
          </w:tcPr>
          <w:p w14:paraId="0BE82593" w14:textId="77777777" w:rsidR="004D4721" w:rsidRPr="00CD53B8" w:rsidRDefault="004D4721" w:rsidP="006D4899">
            <w:pPr>
              <w:rPr>
                <w:color w:val="000000"/>
                <w:sz w:val="20"/>
                <w:szCs w:val="20"/>
              </w:rPr>
            </w:pPr>
            <w:r w:rsidRPr="00CD53B8">
              <w:rPr>
                <w:color w:val="000000"/>
                <w:sz w:val="20"/>
                <w:szCs w:val="20"/>
              </w:rPr>
              <w:t>5.394 (1.322) ab</w:t>
            </w:r>
          </w:p>
        </w:tc>
        <w:tc>
          <w:tcPr>
            <w:tcW w:w="1080" w:type="dxa"/>
            <w:noWrap/>
            <w:hideMark/>
          </w:tcPr>
          <w:p w14:paraId="63F63F95" w14:textId="77777777" w:rsidR="004D4721" w:rsidRPr="00CD53B8" w:rsidRDefault="004D4721" w:rsidP="006D4899">
            <w:pPr>
              <w:rPr>
                <w:color w:val="000000"/>
                <w:sz w:val="20"/>
                <w:szCs w:val="20"/>
              </w:rPr>
            </w:pPr>
            <w:r w:rsidRPr="00CD53B8">
              <w:rPr>
                <w:color w:val="000000"/>
                <w:sz w:val="20"/>
                <w:szCs w:val="20"/>
              </w:rPr>
              <w:t>0.564 (0146) d</w:t>
            </w:r>
          </w:p>
        </w:tc>
        <w:tc>
          <w:tcPr>
            <w:tcW w:w="628" w:type="dxa"/>
            <w:noWrap/>
            <w:hideMark/>
          </w:tcPr>
          <w:p w14:paraId="78F22665" w14:textId="77777777" w:rsidR="004D4721" w:rsidRPr="00CD53B8" w:rsidRDefault="004D4721" w:rsidP="006D4899">
            <w:pPr>
              <w:jc w:val="right"/>
              <w:rPr>
                <w:color w:val="000000"/>
                <w:sz w:val="20"/>
                <w:szCs w:val="20"/>
              </w:rPr>
            </w:pPr>
            <w:r w:rsidRPr="00CD53B8">
              <w:rPr>
                <w:color w:val="000000"/>
                <w:sz w:val="20"/>
                <w:szCs w:val="20"/>
              </w:rPr>
              <w:t>4.00</w:t>
            </w:r>
          </w:p>
        </w:tc>
        <w:tc>
          <w:tcPr>
            <w:tcW w:w="880" w:type="dxa"/>
            <w:noWrap/>
            <w:hideMark/>
          </w:tcPr>
          <w:p w14:paraId="7CB7E6C6"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B9B4DA0" w14:textId="77777777" w:rsidTr="006D4899">
        <w:trPr>
          <w:trHeight w:val="300"/>
          <w:jc w:val="center"/>
        </w:trPr>
        <w:tc>
          <w:tcPr>
            <w:tcW w:w="1431" w:type="dxa"/>
            <w:noWrap/>
            <w:hideMark/>
          </w:tcPr>
          <w:p w14:paraId="1BD2EA83" w14:textId="77777777" w:rsidR="004D4721" w:rsidRPr="00CD53B8" w:rsidRDefault="004D4721" w:rsidP="006D4899">
            <w:pPr>
              <w:rPr>
                <w:i/>
                <w:color w:val="000000"/>
                <w:sz w:val="20"/>
                <w:szCs w:val="20"/>
              </w:rPr>
            </w:pPr>
            <w:r w:rsidRPr="00CD53B8">
              <w:rPr>
                <w:color w:val="000000"/>
                <w:sz w:val="20"/>
                <w:szCs w:val="20"/>
              </w:rPr>
              <w:t>Diptera</w:t>
            </w:r>
          </w:p>
        </w:tc>
        <w:tc>
          <w:tcPr>
            <w:tcW w:w="1179" w:type="dxa"/>
            <w:noWrap/>
            <w:hideMark/>
          </w:tcPr>
          <w:p w14:paraId="057B6C93" w14:textId="77777777" w:rsidR="004D4721" w:rsidRPr="00CD53B8" w:rsidRDefault="004D4721" w:rsidP="006D4899">
            <w:pPr>
              <w:rPr>
                <w:color w:val="000000"/>
                <w:sz w:val="20"/>
                <w:szCs w:val="20"/>
              </w:rPr>
            </w:pPr>
            <w:r w:rsidRPr="00CD53B8">
              <w:rPr>
                <w:color w:val="000000"/>
                <w:sz w:val="20"/>
                <w:szCs w:val="20"/>
              </w:rPr>
              <w:t>3.229 (1.136) bc</w:t>
            </w:r>
          </w:p>
        </w:tc>
        <w:tc>
          <w:tcPr>
            <w:tcW w:w="1170" w:type="dxa"/>
            <w:noWrap/>
            <w:hideMark/>
          </w:tcPr>
          <w:p w14:paraId="6B00F3BB" w14:textId="77777777" w:rsidR="004D4721" w:rsidRPr="00CD53B8" w:rsidRDefault="004D4721" w:rsidP="006D4899">
            <w:pPr>
              <w:rPr>
                <w:color w:val="000000"/>
                <w:sz w:val="20"/>
                <w:szCs w:val="20"/>
              </w:rPr>
            </w:pPr>
            <w:r w:rsidRPr="00CD53B8">
              <w:rPr>
                <w:color w:val="000000"/>
                <w:sz w:val="20"/>
                <w:szCs w:val="20"/>
              </w:rPr>
              <w:t>3.162 (0.793) bc</w:t>
            </w:r>
          </w:p>
        </w:tc>
        <w:tc>
          <w:tcPr>
            <w:tcW w:w="1260" w:type="dxa"/>
            <w:noWrap/>
            <w:hideMark/>
          </w:tcPr>
          <w:p w14:paraId="1E932CD8" w14:textId="77777777" w:rsidR="004D4721" w:rsidRPr="00CD53B8" w:rsidRDefault="004D4721" w:rsidP="006D4899">
            <w:pPr>
              <w:rPr>
                <w:color w:val="000000"/>
                <w:sz w:val="20"/>
                <w:szCs w:val="20"/>
              </w:rPr>
            </w:pPr>
            <w:r w:rsidRPr="00CD53B8">
              <w:rPr>
                <w:color w:val="000000"/>
                <w:sz w:val="20"/>
                <w:szCs w:val="20"/>
              </w:rPr>
              <w:t>3.939 (0.631) abc</w:t>
            </w:r>
          </w:p>
        </w:tc>
        <w:tc>
          <w:tcPr>
            <w:tcW w:w="1260" w:type="dxa"/>
            <w:noWrap/>
            <w:hideMark/>
          </w:tcPr>
          <w:p w14:paraId="0F2C2121" w14:textId="77777777" w:rsidR="004D4721" w:rsidRPr="00CD53B8" w:rsidRDefault="004D4721" w:rsidP="006D4899">
            <w:pPr>
              <w:rPr>
                <w:color w:val="000000"/>
                <w:sz w:val="20"/>
                <w:szCs w:val="20"/>
              </w:rPr>
            </w:pPr>
            <w:r w:rsidRPr="00CD53B8">
              <w:rPr>
                <w:color w:val="000000"/>
                <w:sz w:val="20"/>
                <w:szCs w:val="20"/>
              </w:rPr>
              <w:t>2.178 (0.393) bc</w:t>
            </w:r>
          </w:p>
        </w:tc>
        <w:tc>
          <w:tcPr>
            <w:tcW w:w="1170" w:type="dxa"/>
            <w:noWrap/>
            <w:hideMark/>
          </w:tcPr>
          <w:p w14:paraId="2AFFAD7B" w14:textId="77777777" w:rsidR="004D4721" w:rsidRPr="00CD53B8" w:rsidRDefault="004D4721" w:rsidP="006D4899">
            <w:pPr>
              <w:rPr>
                <w:color w:val="000000"/>
                <w:sz w:val="20"/>
                <w:szCs w:val="20"/>
              </w:rPr>
            </w:pPr>
            <w:r w:rsidRPr="00CD53B8">
              <w:rPr>
                <w:color w:val="000000"/>
                <w:sz w:val="20"/>
                <w:szCs w:val="20"/>
              </w:rPr>
              <w:t>4.885 (0.943) abc</w:t>
            </w:r>
          </w:p>
        </w:tc>
        <w:tc>
          <w:tcPr>
            <w:tcW w:w="1170" w:type="dxa"/>
            <w:noWrap/>
            <w:hideMark/>
          </w:tcPr>
          <w:p w14:paraId="2DAF0DE5" w14:textId="77777777" w:rsidR="004D4721" w:rsidRPr="00CD53B8" w:rsidRDefault="004D4721" w:rsidP="006D4899">
            <w:pPr>
              <w:rPr>
                <w:color w:val="000000"/>
                <w:sz w:val="20"/>
                <w:szCs w:val="20"/>
              </w:rPr>
            </w:pPr>
            <w:r w:rsidRPr="00CD53B8">
              <w:rPr>
                <w:color w:val="000000"/>
                <w:sz w:val="20"/>
                <w:szCs w:val="20"/>
              </w:rPr>
              <w:t>1.955 (0.502) c</w:t>
            </w:r>
          </w:p>
        </w:tc>
        <w:tc>
          <w:tcPr>
            <w:tcW w:w="1260" w:type="dxa"/>
            <w:noWrap/>
            <w:hideMark/>
          </w:tcPr>
          <w:p w14:paraId="2FB4C53C" w14:textId="77777777" w:rsidR="004D4721" w:rsidRPr="00CD53B8" w:rsidRDefault="004D4721" w:rsidP="006D4899">
            <w:pPr>
              <w:rPr>
                <w:b/>
                <w:color w:val="000000"/>
                <w:sz w:val="20"/>
                <w:szCs w:val="20"/>
              </w:rPr>
            </w:pPr>
            <w:r w:rsidRPr="00CD53B8">
              <w:rPr>
                <w:b/>
                <w:color w:val="000000"/>
                <w:sz w:val="20"/>
                <w:szCs w:val="20"/>
              </w:rPr>
              <w:t>7.697 (1.682) a</w:t>
            </w:r>
          </w:p>
        </w:tc>
        <w:tc>
          <w:tcPr>
            <w:tcW w:w="1260" w:type="dxa"/>
            <w:noWrap/>
            <w:hideMark/>
          </w:tcPr>
          <w:p w14:paraId="44FF6DBB" w14:textId="77777777" w:rsidR="004D4721" w:rsidRPr="00CD53B8" w:rsidRDefault="004D4721" w:rsidP="006D4899">
            <w:pPr>
              <w:rPr>
                <w:color w:val="000000"/>
                <w:sz w:val="20"/>
                <w:szCs w:val="20"/>
              </w:rPr>
            </w:pPr>
            <w:r w:rsidRPr="00CD53B8">
              <w:rPr>
                <w:color w:val="000000"/>
                <w:sz w:val="20"/>
                <w:szCs w:val="20"/>
              </w:rPr>
              <w:t>4.352 (1.030) abc</w:t>
            </w:r>
          </w:p>
        </w:tc>
        <w:tc>
          <w:tcPr>
            <w:tcW w:w="1260" w:type="dxa"/>
            <w:noWrap/>
            <w:hideMark/>
          </w:tcPr>
          <w:p w14:paraId="16217E18" w14:textId="77777777" w:rsidR="004D4721" w:rsidRPr="00CD53B8" w:rsidRDefault="004D4721" w:rsidP="006D4899">
            <w:pPr>
              <w:rPr>
                <w:color w:val="000000"/>
                <w:sz w:val="20"/>
                <w:szCs w:val="20"/>
              </w:rPr>
            </w:pPr>
            <w:r w:rsidRPr="00CD53B8">
              <w:rPr>
                <w:color w:val="000000"/>
                <w:sz w:val="20"/>
                <w:szCs w:val="20"/>
              </w:rPr>
              <w:t>7.955 (2.237) ab</w:t>
            </w:r>
          </w:p>
        </w:tc>
        <w:tc>
          <w:tcPr>
            <w:tcW w:w="1080" w:type="dxa"/>
            <w:noWrap/>
            <w:hideMark/>
          </w:tcPr>
          <w:p w14:paraId="1DEF2C6C" w14:textId="77777777" w:rsidR="004D4721" w:rsidRPr="00CD53B8" w:rsidRDefault="004D4721" w:rsidP="006D4899">
            <w:pPr>
              <w:rPr>
                <w:color w:val="000000"/>
                <w:sz w:val="20"/>
                <w:szCs w:val="20"/>
              </w:rPr>
            </w:pPr>
            <w:r w:rsidRPr="00CD53B8">
              <w:rPr>
                <w:color w:val="000000"/>
                <w:sz w:val="20"/>
                <w:szCs w:val="20"/>
              </w:rPr>
              <w:t>6.641 (1.386) a</w:t>
            </w:r>
          </w:p>
        </w:tc>
        <w:tc>
          <w:tcPr>
            <w:tcW w:w="628" w:type="dxa"/>
            <w:noWrap/>
            <w:hideMark/>
          </w:tcPr>
          <w:p w14:paraId="7B87EC92" w14:textId="77777777" w:rsidR="004D4721" w:rsidRPr="00CD53B8" w:rsidRDefault="004D4721" w:rsidP="006D4899">
            <w:pPr>
              <w:jc w:val="right"/>
              <w:rPr>
                <w:color w:val="000000"/>
                <w:sz w:val="20"/>
                <w:szCs w:val="20"/>
              </w:rPr>
            </w:pPr>
            <w:r w:rsidRPr="00CD53B8">
              <w:rPr>
                <w:color w:val="000000"/>
                <w:sz w:val="20"/>
                <w:szCs w:val="20"/>
              </w:rPr>
              <w:t>4.89</w:t>
            </w:r>
          </w:p>
        </w:tc>
        <w:tc>
          <w:tcPr>
            <w:tcW w:w="880" w:type="dxa"/>
            <w:noWrap/>
            <w:hideMark/>
          </w:tcPr>
          <w:p w14:paraId="288B85DE"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4A46968" w14:textId="77777777" w:rsidTr="006D4899">
        <w:trPr>
          <w:trHeight w:val="300"/>
          <w:jc w:val="center"/>
        </w:trPr>
        <w:tc>
          <w:tcPr>
            <w:tcW w:w="1431" w:type="dxa"/>
            <w:noWrap/>
            <w:hideMark/>
          </w:tcPr>
          <w:p w14:paraId="5FFD9A89" w14:textId="77777777" w:rsidR="004D4721" w:rsidRPr="00CD53B8" w:rsidRDefault="004D4721" w:rsidP="006D4899">
            <w:pPr>
              <w:rPr>
                <w:i/>
                <w:color w:val="000000"/>
                <w:sz w:val="20"/>
                <w:szCs w:val="20"/>
              </w:rPr>
            </w:pPr>
            <w:r w:rsidRPr="00CD53B8">
              <w:rPr>
                <w:color w:val="000000"/>
                <w:sz w:val="20"/>
                <w:szCs w:val="20"/>
              </w:rPr>
              <w:t>Hemiptera</w:t>
            </w:r>
          </w:p>
        </w:tc>
        <w:tc>
          <w:tcPr>
            <w:tcW w:w="1179" w:type="dxa"/>
            <w:noWrap/>
            <w:hideMark/>
          </w:tcPr>
          <w:p w14:paraId="1F1E6871" w14:textId="77777777" w:rsidR="004D4721" w:rsidRPr="00CD53B8" w:rsidRDefault="004D4721" w:rsidP="006D4899">
            <w:pPr>
              <w:rPr>
                <w:color w:val="000000"/>
                <w:sz w:val="20"/>
                <w:szCs w:val="20"/>
              </w:rPr>
            </w:pPr>
            <w:r w:rsidRPr="00CD53B8">
              <w:rPr>
                <w:color w:val="000000"/>
                <w:sz w:val="20"/>
                <w:szCs w:val="20"/>
              </w:rPr>
              <w:t>0.604 (0.216) d</w:t>
            </w:r>
          </w:p>
        </w:tc>
        <w:tc>
          <w:tcPr>
            <w:tcW w:w="1170" w:type="dxa"/>
            <w:noWrap/>
            <w:hideMark/>
          </w:tcPr>
          <w:p w14:paraId="6C997564" w14:textId="77777777" w:rsidR="004D4721" w:rsidRPr="00CD53B8" w:rsidRDefault="004D4721" w:rsidP="006D4899">
            <w:pPr>
              <w:rPr>
                <w:color w:val="000000"/>
                <w:sz w:val="20"/>
                <w:szCs w:val="20"/>
              </w:rPr>
            </w:pPr>
            <w:r w:rsidRPr="00CD53B8">
              <w:rPr>
                <w:color w:val="000000"/>
                <w:sz w:val="20"/>
                <w:szCs w:val="20"/>
              </w:rPr>
              <w:t>9.162 (1.708) ab</w:t>
            </w:r>
          </w:p>
        </w:tc>
        <w:tc>
          <w:tcPr>
            <w:tcW w:w="1260" w:type="dxa"/>
            <w:noWrap/>
            <w:hideMark/>
          </w:tcPr>
          <w:p w14:paraId="56395BF6" w14:textId="77777777" w:rsidR="004D4721" w:rsidRPr="00CD53B8" w:rsidRDefault="004D4721" w:rsidP="006D4899">
            <w:pPr>
              <w:rPr>
                <w:b/>
                <w:color w:val="000000"/>
                <w:sz w:val="20"/>
                <w:szCs w:val="20"/>
              </w:rPr>
            </w:pPr>
            <w:r w:rsidRPr="00CD53B8">
              <w:rPr>
                <w:b/>
                <w:color w:val="000000"/>
                <w:sz w:val="20"/>
                <w:szCs w:val="20"/>
              </w:rPr>
              <w:t>11.492 (3.012) a</w:t>
            </w:r>
          </w:p>
        </w:tc>
        <w:tc>
          <w:tcPr>
            <w:tcW w:w="1260" w:type="dxa"/>
            <w:noWrap/>
            <w:hideMark/>
          </w:tcPr>
          <w:p w14:paraId="7189D617" w14:textId="77777777" w:rsidR="004D4721" w:rsidRPr="00CD53B8" w:rsidRDefault="004D4721" w:rsidP="006D4899">
            <w:pPr>
              <w:rPr>
                <w:color w:val="000000"/>
                <w:sz w:val="20"/>
                <w:szCs w:val="20"/>
              </w:rPr>
            </w:pPr>
            <w:r w:rsidRPr="00CD53B8">
              <w:rPr>
                <w:color w:val="000000"/>
                <w:sz w:val="20"/>
                <w:szCs w:val="20"/>
              </w:rPr>
              <w:t>7.833 (3.508) abcd</w:t>
            </w:r>
          </w:p>
        </w:tc>
        <w:tc>
          <w:tcPr>
            <w:tcW w:w="1170" w:type="dxa"/>
            <w:noWrap/>
            <w:hideMark/>
          </w:tcPr>
          <w:p w14:paraId="4FE71582" w14:textId="77777777" w:rsidR="004D4721" w:rsidRPr="00CD53B8" w:rsidRDefault="004D4721" w:rsidP="006D4899">
            <w:pPr>
              <w:rPr>
                <w:color w:val="000000"/>
                <w:sz w:val="20"/>
                <w:szCs w:val="20"/>
              </w:rPr>
            </w:pPr>
            <w:r w:rsidRPr="00CD53B8">
              <w:rPr>
                <w:color w:val="000000"/>
                <w:sz w:val="20"/>
                <w:szCs w:val="20"/>
              </w:rPr>
              <w:t>2.974 (0.667) bcd</w:t>
            </w:r>
          </w:p>
        </w:tc>
        <w:tc>
          <w:tcPr>
            <w:tcW w:w="1170" w:type="dxa"/>
            <w:noWrap/>
            <w:hideMark/>
          </w:tcPr>
          <w:p w14:paraId="6F30FE74" w14:textId="77777777" w:rsidR="004D4721" w:rsidRPr="00CD53B8" w:rsidRDefault="004D4721" w:rsidP="006D4899">
            <w:pPr>
              <w:rPr>
                <w:color w:val="000000"/>
                <w:sz w:val="20"/>
                <w:szCs w:val="20"/>
              </w:rPr>
            </w:pPr>
            <w:r w:rsidRPr="00CD53B8">
              <w:rPr>
                <w:color w:val="000000"/>
                <w:sz w:val="20"/>
                <w:szCs w:val="20"/>
              </w:rPr>
              <w:t>5.439 (1.292) abc</w:t>
            </w:r>
          </w:p>
        </w:tc>
        <w:tc>
          <w:tcPr>
            <w:tcW w:w="1260" w:type="dxa"/>
            <w:noWrap/>
            <w:hideMark/>
          </w:tcPr>
          <w:p w14:paraId="459EAD5D" w14:textId="77777777" w:rsidR="004D4721" w:rsidRPr="00CD53B8" w:rsidRDefault="004D4721" w:rsidP="006D4899">
            <w:pPr>
              <w:rPr>
                <w:color w:val="000000"/>
                <w:sz w:val="20"/>
                <w:szCs w:val="20"/>
              </w:rPr>
            </w:pPr>
            <w:r w:rsidRPr="00CD53B8">
              <w:rPr>
                <w:color w:val="000000"/>
                <w:sz w:val="20"/>
                <w:szCs w:val="20"/>
              </w:rPr>
              <w:t>4.939 (1.181) abcd</w:t>
            </w:r>
          </w:p>
        </w:tc>
        <w:tc>
          <w:tcPr>
            <w:tcW w:w="1260" w:type="dxa"/>
            <w:noWrap/>
            <w:hideMark/>
          </w:tcPr>
          <w:p w14:paraId="736DA11F" w14:textId="77777777" w:rsidR="004D4721" w:rsidRPr="00CD53B8" w:rsidRDefault="004D4721" w:rsidP="006D4899">
            <w:pPr>
              <w:rPr>
                <w:color w:val="000000"/>
                <w:sz w:val="20"/>
                <w:szCs w:val="20"/>
              </w:rPr>
            </w:pPr>
            <w:r w:rsidRPr="00CD53B8">
              <w:rPr>
                <w:color w:val="000000"/>
                <w:sz w:val="20"/>
                <w:szCs w:val="20"/>
              </w:rPr>
              <w:t>4.778 (1.103) abc</w:t>
            </w:r>
          </w:p>
        </w:tc>
        <w:tc>
          <w:tcPr>
            <w:tcW w:w="1260" w:type="dxa"/>
            <w:noWrap/>
            <w:hideMark/>
          </w:tcPr>
          <w:p w14:paraId="4FCB2862" w14:textId="77777777" w:rsidR="004D4721" w:rsidRPr="00CD53B8" w:rsidRDefault="004D4721" w:rsidP="006D4899">
            <w:pPr>
              <w:rPr>
                <w:color w:val="000000"/>
                <w:sz w:val="20"/>
                <w:szCs w:val="20"/>
              </w:rPr>
            </w:pPr>
            <w:r w:rsidRPr="00CD53B8">
              <w:rPr>
                <w:color w:val="000000"/>
                <w:sz w:val="20"/>
                <w:szCs w:val="20"/>
              </w:rPr>
              <w:t>5.379 (1.784) abcd</w:t>
            </w:r>
          </w:p>
        </w:tc>
        <w:tc>
          <w:tcPr>
            <w:tcW w:w="1080" w:type="dxa"/>
            <w:noWrap/>
            <w:hideMark/>
          </w:tcPr>
          <w:p w14:paraId="3FD916D6" w14:textId="77777777" w:rsidR="004D4721" w:rsidRPr="00CD53B8" w:rsidRDefault="004D4721" w:rsidP="006D4899">
            <w:pPr>
              <w:rPr>
                <w:color w:val="000000"/>
                <w:sz w:val="20"/>
                <w:szCs w:val="20"/>
              </w:rPr>
            </w:pPr>
            <w:r w:rsidRPr="00CD53B8">
              <w:rPr>
                <w:color w:val="000000"/>
                <w:sz w:val="20"/>
                <w:szCs w:val="20"/>
              </w:rPr>
              <w:t>1.641 (0.640) cd</w:t>
            </w:r>
          </w:p>
        </w:tc>
        <w:tc>
          <w:tcPr>
            <w:tcW w:w="628" w:type="dxa"/>
            <w:noWrap/>
            <w:hideMark/>
          </w:tcPr>
          <w:p w14:paraId="064DE46A" w14:textId="77777777" w:rsidR="004D4721" w:rsidRPr="00CD53B8" w:rsidRDefault="004D4721" w:rsidP="006D4899">
            <w:pPr>
              <w:jc w:val="right"/>
              <w:rPr>
                <w:color w:val="000000"/>
                <w:sz w:val="20"/>
                <w:szCs w:val="20"/>
              </w:rPr>
            </w:pPr>
            <w:r w:rsidRPr="00CD53B8">
              <w:rPr>
                <w:color w:val="000000"/>
                <w:sz w:val="20"/>
                <w:szCs w:val="20"/>
              </w:rPr>
              <w:t>4.77</w:t>
            </w:r>
          </w:p>
        </w:tc>
        <w:tc>
          <w:tcPr>
            <w:tcW w:w="880" w:type="dxa"/>
            <w:noWrap/>
            <w:hideMark/>
          </w:tcPr>
          <w:p w14:paraId="754073B9"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20D313AF" w14:textId="77777777" w:rsidTr="006D4899">
        <w:trPr>
          <w:trHeight w:val="300"/>
          <w:jc w:val="center"/>
        </w:trPr>
        <w:tc>
          <w:tcPr>
            <w:tcW w:w="1431" w:type="dxa"/>
            <w:noWrap/>
            <w:hideMark/>
          </w:tcPr>
          <w:p w14:paraId="726C9584" w14:textId="77777777" w:rsidR="004D4721" w:rsidRPr="00CD53B8" w:rsidRDefault="004D4721" w:rsidP="006D4899">
            <w:pPr>
              <w:rPr>
                <w:i/>
                <w:color w:val="000000"/>
                <w:sz w:val="20"/>
                <w:szCs w:val="20"/>
              </w:rPr>
            </w:pPr>
            <w:r w:rsidRPr="00CD53B8">
              <w:rPr>
                <w:color w:val="000000"/>
                <w:sz w:val="20"/>
                <w:szCs w:val="20"/>
              </w:rPr>
              <w:t>Hymenoptera</w:t>
            </w:r>
          </w:p>
        </w:tc>
        <w:tc>
          <w:tcPr>
            <w:tcW w:w="1179" w:type="dxa"/>
            <w:noWrap/>
            <w:hideMark/>
          </w:tcPr>
          <w:p w14:paraId="4AB0E7E2" w14:textId="77777777" w:rsidR="004D4721" w:rsidRPr="00CD53B8" w:rsidRDefault="004D4721" w:rsidP="006D4899">
            <w:pPr>
              <w:rPr>
                <w:color w:val="000000"/>
                <w:sz w:val="20"/>
                <w:szCs w:val="20"/>
              </w:rPr>
            </w:pPr>
            <w:r w:rsidRPr="00CD53B8">
              <w:rPr>
                <w:color w:val="000000"/>
                <w:sz w:val="20"/>
                <w:szCs w:val="20"/>
              </w:rPr>
              <w:t>0.563 (0.119) a</w:t>
            </w:r>
          </w:p>
        </w:tc>
        <w:tc>
          <w:tcPr>
            <w:tcW w:w="1170" w:type="dxa"/>
            <w:noWrap/>
            <w:hideMark/>
          </w:tcPr>
          <w:p w14:paraId="7FBC978C" w14:textId="77777777" w:rsidR="004D4721" w:rsidRPr="00CD53B8" w:rsidRDefault="004D4721" w:rsidP="006D4899">
            <w:pPr>
              <w:rPr>
                <w:color w:val="000000"/>
                <w:sz w:val="20"/>
                <w:szCs w:val="20"/>
              </w:rPr>
            </w:pPr>
            <w:r w:rsidRPr="00CD53B8">
              <w:rPr>
                <w:color w:val="000000"/>
                <w:sz w:val="20"/>
                <w:szCs w:val="20"/>
              </w:rPr>
              <w:t>1.267 (0.293) a</w:t>
            </w:r>
          </w:p>
        </w:tc>
        <w:tc>
          <w:tcPr>
            <w:tcW w:w="1260" w:type="dxa"/>
            <w:noWrap/>
            <w:hideMark/>
          </w:tcPr>
          <w:p w14:paraId="010EDCE2" w14:textId="77777777" w:rsidR="004D4721" w:rsidRPr="00CD53B8" w:rsidRDefault="004D4721" w:rsidP="006D4899">
            <w:pPr>
              <w:rPr>
                <w:color w:val="000000"/>
                <w:sz w:val="20"/>
                <w:szCs w:val="20"/>
              </w:rPr>
            </w:pPr>
            <w:r w:rsidRPr="00CD53B8">
              <w:rPr>
                <w:color w:val="000000"/>
                <w:sz w:val="20"/>
                <w:szCs w:val="20"/>
              </w:rPr>
              <w:t>0.894 (0.153) a</w:t>
            </w:r>
          </w:p>
        </w:tc>
        <w:tc>
          <w:tcPr>
            <w:tcW w:w="1260" w:type="dxa"/>
            <w:noWrap/>
            <w:hideMark/>
          </w:tcPr>
          <w:p w14:paraId="323C89DE" w14:textId="77777777" w:rsidR="004D4721" w:rsidRPr="00CD53B8" w:rsidRDefault="004D4721" w:rsidP="006D4899">
            <w:pPr>
              <w:rPr>
                <w:color w:val="000000"/>
                <w:sz w:val="20"/>
                <w:szCs w:val="20"/>
              </w:rPr>
            </w:pPr>
            <w:r w:rsidRPr="00CD53B8">
              <w:rPr>
                <w:color w:val="000000"/>
                <w:sz w:val="20"/>
                <w:szCs w:val="20"/>
              </w:rPr>
              <w:t>0.978 (0.232) a</w:t>
            </w:r>
          </w:p>
        </w:tc>
        <w:tc>
          <w:tcPr>
            <w:tcW w:w="1170" w:type="dxa"/>
            <w:noWrap/>
            <w:hideMark/>
          </w:tcPr>
          <w:p w14:paraId="5781D33A" w14:textId="77777777" w:rsidR="004D4721" w:rsidRPr="00CD53B8" w:rsidRDefault="004D4721" w:rsidP="006D4899">
            <w:pPr>
              <w:rPr>
                <w:color w:val="000000"/>
                <w:sz w:val="20"/>
                <w:szCs w:val="20"/>
              </w:rPr>
            </w:pPr>
            <w:r w:rsidRPr="00CD53B8">
              <w:rPr>
                <w:color w:val="000000"/>
                <w:sz w:val="20"/>
                <w:szCs w:val="20"/>
              </w:rPr>
              <w:t>0.577 (0.158) a</w:t>
            </w:r>
          </w:p>
        </w:tc>
        <w:tc>
          <w:tcPr>
            <w:tcW w:w="1170" w:type="dxa"/>
            <w:noWrap/>
            <w:hideMark/>
          </w:tcPr>
          <w:p w14:paraId="2A914BA6" w14:textId="77777777" w:rsidR="004D4721" w:rsidRPr="00CD53B8" w:rsidRDefault="004D4721" w:rsidP="006D4899">
            <w:pPr>
              <w:rPr>
                <w:color w:val="000000"/>
                <w:sz w:val="20"/>
                <w:szCs w:val="20"/>
              </w:rPr>
            </w:pPr>
            <w:r w:rsidRPr="00CD53B8">
              <w:rPr>
                <w:color w:val="000000"/>
                <w:sz w:val="20"/>
                <w:szCs w:val="20"/>
              </w:rPr>
              <w:t>0.788 (0.177) a</w:t>
            </w:r>
          </w:p>
        </w:tc>
        <w:tc>
          <w:tcPr>
            <w:tcW w:w="1260" w:type="dxa"/>
            <w:noWrap/>
            <w:hideMark/>
          </w:tcPr>
          <w:p w14:paraId="230FECEF" w14:textId="77777777" w:rsidR="004D4721" w:rsidRPr="00CD53B8" w:rsidRDefault="004D4721" w:rsidP="006D4899">
            <w:pPr>
              <w:rPr>
                <w:color w:val="000000"/>
                <w:sz w:val="20"/>
                <w:szCs w:val="20"/>
              </w:rPr>
            </w:pPr>
            <w:r w:rsidRPr="00CD53B8">
              <w:rPr>
                <w:color w:val="000000"/>
                <w:sz w:val="20"/>
                <w:szCs w:val="20"/>
              </w:rPr>
              <w:t>1.167 (0.256) a</w:t>
            </w:r>
          </w:p>
        </w:tc>
        <w:tc>
          <w:tcPr>
            <w:tcW w:w="1260" w:type="dxa"/>
            <w:noWrap/>
            <w:hideMark/>
          </w:tcPr>
          <w:p w14:paraId="35014732" w14:textId="77777777" w:rsidR="004D4721" w:rsidRPr="00CD53B8" w:rsidRDefault="004D4721" w:rsidP="006D4899">
            <w:pPr>
              <w:rPr>
                <w:color w:val="000000"/>
                <w:sz w:val="20"/>
                <w:szCs w:val="20"/>
              </w:rPr>
            </w:pPr>
            <w:r w:rsidRPr="00CD53B8">
              <w:rPr>
                <w:color w:val="000000"/>
                <w:sz w:val="20"/>
                <w:szCs w:val="20"/>
              </w:rPr>
              <w:t>0.444 (0.105) a</w:t>
            </w:r>
          </w:p>
        </w:tc>
        <w:tc>
          <w:tcPr>
            <w:tcW w:w="1260" w:type="dxa"/>
            <w:noWrap/>
            <w:hideMark/>
          </w:tcPr>
          <w:p w14:paraId="0D150FC0" w14:textId="77777777" w:rsidR="004D4721" w:rsidRPr="00CD53B8" w:rsidRDefault="004D4721" w:rsidP="006D4899">
            <w:pPr>
              <w:rPr>
                <w:color w:val="000000"/>
                <w:sz w:val="20"/>
                <w:szCs w:val="20"/>
              </w:rPr>
            </w:pPr>
            <w:r w:rsidRPr="00CD53B8">
              <w:rPr>
                <w:color w:val="000000"/>
                <w:sz w:val="20"/>
                <w:szCs w:val="20"/>
              </w:rPr>
              <w:t>0.591 (0.108) a</w:t>
            </w:r>
          </w:p>
        </w:tc>
        <w:tc>
          <w:tcPr>
            <w:tcW w:w="1080" w:type="dxa"/>
            <w:noWrap/>
            <w:hideMark/>
          </w:tcPr>
          <w:p w14:paraId="7C09F045" w14:textId="77777777" w:rsidR="004D4721" w:rsidRPr="00CD53B8" w:rsidRDefault="004D4721" w:rsidP="006D4899">
            <w:pPr>
              <w:rPr>
                <w:color w:val="000000"/>
                <w:sz w:val="20"/>
                <w:szCs w:val="20"/>
              </w:rPr>
            </w:pPr>
            <w:r w:rsidRPr="00CD53B8">
              <w:rPr>
                <w:color w:val="000000"/>
                <w:sz w:val="20"/>
                <w:szCs w:val="20"/>
              </w:rPr>
              <w:t>0.282 (0.082) a</w:t>
            </w:r>
          </w:p>
        </w:tc>
        <w:tc>
          <w:tcPr>
            <w:tcW w:w="628" w:type="dxa"/>
            <w:noWrap/>
            <w:hideMark/>
          </w:tcPr>
          <w:p w14:paraId="245377C3" w14:textId="77777777" w:rsidR="004D4721" w:rsidRPr="00CD53B8" w:rsidRDefault="004D4721" w:rsidP="006D4899">
            <w:pPr>
              <w:jc w:val="right"/>
              <w:rPr>
                <w:color w:val="000000"/>
                <w:sz w:val="20"/>
                <w:szCs w:val="20"/>
              </w:rPr>
            </w:pPr>
            <w:r w:rsidRPr="00CD53B8">
              <w:rPr>
                <w:color w:val="000000"/>
                <w:sz w:val="20"/>
                <w:szCs w:val="20"/>
              </w:rPr>
              <w:t>1.62</w:t>
            </w:r>
          </w:p>
        </w:tc>
        <w:tc>
          <w:tcPr>
            <w:tcW w:w="880" w:type="dxa"/>
            <w:noWrap/>
            <w:hideMark/>
          </w:tcPr>
          <w:p w14:paraId="31262E83" w14:textId="77777777" w:rsidR="004D4721" w:rsidRPr="00CD53B8" w:rsidRDefault="004D4721" w:rsidP="006D4899">
            <w:pPr>
              <w:jc w:val="right"/>
              <w:rPr>
                <w:color w:val="000000"/>
                <w:sz w:val="20"/>
                <w:szCs w:val="20"/>
              </w:rPr>
            </w:pPr>
            <w:r w:rsidRPr="00CD53B8">
              <w:rPr>
                <w:color w:val="000000"/>
                <w:sz w:val="20"/>
                <w:szCs w:val="20"/>
              </w:rPr>
              <w:t>0.1058</w:t>
            </w:r>
          </w:p>
        </w:tc>
      </w:tr>
      <w:tr w:rsidR="004D4721" w:rsidRPr="00CD53B8" w14:paraId="660F8A66" w14:textId="77777777" w:rsidTr="006D4899">
        <w:trPr>
          <w:trHeight w:val="300"/>
          <w:jc w:val="center"/>
        </w:trPr>
        <w:tc>
          <w:tcPr>
            <w:tcW w:w="1431" w:type="dxa"/>
            <w:noWrap/>
            <w:hideMark/>
          </w:tcPr>
          <w:p w14:paraId="5CA6EDF9" w14:textId="77777777" w:rsidR="004D4721" w:rsidRPr="00CD53B8" w:rsidRDefault="004D4721" w:rsidP="006D4899">
            <w:pPr>
              <w:jc w:val="right"/>
              <w:rPr>
                <w:i/>
                <w:color w:val="000000"/>
                <w:sz w:val="20"/>
                <w:szCs w:val="20"/>
              </w:rPr>
            </w:pPr>
            <w:r w:rsidRPr="00CD53B8">
              <w:rPr>
                <w:color w:val="000000"/>
                <w:sz w:val="20"/>
                <w:szCs w:val="20"/>
              </w:rPr>
              <w:t>Formicidae</w:t>
            </w:r>
          </w:p>
        </w:tc>
        <w:tc>
          <w:tcPr>
            <w:tcW w:w="1179" w:type="dxa"/>
            <w:noWrap/>
            <w:hideMark/>
          </w:tcPr>
          <w:p w14:paraId="0B045BA7" w14:textId="77777777" w:rsidR="004D4721" w:rsidRPr="00CD53B8" w:rsidRDefault="004D4721" w:rsidP="006D4899">
            <w:pPr>
              <w:rPr>
                <w:color w:val="000000"/>
                <w:sz w:val="20"/>
                <w:szCs w:val="20"/>
              </w:rPr>
            </w:pPr>
            <w:r w:rsidRPr="00CD53B8">
              <w:rPr>
                <w:color w:val="000000"/>
                <w:sz w:val="20"/>
                <w:szCs w:val="20"/>
              </w:rPr>
              <w:t xml:space="preserve">0.333 (0.109) </w:t>
            </w:r>
          </w:p>
        </w:tc>
        <w:tc>
          <w:tcPr>
            <w:tcW w:w="1170" w:type="dxa"/>
            <w:noWrap/>
            <w:hideMark/>
          </w:tcPr>
          <w:p w14:paraId="413CC240" w14:textId="77777777" w:rsidR="004D4721" w:rsidRPr="00CD53B8" w:rsidRDefault="004D4721" w:rsidP="006D4899">
            <w:pPr>
              <w:rPr>
                <w:color w:val="000000"/>
                <w:sz w:val="20"/>
                <w:szCs w:val="20"/>
              </w:rPr>
            </w:pPr>
            <w:r w:rsidRPr="00CD53B8">
              <w:rPr>
                <w:color w:val="000000"/>
                <w:sz w:val="20"/>
                <w:szCs w:val="20"/>
              </w:rPr>
              <w:t>0.352 (0.086)</w:t>
            </w:r>
          </w:p>
        </w:tc>
        <w:tc>
          <w:tcPr>
            <w:tcW w:w="1260" w:type="dxa"/>
            <w:noWrap/>
            <w:hideMark/>
          </w:tcPr>
          <w:p w14:paraId="52F4EE03" w14:textId="77777777" w:rsidR="004D4721" w:rsidRPr="00CD53B8" w:rsidRDefault="004D4721" w:rsidP="006D4899">
            <w:pPr>
              <w:rPr>
                <w:color w:val="000000"/>
                <w:sz w:val="20"/>
                <w:szCs w:val="20"/>
              </w:rPr>
            </w:pPr>
            <w:r w:rsidRPr="00CD53B8">
              <w:rPr>
                <w:color w:val="000000"/>
                <w:sz w:val="20"/>
                <w:szCs w:val="20"/>
              </w:rPr>
              <w:t>0.561 (0.114)</w:t>
            </w:r>
          </w:p>
        </w:tc>
        <w:tc>
          <w:tcPr>
            <w:tcW w:w="1260" w:type="dxa"/>
            <w:noWrap/>
            <w:hideMark/>
          </w:tcPr>
          <w:p w14:paraId="195BBDFC" w14:textId="77777777" w:rsidR="004D4721" w:rsidRPr="00CD53B8" w:rsidRDefault="004D4721" w:rsidP="006D4899">
            <w:pPr>
              <w:rPr>
                <w:color w:val="000000"/>
                <w:sz w:val="20"/>
                <w:szCs w:val="20"/>
              </w:rPr>
            </w:pPr>
            <w:r w:rsidRPr="00CD53B8">
              <w:rPr>
                <w:color w:val="000000"/>
                <w:sz w:val="20"/>
                <w:szCs w:val="20"/>
              </w:rPr>
              <w:t>0.422 (0.105)</w:t>
            </w:r>
          </w:p>
        </w:tc>
        <w:tc>
          <w:tcPr>
            <w:tcW w:w="1170" w:type="dxa"/>
            <w:noWrap/>
            <w:hideMark/>
          </w:tcPr>
          <w:p w14:paraId="6F943EAA" w14:textId="77777777" w:rsidR="004D4721" w:rsidRPr="00CD53B8" w:rsidRDefault="004D4721" w:rsidP="006D4899">
            <w:pPr>
              <w:rPr>
                <w:color w:val="000000"/>
                <w:sz w:val="20"/>
                <w:szCs w:val="20"/>
              </w:rPr>
            </w:pPr>
            <w:r w:rsidRPr="00CD53B8">
              <w:rPr>
                <w:color w:val="000000"/>
                <w:sz w:val="20"/>
                <w:szCs w:val="20"/>
              </w:rPr>
              <w:t>0.603 (0.199)</w:t>
            </w:r>
          </w:p>
        </w:tc>
        <w:tc>
          <w:tcPr>
            <w:tcW w:w="1170" w:type="dxa"/>
            <w:noWrap/>
            <w:hideMark/>
          </w:tcPr>
          <w:p w14:paraId="253502F6" w14:textId="77777777" w:rsidR="004D4721" w:rsidRPr="00CD53B8" w:rsidRDefault="004D4721" w:rsidP="006D4899">
            <w:pPr>
              <w:rPr>
                <w:color w:val="000000"/>
                <w:sz w:val="20"/>
                <w:szCs w:val="20"/>
              </w:rPr>
            </w:pPr>
            <w:r w:rsidRPr="00CD53B8">
              <w:rPr>
                <w:color w:val="000000"/>
                <w:sz w:val="20"/>
                <w:szCs w:val="20"/>
              </w:rPr>
              <w:t>1.212 (0.397)</w:t>
            </w:r>
          </w:p>
        </w:tc>
        <w:tc>
          <w:tcPr>
            <w:tcW w:w="1260" w:type="dxa"/>
            <w:noWrap/>
            <w:hideMark/>
          </w:tcPr>
          <w:p w14:paraId="7DBF4CF0" w14:textId="77777777" w:rsidR="004D4721" w:rsidRPr="00CD53B8" w:rsidRDefault="004D4721" w:rsidP="006D4899">
            <w:pPr>
              <w:rPr>
                <w:color w:val="000000"/>
                <w:sz w:val="20"/>
                <w:szCs w:val="20"/>
              </w:rPr>
            </w:pPr>
            <w:r w:rsidRPr="00CD53B8">
              <w:rPr>
                <w:color w:val="000000"/>
                <w:sz w:val="20"/>
                <w:szCs w:val="20"/>
              </w:rPr>
              <w:t>0.955 (0.286)</w:t>
            </w:r>
          </w:p>
        </w:tc>
        <w:tc>
          <w:tcPr>
            <w:tcW w:w="1260" w:type="dxa"/>
            <w:noWrap/>
            <w:hideMark/>
          </w:tcPr>
          <w:p w14:paraId="2EF78E85" w14:textId="77777777" w:rsidR="004D4721" w:rsidRPr="00CD53B8" w:rsidRDefault="004D4721" w:rsidP="006D4899">
            <w:pPr>
              <w:rPr>
                <w:color w:val="000000"/>
                <w:sz w:val="20"/>
                <w:szCs w:val="20"/>
              </w:rPr>
            </w:pPr>
            <w:r w:rsidRPr="00CD53B8">
              <w:rPr>
                <w:color w:val="000000"/>
                <w:sz w:val="20"/>
                <w:szCs w:val="20"/>
              </w:rPr>
              <w:t>0.444 (0.131)</w:t>
            </w:r>
          </w:p>
        </w:tc>
        <w:tc>
          <w:tcPr>
            <w:tcW w:w="1260" w:type="dxa"/>
            <w:noWrap/>
            <w:hideMark/>
          </w:tcPr>
          <w:p w14:paraId="6A235D8E" w14:textId="77777777" w:rsidR="004D4721" w:rsidRPr="00CD53B8" w:rsidRDefault="004D4721" w:rsidP="006D4899">
            <w:pPr>
              <w:rPr>
                <w:b/>
                <w:color w:val="000000"/>
                <w:sz w:val="20"/>
                <w:szCs w:val="20"/>
              </w:rPr>
            </w:pPr>
            <w:r w:rsidRPr="00CD53B8">
              <w:rPr>
                <w:b/>
                <w:color w:val="000000"/>
                <w:sz w:val="20"/>
                <w:szCs w:val="20"/>
              </w:rPr>
              <w:t>0.712 (0.140)</w:t>
            </w:r>
          </w:p>
        </w:tc>
        <w:tc>
          <w:tcPr>
            <w:tcW w:w="1080" w:type="dxa"/>
            <w:noWrap/>
            <w:hideMark/>
          </w:tcPr>
          <w:p w14:paraId="69C8F73C" w14:textId="77777777" w:rsidR="004D4721" w:rsidRPr="00CD53B8" w:rsidRDefault="004D4721" w:rsidP="006D4899">
            <w:pPr>
              <w:rPr>
                <w:color w:val="000000"/>
                <w:sz w:val="20"/>
                <w:szCs w:val="20"/>
              </w:rPr>
            </w:pPr>
            <w:r w:rsidRPr="00CD53B8">
              <w:rPr>
                <w:color w:val="000000"/>
                <w:sz w:val="20"/>
                <w:szCs w:val="20"/>
              </w:rPr>
              <w:t>1.333 (0.730)</w:t>
            </w:r>
          </w:p>
        </w:tc>
        <w:tc>
          <w:tcPr>
            <w:tcW w:w="628" w:type="dxa"/>
            <w:noWrap/>
            <w:hideMark/>
          </w:tcPr>
          <w:p w14:paraId="5DC1B327" w14:textId="77777777" w:rsidR="004D4721" w:rsidRPr="00CD53B8" w:rsidRDefault="004D4721" w:rsidP="006D4899">
            <w:pPr>
              <w:jc w:val="right"/>
              <w:rPr>
                <w:color w:val="000000"/>
                <w:sz w:val="20"/>
                <w:szCs w:val="20"/>
              </w:rPr>
            </w:pPr>
            <w:r w:rsidRPr="00CD53B8">
              <w:rPr>
                <w:color w:val="000000"/>
                <w:sz w:val="20"/>
                <w:szCs w:val="20"/>
              </w:rPr>
              <w:t>2.15</w:t>
            </w:r>
          </w:p>
        </w:tc>
        <w:tc>
          <w:tcPr>
            <w:tcW w:w="880" w:type="dxa"/>
            <w:noWrap/>
            <w:hideMark/>
          </w:tcPr>
          <w:p w14:paraId="6B02D0C2" w14:textId="77777777" w:rsidR="004D4721" w:rsidRPr="00CD53B8" w:rsidRDefault="004D4721" w:rsidP="006D4899">
            <w:pPr>
              <w:jc w:val="right"/>
              <w:rPr>
                <w:b/>
                <w:bCs/>
                <w:color w:val="000000"/>
                <w:sz w:val="20"/>
                <w:szCs w:val="20"/>
              </w:rPr>
            </w:pPr>
            <w:r w:rsidRPr="00CD53B8">
              <w:rPr>
                <w:b/>
                <w:bCs/>
                <w:color w:val="000000"/>
                <w:sz w:val="20"/>
                <w:szCs w:val="20"/>
              </w:rPr>
              <w:t>0.024</w:t>
            </w:r>
          </w:p>
        </w:tc>
      </w:tr>
      <w:tr w:rsidR="004D4721" w:rsidRPr="00CD53B8" w14:paraId="0B3C3052" w14:textId="77777777" w:rsidTr="006D4899">
        <w:trPr>
          <w:trHeight w:val="300"/>
          <w:jc w:val="center"/>
        </w:trPr>
        <w:tc>
          <w:tcPr>
            <w:tcW w:w="1431" w:type="dxa"/>
            <w:noWrap/>
            <w:hideMark/>
          </w:tcPr>
          <w:p w14:paraId="7D3D68DB" w14:textId="77777777" w:rsidR="004D4721" w:rsidRPr="00CD53B8" w:rsidRDefault="004D4721" w:rsidP="006D4899">
            <w:pPr>
              <w:rPr>
                <w:i/>
                <w:color w:val="000000"/>
                <w:sz w:val="20"/>
                <w:szCs w:val="20"/>
              </w:rPr>
            </w:pPr>
            <w:r w:rsidRPr="00CD53B8">
              <w:rPr>
                <w:color w:val="000000"/>
                <w:sz w:val="20"/>
                <w:szCs w:val="20"/>
              </w:rPr>
              <w:t>Lepidoptera</w:t>
            </w:r>
          </w:p>
        </w:tc>
        <w:tc>
          <w:tcPr>
            <w:tcW w:w="1179" w:type="dxa"/>
            <w:noWrap/>
            <w:hideMark/>
          </w:tcPr>
          <w:p w14:paraId="37EC98CA" w14:textId="77777777" w:rsidR="004D4721" w:rsidRPr="00CD53B8" w:rsidRDefault="004D4721" w:rsidP="006D4899">
            <w:pPr>
              <w:rPr>
                <w:color w:val="000000"/>
                <w:sz w:val="20"/>
                <w:szCs w:val="20"/>
              </w:rPr>
            </w:pPr>
            <w:r w:rsidRPr="00CD53B8">
              <w:rPr>
                <w:color w:val="000000"/>
                <w:sz w:val="20"/>
                <w:szCs w:val="20"/>
              </w:rPr>
              <w:t>0.167 (0.062)</w:t>
            </w:r>
          </w:p>
        </w:tc>
        <w:tc>
          <w:tcPr>
            <w:tcW w:w="1170" w:type="dxa"/>
            <w:noWrap/>
            <w:hideMark/>
          </w:tcPr>
          <w:p w14:paraId="0AAE4159" w14:textId="77777777" w:rsidR="004D4721" w:rsidRPr="00CD53B8" w:rsidRDefault="004D4721" w:rsidP="006D4899">
            <w:pPr>
              <w:rPr>
                <w:color w:val="000000"/>
                <w:sz w:val="20"/>
                <w:szCs w:val="20"/>
              </w:rPr>
            </w:pPr>
            <w:r w:rsidRPr="00CD53B8">
              <w:rPr>
                <w:color w:val="000000"/>
                <w:sz w:val="20"/>
                <w:szCs w:val="20"/>
              </w:rPr>
              <w:t>1.41 (0.504)</w:t>
            </w:r>
          </w:p>
        </w:tc>
        <w:tc>
          <w:tcPr>
            <w:tcW w:w="1260" w:type="dxa"/>
            <w:noWrap/>
            <w:hideMark/>
          </w:tcPr>
          <w:p w14:paraId="5A0D9D24" w14:textId="77777777" w:rsidR="004D4721" w:rsidRPr="00CD53B8" w:rsidRDefault="004D4721" w:rsidP="006D4899">
            <w:pPr>
              <w:rPr>
                <w:color w:val="000000"/>
                <w:sz w:val="20"/>
                <w:szCs w:val="20"/>
              </w:rPr>
            </w:pPr>
            <w:r w:rsidRPr="00CD53B8">
              <w:rPr>
                <w:color w:val="000000"/>
                <w:sz w:val="20"/>
                <w:szCs w:val="20"/>
              </w:rPr>
              <w:t>0.568 (0.154)</w:t>
            </w:r>
          </w:p>
        </w:tc>
        <w:tc>
          <w:tcPr>
            <w:tcW w:w="1260" w:type="dxa"/>
            <w:noWrap/>
            <w:hideMark/>
          </w:tcPr>
          <w:p w14:paraId="5752558E" w14:textId="77777777" w:rsidR="004D4721" w:rsidRPr="00CD53B8" w:rsidRDefault="004D4721" w:rsidP="006D4899">
            <w:pPr>
              <w:rPr>
                <w:b/>
                <w:color w:val="000000"/>
                <w:sz w:val="20"/>
                <w:szCs w:val="20"/>
              </w:rPr>
            </w:pPr>
            <w:r w:rsidRPr="00CD53B8">
              <w:rPr>
                <w:b/>
                <w:color w:val="000000"/>
                <w:sz w:val="20"/>
                <w:szCs w:val="20"/>
              </w:rPr>
              <w:t>0.900 (0.207)</w:t>
            </w:r>
          </w:p>
        </w:tc>
        <w:tc>
          <w:tcPr>
            <w:tcW w:w="1170" w:type="dxa"/>
            <w:noWrap/>
            <w:hideMark/>
          </w:tcPr>
          <w:p w14:paraId="0CA8FC82" w14:textId="77777777" w:rsidR="004D4721" w:rsidRPr="00CD53B8" w:rsidRDefault="004D4721" w:rsidP="006D4899">
            <w:pPr>
              <w:rPr>
                <w:color w:val="000000"/>
                <w:sz w:val="20"/>
                <w:szCs w:val="20"/>
              </w:rPr>
            </w:pPr>
            <w:r w:rsidRPr="00CD53B8">
              <w:rPr>
                <w:color w:val="000000"/>
                <w:sz w:val="20"/>
                <w:szCs w:val="20"/>
              </w:rPr>
              <w:t>0.410 (0.135)</w:t>
            </w:r>
          </w:p>
        </w:tc>
        <w:tc>
          <w:tcPr>
            <w:tcW w:w="1170" w:type="dxa"/>
            <w:noWrap/>
            <w:hideMark/>
          </w:tcPr>
          <w:p w14:paraId="49EBCB7C" w14:textId="77777777" w:rsidR="004D4721" w:rsidRPr="00CD53B8" w:rsidRDefault="004D4721" w:rsidP="006D4899">
            <w:pPr>
              <w:rPr>
                <w:color w:val="000000"/>
                <w:sz w:val="20"/>
                <w:szCs w:val="20"/>
              </w:rPr>
            </w:pPr>
            <w:r w:rsidRPr="00CD53B8">
              <w:rPr>
                <w:color w:val="000000"/>
                <w:sz w:val="20"/>
                <w:szCs w:val="20"/>
              </w:rPr>
              <w:t>0.621 (0.229)</w:t>
            </w:r>
          </w:p>
        </w:tc>
        <w:tc>
          <w:tcPr>
            <w:tcW w:w="1260" w:type="dxa"/>
            <w:noWrap/>
            <w:hideMark/>
          </w:tcPr>
          <w:p w14:paraId="75EA4017" w14:textId="77777777" w:rsidR="004D4721" w:rsidRPr="00CD53B8" w:rsidRDefault="004D4721" w:rsidP="006D4899">
            <w:pPr>
              <w:rPr>
                <w:color w:val="000000"/>
                <w:sz w:val="20"/>
                <w:szCs w:val="20"/>
              </w:rPr>
            </w:pPr>
            <w:r w:rsidRPr="00CD53B8">
              <w:rPr>
                <w:color w:val="000000"/>
                <w:sz w:val="20"/>
                <w:szCs w:val="20"/>
              </w:rPr>
              <w:t>1.061 (0.368)</w:t>
            </w:r>
          </w:p>
        </w:tc>
        <w:tc>
          <w:tcPr>
            <w:tcW w:w="1260" w:type="dxa"/>
            <w:noWrap/>
            <w:hideMark/>
          </w:tcPr>
          <w:p w14:paraId="36A9AFB6" w14:textId="77777777" w:rsidR="004D4721" w:rsidRPr="00CD53B8" w:rsidRDefault="004D4721" w:rsidP="006D4899">
            <w:pPr>
              <w:rPr>
                <w:color w:val="000000"/>
                <w:sz w:val="20"/>
                <w:szCs w:val="20"/>
              </w:rPr>
            </w:pPr>
            <w:r w:rsidRPr="00CD53B8">
              <w:rPr>
                <w:color w:val="000000"/>
                <w:sz w:val="20"/>
                <w:szCs w:val="20"/>
              </w:rPr>
              <w:t>0.148 (0.061)</w:t>
            </w:r>
          </w:p>
        </w:tc>
        <w:tc>
          <w:tcPr>
            <w:tcW w:w="1260" w:type="dxa"/>
            <w:noWrap/>
            <w:hideMark/>
          </w:tcPr>
          <w:p w14:paraId="26C6AE9D" w14:textId="77777777" w:rsidR="004D4721" w:rsidRPr="00CD53B8" w:rsidRDefault="004D4721" w:rsidP="006D4899">
            <w:pPr>
              <w:rPr>
                <w:color w:val="000000"/>
                <w:sz w:val="20"/>
                <w:szCs w:val="20"/>
              </w:rPr>
            </w:pPr>
            <w:r w:rsidRPr="00CD53B8">
              <w:rPr>
                <w:color w:val="000000"/>
                <w:sz w:val="20"/>
                <w:szCs w:val="20"/>
              </w:rPr>
              <w:t>0.288 (0.091)</w:t>
            </w:r>
          </w:p>
        </w:tc>
        <w:tc>
          <w:tcPr>
            <w:tcW w:w="1080" w:type="dxa"/>
            <w:noWrap/>
            <w:hideMark/>
          </w:tcPr>
          <w:p w14:paraId="2F257A2E" w14:textId="77777777" w:rsidR="004D4721" w:rsidRPr="00CD53B8" w:rsidRDefault="004D4721" w:rsidP="006D4899">
            <w:pPr>
              <w:rPr>
                <w:color w:val="000000"/>
                <w:sz w:val="20"/>
                <w:szCs w:val="20"/>
              </w:rPr>
            </w:pPr>
            <w:r w:rsidRPr="00CD53B8">
              <w:rPr>
                <w:color w:val="000000"/>
                <w:sz w:val="20"/>
                <w:szCs w:val="20"/>
              </w:rPr>
              <w:t>0.641 (0.185)</w:t>
            </w:r>
          </w:p>
        </w:tc>
        <w:tc>
          <w:tcPr>
            <w:tcW w:w="628" w:type="dxa"/>
            <w:noWrap/>
            <w:hideMark/>
          </w:tcPr>
          <w:p w14:paraId="4BCCF294" w14:textId="77777777" w:rsidR="004D4721" w:rsidRPr="00CD53B8" w:rsidRDefault="004D4721" w:rsidP="006D4899">
            <w:pPr>
              <w:jc w:val="right"/>
              <w:rPr>
                <w:color w:val="000000"/>
                <w:sz w:val="20"/>
                <w:szCs w:val="20"/>
              </w:rPr>
            </w:pPr>
            <w:r w:rsidRPr="00CD53B8">
              <w:rPr>
                <w:color w:val="000000"/>
                <w:sz w:val="20"/>
                <w:szCs w:val="20"/>
              </w:rPr>
              <w:t>2.48</w:t>
            </w:r>
          </w:p>
        </w:tc>
        <w:tc>
          <w:tcPr>
            <w:tcW w:w="880" w:type="dxa"/>
            <w:noWrap/>
            <w:hideMark/>
          </w:tcPr>
          <w:p w14:paraId="1082F6A1" w14:textId="77777777" w:rsidR="004D4721" w:rsidRPr="00CD53B8" w:rsidRDefault="004D4721" w:rsidP="006D4899">
            <w:pPr>
              <w:jc w:val="right"/>
              <w:rPr>
                <w:b/>
                <w:bCs/>
                <w:color w:val="000000"/>
                <w:sz w:val="20"/>
                <w:szCs w:val="20"/>
              </w:rPr>
            </w:pPr>
            <w:r w:rsidRPr="00CD53B8">
              <w:rPr>
                <w:b/>
                <w:bCs/>
                <w:color w:val="000000"/>
                <w:sz w:val="20"/>
                <w:szCs w:val="20"/>
              </w:rPr>
              <w:t>0.009</w:t>
            </w:r>
          </w:p>
        </w:tc>
      </w:tr>
      <w:tr w:rsidR="004D4721" w:rsidRPr="00CD53B8" w14:paraId="497E2483" w14:textId="77777777" w:rsidTr="006D4899">
        <w:trPr>
          <w:trHeight w:val="300"/>
          <w:jc w:val="center"/>
        </w:trPr>
        <w:tc>
          <w:tcPr>
            <w:tcW w:w="1431" w:type="dxa"/>
            <w:noWrap/>
            <w:hideMark/>
          </w:tcPr>
          <w:p w14:paraId="1F166540" w14:textId="77777777" w:rsidR="004D4721" w:rsidRPr="00CD53B8" w:rsidRDefault="004D4721" w:rsidP="006D4899">
            <w:pPr>
              <w:rPr>
                <w:i/>
                <w:color w:val="000000"/>
                <w:sz w:val="20"/>
                <w:szCs w:val="20"/>
              </w:rPr>
            </w:pPr>
            <w:r w:rsidRPr="00CD53B8">
              <w:rPr>
                <w:color w:val="000000"/>
                <w:sz w:val="20"/>
                <w:szCs w:val="20"/>
              </w:rPr>
              <w:t>Odonata</w:t>
            </w:r>
          </w:p>
        </w:tc>
        <w:tc>
          <w:tcPr>
            <w:tcW w:w="1179" w:type="dxa"/>
            <w:noWrap/>
            <w:hideMark/>
          </w:tcPr>
          <w:p w14:paraId="39370937" w14:textId="77777777" w:rsidR="004D4721" w:rsidRPr="00CD53B8" w:rsidRDefault="004D4721" w:rsidP="006D4899">
            <w:pPr>
              <w:rPr>
                <w:color w:val="000000"/>
                <w:sz w:val="20"/>
                <w:szCs w:val="20"/>
              </w:rPr>
            </w:pPr>
            <w:r w:rsidRPr="00CD53B8">
              <w:rPr>
                <w:color w:val="000000"/>
                <w:sz w:val="20"/>
                <w:szCs w:val="20"/>
              </w:rPr>
              <w:t>0.125 (0.071) a</w:t>
            </w:r>
          </w:p>
        </w:tc>
        <w:tc>
          <w:tcPr>
            <w:tcW w:w="1170" w:type="dxa"/>
            <w:noWrap/>
            <w:hideMark/>
          </w:tcPr>
          <w:p w14:paraId="0F6948F7" w14:textId="77777777" w:rsidR="004D4721" w:rsidRPr="00CD53B8" w:rsidRDefault="004D4721" w:rsidP="006D4899">
            <w:pPr>
              <w:rPr>
                <w:color w:val="000000"/>
                <w:sz w:val="20"/>
                <w:szCs w:val="20"/>
              </w:rPr>
            </w:pPr>
            <w:r w:rsidRPr="00CD53B8">
              <w:rPr>
                <w:color w:val="000000"/>
                <w:sz w:val="20"/>
                <w:szCs w:val="20"/>
              </w:rPr>
              <w:t>0.029 (0.016) a</w:t>
            </w:r>
          </w:p>
        </w:tc>
        <w:tc>
          <w:tcPr>
            <w:tcW w:w="1260" w:type="dxa"/>
            <w:noWrap/>
            <w:hideMark/>
          </w:tcPr>
          <w:p w14:paraId="5520F83B" w14:textId="77777777" w:rsidR="004D4721" w:rsidRPr="00CD53B8" w:rsidRDefault="004D4721" w:rsidP="006D4899">
            <w:pPr>
              <w:rPr>
                <w:color w:val="000000"/>
                <w:sz w:val="20"/>
                <w:szCs w:val="20"/>
              </w:rPr>
            </w:pPr>
            <w:r w:rsidRPr="00CD53B8">
              <w:rPr>
                <w:color w:val="000000"/>
                <w:sz w:val="20"/>
                <w:szCs w:val="20"/>
              </w:rPr>
              <w:t>0.030 (0.015) a</w:t>
            </w:r>
          </w:p>
        </w:tc>
        <w:tc>
          <w:tcPr>
            <w:tcW w:w="1260" w:type="dxa"/>
            <w:noWrap/>
            <w:hideMark/>
          </w:tcPr>
          <w:p w14:paraId="6CDFDABA" w14:textId="77777777" w:rsidR="004D4721" w:rsidRPr="00CD53B8" w:rsidRDefault="004D4721" w:rsidP="006D4899">
            <w:pPr>
              <w:rPr>
                <w:color w:val="000000"/>
                <w:sz w:val="20"/>
                <w:szCs w:val="20"/>
              </w:rPr>
            </w:pPr>
            <w:r w:rsidRPr="00CD53B8">
              <w:rPr>
                <w:color w:val="000000"/>
                <w:sz w:val="20"/>
                <w:szCs w:val="20"/>
              </w:rPr>
              <w:t>0.044 (0.027) a</w:t>
            </w:r>
          </w:p>
        </w:tc>
        <w:tc>
          <w:tcPr>
            <w:tcW w:w="1170" w:type="dxa"/>
            <w:noWrap/>
            <w:hideMark/>
          </w:tcPr>
          <w:p w14:paraId="62D715F8" w14:textId="77777777" w:rsidR="004D4721" w:rsidRPr="00CD53B8" w:rsidRDefault="004D4721" w:rsidP="006D4899">
            <w:pPr>
              <w:rPr>
                <w:color w:val="000000"/>
                <w:sz w:val="20"/>
                <w:szCs w:val="20"/>
              </w:rPr>
            </w:pPr>
            <w:r w:rsidRPr="00CD53B8">
              <w:rPr>
                <w:color w:val="000000"/>
                <w:sz w:val="20"/>
                <w:szCs w:val="20"/>
              </w:rPr>
              <w:t>0.013 (0.013) a</w:t>
            </w:r>
          </w:p>
        </w:tc>
        <w:tc>
          <w:tcPr>
            <w:tcW w:w="1170" w:type="dxa"/>
            <w:noWrap/>
            <w:hideMark/>
          </w:tcPr>
          <w:p w14:paraId="7072A36E" w14:textId="77777777" w:rsidR="004D4721" w:rsidRPr="00CD53B8" w:rsidRDefault="004D4721" w:rsidP="006D4899">
            <w:pPr>
              <w:rPr>
                <w:color w:val="000000"/>
                <w:sz w:val="20"/>
                <w:szCs w:val="20"/>
              </w:rPr>
            </w:pPr>
            <w:r w:rsidRPr="00CD53B8">
              <w:rPr>
                <w:color w:val="000000"/>
                <w:sz w:val="20"/>
                <w:szCs w:val="20"/>
              </w:rPr>
              <w:t>0.030 (0.021) a</w:t>
            </w:r>
          </w:p>
        </w:tc>
        <w:tc>
          <w:tcPr>
            <w:tcW w:w="1260" w:type="dxa"/>
            <w:noWrap/>
            <w:hideMark/>
          </w:tcPr>
          <w:p w14:paraId="78F4B914" w14:textId="77777777" w:rsidR="004D4721" w:rsidRPr="00CD53B8" w:rsidRDefault="004D4721" w:rsidP="006D4899">
            <w:pPr>
              <w:rPr>
                <w:color w:val="000000"/>
                <w:sz w:val="20"/>
                <w:szCs w:val="20"/>
              </w:rPr>
            </w:pPr>
            <w:r w:rsidRPr="00CD53B8">
              <w:rPr>
                <w:color w:val="000000"/>
                <w:sz w:val="20"/>
                <w:szCs w:val="20"/>
              </w:rPr>
              <w:t>0.015 (0.015) a</w:t>
            </w:r>
          </w:p>
        </w:tc>
        <w:tc>
          <w:tcPr>
            <w:tcW w:w="1260" w:type="dxa"/>
            <w:noWrap/>
            <w:hideMark/>
          </w:tcPr>
          <w:p w14:paraId="5F6D39DC" w14:textId="77777777" w:rsidR="004D4721" w:rsidRPr="00CD53B8" w:rsidRDefault="004D4721" w:rsidP="006D4899">
            <w:pPr>
              <w:rPr>
                <w:color w:val="000000"/>
                <w:sz w:val="20"/>
                <w:szCs w:val="20"/>
              </w:rPr>
            </w:pPr>
            <w:r w:rsidRPr="00CD53B8">
              <w:rPr>
                <w:color w:val="000000"/>
                <w:sz w:val="20"/>
                <w:szCs w:val="20"/>
              </w:rPr>
              <w:t>0.000 (0.000) a</w:t>
            </w:r>
          </w:p>
        </w:tc>
        <w:tc>
          <w:tcPr>
            <w:tcW w:w="1260" w:type="dxa"/>
            <w:noWrap/>
            <w:hideMark/>
          </w:tcPr>
          <w:p w14:paraId="7C51A807" w14:textId="77777777" w:rsidR="004D4721" w:rsidRPr="00CD53B8" w:rsidRDefault="004D4721" w:rsidP="006D4899">
            <w:pPr>
              <w:rPr>
                <w:color w:val="000000"/>
                <w:sz w:val="20"/>
                <w:szCs w:val="20"/>
              </w:rPr>
            </w:pPr>
            <w:r w:rsidRPr="00CD53B8">
              <w:rPr>
                <w:color w:val="000000"/>
                <w:sz w:val="20"/>
                <w:szCs w:val="20"/>
              </w:rPr>
              <w:t>0.136 (0.064) a</w:t>
            </w:r>
          </w:p>
        </w:tc>
        <w:tc>
          <w:tcPr>
            <w:tcW w:w="1080" w:type="dxa"/>
            <w:noWrap/>
            <w:hideMark/>
          </w:tcPr>
          <w:p w14:paraId="63A7FF17" w14:textId="77777777" w:rsidR="004D4721" w:rsidRPr="00CD53B8" w:rsidRDefault="004D4721" w:rsidP="006D4899">
            <w:pPr>
              <w:rPr>
                <w:color w:val="000000"/>
                <w:sz w:val="20"/>
                <w:szCs w:val="20"/>
              </w:rPr>
            </w:pPr>
            <w:r w:rsidRPr="00CD53B8">
              <w:rPr>
                <w:color w:val="000000"/>
                <w:sz w:val="20"/>
                <w:szCs w:val="20"/>
              </w:rPr>
              <w:t>0.000 (0.000) a</w:t>
            </w:r>
          </w:p>
        </w:tc>
        <w:tc>
          <w:tcPr>
            <w:tcW w:w="628" w:type="dxa"/>
            <w:noWrap/>
            <w:hideMark/>
          </w:tcPr>
          <w:p w14:paraId="3EF1FA95" w14:textId="77777777" w:rsidR="004D4721" w:rsidRPr="00CD53B8" w:rsidRDefault="004D4721" w:rsidP="006D4899">
            <w:pPr>
              <w:jc w:val="right"/>
              <w:rPr>
                <w:color w:val="000000"/>
                <w:sz w:val="20"/>
                <w:szCs w:val="20"/>
              </w:rPr>
            </w:pPr>
            <w:r w:rsidRPr="00CD53B8">
              <w:rPr>
                <w:color w:val="000000"/>
                <w:sz w:val="20"/>
                <w:szCs w:val="20"/>
              </w:rPr>
              <w:t>1.84</w:t>
            </w:r>
          </w:p>
        </w:tc>
        <w:tc>
          <w:tcPr>
            <w:tcW w:w="880" w:type="dxa"/>
            <w:noWrap/>
            <w:hideMark/>
          </w:tcPr>
          <w:p w14:paraId="64270F2D" w14:textId="77777777" w:rsidR="004D4721" w:rsidRPr="00CD53B8" w:rsidRDefault="004D4721" w:rsidP="006D4899">
            <w:pPr>
              <w:jc w:val="right"/>
              <w:rPr>
                <w:color w:val="000000"/>
                <w:sz w:val="20"/>
                <w:szCs w:val="20"/>
              </w:rPr>
            </w:pPr>
            <w:r w:rsidRPr="00CD53B8">
              <w:rPr>
                <w:color w:val="000000"/>
                <w:sz w:val="20"/>
                <w:szCs w:val="20"/>
              </w:rPr>
              <w:t>0.058</w:t>
            </w:r>
          </w:p>
        </w:tc>
      </w:tr>
      <w:tr w:rsidR="004D4721" w:rsidRPr="00CD53B8" w14:paraId="14135247" w14:textId="77777777" w:rsidTr="006D4899">
        <w:trPr>
          <w:trHeight w:val="300"/>
          <w:jc w:val="center"/>
        </w:trPr>
        <w:tc>
          <w:tcPr>
            <w:tcW w:w="1431" w:type="dxa"/>
            <w:noWrap/>
            <w:hideMark/>
          </w:tcPr>
          <w:p w14:paraId="074B9667" w14:textId="77777777" w:rsidR="004D4721" w:rsidRPr="00CD53B8" w:rsidRDefault="004D4721" w:rsidP="006D4899">
            <w:pPr>
              <w:rPr>
                <w:i/>
                <w:color w:val="000000"/>
                <w:sz w:val="20"/>
                <w:szCs w:val="20"/>
              </w:rPr>
            </w:pPr>
            <w:r w:rsidRPr="00CD53B8">
              <w:rPr>
                <w:color w:val="000000"/>
                <w:sz w:val="20"/>
                <w:szCs w:val="20"/>
              </w:rPr>
              <w:t>Orthoptera</w:t>
            </w:r>
          </w:p>
        </w:tc>
        <w:tc>
          <w:tcPr>
            <w:tcW w:w="1179" w:type="dxa"/>
            <w:noWrap/>
            <w:hideMark/>
          </w:tcPr>
          <w:p w14:paraId="79D5949A" w14:textId="77777777" w:rsidR="004D4721" w:rsidRPr="00CD53B8" w:rsidRDefault="004D4721" w:rsidP="006D4899">
            <w:pPr>
              <w:rPr>
                <w:color w:val="000000"/>
                <w:sz w:val="20"/>
                <w:szCs w:val="20"/>
              </w:rPr>
            </w:pPr>
            <w:r w:rsidRPr="00CD53B8">
              <w:rPr>
                <w:color w:val="000000"/>
                <w:sz w:val="20"/>
                <w:szCs w:val="20"/>
              </w:rPr>
              <w:t>0.063 (0.035) a</w:t>
            </w:r>
          </w:p>
        </w:tc>
        <w:tc>
          <w:tcPr>
            <w:tcW w:w="1170" w:type="dxa"/>
            <w:noWrap/>
            <w:hideMark/>
          </w:tcPr>
          <w:p w14:paraId="11B2D813" w14:textId="77777777" w:rsidR="004D4721" w:rsidRPr="00CD53B8" w:rsidRDefault="004D4721" w:rsidP="006D4899">
            <w:pPr>
              <w:rPr>
                <w:color w:val="000000"/>
                <w:sz w:val="20"/>
                <w:szCs w:val="20"/>
              </w:rPr>
            </w:pPr>
            <w:r w:rsidRPr="00CD53B8">
              <w:rPr>
                <w:color w:val="000000"/>
                <w:sz w:val="20"/>
                <w:szCs w:val="20"/>
              </w:rPr>
              <w:t>0.790 (0.164) a</w:t>
            </w:r>
          </w:p>
        </w:tc>
        <w:tc>
          <w:tcPr>
            <w:tcW w:w="1260" w:type="dxa"/>
            <w:noWrap/>
            <w:hideMark/>
          </w:tcPr>
          <w:p w14:paraId="15181BC2" w14:textId="77777777" w:rsidR="004D4721" w:rsidRPr="00CD53B8" w:rsidRDefault="004D4721" w:rsidP="006D4899">
            <w:pPr>
              <w:rPr>
                <w:color w:val="000000"/>
                <w:sz w:val="20"/>
                <w:szCs w:val="20"/>
              </w:rPr>
            </w:pPr>
            <w:r w:rsidRPr="00CD53B8">
              <w:rPr>
                <w:color w:val="000000"/>
                <w:sz w:val="20"/>
                <w:szCs w:val="20"/>
              </w:rPr>
              <w:t>0.523 (0.110) a</w:t>
            </w:r>
          </w:p>
        </w:tc>
        <w:tc>
          <w:tcPr>
            <w:tcW w:w="1260" w:type="dxa"/>
            <w:noWrap/>
            <w:hideMark/>
          </w:tcPr>
          <w:p w14:paraId="58EDA68F" w14:textId="77777777" w:rsidR="004D4721" w:rsidRPr="00CD53B8" w:rsidRDefault="004D4721" w:rsidP="006D4899">
            <w:pPr>
              <w:rPr>
                <w:color w:val="000000"/>
                <w:sz w:val="20"/>
                <w:szCs w:val="20"/>
              </w:rPr>
            </w:pPr>
            <w:r w:rsidRPr="00CD53B8">
              <w:rPr>
                <w:color w:val="000000"/>
                <w:sz w:val="20"/>
                <w:szCs w:val="20"/>
              </w:rPr>
              <w:t>0.500 (0.127) a</w:t>
            </w:r>
          </w:p>
        </w:tc>
        <w:tc>
          <w:tcPr>
            <w:tcW w:w="1170" w:type="dxa"/>
            <w:noWrap/>
            <w:hideMark/>
          </w:tcPr>
          <w:p w14:paraId="301BA7EC" w14:textId="77777777" w:rsidR="004D4721" w:rsidRPr="00CD53B8" w:rsidRDefault="004D4721" w:rsidP="006D4899">
            <w:pPr>
              <w:rPr>
                <w:color w:val="000000"/>
                <w:sz w:val="20"/>
                <w:szCs w:val="20"/>
              </w:rPr>
            </w:pPr>
            <w:r w:rsidRPr="00CD53B8">
              <w:rPr>
                <w:color w:val="000000"/>
                <w:sz w:val="20"/>
                <w:szCs w:val="20"/>
              </w:rPr>
              <w:t>0.397 (0.127) a</w:t>
            </w:r>
          </w:p>
        </w:tc>
        <w:tc>
          <w:tcPr>
            <w:tcW w:w="1170" w:type="dxa"/>
            <w:noWrap/>
            <w:hideMark/>
          </w:tcPr>
          <w:p w14:paraId="3005D8C2" w14:textId="77777777" w:rsidR="004D4721" w:rsidRPr="00CD53B8" w:rsidRDefault="004D4721" w:rsidP="006D4899">
            <w:pPr>
              <w:rPr>
                <w:color w:val="000000"/>
                <w:sz w:val="20"/>
                <w:szCs w:val="20"/>
              </w:rPr>
            </w:pPr>
            <w:r w:rsidRPr="00CD53B8">
              <w:rPr>
                <w:color w:val="000000"/>
                <w:sz w:val="20"/>
                <w:szCs w:val="20"/>
              </w:rPr>
              <w:t>0.439 (0.219) a</w:t>
            </w:r>
          </w:p>
        </w:tc>
        <w:tc>
          <w:tcPr>
            <w:tcW w:w="1260" w:type="dxa"/>
            <w:noWrap/>
            <w:hideMark/>
          </w:tcPr>
          <w:p w14:paraId="6B596403" w14:textId="77777777" w:rsidR="004D4721" w:rsidRPr="00CD53B8" w:rsidRDefault="004D4721" w:rsidP="006D4899">
            <w:pPr>
              <w:rPr>
                <w:color w:val="000000"/>
                <w:sz w:val="20"/>
                <w:szCs w:val="20"/>
              </w:rPr>
            </w:pPr>
            <w:r w:rsidRPr="00CD53B8">
              <w:rPr>
                <w:color w:val="000000"/>
                <w:sz w:val="20"/>
                <w:szCs w:val="20"/>
              </w:rPr>
              <w:t>0.530 (0.139) a</w:t>
            </w:r>
          </w:p>
        </w:tc>
        <w:tc>
          <w:tcPr>
            <w:tcW w:w="1260" w:type="dxa"/>
            <w:noWrap/>
            <w:hideMark/>
          </w:tcPr>
          <w:p w14:paraId="5F5EC99D" w14:textId="77777777" w:rsidR="004D4721" w:rsidRPr="00CD53B8" w:rsidRDefault="004D4721" w:rsidP="006D4899">
            <w:pPr>
              <w:rPr>
                <w:color w:val="000000"/>
                <w:sz w:val="20"/>
                <w:szCs w:val="20"/>
              </w:rPr>
            </w:pPr>
            <w:r w:rsidRPr="00CD53B8">
              <w:rPr>
                <w:color w:val="000000"/>
                <w:sz w:val="20"/>
                <w:szCs w:val="20"/>
              </w:rPr>
              <w:t>0.463 (0.156) a</w:t>
            </w:r>
          </w:p>
        </w:tc>
        <w:tc>
          <w:tcPr>
            <w:tcW w:w="1260" w:type="dxa"/>
            <w:noWrap/>
            <w:hideMark/>
          </w:tcPr>
          <w:p w14:paraId="5269760F" w14:textId="77777777" w:rsidR="004D4721" w:rsidRPr="00CD53B8" w:rsidRDefault="004D4721" w:rsidP="006D4899">
            <w:pPr>
              <w:rPr>
                <w:color w:val="000000"/>
                <w:sz w:val="20"/>
                <w:szCs w:val="20"/>
              </w:rPr>
            </w:pPr>
            <w:r w:rsidRPr="00CD53B8">
              <w:rPr>
                <w:color w:val="000000"/>
                <w:sz w:val="20"/>
                <w:szCs w:val="20"/>
              </w:rPr>
              <w:t>0.500 (0.210) a</w:t>
            </w:r>
          </w:p>
        </w:tc>
        <w:tc>
          <w:tcPr>
            <w:tcW w:w="1080" w:type="dxa"/>
            <w:noWrap/>
            <w:hideMark/>
          </w:tcPr>
          <w:p w14:paraId="32E2F81D" w14:textId="77777777" w:rsidR="004D4721" w:rsidRPr="00CD53B8" w:rsidRDefault="004D4721" w:rsidP="006D4899">
            <w:pPr>
              <w:rPr>
                <w:color w:val="000000"/>
                <w:sz w:val="20"/>
                <w:szCs w:val="20"/>
              </w:rPr>
            </w:pPr>
            <w:r w:rsidRPr="00CD53B8">
              <w:rPr>
                <w:color w:val="000000"/>
                <w:sz w:val="20"/>
                <w:szCs w:val="20"/>
              </w:rPr>
              <w:t>0.385 (0.140) a</w:t>
            </w:r>
          </w:p>
        </w:tc>
        <w:tc>
          <w:tcPr>
            <w:tcW w:w="628" w:type="dxa"/>
            <w:noWrap/>
            <w:hideMark/>
          </w:tcPr>
          <w:p w14:paraId="48554222" w14:textId="77777777" w:rsidR="004D4721" w:rsidRPr="00CD53B8" w:rsidRDefault="004D4721" w:rsidP="006D4899">
            <w:pPr>
              <w:jc w:val="right"/>
              <w:rPr>
                <w:color w:val="000000"/>
                <w:sz w:val="20"/>
                <w:szCs w:val="20"/>
              </w:rPr>
            </w:pPr>
            <w:r w:rsidRPr="00CD53B8">
              <w:rPr>
                <w:color w:val="000000"/>
                <w:sz w:val="20"/>
                <w:szCs w:val="20"/>
              </w:rPr>
              <w:t>1.66</w:t>
            </w:r>
          </w:p>
        </w:tc>
        <w:tc>
          <w:tcPr>
            <w:tcW w:w="880" w:type="dxa"/>
            <w:noWrap/>
            <w:hideMark/>
          </w:tcPr>
          <w:p w14:paraId="09D6E4C7" w14:textId="77777777" w:rsidR="004D4721" w:rsidRPr="00CD53B8" w:rsidRDefault="004D4721" w:rsidP="006D4899">
            <w:pPr>
              <w:jc w:val="right"/>
              <w:rPr>
                <w:color w:val="000000"/>
                <w:sz w:val="20"/>
                <w:szCs w:val="20"/>
              </w:rPr>
            </w:pPr>
            <w:r w:rsidRPr="00CD53B8">
              <w:rPr>
                <w:color w:val="000000"/>
                <w:sz w:val="20"/>
                <w:szCs w:val="20"/>
              </w:rPr>
              <w:t>0.096</w:t>
            </w:r>
          </w:p>
        </w:tc>
      </w:tr>
      <w:tr w:rsidR="004D4721" w:rsidRPr="00CD53B8" w14:paraId="3F415E09" w14:textId="77777777" w:rsidTr="006D4899">
        <w:trPr>
          <w:trHeight w:val="300"/>
          <w:jc w:val="center"/>
        </w:trPr>
        <w:tc>
          <w:tcPr>
            <w:tcW w:w="1431" w:type="dxa"/>
            <w:noWrap/>
            <w:hideMark/>
          </w:tcPr>
          <w:p w14:paraId="4448392C" w14:textId="77777777" w:rsidR="004D4721" w:rsidRPr="00CD53B8" w:rsidRDefault="004D4721" w:rsidP="006D4899">
            <w:pPr>
              <w:rPr>
                <w:i/>
                <w:color w:val="000000"/>
                <w:sz w:val="20"/>
                <w:szCs w:val="20"/>
              </w:rPr>
            </w:pPr>
            <w:r w:rsidRPr="00CD53B8">
              <w:rPr>
                <w:color w:val="000000"/>
                <w:sz w:val="20"/>
                <w:szCs w:val="20"/>
              </w:rPr>
              <w:t>Psocoptera</w:t>
            </w:r>
          </w:p>
        </w:tc>
        <w:tc>
          <w:tcPr>
            <w:tcW w:w="1179" w:type="dxa"/>
            <w:noWrap/>
            <w:hideMark/>
          </w:tcPr>
          <w:p w14:paraId="21C61C7C" w14:textId="77777777" w:rsidR="004D4721" w:rsidRPr="00CD53B8" w:rsidRDefault="004D4721" w:rsidP="006D4899">
            <w:pPr>
              <w:rPr>
                <w:color w:val="000000"/>
                <w:sz w:val="20"/>
                <w:szCs w:val="20"/>
              </w:rPr>
            </w:pPr>
            <w:r w:rsidRPr="00CD53B8">
              <w:rPr>
                <w:color w:val="000000"/>
                <w:sz w:val="20"/>
                <w:szCs w:val="20"/>
              </w:rPr>
              <w:t>0.063 (0.046) a</w:t>
            </w:r>
          </w:p>
        </w:tc>
        <w:tc>
          <w:tcPr>
            <w:tcW w:w="1170" w:type="dxa"/>
            <w:noWrap/>
            <w:hideMark/>
          </w:tcPr>
          <w:p w14:paraId="483F902C" w14:textId="77777777" w:rsidR="004D4721" w:rsidRPr="00CD53B8" w:rsidRDefault="004D4721" w:rsidP="006D4899">
            <w:pPr>
              <w:rPr>
                <w:color w:val="000000"/>
                <w:sz w:val="20"/>
                <w:szCs w:val="20"/>
              </w:rPr>
            </w:pPr>
            <w:r w:rsidRPr="00CD53B8">
              <w:rPr>
                <w:color w:val="000000"/>
                <w:sz w:val="20"/>
                <w:szCs w:val="20"/>
              </w:rPr>
              <w:t>0.057 (0.033) a</w:t>
            </w:r>
          </w:p>
        </w:tc>
        <w:tc>
          <w:tcPr>
            <w:tcW w:w="1260" w:type="dxa"/>
            <w:noWrap/>
            <w:hideMark/>
          </w:tcPr>
          <w:p w14:paraId="498ABAA1" w14:textId="77777777" w:rsidR="004D4721" w:rsidRPr="00CD53B8" w:rsidRDefault="004D4721" w:rsidP="006D4899">
            <w:pPr>
              <w:rPr>
                <w:color w:val="000000"/>
                <w:sz w:val="20"/>
                <w:szCs w:val="20"/>
              </w:rPr>
            </w:pPr>
            <w:r w:rsidRPr="00CD53B8">
              <w:rPr>
                <w:color w:val="000000"/>
                <w:sz w:val="20"/>
                <w:szCs w:val="20"/>
              </w:rPr>
              <w:t>0.076 (0.030) a</w:t>
            </w:r>
          </w:p>
        </w:tc>
        <w:tc>
          <w:tcPr>
            <w:tcW w:w="1260" w:type="dxa"/>
            <w:noWrap/>
            <w:hideMark/>
          </w:tcPr>
          <w:p w14:paraId="6A2699BD" w14:textId="77777777" w:rsidR="004D4721" w:rsidRPr="00CD53B8" w:rsidRDefault="004D4721" w:rsidP="006D4899">
            <w:pPr>
              <w:rPr>
                <w:color w:val="000000"/>
                <w:sz w:val="20"/>
                <w:szCs w:val="20"/>
              </w:rPr>
            </w:pPr>
            <w:r w:rsidRPr="00CD53B8">
              <w:rPr>
                <w:color w:val="000000"/>
                <w:sz w:val="20"/>
                <w:szCs w:val="20"/>
              </w:rPr>
              <w:t>0.133 (0.053) a</w:t>
            </w:r>
          </w:p>
        </w:tc>
        <w:tc>
          <w:tcPr>
            <w:tcW w:w="1170" w:type="dxa"/>
            <w:noWrap/>
            <w:hideMark/>
          </w:tcPr>
          <w:p w14:paraId="65E4CD09"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159AC942" w14:textId="77777777" w:rsidR="004D4721" w:rsidRPr="00CD53B8" w:rsidRDefault="004D4721" w:rsidP="006D4899">
            <w:pPr>
              <w:rPr>
                <w:color w:val="000000"/>
                <w:sz w:val="20"/>
                <w:szCs w:val="20"/>
              </w:rPr>
            </w:pPr>
            <w:r w:rsidRPr="00CD53B8">
              <w:rPr>
                <w:color w:val="000000"/>
                <w:sz w:val="20"/>
                <w:szCs w:val="20"/>
              </w:rPr>
              <w:t>0.061 (0.030) a</w:t>
            </w:r>
          </w:p>
        </w:tc>
        <w:tc>
          <w:tcPr>
            <w:tcW w:w="1260" w:type="dxa"/>
            <w:noWrap/>
            <w:hideMark/>
          </w:tcPr>
          <w:p w14:paraId="6E27AD89" w14:textId="77777777" w:rsidR="004D4721" w:rsidRPr="00CD53B8" w:rsidRDefault="004D4721" w:rsidP="006D4899">
            <w:pPr>
              <w:rPr>
                <w:color w:val="000000"/>
                <w:sz w:val="20"/>
                <w:szCs w:val="20"/>
              </w:rPr>
            </w:pPr>
            <w:r w:rsidRPr="00CD53B8">
              <w:rPr>
                <w:color w:val="000000"/>
                <w:sz w:val="20"/>
                <w:szCs w:val="20"/>
              </w:rPr>
              <w:t>0.045 (0.026) a</w:t>
            </w:r>
          </w:p>
        </w:tc>
        <w:tc>
          <w:tcPr>
            <w:tcW w:w="1260" w:type="dxa"/>
            <w:noWrap/>
            <w:hideMark/>
          </w:tcPr>
          <w:p w14:paraId="03394255" w14:textId="77777777" w:rsidR="004D4721" w:rsidRPr="00CD53B8" w:rsidRDefault="004D4721" w:rsidP="006D4899">
            <w:pPr>
              <w:rPr>
                <w:color w:val="000000"/>
                <w:sz w:val="20"/>
                <w:szCs w:val="20"/>
              </w:rPr>
            </w:pPr>
            <w:r w:rsidRPr="00CD53B8">
              <w:rPr>
                <w:color w:val="000000"/>
                <w:sz w:val="20"/>
                <w:szCs w:val="20"/>
              </w:rPr>
              <w:t>0.037 (0.026) a</w:t>
            </w:r>
          </w:p>
        </w:tc>
        <w:tc>
          <w:tcPr>
            <w:tcW w:w="1260" w:type="dxa"/>
            <w:noWrap/>
            <w:hideMark/>
          </w:tcPr>
          <w:p w14:paraId="46B2572C" w14:textId="77777777" w:rsidR="004D4721" w:rsidRPr="00CD53B8" w:rsidRDefault="004D4721" w:rsidP="006D4899">
            <w:pPr>
              <w:rPr>
                <w:color w:val="000000"/>
                <w:sz w:val="20"/>
                <w:szCs w:val="20"/>
              </w:rPr>
            </w:pPr>
            <w:r w:rsidRPr="00CD53B8">
              <w:rPr>
                <w:color w:val="000000"/>
                <w:sz w:val="20"/>
                <w:szCs w:val="20"/>
              </w:rPr>
              <w:t>0.106 (0.049) a</w:t>
            </w:r>
          </w:p>
        </w:tc>
        <w:tc>
          <w:tcPr>
            <w:tcW w:w="1080" w:type="dxa"/>
            <w:noWrap/>
            <w:hideMark/>
          </w:tcPr>
          <w:p w14:paraId="42C717D7" w14:textId="77777777" w:rsidR="004D4721" w:rsidRPr="00CD53B8" w:rsidRDefault="004D4721" w:rsidP="006D4899">
            <w:pPr>
              <w:rPr>
                <w:color w:val="000000"/>
                <w:sz w:val="20"/>
                <w:szCs w:val="20"/>
              </w:rPr>
            </w:pPr>
            <w:r w:rsidRPr="00CD53B8">
              <w:rPr>
                <w:color w:val="000000"/>
                <w:sz w:val="20"/>
                <w:szCs w:val="20"/>
              </w:rPr>
              <w:t>0.077 (0.043) a</w:t>
            </w:r>
          </w:p>
        </w:tc>
        <w:tc>
          <w:tcPr>
            <w:tcW w:w="628" w:type="dxa"/>
            <w:noWrap/>
            <w:hideMark/>
          </w:tcPr>
          <w:p w14:paraId="6AEA7050" w14:textId="77777777" w:rsidR="004D4721" w:rsidRPr="00CD53B8" w:rsidRDefault="004D4721" w:rsidP="006D4899">
            <w:pPr>
              <w:jc w:val="right"/>
              <w:rPr>
                <w:color w:val="000000"/>
                <w:sz w:val="20"/>
                <w:szCs w:val="20"/>
              </w:rPr>
            </w:pPr>
            <w:r w:rsidRPr="00CD53B8">
              <w:rPr>
                <w:color w:val="000000"/>
                <w:sz w:val="20"/>
                <w:szCs w:val="20"/>
              </w:rPr>
              <w:t>0.99</w:t>
            </w:r>
          </w:p>
        </w:tc>
        <w:tc>
          <w:tcPr>
            <w:tcW w:w="880" w:type="dxa"/>
            <w:noWrap/>
            <w:hideMark/>
          </w:tcPr>
          <w:p w14:paraId="3EE3ABC4" w14:textId="77777777" w:rsidR="004D4721" w:rsidRPr="00CD53B8" w:rsidRDefault="004D4721" w:rsidP="006D4899">
            <w:pPr>
              <w:jc w:val="right"/>
              <w:rPr>
                <w:color w:val="000000"/>
                <w:sz w:val="20"/>
                <w:szCs w:val="20"/>
              </w:rPr>
            </w:pPr>
            <w:r w:rsidRPr="00CD53B8">
              <w:rPr>
                <w:color w:val="000000"/>
                <w:sz w:val="20"/>
                <w:szCs w:val="20"/>
              </w:rPr>
              <w:t>0.448</w:t>
            </w:r>
          </w:p>
        </w:tc>
      </w:tr>
      <w:tr w:rsidR="004D4721" w:rsidRPr="00CD53B8" w14:paraId="5C181923" w14:textId="77777777" w:rsidTr="006D4899">
        <w:trPr>
          <w:trHeight w:val="300"/>
          <w:jc w:val="center"/>
        </w:trPr>
        <w:tc>
          <w:tcPr>
            <w:tcW w:w="1431" w:type="dxa"/>
            <w:noWrap/>
            <w:hideMark/>
          </w:tcPr>
          <w:p w14:paraId="49C16552" w14:textId="77777777" w:rsidR="004D4721" w:rsidRPr="00CD53B8" w:rsidRDefault="004D4721" w:rsidP="006D4899">
            <w:pPr>
              <w:rPr>
                <w:i/>
                <w:color w:val="000000"/>
                <w:sz w:val="20"/>
                <w:szCs w:val="20"/>
              </w:rPr>
            </w:pPr>
            <w:r w:rsidRPr="00CD53B8">
              <w:rPr>
                <w:color w:val="000000"/>
                <w:sz w:val="20"/>
                <w:szCs w:val="20"/>
              </w:rPr>
              <w:t>Thysanoptera</w:t>
            </w:r>
          </w:p>
        </w:tc>
        <w:tc>
          <w:tcPr>
            <w:tcW w:w="1179" w:type="dxa"/>
            <w:noWrap/>
            <w:hideMark/>
          </w:tcPr>
          <w:p w14:paraId="1B58E3C4" w14:textId="77777777" w:rsidR="004D4721" w:rsidRPr="00CD53B8" w:rsidRDefault="004D4721" w:rsidP="006D4899">
            <w:pPr>
              <w:rPr>
                <w:color w:val="000000"/>
                <w:sz w:val="20"/>
                <w:szCs w:val="20"/>
              </w:rPr>
            </w:pPr>
            <w:r w:rsidRPr="00CD53B8">
              <w:rPr>
                <w:color w:val="000000"/>
                <w:sz w:val="20"/>
                <w:szCs w:val="20"/>
              </w:rPr>
              <w:t>0.125 (0.057) a</w:t>
            </w:r>
          </w:p>
        </w:tc>
        <w:tc>
          <w:tcPr>
            <w:tcW w:w="1170" w:type="dxa"/>
            <w:noWrap/>
            <w:hideMark/>
          </w:tcPr>
          <w:p w14:paraId="3C269C09" w14:textId="77777777" w:rsidR="004D4721" w:rsidRPr="00CD53B8" w:rsidRDefault="004D4721" w:rsidP="006D4899">
            <w:pPr>
              <w:rPr>
                <w:color w:val="000000"/>
                <w:sz w:val="20"/>
                <w:szCs w:val="20"/>
              </w:rPr>
            </w:pPr>
            <w:r w:rsidRPr="00CD53B8">
              <w:rPr>
                <w:color w:val="000000"/>
                <w:sz w:val="20"/>
                <w:szCs w:val="20"/>
              </w:rPr>
              <w:t>0.229 (0.068) a</w:t>
            </w:r>
          </w:p>
        </w:tc>
        <w:tc>
          <w:tcPr>
            <w:tcW w:w="1260" w:type="dxa"/>
            <w:noWrap/>
            <w:hideMark/>
          </w:tcPr>
          <w:p w14:paraId="303CEA33" w14:textId="77777777" w:rsidR="004D4721" w:rsidRPr="00CD53B8" w:rsidRDefault="004D4721" w:rsidP="006D4899">
            <w:pPr>
              <w:rPr>
                <w:color w:val="000000"/>
                <w:sz w:val="20"/>
                <w:szCs w:val="20"/>
              </w:rPr>
            </w:pPr>
            <w:r w:rsidRPr="00CD53B8">
              <w:rPr>
                <w:color w:val="000000"/>
                <w:sz w:val="20"/>
                <w:szCs w:val="20"/>
              </w:rPr>
              <w:t>0.553 (0.151) a</w:t>
            </w:r>
          </w:p>
        </w:tc>
        <w:tc>
          <w:tcPr>
            <w:tcW w:w="1260" w:type="dxa"/>
            <w:noWrap/>
            <w:hideMark/>
          </w:tcPr>
          <w:p w14:paraId="2BF173B4" w14:textId="77777777" w:rsidR="004D4721" w:rsidRPr="00CD53B8" w:rsidRDefault="004D4721" w:rsidP="006D4899">
            <w:pPr>
              <w:rPr>
                <w:color w:val="000000"/>
                <w:sz w:val="20"/>
                <w:szCs w:val="20"/>
              </w:rPr>
            </w:pPr>
            <w:r w:rsidRPr="00CD53B8">
              <w:rPr>
                <w:color w:val="000000"/>
                <w:sz w:val="20"/>
                <w:szCs w:val="20"/>
              </w:rPr>
              <w:t>0.244 (0.062) a</w:t>
            </w:r>
          </w:p>
        </w:tc>
        <w:tc>
          <w:tcPr>
            <w:tcW w:w="1170" w:type="dxa"/>
            <w:noWrap/>
            <w:hideMark/>
          </w:tcPr>
          <w:p w14:paraId="68F09DAD" w14:textId="77777777" w:rsidR="004D4721" w:rsidRPr="00CD53B8" w:rsidRDefault="004D4721" w:rsidP="006D4899">
            <w:pPr>
              <w:rPr>
                <w:color w:val="000000"/>
                <w:sz w:val="20"/>
                <w:szCs w:val="20"/>
              </w:rPr>
            </w:pPr>
            <w:r w:rsidRPr="00CD53B8">
              <w:rPr>
                <w:color w:val="000000"/>
                <w:sz w:val="20"/>
                <w:szCs w:val="20"/>
              </w:rPr>
              <w:t>0.051 (0.025) a</w:t>
            </w:r>
          </w:p>
        </w:tc>
        <w:tc>
          <w:tcPr>
            <w:tcW w:w="1170" w:type="dxa"/>
            <w:noWrap/>
            <w:hideMark/>
          </w:tcPr>
          <w:p w14:paraId="71DDD527" w14:textId="77777777" w:rsidR="004D4721" w:rsidRPr="00CD53B8" w:rsidRDefault="004D4721" w:rsidP="006D4899">
            <w:pPr>
              <w:rPr>
                <w:color w:val="000000"/>
                <w:sz w:val="20"/>
                <w:szCs w:val="20"/>
              </w:rPr>
            </w:pPr>
            <w:r w:rsidRPr="00CD53B8">
              <w:rPr>
                <w:color w:val="000000"/>
                <w:sz w:val="20"/>
                <w:szCs w:val="20"/>
              </w:rPr>
              <w:t>0.424 (0.188) a</w:t>
            </w:r>
          </w:p>
        </w:tc>
        <w:tc>
          <w:tcPr>
            <w:tcW w:w="1260" w:type="dxa"/>
            <w:noWrap/>
            <w:hideMark/>
          </w:tcPr>
          <w:p w14:paraId="66473B2B" w14:textId="77777777" w:rsidR="004D4721" w:rsidRPr="00CD53B8" w:rsidRDefault="004D4721" w:rsidP="006D4899">
            <w:pPr>
              <w:rPr>
                <w:color w:val="000000"/>
                <w:sz w:val="20"/>
                <w:szCs w:val="20"/>
              </w:rPr>
            </w:pPr>
            <w:r w:rsidRPr="00CD53B8">
              <w:rPr>
                <w:color w:val="000000"/>
                <w:sz w:val="20"/>
                <w:szCs w:val="20"/>
              </w:rPr>
              <w:t>0.439 (0.128) a</w:t>
            </w:r>
          </w:p>
        </w:tc>
        <w:tc>
          <w:tcPr>
            <w:tcW w:w="1260" w:type="dxa"/>
            <w:noWrap/>
            <w:hideMark/>
          </w:tcPr>
          <w:p w14:paraId="55B5C027" w14:textId="77777777" w:rsidR="004D4721" w:rsidRPr="00CD53B8" w:rsidRDefault="004D4721" w:rsidP="006D4899">
            <w:pPr>
              <w:rPr>
                <w:color w:val="000000"/>
                <w:sz w:val="20"/>
                <w:szCs w:val="20"/>
              </w:rPr>
            </w:pPr>
            <w:r w:rsidRPr="00CD53B8">
              <w:rPr>
                <w:color w:val="000000"/>
                <w:sz w:val="20"/>
                <w:szCs w:val="20"/>
              </w:rPr>
              <w:t>1.037 (0.742) a</w:t>
            </w:r>
          </w:p>
        </w:tc>
        <w:tc>
          <w:tcPr>
            <w:tcW w:w="1260" w:type="dxa"/>
            <w:noWrap/>
            <w:hideMark/>
          </w:tcPr>
          <w:p w14:paraId="389988B6" w14:textId="77777777" w:rsidR="004D4721" w:rsidRPr="00CD53B8" w:rsidRDefault="004D4721" w:rsidP="006D4899">
            <w:pPr>
              <w:rPr>
                <w:color w:val="000000"/>
                <w:sz w:val="20"/>
                <w:szCs w:val="20"/>
              </w:rPr>
            </w:pPr>
            <w:r w:rsidRPr="00CD53B8">
              <w:rPr>
                <w:color w:val="000000"/>
                <w:sz w:val="20"/>
                <w:szCs w:val="20"/>
              </w:rPr>
              <w:t>0.364 (0.114) a</w:t>
            </w:r>
          </w:p>
        </w:tc>
        <w:tc>
          <w:tcPr>
            <w:tcW w:w="1080" w:type="dxa"/>
            <w:noWrap/>
            <w:hideMark/>
          </w:tcPr>
          <w:p w14:paraId="751E8136" w14:textId="77777777" w:rsidR="004D4721" w:rsidRPr="00CD53B8" w:rsidRDefault="004D4721" w:rsidP="006D4899">
            <w:pPr>
              <w:rPr>
                <w:color w:val="000000"/>
                <w:sz w:val="20"/>
                <w:szCs w:val="20"/>
              </w:rPr>
            </w:pPr>
            <w:r w:rsidRPr="00CD53B8">
              <w:rPr>
                <w:color w:val="000000"/>
                <w:sz w:val="20"/>
                <w:szCs w:val="20"/>
              </w:rPr>
              <w:t>0.205 (0.084) a</w:t>
            </w:r>
          </w:p>
        </w:tc>
        <w:tc>
          <w:tcPr>
            <w:tcW w:w="628" w:type="dxa"/>
            <w:noWrap/>
            <w:hideMark/>
          </w:tcPr>
          <w:p w14:paraId="2E4FDF51" w14:textId="77777777" w:rsidR="004D4721" w:rsidRPr="00CD53B8" w:rsidRDefault="004D4721" w:rsidP="006D4899">
            <w:pPr>
              <w:jc w:val="right"/>
              <w:rPr>
                <w:color w:val="000000"/>
                <w:sz w:val="20"/>
                <w:szCs w:val="20"/>
              </w:rPr>
            </w:pPr>
            <w:r w:rsidRPr="00CD53B8">
              <w:rPr>
                <w:color w:val="000000"/>
                <w:sz w:val="20"/>
                <w:szCs w:val="20"/>
              </w:rPr>
              <w:t>1.84</w:t>
            </w:r>
          </w:p>
        </w:tc>
        <w:tc>
          <w:tcPr>
            <w:tcW w:w="880" w:type="dxa"/>
            <w:noWrap/>
            <w:hideMark/>
          </w:tcPr>
          <w:p w14:paraId="4936F314" w14:textId="77777777" w:rsidR="004D4721" w:rsidRPr="00CD53B8" w:rsidRDefault="004D4721" w:rsidP="006D4899">
            <w:pPr>
              <w:jc w:val="right"/>
              <w:rPr>
                <w:color w:val="000000"/>
                <w:sz w:val="20"/>
                <w:szCs w:val="20"/>
              </w:rPr>
            </w:pPr>
            <w:r w:rsidRPr="00CD53B8">
              <w:rPr>
                <w:color w:val="000000"/>
                <w:sz w:val="20"/>
                <w:szCs w:val="20"/>
              </w:rPr>
              <w:t>0.057</w:t>
            </w:r>
          </w:p>
        </w:tc>
      </w:tr>
      <w:tr w:rsidR="004D4721" w:rsidRPr="00CD53B8" w14:paraId="43AEDD5E" w14:textId="77777777" w:rsidTr="006D4899">
        <w:trPr>
          <w:trHeight w:val="300"/>
          <w:jc w:val="center"/>
        </w:trPr>
        <w:tc>
          <w:tcPr>
            <w:tcW w:w="1431" w:type="dxa"/>
            <w:noWrap/>
            <w:hideMark/>
          </w:tcPr>
          <w:p w14:paraId="23892983" w14:textId="77777777" w:rsidR="004D4721" w:rsidRPr="00CD53B8" w:rsidRDefault="004D4721" w:rsidP="006D4899">
            <w:pPr>
              <w:jc w:val="center"/>
              <w:rPr>
                <w:i/>
                <w:color w:val="000000"/>
                <w:sz w:val="20"/>
                <w:szCs w:val="20"/>
              </w:rPr>
            </w:pPr>
            <w:r w:rsidRPr="00CD53B8">
              <w:rPr>
                <w:color w:val="000000"/>
                <w:sz w:val="20"/>
                <w:szCs w:val="20"/>
              </w:rPr>
              <w:t>N</w:t>
            </w:r>
          </w:p>
        </w:tc>
        <w:tc>
          <w:tcPr>
            <w:tcW w:w="1179" w:type="dxa"/>
            <w:noWrap/>
            <w:hideMark/>
          </w:tcPr>
          <w:p w14:paraId="600A393D" w14:textId="77777777" w:rsidR="004D4721" w:rsidRPr="00CD53B8" w:rsidRDefault="004D4721" w:rsidP="006D4899">
            <w:pPr>
              <w:jc w:val="right"/>
              <w:rPr>
                <w:color w:val="000000"/>
                <w:sz w:val="20"/>
                <w:szCs w:val="20"/>
              </w:rPr>
            </w:pPr>
            <w:r w:rsidRPr="00CD53B8">
              <w:rPr>
                <w:color w:val="000000"/>
                <w:sz w:val="20"/>
                <w:szCs w:val="20"/>
              </w:rPr>
              <w:t>48</w:t>
            </w:r>
          </w:p>
        </w:tc>
        <w:tc>
          <w:tcPr>
            <w:tcW w:w="1170" w:type="dxa"/>
            <w:noWrap/>
            <w:hideMark/>
          </w:tcPr>
          <w:p w14:paraId="0342D146" w14:textId="77777777" w:rsidR="004D4721" w:rsidRPr="00CD53B8" w:rsidRDefault="004D4721" w:rsidP="006D4899">
            <w:pPr>
              <w:jc w:val="right"/>
              <w:rPr>
                <w:color w:val="000000"/>
                <w:sz w:val="20"/>
                <w:szCs w:val="20"/>
              </w:rPr>
            </w:pPr>
            <w:r w:rsidRPr="00CD53B8">
              <w:rPr>
                <w:color w:val="000000"/>
                <w:sz w:val="20"/>
                <w:szCs w:val="20"/>
              </w:rPr>
              <w:t>105</w:t>
            </w:r>
          </w:p>
        </w:tc>
        <w:tc>
          <w:tcPr>
            <w:tcW w:w="1260" w:type="dxa"/>
            <w:noWrap/>
            <w:hideMark/>
          </w:tcPr>
          <w:p w14:paraId="3563246D" w14:textId="77777777" w:rsidR="004D4721" w:rsidRPr="00CD53B8" w:rsidRDefault="004D4721" w:rsidP="006D4899">
            <w:pPr>
              <w:jc w:val="right"/>
              <w:rPr>
                <w:color w:val="000000"/>
                <w:sz w:val="20"/>
                <w:szCs w:val="20"/>
              </w:rPr>
            </w:pPr>
            <w:r w:rsidRPr="00CD53B8">
              <w:rPr>
                <w:color w:val="000000"/>
                <w:sz w:val="20"/>
                <w:szCs w:val="20"/>
              </w:rPr>
              <w:t>132</w:t>
            </w:r>
          </w:p>
        </w:tc>
        <w:tc>
          <w:tcPr>
            <w:tcW w:w="1260" w:type="dxa"/>
            <w:noWrap/>
            <w:hideMark/>
          </w:tcPr>
          <w:p w14:paraId="377933B4" w14:textId="77777777" w:rsidR="004D4721" w:rsidRPr="00CD53B8" w:rsidRDefault="004D4721" w:rsidP="006D4899">
            <w:pPr>
              <w:jc w:val="right"/>
              <w:rPr>
                <w:color w:val="000000"/>
                <w:sz w:val="20"/>
                <w:szCs w:val="20"/>
              </w:rPr>
            </w:pPr>
            <w:r w:rsidRPr="00CD53B8">
              <w:rPr>
                <w:color w:val="000000"/>
                <w:sz w:val="20"/>
                <w:szCs w:val="20"/>
              </w:rPr>
              <w:t>90</w:t>
            </w:r>
          </w:p>
        </w:tc>
        <w:tc>
          <w:tcPr>
            <w:tcW w:w="1170" w:type="dxa"/>
            <w:noWrap/>
            <w:hideMark/>
          </w:tcPr>
          <w:p w14:paraId="3FC16385" w14:textId="77777777" w:rsidR="004D4721" w:rsidRPr="00CD53B8" w:rsidRDefault="004D4721" w:rsidP="006D4899">
            <w:pPr>
              <w:jc w:val="right"/>
              <w:rPr>
                <w:color w:val="000000"/>
                <w:sz w:val="20"/>
                <w:szCs w:val="20"/>
              </w:rPr>
            </w:pPr>
            <w:r w:rsidRPr="00CD53B8">
              <w:rPr>
                <w:color w:val="000000"/>
                <w:sz w:val="20"/>
                <w:szCs w:val="20"/>
              </w:rPr>
              <w:t>78</w:t>
            </w:r>
          </w:p>
        </w:tc>
        <w:tc>
          <w:tcPr>
            <w:tcW w:w="1170" w:type="dxa"/>
            <w:noWrap/>
            <w:hideMark/>
          </w:tcPr>
          <w:p w14:paraId="7913CB11" w14:textId="77777777" w:rsidR="004D4721" w:rsidRPr="00CD53B8" w:rsidRDefault="004D4721" w:rsidP="006D4899">
            <w:pPr>
              <w:jc w:val="right"/>
              <w:rPr>
                <w:color w:val="000000"/>
                <w:sz w:val="20"/>
                <w:szCs w:val="20"/>
              </w:rPr>
            </w:pPr>
            <w:r w:rsidRPr="00CD53B8">
              <w:rPr>
                <w:color w:val="000000"/>
                <w:sz w:val="20"/>
                <w:szCs w:val="20"/>
              </w:rPr>
              <w:t>66</w:t>
            </w:r>
          </w:p>
        </w:tc>
        <w:tc>
          <w:tcPr>
            <w:tcW w:w="1260" w:type="dxa"/>
            <w:noWrap/>
            <w:hideMark/>
          </w:tcPr>
          <w:p w14:paraId="07623EA5" w14:textId="77777777" w:rsidR="004D4721" w:rsidRPr="00CD53B8" w:rsidRDefault="004D4721" w:rsidP="006D4899">
            <w:pPr>
              <w:jc w:val="right"/>
              <w:rPr>
                <w:color w:val="000000"/>
                <w:sz w:val="20"/>
                <w:szCs w:val="20"/>
              </w:rPr>
            </w:pPr>
            <w:r w:rsidRPr="00CD53B8">
              <w:rPr>
                <w:color w:val="000000"/>
                <w:sz w:val="20"/>
                <w:szCs w:val="20"/>
              </w:rPr>
              <w:t>66</w:t>
            </w:r>
          </w:p>
        </w:tc>
        <w:tc>
          <w:tcPr>
            <w:tcW w:w="1260" w:type="dxa"/>
            <w:noWrap/>
            <w:hideMark/>
          </w:tcPr>
          <w:p w14:paraId="5F09EFF8" w14:textId="77777777" w:rsidR="004D4721" w:rsidRPr="00CD53B8" w:rsidRDefault="004D4721" w:rsidP="006D4899">
            <w:pPr>
              <w:jc w:val="right"/>
              <w:rPr>
                <w:color w:val="000000"/>
                <w:sz w:val="20"/>
                <w:szCs w:val="20"/>
              </w:rPr>
            </w:pPr>
            <w:r w:rsidRPr="00CD53B8">
              <w:rPr>
                <w:color w:val="000000"/>
                <w:sz w:val="20"/>
                <w:szCs w:val="20"/>
              </w:rPr>
              <w:t>54</w:t>
            </w:r>
          </w:p>
        </w:tc>
        <w:tc>
          <w:tcPr>
            <w:tcW w:w="1260" w:type="dxa"/>
            <w:noWrap/>
            <w:hideMark/>
          </w:tcPr>
          <w:p w14:paraId="1B47E77F" w14:textId="77777777" w:rsidR="004D4721" w:rsidRPr="00CD53B8" w:rsidRDefault="004D4721" w:rsidP="006D4899">
            <w:pPr>
              <w:jc w:val="right"/>
              <w:rPr>
                <w:color w:val="000000"/>
                <w:sz w:val="20"/>
                <w:szCs w:val="20"/>
              </w:rPr>
            </w:pPr>
            <w:r w:rsidRPr="00CD53B8">
              <w:rPr>
                <w:color w:val="000000"/>
                <w:sz w:val="20"/>
                <w:szCs w:val="20"/>
              </w:rPr>
              <w:t>66</w:t>
            </w:r>
          </w:p>
        </w:tc>
        <w:tc>
          <w:tcPr>
            <w:tcW w:w="1080" w:type="dxa"/>
            <w:noWrap/>
            <w:hideMark/>
          </w:tcPr>
          <w:p w14:paraId="3088A3EB" w14:textId="77777777" w:rsidR="004D4721" w:rsidRPr="00CD53B8" w:rsidRDefault="004D4721" w:rsidP="006D4899">
            <w:pPr>
              <w:jc w:val="right"/>
              <w:rPr>
                <w:color w:val="000000"/>
                <w:sz w:val="20"/>
                <w:szCs w:val="20"/>
              </w:rPr>
            </w:pPr>
            <w:r w:rsidRPr="00CD53B8">
              <w:rPr>
                <w:color w:val="000000"/>
                <w:sz w:val="20"/>
                <w:szCs w:val="20"/>
              </w:rPr>
              <w:t>39</w:t>
            </w:r>
          </w:p>
        </w:tc>
        <w:tc>
          <w:tcPr>
            <w:tcW w:w="628" w:type="dxa"/>
            <w:noWrap/>
            <w:hideMark/>
          </w:tcPr>
          <w:p w14:paraId="05052B5E" w14:textId="77777777" w:rsidR="004D4721" w:rsidRPr="00CD53B8" w:rsidRDefault="004D4721" w:rsidP="006D4899">
            <w:pPr>
              <w:rPr>
                <w:sz w:val="20"/>
                <w:szCs w:val="20"/>
              </w:rPr>
            </w:pPr>
          </w:p>
        </w:tc>
        <w:tc>
          <w:tcPr>
            <w:tcW w:w="880" w:type="dxa"/>
            <w:noWrap/>
            <w:hideMark/>
          </w:tcPr>
          <w:p w14:paraId="325D6315" w14:textId="77777777" w:rsidR="004D4721" w:rsidRPr="00CD53B8" w:rsidRDefault="004D4721" w:rsidP="006D4899">
            <w:pPr>
              <w:rPr>
                <w:sz w:val="20"/>
                <w:szCs w:val="20"/>
              </w:rPr>
            </w:pPr>
          </w:p>
        </w:tc>
      </w:tr>
      <w:tr w:rsidR="004D4721" w:rsidRPr="00CD53B8" w14:paraId="66DE330C" w14:textId="77777777" w:rsidTr="006D4899">
        <w:trPr>
          <w:trHeight w:val="300"/>
          <w:jc w:val="center"/>
        </w:trPr>
        <w:tc>
          <w:tcPr>
            <w:tcW w:w="1431" w:type="dxa"/>
            <w:tcBorders>
              <w:bottom w:val="single" w:sz="4" w:space="0" w:color="000000"/>
            </w:tcBorders>
            <w:noWrap/>
          </w:tcPr>
          <w:p w14:paraId="266F3697" w14:textId="77777777" w:rsidR="004D4721" w:rsidRPr="00CD53B8" w:rsidRDefault="004D4721" w:rsidP="006D4899">
            <w:pPr>
              <w:jc w:val="center"/>
              <w:rPr>
                <w:color w:val="000000"/>
                <w:sz w:val="20"/>
                <w:szCs w:val="20"/>
              </w:rPr>
            </w:pPr>
            <w:r w:rsidRPr="00CD53B8">
              <w:rPr>
                <w:color w:val="000000"/>
                <w:sz w:val="20"/>
                <w:szCs w:val="20"/>
              </w:rPr>
              <w:t>df</w:t>
            </w:r>
          </w:p>
        </w:tc>
        <w:tc>
          <w:tcPr>
            <w:tcW w:w="1179" w:type="dxa"/>
            <w:tcBorders>
              <w:bottom w:val="single" w:sz="4" w:space="0" w:color="000000"/>
            </w:tcBorders>
            <w:noWrap/>
          </w:tcPr>
          <w:p w14:paraId="138E17B9" w14:textId="77777777" w:rsidR="004D4721" w:rsidRPr="00CD53B8" w:rsidRDefault="004D4721" w:rsidP="006D4899">
            <w:pPr>
              <w:jc w:val="right"/>
              <w:rPr>
                <w:color w:val="000000"/>
                <w:sz w:val="20"/>
                <w:szCs w:val="20"/>
              </w:rPr>
            </w:pPr>
            <w:r w:rsidRPr="00CD53B8">
              <w:rPr>
                <w:color w:val="000000"/>
                <w:sz w:val="20"/>
                <w:szCs w:val="20"/>
              </w:rPr>
              <w:t>9, 743</w:t>
            </w:r>
          </w:p>
        </w:tc>
        <w:tc>
          <w:tcPr>
            <w:tcW w:w="1170" w:type="dxa"/>
            <w:tcBorders>
              <w:bottom w:val="single" w:sz="4" w:space="0" w:color="000000"/>
            </w:tcBorders>
            <w:noWrap/>
          </w:tcPr>
          <w:p w14:paraId="4D30D804"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65DBFA0D"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4314B471" w14:textId="77777777" w:rsidR="004D4721" w:rsidRPr="00CD53B8" w:rsidRDefault="004D4721" w:rsidP="006D4899">
            <w:pPr>
              <w:jc w:val="right"/>
              <w:rPr>
                <w:color w:val="000000"/>
                <w:sz w:val="20"/>
                <w:szCs w:val="20"/>
              </w:rPr>
            </w:pPr>
          </w:p>
        </w:tc>
        <w:tc>
          <w:tcPr>
            <w:tcW w:w="1170" w:type="dxa"/>
            <w:tcBorders>
              <w:bottom w:val="single" w:sz="4" w:space="0" w:color="000000"/>
            </w:tcBorders>
            <w:noWrap/>
          </w:tcPr>
          <w:p w14:paraId="0C5B263A" w14:textId="77777777" w:rsidR="004D4721" w:rsidRPr="00CD53B8" w:rsidRDefault="004D4721" w:rsidP="006D4899">
            <w:pPr>
              <w:jc w:val="right"/>
              <w:rPr>
                <w:color w:val="000000"/>
                <w:sz w:val="20"/>
                <w:szCs w:val="20"/>
              </w:rPr>
            </w:pPr>
          </w:p>
        </w:tc>
        <w:tc>
          <w:tcPr>
            <w:tcW w:w="1170" w:type="dxa"/>
            <w:tcBorders>
              <w:bottom w:val="single" w:sz="4" w:space="0" w:color="000000"/>
            </w:tcBorders>
            <w:noWrap/>
          </w:tcPr>
          <w:p w14:paraId="1FD62403"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75304F9E"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596B5A01"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0668D114" w14:textId="77777777" w:rsidR="004D4721" w:rsidRPr="00CD53B8" w:rsidRDefault="004D4721" w:rsidP="006D4899">
            <w:pPr>
              <w:jc w:val="right"/>
              <w:rPr>
                <w:color w:val="000000"/>
                <w:sz w:val="20"/>
                <w:szCs w:val="20"/>
              </w:rPr>
            </w:pPr>
          </w:p>
        </w:tc>
        <w:tc>
          <w:tcPr>
            <w:tcW w:w="1080" w:type="dxa"/>
            <w:tcBorders>
              <w:bottom w:val="single" w:sz="4" w:space="0" w:color="000000"/>
            </w:tcBorders>
            <w:noWrap/>
          </w:tcPr>
          <w:p w14:paraId="7E299147" w14:textId="77777777" w:rsidR="004D4721" w:rsidRPr="00CD53B8" w:rsidRDefault="004D4721" w:rsidP="006D4899">
            <w:pPr>
              <w:jc w:val="right"/>
              <w:rPr>
                <w:color w:val="000000"/>
                <w:sz w:val="20"/>
                <w:szCs w:val="20"/>
              </w:rPr>
            </w:pPr>
          </w:p>
        </w:tc>
        <w:tc>
          <w:tcPr>
            <w:tcW w:w="628" w:type="dxa"/>
            <w:tcBorders>
              <w:bottom w:val="single" w:sz="4" w:space="0" w:color="000000"/>
            </w:tcBorders>
            <w:noWrap/>
          </w:tcPr>
          <w:p w14:paraId="1BB746A8" w14:textId="77777777" w:rsidR="004D4721" w:rsidRPr="00CD53B8" w:rsidRDefault="004D4721" w:rsidP="006D4899">
            <w:pPr>
              <w:rPr>
                <w:sz w:val="20"/>
                <w:szCs w:val="20"/>
              </w:rPr>
            </w:pPr>
          </w:p>
        </w:tc>
        <w:tc>
          <w:tcPr>
            <w:tcW w:w="880" w:type="dxa"/>
            <w:tcBorders>
              <w:bottom w:val="single" w:sz="4" w:space="0" w:color="000000"/>
            </w:tcBorders>
            <w:noWrap/>
          </w:tcPr>
          <w:p w14:paraId="611E6A3B" w14:textId="77777777" w:rsidR="004D4721" w:rsidRPr="00CD53B8" w:rsidRDefault="004D4721" w:rsidP="006D4899">
            <w:pPr>
              <w:rPr>
                <w:sz w:val="20"/>
                <w:szCs w:val="20"/>
              </w:rPr>
            </w:pPr>
          </w:p>
        </w:tc>
      </w:tr>
    </w:tbl>
    <w:p w14:paraId="7559367D" w14:textId="77777777" w:rsidR="004D4721" w:rsidRPr="00CD53B8" w:rsidRDefault="004D4721" w:rsidP="004D4721">
      <w:pPr>
        <w:rPr>
          <w:iCs/>
          <w:color w:val="000000"/>
        </w:rPr>
      </w:pPr>
      <w:r w:rsidRPr="00CD53B8">
        <w:rPr>
          <w:iCs/>
          <w:color w:val="000000"/>
        </w:rPr>
        <w:t xml:space="preserve">N = number of samples per month. </w:t>
      </w:r>
      <w:r w:rsidRPr="00CD53B8">
        <w:rPr>
          <w:b/>
        </w:rPr>
        <w:t>Bold</w:t>
      </w:r>
      <w:r w:rsidRPr="00CD53B8">
        <w:t xml:space="preserve"> values indicate statistical differences with higher means. </w:t>
      </w:r>
      <w:r w:rsidRPr="00CD53B8">
        <w:rPr>
          <w:iCs/>
          <w:color w:val="000000"/>
        </w:rPr>
        <w:t>Means comparisons were conducted with Student Newman-Keul’s test (</w:t>
      </w:r>
      <w:r w:rsidRPr="00CD53B8">
        <w:rPr>
          <w:i/>
          <w:iCs/>
          <w:color w:val="000000"/>
        </w:rPr>
        <w:t>P ≤</w:t>
      </w:r>
      <w:r w:rsidRPr="00CD53B8">
        <w:rPr>
          <w:iCs/>
          <w:color w:val="000000"/>
        </w:rPr>
        <w:t xml:space="preserve"> 0.05). Means with the same letter are not significantly different.</w:t>
      </w:r>
    </w:p>
    <w:p w14:paraId="7A8C3F29" w14:textId="77777777" w:rsidR="004D4721" w:rsidRPr="00CD53B8" w:rsidRDefault="004D4721" w:rsidP="004D4721">
      <w:pPr>
        <w:rPr>
          <w:b/>
        </w:rPr>
      </w:pPr>
    </w:p>
    <w:p w14:paraId="715FFB82" w14:textId="77777777" w:rsidR="004D4721" w:rsidRPr="00CD53B8" w:rsidRDefault="004D4721" w:rsidP="004D4721">
      <w:pPr>
        <w:rPr>
          <w:b/>
        </w:rPr>
      </w:pPr>
    </w:p>
    <w:p w14:paraId="0A408E8F" w14:textId="77777777" w:rsidR="004D4721" w:rsidRPr="00CD53B8" w:rsidRDefault="004D4721" w:rsidP="004D4721">
      <w:pPr>
        <w:rPr>
          <w:b/>
        </w:rPr>
      </w:pPr>
    </w:p>
    <w:p w14:paraId="303093C9" w14:textId="4AC0C64D" w:rsidR="004D4721" w:rsidRPr="00CD53B8" w:rsidRDefault="004D4721" w:rsidP="004D4721">
      <w:pPr>
        <w:rPr>
          <w:iCs/>
          <w:color w:val="000000"/>
        </w:rPr>
      </w:pPr>
      <w:bookmarkStart w:id="52" w:name="Table212"/>
      <w:r w:rsidRPr="00CD53B8">
        <w:lastRenderedPageBreak/>
        <w:t xml:space="preserve">Table 2-12. Effect of trap location within the plot on mean (SE) numbers of arthropods collected by sweep net collection from grassy </w:t>
      </w:r>
      <w:r w:rsidRPr="00CD53B8">
        <w:tab/>
        <w:t>inter-rows in north central Florida olive groves.</w:t>
      </w:r>
      <w:bookmarkEnd w:id="52"/>
    </w:p>
    <w:tbl>
      <w:tblPr>
        <w:tblStyle w:val="TableGrid"/>
        <w:tblW w:w="10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0"/>
        <w:gridCol w:w="1920"/>
        <w:gridCol w:w="1890"/>
        <w:gridCol w:w="1890"/>
        <w:gridCol w:w="1980"/>
        <w:gridCol w:w="720"/>
        <w:gridCol w:w="810"/>
      </w:tblGrid>
      <w:tr w:rsidR="004D4721" w:rsidRPr="00CD53B8" w14:paraId="5802166F" w14:textId="77777777" w:rsidTr="006D4899">
        <w:trPr>
          <w:trHeight w:val="300"/>
          <w:jc w:val="center"/>
        </w:trPr>
        <w:tc>
          <w:tcPr>
            <w:tcW w:w="1680" w:type="dxa"/>
            <w:tcBorders>
              <w:top w:val="single" w:sz="4" w:space="0" w:color="000000"/>
            </w:tcBorders>
            <w:noWrap/>
            <w:vAlign w:val="center"/>
            <w:hideMark/>
          </w:tcPr>
          <w:p w14:paraId="52A25E36" w14:textId="77777777" w:rsidR="004D4721" w:rsidRPr="00CD53B8" w:rsidRDefault="004D4721" w:rsidP="006D4899">
            <w:pPr>
              <w:ind w:left="-20" w:hanging="20"/>
              <w:jc w:val="center"/>
              <w:rPr>
                <w:color w:val="000000"/>
                <w:sz w:val="22"/>
                <w:szCs w:val="22"/>
              </w:rPr>
            </w:pPr>
          </w:p>
        </w:tc>
        <w:tc>
          <w:tcPr>
            <w:tcW w:w="7680" w:type="dxa"/>
            <w:gridSpan w:val="4"/>
            <w:tcBorders>
              <w:top w:val="single" w:sz="4" w:space="0" w:color="000000"/>
              <w:bottom w:val="single" w:sz="4" w:space="0" w:color="000000"/>
            </w:tcBorders>
            <w:noWrap/>
            <w:vAlign w:val="center"/>
            <w:hideMark/>
          </w:tcPr>
          <w:p w14:paraId="3A050F71" w14:textId="77777777" w:rsidR="004D4721" w:rsidRPr="00CD53B8" w:rsidRDefault="004D4721" w:rsidP="006D4899">
            <w:pPr>
              <w:ind w:left="-20" w:hanging="20"/>
              <w:jc w:val="center"/>
              <w:rPr>
                <w:sz w:val="22"/>
                <w:szCs w:val="22"/>
              </w:rPr>
            </w:pPr>
            <w:r w:rsidRPr="00CD53B8">
              <w:rPr>
                <w:sz w:val="22"/>
                <w:szCs w:val="22"/>
              </w:rPr>
              <w:t>Mean (±SE)/trap day</w:t>
            </w:r>
          </w:p>
        </w:tc>
        <w:tc>
          <w:tcPr>
            <w:tcW w:w="1530" w:type="dxa"/>
            <w:gridSpan w:val="2"/>
            <w:tcBorders>
              <w:top w:val="single" w:sz="4" w:space="0" w:color="000000"/>
            </w:tcBorders>
            <w:noWrap/>
            <w:vAlign w:val="center"/>
            <w:hideMark/>
          </w:tcPr>
          <w:p w14:paraId="6F2E2303" w14:textId="77777777" w:rsidR="004D4721" w:rsidRPr="00CD53B8" w:rsidRDefault="004D4721" w:rsidP="006D4899">
            <w:pPr>
              <w:ind w:left="-20" w:hanging="20"/>
              <w:jc w:val="center"/>
              <w:rPr>
                <w:sz w:val="22"/>
                <w:szCs w:val="22"/>
              </w:rPr>
            </w:pPr>
          </w:p>
        </w:tc>
      </w:tr>
      <w:tr w:rsidR="004D4721" w:rsidRPr="00CD53B8" w14:paraId="3065890E" w14:textId="77777777" w:rsidTr="006D4899">
        <w:trPr>
          <w:trHeight w:val="300"/>
          <w:jc w:val="center"/>
        </w:trPr>
        <w:tc>
          <w:tcPr>
            <w:tcW w:w="1680" w:type="dxa"/>
            <w:tcBorders>
              <w:bottom w:val="single" w:sz="4" w:space="0" w:color="000000"/>
            </w:tcBorders>
            <w:noWrap/>
            <w:vAlign w:val="center"/>
            <w:hideMark/>
          </w:tcPr>
          <w:p w14:paraId="63239356" w14:textId="77777777" w:rsidR="004D4721" w:rsidRPr="00CD53B8" w:rsidRDefault="004D4721" w:rsidP="006D4899">
            <w:pPr>
              <w:ind w:left="-20" w:hanging="20"/>
              <w:jc w:val="center"/>
              <w:rPr>
                <w:sz w:val="22"/>
                <w:szCs w:val="22"/>
              </w:rPr>
            </w:pPr>
            <w:r w:rsidRPr="00CD53B8">
              <w:rPr>
                <w:sz w:val="22"/>
                <w:szCs w:val="22"/>
              </w:rPr>
              <w:t>Group</w:t>
            </w:r>
          </w:p>
        </w:tc>
        <w:tc>
          <w:tcPr>
            <w:tcW w:w="1920" w:type="dxa"/>
            <w:tcBorders>
              <w:top w:val="single" w:sz="4" w:space="0" w:color="000000"/>
              <w:bottom w:val="single" w:sz="4" w:space="0" w:color="000000"/>
            </w:tcBorders>
            <w:noWrap/>
            <w:vAlign w:val="center"/>
            <w:hideMark/>
          </w:tcPr>
          <w:p w14:paraId="66D84379" w14:textId="77777777" w:rsidR="004D4721" w:rsidRPr="00CD53B8" w:rsidRDefault="004D4721" w:rsidP="006D4899">
            <w:pPr>
              <w:ind w:left="-20" w:hanging="20"/>
              <w:jc w:val="center"/>
              <w:rPr>
                <w:color w:val="000000"/>
                <w:sz w:val="22"/>
                <w:szCs w:val="22"/>
              </w:rPr>
            </w:pPr>
            <w:r w:rsidRPr="00CD53B8">
              <w:rPr>
                <w:color w:val="000000"/>
                <w:sz w:val="22"/>
                <w:szCs w:val="22"/>
              </w:rPr>
              <w:t>Center</w:t>
            </w:r>
          </w:p>
        </w:tc>
        <w:tc>
          <w:tcPr>
            <w:tcW w:w="1890" w:type="dxa"/>
            <w:tcBorders>
              <w:top w:val="single" w:sz="4" w:space="0" w:color="000000"/>
              <w:bottom w:val="single" w:sz="4" w:space="0" w:color="000000"/>
            </w:tcBorders>
            <w:noWrap/>
            <w:vAlign w:val="center"/>
            <w:hideMark/>
          </w:tcPr>
          <w:p w14:paraId="11A1751E" w14:textId="77777777" w:rsidR="004D4721" w:rsidRPr="00CD53B8" w:rsidRDefault="004D4721" w:rsidP="006D4899">
            <w:pPr>
              <w:ind w:left="-20" w:hanging="20"/>
              <w:jc w:val="center"/>
              <w:rPr>
                <w:color w:val="000000"/>
                <w:sz w:val="22"/>
                <w:szCs w:val="22"/>
              </w:rPr>
            </w:pPr>
            <w:r w:rsidRPr="00CD53B8">
              <w:rPr>
                <w:color w:val="000000"/>
                <w:sz w:val="22"/>
                <w:szCs w:val="22"/>
              </w:rPr>
              <w:t>Corner</w:t>
            </w:r>
          </w:p>
        </w:tc>
        <w:tc>
          <w:tcPr>
            <w:tcW w:w="1890" w:type="dxa"/>
            <w:tcBorders>
              <w:top w:val="single" w:sz="4" w:space="0" w:color="000000"/>
              <w:bottom w:val="single" w:sz="4" w:space="0" w:color="000000"/>
            </w:tcBorders>
            <w:noWrap/>
            <w:vAlign w:val="center"/>
            <w:hideMark/>
          </w:tcPr>
          <w:p w14:paraId="7A16B28C" w14:textId="77777777" w:rsidR="004D4721" w:rsidRPr="00CD53B8" w:rsidRDefault="004D4721" w:rsidP="006D4899">
            <w:pPr>
              <w:ind w:left="-20" w:hanging="20"/>
              <w:jc w:val="center"/>
              <w:rPr>
                <w:color w:val="000000"/>
                <w:sz w:val="22"/>
                <w:szCs w:val="22"/>
              </w:rPr>
            </w:pPr>
            <w:r w:rsidRPr="00CD53B8">
              <w:rPr>
                <w:color w:val="000000"/>
                <w:sz w:val="22"/>
                <w:szCs w:val="22"/>
              </w:rPr>
              <w:t>End</w:t>
            </w:r>
          </w:p>
        </w:tc>
        <w:tc>
          <w:tcPr>
            <w:tcW w:w="1980" w:type="dxa"/>
            <w:tcBorders>
              <w:top w:val="single" w:sz="4" w:space="0" w:color="000000"/>
              <w:bottom w:val="single" w:sz="4" w:space="0" w:color="000000"/>
            </w:tcBorders>
            <w:noWrap/>
            <w:vAlign w:val="center"/>
            <w:hideMark/>
          </w:tcPr>
          <w:p w14:paraId="53CC9CF8" w14:textId="77777777" w:rsidR="004D4721" w:rsidRPr="00CD53B8" w:rsidRDefault="004D4721" w:rsidP="006D4899">
            <w:pPr>
              <w:ind w:left="-20" w:hanging="20"/>
              <w:jc w:val="center"/>
              <w:rPr>
                <w:color w:val="000000"/>
                <w:sz w:val="22"/>
                <w:szCs w:val="22"/>
              </w:rPr>
            </w:pPr>
            <w:r w:rsidRPr="00CD53B8">
              <w:rPr>
                <w:color w:val="000000"/>
                <w:sz w:val="22"/>
                <w:szCs w:val="22"/>
              </w:rPr>
              <w:t>Edge Row</w:t>
            </w:r>
          </w:p>
        </w:tc>
        <w:tc>
          <w:tcPr>
            <w:tcW w:w="720" w:type="dxa"/>
            <w:tcBorders>
              <w:bottom w:val="single" w:sz="4" w:space="0" w:color="000000"/>
            </w:tcBorders>
            <w:noWrap/>
            <w:vAlign w:val="center"/>
            <w:hideMark/>
          </w:tcPr>
          <w:p w14:paraId="6BAEB686" w14:textId="77777777" w:rsidR="004D4721" w:rsidRPr="00CD53B8" w:rsidRDefault="004D4721" w:rsidP="006D4899">
            <w:pPr>
              <w:ind w:left="-20" w:hanging="20"/>
              <w:jc w:val="center"/>
              <w:rPr>
                <w:color w:val="000000"/>
                <w:sz w:val="22"/>
                <w:szCs w:val="22"/>
              </w:rPr>
            </w:pPr>
            <w:r w:rsidRPr="00CD53B8">
              <w:rPr>
                <w:color w:val="000000"/>
                <w:sz w:val="22"/>
                <w:szCs w:val="22"/>
              </w:rPr>
              <w:t>F</w:t>
            </w:r>
          </w:p>
        </w:tc>
        <w:tc>
          <w:tcPr>
            <w:tcW w:w="810" w:type="dxa"/>
            <w:tcBorders>
              <w:bottom w:val="single" w:sz="4" w:space="0" w:color="000000"/>
            </w:tcBorders>
            <w:noWrap/>
            <w:vAlign w:val="center"/>
            <w:hideMark/>
          </w:tcPr>
          <w:p w14:paraId="289D2A1E" w14:textId="77777777" w:rsidR="004D4721" w:rsidRPr="00CD53B8" w:rsidRDefault="004D4721" w:rsidP="006D4899">
            <w:pPr>
              <w:ind w:left="-20" w:hanging="20"/>
              <w:jc w:val="center"/>
              <w:rPr>
                <w:i/>
                <w:iCs/>
                <w:color w:val="000000"/>
                <w:sz w:val="22"/>
                <w:szCs w:val="22"/>
              </w:rPr>
            </w:pPr>
            <w:r w:rsidRPr="00CD53B8">
              <w:rPr>
                <w:i/>
                <w:iCs/>
                <w:color w:val="000000"/>
                <w:sz w:val="22"/>
                <w:szCs w:val="22"/>
              </w:rPr>
              <w:t>P</w:t>
            </w:r>
          </w:p>
        </w:tc>
      </w:tr>
      <w:tr w:rsidR="004D4721" w:rsidRPr="00CD53B8" w14:paraId="5191B500" w14:textId="77777777" w:rsidTr="006D4899">
        <w:trPr>
          <w:trHeight w:val="300"/>
          <w:jc w:val="center"/>
        </w:trPr>
        <w:tc>
          <w:tcPr>
            <w:tcW w:w="1680" w:type="dxa"/>
            <w:tcBorders>
              <w:top w:val="single" w:sz="4" w:space="0" w:color="000000"/>
            </w:tcBorders>
            <w:noWrap/>
            <w:hideMark/>
          </w:tcPr>
          <w:p w14:paraId="4247B4DA" w14:textId="77777777" w:rsidR="004D4721" w:rsidRPr="00CD53B8" w:rsidRDefault="004D4721" w:rsidP="006D4899">
            <w:pPr>
              <w:ind w:left="-20" w:hanging="20"/>
              <w:rPr>
                <w:sz w:val="22"/>
                <w:szCs w:val="22"/>
              </w:rPr>
            </w:pPr>
            <w:r w:rsidRPr="00CD53B8">
              <w:rPr>
                <w:sz w:val="22"/>
                <w:szCs w:val="22"/>
              </w:rPr>
              <w:t>Acari</w:t>
            </w:r>
          </w:p>
        </w:tc>
        <w:tc>
          <w:tcPr>
            <w:tcW w:w="1920" w:type="dxa"/>
            <w:tcBorders>
              <w:top w:val="single" w:sz="4" w:space="0" w:color="000000"/>
            </w:tcBorders>
            <w:noWrap/>
            <w:hideMark/>
          </w:tcPr>
          <w:p w14:paraId="53F1F612" w14:textId="77777777" w:rsidR="004D4721" w:rsidRPr="00CD53B8" w:rsidRDefault="004D4721" w:rsidP="006D4899">
            <w:pPr>
              <w:ind w:left="-20" w:hanging="20"/>
              <w:jc w:val="right"/>
              <w:rPr>
                <w:color w:val="000000"/>
                <w:sz w:val="22"/>
                <w:szCs w:val="22"/>
              </w:rPr>
            </w:pPr>
            <w:r w:rsidRPr="00CD53B8">
              <w:rPr>
                <w:color w:val="000000"/>
                <w:sz w:val="22"/>
                <w:szCs w:val="22"/>
              </w:rPr>
              <w:t>0.609 (0.141) a</w:t>
            </w:r>
          </w:p>
        </w:tc>
        <w:tc>
          <w:tcPr>
            <w:tcW w:w="1890" w:type="dxa"/>
            <w:tcBorders>
              <w:top w:val="single" w:sz="4" w:space="0" w:color="000000"/>
            </w:tcBorders>
            <w:noWrap/>
            <w:hideMark/>
          </w:tcPr>
          <w:p w14:paraId="0479F971" w14:textId="77777777" w:rsidR="004D4721" w:rsidRPr="00CD53B8" w:rsidRDefault="004D4721" w:rsidP="006D4899">
            <w:pPr>
              <w:ind w:left="-20" w:hanging="20"/>
              <w:jc w:val="right"/>
              <w:rPr>
                <w:color w:val="000000"/>
                <w:sz w:val="22"/>
                <w:szCs w:val="22"/>
              </w:rPr>
            </w:pPr>
            <w:r w:rsidRPr="00CD53B8">
              <w:rPr>
                <w:color w:val="000000"/>
                <w:sz w:val="22"/>
                <w:szCs w:val="22"/>
              </w:rPr>
              <w:t>0.426 (0.159) a</w:t>
            </w:r>
          </w:p>
        </w:tc>
        <w:tc>
          <w:tcPr>
            <w:tcW w:w="1890" w:type="dxa"/>
            <w:tcBorders>
              <w:top w:val="single" w:sz="4" w:space="0" w:color="000000"/>
            </w:tcBorders>
            <w:noWrap/>
            <w:hideMark/>
          </w:tcPr>
          <w:p w14:paraId="566322EA" w14:textId="77777777" w:rsidR="004D4721" w:rsidRPr="00CD53B8" w:rsidRDefault="004D4721" w:rsidP="006D4899">
            <w:pPr>
              <w:ind w:left="-20" w:hanging="20"/>
              <w:jc w:val="right"/>
              <w:rPr>
                <w:color w:val="000000"/>
                <w:sz w:val="22"/>
                <w:szCs w:val="22"/>
              </w:rPr>
            </w:pPr>
            <w:r w:rsidRPr="00CD53B8">
              <w:rPr>
                <w:color w:val="000000"/>
                <w:sz w:val="22"/>
                <w:szCs w:val="22"/>
              </w:rPr>
              <w:t>0.392 (0.129) a</w:t>
            </w:r>
          </w:p>
        </w:tc>
        <w:tc>
          <w:tcPr>
            <w:tcW w:w="1980" w:type="dxa"/>
            <w:tcBorders>
              <w:top w:val="single" w:sz="4" w:space="0" w:color="000000"/>
            </w:tcBorders>
            <w:noWrap/>
            <w:hideMark/>
          </w:tcPr>
          <w:p w14:paraId="343F540F" w14:textId="77777777" w:rsidR="004D4721" w:rsidRPr="00CD53B8" w:rsidRDefault="004D4721" w:rsidP="006D4899">
            <w:pPr>
              <w:ind w:left="-20" w:hanging="20"/>
              <w:jc w:val="right"/>
              <w:rPr>
                <w:color w:val="000000"/>
                <w:sz w:val="22"/>
                <w:szCs w:val="22"/>
              </w:rPr>
            </w:pPr>
            <w:r w:rsidRPr="00CD53B8">
              <w:rPr>
                <w:color w:val="000000"/>
                <w:sz w:val="22"/>
                <w:szCs w:val="22"/>
              </w:rPr>
              <w:t>0.818 (0.302) a</w:t>
            </w:r>
          </w:p>
        </w:tc>
        <w:tc>
          <w:tcPr>
            <w:tcW w:w="720" w:type="dxa"/>
            <w:tcBorders>
              <w:top w:val="single" w:sz="4" w:space="0" w:color="000000"/>
            </w:tcBorders>
            <w:noWrap/>
            <w:hideMark/>
          </w:tcPr>
          <w:p w14:paraId="7C88903F" w14:textId="77777777" w:rsidR="004D4721" w:rsidRPr="00CD53B8" w:rsidRDefault="004D4721" w:rsidP="006D4899">
            <w:pPr>
              <w:ind w:left="-20" w:hanging="20"/>
              <w:jc w:val="right"/>
              <w:rPr>
                <w:color w:val="000000"/>
                <w:sz w:val="22"/>
                <w:szCs w:val="22"/>
              </w:rPr>
            </w:pPr>
            <w:r w:rsidRPr="00CD53B8">
              <w:rPr>
                <w:color w:val="000000"/>
                <w:sz w:val="22"/>
                <w:szCs w:val="22"/>
              </w:rPr>
              <w:t>0.31</w:t>
            </w:r>
          </w:p>
        </w:tc>
        <w:tc>
          <w:tcPr>
            <w:tcW w:w="810" w:type="dxa"/>
            <w:tcBorders>
              <w:top w:val="single" w:sz="4" w:space="0" w:color="000000"/>
            </w:tcBorders>
            <w:noWrap/>
            <w:hideMark/>
          </w:tcPr>
          <w:p w14:paraId="1E12C80F" w14:textId="77777777" w:rsidR="004D4721" w:rsidRPr="00CD53B8" w:rsidRDefault="004D4721" w:rsidP="006D4899">
            <w:pPr>
              <w:ind w:left="-20" w:hanging="20"/>
              <w:jc w:val="right"/>
              <w:rPr>
                <w:color w:val="000000"/>
                <w:sz w:val="22"/>
                <w:szCs w:val="22"/>
              </w:rPr>
            </w:pPr>
            <w:r w:rsidRPr="00CD53B8">
              <w:rPr>
                <w:color w:val="000000"/>
                <w:sz w:val="22"/>
                <w:szCs w:val="22"/>
              </w:rPr>
              <w:t>0.819</w:t>
            </w:r>
          </w:p>
        </w:tc>
      </w:tr>
      <w:tr w:rsidR="004D4721" w:rsidRPr="00CD53B8" w14:paraId="1E8FE23A" w14:textId="77777777" w:rsidTr="006D4899">
        <w:trPr>
          <w:trHeight w:val="300"/>
          <w:jc w:val="center"/>
        </w:trPr>
        <w:tc>
          <w:tcPr>
            <w:tcW w:w="1680" w:type="dxa"/>
            <w:noWrap/>
            <w:hideMark/>
          </w:tcPr>
          <w:p w14:paraId="5DD99AC3" w14:textId="77777777" w:rsidR="004D4721" w:rsidRPr="00CD53B8" w:rsidRDefault="004D4721" w:rsidP="006D4899">
            <w:pPr>
              <w:ind w:left="-20" w:hanging="20"/>
              <w:rPr>
                <w:sz w:val="22"/>
                <w:szCs w:val="22"/>
              </w:rPr>
            </w:pPr>
            <w:r w:rsidRPr="00CD53B8">
              <w:rPr>
                <w:sz w:val="22"/>
                <w:szCs w:val="22"/>
              </w:rPr>
              <w:t>Araneae</w:t>
            </w:r>
          </w:p>
        </w:tc>
        <w:tc>
          <w:tcPr>
            <w:tcW w:w="1920" w:type="dxa"/>
            <w:noWrap/>
            <w:hideMark/>
          </w:tcPr>
          <w:p w14:paraId="00131BE9" w14:textId="77777777" w:rsidR="004D4721" w:rsidRPr="00CD53B8" w:rsidRDefault="004D4721" w:rsidP="006D4899">
            <w:pPr>
              <w:ind w:left="-20" w:hanging="20"/>
              <w:jc w:val="right"/>
              <w:rPr>
                <w:color w:val="000000"/>
                <w:sz w:val="22"/>
                <w:szCs w:val="22"/>
              </w:rPr>
            </w:pPr>
            <w:r w:rsidRPr="00CD53B8">
              <w:rPr>
                <w:color w:val="000000"/>
                <w:sz w:val="22"/>
                <w:szCs w:val="22"/>
              </w:rPr>
              <w:t>0.787 (0.139) a</w:t>
            </w:r>
          </w:p>
        </w:tc>
        <w:tc>
          <w:tcPr>
            <w:tcW w:w="1890" w:type="dxa"/>
            <w:noWrap/>
            <w:hideMark/>
          </w:tcPr>
          <w:p w14:paraId="782270CA" w14:textId="77777777" w:rsidR="004D4721" w:rsidRPr="00CD53B8" w:rsidRDefault="004D4721" w:rsidP="006D4899">
            <w:pPr>
              <w:ind w:left="-20" w:hanging="20"/>
              <w:jc w:val="right"/>
              <w:rPr>
                <w:color w:val="000000"/>
                <w:sz w:val="22"/>
                <w:szCs w:val="22"/>
              </w:rPr>
            </w:pPr>
            <w:r w:rsidRPr="00CD53B8">
              <w:rPr>
                <w:color w:val="000000"/>
                <w:sz w:val="22"/>
                <w:szCs w:val="22"/>
              </w:rPr>
              <w:t>0.836 (0.280) a</w:t>
            </w:r>
          </w:p>
        </w:tc>
        <w:tc>
          <w:tcPr>
            <w:tcW w:w="1890" w:type="dxa"/>
            <w:noWrap/>
            <w:hideMark/>
          </w:tcPr>
          <w:p w14:paraId="5C4DE999" w14:textId="77777777" w:rsidR="004D4721" w:rsidRPr="00CD53B8" w:rsidRDefault="004D4721" w:rsidP="006D4899">
            <w:pPr>
              <w:ind w:left="-20" w:hanging="20"/>
              <w:jc w:val="right"/>
              <w:rPr>
                <w:color w:val="000000"/>
                <w:sz w:val="22"/>
                <w:szCs w:val="22"/>
              </w:rPr>
            </w:pPr>
            <w:r w:rsidRPr="00CD53B8">
              <w:rPr>
                <w:color w:val="000000"/>
                <w:sz w:val="22"/>
                <w:szCs w:val="22"/>
              </w:rPr>
              <w:t>1.88 (1.229) a</w:t>
            </w:r>
          </w:p>
        </w:tc>
        <w:tc>
          <w:tcPr>
            <w:tcW w:w="1980" w:type="dxa"/>
            <w:noWrap/>
            <w:hideMark/>
          </w:tcPr>
          <w:p w14:paraId="34076F92" w14:textId="77777777" w:rsidR="004D4721" w:rsidRPr="00CD53B8" w:rsidRDefault="004D4721" w:rsidP="006D4899">
            <w:pPr>
              <w:ind w:left="-20" w:hanging="20"/>
              <w:jc w:val="right"/>
              <w:rPr>
                <w:color w:val="000000"/>
                <w:sz w:val="22"/>
                <w:szCs w:val="22"/>
              </w:rPr>
            </w:pPr>
            <w:r w:rsidRPr="00CD53B8">
              <w:rPr>
                <w:color w:val="000000"/>
                <w:sz w:val="22"/>
                <w:szCs w:val="22"/>
              </w:rPr>
              <w:t>0.909 (0.303) a</w:t>
            </w:r>
          </w:p>
        </w:tc>
        <w:tc>
          <w:tcPr>
            <w:tcW w:w="720" w:type="dxa"/>
            <w:noWrap/>
            <w:hideMark/>
          </w:tcPr>
          <w:p w14:paraId="1C4FF77A" w14:textId="77777777" w:rsidR="004D4721" w:rsidRPr="00CD53B8" w:rsidRDefault="004D4721" w:rsidP="006D4899">
            <w:pPr>
              <w:ind w:left="-20" w:hanging="20"/>
              <w:jc w:val="right"/>
              <w:rPr>
                <w:color w:val="000000"/>
                <w:sz w:val="22"/>
                <w:szCs w:val="22"/>
              </w:rPr>
            </w:pPr>
            <w:r w:rsidRPr="00CD53B8">
              <w:rPr>
                <w:color w:val="000000"/>
                <w:sz w:val="22"/>
                <w:szCs w:val="22"/>
              </w:rPr>
              <w:t>0.64</w:t>
            </w:r>
          </w:p>
        </w:tc>
        <w:tc>
          <w:tcPr>
            <w:tcW w:w="810" w:type="dxa"/>
            <w:noWrap/>
            <w:hideMark/>
          </w:tcPr>
          <w:p w14:paraId="42D5C914" w14:textId="77777777" w:rsidR="004D4721" w:rsidRPr="00CD53B8" w:rsidRDefault="004D4721" w:rsidP="006D4899">
            <w:pPr>
              <w:ind w:left="-20" w:hanging="20"/>
              <w:jc w:val="right"/>
              <w:rPr>
                <w:color w:val="000000"/>
                <w:sz w:val="22"/>
                <w:szCs w:val="22"/>
              </w:rPr>
            </w:pPr>
            <w:r w:rsidRPr="00CD53B8">
              <w:rPr>
                <w:color w:val="000000"/>
                <w:sz w:val="22"/>
                <w:szCs w:val="22"/>
              </w:rPr>
              <w:t>0.592</w:t>
            </w:r>
          </w:p>
        </w:tc>
      </w:tr>
      <w:tr w:rsidR="004D4721" w:rsidRPr="00CD53B8" w14:paraId="48E571A7" w14:textId="77777777" w:rsidTr="006D4899">
        <w:trPr>
          <w:trHeight w:val="300"/>
          <w:jc w:val="center"/>
        </w:trPr>
        <w:tc>
          <w:tcPr>
            <w:tcW w:w="1680" w:type="dxa"/>
            <w:noWrap/>
            <w:hideMark/>
          </w:tcPr>
          <w:p w14:paraId="10E69C5F" w14:textId="77777777" w:rsidR="004D4721" w:rsidRPr="00CD53B8" w:rsidRDefault="004D4721" w:rsidP="006D4899">
            <w:pPr>
              <w:ind w:left="-20" w:hanging="20"/>
              <w:rPr>
                <w:sz w:val="22"/>
                <w:szCs w:val="22"/>
              </w:rPr>
            </w:pPr>
            <w:r w:rsidRPr="00CD53B8">
              <w:rPr>
                <w:sz w:val="22"/>
                <w:szCs w:val="22"/>
              </w:rPr>
              <w:t>Coleoptera</w:t>
            </w:r>
          </w:p>
        </w:tc>
        <w:tc>
          <w:tcPr>
            <w:tcW w:w="1920" w:type="dxa"/>
            <w:noWrap/>
            <w:hideMark/>
          </w:tcPr>
          <w:p w14:paraId="7A099F0E" w14:textId="77777777" w:rsidR="004D4721" w:rsidRPr="00CD53B8" w:rsidRDefault="004D4721" w:rsidP="006D4899">
            <w:pPr>
              <w:ind w:left="-20" w:hanging="20"/>
              <w:jc w:val="right"/>
              <w:rPr>
                <w:color w:val="000000"/>
                <w:sz w:val="22"/>
                <w:szCs w:val="22"/>
              </w:rPr>
            </w:pPr>
            <w:r w:rsidRPr="00CD53B8">
              <w:rPr>
                <w:color w:val="000000"/>
                <w:sz w:val="22"/>
                <w:szCs w:val="22"/>
              </w:rPr>
              <w:t>0.261 (0.110) a</w:t>
            </w:r>
          </w:p>
        </w:tc>
        <w:tc>
          <w:tcPr>
            <w:tcW w:w="1890" w:type="dxa"/>
            <w:noWrap/>
            <w:hideMark/>
          </w:tcPr>
          <w:p w14:paraId="5E27E547" w14:textId="77777777" w:rsidR="004D4721" w:rsidRPr="00CD53B8" w:rsidRDefault="004D4721" w:rsidP="006D4899">
            <w:pPr>
              <w:ind w:left="-20" w:hanging="20"/>
              <w:jc w:val="right"/>
              <w:rPr>
                <w:color w:val="000000"/>
                <w:sz w:val="22"/>
                <w:szCs w:val="22"/>
              </w:rPr>
            </w:pPr>
            <w:r w:rsidRPr="00CD53B8">
              <w:rPr>
                <w:color w:val="000000"/>
                <w:sz w:val="22"/>
                <w:szCs w:val="22"/>
              </w:rPr>
              <w:t>0.262 (0.151) a</w:t>
            </w:r>
          </w:p>
        </w:tc>
        <w:tc>
          <w:tcPr>
            <w:tcW w:w="1890" w:type="dxa"/>
            <w:noWrap/>
            <w:hideMark/>
          </w:tcPr>
          <w:p w14:paraId="3B93C51C" w14:textId="77777777" w:rsidR="004D4721" w:rsidRPr="00CD53B8" w:rsidRDefault="004D4721" w:rsidP="006D4899">
            <w:pPr>
              <w:ind w:left="-20" w:hanging="20"/>
              <w:jc w:val="right"/>
              <w:rPr>
                <w:color w:val="000000"/>
                <w:sz w:val="22"/>
                <w:szCs w:val="22"/>
              </w:rPr>
            </w:pPr>
            <w:r w:rsidRPr="00CD53B8">
              <w:rPr>
                <w:color w:val="000000"/>
                <w:sz w:val="22"/>
                <w:szCs w:val="22"/>
              </w:rPr>
              <w:t>0.32 (0.077) a</w:t>
            </w:r>
          </w:p>
        </w:tc>
        <w:tc>
          <w:tcPr>
            <w:tcW w:w="1980" w:type="dxa"/>
            <w:noWrap/>
            <w:hideMark/>
          </w:tcPr>
          <w:p w14:paraId="2EFDA7BA" w14:textId="77777777" w:rsidR="004D4721" w:rsidRPr="00CD53B8" w:rsidRDefault="004D4721" w:rsidP="006D4899">
            <w:pPr>
              <w:ind w:left="-20" w:hanging="20"/>
              <w:jc w:val="right"/>
              <w:rPr>
                <w:color w:val="000000"/>
                <w:sz w:val="22"/>
                <w:szCs w:val="22"/>
              </w:rPr>
            </w:pPr>
            <w:r w:rsidRPr="00CD53B8">
              <w:rPr>
                <w:color w:val="000000"/>
                <w:sz w:val="22"/>
                <w:szCs w:val="22"/>
              </w:rPr>
              <w:t>0.166 (0.041) a</w:t>
            </w:r>
          </w:p>
        </w:tc>
        <w:tc>
          <w:tcPr>
            <w:tcW w:w="720" w:type="dxa"/>
            <w:noWrap/>
            <w:hideMark/>
          </w:tcPr>
          <w:p w14:paraId="54185B44" w14:textId="77777777" w:rsidR="004D4721" w:rsidRPr="00CD53B8" w:rsidRDefault="004D4721" w:rsidP="006D4899">
            <w:pPr>
              <w:ind w:left="-20" w:hanging="20"/>
              <w:jc w:val="right"/>
              <w:rPr>
                <w:color w:val="000000"/>
                <w:sz w:val="22"/>
                <w:szCs w:val="22"/>
              </w:rPr>
            </w:pPr>
            <w:r w:rsidRPr="00CD53B8">
              <w:rPr>
                <w:color w:val="000000"/>
                <w:sz w:val="22"/>
                <w:szCs w:val="22"/>
              </w:rPr>
              <w:t>1.44</w:t>
            </w:r>
          </w:p>
        </w:tc>
        <w:tc>
          <w:tcPr>
            <w:tcW w:w="810" w:type="dxa"/>
            <w:noWrap/>
            <w:hideMark/>
          </w:tcPr>
          <w:p w14:paraId="45723198" w14:textId="77777777" w:rsidR="004D4721" w:rsidRPr="00CD53B8" w:rsidRDefault="004D4721" w:rsidP="006D4899">
            <w:pPr>
              <w:ind w:left="-20" w:hanging="20"/>
              <w:jc w:val="right"/>
              <w:rPr>
                <w:color w:val="000000"/>
                <w:sz w:val="22"/>
                <w:szCs w:val="22"/>
              </w:rPr>
            </w:pPr>
            <w:r w:rsidRPr="00CD53B8">
              <w:rPr>
                <w:color w:val="000000"/>
                <w:sz w:val="22"/>
                <w:szCs w:val="22"/>
              </w:rPr>
              <w:t>0.23</w:t>
            </w:r>
          </w:p>
        </w:tc>
      </w:tr>
      <w:tr w:rsidR="004D4721" w:rsidRPr="00CD53B8" w14:paraId="00D3BA28" w14:textId="77777777" w:rsidTr="006D4899">
        <w:trPr>
          <w:trHeight w:val="300"/>
          <w:jc w:val="center"/>
        </w:trPr>
        <w:tc>
          <w:tcPr>
            <w:tcW w:w="1680" w:type="dxa"/>
            <w:noWrap/>
            <w:hideMark/>
          </w:tcPr>
          <w:p w14:paraId="254600EA" w14:textId="77777777" w:rsidR="004D4721" w:rsidRPr="00CD53B8" w:rsidRDefault="004D4721" w:rsidP="006D4899">
            <w:pPr>
              <w:ind w:left="-20" w:hanging="20"/>
              <w:rPr>
                <w:sz w:val="22"/>
                <w:szCs w:val="22"/>
              </w:rPr>
            </w:pPr>
            <w:r w:rsidRPr="00CD53B8">
              <w:rPr>
                <w:sz w:val="22"/>
                <w:szCs w:val="22"/>
              </w:rPr>
              <w:t>Collembola</w:t>
            </w:r>
          </w:p>
        </w:tc>
        <w:tc>
          <w:tcPr>
            <w:tcW w:w="1920" w:type="dxa"/>
            <w:noWrap/>
            <w:hideMark/>
          </w:tcPr>
          <w:p w14:paraId="099DE468" w14:textId="77777777" w:rsidR="004D4721" w:rsidRPr="00CD53B8" w:rsidRDefault="004D4721" w:rsidP="006D4899">
            <w:pPr>
              <w:ind w:left="-20" w:hanging="20"/>
              <w:jc w:val="right"/>
              <w:rPr>
                <w:color w:val="000000"/>
                <w:sz w:val="22"/>
                <w:szCs w:val="22"/>
              </w:rPr>
            </w:pPr>
            <w:r w:rsidRPr="00CD53B8">
              <w:rPr>
                <w:color w:val="000000"/>
                <w:sz w:val="22"/>
                <w:szCs w:val="22"/>
              </w:rPr>
              <w:t>2.199 (0.324) b</w:t>
            </w:r>
          </w:p>
        </w:tc>
        <w:tc>
          <w:tcPr>
            <w:tcW w:w="1890" w:type="dxa"/>
            <w:noWrap/>
            <w:hideMark/>
          </w:tcPr>
          <w:p w14:paraId="095023A1" w14:textId="77777777" w:rsidR="004D4721" w:rsidRPr="00CD53B8" w:rsidRDefault="004D4721" w:rsidP="006D4899">
            <w:pPr>
              <w:ind w:left="-20" w:hanging="20"/>
              <w:jc w:val="right"/>
              <w:rPr>
                <w:color w:val="000000"/>
                <w:sz w:val="22"/>
                <w:szCs w:val="22"/>
              </w:rPr>
            </w:pPr>
            <w:r w:rsidRPr="00CD53B8">
              <w:rPr>
                <w:color w:val="000000"/>
                <w:sz w:val="22"/>
                <w:szCs w:val="22"/>
              </w:rPr>
              <w:t>2.066 (0.928) b</w:t>
            </w:r>
          </w:p>
        </w:tc>
        <w:tc>
          <w:tcPr>
            <w:tcW w:w="1890" w:type="dxa"/>
            <w:noWrap/>
            <w:hideMark/>
          </w:tcPr>
          <w:p w14:paraId="627393A7" w14:textId="77777777" w:rsidR="004D4721" w:rsidRPr="00CD53B8" w:rsidRDefault="004D4721" w:rsidP="006D4899">
            <w:pPr>
              <w:ind w:left="-20" w:hanging="20"/>
              <w:jc w:val="right"/>
              <w:rPr>
                <w:b/>
                <w:color w:val="000000"/>
                <w:sz w:val="22"/>
                <w:szCs w:val="22"/>
              </w:rPr>
            </w:pPr>
            <w:r w:rsidRPr="00CD53B8">
              <w:rPr>
                <w:b/>
                <w:color w:val="000000"/>
                <w:sz w:val="22"/>
                <w:szCs w:val="22"/>
              </w:rPr>
              <w:t>5.600 (1.532) a</w:t>
            </w:r>
          </w:p>
        </w:tc>
        <w:tc>
          <w:tcPr>
            <w:tcW w:w="1980" w:type="dxa"/>
            <w:noWrap/>
            <w:hideMark/>
          </w:tcPr>
          <w:p w14:paraId="06F46868" w14:textId="77777777" w:rsidR="004D4721" w:rsidRPr="00CD53B8" w:rsidRDefault="004D4721" w:rsidP="006D4899">
            <w:pPr>
              <w:ind w:left="-20" w:hanging="20"/>
              <w:jc w:val="right"/>
              <w:rPr>
                <w:color w:val="000000"/>
                <w:sz w:val="22"/>
                <w:szCs w:val="22"/>
              </w:rPr>
            </w:pPr>
            <w:r w:rsidRPr="00CD53B8">
              <w:rPr>
                <w:color w:val="000000"/>
                <w:sz w:val="22"/>
                <w:szCs w:val="22"/>
              </w:rPr>
              <w:t>3.000 (0.818) b</w:t>
            </w:r>
          </w:p>
        </w:tc>
        <w:tc>
          <w:tcPr>
            <w:tcW w:w="720" w:type="dxa"/>
            <w:noWrap/>
            <w:hideMark/>
          </w:tcPr>
          <w:p w14:paraId="6955FF1F" w14:textId="77777777" w:rsidR="004D4721" w:rsidRPr="00CD53B8" w:rsidRDefault="004D4721" w:rsidP="006D4899">
            <w:pPr>
              <w:ind w:left="-20" w:hanging="20"/>
              <w:jc w:val="right"/>
              <w:rPr>
                <w:color w:val="000000"/>
                <w:sz w:val="22"/>
                <w:szCs w:val="22"/>
              </w:rPr>
            </w:pPr>
            <w:r w:rsidRPr="00CD53B8">
              <w:rPr>
                <w:color w:val="000000"/>
                <w:sz w:val="22"/>
                <w:szCs w:val="22"/>
              </w:rPr>
              <w:t>3.71</w:t>
            </w:r>
          </w:p>
        </w:tc>
        <w:tc>
          <w:tcPr>
            <w:tcW w:w="810" w:type="dxa"/>
            <w:noWrap/>
            <w:hideMark/>
          </w:tcPr>
          <w:p w14:paraId="232941F3" w14:textId="77777777" w:rsidR="004D4721" w:rsidRPr="00CD53B8" w:rsidRDefault="004D4721" w:rsidP="006D4899">
            <w:pPr>
              <w:ind w:left="-20" w:hanging="20"/>
              <w:jc w:val="right"/>
              <w:rPr>
                <w:b/>
                <w:bCs/>
                <w:color w:val="000000"/>
                <w:sz w:val="22"/>
                <w:szCs w:val="22"/>
              </w:rPr>
            </w:pPr>
            <w:r w:rsidRPr="00CD53B8">
              <w:rPr>
                <w:b/>
                <w:bCs/>
                <w:color w:val="000000"/>
                <w:sz w:val="22"/>
                <w:szCs w:val="22"/>
              </w:rPr>
              <w:t>0.012</w:t>
            </w:r>
          </w:p>
        </w:tc>
      </w:tr>
      <w:tr w:rsidR="004D4721" w:rsidRPr="00CD53B8" w14:paraId="6DB6B579" w14:textId="77777777" w:rsidTr="006D4899">
        <w:trPr>
          <w:trHeight w:val="300"/>
          <w:jc w:val="center"/>
        </w:trPr>
        <w:tc>
          <w:tcPr>
            <w:tcW w:w="1680" w:type="dxa"/>
            <w:noWrap/>
            <w:hideMark/>
          </w:tcPr>
          <w:p w14:paraId="559950D2" w14:textId="77777777" w:rsidR="004D4721" w:rsidRPr="00CD53B8" w:rsidRDefault="004D4721" w:rsidP="006D4899">
            <w:pPr>
              <w:ind w:left="-20" w:hanging="20"/>
              <w:rPr>
                <w:sz w:val="22"/>
                <w:szCs w:val="22"/>
              </w:rPr>
            </w:pPr>
            <w:r w:rsidRPr="00CD53B8">
              <w:rPr>
                <w:sz w:val="22"/>
                <w:szCs w:val="22"/>
              </w:rPr>
              <w:t>Diptera</w:t>
            </w:r>
          </w:p>
        </w:tc>
        <w:tc>
          <w:tcPr>
            <w:tcW w:w="1920" w:type="dxa"/>
            <w:noWrap/>
            <w:hideMark/>
          </w:tcPr>
          <w:p w14:paraId="75BE5C48" w14:textId="77777777" w:rsidR="004D4721" w:rsidRPr="00CD53B8" w:rsidRDefault="004D4721" w:rsidP="006D4899">
            <w:pPr>
              <w:ind w:left="-20" w:hanging="20"/>
              <w:jc w:val="right"/>
              <w:rPr>
                <w:color w:val="000000"/>
                <w:sz w:val="22"/>
                <w:szCs w:val="22"/>
              </w:rPr>
            </w:pPr>
            <w:r w:rsidRPr="00CD53B8">
              <w:rPr>
                <w:color w:val="000000"/>
                <w:sz w:val="22"/>
                <w:szCs w:val="22"/>
              </w:rPr>
              <w:t>3.574 (0.431) b</w:t>
            </w:r>
          </w:p>
        </w:tc>
        <w:tc>
          <w:tcPr>
            <w:tcW w:w="1890" w:type="dxa"/>
            <w:noWrap/>
            <w:hideMark/>
          </w:tcPr>
          <w:p w14:paraId="22E73337" w14:textId="77777777" w:rsidR="004D4721" w:rsidRPr="00CD53B8" w:rsidRDefault="004D4721" w:rsidP="006D4899">
            <w:pPr>
              <w:ind w:left="-20" w:hanging="20"/>
              <w:jc w:val="right"/>
              <w:rPr>
                <w:color w:val="000000"/>
                <w:sz w:val="22"/>
                <w:szCs w:val="22"/>
              </w:rPr>
            </w:pPr>
            <w:r w:rsidRPr="00CD53B8">
              <w:rPr>
                <w:color w:val="000000"/>
                <w:sz w:val="22"/>
                <w:szCs w:val="22"/>
              </w:rPr>
              <w:t>6.557 (2.089) ab</w:t>
            </w:r>
          </w:p>
        </w:tc>
        <w:tc>
          <w:tcPr>
            <w:tcW w:w="1890" w:type="dxa"/>
            <w:noWrap/>
            <w:hideMark/>
          </w:tcPr>
          <w:p w14:paraId="1AA47E9A" w14:textId="77777777" w:rsidR="004D4721" w:rsidRPr="00CD53B8" w:rsidRDefault="004D4721" w:rsidP="006D4899">
            <w:pPr>
              <w:ind w:left="-20" w:hanging="20"/>
              <w:jc w:val="right"/>
              <w:rPr>
                <w:b/>
                <w:color w:val="000000"/>
                <w:sz w:val="22"/>
                <w:szCs w:val="22"/>
              </w:rPr>
            </w:pPr>
            <w:r w:rsidRPr="00CD53B8">
              <w:rPr>
                <w:b/>
                <w:color w:val="000000"/>
                <w:sz w:val="22"/>
                <w:szCs w:val="22"/>
              </w:rPr>
              <w:t>6.920 (1.040) a</w:t>
            </w:r>
          </w:p>
        </w:tc>
        <w:tc>
          <w:tcPr>
            <w:tcW w:w="1980" w:type="dxa"/>
            <w:noWrap/>
            <w:hideMark/>
          </w:tcPr>
          <w:p w14:paraId="3399A792" w14:textId="77777777" w:rsidR="004D4721" w:rsidRPr="00CD53B8" w:rsidRDefault="004D4721" w:rsidP="006D4899">
            <w:pPr>
              <w:ind w:left="-20" w:hanging="20"/>
              <w:jc w:val="right"/>
              <w:rPr>
                <w:color w:val="000000"/>
                <w:sz w:val="22"/>
                <w:szCs w:val="22"/>
              </w:rPr>
            </w:pPr>
            <w:r w:rsidRPr="00CD53B8">
              <w:rPr>
                <w:color w:val="000000"/>
                <w:sz w:val="22"/>
                <w:szCs w:val="22"/>
              </w:rPr>
              <w:t>3.471 (0.443) b</w:t>
            </w:r>
          </w:p>
        </w:tc>
        <w:tc>
          <w:tcPr>
            <w:tcW w:w="720" w:type="dxa"/>
            <w:noWrap/>
            <w:hideMark/>
          </w:tcPr>
          <w:p w14:paraId="28BE6CC6" w14:textId="77777777" w:rsidR="004D4721" w:rsidRPr="00CD53B8" w:rsidRDefault="004D4721" w:rsidP="006D4899">
            <w:pPr>
              <w:ind w:left="-20" w:hanging="20"/>
              <w:jc w:val="right"/>
              <w:rPr>
                <w:color w:val="000000"/>
                <w:sz w:val="22"/>
                <w:szCs w:val="22"/>
              </w:rPr>
            </w:pPr>
            <w:r w:rsidRPr="00CD53B8">
              <w:rPr>
                <w:color w:val="000000"/>
                <w:sz w:val="22"/>
                <w:szCs w:val="22"/>
              </w:rPr>
              <w:t>4.57</w:t>
            </w:r>
          </w:p>
        </w:tc>
        <w:tc>
          <w:tcPr>
            <w:tcW w:w="810" w:type="dxa"/>
            <w:noWrap/>
            <w:hideMark/>
          </w:tcPr>
          <w:p w14:paraId="2C5FAE83" w14:textId="77777777" w:rsidR="004D4721" w:rsidRPr="00CD53B8" w:rsidRDefault="004D4721" w:rsidP="006D4899">
            <w:pPr>
              <w:ind w:left="-20" w:hanging="20"/>
              <w:jc w:val="right"/>
              <w:rPr>
                <w:b/>
                <w:bCs/>
                <w:color w:val="000000"/>
                <w:sz w:val="22"/>
                <w:szCs w:val="22"/>
              </w:rPr>
            </w:pPr>
            <w:r w:rsidRPr="00CD53B8">
              <w:rPr>
                <w:b/>
                <w:bCs/>
                <w:color w:val="000000"/>
                <w:sz w:val="22"/>
                <w:szCs w:val="22"/>
              </w:rPr>
              <w:t>0.004</w:t>
            </w:r>
          </w:p>
        </w:tc>
      </w:tr>
      <w:tr w:rsidR="004D4721" w:rsidRPr="00CD53B8" w14:paraId="387BA3B0" w14:textId="77777777" w:rsidTr="006D4899">
        <w:trPr>
          <w:trHeight w:val="300"/>
          <w:jc w:val="center"/>
        </w:trPr>
        <w:tc>
          <w:tcPr>
            <w:tcW w:w="1680" w:type="dxa"/>
            <w:noWrap/>
            <w:hideMark/>
          </w:tcPr>
          <w:p w14:paraId="155CD3A7" w14:textId="77777777" w:rsidR="004D4721" w:rsidRPr="00CD53B8" w:rsidRDefault="004D4721" w:rsidP="006D4899">
            <w:pPr>
              <w:ind w:left="-20" w:hanging="20"/>
              <w:rPr>
                <w:sz w:val="22"/>
                <w:szCs w:val="22"/>
              </w:rPr>
            </w:pPr>
            <w:r w:rsidRPr="00CD53B8">
              <w:rPr>
                <w:sz w:val="22"/>
                <w:szCs w:val="22"/>
              </w:rPr>
              <w:t>Hemiptera</w:t>
            </w:r>
          </w:p>
        </w:tc>
        <w:tc>
          <w:tcPr>
            <w:tcW w:w="1920" w:type="dxa"/>
            <w:noWrap/>
            <w:hideMark/>
          </w:tcPr>
          <w:p w14:paraId="25306857" w14:textId="77777777" w:rsidR="004D4721" w:rsidRPr="00CD53B8" w:rsidRDefault="004D4721" w:rsidP="006D4899">
            <w:pPr>
              <w:ind w:left="-20" w:hanging="20"/>
              <w:jc w:val="right"/>
              <w:rPr>
                <w:color w:val="000000"/>
                <w:sz w:val="22"/>
                <w:szCs w:val="22"/>
              </w:rPr>
            </w:pPr>
            <w:r w:rsidRPr="00CD53B8">
              <w:rPr>
                <w:color w:val="000000"/>
                <w:sz w:val="22"/>
                <w:szCs w:val="22"/>
              </w:rPr>
              <w:t>6.183 (0.930) b</w:t>
            </w:r>
          </w:p>
        </w:tc>
        <w:tc>
          <w:tcPr>
            <w:tcW w:w="1890" w:type="dxa"/>
            <w:noWrap/>
            <w:hideMark/>
          </w:tcPr>
          <w:p w14:paraId="4D1F8DB3" w14:textId="77777777" w:rsidR="004D4721" w:rsidRPr="00CD53B8" w:rsidRDefault="004D4721" w:rsidP="006D4899">
            <w:pPr>
              <w:ind w:left="-20" w:hanging="20"/>
              <w:jc w:val="right"/>
              <w:rPr>
                <w:b/>
                <w:color w:val="000000"/>
                <w:sz w:val="22"/>
                <w:szCs w:val="22"/>
              </w:rPr>
            </w:pPr>
            <w:r w:rsidRPr="00CD53B8">
              <w:rPr>
                <w:b/>
                <w:color w:val="000000"/>
                <w:sz w:val="22"/>
                <w:szCs w:val="22"/>
              </w:rPr>
              <w:t>9.869 (1.919) a</w:t>
            </w:r>
          </w:p>
        </w:tc>
        <w:tc>
          <w:tcPr>
            <w:tcW w:w="1890" w:type="dxa"/>
            <w:noWrap/>
            <w:hideMark/>
          </w:tcPr>
          <w:p w14:paraId="4E8BD96D" w14:textId="77777777" w:rsidR="004D4721" w:rsidRPr="00CD53B8" w:rsidRDefault="004D4721" w:rsidP="006D4899">
            <w:pPr>
              <w:ind w:left="-20" w:hanging="20"/>
              <w:jc w:val="right"/>
              <w:rPr>
                <w:color w:val="000000"/>
                <w:sz w:val="22"/>
                <w:szCs w:val="22"/>
              </w:rPr>
            </w:pPr>
            <w:r w:rsidRPr="00CD53B8">
              <w:rPr>
                <w:color w:val="000000"/>
                <w:sz w:val="22"/>
                <w:szCs w:val="22"/>
              </w:rPr>
              <w:t>9.576 (3.404) b</w:t>
            </w:r>
          </w:p>
        </w:tc>
        <w:tc>
          <w:tcPr>
            <w:tcW w:w="1980" w:type="dxa"/>
            <w:noWrap/>
            <w:hideMark/>
          </w:tcPr>
          <w:p w14:paraId="66211CC9" w14:textId="77777777" w:rsidR="004D4721" w:rsidRPr="00CD53B8" w:rsidRDefault="004D4721" w:rsidP="006D4899">
            <w:pPr>
              <w:ind w:left="-20" w:hanging="20"/>
              <w:jc w:val="right"/>
              <w:rPr>
                <w:color w:val="000000"/>
                <w:sz w:val="22"/>
                <w:szCs w:val="22"/>
              </w:rPr>
            </w:pPr>
            <w:r w:rsidRPr="00CD53B8">
              <w:rPr>
                <w:color w:val="000000"/>
                <w:sz w:val="22"/>
                <w:szCs w:val="22"/>
              </w:rPr>
              <w:t>3.818 (0.636) b</w:t>
            </w:r>
          </w:p>
        </w:tc>
        <w:tc>
          <w:tcPr>
            <w:tcW w:w="720" w:type="dxa"/>
            <w:noWrap/>
            <w:hideMark/>
          </w:tcPr>
          <w:p w14:paraId="1F5A4455" w14:textId="77777777" w:rsidR="004D4721" w:rsidRPr="00CD53B8" w:rsidRDefault="004D4721" w:rsidP="006D4899">
            <w:pPr>
              <w:ind w:left="-20" w:hanging="20"/>
              <w:jc w:val="right"/>
              <w:rPr>
                <w:color w:val="000000"/>
                <w:sz w:val="22"/>
                <w:szCs w:val="22"/>
              </w:rPr>
            </w:pPr>
            <w:r w:rsidRPr="00CD53B8">
              <w:rPr>
                <w:color w:val="000000"/>
                <w:sz w:val="22"/>
                <w:szCs w:val="22"/>
              </w:rPr>
              <w:t>4.43</w:t>
            </w:r>
          </w:p>
        </w:tc>
        <w:tc>
          <w:tcPr>
            <w:tcW w:w="810" w:type="dxa"/>
            <w:noWrap/>
            <w:hideMark/>
          </w:tcPr>
          <w:p w14:paraId="64FC2746" w14:textId="77777777" w:rsidR="004D4721" w:rsidRPr="00CD53B8" w:rsidRDefault="004D4721" w:rsidP="006D4899">
            <w:pPr>
              <w:ind w:left="-20" w:hanging="20"/>
              <w:jc w:val="right"/>
              <w:rPr>
                <w:b/>
                <w:bCs/>
                <w:color w:val="000000"/>
                <w:sz w:val="22"/>
                <w:szCs w:val="22"/>
              </w:rPr>
            </w:pPr>
            <w:r w:rsidRPr="00CD53B8">
              <w:rPr>
                <w:b/>
                <w:bCs/>
                <w:color w:val="000000"/>
                <w:sz w:val="22"/>
                <w:szCs w:val="22"/>
              </w:rPr>
              <w:t>0.004</w:t>
            </w:r>
          </w:p>
        </w:tc>
      </w:tr>
      <w:tr w:rsidR="004D4721" w:rsidRPr="00CD53B8" w14:paraId="08DD868F" w14:textId="77777777" w:rsidTr="006D4899">
        <w:trPr>
          <w:trHeight w:val="300"/>
          <w:jc w:val="center"/>
        </w:trPr>
        <w:tc>
          <w:tcPr>
            <w:tcW w:w="1680" w:type="dxa"/>
            <w:noWrap/>
            <w:hideMark/>
          </w:tcPr>
          <w:p w14:paraId="7A43690E" w14:textId="77777777" w:rsidR="004D4721" w:rsidRPr="00CD53B8" w:rsidRDefault="004D4721" w:rsidP="006D4899">
            <w:pPr>
              <w:ind w:left="-20" w:hanging="20"/>
              <w:rPr>
                <w:sz w:val="22"/>
                <w:szCs w:val="22"/>
              </w:rPr>
            </w:pPr>
            <w:r w:rsidRPr="00CD53B8">
              <w:rPr>
                <w:sz w:val="22"/>
                <w:szCs w:val="22"/>
              </w:rPr>
              <w:t>Hymenoptera</w:t>
            </w:r>
          </w:p>
        </w:tc>
        <w:tc>
          <w:tcPr>
            <w:tcW w:w="1920" w:type="dxa"/>
            <w:noWrap/>
            <w:hideMark/>
          </w:tcPr>
          <w:p w14:paraId="0722414A" w14:textId="77777777" w:rsidR="004D4721" w:rsidRPr="00CD53B8" w:rsidRDefault="004D4721" w:rsidP="006D4899">
            <w:pPr>
              <w:ind w:left="-20" w:hanging="20"/>
              <w:jc w:val="right"/>
              <w:rPr>
                <w:color w:val="000000"/>
                <w:sz w:val="22"/>
                <w:szCs w:val="22"/>
              </w:rPr>
            </w:pPr>
            <w:r w:rsidRPr="00CD53B8">
              <w:rPr>
                <w:color w:val="000000"/>
                <w:sz w:val="22"/>
                <w:szCs w:val="22"/>
              </w:rPr>
              <w:t>0.863 (0.106) a</w:t>
            </w:r>
          </w:p>
        </w:tc>
        <w:tc>
          <w:tcPr>
            <w:tcW w:w="1890" w:type="dxa"/>
            <w:noWrap/>
            <w:hideMark/>
          </w:tcPr>
          <w:p w14:paraId="482F6975" w14:textId="77777777" w:rsidR="004D4721" w:rsidRPr="00CD53B8" w:rsidRDefault="004D4721" w:rsidP="006D4899">
            <w:pPr>
              <w:ind w:left="-20" w:hanging="20"/>
              <w:jc w:val="right"/>
              <w:rPr>
                <w:color w:val="000000"/>
                <w:sz w:val="22"/>
                <w:szCs w:val="22"/>
              </w:rPr>
            </w:pPr>
            <w:r w:rsidRPr="00CD53B8">
              <w:rPr>
                <w:color w:val="000000"/>
                <w:sz w:val="22"/>
                <w:szCs w:val="22"/>
              </w:rPr>
              <w:t>0.770 (0.188) a</w:t>
            </w:r>
          </w:p>
        </w:tc>
        <w:tc>
          <w:tcPr>
            <w:tcW w:w="1890" w:type="dxa"/>
            <w:noWrap/>
            <w:hideMark/>
          </w:tcPr>
          <w:p w14:paraId="5DED8279" w14:textId="77777777" w:rsidR="004D4721" w:rsidRPr="00CD53B8" w:rsidRDefault="004D4721" w:rsidP="006D4899">
            <w:pPr>
              <w:ind w:left="-20" w:hanging="20"/>
              <w:jc w:val="right"/>
              <w:rPr>
                <w:color w:val="000000"/>
                <w:sz w:val="22"/>
                <w:szCs w:val="22"/>
              </w:rPr>
            </w:pPr>
            <w:r w:rsidRPr="00CD53B8">
              <w:rPr>
                <w:color w:val="000000"/>
                <w:sz w:val="22"/>
                <w:szCs w:val="22"/>
              </w:rPr>
              <w:t>0.912 (0.166) a</w:t>
            </w:r>
          </w:p>
        </w:tc>
        <w:tc>
          <w:tcPr>
            <w:tcW w:w="1980" w:type="dxa"/>
            <w:noWrap/>
            <w:hideMark/>
          </w:tcPr>
          <w:p w14:paraId="7BB3350B" w14:textId="77777777" w:rsidR="004D4721" w:rsidRPr="00CD53B8" w:rsidRDefault="004D4721" w:rsidP="006D4899">
            <w:pPr>
              <w:ind w:left="-20" w:hanging="20"/>
              <w:jc w:val="right"/>
              <w:rPr>
                <w:color w:val="000000"/>
                <w:sz w:val="22"/>
                <w:szCs w:val="22"/>
              </w:rPr>
            </w:pPr>
            <w:r w:rsidRPr="00CD53B8">
              <w:rPr>
                <w:color w:val="000000"/>
                <w:sz w:val="22"/>
                <w:szCs w:val="22"/>
              </w:rPr>
              <w:t>0.711 (0.109) a</w:t>
            </w:r>
          </w:p>
        </w:tc>
        <w:tc>
          <w:tcPr>
            <w:tcW w:w="720" w:type="dxa"/>
            <w:noWrap/>
            <w:hideMark/>
          </w:tcPr>
          <w:p w14:paraId="2506E614" w14:textId="77777777" w:rsidR="004D4721" w:rsidRPr="00CD53B8" w:rsidRDefault="004D4721" w:rsidP="006D4899">
            <w:pPr>
              <w:ind w:left="-20" w:hanging="20"/>
              <w:jc w:val="right"/>
              <w:rPr>
                <w:color w:val="000000"/>
                <w:sz w:val="22"/>
                <w:szCs w:val="22"/>
              </w:rPr>
            </w:pPr>
            <w:r w:rsidRPr="00CD53B8">
              <w:rPr>
                <w:color w:val="000000"/>
                <w:sz w:val="22"/>
                <w:szCs w:val="22"/>
              </w:rPr>
              <w:t>0.35</w:t>
            </w:r>
          </w:p>
        </w:tc>
        <w:tc>
          <w:tcPr>
            <w:tcW w:w="810" w:type="dxa"/>
            <w:noWrap/>
            <w:hideMark/>
          </w:tcPr>
          <w:p w14:paraId="14B54324" w14:textId="77777777" w:rsidR="004D4721" w:rsidRPr="00CD53B8" w:rsidRDefault="004D4721" w:rsidP="006D4899">
            <w:pPr>
              <w:ind w:left="-20" w:hanging="20"/>
              <w:jc w:val="right"/>
              <w:rPr>
                <w:color w:val="000000"/>
                <w:sz w:val="22"/>
                <w:szCs w:val="22"/>
              </w:rPr>
            </w:pPr>
            <w:r w:rsidRPr="00CD53B8">
              <w:rPr>
                <w:color w:val="000000"/>
                <w:sz w:val="22"/>
                <w:szCs w:val="22"/>
              </w:rPr>
              <w:t>0.792</w:t>
            </w:r>
          </w:p>
        </w:tc>
      </w:tr>
      <w:tr w:rsidR="004D4721" w:rsidRPr="00CD53B8" w14:paraId="7779BA8D" w14:textId="77777777" w:rsidTr="006D4899">
        <w:trPr>
          <w:trHeight w:val="300"/>
          <w:jc w:val="center"/>
        </w:trPr>
        <w:tc>
          <w:tcPr>
            <w:tcW w:w="1680" w:type="dxa"/>
            <w:noWrap/>
            <w:hideMark/>
          </w:tcPr>
          <w:p w14:paraId="357FE48E" w14:textId="77777777" w:rsidR="004D4721" w:rsidRPr="00CD53B8" w:rsidRDefault="004D4721" w:rsidP="006D4899">
            <w:pPr>
              <w:ind w:left="-20" w:hanging="20"/>
              <w:jc w:val="right"/>
              <w:rPr>
                <w:sz w:val="22"/>
                <w:szCs w:val="22"/>
              </w:rPr>
            </w:pPr>
            <w:r w:rsidRPr="00CD53B8">
              <w:rPr>
                <w:sz w:val="22"/>
                <w:szCs w:val="22"/>
              </w:rPr>
              <w:t>Formicidae</w:t>
            </w:r>
          </w:p>
        </w:tc>
        <w:tc>
          <w:tcPr>
            <w:tcW w:w="1920" w:type="dxa"/>
            <w:noWrap/>
            <w:hideMark/>
          </w:tcPr>
          <w:p w14:paraId="066FF5CE" w14:textId="77777777" w:rsidR="004D4721" w:rsidRPr="00CD53B8" w:rsidRDefault="004D4721" w:rsidP="006D4899">
            <w:pPr>
              <w:ind w:left="-20" w:hanging="20"/>
              <w:jc w:val="right"/>
              <w:rPr>
                <w:color w:val="000000"/>
                <w:sz w:val="22"/>
                <w:szCs w:val="22"/>
              </w:rPr>
            </w:pPr>
            <w:r w:rsidRPr="00CD53B8">
              <w:rPr>
                <w:color w:val="000000"/>
                <w:sz w:val="22"/>
                <w:szCs w:val="22"/>
              </w:rPr>
              <w:t>0.542 (0.072) a</w:t>
            </w:r>
          </w:p>
        </w:tc>
        <w:tc>
          <w:tcPr>
            <w:tcW w:w="1890" w:type="dxa"/>
            <w:noWrap/>
            <w:hideMark/>
          </w:tcPr>
          <w:p w14:paraId="103587A0" w14:textId="77777777" w:rsidR="004D4721" w:rsidRPr="00CD53B8" w:rsidRDefault="004D4721" w:rsidP="006D4899">
            <w:pPr>
              <w:ind w:left="-20" w:hanging="20"/>
              <w:jc w:val="right"/>
              <w:rPr>
                <w:color w:val="000000"/>
                <w:sz w:val="22"/>
                <w:szCs w:val="22"/>
              </w:rPr>
            </w:pPr>
            <w:r w:rsidRPr="00CD53B8">
              <w:rPr>
                <w:color w:val="000000"/>
                <w:sz w:val="22"/>
                <w:szCs w:val="22"/>
              </w:rPr>
              <w:t>1.066 (0.489) a</w:t>
            </w:r>
          </w:p>
        </w:tc>
        <w:tc>
          <w:tcPr>
            <w:tcW w:w="1890" w:type="dxa"/>
            <w:noWrap/>
            <w:hideMark/>
          </w:tcPr>
          <w:p w14:paraId="70A0C9E8" w14:textId="77777777" w:rsidR="004D4721" w:rsidRPr="00CD53B8" w:rsidRDefault="004D4721" w:rsidP="006D4899">
            <w:pPr>
              <w:ind w:left="-20" w:hanging="20"/>
              <w:jc w:val="right"/>
              <w:rPr>
                <w:color w:val="000000"/>
                <w:sz w:val="22"/>
                <w:szCs w:val="22"/>
              </w:rPr>
            </w:pPr>
            <w:r w:rsidRPr="00CD53B8">
              <w:rPr>
                <w:color w:val="000000"/>
                <w:sz w:val="22"/>
                <w:szCs w:val="22"/>
              </w:rPr>
              <w:t>0.776 (0.145) a</w:t>
            </w:r>
          </w:p>
        </w:tc>
        <w:tc>
          <w:tcPr>
            <w:tcW w:w="1980" w:type="dxa"/>
            <w:noWrap/>
            <w:hideMark/>
          </w:tcPr>
          <w:p w14:paraId="636EBFBE" w14:textId="77777777" w:rsidR="004D4721" w:rsidRPr="00CD53B8" w:rsidRDefault="004D4721" w:rsidP="006D4899">
            <w:pPr>
              <w:ind w:left="-20" w:hanging="20"/>
              <w:jc w:val="right"/>
              <w:rPr>
                <w:color w:val="000000"/>
                <w:sz w:val="22"/>
                <w:szCs w:val="22"/>
              </w:rPr>
            </w:pPr>
            <w:r w:rsidRPr="00CD53B8">
              <w:rPr>
                <w:color w:val="000000"/>
                <w:sz w:val="22"/>
                <w:szCs w:val="22"/>
              </w:rPr>
              <w:t>0.615 (0.147) a</w:t>
            </w:r>
          </w:p>
        </w:tc>
        <w:tc>
          <w:tcPr>
            <w:tcW w:w="720" w:type="dxa"/>
            <w:noWrap/>
            <w:hideMark/>
          </w:tcPr>
          <w:p w14:paraId="2ABEBC9C" w14:textId="77777777" w:rsidR="004D4721" w:rsidRPr="00CD53B8" w:rsidRDefault="004D4721" w:rsidP="006D4899">
            <w:pPr>
              <w:ind w:left="-20" w:hanging="20"/>
              <w:jc w:val="right"/>
              <w:rPr>
                <w:color w:val="000000"/>
                <w:sz w:val="22"/>
                <w:szCs w:val="22"/>
              </w:rPr>
            </w:pPr>
            <w:r w:rsidRPr="00CD53B8">
              <w:rPr>
                <w:color w:val="000000"/>
                <w:sz w:val="22"/>
                <w:szCs w:val="22"/>
              </w:rPr>
              <w:t>1.59</w:t>
            </w:r>
          </w:p>
        </w:tc>
        <w:tc>
          <w:tcPr>
            <w:tcW w:w="810" w:type="dxa"/>
            <w:noWrap/>
            <w:hideMark/>
          </w:tcPr>
          <w:p w14:paraId="72566551" w14:textId="77777777" w:rsidR="004D4721" w:rsidRPr="00CD53B8" w:rsidRDefault="004D4721" w:rsidP="006D4899">
            <w:pPr>
              <w:ind w:left="-20" w:hanging="20"/>
              <w:jc w:val="right"/>
              <w:rPr>
                <w:color w:val="000000"/>
                <w:sz w:val="22"/>
                <w:szCs w:val="22"/>
              </w:rPr>
            </w:pPr>
            <w:r w:rsidRPr="00CD53B8">
              <w:rPr>
                <w:color w:val="000000"/>
                <w:sz w:val="22"/>
                <w:szCs w:val="22"/>
              </w:rPr>
              <w:t>0.109</w:t>
            </w:r>
          </w:p>
        </w:tc>
      </w:tr>
      <w:tr w:rsidR="004D4721" w:rsidRPr="00CD53B8" w14:paraId="7D2AEFCB" w14:textId="77777777" w:rsidTr="006D4899">
        <w:trPr>
          <w:trHeight w:val="300"/>
          <w:jc w:val="center"/>
        </w:trPr>
        <w:tc>
          <w:tcPr>
            <w:tcW w:w="1680" w:type="dxa"/>
            <w:noWrap/>
            <w:hideMark/>
          </w:tcPr>
          <w:p w14:paraId="13F6A33E" w14:textId="77777777" w:rsidR="004D4721" w:rsidRPr="00CD53B8" w:rsidRDefault="004D4721" w:rsidP="006D4899">
            <w:pPr>
              <w:ind w:left="-20" w:hanging="20"/>
              <w:rPr>
                <w:sz w:val="22"/>
                <w:szCs w:val="22"/>
              </w:rPr>
            </w:pPr>
            <w:r w:rsidRPr="00CD53B8">
              <w:rPr>
                <w:sz w:val="22"/>
                <w:szCs w:val="22"/>
              </w:rPr>
              <w:t>Lepidoptera</w:t>
            </w:r>
          </w:p>
        </w:tc>
        <w:tc>
          <w:tcPr>
            <w:tcW w:w="1920" w:type="dxa"/>
            <w:noWrap/>
            <w:hideMark/>
          </w:tcPr>
          <w:p w14:paraId="77E14A47" w14:textId="77777777" w:rsidR="004D4721" w:rsidRPr="00CD53B8" w:rsidRDefault="004D4721" w:rsidP="006D4899">
            <w:pPr>
              <w:ind w:left="-20" w:hanging="20"/>
              <w:jc w:val="right"/>
              <w:rPr>
                <w:color w:val="000000"/>
                <w:sz w:val="22"/>
                <w:szCs w:val="22"/>
              </w:rPr>
            </w:pPr>
            <w:r w:rsidRPr="00CD53B8">
              <w:rPr>
                <w:color w:val="000000"/>
                <w:sz w:val="22"/>
                <w:szCs w:val="22"/>
              </w:rPr>
              <w:t>0.755 (0.162) a</w:t>
            </w:r>
          </w:p>
        </w:tc>
        <w:tc>
          <w:tcPr>
            <w:tcW w:w="1890" w:type="dxa"/>
            <w:noWrap/>
            <w:hideMark/>
          </w:tcPr>
          <w:p w14:paraId="18EB6DF2" w14:textId="77777777" w:rsidR="004D4721" w:rsidRPr="00CD53B8" w:rsidRDefault="004D4721" w:rsidP="006D4899">
            <w:pPr>
              <w:ind w:left="-20" w:hanging="20"/>
              <w:jc w:val="right"/>
              <w:rPr>
                <w:color w:val="000000"/>
                <w:sz w:val="22"/>
                <w:szCs w:val="22"/>
              </w:rPr>
            </w:pPr>
            <w:r w:rsidRPr="00CD53B8">
              <w:rPr>
                <w:color w:val="000000"/>
                <w:sz w:val="22"/>
                <w:szCs w:val="22"/>
              </w:rPr>
              <w:t>0.557 (0.129) a</w:t>
            </w:r>
          </w:p>
        </w:tc>
        <w:tc>
          <w:tcPr>
            <w:tcW w:w="1890" w:type="dxa"/>
            <w:noWrap/>
            <w:hideMark/>
          </w:tcPr>
          <w:p w14:paraId="1AE5A2F9" w14:textId="77777777" w:rsidR="004D4721" w:rsidRPr="00CD53B8" w:rsidRDefault="004D4721" w:rsidP="006D4899">
            <w:pPr>
              <w:ind w:left="-20" w:hanging="20"/>
              <w:jc w:val="right"/>
              <w:rPr>
                <w:color w:val="000000"/>
                <w:sz w:val="22"/>
                <w:szCs w:val="22"/>
              </w:rPr>
            </w:pPr>
            <w:r w:rsidRPr="00CD53B8">
              <w:rPr>
                <w:color w:val="000000"/>
                <w:sz w:val="22"/>
                <w:szCs w:val="22"/>
              </w:rPr>
              <w:t>0.864 (0.211) a</w:t>
            </w:r>
          </w:p>
        </w:tc>
        <w:tc>
          <w:tcPr>
            <w:tcW w:w="1980" w:type="dxa"/>
            <w:noWrap/>
            <w:hideMark/>
          </w:tcPr>
          <w:p w14:paraId="76A9FDED" w14:textId="77777777" w:rsidR="004D4721" w:rsidRPr="00CD53B8" w:rsidRDefault="004D4721" w:rsidP="006D4899">
            <w:pPr>
              <w:ind w:left="-20" w:hanging="20"/>
              <w:jc w:val="right"/>
              <w:rPr>
                <w:color w:val="000000"/>
                <w:sz w:val="22"/>
                <w:szCs w:val="22"/>
              </w:rPr>
            </w:pPr>
            <w:r w:rsidRPr="00CD53B8">
              <w:rPr>
                <w:color w:val="000000"/>
                <w:sz w:val="22"/>
                <w:szCs w:val="22"/>
              </w:rPr>
              <w:t>0.455 (0.091) a</w:t>
            </w:r>
          </w:p>
        </w:tc>
        <w:tc>
          <w:tcPr>
            <w:tcW w:w="720" w:type="dxa"/>
            <w:noWrap/>
            <w:hideMark/>
          </w:tcPr>
          <w:p w14:paraId="727F5445" w14:textId="77777777" w:rsidR="004D4721" w:rsidRPr="00CD53B8" w:rsidRDefault="004D4721" w:rsidP="006D4899">
            <w:pPr>
              <w:ind w:left="-20" w:hanging="20"/>
              <w:jc w:val="right"/>
              <w:rPr>
                <w:color w:val="000000"/>
                <w:sz w:val="22"/>
                <w:szCs w:val="22"/>
              </w:rPr>
            </w:pPr>
            <w:r w:rsidRPr="00CD53B8">
              <w:rPr>
                <w:color w:val="000000"/>
                <w:sz w:val="22"/>
                <w:szCs w:val="22"/>
              </w:rPr>
              <w:t>1.34</w:t>
            </w:r>
          </w:p>
        </w:tc>
        <w:tc>
          <w:tcPr>
            <w:tcW w:w="810" w:type="dxa"/>
            <w:noWrap/>
            <w:hideMark/>
          </w:tcPr>
          <w:p w14:paraId="19D0DFEB" w14:textId="77777777" w:rsidR="004D4721" w:rsidRPr="00CD53B8" w:rsidRDefault="004D4721" w:rsidP="006D4899">
            <w:pPr>
              <w:ind w:left="-20" w:hanging="20"/>
              <w:jc w:val="right"/>
              <w:rPr>
                <w:color w:val="000000"/>
                <w:sz w:val="22"/>
                <w:szCs w:val="22"/>
              </w:rPr>
            </w:pPr>
            <w:r w:rsidRPr="00CD53B8">
              <w:rPr>
                <w:color w:val="000000"/>
                <w:sz w:val="22"/>
                <w:szCs w:val="22"/>
              </w:rPr>
              <w:t>0.259</w:t>
            </w:r>
          </w:p>
        </w:tc>
      </w:tr>
      <w:tr w:rsidR="004D4721" w:rsidRPr="00CD53B8" w14:paraId="18000B8D" w14:textId="77777777" w:rsidTr="006D4899">
        <w:trPr>
          <w:trHeight w:val="300"/>
          <w:jc w:val="center"/>
        </w:trPr>
        <w:tc>
          <w:tcPr>
            <w:tcW w:w="1680" w:type="dxa"/>
            <w:noWrap/>
            <w:hideMark/>
          </w:tcPr>
          <w:p w14:paraId="733E2C23" w14:textId="77777777" w:rsidR="004D4721" w:rsidRPr="00CD53B8" w:rsidRDefault="004D4721" w:rsidP="006D4899">
            <w:pPr>
              <w:ind w:left="-20" w:hanging="20"/>
              <w:rPr>
                <w:sz w:val="22"/>
                <w:szCs w:val="22"/>
              </w:rPr>
            </w:pPr>
            <w:r w:rsidRPr="00CD53B8">
              <w:rPr>
                <w:sz w:val="22"/>
                <w:szCs w:val="22"/>
              </w:rPr>
              <w:t>Odonata</w:t>
            </w:r>
          </w:p>
        </w:tc>
        <w:tc>
          <w:tcPr>
            <w:tcW w:w="1920" w:type="dxa"/>
            <w:noWrap/>
            <w:hideMark/>
          </w:tcPr>
          <w:p w14:paraId="33304269" w14:textId="77777777" w:rsidR="004D4721" w:rsidRPr="00CD53B8" w:rsidRDefault="004D4721" w:rsidP="006D4899">
            <w:pPr>
              <w:ind w:left="-20" w:hanging="20"/>
              <w:jc w:val="right"/>
              <w:rPr>
                <w:color w:val="000000"/>
                <w:sz w:val="22"/>
                <w:szCs w:val="22"/>
              </w:rPr>
            </w:pPr>
            <w:r w:rsidRPr="00CD53B8">
              <w:rPr>
                <w:color w:val="000000"/>
                <w:sz w:val="22"/>
                <w:szCs w:val="22"/>
              </w:rPr>
              <w:t>0.035 (0.013) a</w:t>
            </w:r>
          </w:p>
        </w:tc>
        <w:tc>
          <w:tcPr>
            <w:tcW w:w="1890" w:type="dxa"/>
            <w:noWrap/>
            <w:hideMark/>
          </w:tcPr>
          <w:p w14:paraId="5D708E2F" w14:textId="77777777" w:rsidR="004D4721" w:rsidRPr="00CD53B8" w:rsidRDefault="004D4721" w:rsidP="006D4899">
            <w:pPr>
              <w:ind w:left="-20" w:hanging="20"/>
              <w:jc w:val="right"/>
              <w:rPr>
                <w:color w:val="000000"/>
                <w:sz w:val="22"/>
                <w:szCs w:val="22"/>
              </w:rPr>
            </w:pPr>
            <w:r w:rsidRPr="00CD53B8">
              <w:rPr>
                <w:color w:val="000000"/>
                <w:sz w:val="22"/>
                <w:szCs w:val="22"/>
              </w:rPr>
              <w:t>0.000 (0.000) a</w:t>
            </w:r>
          </w:p>
        </w:tc>
        <w:tc>
          <w:tcPr>
            <w:tcW w:w="1890" w:type="dxa"/>
            <w:noWrap/>
            <w:hideMark/>
          </w:tcPr>
          <w:p w14:paraId="420B8B53" w14:textId="77777777" w:rsidR="004D4721" w:rsidRPr="00CD53B8" w:rsidRDefault="004D4721" w:rsidP="006D4899">
            <w:pPr>
              <w:ind w:left="-20" w:hanging="20"/>
              <w:jc w:val="right"/>
              <w:rPr>
                <w:color w:val="000000"/>
                <w:sz w:val="22"/>
                <w:szCs w:val="22"/>
              </w:rPr>
            </w:pPr>
            <w:r w:rsidRPr="00CD53B8">
              <w:rPr>
                <w:color w:val="000000"/>
                <w:sz w:val="22"/>
                <w:szCs w:val="22"/>
              </w:rPr>
              <w:t>0.064 (0.027) a</w:t>
            </w:r>
          </w:p>
        </w:tc>
        <w:tc>
          <w:tcPr>
            <w:tcW w:w="1980" w:type="dxa"/>
            <w:noWrap/>
            <w:hideMark/>
          </w:tcPr>
          <w:p w14:paraId="4FECB85B" w14:textId="77777777" w:rsidR="004D4721" w:rsidRPr="00CD53B8" w:rsidRDefault="004D4721" w:rsidP="006D4899">
            <w:pPr>
              <w:ind w:left="-20" w:hanging="20"/>
              <w:jc w:val="right"/>
              <w:rPr>
                <w:color w:val="000000"/>
                <w:sz w:val="22"/>
                <w:szCs w:val="22"/>
              </w:rPr>
            </w:pPr>
            <w:r w:rsidRPr="00CD53B8">
              <w:rPr>
                <w:color w:val="000000"/>
                <w:sz w:val="22"/>
                <w:szCs w:val="22"/>
              </w:rPr>
              <w:t>0.048 ((0.019) a</w:t>
            </w:r>
          </w:p>
        </w:tc>
        <w:tc>
          <w:tcPr>
            <w:tcW w:w="720" w:type="dxa"/>
            <w:noWrap/>
            <w:hideMark/>
          </w:tcPr>
          <w:p w14:paraId="476966A8" w14:textId="77777777" w:rsidR="004D4721" w:rsidRPr="00CD53B8" w:rsidRDefault="004D4721" w:rsidP="006D4899">
            <w:pPr>
              <w:ind w:left="-20" w:hanging="20"/>
              <w:jc w:val="right"/>
              <w:rPr>
                <w:color w:val="000000"/>
                <w:sz w:val="22"/>
                <w:szCs w:val="22"/>
              </w:rPr>
            </w:pPr>
            <w:r w:rsidRPr="00CD53B8">
              <w:rPr>
                <w:color w:val="000000"/>
                <w:sz w:val="22"/>
                <w:szCs w:val="22"/>
              </w:rPr>
              <w:t>1.20</w:t>
            </w:r>
          </w:p>
        </w:tc>
        <w:tc>
          <w:tcPr>
            <w:tcW w:w="810" w:type="dxa"/>
            <w:noWrap/>
            <w:hideMark/>
          </w:tcPr>
          <w:p w14:paraId="31940E94" w14:textId="77777777" w:rsidR="004D4721" w:rsidRPr="00CD53B8" w:rsidRDefault="004D4721" w:rsidP="006D4899">
            <w:pPr>
              <w:ind w:left="-20" w:hanging="20"/>
              <w:jc w:val="right"/>
              <w:rPr>
                <w:color w:val="000000"/>
                <w:sz w:val="22"/>
                <w:szCs w:val="22"/>
              </w:rPr>
            </w:pPr>
            <w:r w:rsidRPr="00CD53B8">
              <w:rPr>
                <w:color w:val="000000"/>
                <w:sz w:val="22"/>
                <w:szCs w:val="22"/>
              </w:rPr>
              <w:t>0.309</w:t>
            </w:r>
          </w:p>
        </w:tc>
      </w:tr>
      <w:tr w:rsidR="004D4721" w:rsidRPr="00CD53B8" w14:paraId="462535C6" w14:textId="77777777" w:rsidTr="006D4899">
        <w:trPr>
          <w:trHeight w:val="300"/>
          <w:jc w:val="center"/>
        </w:trPr>
        <w:tc>
          <w:tcPr>
            <w:tcW w:w="1680" w:type="dxa"/>
            <w:noWrap/>
            <w:hideMark/>
          </w:tcPr>
          <w:p w14:paraId="54C7D426" w14:textId="77777777" w:rsidR="004D4721" w:rsidRPr="00CD53B8" w:rsidRDefault="004D4721" w:rsidP="006D4899">
            <w:pPr>
              <w:ind w:left="-20" w:hanging="20"/>
              <w:rPr>
                <w:sz w:val="22"/>
                <w:szCs w:val="22"/>
              </w:rPr>
            </w:pPr>
            <w:r w:rsidRPr="00CD53B8">
              <w:rPr>
                <w:sz w:val="22"/>
                <w:szCs w:val="22"/>
              </w:rPr>
              <w:t>Orthoptera</w:t>
            </w:r>
          </w:p>
        </w:tc>
        <w:tc>
          <w:tcPr>
            <w:tcW w:w="1920" w:type="dxa"/>
            <w:noWrap/>
            <w:hideMark/>
          </w:tcPr>
          <w:p w14:paraId="11228AED" w14:textId="77777777" w:rsidR="004D4721" w:rsidRPr="00CD53B8" w:rsidRDefault="004D4721" w:rsidP="006D4899">
            <w:pPr>
              <w:ind w:left="-20" w:hanging="20"/>
              <w:jc w:val="right"/>
              <w:rPr>
                <w:color w:val="000000"/>
                <w:sz w:val="22"/>
                <w:szCs w:val="22"/>
              </w:rPr>
            </w:pPr>
            <w:r w:rsidRPr="00CD53B8">
              <w:rPr>
                <w:color w:val="000000"/>
                <w:sz w:val="22"/>
                <w:szCs w:val="22"/>
              </w:rPr>
              <w:t>0.442 (0.061) a</w:t>
            </w:r>
          </w:p>
        </w:tc>
        <w:tc>
          <w:tcPr>
            <w:tcW w:w="1890" w:type="dxa"/>
            <w:noWrap/>
            <w:hideMark/>
          </w:tcPr>
          <w:p w14:paraId="753866C2" w14:textId="77777777" w:rsidR="004D4721" w:rsidRPr="00CD53B8" w:rsidRDefault="004D4721" w:rsidP="006D4899">
            <w:pPr>
              <w:ind w:left="-20" w:hanging="20"/>
              <w:jc w:val="right"/>
              <w:rPr>
                <w:color w:val="000000"/>
                <w:sz w:val="22"/>
                <w:szCs w:val="22"/>
              </w:rPr>
            </w:pPr>
            <w:r w:rsidRPr="00CD53B8">
              <w:rPr>
                <w:color w:val="000000"/>
                <w:sz w:val="22"/>
                <w:szCs w:val="22"/>
              </w:rPr>
              <w:t>0.672 (0.151) a</w:t>
            </w:r>
          </w:p>
        </w:tc>
        <w:tc>
          <w:tcPr>
            <w:tcW w:w="1890" w:type="dxa"/>
            <w:noWrap/>
            <w:hideMark/>
          </w:tcPr>
          <w:p w14:paraId="0FCB1751" w14:textId="77777777" w:rsidR="004D4721" w:rsidRPr="00CD53B8" w:rsidRDefault="004D4721" w:rsidP="006D4899">
            <w:pPr>
              <w:ind w:left="-20" w:hanging="20"/>
              <w:jc w:val="right"/>
              <w:rPr>
                <w:color w:val="000000"/>
                <w:sz w:val="22"/>
                <w:szCs w:val="22"/>
              </w:rPr>
            </w:pPr>
            <w:r w:rsidRPr="00CD53B8">
              <w:rPr>
                <w:color w:val="000000"/>
                <w:sz w:val="22"/>
                <w:szCs w:val="22"/>
              </w:rPr>
              <w:t>0.600 (0.158) a</w:t>
            </w:r>
          </w:p>
        </w:tc>
        <w:tc>
          <w:tcPr>
            <w:tcW w:w="1980" w:type="dxa"/>
            <w:noWrap/>
            <w:hideMark/>
          </w:tcPr>
          <w:p w14:paraId="7D4A3532" w14:textId="77777777" w:rsidR="004D4721" w:rsidRPr="00CD53B8" w:rsidRDefault="004D4721" w:rsidP="006D4899">
            <w:pPr>
              <w:ind w:left="-20" w:hanging="20"/>
              <w:jc w:val="right"/>
              <w:rPr>
                <w:color w:val="000000"/>
                <w:sz w:val="22"/>
                <w:szCs w:val="22"/>
              </w:rPr>
            </w:pPr>
            <w:r w:rsidRPr="00CD53B8">
              <w:rPr>
                <w:color w:val="000000"/>
                <w:sz w:val="22"/>
                <w:szCs w:val="22"/>
              </w:rPr>
              <w:t>0.471 (0.100) a</w:t>
            </w:r>
          </w:p>
        </w:tc>
        <w:tc>
          <w:tcPr>
            <w:tcW w:w="720" w:type="dxa"/>
            <w:noWrap/>
            <w:hideMark/>
          </w:tcPr>
          <w:p w14:paraId="22E7B6E7" w14:textId="77777777" w:rsidR="004D4721" w:rsidRPr="00CD53B8" w:rsidRDefault="004D4721" w:rsidP="006D4899">
            <w:pPr>
              <w:ind w:left="-20" w:hanging="20"/>
              <w:jc w:val="right"/>
              <w:rPr>
                <w:color w:val="000000"/>
                <w:sz w:val="22"/>
                <w:szCs w:val="22"/>
              </w:rPr>
            </w:pPr>
            <w:r w:rsidRPr="00CD53B8">
              <w:rPr>
                <w:color w:val="000000"/>
                <w:sz w:val="22"/>
                <w:szCs w:val="22"/>
              </w:rPr>
              <w:t>1.24</w:t>
            </w:r>
          </w:p>
        </w:tc>
        <w:tc>
          <w:tcPr>
            <w:tcW w:w="810" w:type="dxa"/>
            <w:noWrap/>
            <w:hideMark/>
          </w:tcPr>
          <w:p w14:paraId="2E607996" w14:textId="77777777" w:rsidR="004D4721" w:rsidRPr="00CD53B8" w:rsidRDefault="004D4721" w:rsidP="006D4899">
            <w:pPr>
              <w:ind w:left="-20" w:hanging="20"/>
              <w:jc w:val="right"/>
              <w:rPr>
                <w:color w:val="000000"/>
                <w:sz w:val="22"/>
                <w:szCs w:val="22"/>
              </w:rPr>
            </w:pPr>
            <w:r w:rsidRPr="00CD53B8">
              <w:rPr>
                <w:color w:val="000000"/>
                <w:sz w:val="22"/>
                <w:szCs w:val="22"/>
              </w:rPr>
              <w:t>0.295</w:t>
            </w:r>
          </w:p>
        </w:tc>
      </w:tr>
      <w:tr w:rsidR="004D4721" w:rsidRPr="00CD53B8" w14:paraId="627ABB89" w14:textId="77777777" w:rsidTr="006D4899">
        <w:trPr>
          <w:trHeight w:val="300"/>
          <w:jc w:val="center"/>
        </w:trPr>
        <w:tc>
          <w:tcPr>
            <w:tcW w:w="1680" w:type="dxa"/>
            <w:noWrap/>
            <w:hideMark/>
          </w:tcPr>
          <w:p w14:paraId="1C8CD54F" w14:textId="77777777" w:rsidR="004D4721" w:rsidRPr="00CD53B8" w:rsidRDefault="004D4721" w:rsidP="006D4899">
            <w:pPr>
              <w:ind w:left="-20" w:hanging="20"/>
              <w:rPr>
                <w:sz w:val="22"/>
                <w:szCs w:val="22"/>
              </w:rPr>
            </w:pPr>
            <w:r w:rsidRPr="00CD53B8">
              <w:rPr>
                <w:sz w:val="22"/>
                <w:szCs w:val="22"/>
              </w:rPr>
              <w:t>Psocoptera</w:t>
            </w:r>
          </w:p>
        </w:tc>
        <w:tc>
          <w:tcPr>
            <w:tcW w:w="1920" w:type="dxa"/>
            <w:noWrap/>
            <w:hideMark/>
          </w:tcPr>
          <w:p w14:paraId="61DFEC26" w14:textId="77777777" w:rsidR="004D4721" w:rsidRPr="00CD53B8" w:rsidRDefault="004D4721" w:rsidP="006D4899">
            <w:pPr>
              <w:ind w:left="-20" w:hanging="20"/>
              <w:jc w:val="right"/>
              <w:rPr>
                <w:color w:val="000000"/>
                <w:sz w:val="22"/>
                <w:szCs w:val="22"/>
              </w:rPr>
            </w:pPr>
            <w:r w:rsidRPr="00CD53B8">
              <w:rPr>
                <w:color w:val="000000"/>
                <w:sz w:val="22"/>
                <w:szCs w:val="22"/>
              </w:rPr>
              <w:t>0.086 (0.020) a</w:t>
            </w:r>
          </w:p>
        </w:tc>
        <w:tc>
          <w:tcPr>
            <w:tcW w:w="1890" w:type="dxa"/>
            <w:noWrap/>
            <w:hideMark/>
          </w:tcPr>
          <w:p w14:paraId="66734D56" w14:textId="77777777" w:rsidR="004D4721" w:rsidRPr="00CD53B8" w:rsidRDefault="004D4721" w:rsidP="006D4899">
            <w:pPr>
              <w:ind w:left="-20" w:hanging="20"/>
              <w:jc w:val="right"/>
              <w:rPr>
                <w:color w:val="000000"/>
                <w:sz w:val="22"/>
                <w:szCs w:val="22"/>
              </w:rPr>
            </w:pPr>
            <w:r w:rsidRPr="00CD53B8">
              <w:rPr>
                <w:color w:val="000000"/>
                <w:sz w:val="22"/>
                <w:szCs w:val="22"/>
              </w:rPr>
              <w:t>0.016 (0.016) a</w:t>
            </w:r>
          </w:p>
        </w:tc>
        <w:tc>
          <w:tcPr>
            <w:tcW w:w="1890" w:type="dxa"/>
            <w:noWrap/>
            <w:hideMark/>
          </w:tcPr>
          <w:p w14:paraId="706ACCC8" w14:textId="77777777" w:rsidR="004D4721" w:rsidRPr="00CD53B8" w:rsidRDefault="004D4721" w:rsidP="006D4899">
            <w:pPr>
              <w:ind w:left="-20" w:hanging="20"/>
              <w:jc w:val="right"/>
              <w:rPr>
                <w:color w:val="000000"/>
                <w:sz w:val="22"/>
                <w:szCs w:val="22"/>
              </w:rPr>
            </w:pPr>
            <w:r w:rsidRPr="00CD53B8">
              <w:rPr>
                <w:color w:val="000000"/>
                <w:sz w:val="22"/>
                <w:szCs w:val="22"/>
              </w:rPr>
              <w:t>0.08 (0.027) a</w:t>
            </w:r>
          </w:p>
        </w:tc>
        <w:tc>
          <w:tcPr>
            <w:tcW w:w="1980" w:type="dxa"/>
            <w:noWrap/>
            <w:hideMark/>
          </w:tcPr>
          <w:p w14:paraId="4C3F0E1D" w14:textId="77777777" w:rsidR="004D4721" w:rsidRPr="00CD53B8" w:rsidRDefault="004D4721" w:rsidP="006D4899">
            <w:pPr>
              <w:ind w:left="-20" w:hanging="20"/>
              <w:jc w:val="right"/>
              <w:rPr>
                <w:color w:val="000000"/>
                <w:sz w:val="22"/>
                <w:szCs w:val="22"/>
              </w:rPr>
            </w:pPr>
            <w:r w:rsidRPr="00CD53B8">
              <w:rPr>
                <w:color w:val="000000"/>
                <w:sz w:val="22"/>
                <w:szCs w:val="22"/>
              </w:rPr>
              <w:t>0.037 (0.016) a</w:t>
            </w:r>
          </w:p>
        </w:tc>
        <w:tc>
          <w:tcPr>
            <w:tcW w:w="720" w:type="dxa"/>
            <w:noWrap/>
            <w:hideMark/>
          </w:tcPr>
          <w:p w14:paraId="2A0D594F" w14:textId="77777777" w:rsidR="004D4721" w:rsidRPr="00CD53B8" w:rsidRDefault="004D4721" w:rsidP="006D4899">
            <w:pPr>
              <w:ind w:left="-20" w:hanging="20"/>
              <w:jc w:val="right"/>
              <w:rPr>
                <w:color w:val="000000"/>
                <w:sz w:val="22"/>
                <w:szCs w:val="22"/>
              </w:rPr>
            </w:pPr>
            <w:r w:rsidRPr="00CD53B8">
              <w:rPr>
                <w:color w:val="000000"/>
                <w:sz w:val="22"/>
                <w:szCs w:val="22"/>
              </w:rPr>
              <w:t>1.56</w:t>
            </w:r>
          </w:p>
        </w:tc>
        <w:tc>
          <w:tcPr>
            <w:tcW w:w="810" w:type="dxa"/>
            <w:noWrap/>
            <w:hideMark/>
          </w:tcPr>
          <w:p w14:paraId="5D27FF51" w14:textId="77777777" w:rsidR="004D4721" w:rsidRPr="00CD53B8" w:rsidRDefault="004D4721" w:rsidP="006D4899">
            <w:pPr>
              <w:ind w:left="-20" w:hanging="20"/>
              <w:jc w:val="right"/>
              <w:rPr>
                <w:color w:val="000000"/>
                <w:sz w:val="22"/>
                <w:szCs w:val="22"/>
              </w:rPr>
            </w:pPr>
            <w:r w:rsidRPr="00CD53B8">
              <w:rPr>
                <w:color w:val="000000"/>
                <w:sz w:val="22"/>
                <w:szCs w:val="22"/>
              </w:rPr>
              <w:t>0.198</w:t>
            </w:r>
          </w:p>
        </w:tc>
      </w:tr>
      <w:tr w:rsidR="004D4721" w:rsidRPr="00CD53B8" w14:paraId="6C1DAD99" w14:textId="77777777" w:rsidTr="006D4899">
        <w:trPr>
          <w:trHeight w:val="300"/>
          <w:jc w:val="center"/>
        </w:trPr>
        <w:tc>
          <w:tcPr>
            <w:tcW w:w="1680" w:type="dxa"/>
            <w:noWrap/>
            <w:hideMark/>
          </w:tcPr>
          <w:p w14:paraId="1979734E" w14:textId="77777777" w:rsidR="004D4721" w:rsidRPr="00CD53B8" w:rsidRDefault="004D4721" w:rsidP="006D4899">
            <w:pPr>
              <w:ind w:left="-20" w:hanging="20"/>
              <w:rPr>
                <w:sz w:val="22"/>
                <w:szCs w:val="22"/>
              </w:rPr>
            </w:pPr>
            <w:r w:rsidRPr="00CD53B8">
              <w:rPr>
                <w:sz w:val="22"/>
                <w:szCs w:val="22"/>
              </w:rPr>
              <w:t>Thysanoptera</w:t>
            </w:r>
          </w:p>
        </w:tc>
        <w:tc>
          <w:tcPr>
            <w:tcW w:w="1920" w:type="dxa"/>
            <w:noWrap/>
            <w:hideMark/>
          </w:tcPr>
          <w:p w14:paraId="63492677" w14:textId="77777777" w:rsidR="004D4721" w:rsidRPr="00CD53B8" w:rsidRDefault="004D4721" w:rsidP="006D4899">
            <w:pPr>
              <w:ind w:left="-20" w:hanging="20"/>
              <w:jc w:val="right"/>
              <w:rPr>
                <w:color w:val="000000"/>
                <w:sz w:val="22"/>
                <w:szCs w:val="22"/>
              </w:rPr>
            </w:pPr>
            <w:r w:rsidRPr="00CD53B8">
              <w:rPr>
                <w:color w:val="000000"/>
                <w:sz w:val="22"/>
                <w:szCs w:val="22"/>
              </w:rPr>
              <w:t>0.345 (0.052) a</w:t>
            </w:r>
          </w:p>
        </w:tc>
        <w:tc>
          <w:tcPr>
            <w:tcW w:w="1890" w:type="dxa"/>
            <w:noWrap/>
            <w:hideMark/>
          </w:tcPr>
          <w:p w14:paraId="085586BD" w14:textId="77777777" w:rsidR="004D4721" w:rsidRPr="00CD53B8" w:rsidRDefault="004D4721" w:rsidP="006D4899">
            <w:pPr>
              <w:ind w:left="-20" w:hanging="20"/>
              <w:jc w:val="right"/>
              <w:rPr>
                <w:color w:val="000000"/>
                <w:sz w:val="22"/>
                <w:szCs w:val="22"/>
              </w:rPr>
            </w:pPr>
            <w:r w:rsidRPr="00CD53B8">
              <w:rPr>
                <w:color w:val="000000"/>
                <w:sz w:val="22"/>
                <w:szCs w:val="22"/>
              </w:rPr>
              <w:t>0.279 (0.091) a</w:t>
            </w:r>
          </w:p>
        </w:tc>
        <w:tc>
          <w:tcPr>
            <w:tcW w:w="1890" w:type="dxa"/>
            <w:noWrap/>
            <w:hideMark/>
          </w:tcPr>
          <w:p w14:paraId="541EBC87" w14:textId="77777777" w:rsidR="004D4721" w:rsidRPr="00CD53B8" w:rsidRDefault="004D4721" w:rsidP="006D4899">
            <w:pPr>
              <w:ind w:left="-20" w:hanging="20"/>
              <w:jc w:val="right"/>
              <w:rPr>
                <w:color w:val="000000"/>
                <w:sz w:val="22"/>
                <w:szCs w:val="22"/>
              </w:rPr>
            </w:pPr>
            <w:r w:rsidRPr="00CD53B8">
              <w:rPr>
                <w:color w:val="000000"/>
                <w:sz w:val="22"/>
                <w:szCs w:val="22"/>
              </w:rPr>
              <w:t>0.296 (0.076) a</w:t>
            </w:r>
          </w:p>
        </w:tc>
        <w:tc>
          <w:tcPr>
            <w:tcW w:w="1980" w:type="dxa"/>
            <w:noWrap/>
            <w:hideMark/>
          </w:tcPr>
          <w:p w14:paraId="3A3365E7" w14:textId="77777777" w:rsidR="004D4721" w:rsidRPr="00CD53B8" w:rsidRDefault="004D4721" w:rsidP="006D4899">
            <w:pPr>
              <w:ind w:left="-20" w:hanging="20"/>
              <w:jc w:val="right"/>
              <w:rPr>
                <w:color w:val="000000"/>
                <w:sz w:val="22"/>
                <w:szCs w:val="22"/>
              </w:rPr>
            </w:pPr>
            <w:r w:rsidRPr="00CD53B8">
              <w:rPr>
                <w:color w:val="000000"/>
                <w:sz w:val="22"/>
                <w:szCs w:val="22"/>
              </w:rPr>
              <w:t>0.492 (0.234) a</w:t>
            </w:r>
          </w:p>
        </w:tc>
        <w:tc>
          <w:tcPr>
            <w:tcW w:w="720" w:type="dxa"/>
            <w:noWrap/>
            <w:hideMark/>
          </w:tcPr>
          <w:p w14:paraId="60D9271B" w14:textId="77777777" w:rsidR="004D4721" w:rsidRPr="00CD53B8" w:rsidRDefault="004D4721" w:rsidP="006D4899">
            <w:pPr>
              <w:ind w:left="-20" w:hanging="20"/>
              <w:jc w:val="right"/>
              <w:rPr>
                <w:color w:val="000000"/>
                <w:sz w:val="22"/>
                <w:szCs w:val="22"/>
              </w:rPr>
            </w:pPr>
            <w:r w:rsidRPr="00CD53B8">
              <w:rPr>
                <w:color w:val="000000"/>
                <w:sz w:val="22"/>
                <w:szCs w:val="22"/>
              </w:rPr>
              <w:t>0.30</w:t>
            </w:r>
          </w:p>
        </w:tc>
        <w:tc>
          <w:tcPr>
            <w:tcW w:w="810" w:type="dxa"/>
            <w:noWrap/>
            <w:hideMark/>
          </w:tcPr>
          <w:p w14:paraId="05BE2EFF" w14:textId="77777777" w:rsidR="004D4721" w:rsidRPr="00CD53B8" w:rsidRDefault="004D4721" w:rsidP="006D4899">
            <w:pPr>
              <w:ind w:left="-20" w:hanging="20"/>
              <w:jc w:val="right"/>
              <w:rPr>
                <w:color w:val="000000"/>
                <w:sz w:val="22"/>
                <w:szCs w:val="22"/>
              </w:rPr>
            </w:pPr>
            <w:r w:rsidRPr="00CD53B8">
              <w:rPr>
                <w:color w:val="000000"/>
                <w:sz w:val="22"/>
                <w:szCs w:val="22"/>
              </w:rPr>
              <w:t>0.828</w:t>
            </w:r>
          </w:p>
        </w:tc>
      </w:tr>
      <w:tr w:rsidR="004D4721" w:rsidRPr="00CD53B8" w14:paraId="68195EC1" w14:textId="77777777" w:rsidTr="006D4899">
        <w:trPr>
          <w:trHeight w:val="300"/>
          <w:jc w:val="center"/>
        </w:trPr>
        <w:tc>
          <w:tcPr>
            <w:tcW w:w="1680" w:type="dxa"/>
            <w:noWrap/>
            <w:hideMark/>
          </w:tcPr>
          <w:p w14:paraId="4999B2EE" w14:textId="77777777" w:rsidR="004D4721" w:rsidRPr="00CD53B8" w:rsidRDefault="004D4721" w:rsidP="006D4899">
            <w:pPr>
              <w:ind w:left="-20" w:hanging="20"/>
              <w:jc w:val="right"/>
              <w:rPr>
                <w:sz w:val="22"/>
                <w:szCs w:val="22"/>
              </w:rPr>
            </w:pPr>
            <w:r w:rsidRPr="00CD53B8">
              <w:rPr>
                <w:sz w:val="22"/>
                <w:szCs w:val="22"/>
              </w:rPr>
              <w:t>N</w:t>
            </w:r>
          </w:p>
        </w:tc>
        <w:tc>
          <w:tcPr>
            <w:tcW w:w="1920" w:type="dxa"/>
            <w:noWrap/>
            <w:hideMark/>
          </w:tcPr>
          <w:p w14:paraId="2872211D" w14:textId="77777777" w:rsidR="004D4721" w:rsidRPr="00CD53B8" w:rsidRDefault="004D4721" w:rsidP="006D4899">
            <w:pPr>
              <w:ind w:left="-20" w:hanging="20"/>
              <w:jc w:val="right"/>
              <w:rPr>
                <w:color w:val="000000"/>
                <w:sz w:val="22"/>
                <w:szCs w:val="22"/>
              </w:rPr>
            </w:pPr>
            <w:r w:rsidRPr="00CD53B8">
              <w:rPr>
                <w:color w:val="000000"/>
                <w:sz w:val="22"/>
                <w:szCs w:val="22"/>
              </w:rPr>
              <w:t>371</w:t>
            </w:r>
          </w:p>
        </w:tc>
        <w:tc>
          <w:tcPr>
            <w:tcW w:w="1890" w:type="dxa"/>
            <w:noWrap/>
            <w:hideMark/>
          </w:tcPr>
          <w:p w14:paraId="3D6D2868" w14:textId="77777777" w:rsidR="004D4721" w:rsidRPr="00CD53B8" w:rsidRDefault="004D4721" w:rsidP="006D4899">
            <w:pPr>
              <w:ind w:left="-20" w:hanging="20"/>
              <w:jc w:val="right"/>
              <w:rPr>
                <w:color w:val="000000"/>
                <w:sz w:val="22"/>
                <w:szCs w:val="22"/>
              </w:rPr>
            </w:pPr>
            <w:r w:rsidRPr="00CD53B8">
              <w:rPr>
                <w:color w:val="000000"/>
                <w:sz w:val="22"/>
                <w:szCs w:val="22"/>
              </w:rPr>
              <w:t>61</w:t>
            </w:r>
          </w:p>
        </w:tc>
        <w:tc>
          <w:tcPr>
            <w:tcW w:w="1890" w:type="dxa"/>
            <w:noWrap/>
            <w:hideMark/>
          </w:tcPr>
          <w:p w14:paraId="1FB3F394" w14:textId="77777777" w:rsidR="004D4721" w:rsidRPr="00CD53B8" w:rsidRDefault="004D4721" w:rsidP="006D4899">
            <w:pPr>
              <w:ind w:left="-20" w:hanging="20"/>
              <w:jc w:val="right"/>
              <w:rPr>
                <w:color w:val="000000"/>
                <w:sz w:val="22"/>
                <w:szCs w:val="22"/>
              </w:rPr>
            </w:pPr>
            <w:r w:rsidRPr="00CD53B8">
              <w:rPr>
                <w:color w:val="000000"/>
                <w:sz w:val="22"/>
                <w:szCs w:val="22"/>
              </w:rPr>
              <w:t>125</w:t>
            </w:r>
          </w:p>
        </w:tc>
        <w:tc>
          <w:tcPr>
            <w:tcW w:w="1980" w:type="dxa"/>
            <w:noWrap/>
            <w:hideMark/>
          </w:tcPr>
          <w:p w14:paraId="5594276B" w14:textId="77777777" w:rsidR="004D4721" w:rsidRPr="00CD53B8" w:rsidRDefault="004D4721" w:rsidP="006D4899">
            <w:pPr>
              <w:ind w:left="-20" w:hanging="20"/>
              <w:jc w:val="right"/>
              <w:rPr>
                <w:color w:val="000000"/>
                <w:sz w:val="22"/>
                <w:szCs w:val="22"/>
              </w:rPr>
            </w:pPr>
            <w:r w:rsidRPr="00CD53B8">
              <w:rPr>
                <w:color w:val="000000"/>
                <w:sz w:val="22"/>
                <w:szCs w:val="22"/>
              </w:rPr>
              <w:t>187</w:t>
            </w:r>
          </w:p>
        </w:tc>
        <w:tc>
          <w:tcPr>
            <w:tcW w:w="1530" w:type="dxa"/>
            <w:gridSpan w:val="2"/>
            <w:noWrap/>
            <w:hideMark/>
          </w:tcPr>
          <w:p w14:paraId="2FB9059F" w14:textId="77777777" w:rsidR="004D4721" w:rsidRPr="00CD53B8" w:rsidRDefault="004D4721" w:rsidP="006D4899">
            <w:pPr>
              <w:ind w:left="-20" w:hanging="20"/>
              <w:jc w:val="right"/>
              <w:rPr>
                <w:sz w:val="22"/>
                <w:szCs w:val="22"/>
              </w:rPr>
            </w:pPr>
          </w:p>
        </w:tc>
      </w:tr>
      <w:tr w:rsidR="004D4721" w:rsidRPr="00CD53B8" w14:paraId="1C15E1AB" w14:textId="77777777" w:rsidTr="006D4899">
        <w:trPr>
          <w:trHeight w:val="300"/>
          <w:jc w:val="center"/>
        </w:trPr>
        <w:tc>
          <w:tcPr>
            <w:tcW w:w="1680" w:type="dxa"/>
            <w:tcBorders>
              <w:bottom w:val="single" w:sz="4" w:space="0" w:color="000000"/>
            </w:tcBorders>
            <w:noWrap/>
          </w:tcPr>
          <w:p w14:paraId="30550295" w14:textId="77777777" w:rsidR="004D4721" w:rsidRPr="00CD53B8" w:rsidRDefault="004D4721" w:rsidP="006D4899">
            <w:pPr>
              <w:ind w:left="-20" w:hanging="20"/>
              <w:jc w:val="right"/>
              <w:rPr>
                <w:sz w:val="22"/>
                <w:szCs w:val="22"/>
              </w:rPr>
            </w:pPr>
            <w:r w:rsidRPr="00CD53B8">
              <w:rPr>
                <w:sz w:val="22"/>
                <w:szCs w:val="22"/>
              </w:rPr>
              <w:t>df</w:t>
            </w:r>
          </w:p>
        </w:tc>
        <w:tc>
          <w:tcPr>
            <w:tcW w:w="1920" w:type="dxa"/>
            <w:tcBorders>
              <w:bottom w:val="single" w:sz="4" w:space="0" w:color="000000"/>
            </w:tcBorders>
            <w:noWrap/>
          </w:tcPr>
          <w:p w14:paraId="4850DA42" w14:textId="77777777" w:rsidR="004D4721" w:rsidRPr="00CD53B8" w:rsidRDefault="004D4721" w:rsidP="006D4899">
            <w:pPr>
              <w:ind w:left="-20" w:hanging="20"/>
              <w:jc w:val="right"/>
              <w:rPr>
                <w:color w:val="000000"/>
                <w:sz w:val="22"/>
                <w:szCs w:val="22"/>
              </w:rPr>
            </w:pPr>
            <w:r w:rsidRPr="00CD53B8">
              <w:rPr>
                <w:color w:val="000000"/>
                <w:sz w:val="22"/>
                <w:szCs w:val="22"/>
              </w:rPr>
              <w:t>3, 743</w:t>
            </w:r>
          </w:p>
        </w:tc>
        <w:tc>
          <w:tcPr>
            <w:tcW w:w="1890" w:type="dxa"/>
            <w:tcBorders>
              <w:bottom w:val="single" w:sz="4" w:space="0" w:color="000000"/>
            </w:tcBorders>
            <w:noWrap/>
          </w:tcPr>
          <w:p w14:paraId="60D1DE6E" w14:textId="77777777" w:rsidR="004D4721" w:rsidRPr="00CD53B8" w:rsidRDefault="004D4721" w:rsidP="006D4899">
            <w:pPr>
              <w:ind w:left="-20" w:hanging="20"/>
              <w:jc w:val="right"/>
              <w:rPr>
                <w:color w:val="000000"/>
                <w:sz w:val="22"/>
                <w:szCs w:val="22"/>
              </w:rPr>
            </w:pPr>
          </w:p>
        </w:tc>
        <w:tc>
          <w:tcPr>
            <w:tcW w:w="1890" w:type="dxa"/>
            <w:tcBorders>
              <w:bottom w:val="single" w:sz="4" w:space="0" w:color="000000"/>
            </w:tcBorders>
            <w:noWrap/>
          </w:tcPr>
          <w:p w14:paraId="6E4F1499" w14:textId="77777777" w:rsidR="004D4721" w:rsidRPr="00CD53B8" w:rsidRDefault="004D4721" w:rsidP="006D4899">
            <w:pPr>
              <w:ind w:left="-20" w:hanging="20"/>
              <w:jc w:val="right"/>
              <w:rPr>
                <w:color w:val="000000"/>
                <w:sz w:val="22"/>
                <w:szCs w:val="22"/>
              </w:rPr>
            </w:pPr>
          </w:p>
        </w:tc>
        <w:tc>
          <w:tcPr>
            <w:tcW w:w="1980" w:type="dxa"/>
            <w:tcBorders>
              <w:bottom w:val="single" w:sz="4" w:space="0" w:color="000000"/>
            </w:tcBorders>
            <w:noWrap/>
          </w:tcPr>
          <w:p w14:paraId="6AD62E56" w14:textId="77777777" w:rsidR="004D4721" w:rsidRPr="00CD53B8" w:rsidRDefault="004D4721" w:rsidP="006D4899">
            <w:pPr>
              <w:ind w:left="-20" w:hanging="20"/>
              <w:jc w:val="right"/>
              <w:rPr>
                <w:color w:val="000000"/>
                <w:sz w:val="22"/>
                <w:szCs w:val="22"/>
              </w:rPr>
            </w:pPr>
          </w:p>
        </w:tc>
        <w:tc>
          <w:tcPr>
            <w:tcW w:w="1530" w:type="dxa"/>
            <w:gridSpan w:val="2"/>
            <w:tcBorders>
              <w:bottom w:val="single" w:sz="4" w:space="0" w:color="000000"/>
            </w:tcBorders>
            <w:noWrap/>
          </w:tcPr>
          <w:p w14:paraId="35BC83B7" w14:textId="77777777" w:rsidR="004D4721" w:rsidRPr="00CD53B8" w:rsidRDefault="004D4721" w:rsidP="006D4899">
            <w:pPr>
              <w:ind w:left="-20" w:hanging="20"/>
              <w:jc w:val="right"/>
              <w:rPr>
                <w:sz w:val="22"/>
                <w:szCs w:val="22"/>
              </w:rPr>
            </w:pPr>
          </w:p>
        </w:tc>
      </w:tr>
    </w:tbl>
    <w:p w14:paraId="0E7F1CF7" w14:textId="77777777" w:rsidR="004D4721" w:rsidRPr="00CD53B8" w:rsidRDefault="004D4721" w:rsidP="004D4721">
      <w:r w:rsidRPr="00CD53B8">
        <w:t xml:space="preserve">N = number of samples taken in each sampling location type. </w:t>
      </w:r>
      <w:r w:rsidRPr="00CD53B8">
        <w:rPr>
          <w:b/>
        </w:rPr>
        <w:t>Bold</w:t>
      </w:r>
      <w:r w:rsidRPr="00CD53B8">
        <w:t xml:space="preserve"> values indicate statistical differences with higher means. Data analyzed with a Student Newman-Keul’s test (</w:t>
      </w:r>
      <w:r w:rsidRPr="00CD53B8">
        <w:rPr>
          <w:i/>
        </w:rPr>
        <w:t>P ≤</w:t>
      </w:r>
      <w:r w:rsidRPr="00CD53B8">
        <w:t xml:space="preserve"> 0.05). </w:t>
      </w:r>
    </w:p>
    <w:p w14:paraId="3D86D9EA" w14:textId="77777777" w:rsidR="004D4721" w:rsidRPr="00CD53B8" w:rsidRDefault="004D4721" w:rsidP="004D4721">
      <w:pPr>
        <w:rPr>
          <w:b/>
        </w:rPr>
        <w:sectPr w:rsidR="004D4721" w:rsidRPr="00CD53B8" w:rsidSect="00024B9A">
          <w:type w:val="nextPage"/>
          <w:pgSz w:w="15840" w:h="12240" w:orient="landscape" w:code="1"/>
          <w:pgMar w:top="1440" w:right="1440" w:bottom="1440" w:left="1440" w:header="720" w:footer="720" w:gutter="0"/>
          <w:cols w:space="720"/>
          <w:docGrid w:linePitch="360"/>
        </w:sectPr>
      </w:pPr>
    </w:p>
    <w:p w14:paraId="3C0F6477" w14:textId="6925F55B" w:rsidR="00671EBB" w:rsidRPr="00CD53B8" w:rsidRDefault="004D4721" w:rsidP="004D4721">
      <w:bookmarkStart w:id="53" w:name="Table213"/>
      <w:r w:rsidRPr="00CD53B8">
        <w:lastRenderedPageBreak/>
        <w:t>Table 2-13.</w:t>
      </w:r>
      <w:r w:rsidRPr="00CD53B8">
        <w:rPr>
          <w:b/>
        </w:rPr>
        <w:t xml:space="preserve">  </w:t>
      </w:r>
      <w:r w:rsidRPr="00CD53B8">
        <w:t>Mean numbers (SE)</w:t>
      </w:r>
      <w:r w:rsidRPr="00CD53B8">
        <w:rPr>
          <w:b/>
        </w:rPr>
        <w:t xml:space="preserve"> </w:t>
      </w:r>
      <w:r w:rsidRPr="00CD53B8">
        <w:t xml:space="preserve">of arthropod observations during five-minute observations in </w:t>
      </w:r>
      <w:r w:rsidRPr="00CD53B8">
        <w:tab/>
        <w:t xml:space="preserve">north central Florida olive groves.            </w:t>
      </w:r>
      <w:bookmarkEnd w:id="53"/>
    </w:p>
    <w:tbl>
      <w:tblPr>
        <w:tblStyle w:val="TableGrid"/>
        <w:tblW w:w="80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1670"/>
        <w:gridCol w:w="1820"/>
        <w:gridCol w:w="1060"/>
        <w:gridCol w:w="1060"/>
      </w:tblGrid>
      <w:tr w:rsidR="004D4721" w:rsidRPr="00CD53B8" w14:paraId="21DB3A91" w14:textId="77777777" w:rsidTr="006D4899">
        <w:trPr>
          <w:trHeight w:val="300"/>
          <w:jc w:val="center"/>
        </w:trPr>
        <w:tc>
          <w:tcPr>
            <w:tcW w:w="2430" w:type="dxa"/>
            <w:tcBorders>
              <w:top w:val="single" w:sz="4" w:space="0" w:color="000000"/>
            </w:tcBorders>
            <w:noWrap/>
            <w:vAlign w:val="center"/>
            <w:hideMark/>
          </w:tcPr>
          <w:p w14:paraId="5DEAC80B" w14:textId="77777777" w:rsidR="004D4721" w:rsidRPr="00CD53B8" w:rsidRDefault="004D4721" w:rsidP="006D4899">
            <w:pPr>
              <w:jc w:val="center"/>
              <w:rPr>
                <w:color w:val="000000"/>
                <w:sz w:val="22"/>
                <w:szCs w:val="22"/>
              </w:rPr>
            </w:pPr>
          </w:p>
        </w:tc>
        <w:tc>
          <w:tcPr>
            <w:tcW w:w="3490" w:type="dxa"/>
            <w:gridSpan w:val="2"/>
            <w:tcBorders>
              <w:top w:val="single" w:sz="4" w:space="0" w:color="000000"/>
              <w:bottom w:val="single" w:sz="4" w:space="0" w:color="000000"/>
            </w:tcBorders>
            <w:noWrap/>
            <w:vAlign w:val="center"/>
            <w:hideMark/>
          </w:tcPr>
          <w:p w14:paraId="13093A92" w14:textId="77777777" w:rsidR="004D4721" w:rsidRPr="00CD53B8" w:rsidRDefault="004D4721" w:rsidP="006D4899">
            <w:pPr>
              <w:jc w:val="center"/>
              <w:rPr>
                <w:sz w:val="22"/>
                <w:szCs w:val="22"/>
              </w:rPr>
            </w:pPr>
            <w:r w:rsidRPr="00CD53B8">
              <w:rPr>
                <w:color w:val="000000"/>
                <w:sz w:val="22"/>
                <w:szCs w:val="22"/>
              </w:rPr>
              <w:t xml:space="preserve">Mean </w:t>
            </w:r>
            <w:r w:rsidRPr="00CD53B8">
              <w:rPr>
                <w:sz w:val="22"/>
                <w:szCs w:val="22"/>
              </w:rPr>
              <w:t>(SE)/trap day</w:t>
            </w:r>
          </w:p>
        </w:tc>
        <w:tc>
          <w:tcPr>
            <w:tcW w:w="2120" w:type="dxa"/>
            <w:gridSpan w:val="2"/>
            <w:tcBorders>
              <w:top w:val="single" w:sz="4" w:space="0" w:color="000000"/>
            </w:tcBorders>
            <w:noWrap/>
            <w:vAlign w:val="center"/>
            <w:hideMark/>
          </w:tcPr>
          <w:p w14:paraId="6418AE15" w14:textId="77777777" w:rsidR="004D4721" w:rsidRPr="00CD53B8" w:rsidRDefault="004D4721" w:rsidP="006D4899">
            <w:pPr>
              <w:jc w:val="center"/>
              <w:rPr>
                <w:sz w:val="22"/>
                <w:szCs w:val="22"/>
              </w:rPr>
            </w:pPr>
          </w:p>
        </w:tc>
      </w:tr>
      <w:tr w:rsidR="004D4721" w:rsidRPr="00CD53B8" w14:paraId="31D41BAC" w14:textId="77777777" w:rsidTr="006D4899">
        <w:trPr>
          <w:trHeight w:val="300"/>
          <w:jc w:val="center"/>
        </w:trPr>
        <w:tc>
          <w:tcPr>
            <w:tcW w:w="2430" w:type="dxa"/>
            <w:tcBorders>
              <w:bottom w:val="single" w:sz="4" w:space="0" w:color="000000"/>
            </w:tcBorders>
            <w:noWrap/>
            <w:vAlign w:val="center"/>
            <w:hideMark/>
          </w:tcPr>
          <w:p w14:paraId="72628578" w14:textId="77777777" w:rsidR="004D4721" w:rsidRPr="00CD53B8" w:rsidRDefault="004D4721" w:rsidP="006D4899">
            <w:pPr>
              <w:jc w:val="center"/>
              <w:rPr>
                <w:color w:val="000000"/>
                <w:sz w:val="22"/>
                <w:szCs w:val="22"/>
              </w:rPr>
            </w:pPr>
            <w:r w:rsidRPr="00CD53B8">
              <w:rPr>
                <w:color w:val="000000"/>
                <w:sz w:val="22"/>
                <w:szCs w:val="22"/>
              </w:rPr>
              <w:t>Group</w:t>
            </w:r>
          </w:p>
        </w:tc>
        <w:tc>
          <w:tcPr>
            <w:tcW w:w="1670" w:type="dxa"/>
            <w:tcBorders>
              <w:top w:val="single" w:sz="4" w:space="0" w:color="000000"/>
              <w:bottom w:val="single" w:sz="4" w:space="0" w:color="000000"/>
            </w:tcBorders>
            <w:noWrap/>
            <w:vAlign w:val="center"/>
            <w:hideMark/>
          </w:tcPr>
          <w:p w14:paraId="48A740A8" w14:textId="77777777" w:rsidR="004D4721" w:rsidRPr="00CD53B8" w:rsidRDefault="004D4721" w:rsidP="006D4899">
            <w:pPr>
              <w:jc w:val="center"/>
              <w:rPr>
                <w:color w:val="000000"/>
                <w:sz w:val="22"/>
                <w:szCs w:val="22"/>
              </w:rPr>
            </w:pPr>
            <w:r w:rsidRPr="00CD53B8">
              <w:rPr>
                <w:color w:val="000000"/>
                <w:sz w:val="22"/>
                <w:szCs w:val="22"/>
              </w:rPr>
              <w:t>2017</w:t>
            </w:r>
          </w:p>
        </w:tc>
        <w:tc>
          <w:tcPr>
            <w:tcW w:w="1820" w:type="dxa"/>
            <w:tcBorders>
              <w:top w:val="single" w:sz="4" w:space="0" w:color="000000"/>
              <w:bottom w:val="single" w:sz="4" w:space="0" w:color="000000"/>
            </w:tcBorders>
            <w:noWrap/>
            <w:vAlign w:val="center"/>
            <w:hideMark/>
          </w:tcPr>
          <w:p w14:paraId="536854CE" w14:textId="77777777" w:rsidR="004D4721" w:rsidRPr="00CD53B8" w:rsidRDefault="004D4721" w:rsidP="006D4899">
            <w:pPr>
              <w:jc w:val="center"/>
              <w:rPr>
                <w:color w:val="000000"/>
                <w:sz w:val="22"/>
                <w:szCs w:val="22"/>
              </w:rPr>
            </w:pPr>
            <w:r w:rsidRPr="00CD53B8">
              <w:rPr>
                <w:color w:val="000000"/>
                <w:sz w:val="22"/>
                <w:szCs w:val="22"/>
              </w:rPr>
              <w:t>2018</w:t>
            </w:r>
          </w:p>
        </w:tc>
        <w:tc>
          <w:tcPr>
            <w:tcW w:w="1060" w:type="dxa"/>
            <w:tcBorders>
              <w:bottom w:val="single" w:sz="4" w:space="0" w:color="000000"/>
            </w:tcBorders>
            <w:noWrap/>
            <w:vAlign w:val="center"/>
            <w:hideMark/>
          </w:tcPr>
          <w:p w14:paraId="648A52A1" w14:textId="70E5393A" w:rsidR="004D4721" w:rsidRPr="00CD53B8" w:rsidRDefault="004D4721" w:rsidP="00931FD2">
            <w:pPr>
              <w:jc w:val="center"/>
              <w:rPr>
                <w:i/>
                <w:color w:val="000000"/>
                <w:sz w:val="22"/>
                <w:szCs w:val="22"/>
              </w:rPr>
            </w:pPr>
            <w:r w:rsidRPr="00CD53B8">
              <w:rPr>
                <w:i/>
                <w:color w:val="000000"/>
                <w:sz w:val="22"/>
                <w:szCs w:val="22"/>
              </w:rPr>
              <w:t>t</w:t>
            </w:r>
          </w:p>
        </w:tc>
        <w:tc>
          <w:tcPr>
            <w:tcW w:w="1060" w:type="dxa"/>
            <w:tcBorders>
              <w:bottom w:val="single" w:sz="4" w:space="0" w:color="000000"/>
            </w:tcBorders>
            <w:noWrap/>
            <w:vAlign w:val="center"/>
            <w:hideMark/>
          </w:tcPr>
          <w:p w14:paraId="2990C4A1" w14:textId="77777777" w:rsidR="004D4721" w:rsidRPr="00CD53B8" w:rsidRDefault="004D4721" w:rsidP="00931FD2">
            <w:pPr>
              <w:jc w:val="center"/>
              <w:rPr>
                <w:i/>
                <w:iCs/>
                <w:color w:val="000000"/>
                <w:sz w:val="22"/>
                <w:szCs w:val="22"/>
              </w:rPr>
            </w:pPr>
            <w:r w:rsidRPr="00CD53B8">
              <w:rPr>
                <w:i/>
                <w:iCs/>
                <w:color w:val="000000"/>
                <w:sz w:val="22"/>
                <w:szCs w:val="22"/>
              </w:rPr>
              <w:t>P</w:t>
            </w:r>
          </w:p>
        </w:tc>
      </w:tr>
      <w:tr w:rsidR="004D4721" w:rsidRPr="00CD53B8" w14:paraId="39AAA7BB" w14:textId="77777777" w:rsidTr="006D4899">
        <w:trPr>
          <w:trHeight w:val="300"/>
          <w:jc w:val="center"/>
        </w:trPr>
        <w:tc>
          <w:tcPr>
            <w:tcW w:w="2430" w:type="dxa"/>
            <w:tcBorders>
              <w:top w:val="single" w:sz="4" w:space="0" w:color="000000"/>
            </w:tcBorders>
            <w:noWrap/>
            <w:hideMark/>
          </w:tcPr>
          <w:p w14:paraId="31365E64" w14:textId="77777777" w:rsidR="004D4721" w:rsidRPr="00CD53B8" w:rsidRDefault="004D4721" w:rsidP="006D4899">
            <w:pPr>
              <w:rPr>
                <w:color w:val="000000"/>
                <w:sz w:val="22"/>
                <w:szCs w:val="22"/>
              </w:rPr>
            </w:pPr>
            <w:r w:rsidRPr="00CD53B8">
              <w:rPr>
                <w:color w:val="000000"/>
                <w:sz w:val="22"/>
                <w:szCs w:val="22"/>
              </w:rPr>
              <w:t>Acari</w:t>
            </w:r>
          </w:p>
        </w:tc>
        <w:tc>
          <w:tcPr>
            <w:tcW w:w="1670" w:type="dxa"/>
            <w:tcBorders>
              <w:top w:val="single" w:sz="4" w:space="0" w:color="000000"/>
            </w:tcBorders>
            <w:noWrap/>
            <w:hideMark/>
          </w:tcPr>
          <w:p w14:paraId="0DCFF20E" w14:textId="77777777" w:rsidR="004D4721" w:rsidRPr="00CD53B8" w:rsidRDefault="004D4721" w:rsidP="006D4899">
            <w:pPr>
              <w:rPr>
                <w:color w:val="000000"/>
                <w:sz w:val="22"/>
                <w:szCs w:val="22"/>
              </w:rPr>
            </w:pPr>
            <w:r w:rsidRPr="00CD53B8">
              <w:rPr>
                <w:color w:val="000000"/>
                <w:sz w:val="22"/>
                <w:szCs w:val="22"/>
              </w:rPr>
              <w:t>0.010 (0.005)</w:t>
            </w:r>
          </w:p>
        </w:tc>
        <w:tc>
          <w:tcPr>
            <w:tcW w:w="1820" w:type="dxa"/>
            <w:tcBorders>
              <w:top w:val="single" w:sz="4" w:space="0" w:color="000000"/>
            </w:tcBorders>
            <w:noWrap/>
            <w:hideMark/>
          </w:tcPr>
          <w:p w14:paraId="7D85C0C0" w14:textId="77777777" w:rsidR="004D4721" w:rsidRPr="00CD53B8" w:rsidRDefault="004D4721" w:rsidP="006D4899">
            <w:pPr>
              <w:rPr>
                <w:color w:val="000000"/>
                <w:sz w:val="22"/>
                <w:szCs w:val="22"/>
              </w:rPr>
            </w:pPr>
            <w:r w:rsidRPr="00CD53B8">
              <w:rPr>
                <w:color w:val="000000"/>
                <w:sz w:val="22"/>
                <w:szCs w:val="22"/>
              </w:rPr>
              <w:t>0.009 (0.005)</w:t>
            </w:r>
          </w:p>
        </w:tc>
        <w:tc>
          <w:tcPr>
            <w:tcW w:w="1060" w:type="dxa"/>
            <w:tcBorders>
              <w:top w:val="single" w:sz="4" w:space="0" w:color="000000"/>
            </w:tcBorders>
            <w:noWrap/>
            <w:hideMark/>
          </w:tcPr>
          <w:p w14:paraId="0F407266" w14:textId="77777777" w:rsidR="004D4721" w:rsidRPr="00CD53B8" w:rsidRDefault="004D4721" w:rsidP="00931FD2">
            <w:pPr>
              <w:jc w:val="center"/>
              <w:rPr>
                <w:color w:val="000000"/>
                <w:sz w:val="22"/>
                <w:szCs w:val="22"/>
              </w:rPr>
            </w:pPr>
            <w:r w:rsidRPr="00CD53B8">
              <w:rPr>
                <w:color w:val="000000"/>
                <w:sz w:val="22"/>
                <w:szCs w:val="22"/>
              </w:rPr>
              <w:t>0.11</w:t>
            </w:r>
          </w:p>
        </w:tc>
        <w:tc>
          <w:tcPr>
            <w:tcW w:w="1060" w:type="dxa"/>
            <w:tcBorders>
              <w:top w:val="single" w:sz="4" w:space="0" w:color="000000"/>
            </w:tcBorders>
            <w:noWrap/>
            <w:hideMark/>
          </w:tcPr>
          <w:p w14:paraId="36717538" w14:textId="77777777" w:rsidR="004D4721" w:rsidRPr="00CD53B8" w:rsidRDefault="004D4721" w:rsidP="00931FD2">
            <w:pPr>
              <w:jc w:val="center"/>
              <w:rPr>
                <w:color w:val="000000"/>
                <w:sz w:val="22"/>
                <w:szCs w:val="22"/>
              </w:rPr>
            </w:pPr>
            <w:r w:rsidRPr="00CD53B8">
              <w:rPr>
                <w:color w:val="000000"/>
                <w:sz w:val="22"/>
                <w:szCs w:val="22"/>
              </w:rPr>
              <w:t>0.913</w:t>
            </w:r>
          </w:p>
        </w:tc>
      </w:tr>
      <w:tr w:rsidR="004D4721" w:rsidRPr="00CD53B8" w14:paraId="53E1F37D" w14:textId="77777777" w:rsidTr="006D4899">
        <w:trPr>
          <w:trHeight w:val="300"/>
          <w:jc w:val="center"/>
        </w:trPr>
        <w:tc>
          <w:tcPr>
            <w:tcW w:w="2430" w:type="dxa"/>
            <w:noWrap/>
            <w:hideMark/>
          </w:tcPr>
          <w:p w14:paraId="62F18839" w14:textId="77777777" w:rsidR="004D4721" w:rsidRPr="00CD53B8" w:rsidRDefault="004D4721" w:rsidP="006D4899">
            <w:pPr>
              <w:rPr>
                <w:color w:val="000000"/>
                <w:sz w:val="22"/>
                <w:szCs w:val="22"/>
              </w:rPr>
            </w:pPr>
            <w:r w:rsidRPr="00CD53B8">
              <w:rPr>
                <w:color w:val="000000"/>
                <w:sz w:val="22"/>
                <w:szCs w:val="22"/>
              </w:rPr>
              <w:t>Araneae</w:t>
            </w:r>
          </w:p>
        </w:tc>
        <w:tc>
          <w:tcPr>
            <w:tcW w:w="1670" w:type="dxa"/>
            <w:noWrap/>
            <w:hideMark/>
          </w:tcPr>
          <w:p w14:paraId="6703E3FF" w14:textId="77777777" w:rsidR="004D4721" w:rsidRPr="00CD53B8" w:rsidRDefault="004D4721" w:rsidP="006D4899">
            <w:pPr>
              <w:rPr>
                <w:color w:val="000000"/>
                <w:sz w:val="22"/>
                <w:szCs w:val="22"/>
              </w:rPr>
            </w:pPr>
            <w:r w:rsidRPr="00CD53B8">
              <w:rPr>
                <w:color w:val="000000"/>
                <w:sz w:val="22"/>
                <w:szCs w:val="22"/>
              </w:rPr>
              <w:t>0.254 (0.028)</w:t>
            </w:r>
          </w:p>
        </w:tc>
        <w:tc>
          <w:tcPr>
            <w:tcW w:w="1820" w:type="dxa"/>
            <w:noWrap/>
            <w:hideMark/>
          </w:tcPr>
          <w:p w14:paraId="1B4EA00E" w14:textId="77777777" w:rsidR="004D4721" w:rsidRPr="00CD53B8" w:rsidRDefault="004D4721" w:rsidP="006D4899">
            <w:pPr>
              <w:rPr>
                <w:b/>
                <w:color w:val="000000"/>
                <w:sz w:val="22"/>
                <w:szCs w:val="22"/>
              </w:rPr>
            </w:pPr>
            <w:r w:rsidRPr="00CD53B8">
              <w:rPr>
                <w:b/>
                <w:color w:val="000000"/>
                <w:sz w:val="22"/>
                <w:szCs w:val="22"/>
              </w:rPr>
              <w:t>0.521 (0.067)</w:t>
            </w:r>
          </w:p>
        </w:tc>
        <w:tc>
          <w:tcPr>
            <w:tcW w:w="1060" w:type="dxa"/>
            <w:noWrap/>
            <w:hideMark/>
          </w:tcPr>
          <w:p w14:paraId="325EFA93" w14:textId="77777777" w:rsidR="004D4721" w:rsidRPr="00CD53B8" w:rsidRDefault="004D4721" w:rsidP="00931FD2">
            <w:pPr>
              <w:jc w:val="center"/>
              <w:rPr>
                <w:color w:val="000000"/>
                <w:sz w:val="22"/>
                <w:szCs w:val="22"/>
              </w:rPr>
            </w:pPr>
            <w:r w:rsidRPr="00CD53B8">
              <w:rPr>
                <w:color w:val="000000"/>
                <w:sz w:val="22"/>
                <w:szCs w:val="22"/>
              </w:rPr>
              <w:t>3.50</w:t>
            </w:r>
          </w:p>
        </w:tc>
        <w:tc>
          <w:tcPr>
            <w:tcW w:w="1060" w:type="dxa"/>
            <w:noWrap/>
            <w:hideMark/>
          </w:tcPr>
          <w:p w14:paraId="00BFA9CE" w14:textId="77777777" w:rsidR="004D4721" w:rsidRPr="00CD53B8" w:rsidRDefault="004D4721" w:rsidP="00931FD2">
            <w:pPr>
              <w:jc w:val="center"/>
              <w:rPr>
                <w:b/>
                <w:bCs/>
                <w:color w:val="000000"/>
                <w:sz w:val="22"/>
                <w:szCs w:val="22"/>
              </w:rPr>
            </w:pPr>
            <w:r w:rsidRPr="00CD53B8">
              <w:rPr>
                <w:b/>
                <w:bCs/>
                <w:color w:val="000000"/>
                <w:sz w:val="22"/>
                <w:szCs w:val="22"/>
              </w:rPr>
              <w:t>0.0005</w:t>
            </w:r>
          </w:p>
        </w:tc>
      </w:tr>
      <w:tr w:rsidR="004D4721" w:rsidRPr="00CD53B8" w14:paraId="23667E83" w14:textId="77777777" w:rsidTr="006D4899">
        <w:trPr>
          <w:trHeight w:val="300"/>
          <w:jc w:val="center"/>
        </w:trPr>
        <w:tc>
          <w:tcPr>
            <w:tcW w:w="2430" w:type="dxa"/>
            <w:noWrap/>
            <w:hideMark/>
          </w:tcPr>
          <w:p w14:paraId="1E46F055" w14:textId="77777777" w:rsidR="004D4721" w:rsidRPr="00CD53B8" w:rsidRDefault="004D4721" w:rsidP="006D4899">
            <w:pPr>
              <w:rPr>
                <w:color w:val="000000"/>
                <w:sz w:val="22"/>
                <w:szCs w:val="22"/>
              </w:rPr>
            </w:pPr>
            <w:r w:rsidRPr="00CD53B8">
              <w:rPr>
                <w:color w:val="000000"/>
                <w:sz w:val="22"/>
                <w:szCs w:val="22"/>
              </w:rPr>
              <w:t>Blattodea</w:t>
            </w:r>
          </w:p>
        </w:tc>
        <w:tc>
          <w:tcPr>
            <w:tcW w:w="1670" w:type="dxa"/>
            <w:noWrap/>
            <w:hideMark/>
          </w:tcPr>
          <w:p w14:paraId="227EBDBB"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73416208" w14:textId="77777777" w:rsidR="004D4721" w:rsidRPr="00CD53B8" w:rsidRDefault="004D4721" w:rsidP="006D4899">
            <w:pPr>
              <w:rPr>
                <w:color w:val="000000"/>
                <w:sz w:val="22"/>
                <w:szCs w:val="22"/>
              </w:rPr>
            </w:pPr>
            <w:r w:rsidRPr="00CD53B8">
              <w:rPr>
                <w:color w:val="000000"/>
                <w:sz w:val="22"/>
                <w:szCs w:val="22"/>
              </w:rPr>
              <w:t>0.006 (0.006)</w:t>
            </w:r>
          </w:p>
        </w:tc>
        <w:tc>
          <w:tcPr>
            <w:tcW w:w="1060" w:type="dxa"/>
            <w:noWrap/>
            <w:hideMark/>
          </w:tcPr>
          <w:p w14:paraId="2E5AC877" w14:textId="77777777" w:rsidR="004D4721" w:rsidRPr="00CD53B8" w:rsidRDefault="004D4721" w:rsidP="00931FD2">
            <w:pPr>
              <w:jc w:val="center"/>
              <w:rPr>
                <w:color w:val="000000"/>
                <w:sz w:val="22"/>
                <w:szCs w:val="22"/>
              </w:rPr>
            </w:pPr>
            <w:r w:rsidRPr="00CD53B8">
              <w:rPr>
                <w:color w:val="000000"/>
                <w:sz w:val="22"/>
                <w:szCs w:val="22"/>
              </w:rPr>
              <w:t>0.04</w:t>
            </w:r>
          </w:p>
        </w:tc>
        <w:tc>
          <w:tcPr>
            <w:tcW w:w="1060" w:type="dxa"/>
            <w:noWrap/>
            <w:hideMark/>
          </w:tcPr>
          <w:p w14:paraId="6BC944EF" w14:textId="77777777" w:rsidR="004D4721" w:rsidRPr="00CD53B8" w:rsidRDefault="004D4721" w:rsidP="00931FD2">
            <w:pPr>
              <w:jc w:val="center"/>
              <w:rPr>
                <w:color w:val="000000"/>
                <w:sz w:val="22"/>
                <w:szCs w:val="22"/>
              </w:rPr>
            </w:pPr>
            <w:r w:rsidRPr="00CD53B8">
              <w:rPr>
                <w:color w:val="000000"/>
                <w:sz w:val="22"/>
                <w:szCs w:val="22"/>
              </w:rPr>
              <w:t>0.965</w:t>
            </w:r>
          </w:p>
        </w:tc>
      </w:tr>
      <w:tr w:rsidR="004D4721" w:rsidRPr="00CD53B8" w14:paraId="4981687E" w14:textId="77777777" w:rsidTr="006D4899">
        <w:trPr>
          <w:trHeight w:val="300"/>
          <w:jc w:val="center"/>
        </w:trPr>
        <w:tc>
          <w:tcPr>
            <w:tcW w:w="2430" w:type="dxa"/>
            <w:noWrap/>
            <w:hideMark/>
          </w:tcPr>
          <w:p w14:paraId="2E101A78" w14:textId="77777777" w:rsidR="004D4721" w:rsidRPr="00CD53B8" w:rsidRDefault="004D4721" w:rsidP="006D4899">
            <w:pPr>
              <w:rPr>
                <w:color w:val="000000"/>
                <w:sz w:val="22"/>
                <w:szCs w:val="22"/>
              </w:rPr>
            </w:pPr>
            <w:r w:rsidRPr="00CD53B8">
              <w:rPr>
                <w:color w:val="000000"/>
                <w:sz w:val="22"/>
                <w:szCs w:val="22"/>
              </w:rPr>
              <w:t>Coleoptera</w:t>
            </w:r>
          </w:p>
        </w:tc>
        <w:tc>
          <w:tcPr>
            <w:tcW w:w="1670" w:type="dxa"/>
            <w:noWrap/>
            <w:hideMark/>
          </w:tcPr>
          <w:p w14:paraId="3AD42DE2" w14:textId="77777777" w:rsidR="004D4721" w:rsidRPr="00CD53B8" w:rsidRDefault="004D4721" w:rsidP="006D4899">
            <w:pPr>
              <w:rPr>
                <w:color w:val="000000"/>
                <w:sz w:val="22"/>
                <w:szCs w:val="22"/>
              </w:rPr>
            </w:pPr>
            <w:r w:rsidRPr="00CD53B8">
              <w:rPr>
                <w:color w:val="000000"/>
                <w:sz w:val="22"/>
                <w:szCs w:val="22"/>
              </w:rPr>
              <w:t>0.036 (0.010)</w:t>
            </w:r>
          </w:p>
        </w:tc>
        <w:tc>
          <w:tcPr>
            <w:tcW w:w="1820" w:type="dxa"/>
            <w:noWrap/>
            <w:hideMark/>
          </w:tcPr>
          <w:p w14:paraId="78F10B18" w14:textId="77777777" w:rsidR="004D4721" w:rsidRPr="00CD53B8" w:rsidRDefault="004D4721" w:rsidP="006D4899">
            <w:pPr>
              <w:rPr>
                <w:color w:val="000000"/>
                <w:sz w:val="22"/>
                <w:szCs w:val="22"/>
              </w:rPr>
            </w:pPr>
            <w:r w:rsidRPr="00CD53B8">
              <w:rPr>
                <w:color w:val="000000"/>
                <w:sz w:val="22"/>
                <w:szCs w:val="22"/>
              </w:rPr>
              <w:t>0.035 (0.011)</w:t>
            </w:r>
          </w:p>
        </w:tc>
        <w:tc>
          <w:tcPr>
            <w:tcW w:w="1060" w:type="dxa"/>
            <w:noWrap/>
            <w:hideMark/>
          </w:tcPr>
          <w:p w14:paraId="5243894F" w14:textId="77777777" w:rsidR="004D4721" w:rsidRPr="00CD53B8" w:rsidRDefault="004D4721" w:rsidP="00931FD2">
            <w:pPr>
              <w:jc w:val="center"/>
              <w:rPr>
                <w:color w:val="000000"/>
                <w:sz w:val="22"/>
                <w:szCs w:val="22"/>
              </w:rPr>
            </w:pPr>
            <w:r w:rsidRPr="00CD53B8">
              <w:rPr>
                <w:color w:val="000000"/>
                <w:sz w:val="22"/>
                <w:szCs w:val="22"/>
              </w:rPr>
              <w:t>0.07</w:t>
            </w:r>
          </w:p>
        </w:tc>
        <w:tc>
          <w:tcPr>
            <w:tcW w:w="1060" w:type="dxa"/>
            <w:noWrap/>
            <w:hideMark/>
          </w:tcPr>
          <w:p w14:paraId="03F783A1" w14:textId="77777777" w:rsidR="004D4721" w:rsidRPr="00CD53B8" w:rsidRDefault="004D4721" w:rsidP="00931FD2">
            <w:pPr>
              <w:jc w:val="center"/>
              <w:rPr>
                <w:color w:val="000000"/>
                <w:sz w:val="22"/>
                <w:szCs w:val="22"/>
              </w:rPr>
            </w:pPr>
            <w:r w:rsidRPr="00CD53B8">
              <w:rPr>
                <w:color w:val="000000"/>
                <w:sz w:val="22"/>
                <w:szCs w:val="22"/>
              </w:rPr>
              <w:t>0.947</w:t>
            </w:r>
          </w:p>
        </w:tc>
      </w:tr>
      <w:tr w:rsidR="004D4721" w:rsidRPr="00CD53B8" w14:paraId="0C77DD92" w14:textId="77777777" w:rsidTr="006D4899">
        <w:trPr>
          <w:trHeight w:val="300"/>
          <w:jc w:val="center"/>
        </w:trPr>
        <w:tc>
          <w:tcPr>
            <w:tcW w:w="2430" w:type="dxa"/>
            <w:noWrap/>
            <w:hideMark/>
          </w:tcPr>
          <w:p w14:paraId="04927BAD" w14:textId="77777777" w:rsidR="004D4721" w:rsidRPr="00CD53B8" w:rsidRDefault="004D4721" w:rsidP="006D4899">
            <w:pPr>
              <w:jc w:val="right"/>
              <w:rPr>
                <w:color w:val="000000"/>
                <w:sz w:val="22"/>
                <w:szCs w:val="22"/>
              </w:rPr>
            </w:pPr>
            <w:r w:rsidRPr="00CD53B8">
              <w:rPr>
                <w:color w:val="000000"/>
                <w:sz w:val="22"/>
                <w:szCs w:val="22"/>
              </w:rPr>
              <w:t>Coccinellidae</w:t>
            </w:r>
          </w:p>
        </w:tc>
        <w:tc>
          <w:tcPr>
            <w:tcW w:w="1670" w:type="dxa"/>
            <w:noWrap/>
            <w:hideMark/>
          </w:tcPr>
          <w:p w14:paraId="029F3D6B" w14:textId="77777777" w:rsidR="004D4721" w:rsidRPr="00CD53B8" w:rsidRDefault="004D4721" w:rsidP="006D4899">
            <w:pPr>
              <w:rPr>
                <w:color w:val="000000"/>
                <w:sz w:val="22"/>
                <w:szCs w:val="22"/>
              </w:rPr>
            </w:pPr>
            <w:r w:rsidRPr="00CD53B8">
              <w:rPr>
                <w:color w:val="000000"/>
                <w:sz w:val="22"/>
                <w:szCs w:val="22"/>
              </w:rPr>
              <w:t>0.031 (0.009)</w:t>
            </w:r>
          </w:p>
        </w:tc>
        <w:tc>
          <w:tcPr>
            <w:tcW w:w="1820" w:type="dxa"/>
            <w:noWrap/>
            <w:hideMark/>
          </w:tcPr>
          <w:p w14:paraId="3203F3BC" w14:textId="77777777" w:rsidR="004D4721" w:rsidRPr="00CD53B8" w:rsidRDefault="004D4721" w:rsidP="006D4899">
            <w:pPr>
              <w:rPr>
                <w:color w:val="000000"/>
                <w:sz w:val="22"/>
                <w:szCs w:val="22"/>
              </w:rPr>
            </w:pPr>
            <w:r w:rsidRPr="00CD53B8">
              <w:rPr>
                <w:color w:val="000000"/>
                <w:sz w:val="22"/>
                <w:szCs w:val="22"/>
              </w:rPr>
              <w:t>0.024 (0.009)</w:t>
            </w:r>
          </w:p>
        </w:tc>
        <w:tc>
          <w:tcPr>
            <w:tcW w:w="1060" w:type="dxa"/>
            <w:noWrap/>
            <w:hideMark/>
          </w:tcPr>
          <w:p w14:paraId="5CAA402D" w14:textId="77777777" w:rsidR="004D4721" w:rsidRPr="00CD53B8" w:rsidRDefault="004D4721" w:rsidP="00931FD2">
            <w:pPr>
              <w:jc w:val="center"/>
              <w:rPr>
                <w:color w:val="000000"/>
                <w:sz w:val="22"/>
                <w:szCs w:val="22"/>
              </w:rPr>
            </w:pPr>
            <w:r w:rsidRPr="00CD53B8">
              <w:rPr>
                <w:color w:val="000000"/>
                <w:sz w:val="22"/>
                <w:szCs w:val="22"/>
              </w:rPr>
              <w:t>0.64</w:t>
            </w:r>
          </w:p>
        </w:tc>
        <w:tc>
          <w:tcPr>
            <w:tcW w:w="1060" w:type="dxa"/>
            <w:noWrap/>
            <w:hideMark/>
          </w:tcPr>
          <w:p w14:paraId="0A6CD6C4" w14:textId="77777777" w:rsidR="004D4721" w:rsidRPr="00CD53B8" w:rsidRDefault="004D4721" w:rsidP="00931FD2">
            <w:pPr>
              <w:jc w:val="center"/>
              <w:rPr>
                <w:color w:val="000000"/>
                <w:sz w:val="22"/>
                <w:szCs w:val="22"/>
              </w:rPr>
            </w:pPr>
            <w:r w:rsidRPr="00CD53B8">
              <w:rPr>
                <w:color w:val="000000"/>
                <w:sz w:val="22"/>
                <w:szCs w:val="22"/>
              </w:rPr>
              <w:t>0.52</w:t>
            </w:r>
          </w:p>
        </w:tc>
      </w:tr>
      <w:tr w:rsidR="004D4721" w:rsidRPr="00CD53B8" w14:paraId="04B73403" w14:textId="77777777" w:rsidTr="006D4899">
        <w:trPr>
          <w:trHeight w:val="300"/>
          <w:jc w:val="center"/>
        </w:trPr>
        <w:tc>
          <w:tcPr>
            <w:tcW w:w="2430" w:type="dxa"/>
            <w:noWrap/>
            <w:hideMark/>
          </w:tcPr>
          <w:p w14:paraId="6D7BDEA3" w14:textId="77777777" w:rsidR="004D4721" w:rsidRPr="00CD53B8" w:rsidRDefault="004D4721" w:rsidP="006D4899">
            <w:pPr>
              <w:jc w:val="right"/>
              <w:rPr>
                <w:color w:val="000000"/>
                <w:sz w:val="22"/>
                <w:szCs w:val="22"/>
              </w:rPr>
            </w:pPr>
            <w:r w:rsidRPr="00CD53B8">
              <w:rPr>
                <w:color w:val="000000"/>
                <w:sz w:val="22"/>
                <w:szCs w:val="22"/>
              </w:rPr>
              <w:t>Tenebrionidae</w:t>
            </w:r>
          </w:p>
        </w:tc>
        <w:tc>
          <w:tcPr>
            <w:tcW w:w="1670" w:type="dxa"/>
            <w:noWrap/>
            <w:hideMark/>
          </w:tcPr>
          <w:p w14:paraId="441900AF" w14:textId="77777777" w:rsidR="004D4721" w:rsidRPr="00CD53B8" w:rsidRDefault="004D4721" w:rsidP="006D4899">
            <w:pPr>
              <w:rPr>
                <w:color w:val="000000"/>
                <w:sz w:val="22"/>
                <w:szCs w:val="22"/>
              </w:rPr>
            </w:pPr>
            <w:r w:rsidRPr="00CD53B8">
              <w:rPr>
                <w:color w:val="000000"/>
                <w:sz w:val="22"/>
                <w:szCs w:val="22"/>
              </w:rPr>
              <w:t>0.010 (0.005)</w:t>
            </w:r>
          </w:p>
        </w:tc>
        <w:tc>
          <w:tcPr>
            <w:tcW w:w="1820" w:type="dxa"/>
            <w:noWrap/>
            <w:hideMark/>
          </w:tcPr>
          <w:p w14:paraId="0E3C21F4"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33EF4217" w14:textId="77777777" w:rsidR="004D4721" w:rsidRPr="00CD53B8" w:rsidRDefault="004D4721" w:rsidP="00931FD2">
            <w:pPr>
              <w:jc w:val="center"/>
              <w:rPr>
                <w:color w:val="000000"/>
                <w:sz w:val="22"/>
                <w:szCs w:val="22"/>
              </w:rPr>
            </w:pPr>
            <w:r w:rsidRPr="00CD53B8">
              <w:rPr>
                <w:color w:val="000000"/>
                <w:sz w:val="22"/>
                <w:szCs w:val="22"/>
              </w:rPr>
              <w:t>1.12</w:t>
            </w:r>
          </w:p>
        </w:tc>
        <w:tc>
          <w:tcPr>
            <w:tcW w:w="1060" w:type="dxa"/>
            <w:noWrap/>
            <w:hideMark/>
          </w:tcPr>
          <w:p w14:paraId="7CC74BE3" w14:textId="77777777" w:rsidR="004D4721" w:rsidRPr="00CD53B8" w:rsidRDefault="004D4721" w:rsidP="00931FD2">
            <w:pPr>
              <w:jc w:val="center"/>
              <w:rPr>
                <w:color w:val="000000"/>
                <w:sz w:val="22"/>
                <w:szCs w:val="22"/>
              </w:rPr>
            </w:pPr>
            <w:r w:rsidRPr="00CD53B8">
              <w:rPr>
                <w:color w:val="000000"/>
                <w:sz w:val="22"/>
                <w:szCs w:val="22"/>
              </w:rPr>
              <w:t>0.262</w:t>
            </w:r>
          </w:p>
        </w:tc>
      </w:tr>
      <w:tr w:rsidR="004D4721" w:rsidRPr="00CD53B8" w14:paraId="47D735E9" w14:textId="77777777" w:rsidTr="006D4899">
        <w:trPr>
          <w:trHeight w:val="300"/>
          <w:jc w:val="center"/>
        </w:trPr>
        <w:tc>
          <w:tcPr>
            <w:tcW w:w="2430" w:type="dxa"/>
            <w:noWrap/>
            <w:hideMark/>
          </w:tcPr>
          <w:p w14:paraId="035303FA" w14:textId="77777777" w:rsidR="004D4721" w:rsidRPr="00CD53B8" w:rsidRDefault="004D4721" w:rsidP="006D4899">
            <w:pPr>
              <w:rPr>
                <w:color w:val="000000"/>
                <w:sz w:val="22"/>
                <w:szCs w:val="22"/>
              </w:rPr>
            </w:pPr>
            <w:r w:rsidRPr="00CD53B8">
              <w:rPr>
                <w:color w:val="000000"/>
                <w:sz w:val="22"/>
                <w:szCs w:val="22"/>
              </w:rPr>
              <w:t>Diptera</w:t>
            </w:r>
          </w:p>
        </w:tc>
        <w:tc>
          <w:tcPr>
            <w:tcW w:w="1670" w:type="dxa"/>
            <w:noWrap/>
            <w:hideMark/>
          </w:tcPr>
          <w:p w14:paraId="22CC39BB" w14:textId="77777777" w:rsidR="004D4721" w:rsidRPr="00CD53B8" w:rsidRDefault="004D4721" w:rsidP="006D4899">
            <w:pPr>
              <w:rPr>
                <w:color w:val="000000"/>
                <w:sz w:val="22"/>
                <w:szCs w:val="22"/>
              </w:rPr>
            </w:pPr>
            <w:r w:rsidRPr="00CD53B8">
              <w:rPr>
                <w:color w:val="000000"/>
                <w:sz w:val="22"/>
                <w:szCs w:val="22"/>
              </w:rPr>
              <w:t>0.024 (0.009)</w:t>
            </w:r>
          </w:p>
        </w:tc>
        <w:tc>
          <w:tcPr>
            <w:tcW w:w="1820" w:type="dxa"/>
            <w:noWrap/>
            <w:hideMark/>
          </w:tcPr>
          <w:p w14:paraId="0FCF7F59" w14:textId="77777777" w:rsidR="004D4721" w:rsidRPr="00CD53B8" w:rsidRDefault="004D4721" w:rsidP="006D4899">
            <w:pPr>
              <w:rPr>
                <w:color w:val="000000"/>
                <w:sz w:val="22"/>
                <w:szCs w:val="22"/>
              </w:rPr>
            </w:pPr>
            <w:r w:rsidRPr="00CD53B8">
              <w:rPr>
                <w:color w:val="000000"/>
                <w:sz w:val="22"/>
                <w:szCs w:val="22"/>
              </w:rPr>
              <w:t>0.047 (0.012)</w:t>
            </w:r>
          </w:p>
        </w:tc>
        <w:tc>
          <w:tcPr>
            <w:tcW w:w="1060" w:type="dxa"/>
            <w:noWrap/>
            <w:hideMark/>
          </w:tcPr>
          <w:p w14:paraId="26553D98" w14:textId="77777777" w:rsidR="004D4721" w:rsidRPr="00CD53B8" w:rsidRDefault="004D4721" w:rsidP="00931FD2">
            <w:pPr>
              <w:jc w:val="center"/>
              <w:rPr>
                <w:color w:val="000000"/>
                <w:sz w:val="22"/>
                <w:szCs w:val="22"/>
              </w:rPr>
            </w:pPr>
            <w:r w:rsidRPr="00CD53B8">
              <w:rPr>
                <w:color w:val="000000"/>
                <w:sz w:val="22"/>
                <w:szCs w:val="22"/>
              </w:rPr>
              <w:t>1.76</w:t>
            </w:r>
          </w:p>
        </w:tc>
        <w:tc>
          <w:tcPr>
            <w:tcW w:w="1060" w:type="dxa"/>
            <w:noWrap/>
            <w:hideMark/>
          </w:tcPr>
          <w:p w14:paraId="2F28B5E7" w14:textId="77777777" w:rsidR="004D4721" w:rsidRPr="00CD53B8" w:rsidRDefault="004D4721" w:rsidP="00931FD2">
            <w:pPr>
              <w:jc w:val="center"/>
              <w:rPr>
                <w:color w:val="000000"/>
                <w:sz w:val="22"/>
                <w:szCs w:val="22"/>
              </w:rPr>
            </w:pPr>
            <w:r w:rsidRPr="00CD53B8">
              <w:rPr>
                <w:color w:val="000000"/>
                <w:sz w:val="22"/>
                <w:szCs w:val="22"/>
              </w:rPr>
              <w:t>0.08</w:t>
            </w:r>
          </w:p>
        </w:tc>
      </w:tr>
      <w:tr w:rsidR="004D4721" w:rsidRPr="00CD53B8" w14:paraId="5DAAAD52" w14:textId="77777777" w:rsidTr="006D4899">
        <w:trPr>
          <w:trHeight w:val="300"/>
          <w:jc w:val="center"/>
        </w:trPr>
        <w:tc>
          <w:tcPr>
            <w:tcW w:w="2430" w:type="dxa"/>
            <w:noWrap/>
            <w:hideMark/>
          </w:tcPr>
          <w:p w14:paraId="263C0111" w14:textId="77777777" w:rsidR="004D4721" w:rsidRPr="00CD53B8" w:rsidRDefault="004D4721" w:rsidP="006D4899">
            <w:pPr>
              <w:jc w:val="center"/>
              <w:rPr>
                <w:color w:val="000000"/>
                <w:sz w:val="22"/>
                <w:szCs w:val="22"/>
              </w:rPr>
            </w:pPr>
            <w:r w:rsidRPr="00CD53B8">
              <w:rPr>
                <w:color w:val="000000"/>
                <w:sz w:val="22"/>
                <w:szCs w:val="22"/>
              </w:rPr>
              <w:t>Dolichopodidae</w:t>
            </w:r>
          </w:p>
        </w:tc>
        <w:tc>
          <w:tcPr>
            <w:tcW w:w="1670" w:type="dxa"/>
            <w:noWrap/>
            <w:hideMark/>
          </w:tcPr>
          <w:p w14:paraId="67019F59" w14:textId="77777777" w:rsidR="004D4721" w:rsidRPr="00CD53B8" w:rsidRDefault="004D4721" w:rsidP="006D4899">
            <w:pPr>
              <w:rPr>
                <w:color w:val="000000"/>
                <w:sz w:val="22"/>
                <w:szCs w:val="22"/>
              </w:rPr>
            </w:pPr>
            <w:r w:rsidRPr="00CD53B8">
              <w:rPr>
                <w:color w:val="000000"/>
                <w:sz w:val="22"/>
                <w:szCs w:val="22"/>
              </w:rPr>
              <w:t>0.024 (0.009)</w:t>
            </w:r>
          </w:p>
        </w:tc>
        <w:tc>
          <w:tcPr>
            <w:tcW w:w="1820" w:type="dxa"/>
            <w:noWrap/>
            <w:hideMark/>
          </w:tcPr>
          <w:p w14:paraId="444AFFAF" w14:textId="77777777" w:rsidR="004D4721" w:rsidRPr="00CD53B8" w:rsidRDefault="004D4721" w:rsidP="006D4899">
            <w:pPr>
              <w:rPr>
                <w:color w:val="000000"/>
                <w:sz w:val="22"/>
                <w:szCs w:val="22"/>
              </w:rPr>
            </w:pPr>
            <w:r w:rsidRPr="00CD53B8">
              <w:rPr>
                <w:color w:val="000000"/>
                <w:sz w:val="22"/>
                <w:szCs w:val="22"/>
              </w:rPr>
              <w:t>0.035 (0.011)</w:t>
            </w:r>
          </w:p>
        </w:tc>
        <w:tc>
          <w:tcPr>
            <w:tcW w:w="1060" w:type="dxa"/>
            <w:noWrap/>
            <w:hideMark/>
          </w:tcPr>
          <w:p w14:paraId="0C3FBB10" w14:textId="77777777" w:rsidR="004D4721" w:rsidRPr="00CD53B8" w:rsidRDefault="004D4721" w:rsidP="00931FD2">
            <w:pPr>
              <w:jc w:val="center"/>
              <w:rPr>
                <w:color w:val="000000"/>
                <w:sz w:val="22"/>
                <w:szCs w:val="22"/>
              </w:rPr>
            </w:pPr>
            <w:r w:rsidRPr="00CD53B8">
              <w:rPr>
                <w:color w:val="000000"/>
                <w:sz w:val="22"/>
                <w:szCs w:val="22"/>
              </w:rPr>
              <w:t>0.96</w:t>
            </w:r>
          </w:p>
        </w:tc>
        <w:tc>
          <w:tcPr>
            <w:tcW w:w="1060" w:type="dxa"/>
            <w:noWrap/>
            <w:hideMark/>
          </w:tcPr>
          <w:p w14:paraId="03F80A2A" w14:textId="77777777" w:rsidR="004D4721" w:rsidRPr="00CD53B8" w:rsidRDefault="004D4721" w:rsidP="00931FD2">
            <w:pPr>
              <w:jc w:val="center"/>
              <w:rPr>
                <w:color w:val="000000"/>
                <w:sz w:val="22"/>
                <w:szCs w:val="22"/>
              </w:rPr>
            </w:pPr>
            <w:r w:rsidRPr="00CD53B8">
              <w:rPr>
                <w:color w:val="000000"/>
                <w:sz w:val="22"/>
                <w:szCs w:val="22"/>
              </w:rPr>
              <w:t>0.337</w:t>
            </w:r>
          </w:p>
        </w:tc>
      </w:tr>
      <w:tr w:rsidR="004D4721" w:rsidRPr="00CD53B8" w14:paraId="0EABE4C3" w14:textId="77777777" w:rsidTr="006D4899">
        <w:trPr>
          <w:trHeight w:val="300"/>
          <w:jc w:val="center"/>
        </w:trPr>
        <w:tc>
          <w:tcPr>
            <w:tcW w:w="2430" w:type="dxa"/>
            <w:noWrap/>
            <w:hideMark/>
          </w:tcPr>
          <w:p w14:paraId="77C8083D" w14:textId="77777777" w:rsidR="004D4721" w:rsidRPr="00CD53B8" w:rsidRDefault="004D4721" w:rsidP="006D4899">
            <w:pPr>
              <w:rPr>
                <w:color w:val="000000"/>
                <w:sz w:val="22"/>
                <w:szCs w:val="22"/>
              </w:rPr>
            </w:pPr>
            <w:r w:rsidRPr="00CD53B8">
              <w:rPr>
                <w:color w:val="000000"/>
                <w:sz w:val="22"/>
                <w:szCs w:val="22"/>
              </w:rPr>
              <w:t>Hemiptera</w:t>
            </w:r>
          </w:p>
        </w:tc>
        <w:tc>
          <w:tcPr>
            <w:tcW w:w="1670" w:type="dxa"/>
            <w:noWrap/>
            <w:hideMark/>
          </w:tcPr>
          <w:p w14:paraId="4FF10A1D" w14:textId="77777777" w:rsidR="004D4721" w:rsidRPr="00CD53B8" w:rsidRDefault="004D4721" w:rsidP="006D4899">
            <w:pPr>
              <w:rPr>
                <w:color w:val="000000"/>
                <w:sz w:val="22"/>
                <w:szCs w:val="22"/>
              </w:rPr>
            </w:pPr>
            <w:r w:rsidRPr="00CD53B8">
              <w:rPr>
                <w:color w:val="000000"/>
                <w:sz w:val="22"/>
                <w:szCs w:val="22"/>
              </w:rPr>
              <w:t>3.209 (0.908)</w:t>
            </w:r>
          </w:p>
        </w:tc>
        <w:tc>
          <w:tcPr>
            <w:tcW w:w="1820" w:type="dxa"/>
            <w:noWrap/>
            <w:hideMark/>
          </w:tcPr>
          <w:p w14:paraId="6D1DE169" w14:textId="77777777" w:rsidR="004D4721" w:rsidRPr="00CD53B8" w:rsidRDefault="004D4721" w:rsidP="006D4899">
            <w:pPr>
              <w:rPr>
                <w:color w:val="000000"/>
                <w:sz w:val="22"/>
                <w:szCs w:val="22"/>
              </w:rPr>
            </w:pPr>
            <w:r w:rsidRPr="00CD53B8">
              <w:rPr>
                <w:color w:val="000000"/>
                <w:sz w:val="22"/>
                <w:szCs w:val="22"/>
              </w:rPr>
              <w:t>2.300 (0.285)</w:t>
            </w:r>
          </w:p>
        </w:tc>
        <w:tc>
          <w:tcPr>
            <w:tcW w:w="1060" w:type="dxa"/>
            <w:noWrap/>
            <w:hideMark/>
          </w:tcPr>
          <w:p w14:paraId="2E5D620C" w14:textId="77777777" w:rsidR="004D4721" w:rsidRPr="00CD53B8" w:rsidRDefault="004D4721" w:rsidP="00931FD2">
            <w:pPr>
              <w:jc w:val="center"/>
              <w:rPr>
                <w:color w:val="000000"/>
                <w:sz w:val="22"/>
                <w:szCs w:val="22"/>
              </w:rPr>
            </w:pPr>
            <w:r w:rsidRPr="00CD53B8">
              <w:rPr>
                <w:color w:val="000000"/>
                <w:sz w:val="22"/>
                <w:szCs w:val="22"/>
              </w:rPr>
              <w:t>0.79</w:t>
            </w:r>
          </w:p>
        </w:tc>
        <w:tc>
          <w:tcPr>
            <w:tcW w:w="1060" w:type="dxa"/>
            <w:noWrap/>
            <w:hideMark/>
          </w:tcPr>
          <w:p w14:paraId="4F872539" w14:textId="77777777" w:rsidR="004D4721" w:rsidRPr="00CD53B8" w:rsidRDefault="004D4721" w:rsidP="00931FD2">
            <w:pPr>
              <w:jc w:val="center"/>
              <w:rPr>
                <w:color w:val="000000"/>
                <w:sz w:val="22"/>
                <w:szCs w:val="22"/>
              </w:rPr>
            </w:pPr>
            <w:r w:rsidRPr="00CD53B8">
              <w:rPr>
                <w:color w:val="000000"/>
                <w:sz w:val="22"/>
                <w:szCs w:val="22"/>
              </w:rPr>
              <w:t>0.427</w:t>
            </w:r>
          </w:p>
        </w:tc>
      </w:tr>
      <w:tr w:rsidR="004D4721" w:rsidRPr="00CD53B8" w14:paraId="534D0245" w14:textId="77777777" w:rsidTr="006D4899">
        <w:trPr>
          <w:trHeight w:val="300"/>
          <w:jc w:val="center"/>
        </w:trPr>
        <w:tc>
          <w:tcPr>
            <w:tcW w:w="2430" w:type="dxa"/>
            <w:noWrap/>
            <w:hideMark/>
          </w:tcPr>
          <w:p w14:paraId="7373B346" w14:textId="77777777" w:rsidR="004D4721" w:rsidRPr="00CD53B8" w:rsidRDefault="004D4721" w:rsidP="006D4899">
            <w:pPr>
              <w:jc w:val="right"/>
              <w:rPr>
                <w:color w:val="000000"/>
                <w:sz w:val="22"/>
                <w:szCs w:val="22"/>
              </w:rPr>
            </w:pPr>
            <w:r w:rsidRPr="00CD53B8">
              <w:rPr>
                <w:color w:val="000000"/>
                <w:sz w:val="22"/>
                <w:szCs w:val="22"/>
              </w:rPr>
              <w:t>Cicadidae</w:t>
            </w:r>
          </w:p>
        </w:tc>
        <w:tc>
          <w:tcPr>
            <w:tcW w:w="1670" w:type="dxa"/>
            <w:noWrap/>
            <w:hideMark/>
          </w:tcPr>
          <w:p w14:paraId="38B18B9A" w14:textId="77777777" w:rsidR="004D4721" w:rsidRPr="00CD53B8" w:rsidRDefault="004D4721" w:rsidP="006D4899">
            <w:pPr>
              <w:rPr>
                <w:color w:val="000000"/>
                <w:sz w:val="22"/>
                <w:szCs w:val="22"/>
              </w:rPr>
            </w:pPr>
            <w:r w:rsidRPr="00CD53B8">
              <w:rPr>
                <w:color w:val="000000"/>
                <w:sz w:val="22"/>
                <w:szCs w:val="22"/>
              </w:rPr>
              <w:t>0.000 (0.000)</w:t>
            </w:r>
          </w:p>
        </w:tc>
        <w:tc>
          <w:tcPr>
            <w:tcW w:w="1820" w:type="dxa"/>
            <w:noWrap/>
            <w:hideMark/>
          </w:tcPr>
          <w:p w14:paraId="0E456080" w14:textId="77777777" w:rsidR="004D4721" w:rsidRPr="00CD53B8" w:rsidRDefault="004D4721" w:rsidP="006D4899">
            <w:pPr>
              <w:rPr>
                <w:b/>
                <w:color w:val="000000"/>
                <w:sz w:val="22"/>
                <w:szCs w:val="22"/>
              </w:rPr>
            </w:pPr>
            <w:r w:rsidRPr="00CD53B8">
              <w:rPr>
                <w:b/>
                <w:color w:val="000000"/>
                <w:sz w:val="22"/>
                <w:szCs w:val="22"/>
              </w:rPr>
              <w:t>0.082 (0.048)</w:t>
            </w:r>
          </w:p>
        </w:tc>
        <w:tc>
          <w:tcPr>
            <w:tcW w:w="1060" w:type="dxa"/>
            <w:noWrap/>
            <w:hideMark/>
          </w:tcPr>
          <w:p w14:paraId="1693C1E7" w14:textId="77777777" w:rsidR="004D4721" w:rsidRPr="00CD53B8" w:rsidRDefault="004D4721" w:rsidP="00931FD2">
            <w:pPr>
              <w:jc w:val="center"/>
              <w:rPr>
                <w:color w:val="000000"/>
                <w:sz w:val="22"/>
                <w:szCs w:val="22"/>
              </w:rPr>
            </w:pPr>
            <w:r w:rsidRPr="00CD53B8">
              <w:rPr>
                <w:color w:val="000000"/>
                <w:sz w:val="22"/>
                <w:szCs w:val="22"/>
              </w:rPr>
              <w:t>2.04</w:t>
            </w:r>
          </w:p>
        </w:tc>
        <w:tc>
          <w:tcPr>
            <w:tcW w:w="1060" w:type="dxa"/>
            <w:noWrap/>
            <w:hideMark/>
          </w:tcPr>
          <w:p w14:paraId="3D82859F" w14:textId="77777777" w:rsidR="004D4721" w:rsidRPr="00CD53B8" w:rsidRDefault="004D4721" w:rsidP="00931FD2">
            <w:pPr>
              <w:jc w:val="center"/>
              <w:rPr>
                <w:b/>
                <w:bCs/>
                <w:color w:val="000000"/>
                <w:sz w:val="22"/>
                <w:szCs w:val="22"/>
              </w:rPr>
            </w:pPr>
            <w:r w:rsidRPr="00CD53B8">
              <w:rPr>
                <w:b/>
                <w:bCs/>
                <w:color w:val="000000"/>
                <w:sz w:val="22"/>
                <w:szCs w:val="22"/>
              </w:rPr>
              <w:t>0.042</w:t>
            </w:r>
          </w:p>
        </w:tc>
      </w:tr>
      <w:tr w:rsidR="004D4721" w:rsidRPr="00CD53B8" w14:paraId="6A2FCCED" w14:textId="77777777" w:rsidTr="006D4899">
        <w:trPr>
          <w:trHeight w:val="300"/>
          <w:jc w:val="center"/>
        </w:trPr>
        <w:tc>
          <w:tcPr>
            <w:tcW w:w="2430" w:type="dxa"/>
            <w:noWrap/>
            <w:hideMark/>
          </w:tcPr>
          <w:p w14:paraId="4C5D0548" w14:textId="77777777" w:rsidR="004D4721" w:rsidRPr="00CD53B8" w:rsidRDefault="004D4721" w:rsidP="006D4899">
            <w:pPr>
              <w:jc w:val="right"/>
              <w:rPr>
                <w:color w:val="000000"/>
                <w:sz w:val="22"/>
                <w:szCs w:val="22"/>
              </w:rPr>
            </w:pPr>
            <w:r w:rsidRPr="00CD53B8">
              <w:rPr>
                <w:color w:val="000000"/>
                <w:sz w:val="22"/>
                <w:szCs w:val="22"/>
              </w:rPr>
              <w:t>Coccidae</w:t>
            </w:r>
          </w:p>
        </w:tc>
        <w:tc>
          <w:tcPr>
            <w:tcW w:w="1670" w:type="dxa"/>
            <w:noWrap/>
            <w:hideMark/>
          </w:tcPr>
          <w:p w14:paraId="27A06A6F" w14:textId="77777777" w:rsidR="004D4721" w:rsidRPr="00CD53B8" w:rsidRDefault="004D4721" w:rsidP="006D4899">
            <w:pPr>
              <w:rPr>
                <w:color w:val="000000"/>
                <w:sz w:val="22"/>
                <w:szCs w:val="22"/>
              </w:rPr>
            </w:pPr>
            <w:r w:rsidRPr="00CD53B8">
              <w:rPr>
                <w:color w:val="000000"/>
                <w:sz w:val="22"/>
                <w:szCs w:val="22"/>
              </w:rPr>
              <w:t>3.098 (0.908)</w:t>
            </w:r>
          </w:p>
        </w:tc>
        <w:tc>
          <w:tcPr>
            <w:tcW w:w="1820" w:type="dxa"/>
            <w:noWrap/>
            <w:hideMark/>
          </w:tcPr>
          <w:p w14:paraId="501FDE8B" w14:textId="77777777" w:rsidR="004D4721" w:rsidRPr="00CD53B8" w:rsidRDefault="004D4721" w:rsidP="006D4899">
            <w:pPr>
              <w:rPr>
                <w:color w:val="000000"/>
                <w:sz w:val="22"/>
                <w:szCs w:val="22"/>
              </w:rPr>
            </w:pPr>
            <w:r w:rsidRPr="00CD53B8">
              <w:rPr>
                <w:color w:val="000000"/>
                <w:sz w:val="22"/>
                <w:szCs w:val="22"/>
              </w:rPr>
              <w:t>2.168 (0.274)</w:t>
            </w:r>
          </w:p>
        </w:tc>
        <w:tc>
          <w:tcPr>
            <w:tcW w:w="1060" w:type="dxa"/>
            <w:noWrap/>
            <w:hideMark/>
          </w:tcPr>
          <w:p w14:paraId="71A95981" w14:textId="77777777" w:rsidR="004D4721" w:rsidRPr="00CD53B8" w:rsidRDefault="004D4721" w:rsidP="00931FD2">
            <w:pPr>
              <w:jc w:val="center"/>
              <w:rPr>
                <w:color w:val="000000"/>
                <w:sz w:val="22"/>
                <w:szCs w:val="22"/>
              </w:rPr>
            </w:pPr>
            <w:r w:rsidRPr="00CD53B8">
              <w:rPr>
                <w:color w:val="000000"/>
                <w:sz w:val="22"/>
                <w:szCs w:val="22"/>
              </w:rPr>
              <w:t>1.01</w:t>
            </w:r>
          </w:p>
        </w:tc>
        <w:tc>
          <w:tcPr>
            <w:tcW w:w="1060" w:type="dxa"/>
            <w:noWrap/>
            <w:hideMark/>
          </w:tcPr>
          <w:p w14:paraId="08DB8FFF" w14:textId="77777777" w:rsidR="004D4721" w:rsidRPr="00CD53B8" w:rsidRDefault="004D4721" w:rsidP="00931FD2">
            <w:pPr>
              <w:jc w:val="center"/>
              <w:rPr>
                <w:color w:val="000000"/>
                <w:sz w:val="22"/>
                <w:szCs w:val="22"/>
              </w:rPr>
            </w:pPr>
            <w:r w:rsidRPr="00CD53B8">
              <w:rPr>
                <w:color w:val="000000"/>
                <w:sz w:val="22"/>
                <w:szCs w:val="22"/>
              </w:rPr>
              <w:t>0.314</w:t>
            </w:r>
          </w:p>
        </w:tc>
      </w:tr>
      <w:tr w:rsidR="004D4721" w:rsidRPr="00CD53B8" w14:paraId="10B60EB8" w14:textId="77777777" w:rsidTr="006D4899">
        <w:trPr>
          <w:trHeight w:val="300"/>
          <w:jc w:val="center"/>
        </w:trPr>
        <w:tc>
          <w:tcPr>
            <w:tcW w:w="2430" w:type="dxa"/>
            <w:noWrap/>
            <w:hideMark/>
          </w:tcPr>
          <w:p w14:paraId="46D58F24" w14:textId="77777777" w:rsidR="004D4721" w:rsidRPr="00CD53B8" w:rsidRDefault="004D4721" w:rsidP="006D4899">
            <w:pPr>
              <w:jc w:val="right"/>
              <w:rPr>
                <w:color w:val="000000"/>
                <w:sz w:val="22"/>
                <w:szCs w:val="22"/>
              </w:rPr>
            </w:pPr>
            <w:r w:rsidRPr="00CD53B8">
              <w:rPr>
                <w:color w:val="000000"/>
                <w:sz w:val="22"/>
                <w:szCs w:val="22"/>
              </w:rPr>
              <w:t>Pentatomidae</w:t>
            </w:r>
          </w:p>
        </w:tc>
        <w:tc>
          <w:tcPr>
            <w:tcW w:w="1670" w:type="dxa"/>
            <w:noWrap/>
            <w:hideMark/>
          </w:tcPr>
          <w:p w14:paraId="09E13944" w14:textId="77777777" w:rsidR="004D4721" w:rsidRPr="00CD53B8" w:rsidRDefault="004D4721" w:rsidP="006D4899">
            <w:pPr>
              <w:rPr>
                <w:color w:val="000000"/>
                <w:sz w:val="22"/>
                <w:szCs w:val="22"/>
              </w:rPr>
            </w:pPr>
            <w:r w:rsidRPr="00CD53B8">
              <w:rPr>
                <w:color w:val="000000"/>
                <w:sz w:val="22"/>
                <w:szCs w:val="22"/>
              </w:rPr>
              <w:t>0.060 (0.021)</w:t>
            </w:r>
          </w:p>
        </w:tc>
        <w:tc>
          <w:tcPr>
            <w:tcW w:w="1820" w:type="dxa"/>
            <w:noWrap/>
            <w:hideMark/>
          </w:tcPr>
          <w:p w14:paraId="205E895F" w14:textId="77777777" w:rsidR="004D4721" w:rsidRPr="00CD53B8" w:rsidRDefault="004D4721" w:rsidP="006D4899">
            <w:pPr>
              <w:rPr>
                <w:color w:val="000000"/>
                <w:sz w:val="22"/>
                <w:szCs w:val="22"/>
              </w:rPr>
            </w:pPr>
            <w:r w:rsidRPr="00CD53B8">
              <w:rPr>
                <w:color w:val="000000"/>
                <w:sz w:val="22"/>
                <w:szCs w:val="22"/>
              </w:rPr>
              <w:t>0.021 (0.009)</w:t>
            </w:r>
          </w:p>
        </w:tc>
        <w:tc>
          <w:tcPr>
            <w:tcW w:w="1060" w:type="dxa"/>
            <w:noWrap/>
            <w:hideMark/>
          </w:tcPr>
          <w:p w14:paraId="65C8C6AB" w14:textId="77777777" w:rsidR="004D4721" w:rsidRPr="00CD53B8" w:rsidRDefault="004D4721" w:rsidP="00931FD2">
            <w:pPr>
              <w:jc w:val="center"/>
              <w:rPr>
                <w:color w:val="000000"/>
                <w:sz w:val="22"/>
                <w:szCs w:val="22"/>
              </w:rPr>
            </w:pPr>
            <w:r w:rsidRPr="00CD53B8">
              <w:rPr>
                <w:color w:val="000000"/>
                <w:sz w:val="22"/>
                <w:szCs w:val="22"/>
              </w:rPr>
              <w:t>1.38</w:t>
            </w:r>
          </w:p>
        </w:tc>
        <w:tc>
          <w:tcPr>
            <w:tcW w:w="1060" w:type="dxa"/>
            <w:noWrap/>
            <w:hideMark/>
          </w:tcPr>
          <w:p w14:paraId="627A810F" w14:textId="77777777" w:rsidR="004D4721" w:rsidRPr="00CD53B8" w:rsidRDefault="004D4721" w:rsidP="00931FD2">
            <w:pPr>
              <w:jc w:val="center"/>
              <w:rPr>
                <w:color w:val="000000"/>
                <w:sz w:val="22"/>
                <w:szCs w:val="22"/>
              </w:rPr>
            </w:pPr>
            <w:r w:rsidRPr="00CD53B8">
              <w:rPr>
                <w:color w:val="000000"/>
                <w:sz w:val="22"/>
                <w:szCs w:val="22"/>
              </w:rPr>
              <w:t>0.168</w:t>
            </w:r>
          </w:p>
        </w:tc>
      </w:tr>
      <w:tr w:rsidR="004D4721" w:rsidRPr="00CD53B8" w14:paraId="2B229B7B" w14:textId="77777777" w:rsidTr="006D4899">
        <w:trPr>
          <w:trHeight w:val="300"/>
          <w:jc w:val="center"/>
        </w:trPr>
        <w:tc>
          <w:tcPr>
            <w:tcW w:w="2430" w:type="dxa"/>
            <w:noWrap/>
            <w:hideMark/>
          </w:tcPr>
          <w:p w14:paraId="335F5C65" w14:textId="77777777" w:rsidR="004D4721" w:rsidRPr="00CD53B8" w:rsidRDefault="004D4721" w:rsidP="006D4899">
            <w:pPr>
              <w:jc w:val="right"/>
              <w:rPr>
                <w:i/>
                <w:iCs/>
                <w:color w:val="000000"/>
                <w:sz w:val="22"/>
                <w:szCs w:val="22"/>
              </w:rPr>
            </w:pPr>
            <w:r w:rsidRPr="00CD53B8">
              <w:rPr>
                <w:i/>
                <w:iCs/>
                <w:color w:val="000000"/>
                <w:sz w:val="22"/>
                <w:szCs w:val="22"/>
              </w:rPr>
              <w:t>Murgantia histrionica</w:t>
            </w:r>
          </w:p>
        </w:tc>
        <w:tc>
          <w:tcPr>
            <w:tcW w:w="1670" w:type="dxa"/>
            <w:noWrap/>
            <w:hideMark/>
          </w:tcPr>
          <w:p w14:paraId="6C686754" w14:textId="77777777" w:rsidR="004D4721" w:rsidRPr="00CD53B8" w:rsidRDefault="004D4721" w:rsidP="006D4899">
            <w:pPr>
              <w:rPr>
                <w:color w:val="000000"/>
                <w:sz w:val="22"/>
                <w:szCs w:val="22"/>
              </w:rPr>
            </w:pPr>
            <w:r w:rsidRPr="00CD53B8">
              <w:rPr>
                <w:color w:val="000000"/>
                <w:sz w:val="22"/>
                <w:szCs w:val="22"/>
              </w:rPr>
              <w:t>0.007 (0.005)</w:t>
            </w:r>
          </w:p>
        </w:tc>
        <w:tc>
          <w:tcPr>
            <w:tcW w:w="1820" w:type="dxa"/>
            <w:noWrap/>
            <w:hideMark/>
          </w:tcPr>
          <w:p w14:paraId="7C50FD25"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4A0C698E" w14:textId="77777777" w:rsidR="004D4721" w:rsidRPr="00CD53B8" w:rsidRDefault="004D4721" w:rsidP="00931FD2">
            <w:pPr>
              <w:jc w:val="center"/>
              <w:rPr>
                <w:color w:val="000000"/>
                <w:sz w:val="22"/>
                <w:szCs w:val="22"/>
              </w:rPr>
            </w:pPr>
            <w:r w:rsidRPr="00CD53B8">
              <w:rPr>
                <w:color w:val="000000"/>
                <w:sz w:val="22"/>
                <w:szCs w:val="22"/>
              </w:rPr>
              <w:t>0.57</w:t>
            </w:r>
          </w:p>
        </w:tc>
        <w:tc>
          <w:tcPr>
            <w:tcW w:w="1060" w:type="dxa"/>
            <w:noWrap/>
            <w:hideMark/>
          </w:tcPr>
          <w:p w14:paraId="593A42D4" w14:textId="77777777" w:rsidR="004D4721" w:rsidRPr="00CD53B8" w:rsidRDefault="004D4721" w:rsidP="00931FD2">
            <w:pPr>
              <w:jc w:val="center"/>
              <w:rPr>
                <w:color w:val="000000"/>
                <w:sz w:val="22"/>
                <w:szCs w:val="22"/>
              </w:rPr>
            </w:pPr>
            <w:r w:rsidRPr="00CD53B8">
              <w:rPr>
                <w:color w:val="000000"/>
                <w:sz w:val="22"/>
                <w:szCs w:val="22"/>
              </w:rPr>
              <w:t>0.569</w:t>
            </w:r>
          </w:p>
        </w:tc>
      </w:tr>
      <w:tr w:rsidR="004D4721" w:rsidRPr="00CD53B8" w14:paraId="40032B0A" w14:textId="77777777" w:rsidTr="006D4899">
        <w:trPr>
          <w:trHeight w:val="300"/>
          <w:jc w:val="center"/>
        </w:trPr>
        <w:tc>
          <w:tcPr>
            <w:tcW w:w="2430" w:type="dxa"/>
            <w:noWrap/>
            <w:hideMark/>
          </w:tcPr>
          <w:p w14:paraId="69B376B4" w14:textId="77777777" w:rsidR="004D4721" w:rsidRPr="00CD53B8" w:rsidRDefault="004D4721"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spp.</w:t>
            </w:r>
          </w:p>
        </w:tc>
        <w:tc>
          <w:tcPr>
            <w:tcW w:w="1670" w:type="dxa"/>
            <w:noWrap/>
            <w:hideMark/>
          </w:tcPr>
          <w:p w14:paraId="24DDBA00" w14:textId="77777777" w:rsidR="004D4721" w:rsidRPr="00CD53B8" w:rsidRDefault="004D4721" w:rsidP="006D4899">
            <w:pPr>
              <w:rPr>
                <w:color w:val="000000"/>
                <w:sz w:val="22"/>
                <w:szCs w:val="22"/>
              </w:rPr>
            </w:pPr>
            <w:r w:rsidRPr="00CD53B8">
              <w:rPr>
                <w:color w:val="000000"/>
                <w:sz w:val="22"/>
                <w:szCs w:val="22"/>
              </w:rPr>
              <w:t>0.014 (0.009)</w:t>
            </w:r>
          </w:p>
        </w:tc>
        <w:tc>
          <w:tcPr>
            <w:tcW w:w="1820" w:type="dxa"/>
            <w:noWrap/>
            <w:hideMark/>
          </w:tcPr>
          <w:p w14:paraId="693546F9"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3BF0A868" w14:textId="77777777" w:rsidR="004D4721" w:rsidRPr="00CD53B8" w:rsidRDefault="004D4721" w:rsidP="00931FD2">
            <w:pPr>
              <w:jc w:val="center"/>
              <w:rPr>
                <w:color w:val="000000"/>
                <w:sz w:val="22"/>
                <w:szCs w:val="22"/>
              </w:rPr>
            </w:pPr>
            <w:r w:rsidRPr="00CD53B8">
              <w:rPr>
                <w:color w:val="000000"/>
                <w:sz w:val="22"/>
                <w:szCs w:val="22"/>
              </w:rPr>
              <w:t>1.44</w:t>
            </w:r>
          </w:p>
        </w:tc>
        <w:tc>
          <w:tcPr>
            <w:tcW w:w="1060" w:type="dxa"/>
            <w:noWrap/>
            <w:hideMark/>
          </w:tcPr>
          <w:p w14:paraId="1A79717B" w14:textId="77777777" w:rsidR="004D4721" w:rsidRPr="00CD53B8" w:rsidRDefault="004D4721" w:rsidP="00931FD2">
            <w:pPr>
              <w:jc w:val="center"/>
              <w:rPr>
                <w:color w:val="000000"/>
                <w:sz w:val="22"/>
                <w:szCs w:val="22"/>
              </w:rPr>
            </w:pPr>
            <w:r w:rsidRPr="00CD53B8">
              <w:rPr>
                <w:color w:val="000000"/>
                <w:sz w:val="22"/>
                <w:szCs w:val="22"/>
              </w:rPr>
              <w:t>0.15</w:t>
            </w:r>
          </w:p>
        </w:tc>
      </w:tr>
      <w:tr w:rsidR="004D4721" w:rsidRPr="00CD53B8" w14:paraId="3D4BAAC1" w14:textId="77777777" w:rsidTr="006D4899">
        <w:trPr>
          <w:trHeight w:val="300"/>
          <w:jc w:val="center"/>
        </w:trPr>
        <w:tc>
          <w:tcPr>
            <w:tcW w:w="2430" w:type="dxa"/>
            <w:noWrap/>
            <w:hideMark/>
          </w:tcPr>
          <w:p w14:paraId="5496F0AE" w14:textId="77777777" w:rsidR="004D4721" w:rsidRPr="00CD53B8" w:rsidRDefault="004D4721" w:rsidP="006D4899">
            <w:pPr>
              <w:jc w:val="right"/>
              <w:rPr>
                <w:color w:val="000000"/>
                <w:sz w:val="22"/>
                <w:szCs w:val="22"/>
              </w:rPr>
            </w:pPr>
            <w:r w:rsidRPr="00CD53B8">
              <w:rPr>
                <w:color w:val="000000"/>
                <w:sz w:val="22"/>
                <w:szCs w:val="22"/>
              </w:rPr>
              <w:t>Reduviidae</w:t>
            </w:r>
          </w:p>
        </w:tc>
        <w:tc>
          <w:tcPr>
            <w:tcW w:w="1670" w:type="dxa"/>
            <w:noWrap/>
            <w:hideMark/>
          </w:tcPr>
          <w:p w14:paraId="3D9C1914" w14:textId="77777777" w:rsidR="004D4721" w:rsidRPr="00CD53B8" w:rsidRDefault="004D4721" w:rsidP="006D4899">
            <w:pPr>
              <w:rPr>
                <w:color w:val="000000"/>
                <w:sz w:val="22"/>
                <w:szCs w:val="22"/>
              </w:rPr>
            </w:pPr>
            <w:r w:rsidRPr="00CD53B8">
              <w:rPr>
                <w:color w:val="000000"/>
                <w:sz w:val="22"/>
                <w:szCs w:val="22"/>
              </w:rPr>
              <w:t>0.036 (0.011)</w:t>
            </w:r>
          </w:p>
        </w:tc>
        <w:tc>
          <w:tcPr>
            <w:tcW w:w="1820" w:type="dxa"/>
            <w:noWrap/>
            <w:hideMark/>
          </w:tcPr>
          <w:p w14:paraId="287AF440" w14:textId="77777777" w:rsidR="004D4721" w:rsidRPr="00CD53B8" w:rsidRDefault="004D4721" w:rsidP="006D4899">
            <w:pPr>
              <w:rPr>
                <w:color w:val="000000"/>
                <w:sz w:val="22"/>
                <w:szCs w:val="22"/>
              </w:rPr>
            </w:pPr>
            <w:r w:rsidRPr="00CD53B8">
              <w:rPr>
                <w:color w:val="000000"/>
                <w:sz w:val="22"/>
                <w:szCs w:val="22"/>
              </w:rPr>
              <w:t>0.012 (0.006)</w:t>
            </w:r>
          </w:p>
        </w:tc>
        <w:tc>
          <w:tcPr>
            <w:tcW w:w="1060" w:type="dxa"/>
            <w:noWrap/>
            <w:hideMark/>
          </w:tcPr>
          <w:p w14:paraId="0FF908E1" w14:textId="77777777" w:rsidR="004D4721" w:rsidRPr="00CD53B8" w:rsidRDefault="004D4721" w:rsidP="00931FD2">
            <w:pPr>
              <w:jc w:val="center"/>
              <w:rPr>
                <w:color w:val="000000"/>
                <w:sz w:val="22"/>
                <w:szCs w:val="22"/>
              </w:rPr>
            </w:pPr>
            <w:r w:rsidRPr="00CD53B8">
              <w:rPr>
                <w:color w:val="000000"/>
                <w:sz w:val="22"/>
                <w:szCs w:val="22"/>
              </w:rPr>
              <w:t>1.75</w:t>
            </w:r>
          </w:p>
        </w:tc>
        <w:tc>
          <w:tcPr>
            <w:tcW w:w="1060" w:type="dxa"/>
            <w:noWrap/>
            <w:hideMark/>
          </w:tcPr>
          <w:p w14:paraId="5FD65A1B" w14:textId="77777777" w:rsidR="004D4721" w:rsidRPr="00CD53B8" w:rsidRDefault="004D4721" w:rsidP="00931FD2">
            <w:pPr>
              <w:jc w:val="center"/>
              <w:rPr>
                <w:color w:val="000000"/>
                <w:sz w:val="22"/>
                <w:szCs w:val="22"/>
              </w:rPr>
            </w:pPr>
            <w:r w:rsidRPr="00CD53B8">
              <w:rPr>
                <w:color w:val="000000"/>
                <w:sz w:val="22"/>
                <w:szCs w:val="22"/>
              </w:rPr>
              <w:t>0.081</w:t>
            </w:r>
          </w:p>
        </w:tc>
      </w:tr>
      <w:tr w:rsidR="004D4721" w:rsidRPr="00CD53B8" w14:paraId="407D0603" w14:textId="77777777" w:rsidTr="006D4899">
        <w:trPr>
          <w:trHeight w:val="300"/>
          <w:jc w:val="center"/>
        </w:trPr>
        <w:tc>
          <w:tcPr>
            <w:tcW w:w="2430" w:type="dxa"/>
            <w:noWrap/>
            <w:hideMark/>
          </w:tcPr>
          <w:p w14:paraId="1AE28C00" w14:textId="77777777" w:rsidR="004D4721" w:rsidRPr="00CD53B8" w:rsidRDefault="004D4721" w:rsidP="006D4899">
            <w:pPr>
              <w:jc w:val="right"/>
              <w:rPr>
                <w:i/>
                <w:iCs/>
                <w:color w:val="000000"/>
                <w:sz w:val="22"/>
                <w:szCs w:val="22"/>
              </w:rPr>
            </w:pPr>
            <w:r w:rsidRPr="00CD53B8">
              <w:rPr>
                <w:i/>
                <w:iCs/>
                <w:color w:val="000000"/>
                <w:sz w:val="22"/>
                <w:szCs w:val="22"/>
              </w:rPr>
              <w:t>Unaspis citri</w:t>
            </w:r>
          </w:p>
        </w:tc>
        <w:tc>
          <w:tcPr>
            <w:tcW w:w="1670" w:type="dxa"/>
            <w:noWrap/>
            <w:hideMark/>
          </w:tcPr>
          <w:p w14:paraId="0021A655"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25F6C58D"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07056E52" w14:textId="77777777" w:rsidR="004D4721" w:rsidRPr="00CD53B8" w:rsidRDefault="004D4721" w:rsidP="00931FD2">
            <w:pPr>
              <w:jc w:val="center"/>
              <w:rPr>
                <w:color w:val="000000"/>
                <w:sz w:val="22"/>
                <w:szCs w:val="22"/>
              </w:rPr>
            </w:pPr>
            <w:r w:rsidRPr="00CD53B8">
              <w:rPr>
                <w:color w:val="000000"/>
                <w:sz w:val="22"/>
                <w:szCs w:val="22"/>
              </w:rPr>
              <w:t>0.40</w:t>
            </w:r>
          </w:p>
        </w:tc>
        <w:tc>
          <w:tcPr>
            <w:tcW w:w="1060" w:type="dxa"/>
            <w:noWrap/>
            <w:hideMark/>
          </w:tcPr>
          <w:p w14:paraId="7665F536" w14:textId="77777777" w:rsidR="004D4721" w:rsidRPr="00CD53B8" w:rsidRDefault="004D4721" w:rsidP="00931FD2">
            <w:pPr>
              <w:jc w:val="center"/>
              <w:rPr>
                <w:color w:val="000000"/>
                <w:sz w:val="22"/>
                <w:szCs w:val="22"/>
              </w:rPr>
            </w:pPr>
            <w:r w:rsidRPr="00CD53B8">
              <w:rPr>
                <w:color w:val="000000"/>
                <w:sz w:val="22"/>
                <w:szCs w:val="22"/>
              </w:rPr>
              <w:t>0.689</w:t>
            </w:r>
          </w:p>
        </w:tc>
      </w:tr>
      <w:tr w:rsidR="004D4721" w:rsidRPr="00CD53B8" w14:paraId="2BF6ADFC" w14:textId="77777777" w:rsidTr="006D4899">
        <w:trPr>
          <w:trHeight w:val="300"/>
          <w:jc w:val="center"/>
        </w:trPr>
        <w:tc>
          <w:tcPr>
            <w:tcW w:w="2430" w:type="dxa"/>
            <w:noWrap/>
            <w:hideMark/>
          </w:tcPr>
          <w:p w14:paraId="175C826D" w14:textId="77777777" w:rsidR="004D4721" w:rsidRPr="00CD53B8" w:rsidRDefault="004D4721" w:rsidP="006D4899">
            <w:pPr>
              <w:rPr>
                <w:color w:val="000000"/>
                <w:sz w:val="22"/>
                <w:szCs w:val="22"/>
              </w:rPr>
            </w:pPr>
            <w:r w:rsidRPr="00CD53B8">
              <w:rPr>
                <w:color w:val="000000"/>
                <w:sz w:val="22"/>
                <w:szCs w:val="22"/>
              </w:rPr>
              <w:t>Hymenoptera</w:t>
            </w:r>
          </w:p>
        </w:tc>
        <w:tc>
          <w:tcPr>
            <w:tcW w:w="1670" w:type="dxa"/>
            <w:noWrap/>
            <w:hideMark/>
          </w:tcPr>
          <w:p w14:paraId="53044133" w14:textId="77777777" w:rsidR="004D4721" w:rsidRPr="00CD53B8" w:rsidRDefault="004D4721" w:rsidP="006D4899">
            <w:pPr>
              <w:rPr>
                <w:color w:val="000000"/>
                <w:sz w:val="22"/>
                <w:szCs w:val="22"/>
              </w:rPr>
            </w:pPr>
            <w:r w:rsidRPr="00CD53B8">
              <w:rPr>
                <w:color w:val="000000"/>
                <w:sz w:val="22"/>
                <w:szCs w:val="22"/>
              </w:rPr>
              <w:t>4.134 (0.418)</w:t>
            </w:r>
          </w:p>
        </w:tc>
        <w:tc>
          <w:tcPr>
            <w:tcW w:w="1820" w:type="dxa"/>
            <w:noWrap/>
            <w:hideMark/>
          </w:tcPr>
          <w:p w14:paraId="654624CE" w14:textId="77777777" w:rsidR="004D4721" w:rsidRPr="00CD53B8" w:rsidRDefault="004D4721" w:rsidP="006D4899">
            <w:pPr>
              <w:rPr>
                <w:color w:val="000000"/>
                <w:sz w:val="22"/>
                <w:szCs w:val="22"/>
              </w:rPr>
            </w:pPr>
            <w:r w:rsidRPr="00CD53B8">
              <w:rPr>
                <w:color w:val="000000"/>
                <w:sz w:val="22"/>
                <w:szCs w:val="22"/>
              </w:rPr>
              <w:t>5.700 (0.821)</w:t>
            </w:r>
          </w:p>
        </w:tc>
        <w:tc>
          <w:tcPr>
            <w:tcW w:w="1060" w:type="dxa"/>
            <w:noWrap/>
            <w:hideMark/>
          </w:tcPr>
          <w:p w14:paraId="4EFEE686" w14:textId="77777777" w:rsidR="004D4721" w:rsidRPr="00CD53B8" w:rsidRDefault="004D4721" w:rsidP="00931FD2">
            <w:pPr>
              <w:jc w:val="center"/>
              <w:rPr>
                <w:color w:val="000000"/>
                <w:sz w:val="22"/>
                <w:szCs w:val="22"/>
              </w:rPr>
            </w:pPr>
            <w:r w:rsidRPr="00CD53B8">
              <w:rPr>
                <w:color w:val="000000"/>
                <w:sz w:val="22"/>
                <w:szCs w:val="22"/>
              </w:rPr>
              <w:t>0.05</w:t>
            </w:r>
          </w:p>
        </w:tc>
        <w:tc>
          <w:tcPr>
            <w:tcW w:w="1060" w:type="dxa"/>
            <w:noWrap/>
            <w:hideMark/>
          </w:tcPr>
          <w:p w14:paraId="23DE8DE7" w14:textId="77777777" w:rsidR="004D4721" w:rsidRPr="00CD53B8" w:rsidRDefault="004D4721" w:rsidP="00931FD2">
            <w:pPr>
              <w:jc w:val="center"/>
              <w:rPr>
                <w:color w:val="000000"/>
                <w:sz w:val="22"/>
                <w:szCs w:val="22"/>
              </w:rPr>
            </w:pPr>
            <w:r w:rsidRPr="00CD53B8">
              <w:rPr>
                <w:color w:val="000000"/>
                <w:sz w:val="22"/>
                <w:szCs w:val="22"/>
              </w:rPr>
              <w:t>0.962</w:t>
            </w:r>
          </w:p>
        </w:tc>
      </w:tr>
      <w:tr w:rsidR="004D4721" w:rsidRPr="00CD53B8" w14:paraId="0952258E" w14:textId="77777777" w:rsidTr="006D4899">
        <w:trPr>
          <w:trHeight w:val="300"/>
          <w:jc w:val="center"/>
        </w:trPr>
        <w:tc>
          <w:tcPr>
            <w:tcW w:w="2430" w:type="dxa"/>
            <w:noWrap/>
            <w:hideMark/>
          </w:tcPr>
          <w:p w14:paraId="317D78EF" w14:textId="77777777" w:rsidR="004D4721" w:rsidRPr="00CD53B8" w:rsidRDefault="004D4721" w:rsidP="006D4899">
            <w:pPr>
              <w:jc w:val="right"/>
              <w:rPr>
                <w:color w:val="000000"/>
                <w:sz w:val="22"/>
                <w:szCs w:val="22"/>
              </w:rPr>
            </w:pPr>
            <w:r w:rsidRPr="00CD53B8">
              <w:rPr>
                <w:color w:val="000000"/>
                <w:sz w:val="22"/>
                <w:szCs w:val="22"/>
              </w:rPr>
              <w:t>Formicidae</w:t>
            </w:r>
          </w:p>
        </w:tc>
        <w:tc>
          <w:tcPr>
            <w:tcW w:w="1670" w:type="dxa"/>
            <w:noWrap/>
            <w:hideMark/>
          </w:tcPr>
          <w:p w14:paraId="3595413E" w14:textId="77777777" w:rsidR="004D4721" w:rsidRPr="00CD53B8" w:rsidRDefault="004D4721" w:rsidP="006D4899">
            <w:pPr>
              <w:rPr>
                <w:color w:val="000000"/>
                <w:sz w:val="22"/>
                <w:szCs w:val="22"/>
              </w:rPr>
            </w:pPr>
            <w:r w:rsidRPr="00CD53B8">
              <w:rPr>
                <w:color w:val="000000"/>
                <w:sz w:val="22"/>
                <w:szCs w:val="22"/>
              </w:rPr>
              <w:t>2.053 (0.208)</w:t>
            </w:r>
          </w:p>
        </w:tc>
        <w:tc>
          <w:tcPr>
            <w:tcW w:w="1820" w:type="dxa"/>
            <w:noWrap/>
            <w:hideMark/>
          </w:tcPr>
          <w:p w14:paraId="39F4A7E3" w14:textId="77777777" w:rsidR="004D4721" w:rsidRPr="00CD53B8" w:rsidRDefault="004D4721" w:rsidP="006D4899">
            <w:pPr>
              <w:rPr>
                <w:color w:val="000000"/>
                <w:sz w:val="22"/>
                <w:szCs w:val="22"/>
              </w:rPr>
            </w:pPr>
            <w:r w:rsidRPr="00CD53B8">
              <w:rPr>
                <w:color w:val="000000"/>
                <w:sz w:val="22"/>
                <w:szCs w:val="22"/>
              </w:rPr>
              <w:t>2.850 (0.411)</w:t>
            </w:r>
          </w:p>
        </w:tc>
        <w:tc>
          <w:tcPr>
            <w:tcW w:w="1060" w:type="dxa"/>
            <w:noWrap/>
            <w:hideMark/>
          </w:tcPr>
          <w:p w14:paraId="79D98A6D" w14:textId="77777777" w:rsidR="004D4721" w:rsidRPr="00CD53B8" w:rsidRDefault="004D4721" w:rsidP="00931FD2">
            <w:pPr>
              <w:jc w:val="center"/>
              <w:rPr>
                <w:color w:val="000000"/>
                <w:sz w:val="22"/>
                <w:szCs w:val="22"/>
              </w:rPr>
            </w:pPr>
            <w:r w:rsidRPr="00CD53B8">
              <w:rPr>
                <w:color w:val="000000"/>
                <w:sz w:val="22"/>
                <w:szCs w:val="22"/>
              </w:rPr>
              <w:t>0.18</w:t>
            </w:r>
          </w:p>
        </w:tc>
        <w:tc>
          <w:tcPr>
            <w:tcW w:w="1060" w:type="dxa"/>
            <w:noWrap/>
            <w:hideMark/>
          </w:tcPr>
          <w:p w14:paraId="29A06512" w14:textId="77777777" w:rsidR="004D4721" w:rsidRPr="00CD53B8" w:rsidRDefault="004D4721" w:rsidP="00931FD2">
            <w:pPr>
              <w:jc w:val="center"/>
              <w:rPr>
                <w:color w:val="000000"/>
                <w:sz w:val="22"/>
                <w:szCs w:val="22"/>
              </w:rPr>
            </w:pPr>
            <w:r w:rsidRPr="00CD53B8">
              <w:rPr>
                <w:color w:val="000000"/>
                <w:sz w:val="22"/>
                <w:szCs w:val="22"/>
              </w:rPr>
              <w:t>0.855</w:t>
            </w:r>
          </w:p>
        </w:tc>
      </w:tr>
      <w:tr w:rsidR="004D4721" w:rsidRPr="00CD53B8" w14:paraId="3258259A" w14:textId="77777777" w:rsidTr="006D4899">
        <w:trPr>
          <w:trHeight w:val="300"/>
          <w:jc w:val="center"/>
        </w:trPr>
        <w:tc>
          <w:tcPr>
            <w:tcW w:w="2430" w:type="dxa"/>
            <w:noWrap/>
            <w:hideMark/>
          </w:tcPr>
          <w:p w14:paraId="2F776D09" w14:textId="77777777" w:rsidR="004D4721" w:rsidRPr="00CD53B8" w:rsidRDefault="004D4721" w:rsidP="006D4899">
            <w:pPr>
              <w:jc w:val="right"/>
              <w:rPr>
                <w:color w:val="000000"/>
                <w:sz w:val="22"/>
                <w:szCs w:val="22"/>
              </w:rPr>
            </w:pPr>
            <w:r w:rsidRPr="00CD53B8">
              <w:rPr>
                <w:color w:val="000000"/>
                <w:sz w:val="22"/>
                <w:szCs w:val="22"/>
              </w:rPr>
              <w:t>Mutilidae</w:t>
            </w:r>
          </w:p>
        </w:tc>
        <w:tc>
          <w:tcPr>
            <w:tcW w:w="1670" w:type="dxa"/>
            <w:noWrap/>
            <w:hideMark/>
          </w:tcPr>
          <w:p w14:paraId="139ED1CE" w14:textId="77777777" w:rsidR="004D4721" w:rsidRPr="00CD53B8" w:rsidRDefault="004D4721" w:rsidP="006D4899">
            <w:pPr>
              <w:rPr>
                <w:b/>
                <w:color w:val="000000"/>
                <w:sz w:val="22"/>
                <w:szCs w:val="22"/>
              </w:rPr>
            </w:pPr>
            <w:r w:rsidRPr="00CD53B8">
              <w:rPr>
                <w:b/>
                <w:color w:val="000000"/>
                <w:sz w:val="22"/>
                <w:szCs w:val="22"/>
              </w:rPr>
              <w:t>0.012 (0.005)</w:t>
            </w:r>
          </w:p>
        </w:tc>
        <w:tc>
          <w:tcPr>
            <w:tcW w:w="1820" w:type="dxa"/>
            <w:noWrap/>
            <w:hideMark/>
          </w:tcPr>
          <w:p w14:paraId="4EE39604" w14:textId="77777777" w:rsidR="004D4721" w:rsidRPr="00CD53B8" w:rsidRDefault="004D4721" w:rsidP="006D4899">
            <w:pPr>
              <w:rPr>
                <w:color w:val="000000"/>
                <w:sz w:val="22"/>
                <w:szCs w:val="22"/>
              </w:rPr>
            </w:pPr>
            <w:r w:rsidRPr="00CD53B8">
              <w:rPr>
                <w:color w:val="000000"/>
                <w:sz w:val="22"/>
                <w:szCs w:val="22"/>
              </w:rPr>
              <w:t>0.000 (0.000)</w:t>
            </w:r>
          </w:p>
        </w:tc>
        <w:tc>
          <w:tcPr>
            <w:tcW w:w="1060" w:type="dxa"/>
            <w:noWrap/>
            <w:hideMark/>
          </w:tcPr>
          <w:p w14:paraId="0BFEEA8D" w14:textId="77777777" w:rsidR="004D4721" w:rsidRPr="00CD53B8" w:rsidRDefault="004D4721" w:rsidP="00931FD2">
            <w:pPr>
              <w:jc w:val="center"/>
              <w:rPr>
                <w:color w:val="000000"/>
                <w:sz w:val="22"/>
                <w:szCs w:val="22"/>
              </w:rPr>
            </w:pPr>
            <w:r w:rsidRPr="00CD53B8">
              <w:rPr>
                <w:color w:val="000000"/>
                <w:sz w:val="22"/>
                <w:szCs w:val="22"/>
              </w:rPr>
              <w:t>2.03</w:t>
            </w:r>
          </w:p>
        </w:tc>
        <w:tc>
          <w:tcPr>
            <w:tcW w:w="1060" w:type="dxa"/>
            <w:noWrap/>
            <w:hideMark/>
          </w:tcPr>
          <w:p w14:paraId="4D78E78F" w14:textId="77777777" w:rsidR="004D4721" w:rsidRPr="00CD53B8" w:rsidRDefault="004D4721" w:rsidP="00931FD2">
            <w:pPr>
              <w:jc w:val="center"/>
              <w:rPr>
                <w:b/>
                <w:bCs/>
                <w:color w:val="000000"/>
                <w:sz w:val="22"/>
                <w:szCs w:val="22"/>
              </w:rPr>
            </w:pPr>
            <w:r w:rsidRPr="00CD53B8">
              <w:rPr>
                <w:b/>
                <w:bCs/>
                <w:color w:val="000000"/>
                <w:sz w:val="22"/>
                <w:szCs w:val="22"/>
              </w:rPr>
              <w:t>0.043</w:t>
            </w:r>
          </w:p>
        </w:tc>
      </w:tr>
      <w:tr w:rsidR="004D4721" w:rsidRPr="00CD53B8" w14:paraId="01661F35" w14:textId="77777777" w:rsidTr="006D4899">
        <w:trPr>
          <w:trHeight w:val="300"/>
          <w:jc w:val="center"/>
        </w:trPr>
        <w:tc>
          <w:tcPr>
            <w:tcW w:w="2430" w:type="dxa"/>
            <w:noWrap/>
            <w:hideMark/>
          </w:tcPr>
          <w:p w14:paraId="7AA757D0" w14:textId="77777777" w:rsidR="004D4721" w:rsidRPr="00CD53B8" w:rsidRDefault="004D4721" w:rsidP="006D4899">
            <w:pPr>
              <w:rPr>
                <w:color w:val="000000"/>
                <w:sz w:val="22"/>
                <w:szCs w:val="22"/>
              </w:rPr>
            </w:pPr>
            <w:r w:rsidRPr="00CD53B8">
              <w:rPr>
                <w:color w:val="000000"/>
                <w:sz w:val="22"/>
                <w:szCs w:val="22"/>
              </w:rPr>
              <w:t>Lepidoptera</w:t>
            </w:r>
          </w:p>
        </w:tc>
        <w:tc>
          <w:tcPr>
            <w:tcW w:w="1670" w:type="dxa"/>
            <w:noWrap/>
            <w:hideMark/>
          </w:tcPr>
          <w:p w14:paraId="00E0C2B9" w14:textId="77777777" w:rsidR="004D4721" w:rsidRPr="00CD53B8" w:rsidRDefault="004D4721" w:rsidP="006D4899">
            <w:pPr>
              <w:rPr>
                <w:color w:val="000000"/>
                <w:sz w:val="22"/>
                <w:szCs w:val="22"/>
              </w:rPr>
            </w:pPr>
            <w:r w:rsidRPr="00CD53B8">
              <w:rPr>
                <w:color w:val="000000"/>
                <w:sz w:val="22"/>
                <w:szCs w:val="22"/>
              </w:rPr>
              <w:t>0.036 (0.010)</w:t>
            </w:r>
          </w:p>
        </w:tc>
        <w:tc>
          <w:tcPr>
            <w:tcW w:w="1820" w:type="dxa"/>
            <w:noWrap/>
            <w:hideMark/>
          </w:tcPr>
          <w:p w14:paraId="499AE5EF" w14:textId="77777777" w:rsidR="004D4721" w:rsidRPr="00CD53B8" w:rsidRDefault="004D4721" w:rsidP="006D4899">
            <w:pPr>
              <w:rPr>
                <w:b/>
                <w:color w:val="000000"/>
                <w:sz w:val="22"/>
                <w:szCs w:val="22"/>
              </w:rPr>
            </w:pPr>
            <w:r w:rsidRPr="00CD53B8">
              <w:rPr>
                <w:b/>
                <w:color w:val="000000"/>
                <w:sz w:val="22"/>
                <w:szCs w:val="22"/>
              </w:rPr>
              <w:t>0.144 (0.067)</w:t>
            </w:r>
          </w:p>
        </w:tc>
        <w:tc>
          <w:tcPr>
            <w:tcW w:w="1060" w:type="dxa"/>
            <w:noWrap/>
            <w:hideMark/>
          </w:tcPr>
          <w:p w14:paraId="5673DA8A" w14:textId="77777777" w:rsidR="004D4721" w:rsidRPr="00CD53B8" w:rsidRDefault="004D4721" w:rsidP="00931FD2">
            <w:pPr>
              <w:jc w:val="center"/>
              <w:rPr>
                <w:color w:val="000000"/>
                <w:sz w:val="22"/>
                <w:szCs w:val="22"/>
              </w:rPr>
            </w:pPr>
            <w:r w:rsidRPr="00CD53B8">
              <w:rPr>
                <w:color w:val="000000"/>
                <w:sz w:val="22"/>
                <w:szCs w:val="22"/>
              </w:rPr>
              <w:t>2.30</w:t>
            </w:r>
          </w:p>
        </w:tc>
        <w:tc>
          <w:tcPr>
            <w:tcW w:w="1060" w:type="dxa"/>
            <w:noWrap/>
            <w:hideMark/>
          </w:tcPr>
          <w:p w14:paraId="3593C7D6" w14:textId="77777777" w:rsidR="004D4721" w:rsidRPr="00CD53B8" w:rsidRDefault="004D4721" w:rsidP="00931FD2">
            <w:pPr>
              <w:jc w:val="center"/>
              <w:rPr>
                <w:b/>
                <w:bCs/>
                <w:color w:val="000000"/>
                <w:sz w:val="22"/>
                <w:szCs w:val="22"/>
              </w:rPr>
            </w:pPr>
            <w:r w:rsidRPr="00CD53B8">
              <w:rPr>
                <w:b/>
                <w:bCs/>
                <w:color w:val="000000"/>
                <w:sz w:val="22"/>
                <w:szCs w:val="22"/>
              </w:rPr>
              <w:t>0.022</w:t>
            </w:r>
          </w:p>
        </w:tc>
      </w:tr>
      <w:tr w:rsidR="004D4721" w:rsidRPr="00CD53B8" w14:paraId="69E22BA0" w14:textId="77777777" w:rsidTr="006D4899">
        <w:trPr>
          <w:trHeight w:val="300"/>
          <w:jc w:val="center"/>
        </w:trPr>
        <w:tc>
          <w:tcPr>
            <w:tcW w:w="2430" w:type="dxa"/>
            <w:noWrap/>
            <w:hideMark/>
          </w:tcPr>
          <w:p w14:paraId="45C7EC26" w14:textId="77777777" w:rsidR="004D4721" w:rsidRPr="00CD53B8" w:rsidRDefault="004D4721" w:rsidP="006D4899">
            <w:pPr>
              <w:jc w:val="right"/>
              <w:rPr>
                <w:i/>
                <w:iCs/>
                <w:color w:val="000000"/>
                <w:sz w:val="22"/>
                <w:szCs w:val="22"/>
              </w:rPr>
            </w:pPr>
            <w:r w:rsidRPr="00CD53B8">
              <w:rPr>
                <w:i/>
                <w:iCs/>
                <w:color w:val="000000"/>
                <w:sz w:val="22"/>
                <w:szCs w:val="22"/>
              </w:rPr>
              <w:t>Manduca rustica</w:t>
            </w:r>
          </w:p>
        </w:tc>
        <w:tc>
          <w:tcPr>
            <w:tcW w:w="1670" w:type="dxa"/>
            <w:noWrap/>
            <w:hideMark/>
          </w:tcPr>
          <w:p w14:paraId="21BB5AFB"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2B9E00B6" w14:textId="77777777" w:rsidR="004D4721" w:rsidRPr="00CD53B8" w:rsidRDefault="004D4721" w:rsidP="006D4899">
            <w:pPr>
              <w:rPr>
                <w:color w:val="000000"/>
                <w:sz w:val="22"/>
                <w:szCs w:val="22"/>
              </w:rPr>
            </w:pPr>
            <w:r w:rsidRPr="00CD53B8">
              <w:rPr>
                <w:color w:val="000000"/>
                <w:sz w:val="22"/>
                <w:szCs w:val="22"/>
              </w:rPr>
              <w:t>0.006 (0.004)</w:t>
            </w:r>
          </w:p>
        </w:tc>
        <w:tc>
          <w:tcPr>
            <w:tcW w:w="1060" w:type="dxa"/>
            <w:noWrap/>
            <w:hideMark/>
          </w:tcPr>
          <w:p w14:paraId="678E226D" w14:textId="77777777" w:rsidR="004D4721" w:rsidRPr="00CD53B8" w:rsidRDefault="004D4721" w:rsidP="00931FD2">
            <w:pPr>
              <w:jc w:val="center"/>
              <w:rPr>
                <w:color w:val="000000"/>
                <w:sz w:val="22"/>
                <w:szCs w:val="22"/>
              </w:rPr>
            </w:pPr>
            <w:r w:rsidRPr="00CD53B8">
              <w:rPr>
                <w:color w:val="000000"/>
                <w:sz w:val="22"/>
                <w:szCs w:val="22"/>
              </w:rPr>
              <w:t>0.76</w:t>
            </w:r>
          </w:p>
        </w:tc>
        <w:tc>
          <w:tcPr>
            <w:tcW w:w="1060" w:type="dxa"/>
            <w:noWrap/>
            <w:hideMark/>
          </w:tcPr>
          <w:p w14:paraId="52CBA768" w14:textId="77777777" w:rsidR="004D4721" w:rsidRPr="00CD53B8" w:rsidRDefault="004D4721" w:rsidP="00931FD2">
            <w:pPr>
              <w:jc w:val="center"/>
              <w:rPr>
                <w:color w:val="000000"/>
                <w:sz w:val="22"/>
                <w:szCs w:val="22"/>
              </w:rPr>
            </w:pPr>
            <w:r w:rsidRPr="00CD53B8">
              <w:rPr>
                <w:color w:val="000000"/>
                <w:sz w:val="22"/>
                <w:szCs w:val="22"/>
              </w:rPr>
              <w:t>0.449</w:t>
            </w:r>
          </w:p>
        </w:tc>
      </w:tr>
      <w:tr w:rsidR="004D4721" w:rsidRPr="00CD53B8" w14:paraId="648A34E8" w14:textId="77777777" w:rsidTr="006D4899">
        <w:trPr>
          <w:trHeight w:val="300"/>
          <w:jc w:val="center"/>
        </w:trPr>
        <w:tc>
          <w:tcPr>
            <w:tcW w:w="2430" w:type="dxa"/>
            <w:noWrap/>
            <w:hideMark/>
          </w:tcPr>
          <w:p w14:paraId="24B09A14" w14:textId="77777777" w:rsidR="004D4721" w:rsidRPr="00CD53B8" w:rsidRDefault="004D4721" w:rsidP="006D4899">
            <w:pPr>
              <w:jc w:val="right"/>
              <w:rPr>
                <w:i/>
                <w:iCs/>
                <w:color w:val="000000"/>
                <w:sz w:val="22"/>
                <w:szCs w:val="22"/>
              </w:rPr>
            </w:pPr>
            <w:r w:rsidRPr="00CD53B8">
              <w:rPr>
                <w:i/>
                <w:iCs/>
                <w:color w:val="000000"/>
                <w:sz w:val="22"/>
                <w:szCs w:val="22"/>
              </w:rPr>
              <w:t>Mocis latipes</w:t>
            </w:r>
          </w:p>
        </w:tc>
        <w:tc>
          <w:tcPr>
            <w:tcW w:w="1670" w:type="dxa"/>
            <w:noWrap/>
            <w:hideMark/>
          </w:tcPr>
          <w:p w14:paraId="2613BBE5" w14:textId="77777777" w:rsidR="004D4721" w:rsidRPr="00CD53B8" w:rsidRDefault="004D4721" w:rsidP="006D4899">
            <w:pPr>
              <w:rPr>
                <w:color w:val="000000"/>
                <w:sz w:val="22"/>
                <w:szCs w:val="22"/>
              </w:rPr>
            </w:pPr>
            <w:r w:rsidRPr="00CD53B8">
              <w:rPr>
                <w:color w:val="000000"/>
                <w:sz w:val="22"/>
                <w:szCs w:val="22"/>
              </w:rPr>
              <w:t>0.026 (0.009)</w:t>
            </w:r>
          </w:p>
        </w:tc>
        <w:tc>
          <w:tcPr>
            <w:tcW w:w="1820" w:type="dxa"/>
            <w:noWrap/>
            <w:hideMark/>
          </w:tcPr>
          <w:p w14:paraId="5E1C16BB" w14:textId="77777777" w:rsidR="004D4721" w:rsidRPr="00CD53B8" w:rsidRDefault="004D4721" w:rsidP="006D4899">
            <w:pPr>
              <w:rPr>
                <w:color w:val="000000"/>
                <w:sz w:val="22"/>
                <w:szCs w:val="22"/>
              </w:rPr>
            </w:pPr>
            <w:r w:rsidRPr="00CD53B8">
              <w:rPr>
                <w:color w:val="000000"/>
                <w:sz w:val="22"/>
                <w:szCs w:val="22"/>
              </w:rPr>
              <w:t>0.026 (0.010)</w:t>
            </w:r>
          </w:p>
        </w:tc>
        <w:tc>
          <w:tcPr>
            <w:tcW w:w="1060" w:type="dxa"/>
            <w:noWrap/>
            <w:hideMark/>
          </w:tcPr>
          <w:p w14:paraId="76A0FC44" w14:textId="77777777" w:rsidR="004D4721" w:rsidRPr="00CD53B8" w:rsidRDefault="004D4721" w:rsidP="00931FD2">
            <w:pPr>
              <w:jc w:val="center"/>
              <w:rPr>
                <w:color w:val="000000"/>
                <w:sz w:val="22"/>
                <w:szCs w:val="22"/>
              </w:rPr>
            </w:pPr>
            <w:r w:rsidRPr="00CD53B8">
              <w:rPr>
                <w:color w:val="000000"/>
                <w:sz w:val="22"/>
                <w:szCs w:val="22"/>
              </w:rPr>
              <w:t>0.01</w:t>
            </w:r>
          </w:p>
        </w:tc>
        <w:tc>
          <w:tcPr>
            <w:tcW w:w="1060" w:type="dxa"/>
            <w:noWrap/>
            <w:hideMark/>
          </w:tcPr>
          <w:p w14:paraId="18FAB1F8" w14:textId="77777777" w:rsidR="004D4721" w:rsidRPr="00CD53B8" w:rsidRDefault="004D4721" w:rsidP="00931FD2">
            <w:pPr>
              <w:jc w:val="center"/>
              <w:rPr>
                <w:color w:val="000000"/>
                <w:sz w:val="22"/>
                <w:szCs w:val="22"/>
              </w:rPr>
            </w:pPr>
            <w:r w:rsidRPr="00CD53B8">
              <w:rPr>
                <w:color w:val="000000"/>
                <w:sz w:val="22"/>
                <w:szCs w:val="22"/>
              </w:rPr>
              <w:t>0.99</w:t>
            </w:r>
          </w:p>
        </w:tc>
      </w:tr>
      <w:tr w:rsidR="004D4721" w:rsidRPr="00CD53B8" w14:paraId="0EF445B1" w14:textId="77777777" w:rsidTr="006D4899">
        <w:trPr>
          <w:trHeight w:val="300"/>
          <w:jc w:val="center"/>
        </w:trPr>
        <w:tc>
          <w:tcPr>
            <w:tcW w:w="2430" w:type="dxa"/>
            <w:noWrap/>
            <w:hideMark/>
          </w:tcPr>
          <w:p w14:paraId="251CA2DE" w14:textId="77777777" w:rsidR="004D4721" w:rsidRPr="00CD53B8" w:rsidRDefault="004D4721" w:rsidP="006D4899">
            <w:pPr>
              <w:jc w:val="right"/>
              <w:rPr>
                <w:color w:val="000000"/>
                <w:sz w:val="22"/>
                <w:szCs w:val="22"/>
              </w:rPr>
            </w:pPr>
            <w:r w:rsidRPr="00CD53B8">
              <w:rPr>
                <w:color w:val="000000"/>
                <w:sz w:val="22"/>
                <w:szCs w:val="22"/>
              </w:rPr>
              <w:t>Psychidae</w:t>
            </w:r>
          </w:p>
        </w:tc>
        <w:tc>
          <w:tcPr>
            <w:tcW w:w="1670" w:type="dxa"/>
            <w:noWrap/>
            <w:hideMark/>
          </w:tcPr>
          <w:p w14:paraId="56A0D86B"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739B5C6E" w14:textId="77777777" w:rsidR="004D4721" w:rsidRPr="00CD53B8" w:rsidRDefault="004D4721" w:rsidP="006D4899">
            <w:pPr>
              <w:rPr>
                <w:b/>
                <w:color w:val="000000"/>
                <w:sz w:val="22"/>
                <w:szCs w:val="22"/>
              </w:rPr>
            </w:pPr>
            <w:r w:rsidRPr="00CD53B8">
              <w:rPr>
                <w:b/>
                <w:color w:val="000000"/>
                <w:sz w:val="22"/>
                <w:szCs w:val="22"/>
              </w:rPr>
              <w:t>0.047 (0.014)</w:t>
            </w:r>
          </w:p>
        </w:tc>
        <w:tc>
          <w:tcPr>
            <w:tcW w:w="1060" w:type="dxa"/>
            <w:noWrap/>
            <w:hideMark/>
          </w:tcPr>
          <w:p w14:paraId="2A35E6D1" w14:textId="77777777" w:rsidR="004D4721" w:rsidRPr="00CD53B8" w:rsidRDefault="004D4721" w:rsidP="00931FD2">
            <w:pPr>
              <w:jc w:val="center"/>
              <w:rPr>
                <w:color w:val="000000"/>
                <w:sz w:val="22"/>
                <w:szCs w:val="22"/>
              </w:rPr>
            </w:pPr>
            <w:r w:rsidRPr="00CD53B8">
              <w:rPr>
                <w:color w:val="000000"/>
                <w:sz w:val="22"/>
                <w:szCs w:val="22"/>
              </w:rPr>
              <w:t>3.03</w:t>
            </w:r>
          </w:p>
        </w:tc>
        <w:tc>
          <w:tcPr>
            <w:tcW w:w="1060" w:type="dxa"/>
            <w:noWrap/>
            <w:hideMark/>
          </w:tcPr>
          <w:p w14:paraId="70E4A754" w14:textId="77777777" w:rsidR="004D4721" w:rsidRPr="00CD53B8" w:rsidRDefault="004D4721" w:rsidP="00931FD2">
            <w:pPr>
              <w:jc w:val="center"/>
              <w:rPr>
                <w:b/>
                <w:bCs/>
                <w:color w:val="000000"/>
                <w:sz w:val="22"/>
                <w:szCs w:val="22"/>
              </w:rPr>
            </w:pPr>
            <w:r w:rsidRPr="00CD53B8">
              <w:rPr>
                <w:b/>
                <w:bCs/>
                <w:color w:val="000000"/>
                <w:sz w:val="22"/>
                <w:szCs w:val="22"/>
              </w:rPr>
              <w:t>0.001</w:t>
            </w:r>
          </w:p>
        </w:tc>
      </w:tr>
      <w:tr w:rsidR="004D4721" w:rsidRPr="00CD53B8" w14:paraId="56F6BB66" w14:textId="77777777" w:rsidTr="006D4899">
        <w:trPr>
          <w:trHeight w:val="300"/>
          <w:jc w:val="center"/>
        </w:trPr>
        <w:tc>
          <w:tcPr>
            <w:tcW w:w="2430" w:type="dxa"/>
            <w:noWrap/>
            <w:hideMark/>
          </w:tcPr>
          <w:p w14:paraId="4C225AA9" w14:textId="77777777" w:rsidR="004D4721" w:rsidRPr="00CD53B8" w:rsidRDefault="004D4721" w:rsidP="006D4899">
            <w:pPr>
              <w:rPr>
                <w:color w:val="000000"/>
                <w:sz w:val="22"/>
                <w:szCs w:val="22"/>
              </w:rPr>
            </w:pPr>
            <w:r w:rsidRPr="00CD53B8">
              <w:rPr>
                <w:color w:val="000000"/>
                <w:sz w:val="22"/>
                <w:szCs w:val="22"/>
              </w:rPr>
              <w:t>Mantodea</w:t>
            </w:r>
          </w:p>
        </w:tc>
        <w:tc>
          <w:tcPr>
            <w:tcW w:w="1670" w:type="dxa"/>
            <w:noWrap/>
            <w:hideMark/>
          </w:tcPr>
          <w:p w14:paraId="5CFCEA8C"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6DBEDEF0"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4E7B9479" w14:textId="77777777" w:rsidR="004D4721" w:rsidRPr="00CD53B8" w:rsidRDefault="004D4721" w:rsidP="00931FD2">
            <w:pPr>
              <w:jc w:val="center"/>
              <w:rPr>
                <w:color w:val="000000"/>
                <w:sz w:val="22"/>
                <w:szCs w:val="22"/>
              </w:rPr>
            </w:pPr>
            <w:r w:rsidRPr="00CD53B8">
              <w:rPr>
                <w:color w:val="000000"/>
                <w:sz w:val="22"/>
                <w:szCs w:val="22"/>
              </w:rPr>
              <w:t>0.40</w:t>
            </w:r>
          </w:p>
        </w:tc>
        <w:tc>
          <w:tcPr>
            <w:tcW w:w="1060" w:type="dxa"/>
            <w:noWrap/>
            <w:hideMark/>
          </w:tcPr>
          <w:p w14:paraId="75FBC663" w14:textId="77777777" w:rsidR="004D4721" w:rsidRPr="00CD53B8" w:rsidRDefault="004D4721" w:rsidP="00931FD2">
            <w:pPr>
              <w:jc w:val="center"/>
              <w:rPr>
                <w:color w:val="000000"/>
                <w:sz w:val="22"/>
                <w:szCs w:val="22"/>
              </w:rPr>
            </w:pPr>
            <w:r w:rsidRPr="00CD53B8">
              <w:rPr>
                <w:color w:val="000000"/>
                <w:sz w:val="22"/>
                <w:szCs w:val="22"/>
              </w:rPr>
              <w:t>0.687</w:t>
            </w:r>
          </w:p>
        </w:tc>
      </w:tr>
      <w:tr w:rsidR="004D4721" w:rsidRPr="00CD53B8" w14:paraId="27F6D430" w14:textId="77777777" w:rsidTr="006D4899">
        <w:trPr>
          <w:trHeight w:val="300"/>
          <w:jc w:val="center"/>
        </w:trPr>
        <w:tc>
          <w:tcPr>
            <w:tcW w:w="2430" w:type="dxa"/>
            <w:noWrap/>
            <w:hideMark/>
          </w:tcPr>
          <w:p w14:paraId="52802693" w14:textId="77777777" w:rsidR="004D4721" w:rsidRPr="00CD53B8" w:rsidRDefault="004D4721" w:rsidP="006D4899">
            <w:pPr>
              <w:rPr>
                <w:color w:val="000000"/>
                <w:sz w:val="22"/>
                <w:szCs w:val="22"/>
              </w:rPr>
            </w:pPr>
            <w:r w:rsidRPr="00CD53B8">
              <w:rPr>
                <w:color w:val="000000"/>
                <w:sz w:val="22"/>
                <w:szCs w:val="22"/>
              </w:rPr>
              <w:t>Neuroptera</w:t>
            </w:r>
          </w:p>
        </w:tc>
        <w:tc>
          <w:tcPr>
            <w:tcW w:w="1670" w:type="dxa"/>
            <w:noWrap/>
            <w:hideMark/>
          </w:tcPr>
          <w:p w14:paraId="1954AC2C"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605DD47F" w14:textId="77777777" w:rsidR="004D4721" w:rsidRPr="00CD53B8" w:rsidRDefault="004D4721" w:rsidP="006D4899">
            <w:pPr>
              <w:rPr>
                <w:color w:val="000000"/>
                <w:sz w:val="22"/>
                <w:szCs w:val="22"/>
              </w:rPr>
            </w:pPr>
            <w:r w:rsidRPr="00CD53B8">
              <w:rPr>
                <w:color w:val="000000"/>
                <w:sz w:val="22"/>
                <w:szCs w:val="22"/>
              </w:rPr>
              <w:t>0.015 (0.007)</w:t>
            </w:r>
          </w:p>
        </w:tc>
        <w:tc>
          <w:tcPr>
            <w:tcW w:w="1060" w:type="dxa"/>
            <w:noWrap/>
            <w:hideMark/>
          </w:tcPr>
          <w:p w14:paraId="0AADF50A" w14:textId="77777777" w:rsidR="004D4721" w:rsidRPr="00CD53B8" w:rsidRDefault="004D4721" w:rsidP="00931FD2">
            <w:pPr>
              <w:jc w:val="center"/>
              <w:rPr>
                <w:color w:val="000000"/>
                <w:sz w:val="22"/>
                <w:szCs w:val="22"/>
              </w:rPr>
            </w:pPr>
            <w:r w:rsidRPr="00CD53B8">
              <w:rPr>
                <w:color w:val="000000"/>
                <w:sz w:val="22"/>
                <w:szCs w:val="22"/>
              </w:rPr>
              <w:t>1.90</w:t>
            </w:r>
          </w:p>
        </w:tc>
        <w:tc>
          <w:tcPr>
            <w:tcW w:w="1060" w:type="dxa"/>
            <w:noWrap/>
            <w:hideMark/>
          </w:tcPr>
          <w:p w14:paraId="4E9E3F7F" w14:textId="77777777" w:rsidR="004D4721" w:rsidRPr="00CD53B8" w:rsidRDefault="004D4721" w:rsidP="00931FD2">
            <w:pPr>
              <w:jc w:val="center"/>
              <w:rPr>
                <w:color w:val="000000"/>
                <w:sz w:val="22"/>
                <w:szCs w:val="22"/>
              </w:rPr>
            </w:pPr>
            <w:r w:rsidRPr="00CD53B8">
              <w:rPr>
                <w:color w:val="000000"/>
                <w:sz w:val="22"/>
                <w:szCs w:val="22"/>
              </w:rPr>
              <w:t>0.058</w:t>
            </w:r>
          </w:p>
        </w:tc>
      </w:tr>
      <w:tr w:rsidR="004D4721" w:rsidRPr="00CD53B8" w14:paraId="3A4DC404" w14:textId="77777777" w:rsidTr="006D4899">
        <w:trPr>
          <w:trHeight w:val="300"/>
          <w:jc w:val="center"/>
        </w:trPr>
        <w:tc>
          <w:tcPr>
            <w:tcW w:w="2430" w:type="dxa"/>
            <w:noWrap/>
            <w:hideMark/>
          </w:tcPr>
          <w:p w14:paraId="4337023D" w14:textId="77777777" w:rsidR="004D4721" w:rsidRPr="00CD53B8" w:rsidRDefault="004D4721" w:rsidP="006D4899">
            <w:pPr>
              <w:jc w:val="right"/>
              <w:rPr>
                <w:color w:val="000000"/>
                <w:sz w:val="22"/>
                <w:szCs w:val="22"/>
              </w:rPr>
            </w:pPr>
            <w:r w:rsidRPr="00CD53B8">
              <w:rPr>
                <w:color w:val="000000"/>
                <w:sz w:val="22"/>
                <w:szCs w:val="22"/>
              </w:rPr>
              <w:t>Chrysopidae</w:t>
            </w:r>
          </w:p>
        </w:tc>
        <w:tc>
          <w:tcPr>
            <w:tcW w:w="1670" w:type="dxa"/>
            <w:noWrap/>
            <w:hideMark/>
          </w:tcPr>
          <w:p w14:paraId="305DBEF8" w14:textId="77777777" w:rsidR="004D4721" w:rsidRPr="00CD53B8" w:rsidRDefault="004D4721" w:rsidP="006D4899">
            <w:pPr>
              <w:rPr>
                <w:color w:val="000000"/>
                <w:sz w:val="22"/>
                <w:szCs w:val="22"/>
              </w:rPr>
            </w:pPr>
            <w:r w:rsidRPr="00CD53B8">
              <w:rPr>
                <w:color w:val="000000"/>
                <w:sz w:val="22"/>
                <w:szCs w:val="22"/>
              </w:rPr>
              <w:t>0.000 (0.000)</w:t>
            </w:r>
          </w:p>
        </w:tc>
        <w:tc>
          <w:tcPr>
            <w:tcW w:w="1820" w:type="dxa"/>
            <w:noWrap/>
            <w:hideMark/>
          </w:tcPr>
          <w:p w14:paraId="1773FDA6" w14:textId="77777777" w:rsidR="004D4721" w:rsidRPr="00CD53B8" w:rsidRDefault="004D4721" w:rsidP="006D4899">
            <w:pPr>
              <w:rPr>
                <w:color w:val="000000"/>
                <w:sz w:val="22"/>
                <w:szCs w:val="22"/>
              </w:rPr>
            </w:pPr>
            <w:r w:rsidRPr="00CD53B8">
              <w:rPr>
                <w:color w:val="000000"/>
                <w:sz w:val="22"/>
                <w:szCs w:val="22"/>
              </w:rPr>
              <w:t>0.009 (0.005)</w:t>
            </w:r>
          </w:p>
        </w:tc>
        <w:tc>
          <w:tcPr>
            <w:tcW w:w="1060" w:type="dxa"/>
            <w:noWrap/>
            <w:hideMark/>
          </w:tcPr>
          <w:p w14:paraId="57D67CB4" w14:textId="77777777" w:rsidR="004D4721" w:rsidRPr="00CD53B8" w:rsidRDefault="004D4721" w:rsidP="00931FD2">
            <w:pPr>
              <w:jc w:val="center"/>
              <w:rPr>
                <w:color w:val="000000"/>
                <w:sz w:val="22"/>
                <w:szCs w:val="22"/>
              </w:rPr>
            </w:pPr>
            <w:r w:rsidRPr="00CD53B8">
              <w:rPr>
                <w:color w:val="000000"/>
                <w:sz w:val="22"/>
                <w:szCs w:val="22"/>
              </w:rPr>
              <w:t>1.92</w:t>
            </w:r>
          </w:p>
        </w:tc>
        <w:tc>
          <w:tcPr>
            <w:tcW w:w="1060" w:type="dxa"/>
            <w:noWrap/>
            <w:hideMark/>
          </w:tcPr>
          <w:p w14:paraId="5A7AF675" w14:textId="77777777" w:rsidR="004D4721" w:rsidRPr="00CD53B8" w:rsidRDefault="004D4721" w:rsidP="00931FD2">
            <w:pPr>
              <w:jc w:val="center"/>
              <w:rPr>
                <w:color w:val="000000"/>
                <w:sz w:val="22"/>
                <w:szCs w:val="22"/>
              </w:rPr>
            </w:pPr>
            <w:r w:rsidRPr="00CD53B8">
              <w:rPr>
                <w:color w:val="000000"/>
                <w:sz w:val="22"/>
                <w:szCs w:val="22"/>
              </w:rPr>
              <w:t>0.055</w:t>
            </w:r>
          </w:p>
        </w:tc>
      </w:tr>
      <w:tr w:rsidR="004D4721" w:rsidRPr="00CD53B8" w14:paraId="26632F6A" w14:textId="77777777" w:rsidTr="006D4899">
        <w:trPr>
          <w:trHeight w:val="300"/>
          <w:jc w:val="center"/>
        </w:trPr>
        <w:tc>
          <w:tcPr>
            <w:tcW w:w="2430" w:type="dxa"/>
            <w:noWrap/>
            <w:hideMark/>
          </w:tcPr>
          <w:p w14:paraId="54659B4D" w14:textId="77777777" w:rsidR="004D4721" w:rsidRPr="00CD53B8" w:rsidRDefault="004D4721" w:rsidP="006D4899">
            <w:pPr>
              <w:jc w:val="right"/>
              <w:rPr>
                <w:color w:val="000000"/>
                <w:sz w:val="22"/>
                <w:szCs w:val="22"/>
              </w:rPr>
            </w:pPr>
            <w:r w:rsidRPr="00CD53B8">
              <w:rPr>
                <w:color w:val="000000"/>
                <w:sz w:val="22"/>
                <w:szCs w:val="22"/>
              </w:rPr>
              <w:t>Myrmelontidae</w:t>
            </w:r>
          </w:p>
        </w:tc>
        <w:tc>
          <w:tcPr>
            <w:tcW w:w="1670" w:type="dxa"/>
            <w:noWrap/>
            <w:hideMark/>
          </w:tcPr>
          <w:p w14:paraId="5903CE9C"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021A1742" w14:textId="77777777" w:rsidR="004D4721" w:rsidRPr="00CD53B8" w:rsidRDefault="004D4721" w:rsidP="006D4899">
            <w:pPr>
              <w:rPr>
                <w:color w:val="000000"/>
                <w:sz w:val="22"/>
                <w:szCs w:val="22"/>
              </w:rPr>
            </w:pPr>
            <w:r w:rsidRPr="00CD53B8">
              <w:rPr>
                <w:color w:val="000000"/>
                <w:sz w:val="22"/>
                <w:szCs w:val="22"/>
              </w:rPr>
              <w:t>0.006 (0.004)</w:t>
            </w:r>
          </w:p>
        </w:tc>
        <w:tc>
          <w:tcPr>
            <w:tcW w:w="1060" w:type="dxa"/>
            <w:noWrap/>
            <w:hideMark/>
          </w:tcPr>
          <w:p w14:paraId="3DFAF79F" w14:textId="77777777" w:rsidR="004D4721" w:rsidRPr="00CD53B8" w:rsidRDefault="004D4721" w:rsidP="00931FD2">
            <w:pPr>
              <w:jc w:val="center"/>
              <w:rPr>
                <w:color w:val="000000"/>
                <w:sz w:val="22"/>
                <w:szCs w:val="22"/>
              </w:rPr>
            </w:pPr>
            <w:r w:rsidRPr="00CD53B8">
              <w:rPr>
                <w:color w:val="000000"/>
                <w:sz w:val="22"/>
                <w:szCs w:val="22"/>
              </w:rPr>
              <w:t>0.76</w:t>
            </w:r>
          </w:p>
        </w:tc>
        <w:tc>
          <w:tcPr>
            <w:tcW w:w="1060" w:type="dxa"/>
            <w:noWrap/>
            <w:hideMark/>
          </w:tcPr>
          <w:p w14:paraId="5FFA74E4" w14:textId="77777777" w:rsidR="004D4721" w:rsidRPr="00CD53B8" w:rsidRDefault="004D4721" w:rsidP="00931FD2">
            <w:pPr>
              <w:jc w:val="center"/>
              <w:rPr>
                <w:color w:val="000000"/>
                <w:sz w:val="22"/>
                <w:szCs w:val="22"/>
              </w:rPr>
            </w:pPr>
            <w:r w:rsidRPr="00CD53B8">
              <w:rPr>
                <w:color w:val="000000"/>
                <w:sz w:val="22"/>
                <w:szCs w:val="22"/>
              </w:rPr>
              <w:t>0.449</w:t>
            </w:r>
          </w:p>
        </w:tc>
      </w:tr>
      <w:tr w:rsidR="004D4721" w:rsidRPr="00CD53B8" w14:paraId="26AF7ED9" w14:textId="77777777" w:rsidTr="006D4899">
        <w:trPr>
          <w:trHeight w:val="300"/>
          <w:jc w:val="center"/>
        </w:trPr>
        <w:tc>
          <w:tcPr>
            <w:tcW w:w="2430" w:type="dxa"/>
            <w:noWrap/>
            <w:hideMark/>
          </w:tcPr>
          <w:p w14:paraId="461EAE27" w14:textId="77777777" w:rsidR="004D4721" w:rsidRPr="00CD53B8" w:rsidRDefault="004D4721" w:rsidP="006D4899">
            <w:pPr>
              <w:rPr>
                <w:color w:val="000000"/>
                <w:sz w:val="22"/>
                <w:szCs w:val="22"/>
              </w:rPr>
            </w:pPr>
            <w:r w:rsidRPr="00CD53B8">
              <w:rPr>
                <w:color w:val="000000"/>
                <w:sz w:val="22"/>
                <w:szCs w:val="22"/>
              </w:rPr>
              <w:t>Odonata</w:t>
            </w:r>
          </w:p>
        </w:tc>
        <w:tc>
          <w:tcPr>
            <w:tcW w:w="1670" w:type="dxa"/>
            <w:noWrap/>
            <w:hideMark/>
          </w:tcPr>
          <w:p w14:paraId="220BF44C" w14:textId="77777777" w:rsidR="004D4721" w:rsidRPr="00CD53B8" w:rsidRDefault="004D4721" w:rsidP="006D4899">
            <w:pPr>
              <w:rPr>
                <w:color w:val="000000"/>
                <w:sz w:val="22"/>
                <w:szCs w:val="22"/>
              </w:rPr>
            </w:pPr>
            <w:r w:rsidRPr="00CD53B8">
              <w:rPr>
                <w:color w:val="000000"/>
                <w:sz w:val="22"/>
                <w:szCs w:val="22"/>
              </w:rPr>
              <w:t>0.007 (0.004)</w:t>
            </w:r>
          </w:p>
        </w:tc>
        <w:tc>
          <w:tcPr>
            <w:tcW w:w="1820" w:type="dxa"/>
            <w:noWrap/>
            <w:hideMark/>
          </w:tcPr>
          <w:p w14:paraId="3FA7D130" w14:textId="77777777" w:rsidR="004D4721" w:rsidRPr="00CD53B8" w:rsidRDefault="004D4721" w:rsidP="006D4899">
            <w:pPr>
              <w:rPr>
                <w:b/>
                <w:color w:val="000000"/>
                <w:sz w:val="22"/>
                <w:szCs w:val="22"/>
              </w:rPr>
            </w:pPr>
            <w:r w:rsidRPr="00CD53B8">
              <w:rPr>
                <w:b/>
                <w:color w:val="000000"/>
                <w:sz w:val="22"/>
                <w:szCs w:val="22"/>
              </w:rPr>
              <w:t>0.053 (0.015)</w:t>
            </w:r>
          </w:p>
        </w:tc>
        <w:tc>
          <w:tcPr>
            <w:tcW w:w="1060" w:type="dxa"/>
            <w:noWrap/>
            <w:hideMark/>
          </w:tcPr>
          <w:p w14:paraId="24110684" w14:textId="77777777" w:rsidR="004D4721" w:rsidRPr="00CD53B8" w:rsidRDefault="004D4721" w:rsidP="00931FD2">
            <w:pPr>
              <w:jc w:val="center"/>
              <w:rPr>
                <w:color w:val="000000"/>
                <w:sz w:val="22"/>
                <w:szCs w:val="22"/>
              </w:rPr>
            </w:pPr>
            <w:r w:rsidRPr="00CD53B8">
              <w:rPr>
                <w:color w:val="000000"/>
                <w:sz w:val="22"/>
                <w:szCs w:val="22"/>
              </w:rPr>
              <w:t>3.36</w:t>
            </w:r>
          </w:p>
        </w:tc>
        <w:tc>
          <w:tcPr>
            <w:tcW w:w="1060" w:type="dxa"/>
            <w:noWrap/>
            <w:hideMark/>
          </w:tcPr>
          <w:p w14:paraId="3C33B4E5" w14:textId="77777777" w:rsidR="004D4721" w:rsidRPr="00CD53B8" w:rsidRDefault="004D4721" w:rsidP="00931FD2">
            <w:pPr>
              <w:jc w:val="center"/>
              <w:rPr>
                <w:b/>
                <w:bCs/>
                <w:color w:val="000000"/>
                <w:sz w:val="22"/>
                <w:szCs w:val="22"/>
              </w:rPr>
            </w:pPr>
            <w:r w:rsidRPr="00CD53B8">
              <w:rPr>
                <w:b/>
                <w:bCs/>
                <w:color w:val="000000"/>
                <w:sz w:val="22"/>
                <w:szCs w:val="22"/>
              </w:rPr>
              <w:t>0.0008</w:t>
            </w:r>
          </w:p>
        </w:tc>
      </w:tr>
      <w:tr w:rsidR="004D4721" w:rsidRPr="00CD53B8" w14:paraId="6CD45EA9" w14:textId="77777777" w:rsidTr="006D4899">
        <w:trPr>
          <w:trHeight w:val="300"/>
          <w:jc w:val="center"/>
        </w:trPr>
        <w:tc>
          <w:tcPr>
            <w:tcW w:w="2430" w:type="dxa"/>
            <w:noWrap/>
            <w:hideMark/>
          </w:tcPr>
          <w:p w14:paraId="35A21383" w14:textId="77777777" w:rsidR="004D4721" w:rsidRPr="00CD53B8" w:rsidRDefault="004D4721" w:rsidP="006D4899">
            <w:pPr>
              <w:rPr>
                <w:color w:val="000000"/>
                <w:sz w:val="22"/>
                <w:szCs w:val="22"/>
              </w:rPr>
            </w:pPr>
            <w:r w:rsidRPr="00CD53B8">
              <w:rPr>
                <w:color w:val="000000"/>
                <w:sz w:val="22"/>
                <w:szCs w:val="22"/>
              </w:rPr>
              <w:t>Orthoptera</w:t>
            </w:r>
          </w:p>
        </w:tc>
        <w:tc>
          <w:tcPr>
            <w:tcW w:w="1670" w:type="dxa"/>
            <w:noWrap/>
            <w:hideMark/>
          </w:tcPr>
          <w:p w14:paraId="25D369C6" w14:textId="77777777" w:rsidR="004D4721" w:rsidRPr="00CD53B8" w:rsidRDefault="004D4721" w:rsidP="006D4899">
            <w:pPr>
              <w:rPr>
                <w:color w:val="000000"/>
                <w:sz w:val="22"/>
                <w:szCs w:val="22"/>
              </w:rPr>
            </w:pPr>
            <w:r w:rsidRPr="00CD53B8">
              <w:rPr>
                <w:color w:val="000000"/>
                <w:sz w:val="22"/>
                <w:szCs w:val="22"/>
              </w:rPr>
              <w:t>0.038 (0.009)</w:t>
            </w:r>
          </w:p>
        </w:tc>
        <w:tc>
          <w:tcPr>
            <w:tcW w:w="1820" w:type="dxa"/>
            <w:noWrap/>
            <w:hideMark/>
          </w:tcPr>
          <w:p w14:paraId="3A8D9AF6" w14:textId="77777777" w:rsidR="004D4721" w:rsidRPr="00CD53B8" w:rsidRDefault="004D4721" w:rsidP="006D4899">
            <w:pPr>
              <w:rPr>
                <w:b/>
                <w:color w:val="000000"/>
                <w:sz w:val="22"/>
                <w:szCs w:val="22"/>
              </w:rPr>
            </w:pPr>
            <w:r w:rsidRPr="00CD53B8">
              <w:rPr>
                <w:b/>
                <w:color w:val="000000"/>
                <w:sz w:val="22"/>
                <w:szCs w:val="22"/>
              </w:rPr>
              <w:t>0.221 (0.058)</w:t>
            </w:r>
          </w:p>
        </w:tc>
        <w:tc>
          <w:tcPr>
            <w:tcW w:w="1060" w:type="dxa"/>
            <w:noWrap/>
            <w:hideMark/>
          </w:tcPr>
          <w:p w14:paraId="657E9486" w14:textId="77777777" w:rsidR="004D4721" w:rsidRPr="00CD53B8" w:rsidRDefault="004D4721" w:rsidP="00931FD2">
            <w:pPr>
              <w:jc w:val="center"/>
              <w:rPr>
                <w:color w:val="000000"/>
                <w:sz w:val="22"/>
                <w:szCs w:val="22"/>
              </w:rPr>
            </w:pPr>
            <w:r w:rsidRPr="00CD53B8">
              <w:rPr>
                <w:color w:val="000000"/>
                <w:sz w:val="22"/>
                <w:szCs w:val="22"/>
              </w:rPr>
              <w:t>4.07</w:t>
            </w:r>
          </w:p>
        </w:tc>
        <w:tc>
          <w:tcPr>
            <w:tcW w:w="1060" w:type="dxa"/>
            <w:noWrap/>
            <w:hideMark/>
          </w:tcPr>
          <w:p w14:paraId="4414CB9F" w14:textId="77777777" w:rsidR="004D4721" w:rsidRPr="00CD53B8" w:rsidRDefault="004D4721" w:rsidP="00931FD2">
            <w:pPr>
              <w:jc w:val="center"/>
              <w:rPr>
                <w:b/>
                <w:bCs/>
                <w:color w:val="000000"/>
                <w:sz w:val="22"/>
                <w:szCs w:val="22"/>
              </w:rPr>
            </w:pPr>
            <w:r w:rsidRPr="00CD53B8">
              <w:rPr>
                <w:b/>
                <w:bCs/>
                <w:color w:val="000000"/>
                <w:sz w:val="22"/>
                <w:szCs w:val="22"/>
              </w:rPr>
              <w:t>&lt;0.0001</w:t>
            </w:r>
          </w:p>
        </w:tc>
      </w:tr>
      <w:tr w:rsidR="004D4721" w:rsidRPr="00CD53B8" w14:paraId="1BBD268F" w14:textId="77777777" w:rsidTr="006D4899">
        <w:trPr>
          <w:trHeight w:val="300"/>
          <w:jc w:val="center"/>
        </w:trPr>
        <w:tc>
          <w:tcPr>
            <w:tcW w:w="2430" w:type="dxa"/>
            <w:noWrap/>
            <w:hideMark/>
          </w:tcPr>
          <w:p w14:paraId="2A4079AC" w14:textId="77777777" w:rsidR="004D4721" w:rsidRPr="00CD53B8" w:rsidRDefault="004D4721" w:rsidP="006D4899">
            <w:pPr>
              <w:jc w:val="right"/>
              <w:rPr>
                <w:color w:val="000000"/>
                <w:sz w:val="22"/>
                <w:szCs w:val="22"/>
              </w:rPr>
            </w:pPr>
            <w:r w:rsidRPr="00CD53B8">
              <w:rPr>
                <w:color w:val="000000"/>
                <w:sz w:val="22"/>
                <w:szCs w:val="22"/>
              </w:rPr>
              <w:t>Acrididae</w:t>
            </w:r>
          </w:p>
        </w:tc>
        <w:tc>
          <w:tcPr>
            <w:tcW w:w="1670" w:type="dxa"/>
            <w:noWrap/>
            <w:hideMark/>
          </w:tcPr>
          <w:p w14:paraId="06889421" w14:textId="77777777" w:rsidR="004D4721" w:rsidRPr="00CD53B8" w:rsidRDefault="004D4721" w:rsidP="006D4899">
            <w:pPr>
              <w:rPr>
                <w:color w:val="000000"/>
                <w:sz w:val="22"/>
                <w:szCs w:val="22"/>
              </w:rPr>
            </w:pPr>
            <w:r w:rsidRPr="00CD53B8">
              <w:rPr>
                <w:color w:val="000000"/>
                <w:sz w:val="22"/>
                <w:szCs w:val="22"/>
              </w:rPr>
              <w:t>0.038 (0.009)</w:t>
            </w:r>
          </w:p>
        </w:tc>
        <w:tc>
          <w:tcPr>
            <w:tcW w:w="1820" w:type="dxa"/>
            <w:noWrap/>
            <w:hideMark/>
          </w:tcPr>
          <w:p w14:paraId="40A764E5" w14:textId="77777777" w:rsidR="004D4721" w:rsidRPr="00CD53B8" w:rsidRDefault="004D4721" w:rsidP="006D4899">
            <w:pPr>
              <w:rPr>
                <w:b/>
                <w:color w:val="000000"/>
                <w:sz w:val="22"/>
                <w:szCs w:val="22"/>
              </w:rPr>
            </w:pPr>
            <w:r w:rsidRPr="00CD53B8">
              <w:rPr>
                <w:b/>
                <w:color w:val="000000"/>
                <w:sz w:val="22"/>
                <w:szCs w:val="22"/>
              </w:rPr>
              <w:t>0.215 (0.057)</w:t>
            </w:r>
          </w:p>
        </w:tc>
        <w:tc>
          <w:tcPr>
            <w:tcW w:w="1060" w:type="dxa"/>
            <w:noWrap/>
            <w:hideMark/>
          </w:tcPr>
          <w:p w14:paraId="70D673CA" w14:textId="77777777" w:rsidR="004D4721" w:rsidRPr="00CD53B8" w:rsidRDefault="004D4721" w:rsidP="00931FD2">
            <w:pPr>
              <w:jc w:val="center"/>
              <w:rPr>
                <w:color w:val="000000"/>
                <w:sz w:val="22"/>
                <w:szCs w:val="22"/>
              </w:rPr>
            </w:pPr>
            <w:r w:rsidRPr="00CD53B8">
              <w:rPr>
                <w:color w:val="000000"/>
                <w:sz w:val="22"/>
                <w:szCs w:val="22"/>
              </w:rPr>
              <w:t>3.94</w:t>
            </w:r>
          </w:p>
        </w:tc>
        <w:tc>
          <w:tcPr>
            <w:tcW w:w="1060" w:type="dxa"/>
            <w:noWrap/>
            <w:hideMark/>
          </w:tcPr>
          <w:p w14:paraId="6E24FAF9" w14:textId="77777777" w:rsidR="004D4721" w:rsidRPr="00CD53B8" w:rsidRDefault="004D4721" w:rsidP="00931FD2">
            <w:pPr>
              <w:jc w:val="center"/>
              <w:rPr>
                <w:b/>
                <w:bCs/>
                <w:color w:val="000000"/>
                <w:sz w:val="22"/>
                <w:szCs w:val="22"/>
              </w:rPr>
            </w:pPr>
            <w:r w:rsidRPr="00CD53B8">
              <w:rPr>
                <w:b/>
                <w:bCs/>
                <w:color w:val="000000"/>
                <w:sz w:val="22"/>
                <w:szCs w:val="22"/>
              </w:rPr>
              <w:t>&lt;0.0001</w:t>
            </w:r>
          </w:p>
        </w:tc>
      </w:tr>
      <w:tr w:rsidR="004D4721" w:rsidRPr="00CD53B8" w14:paraId="03DF05B1" w14:textId="77777777" w:rsidTr="006D4899">
        <w:trPr>
          <w:trHeight w:val="300"/>
          <w:jc w:val="center"/>
        </w:trPr>
        <w:tc>
          <w:tcPr>
            <w:tcW w:w="2430" w:type="dxa"/>
            <w:noWrap/>
            <w:hideMark/>
          </w:tcPr>
          <w:p w14:paraId="427CF86B" w14:textId="77777777" w:rsidR="004D4721" w:rsidRPr="00CD53B8" w:rsidRDefault="004D4721" w:rsidP="006D4899">
            <w:pPr>
              <w:rPr>
                <w:color w:val="000000"/>
                <w:sz w:val="22"/>
                <w:szCs w:val="22"/>
              </w:rPr>
            </w:pPr>
            <w:r w:rsidRPr="00CD53B8">
              <w:rPr>
                <w:color w:val="000000"/>
                <w:sz w:val="22"/>
                <w:szCs w:val="22"/>
              </w:rPr>
              <w:t>Phasmatodea</w:t>
            </w:r>
          </w:p>
        </w:tc>
        <w:tc>
          <w:tcPr>
            <w:tcW w:w="1670" w:type="dxa"/>
            <w:noWrap/>
            <w:hideMark/>
          </w:tcPr>
          <w:p w14:paraId="4F52EAC0"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3B04A556" w14:textId="77777777" w:rsidR="004D4721" w:rsidRPr="00CD53B8" w:rsidRDefault="004D4721" w:rsidP="006D4899">
            <w:pPr>
              <w:rPr>
                <w:color w:val="000000"/>
                <w:sz w:val="22"/>
                <w:szCs w:val="22"/>
              </w:rPr>
            </w:pPr>
            <w:r w:rsidRPr="00CD53B8">
              <w:rPr>
                <w:color w:val="000000"/>
                <w:sz w:val="22"/>
                <w:szCs w:val="22"/>
              </w:rPr>
              <w:t>0.018 (0.009)</w:t>
            </w:r>
          </w:p>
        </w:tc>
        <w:tc>
          <w:tcPr>
            <w:tcW w:w="1060" w:type="dxa"/>
            <w:noWrap/>
            <w:hideMark/>
          </w:tcPr>
          <w:p w14:paraId="3C47A910" w14:textId="77777777" w:rsidR="004D4721" w:rsidRPr="00CD53B8" w:rsidRDefault="004D4721" w:rsidP="00931FD2">
            <w:pPr>
              <w:jc w:val="center"/>
              <w:rPr>
                <w:color w:val="000000"/>
                <w:sz w:val="22"/>
                <w:szCs w:val="22"/>
              </w:rPr>
            </w:pPr>
            <w:r w:rsidRPr="00CD53B8">
              <w:rPr>
                <w:color w:val="000000"/>
                <w:sz w:val="22"/>
                <w:szCs w:val="22"/>
              </w:rPr>
              <w:t>1.70</w:t>
            </w:r>
          </w:p>
        </w:tc>
        <w:tc>
          <w:tcPr>
            <w:tcW w:w="1060" w:type="dxa"/>
            <w:noWrap/>
            <w:hideMark/>
          </w:tcPr>
          <w:p w14:paraId="242D95F8" w14:textId="77777777" w:rsidR="004D4721" w:rsidRPr="00CD53B8" w:rsidRDefault="004D4721" w:rsidP="00931FD2">
            <w:pPr>
              <w:jc w:val="center"/>
              <w:rPr>
                <w:color w:val="000000"/>
                <w:sz w:val="22"/>
                <w:szCs w:val="22"/>
              </w:rPr>
            </w:pPr>
            <w:r w:rsidRPr="00CD53B8">
              <w:rPr>
                <w:color w:val="000000"/>
                <w:sz w:val="22"/>
                <w:szCs w:val="22"/>
              </w:rPr>
              <w:t>0.089</w:t>
            </w:r>
          </w:p>
        </w:tc>
      </w:tr>
      <w:tr w:rsidR="004D4721" w:rsidRPr="00CD53B8" w14:paraId="01FDD32E" w14:textId="77777777" w:rsidTr="006D4899">
        <w:trPr>
          <w:trHeight w:val="300"/>
          <w:jc w:val="center"/>
        </w:trPr>
        <w:tc>
          <w:tcPr>
            <w:tcW w:w="2430" w:type="dxa"/>
            <w:noWrap/>
            <w:hideMark/>
          </w:tcPr>
          <w:p w14:paraId="1DEA0C6D" w14:textId="77777777" w:rsidR="004D4721" w:rsidRPr="00CD53B8" w:rsidRDefault="004D4721" w:rsidP="006D4899">
            <w:pPr>
              <w:rPr>
                <w:color w:val="000000"/>
                <w:sz w:val="22"/>
                <w:szCs w:val="22"/>
              </w:rPr>
            </w:pPr>
            <w:r w:rsidRPr="00CD53B8">
              <w:rPr>
                <w:color w:val="000000"/>
                <w:sz w:val="22"/>
                <w:szCs w:val="22"/>
              </w:rPr>
              <w:t>Psocoptera</w:t>
            </w:r>
          </w:p>
        </w:tc>
        <w:tc>
          <w:tcPr>
            <w:tcW w:w="1670" w:type="dxa"/>
            <w:noWrap/>
            <w:hideMark/>
          </w:tcPr>
          <w:p w14:paraId="36EB831F" w14:textId="77777777" w:rsidR="004D4721" w:rsidRPr="00CD53B8" w:rsidRDefault="004D4721" w:rsidP="006D4899">
            <w:pPr>
              <w:rPr>
                <w:color w:val="000000"/>
                <w:sz w:val="22"/>
                <w:szCs w:val="22"/>
              </w:rPr>
            </w:pPr>
            <w:r w:rsidRPr="00CD53B8">
              <w:rPr>
                <w:color w:val="000000"/>
                <w:sz w:val="22"/>
                <w:szCs w:val="22"/>
              </w:rPr>
              <w:t>0.122 (0.120)</w:t>
            </w:r>
          </w:p>
        </w:tc>
        <w:tc>
          <w:tcPr>
            <w:tcW w:w="1820" w:type="dxa"/>
            <w:noWrap/>
            <w:hideMark/>
          </w:tcPr>
          <w:p w14:paraId="041207B8" w14:textId="77777777" w:rsidR="004D4721" w:rsidRPr="00CD53B8" w:rsidRDefault="004D4721" w:rsidP="006D4899">
            <w:pPr>
              <w:rPr>
                <w:color w:val="000000"/>
                <w:sz w:val="22"/>
                <w:szCs w:val="22"/>
              </w:rPr>
            </w:pPr>
            <w:r w:rsidRPr="00CD53B8">
              <w:rPr>
                <w:color w:val="000000"/>
                <w:sz w:val="22"/>
                <w:szCs w:val="22"/>
              </w:rPr>
              <w:t>0.032 (0.010)</w:t>
            </w:r>
          </w:p>
        </w:tc>
        <w:tc>
          <w:tcPr>
            <w:tcW w:w="1060" w:type="dxa"/>
            <w:noWrap/>
            <w:hideMark/>
          </w:tcPr>
          <w:p w14:paraId="42BECDF3" w14:textId="77777777" w:rsidR="004D4721" w:rsidRPr="00CD53B8" w:rsidRDefault="004D4721" w:rsidP="00931FD2">
            <w:pPr>
              <w:jc w:val="center"/>
              <w:rPr>
                <w:color w:val="000000"/>
                <w:sz w:val="22"/>
                <w:szCs w:val="22"/>
              </w:rPr>
            </w:pPr>
            <w:r w:rsidRPr="00CD53B8">
              <w:rPr>
                <w:color w:val="000000"/>
                <w:sz w:val="22"/>
                <w:szCs w:val="22"/>
              </w:rPr>
              <w:t>0.25</w:t>
            </w:r>
          </w:p>
        </w:tc>
        <w:tc>
          <w:tcPr>
            <w:tcW w:w="1060" w:type="dxa"/>
            <w:noWrap/>
            <w:hideMark/>
          </w:tcPr>
          <w:p w14:paraId="2CEFAE48" w14:textId="77777777" w:rsidR="004D4721" w:rsidRPr="00CD53B8" w:rsidRDefault="004D4721" w:rsidP="00931FD2">
            <w:pPr>
              <w:jc w:val="center"/>
              <w:rPr>
                <w:color w:val="000000"/>
                <w:sz w:val="22"/>
                <w:szCs w:val="22"/>
              </w:rPr>
            </w:pPr>
            <w:r w:rsidRPr="00CD53B8">
              <w:rPr>
                <w:color w:val="000000"/>
                <w:sz w:val="22"/>
                <w:szCs w:val="22"/>
              </w:rPr>
              <w:t>0.805</w:t>
            </w:r>
          </w:p>
        </w:tc>
      </w:tr>
      <w:tr w:rsidR="004D4721" w:rsidRPr="00CD53B8" w14:paraId="05428139" w14:textId="77777777" w:rsidTr="006D4899">
        <w:trPr>
          <w:trHeight w:val="300"/>
          <w:jc w:val="center"/>
        </w:trPr>
        <w:tc>
          <w:tcPr>
            <w:tcW w:w="2430" w:type="dxa"/>
            <w:noWrap/>
            <w:hideMark/>
          </w:tcPr>
          <w:p w14:paraId="019B4915" w14:textId="77777777" w:rsidR="004D4721" w:rsidRPr="00CD53B8" w:rsidRDefault="004D4721" w:rsidP="006D4899">
            <w:pPr>
              <w:jc w:val="center"/>
              <w:rPr>
                <w:color w:val="000000"/>
                <w:sz w:val="22"/>
                <w:szCs w:val="22"/>
              </w:rPr>
            </w:pPr>
            <w:r w:rsidRPr="00CD53B8">
              <w:rPr>
                <w:color w:val="000000"/>
                <w:sz w:val="22"/>
                <w:szCs w:val="22"/>
              </w:rPr>
              <w:t>N</w:t>
            </w:r>
          </w:p>
        </w:tc>
        <w:tc>
          <w:tcPr>
            <w:tcW w:w="1670" w:type="dxa"/>
            <w:noWrap/>
            <w:hideMark/>
          </w:tcPr>
          <w:p w14:paraId="3D4F550B" w14:textId="77777777" w:rsidR="004D4721" w:rsidRPr="00CD53B8" w:rsidRDefault="004D4721" w:rsidP="006D4899">
            <w:pPr>
              <w:jc w:val="center"/>
              <w:rPr>
                <w:color w:val="000000"/>
                <w:sz w:val="22"/>
                <w:szCs w:val="22"/>
              </w:rPr>
            </w:pPr>
            <w:r w:rsidRPr="00CD53B8">
              <w:rPr>
                <w:color w:val="000000"/>
                <w:sz w:val="22"/>
                <w:szCs w:val="22"/>
              </w:rPr>
              <w:t>417</w:t>
            </w:r>
          </w:p>
        </w:tc>
        <w:tc>
          <w:tcPr>
            <w:tcW w:w="1820" w:type="dxa"/>
            <w:noWrap/>
            <w:hideMark/>
          </w:tcPr>
          <w:p w14:paraId="277E4A21" w14:textId="77777777" w:rsidR="004D4721" w:rsidRPr="00CD53B8" w:rsidRDefault="004D4721" w:rsidP="006D4899">
            <w:pPr>
              <w:jc w:val="center"/>
              <w:rPr>
                <w:color w:val="000000"/>
                <w:sz w:val="22"/>
                <w:szCs w:val="22"/>
              </w:rPr>
            </w:pPr>
            <w:r w:rsidRPr="00CD53B8">
              <w:rPr>
                <w:color w:val="000000"/>
                <w:sz w:val="22"/>
                <w:szCs w:val="22"/>
              </w:rPr>
              <w:t>340</w:t>
            </w:r>
          </w:p>
        </w:tc>
        <w:tc>
          <w:tcPr>
            <w:tcW w:w="2120" w:type="dxa"/>
            <w:gridSpan w:val="2"/>
            <w:noWrap/>
            <w:hideMark/>
          </w:tcPr>
          <w:p w14:paraId="32EE9122" w14:textId="77777777" w:rsidR="004D4721" w:rsidRPr="00CD53B8" w:rsidRDefault="004D4721" w:rsidP="006D4899">
            <w:pPr>
              <w:rPr>
                <w:sz w:val="22"/>
                <w:szCs w:val="22"/>
              </w:rPr>
            </w:pPr>
          </w:p>
        </w:tc>
      </w:tr>
      <w:tr w:rsidR="004D4721" w:rsidRPr="00CD53B8" w14:paraId="2D76C6CB" w14:textId="77777777" w:rsidTr="006D4899">
        <w:trPr>
          <w:trHeight w:val="300"/>
          <w:jc w:val="center"/>
        </w:trPr>
        <w:tc>
          <w:tcPr>
            <w:tcW w:w="2430" w:type="dxa"/>
            <w:tcBorders>
              <w:bottom w:val="single" w:sz="4" w:space="0" w:color="000000"/>
            </w:tcBorders>
            <w:noWrap/>
          </w:tcPr>
          <w:p w14:paraId="63642033" w14:textId="77777777" w:rsidR="004D4721" w:rsidRPr="00CD53B8" w:rsidRDefault="004D4721" w:rsidP="006D4899">
            <w:pPr>
              <w:jc w:val="center"/>
              <w:rPr>
                <w:color w:val="000000"/>
                <w:sz w:val="22"/>
                <w:szCs w:val="22"/>
              </w:rPr>
            </w:pPr>
            <w:r w:rsidRPr="00CD53B8">
              <w:rPr>
                <w:color w:val="000000"/>
                <w:sz w:val="22"/>
                <w:szCs w:val="22"/>
              </w:rPr>
              <w:t>df</w:t>
            </w:r>
          </w:p>
        </w:tc>
        <w:tc>
          <w:tcPr>
            <w:tcW w:w="1670" w:type="dxa"/>
            <w:tcBorders>
              <w:bottom w:val="single" w:sz="4" w:space="0" w:color="000000"/>
            </w:tcBorders>
            <w:noWrap/>
          </w:tcPr>
          <w:p w14:paraId="13344316" w14:textId="77777777" w:rsidR="004D4721" w:rsidRPr="00CD53B8" w:rsidRDefault="004D4721" w:rsidP="006D4899">
            <w:pPr>
              <w:jc w:val="center"/>
              <w:rPr>
                <w:color w:val="000000"/>
                <w:sz w:val="22"/>
                <w:szCs w:val="22"/>
              </w:rPr>
            </w:pPr>
            <w:r w:rsidRPr="00CD53B8">
              <w:rPr>
                <w:color w:val="000000"/>
                <w:sz w:val="22"/>
                <w:szCs w:val="22"/>
              </w:rPr>
              <w:t>1, 756</w:t>
            </w:r>
          </w:p>
        </w:tc>
        <w:tc>
          <w:tcPr>
            <w:tcW w:w="1820" w:type="dxa"/>
            <w:tcBorders>
              <w:bottom w:val="single" w:sz="4" w:space="0" w:color="000000"/>
            </w:tcBorders>
            <w:noWrap/>
          </w:tcPr>
          <w:p w14:paraId="56FE4E73" w14:textId="77777777" w:rsidR="004D4721" w:rsidRPr="00CD53B8" w:rsidRDefault="004D4721" w:rsidP="006D4899">
            <w:pPr>
              <w:jc w:val="center"/>
              <w:rPr>
                <w:color w:val="000000"/>
                <w:sz w:val="22"/>
                <w:szCs w:val="22"/>
              </w:rPr>
            </w:pPr>
          </w:p>
        </w:tc>
        <w:tc>
          <w:tcPr>
            <w:tcW w:w="2120" w:type="dxa"/>
            <w:gridSpan w:val="2"/>
            <w:tcBorders>
              <w:bottom w:val="single" w:sz="4" w:space="0" w:color="000000"/>
            </w:tcBorders>
            <w:noWrap/>
          </w:tcPr>
          <w:p w14:paraId="7514791A" w14:textId="77777777" w:rsidR="004D4721" w:rsidRPr="00CD53B8" w:rsidRDefault="004D4721" w:rsidP="006D4899">
            <w:pPr>
              <w:rPr>
                <w:sz w:val="22"/>
                <w:szCs w:val="22"/>
              </w:rPr>
            </w:pPr>
          </w:p>
        </w:tc>
      </w:tr>
    </w:tbl>
    <w:p w14:paraId="40B52666" w14:textId="77777777" w:rsidR="004D4721" w:rsidRPr="00CD53B8" w:rsidRDefault="004D4721" w:rsidP="004D4721">
      <w:pPr>
        <w:sectPr w:rsidR="004D4721" w:rsidRPr="00CD53B8" w:rsidSect="00BC008F">
          <w:type w:val="nextPage"/>
          <w:pgSz w:w="12240" w:h="15840" w:code="1"/>
          <w:pgMar w:top="1440" w:right="1440" w:bottom="1440" w:left="1440" w:header="720" w:footer="720" w:gutter="0"/>
          <w:cols w:space="720"/>
          <w:docGrid w:linePitch="360"/>
        </w:sectPr>
      </w:pPr>
      <w:r w:rsidRPr="00CD53B8">
        <w:t xml:space="preserve">N = number times three trees were observed for a period of five minutes. N = number of total samples of each sampling method. N = number of total samples of each sampling method. </w:t>
      </w:r>
      <w:r w:rsidRPr="00CD53B8">
        <w:rPr>
          <w:b/>
        </w:rPr>
        <w:t xml:space="preserve">Bold </w:t>
      </w:r>
      <w:r w:rsidRPr="00CD53B8">
        <w:t>values indicate statistical differences with higher means. Data analyzed with a paired t-test (</w:t>
      </w:r>
      <w:r w:rsidRPr="00CD53B8">
        <w:rPr>
          <w:i/>
        </w:rPr>
        <w:t>P ≤</w:t>
      </w:r>
      <w:r w:rsidRPr="00CD53B8">
        <w:t xml:space="preserve"> 0.05). </w:t>
      </w:r>
    </w:p>
    <w:p w14:paraId="05B0FEE5" w14:textId="7C8CC08D" w:rsidR="004D4721" w:rsidRPr="00CD53B8" w:rsidRDefault="004D4721" w:rsidP="004D4721">
      <w:bookmarkStart w:id="54" w:name="Table214"/>
      <w:r w:rsidRPr="00CD53B8">
        <w:lastRenderedPageBreak/>
        <w:t>Table 2-14. Monthly means (SE) of arthropods observed in north central Florida olive groves in 2017 and 2018.</w:t>
      </w:r>
      <w:bookmarkEnd w:id="54"/>
    </w:p>
    <w:tbl>
      <w:tblPr>
        <w:tblStyle w:val="TableGrid"/>
        <w:tblW w:w="151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080"/>
        <w:gridCol w:w="1080"/>
        <w:gridCol w:w="1170"/>
        <w:gridCol w:w="1080"/>
        <w:gridCol w:w="1080"/>
        <w:gridCol w:w="1080"/>
        <w:gridCol w:w="1080"/>
        <w:gridCol w:w="1080"/>
        <w:gridCol w:w="1080"/>
        <w:gridCol w:w="1080"/>
        <w:gridCol w:w="720"/>
        <w:gridCol w:w="900"/>
      </w:tblGrid>
      <w:tr w:rsidR="004D4721" w:rsidRPr="00CD53B8" w14:paraId="0670B424" w14:textId="77777777" w:rsidTr="006D4899">
        <w:trPr>
          <w:trHeight w:val="300"/>
          <w:jc w:val="center"/>
        </w:trPr>
        <w:tc>
          <w:tcPr>
            <w:tcW w:w="2610" w:type="dxa"/>
            <w:tcBorders>
              <w:top w:val="single" w:sz="4" w:space="0" w:color="000000"/>
            </w:tcBorders>
            <w:noWrap/>
            <w:vAlign w:val="center"/>
          </w:tcPr>
          <w:p w14:paraId="722F49D7" w14:textId="77777777" w:rsidR="004D4721" w:rsidRPr="00CD53B8" w:rsidRDefault="004D4721" w:rsidP="006D4899">
            <w:pPr>
              <w:jc w:val="center"/>
              <w:rPr>
                <w:b/>
                <w:color w:val="000000"/>
                <w:sz w:val="22"/>
                <w:szCs w:val="22"/>
              </w:rPr>
            </w:pPr>
          </w:p>
        </w:tc>
        <w:tc>
          <w:tcPr>
            <w:tcW w:w="10890" w:type="dxa"/>
            <w:gridSpan w:val="10"/>
            <w:tcBorders>
              <w:top w:val="single" w:sz="4" w:space="0" w:color="000000"/>
              <w:bottom w:val="single" w:sz="4" w:space="0" w:color="000000"/>
            </w:tcBorders>
            <w:noWrap/>
            <w:vAlign w:val="center"/>
          </w:tcPr>
          <w:p w14:paraId="1B30C0B7" w14:textId="4E6E4471" w:rsidR="004D4721" w:rsidRPr="00CD53B8" w:rsidRDefault="004D4721" w:rsidP="006D4899">
            <w:pPr>
              <w:jc w:val="center"/>
              <w:rPr>
                <w:color w:val="000000"/>
                <w:sz w:val="22"/>
                <w:szCs w:val="22"/>
              </w:rPr>
            </w:pPr>
            <w:r w:rsidRPr="00CD53B8">
              <w:rPr>
                <w:color w:val="000000"/>
              </w:rPr>
              <w:t xml:space="preserve">Mean </w:t>
            </w:r>
            <w:r w:rsidRPr="00CD53B8">
              <w:t>(SE)/</w:t>
            </w:r>
            <w:r w:rsidR="006B6364">
              <w:t>collection effort</w:t>
            </w:r>
          </w:p>
        </w:tc>
        <w:tc>
          <w:tcPr>
            <w:tcW w:w="1620" w:type="dxa"/>
            <w:gridSpan w:val="2"/>
            <w:tcBorders>
              <w:top w:val="single" w:sz="4" w:space="0" w:color="000000"/>
            </w:tcBorders>
            <w:noWrap/>
            <w:vAlign w:val="center"/>
          </w:tcPr>
          <w:p w14:paraId="385DED98" w14:textId="77777777" w:rsidR="004D4721" w:rsidRPr="00CD53B8" w:rsidRDefault="004D4721" w:rsidP="006D4899">
            <w:pPr>
              <w:jc w:val="center"/>
              <w:rPr>
                <w:i/>
                <w:iCs/>
                <w:color w:val="000000"/>
                <w:sz w:val="22"/>
                <w:szCs w:val="22"/>
              </w:rPr>
            </w:pPr>
          </w:p>
        </w:tc>
      </w:tr>
      <w:tr w:rsidR="004D4721" w:rsidRPr="00CD53B8" w14:paraId="4D1EBF08" w14:textId="77777777" w:rsidTr="006D4899">
        <w:trPr>
          <w:trHeight w:val="300"/>
          <w:jc w:val="center"/>
        </w:trPr>
        <w:tc>
          <w:tcPr>
            <w:tcW w:w="2610" w:type="dxa"/>
            <w:tcBorders>
              <w:bottom w:val="single" w:sz="4" w:space="0" w:color="000000"/>
            </w:tcBorders>
            <w:noWrap/>
            <w:vAlign w:val="center"/>
            <w:hideMark/>
          </w:tcPr>
          <w:p w14:paraId="2CBB8D57" w14:textId="77777777" w:rsidR="004D4721" w:rsidRPr="00CD53B8" w:rsidRDefault="004D4721" w:rsidP="006D4899">
            <w:pPr>
              <w:jc w:val="center"/>
              <w:rPr>
                <w:color w:val="000000"/>
                <w:sz w:val="22"/>
                <w:szCs w:val="22"/>
              </w:rPr>
            </w:pPr>
            <w:r w:rsidRPr="00CD53B8">
              <w:rPr>
                <w:color w:val="000000"/>
                <w:sz w:val="22"/>
                <w:szCs w:val="22"/>
              </w:rPr>
              <w:t>Group</w:t>
            </w:r>
          </w:p>
        </w:tc>
        <w:tc>
          <w:tcPr>
            <w:tcW w:w="1080" w:type="dxa"/>
            <w:tcBorders>
              <w:top w:val="single" w:sz="4" w:space="0" w:color="000000"/>
              <w:bottom w:val="single" w:sz="4" w:space="0" w:color="000000"/>
            </w:tcBorders>
            <w:noWrap/>
            <w:vAlign w:val="center"/>
            <w:hideMark/>
          </w:tcPr>
          <w:p w14:paraId="322A084A" w14:textId="77777777" w:rsidR="004D4721" w:rsidRPr="00CD53B8" w:rsidRDefault="004D4721" w:rsidP="006D4899">
            <w:pPr>
              <w:jc w:val="center"/>
              <w:rPr>
                <w:color w:val="000000"/>
                <w:sz w:val="22"/>
                <w:szCs w:val="22"/>
              </w:rPr>
            </w:pPr>
            <w:r w:rsidRPr="00CD53B8">
              <w:rPr>
                <w:color w:val="000000"/>
                <w:sz w:val="22"/>
                <w:szCs w:val="22"/>
              </w:rPr>
              <w:t>Feb</w:t>
            </w:r>
          </w:p>
        </w:tc>
        <w:tc>
          <w:tcPr>
            <w:tcW w:w="1080" w:type="dxa"/>
            <w:tcBorders>
              <w:top w:val="single" w:sz="4" w:space="0" w:color="000000"/>
              <w:bottom w:val="single" w:sz="4" w:space="0" w:color="000000"/>
            </w:tcBorders>
            <w:noWrap/>
            <w:vAlign w:val="center"/>
            <w:hideMark/>
          </w:tcPr>
          <w:p w14:paraId="118CD5E1" w14:textId="77777777" w:rsidR="004D4721" w:rsidRPr="00CD53B8" w:rsidRDefault="004D4721" w:rsidP="006D4899">
            <w:pPr>
              <w:jc w:val="center"/>
              <w:rPr>
                <w:color w:val="000000"/>
                <w:sz w:val="22"/>
                <w:szCs w:val="22"/>
              </w:rPr>
            </w:pPr>
            <w:r w:rsidRPr="00CD53B8">
              <w:rPr>
                <w:color w:val="000000"/>
                <w:sz w:val="22"/>
                <w:szCs w:val="22"/>
              </w:rPr>
              <w:t>Mar</w:t>
            </w:r>
          </w:p>
        </w:tc>
        <w:tc>
          <w:tcPr>
            <w:tcW w:w="1170" w:type="dxa"/>
            <w:tcBorders>
              <w:top w:val="single" w:sz="4" w:space="0" w:color="000000"/>
              <w:bottom w:val="single" w:sz="4" w:space="0" w:color="000000"/>
            </w:tcBorders>
            <w:noWrap/>
            <w:vAlign w:val="center"/>
            <w:hideMark/>
          </w:tcPr>
          <w:p w14:paraId="62F5C7CB" w14:textId="77777777" w:rsidR="004D4721" w:rsidRPr="00CD53B8" w:rsidRDefault="004D4721" w:rsidP="006D4899">
            <w:pPr>
              <w:jc w:val="center"/>
              <w:rPr>
                <w:color w:val="000000"/>
                <w:sz w:val="22"/>
                <w:szCs w:val="22"/>
              </w:rPr>
            </w:pPr>
            <w:r w:rsidRPr="00CD53B8">
              <w:rPr>
                <w:color w:val="000000"/>
                <w:sz w:val="22"/>
                <w:szCs w:val="22"/>
              </w:rPr>
              <w:t>Apr</w:t>
            </w:r>
          </w:p>
        </w:tc>
        <w:tc>
          <w:tcPr>
            <w:tcW w:w="1080" w:type="dxa"/>
            <w:tcBorders>
              <w:top w:val="single" w:sz="4" w:space="0" w:color="000000"/>
              <w:bottom w:val="single" w:sz="4" w:space="0" w:color="000000"/>
            </w:tcBorders>
            <w:noWrap/>
            <w:vAlign w:val="center"/>
            <w:hideMark/>
          </w:tcPr>
          <w:p w14:paraId="09FE9349" w14:textId="77777777" w:rsidR="004D4721" w:rsidRPr="00CD53B8" w:rsidRDefault="004D4721" w:rsidP="006D4899">
            <w:pPr>
              <w:jc w:val="center"/>
              <w:rPr>
                <w:color w:val="000000"/>
                <w:sz w:val="22"/>
                <w:szCs w:val="22"/>
              </w:rPr>
            </w:pPr>
            <w:r w:rsidRPr="00CD53B8">
              <w:rPr>
                <w:color w:val="000000"/>
                <w:sz w:val="22"/>
                <w:szCs w:val="22"/>
              </w:rPr>
              <w:t>May</w:t>
            </w:r>
          </w:p>
        </w:tc>
        <w:tc>
          <w:tcPr>
            <w:tcW w:w="1080" w:type="dxa"/>
            <w:tcBorders>
              <w:top w:val="single" w:sz="4" w:space="0" w:color="000000"/>
              <w:bottom w:val="single" w:sz="4" w:space="0" w:color="000000"/>
            </w:tcBorders>
            <w:noWrap/>
            <w:vAlign w:val="center"/>
            <w:hideMark/>
          </w:tcPr>
          <w:p w14:paraId="06651783" w14:textId="77777777" w:rsidR="004D4721" w:rsidRPr="00CD53B8" w:rsidRDefault="004D4721" w:rsidP="006D4899">
            <w:pPr>
              <w:jc w:val="center"/>
              <w:rPr>
                <w:color w:val="000000"/>
                <w:sz w:val="22"/>
                <w:szCs w:val="22"/>
              </w:rPr>
            </w:pPr>
            <w:r w:rsidRPr="00CD53B8">
              <w:rPr>
                <w:color w:val="000000"/>
                <w:sz w:val="22"/>
                <w:szCs w:val="22"/>
              </w:rPr>
              <w:t>Jun</w:t>
            </w:r>
          </w:p>
        </w:tc>
        <w:tc>
          <w:tcPr>
            <w:tcW w:w="1080" w:type="dxa"/>
            <w:tcBorders>
              <w:top w:val="single" w:sz="4" w:space="0" w:color="000000"/>
              <w:bottom w:val="single" w:sz="4" w:space="0" w:color="000000"/>
            </w:tcBorders>
            <w:noWrap/>
            <w:vAlign w:val="center"/>
            <w:hideMark/>
          </w:tcPr>
          <w:p w14:paraId="6F43B4B5" w14:textId="77777777" w:rsidR="004D4721" w:rsidRPr="00CD53B8" w:rsidRDefault="004D4721" w:rsidP="006D4899">
            <w:pPr>
              <w:jc w:val="center"/>
              <w:rPr>
                <w:color w:val="000000"/>
                <w:sz w:val="22"/>
                <w:szCs w:val="22"/>
              </w:rPr>
            </w:pPr>
            <w:r w:rsidRPr="00CD53B8">
              <w:rPr>
                <w:color w:val="000000"/>
                <w:sz w:val="22"/>
                <w:szCs w:val="22"/>
              </w:rPr>
              <w:t>Jul</w:t>
            </w:r>
          </w:p>
        </w:tc>
        <w:tc>
          <w:tcPr>
            <w:tcW w:w="1080" w:type="dxa"/>
            <w:tcBorders>
              <w:top w:val="single" w:sz="4" w:space="0" w:color="000000"/>
              <w:bottom w:val="single" w:sz="4" w:space="0" w:color="000000"/>
            </w:tcBorders>
            <w:noWrap/>
            <w:vAlign w:val="center"/>
            <w:hideMark/>
          </w:tcPr>
          <w:p w14:paraId="137885D5" w14:textId="77777777" w:rsidR="004D4721" w:rsidRPr="00CD53B8" w:rsidRDefault="004D4721" w:rsidP="006D4899">
            <w:pPr>
              <w:jc w:val="center"/>
              <w:rPr>
                <w:color w:val="000000"/>
                <w:sz w:val="22"/>
                <w:szCs w:val="22"/>
              </w:rPr>
            </w:pPr>
            <w:r w:rsidRPr="00CD53B8">
              <w:rPr>
                <w:color w:val="000000"/>
                <w:sz w:val="22"/>
                <w:szCs w:val="22"/>
              </w:rPr>
              <w:t>Aug</w:t>
            </w:r>
          </w:p>
        </w:tc>
        <w:tc>
          <w:tcPr>
            <w:tcW w:w="1080" w:type="dxa"/>
            <w:tcBorders>
              <w:top w:val="single" w:sz="4" w:space="0" w:color="000000"/>
              <w:bottom w:val="single" w:sz="4" w:space="0" w:color="000000"/>
            </w:tcBorders>
            <w:noWrap/>
            <w:vAlign w:val="center"/>
            <w:hideMark/>
          </w:tcPr>
          <w:p w14:paraId="11B2FC72" w14:textId="77777777" w:rsidR="004D4721" w:rsidRPr="00CD53B8" w:rsidRDefault="004D4721" w:rsidP="006D4899">
            <w:pPr>
              <w:jc w:val="center"/>
              <w:rPr>
                <w:color w:val="000000"/>
                <w:sz w:val="22"/>
                <w:szCs w:val="22"/>
              </w:rPr>
            </w:pPr>
            <w:r w:rsidRPr="00CD53B8">
              <w:rPr>
                <w:color w:val="000000"/>
                <w:sz w:val="22"/>
                <w:szCs w:val="22"/>
              </w:rPr>
              <w:t>Sept</w:t>
            </w:r>
          </w:p>
        </w:tc>
        <w:tc>
          <w:tcPr>
            <w:tcW w:w="1080" w:type="dxa"/>
            <w:tcBorders>
              <w:top w:val="single" w:sz="4" w:space="0" w:color="000000"/>
              <w:bottom w:val="single" w:sz="4" w:space="0" w:color="000000"/>
            </w:tcBorders>
            <w:noWrap/>
            <w:vAlign w:val="center"/>
            <w:hideMark/>
          </w:tcPr>
          <w:p w14:paraId="1A8B6082" w14:textId="77777777" w:rsidR="004D4721" w:rsidRPr="00CD53B8" w:rsidRDefault="004D4721" w:rsidP="006D4899">
            <w:pPr>
              <w:jc w:val="center"/>
              <w:rPr>
                <w:color w:val="000000"/>
                <w:sz w:val="22"/>
                <w:szCs w:val="22"/>
              </w:rPr>
            </w:pPr>
            <w:r w:rsidRPr="00CD53B8">
              <w:rPr>
                <w:color w:val="000000"/>
                <w:sz w:val="22"/>
                <w:szCs w:val="22"/>
              </w:rPr>
              <w:t>Oct</w:t>
            </w:r>
          </w:p>
        </w:tc>
        <w:tc>
          <w:tcPr>
            <w:tcW w:w="1080" w:type="dxa"/>
            <w:tcBorders>
              <w:top w:val="single" w:sz="4" w:space="0" w:color="000000"/>
              <w:bottom w:val="single" w:sz="4" w:space="0" w:color="000000"/>
            </w:tcBorders>
            <w:noWrap/>
            <w:vAlign w:val="center"/>
            <w:hideMark/>
          </w:tcPr>
          <w:p w14:paraId="70020C74" w14:textId="77777777" w:rsidR="004D4721" w:rsidRPr="00CD53B8" w:rsidRDefault="004D4721" w:rsidP="006D4899">
            <w:pPr>
              <w:jc w:val="center"/>
              <w:rPr>
                <w:color w:val="000000"/>
                <w:sz w:val="22"/>
                <w:szCs w:val="22"/>
              </w:rPr>
            </w:pPr>
            <w:r w:rsidRPr="00CD53B8">
              <w:rPr>
                <w:color w:val="000000"/>
                <w:sz w:val="22"/>
                <w:szCs w:val="22"/>
              </w:rPr>
              <w:t>Nov</w:t>
            </w:r>
          </w:p>
        </w:tc>
        <w:tc>
          <w:tcPr>
            <w:tcW w:w="720" w:type="dxa"/>
            <w:tcBorders>
              <w:bottom w:val="single" w:sz="4" w:space="0" w:color="000000"/>
            </w:tcBorders>
            <w:noWrap/>
            <w:vAlign w:val="center"/>
            <w:hideMark/>
          </w:tcPr>
          <w:p w14:paraId="19A4A4F2" w14:textId="77777777" w:rsidR="004D4721" w:rsidRPr="00CD53B8" w:rsidRDefault="004D4721" w:rsidP="006D4899">
            <w:pPr>
              <w:jc w:val="center"/>
              <w:rPr>
                <w:color w:val="000000"/>
                <w:sz w:val="22"/>
                <w:szCs w:val="22"/>
              </w:rPr>
            </w:pPr>
            <w:r w:rsidRPr="00CD53B8">
              <w:rPr>
                <w:color w:val="000000"/>
                <w:sz w:val="22"/>
                <w:szCs w:val="22"/>
              </w:rPr>
              <w:t>F</w:t>
            </w:r>
          </w:p>
        </w:tc>
        <w:tc>
          <w:tcPr>
            <w:tcW w:w="900" w:type="dxa"/>
            <w:tcBorders>
              <w:bottom w:val="single" w:sz="4" w:space="0" w:color="000000"/>
            </w:tcBorders>
            <w:noWrap/>
            <w:vAlign w:val="center"/>
            <w:hideMark/>
          </w:tcPr>
          <w:p w14:paraId="5C58937B"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5CDF94E4" w14:textId="77777777" w:rsidTr="006D4899">
        <w:trPr>
          <w:trHeight w:val="300"/>
          <w:jc w:val="center"/>
        </w:trPr>
        <w:tc>
          <w:tcPr>
            <w:tcW w:w="2610" w:type="dxa"/>
            <w:tcBorders>
              <w:top w:val="single" w:sz="4" w:space="0" w:color="000000"/>
            </w:tcBorders>
            <w:noWrap/>
            <w:hideMark/>
          </w:tcPr>
          <w:p w14:paraId="2F937E95" w14:textId="77777777" w:rsidR="004D4721" w:rsidRPr="00CD53B8" w:rsidRDefault="004D4721" w:rsidP="006D4899">
            <w:pPr>
              <w:rPr>
                <w:color w:val="000000"/>
                <w:sz w:val="20"/>
                <w:szCs w:val="20"/>
              </w:rPr>
            </w:pPr>
            <w:r w:rsidRPr="00CD53B8">
              <w:rPr>
                <w:color w:val="000000"/>
                <w:sz w:val="20"/>
                <w:szCs w:val="20"/>
              </w:rPr>
              <w:t>Acari</w:t>
            </w:r>
          </w:p>
        </w:tc>
        <w:tc>
          <w:tcPr>
            <w:tcW w:w="1080" w:type="dxa"/>
            <w:tcBorders>
              <w:top w:val="single" w:sz="4" w:space="0" w:color="000000"/>
            </w:tcBorders>
            <w:noWrap/>
            <w:hideMark/>
          </w:tcPr>
          <w:p w14:paraId="486BEA74" w14:textId="77777777" w:rsidR="004D4721" w:rsidRPr="00CD53B8" w:rsidRDefault="004D4721" w:rsidP="006D4899">
            <w:pPr>
              <w:rPr>
                <w:color w:val="000000"/>
                <w:sz w:val="20"/>
                <w:szCs w:val="20"/>
              </w:rPr>
            </w:pPr>
            <w:r w:rsidRPr="00CD53B8">
              <w:rPr>
                <w:color w:val="000000"/>
                <w:sz w:val="20"/>
                <w:szCs w:val="20"/>
              </w:rPr>
              <w:t>0.042 (0.029) a</w:t>
            </w:r>
          </w:p>
        </w:tc>
        <w:tc>
          <w:tcPr>
            <w:tcW w:w="1080" w:type="dxa"/>
            <w:tcBorders>
              <w:top w:val="single" w:sz="4" w:space="0" w:color="000000"/>
            </w:tcBorders>
            <w:noWrap/>
            <w:hideMark/>
          </w:tcPr>
          <w:p w14:paraId="6F0E3330" w14:textId="77777777" w:rsidR="004D4721" w:rsidRPr="00CD53B8" w:rsidRDefault="004D4721" w:rsidP="006D4899">
            <w:pPr>
              <w:rPr>
                <w:color w:val="000000"/>
                <w:sz w:val="20"/>
                <w:szCs w:val="20"/>
              </w:rPr>
            </w:pPr>
            <w:r w:rsidRPr="00CD53B8">
              <w:rPr>
                <w:color w:val="000000"/>
                <w:sz w:val="20"/>
                <w:szCs w:val="20"/>
              </w:rPr>
              <w:t>0.029 (0.016) a</w:t>
            </w:r>
          </w:p>
        </w:tc>
        <w:tc>
          <w:tcPr>
            <w:tcW w:w="1170" w:type="dxa"/>
            <w:tcBorders>
              <w:top w:val="single" w:sz="4" w:space="0" w:color="000000"/>
            </w:tcBorders>
            <w:noWrap/>
            <w:hideMark/>
          </w:tcPr>
          <w:p w14:paraId="0ECEAA7B" w14:textId="77777777" w:rsidR="004D4721" w:rsidRPr="00CD53B8" w:rsidRDefault="004D4721" w:rsidP="006D4899">
            <w:pPr>
              <w:rPr>
                <w:color w:val="000000"/>
                <w:sz w:val="20"/>
                <w:szCs w:val="20"/>
              </w:rPr>
            </w:pPr>
            <w:r w:rsidRPr="00CD53B8">
              <w:rPr>
                <w:color w:val="000000"/>
                <w:sz w:val="20"/>
                <w:szCs w:val="20"/>
              </w:rPr>
              <w:t>0.007 (0.007) a</w:t>
            </w:r>
          </w:p>
        </w:tc>
        <w:tc>
          <w:tcPr>
            <w:tcW w:w="1080" w:type="dxa"/>
            <w:tcBorders>
              <w:top w:val="single" w:sz="4" w:space="0" w:color="000000"/>
            </w:tcBorders>
            <w:noWrap/>
            <w:hideMark/>
          </w:tcPr>
          <w:p w14:paraId="296EF5D8"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tcBorders>
              <w:top w:val="single" w:sz="4" w:space="0" w:color="000000"/>
            </w:tcBorders>
            <w:noWrap/>
            <w:hideMark/>
          </w:tcPr>
          <w:p w14:paraId="20DA2C0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6CD89442"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4BBCA84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1F8F9E4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63B6F8E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7D76C4B3"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single" w:sz="4" w:space="0" w:color="000000"/>
            </w:tcBorders>
            <w:noWrap/>
            <w:hideMark/>
          </w:tcPr>
          <w:p w14:paraId="5064F59F" w14:textId="77777777" w:rsidR="004D4721" w:rsidRPr="00CD53B8" w:rsidRDefault="004D4721" w:rsidP="006D4899">
            <w:pPr>
              <w:jc w:val="right"/>
              <w:rPr>
                <w:color w:val="000000"/>
                <w:sz w:val="20"/>
                <w:szCs w:val="20"/>
              </w:rPr>
            </w:pPr>
            <w:r w:rsidRPr="00CD53B8">
              <w:rPr>
                <w:color w:val="000000"/>
                <w:sz w:val="20"/>
                <w:szCs w:val="20"/>
              </w:rPr>
              <w:t>1.54</w:t>
            </w:r>
          </w:p>
        </w:tc>
        <w:tc>
          <w:tcPr>
            <w:tcW w:w="900" w:type="dxa"/>
            <w:tcBorders>
              <w:top w:val="single" w:sz="4" w:space="0" w:color="000000"/>
            </w:tcBorders>
            <w:noWrap/>
            <w:hideMark/>
          </w:tcPr>
          <w:p w14:paraId="4C2FB27F" w14:textId="77777777" w:rsidR="004D4721" w:rsidRPr="00CD53B8" w:rsidRDefault="004D4721" w:rsidP="006D4899">
            <w:pPr>
              <w:jc w:val="right"/>
              <w:rPr>
                <w:color w:val="000000"/>
                <w:sz w:val="20"/>
                <w:szCs w:val="20"/>
              </w:rPr>
            </w:pPr>
            <w:r w:rsidRPr="00CD53B8">
              <w:rPr>
                <w:color w:val="000000"/>
                <w:sz w:val="20"/>
                <w:szCs w:val="20"/>
              </w:rPr>
              <w:t>0.129</w:t>
            </w:r>
          </w:p>
        </w:tc>
      </w:tr>
      <w:tr w:rsidR="004D4721" w:rsidRPr="00CD53B8" w14:paraId="5FDB1CBF" w14:textId="77777777" w:rsidTr="006D4899">
        <w:trPr>
          <w:trHeight w:val="300"/>
          <w:jc w:val="center"/>
        </w:trPr>
        <w:tc>
          <w:tcPr>
            <w:tcW w:w="2610" w:type="dxa"/>
            <w:noWrap/>
            <w:hideMark/>
          </w:tcPr>
          <w:p w14:paraId="085FD81B" w14:textId="77777777" w:rsidR="004D4721" w:rsidRPr="00CD53B8" w:rsidRDefault="004D4721" w:rsidP="006D4899">
            <w:pPr>
              <w:rPr>
                <w:bCs/>
                <w:color w:val="000000"/>
                <w:sz w:val="20"/>
                <w:szCs w:val="20"/>
              </w:rPr>
            </w:pPr>
            <w:r w:rsidRPr="00CD53B8">
              <w:rPr>
                <w:bCs/>
                <w:color w:val="000000"/>
                <w:sz w:val="20"/>
                <w:szCs w:val="20"/>
              </w:rPr>
              <w:t>Araneae</w:t>
            </w:r>
          </w:p>
        </w:tc>
        <w:tc>
          <w:tcPr>
            <w:tcW w:w="1080" w:type="dxa"/>
            <w:noWrap/>
            <w:hideMark/>
          </w:tcPr>
          <w:p w14:paraId="5FF23F26" w14:textId="77777777" w:rsidR="004D4721" w:rsidRPr="00CD53B8" w:rsidRDefault="004D4721" w:rsidP="006D4899">
            <w:pPr>
              <w:rPr>
                <w:color w:val="000000"/>
                <w:sz w:val="20"/>
                <w:szCs w:val="20"/>
              </w:rPr>
            </w:pPr>
            <w:r w:rsidRPr="00CD53B8">
              <w:rPr>
                <w:color w:val="000000"/>
                <w:sz w:val="20"/>
                <w:szCs w:val="20"/>
              </w:rPr>
              <w:t>0.146 (0.067) cd</w:t>
            </w:r>
          </w:p>
        </w:tc>
        <w:tc>
          <w:tcPr>
            <w:tcW w:w="1080" w:type="dxa"/>
            <w:noWrap/>
            <w:hideMark/>
          </w:tcPr>
          <w:p w14:paraId="6B6D8F9C" w14:textId="77777777" w:rsidR="004D4721" w:rsidRPr="00CD53B8" w:rsidRDefault="004D4721" w:rsidP="006D4899">
            <w:pPr>
              <w:rPr>
                <w:color w:val="000000"/>
                <w:sz w:val="20"/>
                <w:szCs w:val="20"/>
              </w:rPr>
            </w:pPr>
            <w:r w:rsidRPr="00CD53B8">
              <w:rPr>
                <w:color w:val="000000"/>
                <w:sz w:val="20"/>
                <w:szCs w:val="20"/>
              </w:rPr>
              <w:t>0.076 (0.029) d</w:t>
            </w:r>
          </w:p>
        </w:tc>
        <w:tc>
          <w:tcPr>
            <w:tcW w:w="1170" w:type="dxa"/>
            <w:noWrap/>
            <w:hideMark/>
          </w:tcPr>
          <w:p w14:paraId="652B48B5" w14:textId="77777777" w:rsidR="004D4721" w:rsidRPr="00CD53B8" w:rsidRDefault="004D4721" w:rsidP="006D4899">
            <w:pPr>
              <w:rPr>
                <w:color w:val="000000"/>
                <w:sz w:val="20"/>
                <w:szCs w:val="20"/>
              </w:rPr>
            </w:pPr>
            <w:r w:rsidRPr="00CD53B8">
              <w:rPr>
                <w:color w:val="000000"/>
                <w:sz w:val="20"/>
                <w:szCs w:val="20"/>
              </w:rPr>
              <w:t>0.257 (0.058) bcd</w:t>
            </w:r>
          </w:p>
        </w:tc>
        <w:tc>
          <w:tcPr>
            <w:tcW w:w="1080" w:type="dxa"/>
            <w:noWrap/>
            <w:hideMark/>
          </w:tcPr>
          <w:p w14:paraId="48913D77" w14:textId="77777777" w:rsidR="004D4721" w:rsidRPr="00CD53B8" w:rsidRDefault="004D4721" w:rsidP="006D4899">
            <w:pPr>
              <w:rPr>
                <w:color w:val="000000"/>
                <w:sz w:val="20"/>
                <w:szCs w:val="20"/>
              </w:rPr>
            </w:pPr>
            <w:r w:rsidRPr="00CD53B8">
              <w:rPr>
                <w:color w:val="000000"/>
                <w:sz w:val="20"/>
                <w:szCs w:val="20"/>
              </w:rPr>
              <w:t>0.273 (0.067) bcd</w:t>
            </w:r>
          </w:p>
        </w:tc>
        <w:tc>
          <w:tcPr>
            <w:tcW w:w="1080" w:type="dxa"/>
            <w:noWrap/>
            <w:hideMark/>
          </w:tcPr>
          <w:p w14:paraId="06EFE5C9" w14:textId="77777777" w:rsidR="004D4721" w:rsidRPr="00CD53B8" w:rsidRDefault="004D4721" w:rsidP="006D4899">
            <w:pPr>
              <w:rPr>
                <w:color w:val="000000"/>
                <w:sz w:val="20"/>
                <w:szCs w:val="20"/>
              </w:rPr>
            </w:pPr>
            <w:r w:rsidRPr="00CD53B8">
              <w:rPr>
                <w:color w:val="000000"/>
                <w:sz w:val="20"/>
                <w:szCs w:val="20"/>
              </w:rPr>
              <w:t>0.265 (0.061) bcd</w:t>
            </w:r>
          </w:p>
        </w:tc>
        <w:tc>
          <w:tcPr>
            <w:tcW w:w="1080" w:type="dxa"/>
            <w:noWrap/>
            <w:hideMark/>
          </w:tcPr>
          <w:p w14:paraId="3C4F048B" w14:textId="77777777" w:rsidR="004D4721" w:rsidRPr="00CD53B8" w:rsidRDefault="004D4721" w:rsidP="006D4899">
            <w:pPr>
              <w:rPr>
                <w:color w:val="000000"/>
                <w:sz w:val="20"/>
                <w:szCs w:val="20"/>
              </w:rPr>
            </w:pPr>
            <w:r w:rsidRPr="00CD53B8">
              <w:rPr>
                <w:color w:val="000000"/>
                <w:sz w:val="20"/>
                <w:szCs w:val="20"/>
              </w:rPr>
              <w:t>0.409 (0.081) bc</w:t>
            </w:r>
          </w:p>
        </w:tc>
        <w:tc>
          <w:tcPr>
            <w:tcW w:w="1080" w:type="dxa"/>
            <w:noWrap/>
            <w:hideMark/>
          </w:tcPr>
          <w:p w14:paraId="3E6E2F00" w14:textId="77777777" w:rsidR="004D4721" w:rsidRPr="00CD53B8" w:rsidRDefault="004D4721" w:rsidP="006D4899">
            <w:pPr>
              <w:rPr>
                <w:b/>
                <w:color w:val="000000"/>
                <w:sz w:val="20"/>
                <w:szCs w:val="20"/>
              </w:rPr>
            </w:pPr>
            <w:r w:rsidRPr="00CD53B8">
              <w:rPr>
                <w:b/>
                <w:color w:val="000000"/>
                <w:sz w:val="20"/>
                <w:szCs w:val="20"/>
              </w:rPr>
              <w:t>1.000 (0.198) a</w:t>
            </w:r>
          </w:p>
        </w:tc>
        <w:tc>
          <w:tcPr>
            <w:tcW w:w="1080" w:type="dxa"/>
            <w:noWrap/>
            <w:hideMark/>
          </w:tcPr>
          <w:p w14:paraId="240DD90F" w14:textId="77777777" w:rsidR="004D4721" w:rsidRPr="00CD53B8" w:rsidRDefault="004D4721" w:rsidP="006D4899">
            <w:pPr>
              <w:rPr>
                <w:color w:val="000000"/>
                <w:sz w:val="20"/>
                <w:szCs w:val="20"/>
              </w:rPr>
            </w:pPr>
            <w:r w:rsidRPr="00CD53B8">
              <w:rPr>
                <w:color w:val="000000"/>
                <w:sz w:val="20"/>
                <w:szCs w:val="20"/>
              </w:rPr>
              <w:t>0.667 (0.203) b</w:t>
            </w:r>
          </w:p>
        </w:tc>
        <w:tc>
          <w:tcPr>
            <w:tcW w:w="1080" w:type="dxa"/>
            <w:noWrap/>
            <w:hideMark/>
          </w:tcPr>
          <w:p w14:paraId="424CE7EB" w14:textId="77777777" w:rsidR="004D4721" w:rsidRPr="00CD53B8" w:rsidRDefault="004D4721" w:rsidP="006D4899">
            <w:pPr>
              <w:rPr>
                <w:color w:val="000000"/>
                <w:sz w:val="20"/>
                <w:szCs w:val="20"/>
              </w:rPr>
            </w:pPr>
            <w:r w:rsidRPr="00CD53B8">
              <w:rPr>
                <w:color w:val="000000"/>
                <w:sz w:val="20"/>
                <w:szCs w:val="20"/>
              </w:rPr>
              <w:t>0.545 (0.169) bc</w:t>
            </w:r>
          </w:p>
        </w:tc>
        <w:tc>
          <w:tcPr>
            <w:tcW w:w="1080" w:type="dxa"/>
            <w:noWrap/>
            <w:hideMark/>
          </w:tcPr>
          <w:p w14:paraId="1B6A098D" w14:textId="77777777" w:rsidR="004D4721" w:rsidRPr="00CD53B8" w:rsidRDefault="004D4721" w:rsidP="006D4899">
            <w:pPr>
              <w:rPr>
                <w:color w:val="000000"/>
                <w:sz w:val="20"/>
                <w:szCs w:val="20"/>
              </w:rPr>
            </w:pPr>
            <w:r w:rsidRPr="00CD53B8">
              <w:rPr>
                <w:color w:val="000000"/>
                <w:sz w:val="20"/>
                <w:szCs w:val="20"/>
              </w:rPr>
              <w:t>0.525 (0.134) b</w:t>
            </w:r>
          </w:p>
        </w:tc>
        <w:tc>
          <w:tcPr>
            <w:tcW w:w="720" w:type="dxa"/>
            <w:noWrap/>
            <w:hideMark/>
          </w:tcPr>
          <w:p w14:paraId="4DFD1E45" w14:textId="77777777" w:rsidR="004D4721" w:rsidRPr="00CD53B8" w:rsidRDefault="004D4721" w:rsidP="006D4899">
            <w:pPr>
              <w:jc w:val="right"/>
              <w:rPr>
                <w:color w:val="000000"/>
                <w:sz w:val="20"/>
                <w:szCs w:val="20"/>
              </w:rPr>
            </w:pPr>
            <w:r w:rsidRPr="00CD53B8">
              <w:rPr>
                <w:color w:val="000000"/>
                <w:sz w:val="20"/>
                <w:szCs w:val="20"/>
              </w:rPr>
              <w:t>7.41</w:t>
            </w:r>
          </w:p>
        </w:tc>
        <w:tc>
          <w:tcPr>
            <w:tcW w:w="900" w:type="dxa"/>
            <w:noWrap/>
            <w:hideMark/>
          </w:tcPr>
          <w:p w14:paraId="027F11D0"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5D6936DE" w14:textId="77777777" w:rsidTr="006D4899">
        <w:trPr>
          <w:trHeight w:val="300"/>
          <w:jc w:val="center"/>
        </w:trPr>
        <w:tc>
          <w:tcPr>
            <w:tcW w:w="2610" w:type="dxa"/>
            <w:noWrap/>
            <w:hideMark/>
          </w:tcPr>
          <w:p w14:paraId="73EAB077" w14:textId="77777777" w:rsidR="004D4721" w:rsidRPr="00CD53B8" w:rsidRDefault="004D4721" w:rsidP="006D4899">
            <w:pPr>
              <w:rPr>
                <w:color w:val="000000"/>
                <w:sz w:val="20"/>
                <w:szCs w:val="20"/>
              </w:rPr>
            </w:pPr>
            <w:r w:rsidRPr="00CD53B8">
              <w:rPr>
                <w:color w:val="000000"/>
                <w:sz w:val="20"/>
                <w:szCs w:val="20"/>
              </w:rPr>
              <w:t>Blattodea</w:t>
            </w:r>
          </w:p>
        </w:tc>
        <w:tc>
          <w:tcPr>
            <w:tcW w:w="1080" w:type="dxa"/>
            <w:noWrap/>
            <w:hideMark/>
          </w:tcPr>
          <w:p w14:paraId="0D80B75A"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1E069D6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7ED0A073"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24A8528A"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8734E39" w14:textId="77777777" w:rsidR="004D4721" w:rsidRPr="00CD53B8" w:rsidRDefault="004D4721" w:rsidP="006D4899">
            <w:pPr>
              <w:rPr>
                <w:color w:val="000000"/>
                <w:sz w:val="20"/>
                <w:szCs w:val="20"/>
              </w:rPr>
            </w:pPr>
            <w:r w:rsidRPr="00CD53B8">
              <w:rPr>
                <w:color w:val="000000"/>
                <w:sz w:val="20"/>
                <w:szCs w:val="20"/>
              </w:rPr>
              <w:t>0.020 (0.020) a</w:t>
            </w:r>
          </w:p>
        </w:tc>
        <w:tc>
          <w:tcPr>
            <w:tcW w:w="1080" w:type="dxa"/>
            <w:noWrap/>
            <w:hideMark/>
          </w:tcPr>
          <w:p w14:paraId="2A8CD59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7EB0FD7" w14:textId="77777777" w:rsidR="004D4721" w:rsidRPr="00CD53B8" w:rsidRDefault="004D4721" w:rsidP="006D4899">
            <w:pPr>
              <w:rPr>
                <w:color w:val="000000"/>
                <w:sz w:val="20"/>
                <w:szCs w:val="20"/>
              </w:rPr>
            </w:pPr>
            <w:r w:rsidRPr="00CD53B8">
              <w:rPr>
                <w:color w:val="000000"/>
                <w:sz w:val="20"/>
                <w:szCs w:val="20"/>
              </w:rPr>
              <w:t>0.030 (0.021) a</w:t>
            </w:r>
          </w:p>
        </w:tc>
        <w:tc>
          <w:tcPr>
            <w:tcW w:w="1080" w:type="dxa"/>
            <w:noWrap/>
            <w:hideMark/>
          </w:tcPr>
          <w:p w14:paraId="0FCBB354"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14AB59B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0C9C62F2" w14:textId="77777777" w:rsidR="004D4721" w:rsidRPr="00CD53B8" w:rsidRDefault="004D4721" w:rsidP="006D4899">
            <w:pPr>
              <w:rPr>
                <w:color w:val="000000"/>
                <w:sz w:val="20"/>
                <w:szCs w:val="20"/>
              </w:rPr>
            </w:pPr>
            <w:r w:rsidRPr="00CD53B8">
              <w:rPr>
                <w:color w:val="000000"/>
                <w:sz w:val="20"/>
                <w:szCs w:val="20"/>
              </w:rPr>
              <w:t>0.000 (0.000) a</w:t>
            </w:r>
          </w:p>
        </w:tc>
        <w:tc>
          <w:tcPr>
            <w:tcW w:w="720" w:type="dxa"/>
            <w:noWrap/>
            <w:hideMark/>
          </w:tcPr>
          <w:p w14:paraId="668CA59E" w14:textId="77777777" w:rsidR="004D4721" w:rsidRPr="00CD53B8" w:rsidRDefault="004D4721" w:rsidP="006D4899">
            <w:pPr>
              <w:jc w:val="right"/>
              <w:rPr>
                <w:color w:val="000000"/>
                <w:sz w:val="20"/>
                <w:szCs w:val="20"/>
              </w:rPr>
            </w:pPr>
            <w:r w:rsidRPr="00CD53B8">
              <w:rPr>
                <w:color w:val="000000"/>
                <w:sz w:val="20"/>
                <w:szCs w:val="20"/>
              </w:rPr>
              <w:t>1.30</w:t>
            </w:r>
          </w:p>
        </w:tc>
        <w:tc>
          <w:tcPr>
            <w:tcW w:w="900" w:type="dxa"/>
            <w:noWrap/>
            <w:hideMark/>
          </w:tcPr>
          <w:p w14:paraId="3CBA9815" w14:textId="77777777" w:rsidR="004D4721" w:rsidRPr="00CD53B8" w:rsidRDefault="004D4721" w:rsidP="006D4899">
            <w:pPr>
              <w:jc w:val="right"/>
              <w:rPr>
                <w:color w:val="000000"/>
                <w:sz w:val="20"/>
                <w:szCs w:val="20"/>
              </w:rPr>
            </w:pPr>
            <w:r w:rsidRPr="00CD53B8">
              <w:rPr>
                <w:color w:val="000000"/>
                <w:sz w:val="20"/>
                <w:szCs w:val="20"/>
              </w:rPr>
              <w:t>0.233</w:t>
            </w:r>
          </w:p>
        </w:tc>
      </w:tr>
      <w:tr w:rsidR="004D4721" w:rsidRPr="00CD53B8" w14:paraId="06BB8EA0" w14:textId="77777777" w:rsidTr="006D4899">
        <w:trPr>
          <w:trHeight w:val="300"/>
          <w:jc w:val="center"/>
        </w:trPr>
        <w:tc>
          <w:tcPr>
            <w:tcW w:w="2610" w:type="dxa"/>
            <w:noWrap/>
            <w:hideMark/>
          </w:tcPr>
          <w:p w14:paraId="286AC94D" w14:textId="77777777" w:rsidR="004D4721" w:rsidRPr="00CD53B8" w:rsidRDefault="004D4721" w:rsidP="006D4899">
            <w:pPr>
              <w:rPr>
                <w:bCs/>
                <w:color w:val="000000"/>
                <w:sz w:val="20"/>
                <w:szCs w:val="20"/>
              </w:rPr>
            </w:pPr>
            <w:r w:rsidRPr="00CD53B8">
              <w:rPr>
                <w:bCs/>
                <w:color w:val="000000"/>
                <w:sz w:val="20"/>
                <w:szCs w:val="20"/>
              </w:rPr>
              <w:t>Coleoptera</w:t>
            </w:r>
          </w:p>
        </w:tc>
        <w:tc>
          <w:tcPr>
            <w:tcW w:w="1080" w:type="dxa"/>
            <w:noWrap/>
            <w:hideMark/>
          </w:tcPr>
          <w:p w14:paraId="23B962F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A168F53" w14:textId="77777777" w:rsidR="004D4721" w:rsidRPr="00CD53B8" w:rsidRDefault="004D4721" w:rsidP="006D4899">
            <w:pPr>
              <w:rPr>
                <w:color w:val="000000"/>
                <w:sz w:val="20"/>
                <w:szCs w:val="20"/>
              </w:rPr>
            </w:pPr>
            <w:r w:rsidRPr="00CD53B8">
              <w:rPr>
                <w:color w:val="000000"/>
                <w:sz w:val="20"/>
                <w:szCs w:val="20"/>
              </w:rPr>
              <w:t>0.019 (0.013)</w:t>
            </w:r>
          </w:p>
        </w:tc>
        <w:tc>
          <w:tcPr>
            <w:tcW w:w="1170" w:type="dxa"/>
            <w:noWrap/>
            <w:hideMark/>
          </w:tcPr>
          <w:p w14:paraId="6E8524B6" w14:textId="77777777" w:rsidR="004D4721" w:rsidRPr="00CD53B8" w:rsidRDefault="004D4721" w:rsidP="006D4899">
            <w:pPr>
              <w:rPr>
                <w:b/>
                <w:color w:val="000000"/>
                <w:sz w:val="20"/>
                <w:szCs w:val="20"/>
              </w:rPr>
            </w:pPr>
            <w:r w:rsidRPr="00CD53B8">
              <w:rPr>
                <w:b/>
                <w:color w:val="000000"/>
                <w:sz w:val="20"/>
                <w:szCs w:val="20"/>
              </w:rPr>
              <w:t>0.090 (0.028)</w:t>
            </w:r>
          </w:p>
        </w:tc>
        <w:tc>
          <w:tcPr>
            <w:tcW w:w="1080" w:type="dxa"/>
            <w:noWrap/>
            <w:hideMark/>
          </w:tcPr>
          <w:p w14:paraId="04DE57DA" w14:textId="77777777" w:rsidR="004D4721" w:rsidRPr="00CD53B8" w:rsidRDefault="004D4721" w:rsidP="006D4899">
            <w:pPr>
              <w:rPr>
                <w:color w:val="000000"/>
                <w:sz w:val="20"/>
                <w:szCs w:val="20"/>
              </w:rPr>
            </w:pPr>
            <w:r w:rsidRPr="00CD53B8">
              <w:rPr>
                <w:color w:val="000000"/>
                <w:sz w:val="20"/>
                <w:szCs w:val="20"/>
              </w:rPr>
              <w:t>0.061 (0.030)</w:t>
            </w:r>
          </w:p>
        </w:tc>
        <w:tc>
          <w:tcPr>
            <w:tcW w:w="1080" w:type="dxa"/>
            <w:noWrap/>
            <w:hideMark/>
          </w:tcPr>
          <w:p w14:paraId="60DCF1E0" w14:textId="77777777" w:rsidR="004D4721" w:rsidRPr="00CD53B8" w:rsidRDefault="004D4721" w:rsidP="006D4899">
            <w:pPr>
              <w:rPr>
                <w:color w:val="000000"/>
                <w:sz w:val="20"/>
                <w:szCs w:val="20"/>
              </w:rPr>
            </w:pPr>
            <w:r w:rsidRPr="00CD53B8">
              <w:rPr>
                <w:color w:val="000000"/>
                <w:sz w:val="20"/>
                <w:szCs w:val="20"/>
              </w:rPr>
              <w:t>0.039 (0.019)</w:t>
            </w:r>
          </w:p>
        </w:tc>
        <w:tc>
          <w:tcPr>
            <w:tcW w:w="1080" w:type="dxa"/>
            <w:noWrap/>
            <w:hideMark/>
          </w:tcPr>
          <w:p w14:paraId="17381A9C"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5E618C4A" w14:textId="77777777" w:rsidR="004D4721" w:rsidRPr="00CD53B8" w:rsidRDefault="004D4721" w:rsidP="006D4899">
            <w:pPr>
              <w:rPr>
                <w:color w:val="000000"/>
                <w:sz w:val="20"/>
                <w:szCs w:val="20"/>
              </w:rPr>
            </w:pPr>
            <w:r w:rsidRPr="00CD53B8">
              <w:rPr>
                <w:color w:val="000000"/>
                <w:sz w:val="20"/>
                <w:szCs w:val="20"/>
              </w:rPr>
              <w:t>0.030 (0.021)</w:t>
            </w:r>
          </w:p>
        </w:tc>
        <w:tc>
          <w:tcPr>
            <w:tcW w:w="1080" w:type="dxa"/>
            <w:noWrap/>
            <w:hideMark/>
          </w:tcPr>
          <w:p w14:paraId="5F4FE6DF"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758D9BF"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46A63AF8"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23119FA" w14:textId="77777777" w:rsidR="004D4721" w:rsidRPr="00CD53B8" w:rsidRDefault="004D4721" w:rsidP="006D4899">
            <w:pPr>
              <w:jc w:val="right"/>
              <w:rPr>
                <w:color w:val="000000"/>
                <w:sz w:val="20"/>
                <w:szCs w:val="20"/>
              </w:rPr>
            </w:pPr>
            <w:r w:rsidRPr="00CD53B8">
              <w:rPr>
                <w:color w:val="000000"/>
                <w:sz w:val="20"/>
                <w:szCs w:val="20"/>
              </w:rPr>
              <w:t>2.04</w:t>
            </w:r>
          </w:p>
        </w:tc>
        <w:tc>
          <w:tcPr>
            <w:tcW w:w="900" w:type="dxa"/>
            <w:noWrap/>
            <w:hideMark/>
          </w:tcPr>
          <w:p w14:paraId="60BE7C83" w14:textId="77777777" w:rsidR="004D4721" w:rsidRPr="00CD53B8" w:rsidRDefault="004D4721" w:rsidP="006D4899">
            <w:pPr>
              <w:jc w:val="right"/>
              <w:rPr>
                <w:b/>
                <w:bCs/>
                <w:color w:val="000000"/>
                <w:sz w:val="20"/>
                <w:szCs w:val="20"/>
              </w:rPr>
            </w:pPr>
            <w:r w:rsidRPr="00CD53B8">
              <w:rPr>
                <w:b/>
                <w:bCs/>
                <w:color w:val="000000"/>
                <w:sz w:val="20"/>
                <w:szCs w:val="20"/>
              </w:rPr>
              <w:t>0.033</w:t>
            </w:r>
          </w:p>
        </w:tc>
      </w:tr>
      <w:tr w:rsidR="004D4721" w:rsidRPr="00CD53B8" w14:paraId="6CA75B3E" w14:textId="77777777" w:rsidTr="006D4899">
        <w:trPr>
          <w:trHeight w:val="300"/>
          <w:jc w:val="center"/>
        </w:trPr>
        <w:tc>
          <w:tcPr>
            <w:tcW w:w="2610" w:type="dxa"/>
            <w:noWrap/>
            <w:hideMark/>
          </w:tcPr>
          <w:p w14:paraId="645B4C37" w14:textId="77777777" w:rsidR="004D4721" w:rsidRPr="00CD53B8" w:rsidRDefault="004D4721" w:rsidP="006D4899">
            <w:pPr>
              <w:jc w:val="right"/>
              <w:rPr>
                <w:bCs/>
                <w:color w:val="000000"/>
                <w:sz w:val="20"/>
                <w:szCs w:val="20"/>
              </w:rPr>
            </w:pPr>
            <w:r w:rsidRPr="00CD53B8">
              <w:rPr>
                <w:bCs/>
                <w:color w:val="000000"/>
                <w:sz w:val="20"/>
                <w:szCs w:val="20"/>
              </w:rPr>
              <w:t>Coccinellidae</w:t>
            </w:r>
          </w:p>
        </w:tc>
        <w:tc>
          <w:tcPr>
            <w:tcW w:w="1080" w:type="dxa"/>
            <w:noWrap/>
            <w:hideMark/>
          </w:tcPr>
          <w:p w14:paraId="1D87CDBF"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7DECE436" w14:textId="77777777" w:rsidR="004D4721" w:rsidRPr="00CD53B8" w:rsidRDefault="004D4721" w:rsidP="006D4899">
            <w:pPr>
              <w:rPr>
                <w:color w:val="000000"/>
                <w:sz w:val="20"/>
                <w:szCs w:val="20"/>
              </w:rPr>
            </w:pPr>
            <w:r w:rsidRPr="00CD53B8">
              <w:rPr>
                <w:color w:val="000000"/>
                <w:sz w:val="20"/>
                <w:szCs w:val="20"/>
              </w:rPr>
              <w:t>0.010 (0.010)</w:t>
            </w:r>
          </w:p>
        </w:tc>
        <w:tc>
          <w:tcPr>
            <w:tcW w:w="1170" w:type="dxa"/>
            <w:noWrap/>
            <w:hideMark/>
          </w:tcPr>
          <w:p w14:paraId="03FBE4EE" w14:textId="77777777" w:rsidR="004D4721" w:rsidRPr="00CD53B8" w:rsidRDefault="004D4721" w:rsidP="006D4899">
            <w:pPr>
              <w:rPr>
                <w:b/>
                <w:color w:val="000000"/>
                <w:sz w:val="20"/>
                <w:szCs w:val="20"/>
              </w:rPr>
            </w:pPr>
            <w:r w:rsidRPr="00CD53B8">
              <w:rPr>
                <w:b/>
                <w:color w:val="000000"/>
                <w:sz w:val="20"/>
                <w:szCs w:val="20"/>
              </w:rPr>
              <w:t>0.083 (0.027)</w:t>
            </w:r>
          </w:p>
        </w:tc>
        <w:tc>
          <w:tcPr>
            <w:tcW w:w="1080" w:type="dxa"/>
            <w:noWrap/>
            <w:hideMark/>
          </w:tcPr>
          <w:p w14:paraId="718A34EE" w14:textId="77777777" w:rsidR="004D4721" w:rsidRPr="00CD53B8" w:rsidRDefault="004D4721" w:rsidP="006D4899">
            <w:pPr>
              <w:rPr>
                <w:color w:val="000000"/>
                <w:sz w:val="20"/>
                <w:szCs w:val="20"/>
              </w:rPr>
            </w:pPr>
            <w:r w:rsidRPr="00CD53B8">
              <w:rPr>
                <w:color w:val="000000"/>
                <w:sz w:val="20"/>
                <w:szCs w:val="20"/>
              </w:rPr>
              <w:t>0.061 (0.030)</w:t>
            </w:r>
          </w:p>
        </w:tc>
        <w:tc>
          <w:tcPr>
            <w:tcW w:w="1080" w:type="dxa"/>
            <w:noWrap/>
            <w:hideMark/>
          </w:tcPr>
          <w:p w14:paraId="5E1D90AF" w14:textId="77777777" w:rsidR="004D4721" w:rsidRPr="00CD53B8" w:rsidRDefault="004D4721" w:rsidP="006D4899">
            <w:pPr>
              <w:rPr>
                <w:color w:val="000000"/>
                <w:sz w:val="20"/>
                <w:szCs w:val="20"/>
              </w:rPr>
            </w:pPr>
            <w:r w:rsidRPr="00CD53B8">
              <w:rPr>
                <w:color w:val="000000"/>
                <w:sz w:val="20"/>
                <w:szCs w:val="20"/>
              </w:rPr>
              <w:t>0.020 (0.014)</w:t>
            </w:r>
          </w:p>
        </w:tc>
        <w:tc>
          <w:tcPr>
            <w:tcW w:w="1080" w:type="dxa"/>
            <w:noWrap/>
            <w:hideMark/>
          </w:tcPr>
          <w:p w14:paraId="2F447E17"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71A5FD23"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07ED1E2E"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2EAB84EE"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05177D79"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1354AB8" w14:textId="77777777" w:rsidR="004D4721" w:rsidRPr="00CD53B8" w:rsidRDefault="004D4721" w:rsidP="006D4899">
            <w:pPr>
              <w:jc w:val="right"/>
              <w:rPr>
                <w:color w:val="000000"/>
                <w:sz w:val="20"/>
                <w:szCs w:val="20"/>
              </w:rPr>
            </w:pPr>
            <w:r w:rsidRPr="00CD53B8">
              <w:rPr>
                <w:color w:val="000000"/>
                <w:sz w:val="20"/>
                <w:szCs w:val="20"/>
              </w:rPr>
              <w:t>2.59</w:t>
            </w:r>
          </w:p>
        </w:tc>
        <w:tc>
          <w:tcPr>
            <w:tcW w:w="900" w:type="dxa"/>
            <w:noWrap/>
            <w:hideMark/>
          </w:tcPr>
          <w:p w14:paraId="248064CA" w14:textId="77777777" w:rsidR="004D4721" w:rsidRPr="00CD53B8" w:rsidRDefault="004D4721" w:rsidP="006D4899">
            <w:pPr>
              <w:jc w:val="right"/>
              <w:rPr>
                <w:b/>
                <w:bCs/>
                <w:color w:val="000000"/>
                <w:sz w:val="20"/>
                <w:szCs w:val="20"/>
              </w:rPr>
            </w:pPr>
            <w:r w:rsidRPr="00CD53B8">
              <w:rPr>
                <w:b/>
                <w:bCs/>
                <w:color w:val="000000"/>
                <w:sz w:val="20"/>
                <w:szCs w:val="20"/>
              </w:rPr>
              <w:t>0.006</w:t>
            </w:r>
          </w:p>
        </w:tc>
      </w:tr>
      <w:tr w:rsidR="004D4721" w:rsidRPr="00CD53B8" w14:paraId="01663ABE" w14:textId="77777777" w:rsidTr="006D4899">
        <w:trPr>
          <w:trHeight w:val="300"/>
          <w:jc w:val="center"/>
        </w:trPr>
        <w:tc>
          <w:tcPr>
            <w:tcW w:w="2610" w:type="dxa"/>
            <w:noWrap/>
            <w:hideMark/>
          </w:tcPr>
          <w:p w14:paraId="6B644CC3"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1080" w:type="dxa"/>
            <w:noWrap/>
            <w:hideMark/>
          </w:tcPr>
          <w:p w14:paraId="01E1BCC5"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4C1382A5"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2387CCD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2BC8FC04"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noWrap/>
            <w:hideMark/>
          </w:tcPr>
          <w:p w14:paraId="5878DE9F" w14:textId="77777777" w:rsidR="004D4721" w:rsidRPr="00CD53B8" w:rsidRDefault="004D4721" w:rsidP="006D4899">
            <w:pPr>
              <w:rPr>
                <w:color w:val="000000"/>
                <w:sz w:val="20"/>
                <w:szCs w:val="20"/>
              </w:rPr>
            </w:pPr>
            <w:r w:rsidRPr="00CD53B8">
              <w:rPr>
                <w:color w:val="000000"/>
                <w:sz w:val="20"/>
                <w:szCs w:val="20"/>
              </w:rPr>
              <w:t>0.020 (0.014) a</w:t>
            </w:r>
          </w:p>
        </w:tc>
        <w:tc>
          <w:tcPr>
            <w:tcW w:w="1080" w:type="dxa"/>
            <w:noWrap/>
            <w:hideMark/>
          </w:tcPr>
          <w:p w14:paraId="30016A4E"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4158056F"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8D537A8" w14:textId="77777777" w:rsidR="004D4721" w:rsidRPr="00CD53B8" w:rsidRDefault="004D4721" w:rsidP="006D4899">
            <w:pPr>
              <w:rPr>
                <w:color w:val="000000"/>
                <w:sz w:val="20"/>
                <w:szCs w:val="20"/>
              </w:rPr>
            </w:pPr>
            <w:r w:rsidRPr="00CD53B8">
              <w:rPr>
                <w:color w:val="000000"/>
                <w:sz w:val="20"/>
                <w:szCs w:val="20"/>
              </w:rPr>
              <w:t>0.019 (0.019) a</w:t>
            </w:r>
          </w:p>
        </w:tc>
        <w:tc>
          <w:tcPr>
            <w:tcW w:w="1080" w:type="dxa"/>
            <w:noWrap/>
            <w:hideMark/>
          </w:tcPr>
          <w:p w14:paraId="56C51B0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2AB6E3A" w14:textId="77777777" w:rsidR="004D4721" w:rsidRPr="00CD53B8" w:rsidRDefault="004D4721" w:rsidP="006D4899">
            <w:pPr>
              <w:rPr>
                <w:color w:val="000000"/>
                <w:sz w:val="20"/>
                <w:szCs w:val="20"/>
              </w:rPr>
            </w:pPr>
            <w:r w:rsidRPr="00CD53B8">
              <w:rPr>
                <w:color w:val="000000"/>
                <w:sz w:val="20"/>
                <w:szCs w:val="20"/>
              </w:rPr>
              <w:t>0.025 (0.025) a</w:t>
            </w:r>
          </w:p>
        </w:tc>
        <w:tc>
          <w:tcPr>
            <w:tcW w:w="720" w:type="dxa"/>
            <w:noWrap/>
            <w:hideMark/>
          </w:tcPr>
          <w:p w14:paraId="65B0A339" w14:textId="77777777" w:rsidR="004D4721" w:rsidRPr="00CD53B8" w:rsidRDefault="004D4721" w:rsidP="006D4899">
            <w:pPr>
              <w:jc w:val="right"/>
              <w:rPr>
                <w:color w:val="000000"/>
                <w:sz w:val="20"/>
                <w:szCs w:val="20"/>
              </w:rPr>
            </w:pPr>
            <w:r w:rsidRPr="00CD53B8">
              <w:rPr>
                <w:color w:val="000000"/>
                <w:sz w:val="20"/>
                <w:szCs w:val="20"/>
              </w:rPr>
              <w:t>1.10</w:t>
            </w:r>
          </w:p>
        </w:tc>
        <w:tc>
          <w:tcPr>
            <w:tcW w:w="900" w:type="dxa"/>
            <w:noWrap/>
            <w:hideMark/>
          </w:tcPr>
          <w:p w14:paraId="4472C116" w14:textId="77777777" w:rsidR="004D4721" w:rsidRPr="00CD53B8" w:rsidRDefault="004D4721" w:rsidP="006D4899">
            <w:pPr>
              <w:jc w:val="right"/>
              <w:rPr>
                <w:color w:val="000000"/>
                <w:sz w:val="20"/>
                <w:szCs w:val="20"/>
              </w:rPr>
            </w:pPr>
            <w:r w:rsidRPr="00CD53B8">
              <w:rPr>
                <w:color w:val="000000"/>
                <w:sz w:val="20"/>
                <w:szCs w:val="20"/>
              </w:rPr>
              <w:t>0.362</w:t>
            </w:r>
          </w:p>
        </w:tc>
      </w:tr>
      <w:tr w:rsidR="004D4721" w:rsidRPr="00CD53B8" w14:paraId="250BAC90" w14:textId="77777777" w:rsidTr="006D4899">
        <w:trPr>
          <w:trHeight w:val="300"/>
          <w:jc w:val="center"/>
        </w:trPr>
        <w:tc>
          <w:tcPr>
            <w:tcW w:w="2610" w:type="dxa"/>
            <w:noWrap/>
            <w:hideMark/>
          </w:tcPr>
          <w:p w14:paraId="49E84505" w14:textId="77777777" w:rsidR="004D4721" w:rsidRPr="00CD53B8" w:rsidRDefault="004D4721" w:rsidP="006D4899">
            <w:pPr>
              <w:rPr>
                <w:bCs/>
                <w:color w:val="000000"/>
                <w:sz w:val="20"/>
                <w:szCs w:val="20"/>
              </w:rPr>
            </w:pPr>
            <w:r w:rsidRPr="00CD53B8">
              <w:rPr>
                <w:bCs/>
                <w:color w:val="000000"/>
                <w:sz w:val="20"/>
                <w:szCs w:val="20"/>
              </w:rPr>
              <w:t>Diptera</w:t>
            </w:r>
          </w:p>
        </w:tc>
        <w:tc>
          <w:tcPr>
            <w:tcW w:w="1080" w:type="dxa"/>
            <w:noWrap/>
            <w:hideMark/>
          </w:tcPr>
          <w:p w14:paraId="6EAC9AEB" w14:textId="77777777" w:rsidR="004D4721" w:rsidRPr="00CD53B8" w:rsidRDefault="004D4721" w:rsidP="006D4899">
            <w:pPr>
              <w:rPr>
                <w:color w:val="000000"/>
                <w:sz w:val="20"/>
                <w:szCs w:val="20"/>
              </w:rPr>
            </w:pPr>
            <w:r w:rsidRPr="00CD53B8">
              <w:rPr>
                <w:color w:val="000000"/>
                <w:sz w:val="20"/>
                <w:szCs w:val="20"/>
              </w:rPr>
              <w:t>0.000 (0.000) c</w:t>
            </w:r>
          </w:p>
        </w:tc>
        <w:tc>
          <w:tcPr>
            <w:tcW w:w="1080" w:type="dxa"/>
            <w:noWrap/>
            <w:hideMark/>
          </w:tcPr>
          <w:p w14:paraId="6EC02753" w14:textId="77777777" w:rsidR="004D4721" w:rsidRPr="00CD53B8" w:rsidRDefault="004D4721" w:rsidP="006D4899">
            <w:pPr>
              <w:rPr>
                <w:color w:val="000000"/>
                <w:sz w:val="20"/>
                <w:szCs w:val="20"/>
              </w:rPr>
            </w:pPr>
            <w:r w:rsidRPr="00CD53B8">
              <w:rPr>
                <w:color w:val="000000"/>
                <w:sz w:val="20"/>
                <w:szCs w:val="20"/>
              </w:rPr>
              <w:t>0.010 (0.010) bc</w:t>
            </w:r>
          </w:p>
        </w:tc>
        <w:tc>
          <w:tcPr>
            <w:tcW w:w="1170" w:type="dxa"/>
            <w:noWrap/>
            <w:hideMark/>
          </w:tcPr>
          <w:p w14:paraId="5CB18207" w14:textId="77777777" w:rsidR="004D4721" w:rsidRPr="00CD53B8" w:rsidRDefault="004D4721" w:rsidP="006D4899">
            <w:pPr>
              <w:rPr>
                <w:color w:val="000000"/>
                <w:sz w:val="20"/>
                <w:szCs w:val="20"/>
              </w:rPr>
            </w:pPr>
            <w:r w:rsidRPr="00CD53B8">
              <w:rPr>
                <w:color w:val="000000"/>
                <w:sz w:val="20"/>
                <w:szCs w:val="20"/>
              </w:rPr>
              <w:t>0.028 (0.017) bc</w:t>
            </w:r>
          </w:p>
        </w:tc>
        <w:tc>
          <w:tcPr>
            <w:tcW w:w="1080" w:type="dxa"/>
            <w:noWrap/>
            <w:hideMark/>
          </w:tcPr>
          <w:p w14:paraId="20D62F85" w14:textId="77777777" w:rsidR="004D4721" w:rsidRPr="00CD53B8" w:rsidRDefault="004D4721" w:rsidP="006D4899">
            <w:pPr>
              <w:rPr>
                <w:color w:val="000000"/>
                <w:sz w:val="20"/>
                <w:szCs w:val="20"/>
              </w:rPr>
            </w:pPr>
            <w:r w:rsidRPr="00CD53B8">
              <w:rPr>
                <w:color w:val="000000"/>
                <w:sz w:val="20"/>
                <w:szCs w:val="20"/>
              </w:rPr>
              <w:t>0.015 (0.015) bc</w:t>
            </w:r>
          </w:p>
        </w:tc>
        <w:tc>
          <w:tcPr>
            <w:tcW w:w="1080" w:type="dxa"/>
            <w:noWrap/>
            <w:hideMark/>
          </w:tcPr>
          <w:p w14:paraId="53E9C726" w14:textId="77777777" w:rsidR="004D4721" w:rsidRPr="00CD53B8" w:rsidRDefault="004D4721" w:rsidP="006D4899">
            <w:pPr>
              <w:rPr>
                <w:color w:val="000000"/>
                <w:sz w:val="20"/>
                <w:szCs w:val="20"/>
              </w:rPr>
            </w:pPr>
            <w:r w:rsidRPr="00CD53B8">
              <w:rPr>
                <w:color w:val="000000"/>
                <w:sz w:val="20"/>
                <w:szCs w:val="20"/>
              </w:rPr>
              <w:t>0.020 (0.014) bc</w:t>
            </w:r>
          </w:p>
        </w:tc>
        <w:tc>
          <w:tcPr>
            <w:tcW w:w="1080" w:type="dxa"/>
            <w:noWrap/>
            <w:hideMark/>
          </w:tcPr>
          <w:p w14:paraId="4A89E1BC" w14:textId="77777777" w:rsidR="004D4721" w:rsidRPr="00CD53B8" w:rsidRDefault="004D4721" w:rsidP="006D4899">
            <w:pPr>
              <w:rPr>
                <w:color w:val="000000"/>
                <w:sz w:val="20"/>
                <w:szCs w:val="20"/>
              </w:rPr>
            </w:pPr>
            <w:r w:rsidRPr="00CD53B8">
              <w:rPr>
                <w:color w:val="000000"/>
                <w:sz w:val="20"/>
                <w:szCs w:val="20"/>
              </w:rPr>
              <w:t>0.030 (0.021) bc</w:t>
            </w:r>
          </w:p>
        </w:tc>
        <w:tc>
          <w:tcPr>
            <w:tcW w:w="1080" w:type="dxa"/>
            <w:noWrap/>
            <w:hideMark/>
          </w:tcPr>
          <w:p w14:paraId="26A5B67A" w14:textId="77777777" w:rsidR="004D4721" w:rsidRPr="00CD53B8" w:rsidRDefault="004D4721" w:rsidP="006D4899">
            <w:pPr>
              <w:rPr>
                <w:b/>
                <w:color w:val="000000"/>
                <w:sz w:val="20"/>
                <w:szCs w:val="20"/>
              </w:rPr>
            </w:pPr>
            <w:r w:rsidRPr="00CD53B8">
              <w:rPr>
                <w:b/>
                <w:color w:val="000000"/>
                <w:sz w:val="20"/>
                <w:szCs w:val="20"/>
              </w:rPr>
              <w:t>0.121 (0.046) a</w:t>
            </w:r>
          </w:p>
        </w:tc>
        <w:tc>
          <w:tcPr>
            <w:tcW w:w="1080" w:type="dxa"/>
            <w:noWrap/>
            <w:hideMark/>
          </w:tcPr>
          <w:p w14:paraId="3E561D3E" w14:textId="77777777" w:rsidR="004D4721" w:rsidRPr="00CD53B8" w:rsidRDefault="004D4721" w:rsidP="006D4899">
            <w:pPr>
              <w:rPr>
                <w:color w:val="000000"/>
                <w:sz w:val="20"/>
                <w:szCs w:val="20"/>
              </w:rPr>
            </w:pPr>
            <w:r w:rsidRPr="00CD53B8">
              <w:rPr>
                <w:color w:val="000000"/>
                <w:sz w:val="20"/>
                <w:szCs w:val="20"/>
              </w:rPr>
              <w:t>0.111 (0.051) ab</w:t>
            </w:r>
          </w:p>
        </w:tc>
        <w:tc>
          <w:tcPr>
            <w:tcW w:w="1080" w:type="dxa"/>
            <w:noWrap/>
            <w:hideMark/>
          </w:tcPr>
          <w:p w14:paraId="08ACB2D6" w14:textId="77777777" w:rsidR="004D4721" w:rsidRPr="00CD53B8" w:rsidRDefault="004D4721" w:rsidP="006D4899">
            <w:pPr>
              <w:rPr>
                <w:color w:val="000000"/>
                <w:sz w:val="20"/>
                <w:szCs w:val="20"/>
              </w:rPr>
            </w:pPr>
            <w:r w:rsidRPr="00CD53B8">
              <w:rPr>
                <w:color w:val="000000"/>
                <w:sz w:val="20"/>
                <w:szCs w:val="20"/>
              </w:rPr>
              <w:t>0.015 (0.015) bc</w:t>
            </w:r>
          </w:p>
        </w:tc>
        <w:tc>
          <w:tcPr>
            <w:tcW w:w="1080" w:type="dxa"/>
            <w:noWrap/>
            <w:hideMark/>
          </w:tcPr>
          <w:p w14:paraId="64557104" w14:textId="77777777" w:rsidR="004D4721" w:rsidRPr="00CD53B8" w:rsidRDefault="004D4721" w:rsidP="006D4899">
            <w:pPr>
              <w:rPr>
                <w:color w:val="000000"/>
                <w:sz w:val="20"/>
                <w:szCs w:val="20"/>
              </w:rPr>
            </w:pPr>
            <w:r w:rsidRPr="00CD53B8">
              <w:rPr>
                <w:color w:val="000000"/>
                <w:sz w:val="20"/>
                <w:szCs w:val="20"/>
              </w:rPr>
              <w:t>0.025 (0.025) bc</w:t>
            </w:r>
          </w:p>
        </w:tc>
        <w:tc>
          <w:tcPr>
            <w:tcW w:w="720" w:type="dxa"/>
            <w:noWrap/>
            <w:hideMark/>
          </w:tcPr>
          <w:p w14:paraId="3CDD85EA" w14:textId="77777777" w:rsidR="004D4721" w:rsidRPr="00CD53B8" w:rsidRDefault="004D4721" w:rsidP="006D4899">
            <w:pPr>
              <w:jc w:val="right"/>
              <w:rPr>
                <w:color w:val="000000"/>
                <w:sz w:val="20"/>
                <w:szCs w:val="20"/>
              </w:rPr>
            </w:pPr>
            <w:r w:rsidRPr="00CD53B8">
              <w:rPr>
                <w:color w:val="000000"/>
                <w:sz w:val="20"/>
                <w:szCs w:val="20"/>
              </w:rPr>
              <w:t>2.87</w:t>
            </w:r>
          </w:p>
        </w:tc>
        <w:tc>
          <w:tcPr>
            <w:tcW w:w="900" w:type="dxa"/>
            <w:noWrap/>
            <w:hideMark/>
          </w:tcPr>
          <w:p w14:paraId="19672539" w14:textId="77777777" w:rsidR="004D4721" w:rsidRPr="00CD53B8" w:rsidRDefault="004D4721" w:rsidP="006D4899">
            <w:pPr>
              <w:jc w:val="right"/>
              <w:rPr>
                <w:b/>
                <w:bCs/>
                <w:color w:val="000000"/>
                <w:sz w:val="20"/>
                <w:szCs w:val="20"/>
              </w:rPr>
            </w:pPr>
            <w:r w:rsidRPr="00CD53B8">
              <w:rPr>
                <w:b/>
                <w:bCs/>
                <w:color w:val="000000"/>
                <w:sz w:val="20"/>
                <w:szCs w:val="20"/>
              </w:rPr>
              <w:t>0.002</w:t>
            </w:r>
          </w:p>
        </w:tc>
      </w:tr>
      <w:tr w:rsidR="004D4721" w:rsidRPr="00CD53B8" w14:paraId="260E5D4D" w14:textId="77777777" w:rsidTr="006D4899">
        <w:trPr>
          <w:trHeight w:val="300"/>
          <w:jc w:val="center"/>
        </w:trPr>
        <w:tc>
          <w:tcPr>
            <w:tcW w:w="2610" w:type="dxa"/>
            <w:noWrap/>
            <w:hideMark/>
          </w:tcPr>
          <w:p w14:paraId="4BE7D446" w14:textId="77777777" w:rsidR="004D4721" w:rsidRPr="00CD53B8" w:rsidRDefault="004D4721" w:rsidP="006D4899">
            <w:pPr>
              <w:jc w:val="right"/>
              <w:rPr>
                <w:bCs/>
                <w:color w:val="000000"/>
                <w:sz w:val="20"/>
                <w:szCs w:val="20"/>
              </w:rPr>
            </w:pPr>
            <w:r w:rsidRPr="00CD53B8">
              <w:rPr>
                <w:bCs/>
                <w:color w:val="000000"/>
                <w:sz w:val="20"/>
                <w:szCs w:val="20"/>
              </w:rPr>
              <w:t>Dolichopodidae</w:t>
            </w:r>
          </w:p>
        </w:tc>
        <w:tc>
          <w:tcPr>
            <w:tcW w:w="1080" w:type="dxa"/>
            <w:noWrap/>
            <w:hideMark/>
          </w:tcPr>
          <w:p w14:paraId="17C7519B"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5492686C" w14:textId="77777777" w:rsidR="004D4721" w:rsidRPr="00CD53B8" w:rsidRDefault="004D4721" w:rsidP="006D4899">
            <w:pPr>
              <w:rPr>
                <w:color w:val="000000"/>
                <w:sz w:val="20"/>
                <w:szCs w:val="20"/>
              </w:rPr>
            </w:pPr>
            <w:r w:rsidRPr="00CD53B8">
              <w:rPr>
                <w:color w:val="000000"/>
                <w:sz w:val="20"/>
                <w:szCs w:val="20"/>
              </w:rPr>
              <w:t>0.000 (0.000) b</w:t>
            </w:r>
          </w:p>
        </w:tc>
        <w:tc>
          <w:tcPr>
            <w:tcW w:w="1170" w:type="dxa"/>
            <w:noWrap/>
            <w:hideMark/>
          </w:tcPr>
          <w:p w14:paraId="0FBCCB28" w14:textId="77777777" w:rsidR="004D4721" w:rsidRPr="00CD53B8" w:rsidRDefault="004D4721" w:rsidP="006D4899">
            <w:pPr>
              <w:rPr>
                <w:color w:val="000000"/>
                <w:sz w:val="20"/>
                <w:szCs w:val="20"/>
              </w:rPr>
            </w:pPr>
            <w:r w:rsidRPr="00CD53B8">
              <w:rPr>
                <w:color w:val="000000"/>
                <w:sz w:val="20"/>
                <w:szCs w:val="20"/>
              </w:rPr>
              <w:t>0.021 (0.015) b</w:t>
            </w:r>
          </w:p>
        </w:tc>
        <w:tc>
          <w:tcPr>
            <w:tcW w:w="1080" w:type="dxa"/>
            <w:noWrap/>
            <w:hideMark/>
          </w:tcPr>
          <w:p w14:paraId="58CA81CA"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6BE20E6D" w14:textId="77777777" w:rsidR="004D4721" w:rsidRPr="00CD53B8" w:rsidRDefault="004D4721" w:rsidP="006D4899">
            <w:pPr>
              <w:rPr>
                <w:color w:val="000000"/>
                <w:sz w:val="20"/>
                <w:szCs w:val="20"/>
              </w:rPr>
            </w:pPr>
            <w:r w:rsidRPr="00CD53B8">
              <w:rPr>
                <w:color w:val="000000"/>
                <w:sz w:val="20"/>
                <w:szCs w:val="20"/>
              </w:rPr>
              <w:t>0.010 (0.010) b</w:t>
            </w:r>
          </w:p>
        </w:tc>
        <w:tc>
          <w:tcPr>
            <w:tcW w:w="1080" w:type="dxa"/>
            <w:noWrap/>
            <w:hideMark/>
          </w:tcPr>
          <w:p w14:paraId="5A5068F4" w14:textId="77777777" w:rsidR="004D4721" w:rsidRPr="00CD53B8" w:rsidRDefault="004D4721" w:rsidP="006D4899">
            <w:pPr>
              <w:rPr>
                <w:color w:val="000000"/>
                <w:sz w:val="20"/>
                <w:szCs w:val="20"/>
              </w:rPr>
            </w:pPr>
            <w:r w:rsidRPr="00CD53B8">
              <w:rPr>
                <w:color w:val="000000"/>
                <w:sz w:val="20"/>
                <w:szCs w:val="20"/>
              </w:rPr>
              <w:t>0.030 (0.021) b</w:t>
            </w:r>
          </w:p>
        </w:tc>
        <w:tc>
          <w:tcPr>
            <w:tcW w:w="1080" w:type="dxa"/>
            <w:noWrap/>
            <w:hideMark/>
          </w:tcPr>
          <w:p w14:paraId="59D72E22" w14:textId="77777777" w:rsidR="004D4721" w:rsidRPr="00CD53B8" w:rsidRDefault="004D4721" w:rsidP="006D4899">
            <w:pPr>
              <w:rPr>
                <w:b/>
                <w:color w:val="000000"/>
                <w:sz w:val="20"/>
                <w:szCs w:val="20"/>
              </w:rPr>
            </w:pPr>
            <w:r w:rsidRPr="00CD53B8">
              <w:rPr>
                <w:b/>
                <w:color w:val="000000"/>
                <w:sz w:val="20"/>
                <w:szCs w:val="20"/>
              </w:rPr>
              <w:t>0.121 (0.046) a</w:t>
            </w:r>
          </w:p>
        </w:tc>
        <w:tc>
          <w:tcPr>
            <w:tcW w:w="1080" w:type="dxa"/>
            <w:noWrap/>
            <w:hideMark/>
          </w:tcPr>
          <w:p w14:paraId="2F11B1DC" w14:textId="77777777" w:rsidR="004D4721" w:rsidRPr="00CD53B8" w:rsidRDefault="004D4721" w:rsidP="006D4899">
            <w:pPr>
              <w:rPr>
                <w:color w:val="000000"/>
                <w:sz w:val="20"/>
                <w:szCs w:val="20"/>
              </w:rPr>
            </w:pPr>
            <w:r w:rsidRPr="00CD53B8">
              <w:rPr>
                <w:color w:val="000000"/>
                <w:sz w:val="20"/>
                <w:szCs w:val="20"/>
              </w:rPr>
              <w:t>0.111 (0.051) a</w:t>
            </w:r>
          </w:p>
        </w:tc>
        <w:tc>
          <w:tcPr>
            <w:tcW w:w="1080" w:type="dxa"/>
            <w:noWrap/>
            <w:hideMark/>
          </w:tcPr>
          <w:p w14:paraId="54E100CA" w14:textId="77777777" w:rsidR="004D4721" w:rsidRPr="00CD53B8" w:rsidRDefault="004D4721" w:rsidP="006D4899">
            <w:pPr>
              <w:rPr>
                <w:color w:val="000000"/>
                <w:sz w:val="20"/>
                <w:szCs w:val="20"/>
              </w:rPr>
            </w:pPr>
            <w:r w:rsidRPr="00CD53B8">
              <w:rPr>
                <w:color w:val="000000"/>
                <w:sz w:val="20"/>
                <w:szCs w:val="20"/>
              </w:rPr>
              <w:t>0.015 (0.015) b</w:t>
            </w:r>
          </w:p>
        </w:tc>
        <w:tc>
          <w:tcPr>
            <w:tcW w:w="1080" w:type="dxa"/>
            <w:noWrap/>
            <w:hideMark/>
          </w:tcPr>
          <w:p w14:paraId="56E8243E" w14:textId="77777777" w:rsidR="004D4721" w:rsidRPr="00CD53B8" w:rsidRDefault="004D4721" w:rsidP="006D4899">
            <w:pPr>
              <w:rPr>
                <w:color w:val="000000"/>
                <w:sz w:val="20"/>
                <w:szCs w:val="20"/>
              </w:rPr>
            </w:pPr>
            <w:r w:rsidRPr="00CD53B8">
              <w:rPr>
                <w:color w:val="000000"/>
                <w:sz w:val="20"/>
                <w:szCs w:val="20"/>
              </w:rPr>
              <w:t>0.025 (0.025) b</w:t>
            </w:r>
          </w:p>
        </w:tc>
        <w:tc>
          <w:tcPr>
            <w:tcW w:w="720" w:type="dxa"/>
            <w:noWrap/>
            <w:hideMark/>
          </w:tcPr>
          <w:p w14:paraId="22C336B7" w14:textId="77777777" w:rsidR="004D4721" w:rsidRPr="00CD53B8" w:rsidRDefault="004D4721" w:rsidP="006D4899">
            <w:pPr>
              <w:jc w:val="right"/>
              <w:rPr>
                <w:color w:val="000000"/>
                <w:sz w:val="20"/>
                <w:szCs w:val="20"/>
              </w:rPr>
            </w:pPr>
            <w:r w:rsidRPr="00CD53B8">
              <w:rPr>
                <w:color w:val="000000"/>
                <w:sz w:val="20"/>
                <w:szCs w:val="20"/>
              </w:rPr>
              <w:t>3.94</w:t>
            </w:r>
          </w:p>
        </w:tc>
        <w:tc>
          <w:tcPr>
            <w:tcW w:w="900" w:type="dxa"/>
            <w:noWrap/>
            <w:hideMark/>
          </w:tcPr>
          <w:p w14:paraId="3616DC4E"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7958C8E2" w14:textId="77777777" w:rsidTr="006D4899">
        <w:trPr>
          <w:trHeight w:val="300"/>
          <w:jc w:val="center"/>
        </w:trPr>
        <w:tc>
          <w:tcPr>
            <w:tcW w:w="2610" w:type="dxa"/>
            <w:noWrap/>
            <w:hideMark/>
          </w:tcPr>
          <w:p w14:paraId="101E18F5" w14:textId="77777777" w:rsidR="004D4721" w:rsidRPr="00CD53B8" w:rsidRDefault="004D4721" w:rsidP="006D4899">
            <w:pPr>
              <w:rPr>
                <w:bCs/>
                <w:color w:val="000000"/>
                <w:sz w:val="20"/>
                <w:szCs w:val="20"/>
              </w:rPr>
            </w:pPr>
            <w:r w:rsidRPr="00CD53B8">
              <w:rPr>
                <w:bCs/>
                <w:color w:val="000000"/>
                <w:sz w:val="20"/>
                <w:szCs w:val="20"/>
              </w:rPr>
              <w:t>Hemiptera</w:t>
            </w:r>
          </w:p>
        </w:tc>
        <w:tc>
          <w:tcPr>
            <w:tcW w:w="1080" w:type="dxa"/>
            <w:noWrap/>
            <w:hideMark/>
          </w:tcPr>
          <w:p w14:paraId="6DB03B81" w14:textId="77777777" w:rsidR="004D4721" w:rsidRPr="00CD53B8" w:rsidRDefault="004D4721" w:rsidP="006D4899">
            <w:pPr>
              <w:rPr>
                <w:color w:val="000000"/>
                <w:sz w:val="20"/>
                <w:szCs w:val="20"/>
              </w:rPr>
            </w:pPr>
            <w:r w:rsidRPr="00CD53B8">
              <w:rPr>
                <w:color w:val="000000"/>
                <w:sz w:val="20"/>
                <w:szCs w:val="20"/>
              </w:rPr>
              <w:t>4.104 (0.990) a</w:t>
            </w:r>
          </w:p>
        </w:tc>
        <w:tc>
          <w:tcPr>
            <w:tcW w:w="1080" w:type="dxa"/>
            <w:noWrap/>
            <w:hideMark/>
          </w:tcPr>
          <w:p w14:paraId="1CE7AF2A" w14:textId="77777777" w:rsidR="004D4721" w:rsidRPr="00CD53B8" w:rsidRDefault="004D4721" w:rsidP="006D4899">
            <w:pPr>
              <w:rPr>
                <w:b/>
                <w:color w:val="000000"/>
                <w:sz w:val="20"/>
                <w:szCs w:val="20"/>
              </w:rPr>
            </w:pPr>
            <w:r w:rsidRPr="00CD53B8">
              <w:rPr>
                <w:b/>
                <w:color w:val="000000"/>
                <w:sz w:val="20"/>
                <w:szCs w:val="20"/>
              </w:rPr>
              <w:t>4.600 (2.011) ab</w:t>
            </w:r>
          </w:p>
        </w:tc>
        <w:tc>
          <w:tcPr>
            <w:tcW w:w="1170" w:type="dxa"/>
            <w:noWrap/>
            <w:hideMark/>
          </w:tcPr>
          <w:p w14:paraId="7F3795ED" w14:textId="77777777" w:rsidR="004D4721" w:rsidRPr="00CD53B8" w:rsidRDefault="004D4721" w:rsidP="006D4899">
            <w:pPr>
              <w:rPr>
                <w:color w:val="000000"/>
                <w:sz w:val="20"/>
                <w:szCs w:val="20"/>
              </w:rPr>
            </w:pPr>
            <w:r w:rsidRPr="00CD53B8">
              <w:rPr>
                <w:color w:val="000000"/>
                <w:sz w:val="20"/>
                <w:szCs w:val="20"/>
              </w:rPr>
              <w:t>1.514 (0.512) b</w:t>
            </w:r>
          </w:p>
        </w:tc>
        <w:tc>
          <w:tcPr>
            <w:tcW w:w="1080" w:type="dxa"/>
            <w:noWrap/>
            <w:hideMark/>
          </w:tcPr>
          <w:p w14:paraId="127FA3BB" w14:textId="77777777" w:rsidR="004D4721" w:rsidRPr="00CD53B8" w:rsidRDefault="004D4721" w:rsidP="006D4899">
            <w:pPr>
              <w:rPr>
                <w:color w:val="000000"/>
                <w:sz w:val="20"/>
                <w:szCs w:val="20"/>
              </w:rPr>
            </w:pPr>
            <w:r w:rsidRPr="00CD53B8">
              <w:rPr>
                <w:color w:val="000000"/>
                <w:sz w:val="20"/>
                <w:szCs w:val="20"/>
              </w:rPr>
              <w:t>1.197 (0.168) ab</w:t>
            </w:r>
          </w:p>
        </w:tc>
        <w:tc>
          <w:tcPr>
            <w:tcW w:w="1080" w:type="dxa"/>
            <w:noWrap/>
            <w:hideMark/>
          </w:tcPr>
          <w:p w14:paraId="45B8EF83" w14:textId="77777777" w:rsidR="004D4721" w:rsidRPr="00CD53B8" w:rsidRDefault="004D4721" w:rsidP="006D4899">
            <w:pPr>
              <w:rPr>
                <w:color w:val="000000"/>
                <w:sz w:val="20"/>
                <w:szCs w:val="20"/>
              </w:rPr>
            </w:pPr>
            <w:r w:rsidRPr="00CD53B8">
              <w:rPr>
                <w:color w:val="000000"/>
                <w:sz w:val="20"/>
                <w:szCs w:val="20"/>
              </w:rPr>
              <w:t>1.265 (0.390) b</w:t>
            </w:r>
          </w:p>
        </w:tc>
        <w:tc>
          <w:tcPr>
            <w:tcW w:w="1080" w:type="dxa"/>
            <w:noWrap/>
            <w:hideMark/>
          </w:tcPr>
          <w:p w14:paraId="62C93F5E" w14:textId="77777777" w:rsidR="004D4721" w:rsidRPr="00CD53B8" w:rsidRDefault="004D4721" w:rsidP="006D4899">
            <w:pPr>
              <w:rPr>
                <w:color w:val="000000"/>
                <w:sz w:val="20"/>
                <w:szCs w:val="20"/>
              </w:rPr>
            </w:pPr>
            <w:r w:rsidRPr="00CD53B8">
              <w:rPr>
                <w:color w:val="000000"/>
                <w:sz w:val="20"/>
                <w:szCs w:val="20"/>
              </w:rPr>
              <w:t>6.712 (4.544) ab</w:t>
            </w:r>
          </w:p>
        </w:tc>
        <w:tc>
          <w:tcPr>
            <w:tcW w:w="1080" w:type="dxa"/>
            <w:noWrap/>
            <w:hideMark/>
          </w:tcPr>
          <w:p w14:paraId="5D90DDA0" w14:textId="77777777" w:rsidR="004D4721" w:rsidRPr="00CD53B8" w:rsidRDefault="004D4721" w:rsidP="006D4899">
            <w:pPr>
              <w:rPr>
                <w:color w:val="000000"/>
                <w:sz w:val="20"/>
                <w:szCs w:val="20"/>
              </w:rPr>
            </w:pPr>
            <w:r w:rsidRPr="00CD53B8">
              <w:rPr>
                <w:color w:val="000000"/>
                <w:sz w:val="20"/>
                <w:szCs w:val="20"/>
              </w:rPr>
              <w:t>2.879 (0.941) ab</w:t>
            </w:r>
          </w:p>
        </w:tc>
        <w:tc>
          <w:tcPr>
            <w:tcW w:w="1080" w:type="dxa"/>
            <w:noWrap/>
            <w:hideMark/>
          </w:tcPr>
          <w:p w14:paraId="19933338" w14:textId="77777777" w:rsidR="004D4721" w:rsidRPr="00CD53B8" w:rsidRDefault="004D4721" w:rsidP="006D4899">
            <w:pPr>
              <w:rPr>
                <w:color w:val="000000"/>
                <w:sz w:val="20"/>
                <w:szCs w:val="20"/>
              </w:rPr>
            </w:pPr>
            <w:r w:rsidRPr="00CD53B8">
              <w:rPr>
                <w:color w:val="000000"/>
                <w:sz w:val="20"/>
                <w:szCs w:val="20"/>
              </w:rPr>
              <w:t>1.574 (0.489) b</w:t>
            </w:r>
          </w:p>
        </w:tc>
        <w:tc>
          <w:tcPr>
            <w:tcW w:w="1080" w:type="dxa"/>
            <w:noWrap/>
            <w:hideMark/>
          </w:tcPr>
          <w:p w14:paraId="3F20BAFE" w14:textId="77777777" w:rsidR="004D4721" w:rsidRPr="00CD53B8" w:rsidRDefault="004D4721" w:rsidP="006D4899">
            <w:pPr>
              <w:rPr>
                <w:color w:val="000000"/>
                <w:sz w:val="20"/>
                <w:szCs w:val="20"/>
              </w:rPr>
            </w:pPr>
            <w:r w:rsidRPr="00CD53B8">
              <w:rPr>
                <w:color w:val="000000"/>
                <w:sz w:val="20"/>
                <w:szCs w:val="20"/>
              </w:rPr>
              <w:t>2.424 (0.710) ab</w:t>
            </w:r>
          </w:p>
        </w:tc>
        <w:tc>
          <w:tcPr>
            <w:tcW w:w="1080" w:type="dxa"/>
            <w:noWrap/>
            <w:hideMark/>
          </w:tcPr>
          <w:p w14:paraId="65B27F55" w14:textId="77777777" w:rsidR="004D4721" w:rsidRPr="00CD53B8" w:rsidRDefault="004D4721" w:rsidP="006D4899">
            <w:pPr>
              <w:rPr>
                <w:color w:val="000000"/>
                <w:sz w:val="20"/>
                <w:szCs w:val="20"/>
              </w:rPr>
            </w:pPr>
            <w:r w:rsidRPr="00CD53B8">
              <w:rPr>
                <w:color w:val="000000"/>
                <w:sz w:val="20"/>
                <w:szCs w:val="20"/>
              </w:rPr>
              <w:t>3.400 (1.013) ab</w:t>
            </w:r>
          </w:p>
        </w:tc>
        <w:tc>
          <w:tcPr>
            <w:tcW w:w="720" w:type="dxa"/>
            <w:noWrap/>
            <w:hideMark/>
          </w:tcPr>
          <w:p w14:paraId="0BCBD0A6" w14:textId="77777777" w:rsidR="004D4721" w:rsidRPr="00CD53B8" w:rsidRDefault="004D4721" w:rsidP="006D4899">
            <w:pPr>
              <w:jc w:val="right"/>
              <w:rPr>
                <w:color w:val="000000"/>
                <w:sz w:val="20"/>
                <w:szCs w:val="20"/>
              </w:rPr>
            </w:pPr>
            <w:r w:rsidRPr="00CD53B8">
              <w:rPr>
                <w:color w:val="000000"/>
                <w:sz w:val="20"/>
                <w:szCs w:val="20"/>
              </w:rPr>
              <w:t>2.87</w:t>
            </w:r>
          </w:p>
        </w:tc>
        <w:tc>
          <w:tcPr>
            <w:tcW w:w="900" w:type="dxa"/>
            <w:noWrap/>
            <w:hideMark/>
          </w:tcPr>
          <w:p w14:paraId="251031F2" w14:textId="77777777" w:rsidR="004D4721" w:rsidRPr="00CD53B8" w:rsidRDefault="004D4721" w:rsidP="006D4899">
            <w:pPr>
              <w:jc w:val="right"/>
              <w:rPr>
                <w:b/>
                <w:bCs/>
                <w:color w:val="000000"/>
                <w:sz w:val="20"/>
                <w:szCs w:val="20"/>
              </w:rPr>
            </w:pPr>
            <w:r w:rsidRPr="00CD53B8">
              <w:rPr>
                <w:b/>
                <w:bCs/>
                <w:color w:val="000000"/>
                <w:sz w:val="20"/>
                <w:szCs w:val="20"/>
              </w:rPr>
              <w:t>0.002</w:t>
            </w:r>
          </w:p>
        </w:tc>
      </w:tr>
      <w:tr w:rsidR="004D4721" w:rsidRPr="00CD53B8" w14:paraId="2A54FC67" w14:textId="77777777" w:rsidTr="006D4899">
        <w:trPr>
          <w:trHeight w:val="300"/>
          <w:jc w:val="center"/>
        </w:trPr>
        <w:tc>
          <w:tcPr>
            <w:tcW w:w="2610" w:type="dxa"/>
            <w:noWrap/>
            <w:hideMark/>
          </w:tcPr>
          <w:p w14:paraId="5E1F7A3D" w14:textId="77777777" w:rsidR="004D4721" w:rsidRPr="00CD53B8" w:rsidRDefault="004D4721" w:rsidP="006D4899">
            <w:pPr>
              <w:jc w:val="right"/>
              <w:rPr>
                <w:bCs/>
                <w:color w:val="000000"/>
                <w:sz w:val="20"/>
                <w:szCs w:val="20"/>
              </w:rPr>
            </w:pPr>
            <w:r w:rsidRPr="00CD53B8">
              <w:rPr>
                <w:bCs/>
                <w:color w:val="000000"/>
                <w:sz w:val="20"/>
                <w:szCs w:val="20"/>
              </w:rPr>
              <w:t>Cicadidae</w:t>
            </w:r>
          </w:p>
        </w:tc>
        <w:tc>
          <w:tcPr>
            <w:tcW w:w="1080" w:type="dxa"/>
            <w:noWrap/>
            <w:hideMark/>
          </w:tcPr>
          <w:p w14:paraId="78A164FA"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62ABBD75" w14:textId="77777777" w:rsidR="004D4721" w:rsidRPr="00CD53B8" w:rsidRDefault="004D4721" w:rsidP="006D4899">
            <w:pPr>
              <w:rPr>
                <w:color w:val="000000"/>
                <w:sz w:val="20"/>
                <w:szCs w:val="20"/>
              </w:rPr>
            </w:pPr>
            <w:r w:rsidRPr="00CD53B8">
              <w:rPr>
                <w:color w:val="000000"/>
                <w:sz w:val="20"/>
                <w:szCs w:val="20"/>
              </w:rPr>
              <w:t>0.000 (0.000)</w:t>
            </w:r>
          </w:p>
        </w:tc>
        <w:tc>
          <w:tcPr>
            <w:tcW w:w="1170" w:type="dxa"/>
            <w:noWrap/>
            <w:hideMark/>
          </w:tcPr>
          <w:p w14:paraId="71902E6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4351441E"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FAF01F3"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7EA92F5"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1D148604" w14:textId="77777777" w:rsidR="004D4721" w:rsidRPr="00CD53B8" w:rsidRDefault="004D4721" w:rsidP="006D4899">
            <w:pPr>
              <w:rPr>
                <w:b/>
                <w:color w:val="000000"/>
                <w:sz w:val="20"/>
                <w:szCs w:val="20"/>
              </w:rPr>
            </w:pPr>
            <w:r w:rsidRPr="00CD53B8">
              <w:rPr>
                <w:b/>
                <w:color w:val="000000"/>
                <w:sz w:val="20"/>
                <w:szCs w:val="20"/>
              </w:rPr>
              <w:t>0.333 (0.234)</w:t>
            </w:r>
          </w:p>
        </w:tc>
        <w:tc>
          <w:tcPr>
            <w:tcW w:w="1080" w:type="dxa"/>
            <w:noWrap/>
            <w:hideMark/>
          </w:tcPr>
          <w:p w14:paraId="3766061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60049ADD" w14:textId="77777777" w:rsidR="004D4721" w:rsidRPr="00CD53B8" w:rsidRDefault="004D4721" w:rsidP="006D4899">
            <w:pPr>
              <w:rPr>
                <w:color w:val="000000"/>
                <w:sz w:val="20"/>
                <w:szCs w:val="20"/>
              </w:rPr>
            </w:pPr>
            <w:r w:rsidRPr="00CD53B8">
              <w:rPr>
                <w:color w:val="000000"/>
                <w:sz w:val="20"/>
                <w:szCs w:val="20"/>
              </w:rPr>
              <w:t>0.076 (0.06)</w:t>
            </w:r>
          </w:p>
        </w:tc>
        <w:tc>
          <w:tcPr>
            <w:tcW w:w="1080" w:type="dxa"/>
            <w:noWrap/>
            <w:hideMark/>
          </w:tcPr>
          <w:p w14:paraId="2BB5E974"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CC9C075" w14:textId="77777777" w:rsidR="004D4721" w:rsidRPr="00CD53B8" w:rsidRDefault="004D4721" w:rsidP="006D4899">
            <w:pPr>
              <w:jc w:val="right"/>
              <w:rPr>
                <w:color w:val="000000"/>
                <w:sz w:val="20"/>
                <w:szCs w:val="20"/>
              </w:rPr>
            </w:pPr>
            <w:r w:rsidRPr="00CD53B8">
              <w:rPr>
                <w:color w:val="000000"/>
                <w:sz w:val="20"/>
                <w:szCs w:val="20"/>
              </w:rPr>
              <w:t>1.96</w:t>
            </w:r>
          </w:p>
        </w:tc>
        <w:tc>
          <w:tcPr>
            <w:tcW w:w="900" w:type="dxa"/>
            <w:noWrap/>
            <w:hideMark/>
          </w:tcPr>
          <w:p w14:paraId="62E946FB" w14:textId="77777777" w:rsidR="004D4721" w:rsidRPr="00CD53B8" w:rsidRDefault="004D4721" w:rsidP="006D4899">
            <w:pPr>
              <w:jc w:val="right"/>
              <w:rPr>
                <w:b/>
                <w:bCs/>
                <w:color w:val="000000"/>
                <w:sz w:val="20"/>
                <w:szCs w:val="20"/>
              </w:rPr>
            </w:pPr>
            <w:r w:rsidRPr="00CD53B8">
              <w:rPr>
                <w:b/>
                <w:bCs/>
                <w:color w:val="000000"/>
                <w:sz w:val="20"/>
                <w:szCs w:val="20"/>
              </w:rPr>
              <w:t>0.041</w:t>
            </w:r>
          </w:p>
        </w:tc>
      </w:tr>
      <w:tr w:rsidR="004D4721" w:rsidRPr="00CD53B8" w14:paraId="0035BC42" w14:textId="77777777" w:rsidTr="006D4899">
        <w:trPr>
          <w:trHeight w:val="300"/>
          <w:jc w:val="center"/>
        </w:trPr>
        <w:tc>
          <w:tcPr>
            <w:tcW w:w="2610" w:type="dxa"/>
            <w:noWrap/>
            <w:hideMark/>
          </w:tcPr>
          <w:p w14:paraId="1963C081" w14:textId="77777777" w:rsidR="004D4721" w:rsidRPr="00CD53B8" w:rsidRDefault="004D4721" w:rsidP="006D4899">
            <w:pPr>
              <w:jc w:val="right"/>
              <w:rPr>
                <w:bCs/>
                <w:color w:val="000000"/>
                <w:sz w:val="20"/>
                <w:szCs w:val="20"/>
              </w:rPr>
            </w:pPr>
            <w:r w:rsidRPr="00CD53B8">
              <w:rPr>
                <w:bCs/>
                <w:color w:val="000000"/>
                <w:sz w:val="20"/>
                <w:szCs w:val="20"/>
              </w:rPr>
              <w:t>Coccidae</w:t>
            </w:r>
          </w:p>
        </w:tc>
        <w:tc>
          <w:tcPr>
            <w:tcW w:w="1080" w:type="dxa"/>
            <w:noWrap/>
            <w:hideMark/>
          </w:tcPr>
          <w:p w14:paraId="22DCDA79" w14:textId="77777777" w:rsidR="004D4721" w:rsidRPr="00CD53B8" w:rsidRDefault="004D4721" w:rsidP="006D4899">
            <w:pPr>
              <w:rPr>
                <w:b/>
                <w:color w:val="000000"/>
                <w:sz w:val="20"/>
                <w:szCs w:val="20"/>
              </w:rPr>
            </w:pPr>
            <w:r w:rsidRPr="00CD53B8">
              <w:rPr>
                <w:b/>
                <w:color w:val="000000"/>
                <w:sz w:val="20"/>
                <w:szCs w:val="20"/>
              </w:rPr>
              <w:t>4.021 (0.980) a</w:t>
            </w:r>
          </w:p>
        </w:tc>
        <w:tc>
          <w:tcPr>
            <w:tcW w:w="1080" w:type="dxa"/>
            <w:noWrap/>
            <w:hideMark/>
          </w:tcPr>
          <w:p w14:paraId="0DB623FC" w14:textId="77777777" w:rsidR="004D4721" w:rsidRPr="00CD53B8" w:rsidRDefault="004D4721" w:rsidP="006D4899">
            <w:pPr>
              <w:rPr>
                <w:color w:val="000000"/>
                <w:sz w:val="20"/>
                <w:szCs w:val="20"/>
              </w:rPr>
            </w:pPr>
            <w:r w:rsidRPr="00CD53B8">
              <w:rPr>
                <w:color w:val="000000"/>
                <w:sz w:val="20"/>
                <w:szCs w:val="20"/>
              </w:rPr>
              <w:t>4.514 (2.012) ab</w:t>
            </w:r>
          </w:p>
        </w:tc>
        <w:tc>
          <w:tcPr>
            <w:tcW w:w="1170" w:type="dxa"/>
            <w:noWrap/>
            <w:hideMark/>
          </w:tcPr>
          <w:p w14:paraId="1F8F2DBA" w14:textId="77777777" w:rsidR="004D4721" w:rsidRPr="00CD53B8" w:rsidRDefault="004D4721" w:rsidP="006D4899">
            <w:pPr>
              <w:rPr>
                <w:color w:val="000000"/>
                <w:sz w:val="20"/>
                <w:szCs w:val="20"/>
              </w:rPr>
            </w:pPr>
            <w:r w:rsidRPr="00CD53B8">
              <w:rPr>
                <w:color w:val="000000"/>
                <w:sz w:val="20"/>
                <w:szCs w:val="20"/>
              </w:rPr>
              <w:t>1.431 (0.512) b</w:t>
            </w:r>
          </w:p>
        </w:tc>
        <w:tc>
          <w:tcPr>
            <w:tcW w:w="1080" w:type="dxa"/>
            <w:noWrap/>
            <w:hideMark/>
          </w:tcPr>
          <w:p w14:paraId="52D9EE5E" w14:textId="77777777" w:rsidR="004D4721" w:rsidRPr="00CD53B8" w:rsidRDefault="004D4721" w:rsidP="006D4899">
            <w:pPr>
              <w:rPr>
                <w:color w:val="000000"/>
                <w:sz w:val="20"/>
                <w:szCs w:val="20"/>
              </w:rPr>
            </w:pPr>
            <w:r w:rsidRPr="00CD53B8">
              <w:rPr>
                <w:color w:val="000000"/>
                <w:sz w:val="20"/>
                <w:szCs w:val="20"/>
              </w:rPr>
              <w:t>0.939 (0.164) b</w:t>
            </w:r>
          </w:p>
        </w:tc>
        <w:tc>
          <w:tcPr>
            <w:tcW w:w="1080" w:type="dxa"/>
            <w:noWrap/>
            <w:hideMark/>
          </w:tcPr>
          <w:p w14:paraId="0D9A7607" w14:textId="77777777" w:rsidR="004D4721" w:rsidRPr="00CD53B8" w:rsidRDefault="004D4721" w:rsidP="006D4899">
            <w:pPr>
              <w:rPr>
                <w:color w:val="000000"/>
                <w:sz w:val="20"/>
                <w:szCs w:val="20"/>
              </w:rPr>
            </w:pPr>
            <w:r w:rsidRPr="00CD53B8">
              <w:rPr>
                <w:color w:val="000000"/>
                <w:sz w:val="20"/>
                <w:szCs w:val="20"/>
              </w:rPr>
              <w:t>1.176 (0.390) b</w:t>
            </w:r>
          </w:p>
        </w:tc>
        <w:tc>
          <w:tcPr>
            <w:tcW w:w="1080" w:type="dxa"/>
            <w:noWrap/>
            <w:hideMark/>
          </w:tcPr>
          <w:p w14:paraId="79AE90E7" w14:textId="77777777" w:rsidR="004D4721" w:rsidRPr="00CD53B8" w:rsidRDefault="004D4721" w:rsidP="006D4899">
            <w:pPr>
              <w:rPr>
                <w:color w:val="000000"/>
                <w:sz w:val="20"/>
                <w:szCs w:val="20"/>
              </w:rPr>
            </w:pPr>
            <w:r w:rsidRPr="00CD53B8">
              <w:rPr>
                <w:color w:val="000000"/>
                <w:sz w:val="20"/>
                <w:szCs w:val="20"/>
              </w:rPr>
              <w:t>6.621 (4.546) ab</w:t>
            </w:r>
          </w:p>
        </w:tc>
        <w:tc>
          <w:tcPr>
            <w:tcW w:w="1080" w:type="dxa"/>
            <w:noWrap/>
            <w:hideMark/>
          </w:tcPr>
          <w:p w14:paraId="38F9EE1F" w14:textId="77777777" w:rsidR="004D4721" w:rsidRPr="00CD53B8" w:rsidRDefault="004D4721" w:rsidP="006D4899">
            <w:pPr>
              <w:rPr>
                <w:color w:val="000000"/>
                <w:sz w:val="20"/>
                <w:szCs w:val="20"/>
              </w:rPr>
            </w:pPr>
            <w:r w:rsidRPr="00CD53B8">
              <w:rPr>
                <w:color w:val="000000"/>
                <w:sz w:val="20"/>
                <w:szCs w:val="20"/>
              </w:rPr>
              <w:t>2.515 (0.864) ab</w:t>
            </w:r>
          </w:p>
        </w:tc>
        <w:tc>
          <w:tcPr>
            <w:tcW w:w="1080" w:type="dxa"/>
            <w:noWrap/>
            <w:hideMark/>
          </w:tcPr>
          <w:p w14:paraId="6730ED02" w14:textId="77777777" w:rsidR="004D4721" w:rsidRPr="00CD53B8" w:rsidRDefault="004D4721" w:rsidP="006D4899">
            <w:pPr>
              <w:rPr>
                <w:color w:val="000000"/>
                <w:sz w:val="20"/>
                <w:szCs w:val="20"/>
              </w:rPr>
            </w:pPr>
            <w:r w:rsidRPr="00CD53B8">
              <w:rPr>
                <w:color w:val="000000"/>
                <w:sz w:val="20"/>
                <w:szCs w:val="20"/>
              </w:rPr>
              <w:t>1.574 (0.489) b</w:t>
            </w:r>
          </w:p>
        </w:tc>
        <w:tc>
          <w:tcPr>
            <w:tcW w:w="1080" w:type="dxa"/>
            <w:noWrap/>
            <w:hideMark/>
          </w:tcPr>
          <w:p w14:paraId="5B014615" w14:textId="77777777" w:rsidR="004D4721" w:rsidRPr="00CD53B8" w:rsidRDefault="004D4721" w:rsidP="006D4899">
            <w:pPr>
              <w:rPr>
                <w:color w:val="000000"/>
                <w:sz w:val="20"/>
                <w:szCs w:val="20"/>
              </w:rPr>
            </w:pPr>
            <w:r w:rsidRPr="00CD53B8">
              <w:rPr>
                <w:color w:val="000000"/>
                <w:sz w:val="20"/>
                <w:szCs w:val="20"/>
              </w:rPr>
              <w:t>2.303 (0.703) ab</w:t>
            </w:r>
          </w:p>
        </w:tc>
        <w:tc>
          <w:tcPr>
            <w:tcW w:w="1080" w:type="dxa"/>
            <w:noWrap/>
            <w:hideMark/>
          </w:tcPr>
          <w:p w14:paraId="5AEA8418" w14:textId="77777777" w:rsidR="004D4721" w:rsidRPr="00CD53B8" w:rsidRDefault="004D4721" w:rsidP="006D4899">
            <w:pPr>
              <w:rPr>
                <w:color w:val="000000"/>
                <w:sz w:val="20"/>
                <w:szCs w:val="20"/>
              </w:rPr>
            </w:pPr>
            <w:r w:rsidRPr="00CD53B8">
              <w:rPr>
                <w:color w:val="000000"/>
                <w:sz w:val="20"/>
                <w:szCs w:val="20"/>
              </w:rPr>
              <w:t>3.350 (1.008) ab</w:t>
            </w:r>
          </w:p>
        </w:tc>
        <w:tc>
          <w:tcPr>
            <w:tcW w:w="720" w:type="dxa"/>
            <w:noWrap/>
            <w:hideMark/>
          </w:tcPr>
          <w:p w14:paraId="71DA7F35" w14:textId="77777777" w:rsidR="004D4721" w:rsidRPr="00CD53B8" w:rsidRDefault="004D4721" w:rsidP="006D4899">
            <w:pPr>
              <w:jc w:val="right"/>
              <w:rPr>
                <w:color w:val="000000"/>
                <w:sz w:val="20"/>
                <w:szCs w:val="20"/>
              </w:rPr>
            </w:pPr>
            <w:r w:rsidRPr="00CD53B8">
              <w:rPr>
                <w:color w:val="000000"/>
                <w:sz w:val="20"/>
                <w:szCs w:val="20"/>
              </w:rPr>
              <w:t>3.04</w:t>
            </w:r>
          </w:p>
        </w:tc>
        <w:tc>
          <w:tcPr>
            <w:tcW w:w="900" w:type="dxa"/>
            <w:noWrap/>
            <w:hideMark/>
          </w:tcPr>
          <w:p w14:paraId="664F0312" w14:textId="77777777" w:rsidR="004D4721" w:rsidRPr="00CD53B8" w:rsidRDefault="004D4721" w:rsidP="006D4899">
            <w:pPr>
              <w:jc w:val="right"/>
              <w:rPr>
                <w:b/>
                <w:bCs/>
                <w:color w:val="000000"/>
                <w:sz w:val="20"/>
                <w:szCs w:val="20"/>
              </w:rPr>
            </w:pPr>
            <w:r w:rsidRPr="00CD53B8">
              <w:rPr>
                <w:b/>
                <w:bCs/>
                <w:color w:val="000000"/>
                <w:sz w:val="20"/>
                <w:szCs w:val="20"/>
              </w:rPr>
              <w:t>0.001</w:t>
            </w:r>
          </w:p>
        </w:tc>
      </w:tr>
      <w:tr w:rsidR="004D4721" w:rsidRPr="00CD53B8" w14:paraId="652E4A65" w14:textId="77777777" w:rsidTr="006D4899">
        <w:trPr>
          <w:trHeight w:val="300"/>
          <w:jc w:val="center"/>
        </w:trPr>
        <w:tc>
          <w:tcPr>
            <w:tcW w:w="2610" w:type="dxa"/>
            <w:noWrap/>
            <w:hideMark/>
          </w:tcPr>
          <w:p w14:paraId="2883E6FA" w14:textId="77777777" w:rsidR="004D4721" w:rsidRPr="00CD53B8" w:rsidRDefault="004D4721" w:rsidP="006D4899">
            <w:pPr>
              <w:jc w:val="right"/>
              <w:rPr>
                <w:color w:val="000000"/>
                <w:sz w:val="20"/>
                <w:szCs w:val="20"/>
              </w:rPr>
            </w:pPr>
            <w:r w:rsidRPr="00CD53B8">
              <w:rPr>
                <w:color w:val="000000"/>
                <w:sz w:val="20"/>
                <w:szCs w:val="20"/>
              </w:rPr>
              <w:t>Pentatomidae</w:t>
            </w:r>
          </w:p>
        </w:tc>
        <w:tc>
          <w:tcPr>
            <w:tcW w:w="1080" w:type="dxa"/>
            <w:noWrap/>
            <w:hideMark/>
          </w:tcPr>
          <w:p w14:paraId="6740C4BC" w14:textId="77777777" w:rsidR="004D4721" w:rsidRPr="00CD53B8" w:rsidRDefault="004D4721" w:rsidP="006D4899">
            <w:pPr>
              <w:rPr>
                <w:color w:val="000000"/>
                <w:sz w:val="20"/>
                <w:szCs w:val="20"/>
              </w:rPr>
            </w:pPr>
            <w:r w:rsidRPr="00CD53B8">
              <w:rPr>
                <w:color w:val="000000"/>
                <w:sz w:val="20"/>
                <w:szCs w:val="20"/>
              </w:rPr>
              <w:t>0.021 (0.021) a</w:t>
            </w:r>
          </w:p>
        </w:tc>
        <w:tc>
          <w:tcPr>
            <w:tcW w:w="1080" w:type="dxa"/>
            <w:noWrap/>
            <w:hideMark/>
          </w:tcPr>
          <w:p w14:paraId="3AC84633" w14:textId="77777777" w:rsidR="004D4721" w:rsidRPr="00CD53B8" w:rsidRDefault="004D4721" w:rsidP="006D4899">
            <w:pPr>
              <w:rPr>
                <w:color w:val="000000"/>
                <w:sz w:val="20"/>
                <w:szCs w:val="20"/>
              </w:rPr>
            </w:pPr>
            <w:r w:rsidRPr="00CD53B8">
              <w:rPr>
                <w:color w:val="000000"/>
                <w:sz w:val="20"/>
                <w:szCs w:val="20"/>
              </w:rPr>
              <w:t>0.067 (0.051) a</w:t>
            </w:r>
          </w:p>
        </w:tc>
        <w:tc>
          <w:tcPr>
            <w:tcW w:w="1170" w:type="dxa"/>
            <w:noWrap/>
            <w:hideMark/>
          </w:tcPr>
          <w:p w14:paraId="3039ED91" w14:textId="77777777" w:rsidR="004D4721" w:rsidRPr="00CD53B8" w:rsidRDefault="004D4721" w:rsidP="006D4899">
            <w:pPr>
              <w:rPr>
                <w:color w:val="000000"/>
                <w:sz w:val="20"/>
                <w:szCs w:val="20"/>
              </w:rPr>
            </w:pPr>
            <w:r w:rsidRPr="00CD53B8">
              <w:rPr>
                <w:color w:val="000000"/>
                <w:sz w:val="20"/>
                <w:szCs w:val="20"/>
              </w:rPr>
              <w:t>0.042 (0.035) a</w:t>
            </w:r>
          </w:p>
        </w:tc>
        <w:tc>
          <w:tcPr>
            <w:tcW w:w="1080" w:type="dxa"/>
            <w:noWrap/>
            <w:hideMark/>
          </w:tcPr>
          <w:p w14:paraId="395BA1C0" w14:textId="77777777" w:rsidR="004D4721" w:rsidRPr="00CD53B8" w:rsidRDefault="004D4721" w:rsidP="006D4899">
            <w:pPr>
              <w:rPr>
                <w:color w:val="000000"/>
                <w:sz w:val="20"/>
                <w:szCs w:val="20"/>
              </w:rPr>
            </w:pPr>
            <w:r w:rsidRPr="00CD53B8">
              <w:rPr>
                <w:color w:val="000000"/>
                <w:sz w:val="20"/>
                <w:szCs w:val="20"/>
              </w:rPr>
              <w:t>0.152 (0.069) a</w:t>
            </w:r>
          </w:p>
        </w:tc>
        <w:tc>
          <w:tcPr>
            <w:tcW w:w="1080" w:type="dxa"/>
            <w:noWrap/>
            <w:hideMark/>
          </w:tcPr>
          <w:p w14:paraId="0B5926EF" w14:textId="77777777" w:rsidR="004D4721" w:rsidRPr="00CD53B8" w:rsidRDefault="004D4721" w:rsidP="006D4899">
            <w:pPr>
              <w:rPr>
                <w:color w:val="000000"/>
                <w:sz w:val="20"/>
                <w:szCs w:val="20"/>
              </w:rPr>
            </w:pPr>
            <w:r w:rsidRPr="00CD53B8">
              <w:rPr>
                <w:color w:val="000000"/>
                <w:sz w:val="20"/>
                <w:szCs w:val="20"/>
              </w:rPr>
              <w:t>0.029 (0.022) a</w:t>
            </w:r>
          </w:p>
        </w:tc>
        <w:tc>
          <w:tcPr>
            <w:tcW w:w="1080" w:type="dxa"/>
            <w:noWrap/>
            <w:hideMark/>
          </w:tcPr>
          <w:p w14:paraId="76374CAD" w14:textId="77777777" w:rsidR="004D4721" w:rsidRPr="00CD53B8" w:rsidRDefault="004D4721" w:rsidP="006D4899">
            <w:pPr>
              <w:rPr>
                <w:color w:val="000000"/>
                <w:sz w:val="20"/>
                <w:szCs w:val="20"/>
              </w:rPr>
            </w:pPr>
            <w:r w:rsidRPr="00CD53B8">
              <w:rPr>
                <w:color w:val="000000"/>
                <w:sz w:val="20"/>
                <w:szCs w:val="20"/>
              </w:rPr>
              <w:t>0.030 (0.021) a</w:t>
            </w:r>
          </w:p>
        </w:tc>
        <w:tc>
          <w:tcPr>
            <w:tcW w:w="1080" w:type="dxa"/>
            <w:noWrap/>
            <w:hideMark/>
          </w:tcPr>
          <w:p w14:paraId="42858F58"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18D8FE9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57AC5FC4" w14:textId="77777777" w:rsidR="004D4721" w:rsidRPr="00CD53B8" w:rsidRDefault="004D4721" w:rsidP="006D4899">
            <w:pPr>
              <w:rPr>
                <w:color w:val="000000"/>
                <w:sz w:val="20"/>
                <w:szCs w:val="20"/>
              </w:rPr>
            </w:pPr>
            <w:r w:rsidRPr="00CD53B8">
              <w:rPr>
                <w:color w:val="000000"/>
                <w:sz w:val="20"/>
                <w:szCs w:val="20"/>
              </w:rPr>
              <w:t>0.030 (0.021) a</w:t>
            </w:r>
          </w:p>
        </w:tc>
        <w:tc>
          <w:tcPr>
            <w:tcW w:w="1080" w:type="dxa"/>
            <w:noWrap/>
            <w:hideMark/>
          </w:tcPr>
          <w:p w14:paraId="0AE2CBC8" w14:textId="77777777" w:rsidR="004D4721" w:rsidRPr="00CD53B8" w:rsidRDefault="004D4721" w:rsidP="006D4899">
            <w:pPr>
              <w:rPr>
                <w:color w:val="000000"/>
                <w:sz w:val="20"/>
                <w:szCs w:val="20"/>
              </w:rPr>
            </w:pPr>
            <w:r w:rsidRPr="00CD53B8">
              <w:rPr>
                <w:color w:val="000000"/>
                <w:sz w:val="20"/>
                <w:szCs w:val="20"/>
              </w:rPr>
              <w:t>0.025 (0.025) a</w:t>
            </w:r>
          </w:p>
        </w:tc>
        <w:tc>
          <w:tcPr>
            <w:tcW w:w="720" w:type="dxa"/>
            <w:noWrap/>
            <w:hideMark/>
          </w:tcPr>
          <w:p w14:paraId="39B06883" w14:textId="77777777" w:rsidR="004D4721" w:rsidRPr="00CD53B8" w:rsidRDefault="004D4721" w:rsidP="006D4899">
            <w:pPr>
              <w:jc w:val="right"/>
              <w:rPr>
                <w:color w:val="000000"/>
                <w:sz w:val="20"/>
                <w:szCs w:val="20"/>
              </w:rPr>
            </w:pPr>
            <w:r w:rsidRPr="00CD53B8">
              <w:rPr>
                <w:color w:val="000000"/>
                <w:sz w:val="20"/>
                <w:szCs w:val="20"/>
              </w:rPr>
              <w:t>1.34</w:t>
            </w:r>
          </w:p>
        </w:tc>
        <w:tc>
          <w:tcPr>
            <w:tcW w:w="900" w:type="dxa"/>
            <w:noWrap/>
            <w:hideMark/>
          </w:tcPr>
          <w:p w14:paraId="3FA62D8D" w14:textId="77777777" w:rsidR="004D4721" w:rsidRPr="00CD53B8" w:rsidRDefault="004D4721" w:rsidP="006D4899">
            <w:pPr>
              <w:jc w:val="right"/>
              <w:rPr>
                <w:color w:val="000000"/>
                <w:sz w:val="20"/>
                <w:szCs w:val="20"/>
              </w:rPr>
            </w:pPr>
            <w:r w:rsidRPr="00CD53B8">
              <w:rPr>
                <w:color w:val="000000"/>
                <w:sz w:val="20"/>
                <w:szCs w:val="20"/>
              </w:rPr>
              <w:t>0.211</w:t>
            </w:r>
          </w:p>
        </w:tc>
      </w:tr>
      <w:tr w:rsidR="004D4721" w:rsidRPr="00CD53B8" w14:paraId="616E365B" w14:textId="77777777" w:rsidTr="006D4899">
        <w:trPr>
          <w:trHeight w:val="300"/>
          <w:jc w:val="center"/>
        </w:trPr>
        <w:tc>
          <w:tcPr>
            <w:tcW w:w="2610" w:type="dxa"/>
            <w:noWrap/>
            <w:hideMark/>
          </w:tcPr>
          <w:p w14:paraId="3BE8EC2B" w14:textId="77777777" w:rsidR="004D4721" w:rsidRPr="00CD53B8" w:rsidRDefault="004D4721" w:rsidP="006D4899">
            <w:pPr>
              <w:jc w:val="right"/>
              <w:rPr>
                <w:i/>
                <w:color w:val="000000"/>
                <w:sz w:val="20"/>
                <w:szCs w:val="20"/>
              </w:rPr>
            </w:pPr>
            <w:r w:rsidRPr="00CD53B8">
              <w:rPr>
                <w:i/>
                <w:color w:val="000000"/>
                <w:sz w:val="20"/>
                <w:szCs w:val="20"/>
              </w:rPr>
              <w:t>Murgantia histrionica</w:t>
            </w:r>
          </w:p>
        </w:tc>
        <w:tc>
          <w:tcPr>
            <w:tcW w:w="1080" w:type="dxa"/>
            <w:noWrap/>
            <w:hideMark/>
          </w:tcPr>
          <w:p w14:paraId="71B9018A"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17CF5C1"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11ECD93D"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4656B0C2" w14:textId="77777777" w:rsidR="004D4721" w:rsidRPr="00CD53B8" w:rsidRDefault="004D4721" w:rsidP="006D4899">
            <w:pPr>
              <w:rPr>
                <w:color w:val="000000"/>
                <w:sz w:val="20"/>
                <w:szCs w:val="20"/>
              </w:rPr>
            </w:pPr>
            <w:r w:rsidRPr="00CD53B8">
              <w:rPr>
                <w:color w:val="000000"/>
                <w:sz w:val="20"/>
                <w:szCs w:val="20"/>
              </w:rPr>
              <w:t>0.045 (0.034) a</w:t>
            </w:r>
          </w:p>
        </w:tc>
        <w:tc>
          <w:tcPr>
            <w:tcW w:w="1080" w:type="dxa"/>
            <w:noWrap/>
            <w:hideMark/>
          </w:tcPr>
          <w:p w14:paraId="06C7D3C7"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3B142FD7"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noWrap/>
            <w:hideMark/>
          </w:tcPr>
          <w:p w14:paraId="107C2DF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06FB1A12"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A23DBC2"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CB29CA8" w14:textId="77777777" w:rsidR="004D4721" w:rsidRPr="00CD53B8" w:rsidRDefault="004D4721" w:rsidP="006D4899">
            <w:pPr>
              <w:rPr>
                <w:color w:val="000000"/>
                <w:sz w:val="20"/>
                <w:szCs w:val="20"/>
              </w:rPr>
            </w:pPr>
            <w:r w:rsidRPr="00CD53B8">
              <w:rPr>
                <w:color w:val="000000"/>
                <w:sz w:val="20"/>
                <w:szCs w:val="20"/>
              </w:rPr>
              <w:t>0.000 (0.000) a</w:t>
            </w:r>
          </w:p>
        </w:tc>
        <w:tc>
          <w:tcPr>
            <w:tcW w:w="720" w:type="dxa"/>
            <w:noWrap/>
            <w:hideMark/>
          </w:tcPr>
          <w:p w14:paraId="6B30CA8C" w14:textId="77777777" w:rsidR="004D4721" w:rsidRPr="00CD53B8" w:rsidRDefault="004D4721" w:rsidP="006D4899">
            <w:pPr>
              <w:jc w:val="right"/>
              <w:rPr>
                <w:color w:val="000000"/>
                <w:sz w:val="20"/>
                <w:szCs w:val="20"/>
              </w:rPr>
            </w:pPr>
            <w:r w:rsidRPr="00CD53B8">
              <w:rPr>
                <w:color w:val="000000"/>
                <w:sz w:val="20"/>
                <w:szCs w:val="20"/>
              </w:rPr>
              <w:t>1.88</w:t>
            </w:r>
          </w:p>
        </w:tc>
        <w:tc>
          <w:tcPr>
            <w:tcW w:w="900" w:type="dxa"/>
            <w:noWrap/>
            <w:hideMark/>
          </w:tcPr>
          <w:p w14:paraId="49D73DE4" w14:textId="77777777" w:rsidR="004D4721" w:rsidRPr="00CD53B8" w:rsidRDefault="004D4721" w:rsidP="006D4899">
            <w:pPr>
              <w:jc w:val="right"/>
              <w:rPr>
                <w:color w:val="000000"/>
                <w:sz w:val="20"/>
                <w:szCs w:val="20"/>
              </w:rPr>
            </w:pPr>
            <w:r w:rsidRPr="00CD53B8">
              <w:rPr>
                <w:color w:val="000000"/>
                <w:sz w:val="20"/>
                <w:szCs w:val="20"/>
              </w:rPr>
              <w:t>0.052</w:t>
            </w:r>
          </w:p>
        </w:tc>
      </w:tr>
      <w:tr w:rsidR="004D4721" w:rsidRPr="00CD53B8" w14:paraId="284F6204" w14:textId="77777777" w:rsidTr="006D4899">
        <w:trPr>
          <w:trHeight w:val="300"/>
          <w:jc w:val="center"/>
        </w:trPr>
        <w:tc>
          <w:tcPr>
            <w:tcW w:w="2610" w:type="dxa"/>
            <w:noWrap/>
            <w:hideMark/>
          </w:tcPr>
          <w:p w14:paraId="5C283BCA" w14:textId="77777777" w:rsidR="004D4721" w:rsidRPr="00CD53B8" w:rsidRDefault="004D4721" w:rsidP="006D4899">
            <w:pPr>
              <w:jc w:val="right"/>
              <w:rPr>
                <w:bCs/>
                <w:color w:val="000000"/>
                <w:sz w:val="20"/>
                <w:szCs w:val="20"/>
              </w:rPr>
            </w:pPr>
            <w:r w:rsidRPr="00CD53B8">
              <w:rPr>
                <w:bCs/>
                <w:i/>
                <w:color w:val="000000"/>
                <w:sz w:val="20"/>
                <w:szCs w:val="20"/>
              </w:rPr>
              <w:t>Euschistus</w:t>
            </w:r>
            <w:r w:rsidRPr="00CD53B8">
              <w:rPr>
                <w:bCs/>
                <w:color w:val="000000"/>
                <w:sz w:val="20"/>
                <w:szCs w:val="20"/>
              </w:rPr>
              <w:t xml:space="preserve"> spp.</w:t>
            </w:r>
          </w:p>
        </w:tc>
        <w:tc>
          <w:tcPr>
            <w:tcW w:w="1080" w:type="dxa"/>
            <w:noWrap/>
            <w:hideMark/>
          </w:tcPr>
          <w:p w14:paraId="0E8AA275"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77870F75" w14:textId="77777777" w:rsidR="004D4721" w:rsidRPr="00CD53B8" w:rsidRDefault="004D4721" w:rsidP="006D4899">
            <w:pPr>
              <w:rPr>
                <w:color w:val="000000"/>
                <w:sz w:val="20"/>
                <w:szCs w:val="20"/>
              </w:rPr>
            </w:pPr>
            <w:r w:rsidRPr="00CD53B8">
              <w:rPr>
                <w:color w:val="000000"/>
                <w:sz w:val="20"/>
                <w:szCs w:val="20"/>
              </w:rPr>
              <w:t>0.000 (0.000)</w:t>
            </w:r>
          </w:p>
        </w:tc>
        <w:tc>
          <w:tcPr>
            <w:tcW w:w="1170" w:type="dxa"/>
            <w:noWrap/>
            <w:hideMark/>
          </w:tcPr>
          <w:p w14:paraId="1368FB1C" w14:textId="77777777" w:rsidR="004D4721" w:rsidRPr="00CD53B8" w:rsidRDefault="004D4721" w:rsidP="006D4899">
            <w:pPr>
              <w:rPr>
                <w:color w:val="000000"/>
                <w:sz w:val="20"/>
                <w:szCs w:val="20"/>
              </w:rPr>
            </w:pPr>
            <w:r w:rsidRPr="00CD53B8">
              <w:rPr>
                <w:color w:val="000000"/>
                <w:sz w:val="20"/>
                <w:szCs w:val="20"/>
              </w:rPr>
              <w:t>0.014 (0.010)</w:t>
            </w:r>
          </w:p>
        </w:tc>
        <w:tc>
          <w:tcPr>
            <w:tcW w:w="1080" w:type="dxa"/>
            <w:noWrap/>
            <w:hideMark/>
          </w:tcPr>
          <w:p w14:paraId="3D762189" w14:textId="77777777" w:rsidR="004D4721" w:rsidRPr="00CD53B8" w:rsidRDefault="004D4721" w:rsidP="006D4899">
            <w:pPr>
              <w:rPr>
                <w:b/>
                <w:color w:val="000000"/>
                <w:sz w:val="20"/>
                <w:szCs w:val="20"/>
              </w:rPr>
            </w:pPr>
            <w:r w:rsidRPr="00CD53B8">
              <w:rPr>
                <w:b/>
                <w:color w:val="000000"/>
                <w:sz w:val="20"/>
                <w:szCs w:val="20"/>
              </w:rPr>
              <w:t>0.061 (0.037)</w:t>
            </w:r>
          </w:p>
        </w:tc>
        <w:tc>
          <w:tcPr>
            <w:tcW w:w="1080" w:type="dxa"/>
            <w:noWrap/>
            <w:hideMark/>
          </w:tcPr>
          <w:p w14:paraId="77F15FBB" w14:textId="77777777" w:rsidR="004D4721" w:rsidRPr="00CD53B8" w:rsidRDefault="004D4721" w:rsidP="006D4899">
            <w:pPr>
              <w:rPr>
                <w:color w:val="000000"/>
                <w:sz w:val="20"/>
                <w:szCs w:val="20"/>
              </w:rPr>
            </w:pPr>
            <w:r w:rsidRPr="00CD53B8">
              <w:rPr>
                <w:color w:val="000000"/>
                <w:sz w:val="20"/>
                <w:szCs w:val="20"/>
              </w:rPr>
              <w:t>0.010 (0.010)</w:t>
            </w:r>
          </w:p>
        </w:tc>
        <w:tc>
          <w:tcPr>
            <w:tcW w:w="1080" w:type="dxa"/>
            <w:noWrap/>
            <w:hideMark/>
          </w:tcPr>
          <w:p w14:paraId="01F2766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4DB535CB"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3BDD8790"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3CA66F7C"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580FCF86"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1991B99" w14:textId="77777777" w:rsidR="004D4721" w:rsidRPr="00CD53B8" w:rsidRDefault="004D4721" w:rsidP="006D4899">
            <w:pPr>
              <w:jc w:val="right"/>
              <w:rPr>
                <w:color w:val="000000"/>
                <w:sz w:val="20"/>
                <w:szCs w:val="20"/>
              </w:rPr>
            </w:pPr>
            <w:r w:rsidRPr="00CD53B8">
              <w:rPr>
                <w:color w:val="000000"/>
                <w:sz w:val="20"/>
                <w:szCs w:val="20"/>
              </w:rPr>
              <w:t>1.99</w:t>
            </w:r>
          </w:p>
        </w:tc>
        <w:tc>
          <w:tcPr>
            <w:tcW w:w="900" w:type="dxa"/>
            <w:noWrap/>
            <w:hideMark/>
          </w:tcPr>
          <w:p w14:paraId="19C4A735" w14:textId="77777777" w:rsidR="004D4721" w:rsidRPr="00CD53B8" w:rsidRDefault="004D4721" w:rsidP="006D4899">
            <w:pPr>
              <w:jc w:val="right"/>
              <w:rPr>
                <w:b/>
                <w:bCs/>
                <w:color w:val="000000"/>
                <w:sz w:val="20"/>
                <w:szCs w:val="20"/>
              </w:rPr>
            </w:pPr>
            <w:r w:rsidRPr="00CD53B8">
              <w:rPr>
                <w:b/>
                <w:bCs/>
                <w:color w:val="000000"/>
                <w:sz w:val="20"/>
                <w:szCs w:val="20"/>
              </w:rPr>
              <w:t>0.038</w:t>
            </w:r>
          </w:p>
        </w:tc>
      </w:tr>
      <w:tr w:rsidR="004D4721" w:rsidRPr="00CD53B8" w14:paraId="20489CF4" w14:textId="77777777" w:rsidTr="006D4899">
        <w:trPr>
          <w:trHeight w:val="300"/>
          <w:jc w:val="center"/>
        </w:trPr>
        <w:tc>
          <w:tcPr>
            <w:tcW w:w="2610" w:type="dxa"/>
            <w:noWrap/>
            <w:hideMark/>
          </w:tcPr>
          <w:p w14:paraId="086FEB0E" w14:textId="77777777" w:rsidR="004D4721" w:rsidRPr="00CD53B8" w:rsidRDefault="004D4721" w:rsidP="006D4899">
            <w:pPr>
              <w:jc w:val="right"/>
              <w:rPr>
                <w:bCs/>
                <w:color w:val="000000"/>
                <w:sz w:val="20"/>
                <w:szCs w:val="20"/>
              </w:rPr>
            </w:pPr>
            <w:r w:rsidRPr="00CD53B8">
              <w:rPr>
                <w:bCs/>
                <w:color w:val="000000"/>
                <w:sz w:val="20"/>
                <w:szCs w:val="20"/>
              </w:rPr>
              <w:t>Reduviidae</w:t>
            </w:r>
          </w:p>
        </w:tc>
        <w:tc>
          <w:tcPr>
            <w:tcW w:w="1080" w:type="dxa"/>
            <w:noWrap/>
            <w:hideMark/>
          </w:tcPr>
          <w:p w14:paraId="48992305" w14:textId="77777777" w:rsidR="004D4721" w:rsidRPr="00CD53B8" w:rsidRDefault="004D4721" w:rsidP="006D4899">
            <w:pPr>
              <w:rPr>
                <w:color w:val="000000"/>
                <w:sz w:val="20"/>
                <w:szCs w:val="20"/>
              </w:rPr>
            </w:pPr>
            <w:r w:rsidRPr="00CD53B8">
              <w:rPr>
                <w:color w:val="000000"/>
                <w:sz w:val="20"/>
                <w:szCs w:val="20"/>
              </w:rPr>
              <w:t>0.021 (0.021) ab</w:t>
            </w:r>
          </w:p>
        </w:tc>
        <w:tc>
          <w:tcPr>
            <w:tcW w:w="1080" w:type="dxa"/>
            <w:noWrap/>
            <w:hideMark/>
          </w:tcPr>
          <w:p w14:paraId="35E153BA" w14:textId="77777777" w:rsidR="004D4721" w:rsidRPr="00CD53B8" w:rsidRDefault="004D4721" w:rsidP="006D4899">
            <w:pPr>
              <w:rPr>
                <w:color w:val="000000"/>
                <w:sz w:val="20"/>
                <w:szCs w:val="20"/>
              </w:rPr>
            </w:pPr>
            <w:r w:rsidRPr="00CD53B8">
              <w:rPr>
                <w:color w:val="000000"/>
                <w:sz w:val="20"/>
                <w:szCs w:val="20"/>
              </w:rPr>
              <w:t>0.000 (0.000) b</w:t>
            </w:r>
          </w:p>
        </w:tc>
        <w:tc>
          <w:tcPr>
            <w:tcW w:w="1170" w:type="dxa"/>
            <w:noWrap/>
            <w:hideMark/>
          </w:tcPr>
          <w:p w14:paraId="2055E967" w14:textId="77777777" w:rsidR="004D4721" w:rsidRPr="00CD53B8" w:rsidRDefault="004D4721" w:rsidP="006D4899">
            <w:pPr>
              <w:rPr>
                <w:color w:val="000000"/>
                <w:sz w:val="20"/>
                <w:szCs w:val="20"/>
              </w:rPr>
            </w:pPr>
            <w:r w:rsidRPr="00CD53B8">
              <w:rPr>
                <w:color w:val="000000"/>
                <w:sz w:val="20"/>
                <w:szCs w:val="20"/>
              </w:rPr>
              <w:t>0.042 (0.019) ab</w:t>
            </w:r>
          </w:p>
        </w:tc>
        <w:tc>
          <w:tcPr>
            <w:tcW w:w="1080" w:type="dxa"/>
            <w:noWrap/>
            <w:hideMark/>
          </w:tcPr>
          <w:p w14:paraId="1AE7DE4D" w14:textId="77777777" w:rsidR="004D4721" w:rsidRPr="00CD53B8" w:rsidRDefault="004D4721" w:rsidP="006D4899">
            <w:pPr>
              <w:rPr>
                <w:b/>
                <w:color w:val="000000"/>
                <w:sz w:val="20"/>
                <w:szCs w:val="20"/>
              </w:rPr>
            </w:pPr>
            <w:r w:rsidRPr="00CD53B8">
              <w:rPr>
                <w:b/>
                <w:color w:val="000000"/>
                <w:sz w:val="20"/>
                <w:szCs w:val="20"/>
              </w:rPr>
              <w:t>0.106 (0.053) ab</w:t>
            </w:r>
          </w:p>
        </w:tc>
        <w:tc>
          <w:tcPr>
            <w:tcW w:w="1080" w:type="dxa"/>
            <w:noWrap/>
            <w:hideMark/>
          </w:tcPr>
          <w:p w14:paraId="4C47E732" w14:textId="77777777" w:rsidR="004D4721" w:rsidRPr="00CD53B8" w:rsidRDefault="004D4721" w:rsidP="006D4899">
            <w:pPr>
              <w:rPr>
                <w:color w:val="000000"/>
                <w:sz w:val="20"/>
                <w:szCs w:val="20"/>
              </w:rPr>
            </w:pPr>
            <w:r w:rsidRPr="00CD53B8">
              <w:rPr>
                <w:color w:val="000000"/>
                <w:sz w:val="20"/>
                <w:szCs w:val="20"/>
              </w:rPr>
              <w:t>0.029 (0.017) ab</w:t>
            </w:r>
          </w:p>
        </w:tc>
        <w:tc>
          <w:tcPr>
            <w:tcW w:w="1080" w:type="dxa"/>
            <w:noWrap/>
            <w:hideMark/>
          </w:tcPr>
          <w:p w14:paraId="7D7D3DFB" w14:textId="77777777" w:rsidR="004D4721" w:rsidRPr="00CD53B8" w:rsidRDefault="004D4721" w:rsidP="006D4899">
            <w:pPr>
              <w:rPr>
                <w:color w:val="000000"/>
                <w:sz w:val="20"/>
                <w:szCs w:val="20"/>
              </w:rPr>
            </w:pPr>
            <w:r w:rsidRPr="00CD53B8">
              <w:rPr>
                <w:color w:val="000000"/>
                <w:sz w:val="20"/>
                <w:szCs w:val="20"/>
              </w:rPr>
              <w:t>0.015 (0.015) ab</w:t>
            </w:r>
          </w:p>
        </w:tc>
        <w:tc>
          <w:tcPr>
            <w:tcW w:w="1080" w:type="dxa"/>
            <w:noWrap/>
            <w:hideMark/>
          </w:tcPr>
          <w:p w14:paraId="48BFB7B3" w14:textId="77777777" w:rsidR="004D4721" w:rsidRPr="00CD53B8" w:rsidRDefault="004D4721" w:rsidP="006D4899">
            <w:pPr>
              <w:rPr>
                <w:color w:val="000000"/>
                <w:sz w:val="20"/>
                <w:szCs w:val="20"/>
              </w:rPr>
            </w:pPr>
            <w:r w:rsidRPr="00CD53B8">
              <w:rPr>
                <w:color w:val="000000"/>
                <w:sz w:val="20"/>
                <w:szCs w:val="20"/>
              </w:rPr>
              <w:t>0.015 (0.015) ab</w:t>
            </w:r>
          </w:p>
        </w:tc>
        <w:tc>
          <w:tcPr>
            <w:tcW w:w="1080" w:type="dxa"/>
            <w:noWrap/>
            <w:hideMark/>
          </w:tcPr>
          <w:p w14:paraId="7DF72F0E"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0ED534E9"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245B75D6" w14:textId="77777777" w:rsidR="004D4721" w:rsidRPr="00CD53B8" w:rsidRDefault="004D4721" w:rsidP="006D4899">
            <w:pPr>
              <w:rPr>
                <w:color w:val="000000"/>
                <w:sz w:val="20"/>
                <w:szCs w:val="20"/>
              </w:rPr>
            </w:pPr>
            <w:r w:rsidRPr="00CD53B8">
              <w:rPr>
                <w:color w:val="000000"/>
                <w:sz w:val="20"/>
                <w:szCs w:val="20"/>
              </w:rPr>
              <w:t>0.000 (0.000) b</w:t>
            </w:r>
          </w:p>
        </w:tc>
        <w:tc>
          <w:tcPr>
            <w:tcW w:w="720" w:type="dxa"/>
            <w:noWrap/>
            <w:hideMark/>
          </w:tcPr>
          <w:p w14:paraId="63C44624" w14:textId="77777777" w:rsidR="004D4721" w:rsidRPr="00CD53B8" w:rsidRDefault="004D4721" w:rsidP="006D4899">
            <w:pPr>
              <w:jc w:val="right"/>
              <w:rPr>
                <w:color w:val="000000"/>
                <w:sz w:val="20"/>
                <w:szCs w:val="20"/>
              </w:rPr>
            </w:pPr>
            <w:r w:rsidRPr="00CD53B8">
              <w:rPr>
                <w:color w:val="000000"/>
                <w:sz w:val="20"/>
                <w:szCs w:val="20"/>
              </w:rPr>
              <w:t>2.09</w:t>
            </w:r>
          </w:p>
        </w:tc>
        <w:tc>
          <w:tcPr>
            <w:tcW w:w="900" w:type="dxa"/>
            <w:noWrap/>
            <w:hideMark/>
          </w:tcPr>
          <w:p w14:paraId="7BC3C424" w14:textId="77777777" w:rsidR="004D4721" w:rsidRPr="00CD53B8" w:rsidRDefault="004D4721" w:rsidP="006D4899">
            <w:pPr>
              <w:jc w:val="right"/>
              <w:rPr>
                <w:b/>
                <w:bCs/>
                <w:color w:val="000000"/>
                <w:sz w:val="20"/>
                <w:szCs w:val="20"/>
              </w:rPr>
            </w:pPr>
            <w:r w:rsidRPr="00CD53B8">
              <w:rPr>
                <w:b/>
                <w:bCs/>
                <w:color w:val="000000"/>
                <w:sz w:val="20"/>
                <w:szCs w:val="20"/>
              </w:rPr>
              <w:t>0.028</w:t>
            </w:r>
          </w:p>
        </w:tc>
      </w:tr>
      <w:tr w:rsidR="004D4721" w:rsidRPr="00CD53B8" w14:paraId="50AE1756" w14:textId="77777777" w:rsidTr="006D4899">
        <w:trPr>
          <w:trHeight w:val="300"/>
          <w:jc w:val="center"/>
        </w:trPr>
        <w:tc>
          <w:tcPr>
            <w:tcW w:w="2610" w:type="dxa"/>
            <w:noWrap/>
            <w:hideMark/>
          </w:tcPr>
          <w:p w14:paraId="1CBA0A7E" w14:textId="77777777" w:rsidR="004D4721" w:rsidRPr="00CD53B8" w:rsidRDefault="004D4721" w:rsidP="006D4899">
            <w:pPr>
              <w:jc w:val="right"/>
              <w:rPr>
                <w:i/>
                <w:color w:val="000000"/>
                <w:sz w:val="20"/>
                <w:szCs w:val="20"/>
              </w:rPr>
            </w:pPr>
            <w:r w:rsidRPr="00CD53B8">
              <w:rPr>
                <w:i/>
                <w:color w:val="000000"/>
                <w:sz w:val="20"/>
                <w:szCs w:val="20"/>
              </w:rPr>
              <w:t>Unaspis citri</w:t>
            </w:r>
          </w:p>
        </w:tc>
        <w:tc>
          <w:tcPr>
            <w:tcW w:w="1080" w:type="dxa"/>
            <w:noWrap/>
            <w:hideMark/>
          </w:tcPr>
          <w:p w14:paraId="2831530D" w14:textId="77777777" w:rsidR="004D4721" w:rsidRPr="00CD53B8" w:rsidRDefault="004D4721" w:rsidP="006D4899">
            <w:pPr>
              <w:rPr>
                <w:color w:val="000000"/>
                <w:sz w:val="20"/>
                <w:szCs w:val="20"/>
              </w:rPr>
            </w:pPr>
            <w:r w:rsidRPr="00CD53B8">
              <w:rPr>
                <w:color w:val="000000"/>
                <w:sz w:val="20"/>
                <w:szCs w:val="20"/>
              </w:rPr>
              <w:t>0.021 (0.021) a</w:t>
            </w:r>
          </w:p>
        </w:tc>
        <w:tc>
          <w:tcPr>
            <w:tcW w:w="1080" w:type="dxa"/>
            <w:noWrap/>
            <w:hideMark/>
          </w:tcPr>
          <w:p w14:paraId="074BD3F2"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030EA39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3A58B13"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0D547D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132288B"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noWrap/>
            <w:hideMark/>
          </w:tcPr>
          <w:p w14:paraId="2C4A5F1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3C2F0CA3"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40498C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F665379" w14:textId="77777777" w:rsidR="004D4721" w:rsidRPr="00CD53B8" w:rsidRDefault="004D4721" w:rsidP="006D4899">
            <w:pPr>
              <w:rPr>
                <w:color w:val="000000"/>
                <w:sz w:val="20"/>
                <w:szCs w:val="20"/>
              </w:rPr>
            </w:pPr>
            <w:r w:rsidRPr="00CD53B8">
              <w:rPr>
                <w:color w:val="000000"/>
                <w:sz w:val="20"/>
                <w:szCs w:val="20"/>
              </w:rPr>
              <w:t>0.025 (0.025) a</w:t>
            </w:r>
          </w:p>
        </w:tc>
        <w:tc>
          <w:tcPr>
            <w:tcW w:w="720" w:type="dxa"/>
            <w:noWrap/>
            <w:hideMark/>
          </w:tcPr>
          <w:p w14:paraId="439D3DEC" w14:textId="77777777" w:rsidR="004D4721" w:rsidRPr="00CD53B8" w:rsidRDefault="004D4721" w:rsidP="006D4899">
            <w:pPr>
              <w:jc w:val="right"/>
              <w:rPr>
                <w:color w:val="000000"/>
                <w:sz w:val="20"/>
                <w:szCs w:val="20"/>
              </w:rPr>
            </w:pPr>
            <w:r w:rsidRPr="00CD53B8">
              <w:rPr>
                <w:color w:val="000000"/>
                <w:sz w:val="20"/>
                <w:szCs w:val="20"/>
              </w:rPr>
              <w:t>1.39</w:t>
            </w:r>
          </w:p>
        </w:tc>
        <w:tc>
          <w:tcPr>
            <w:tcW w:w="900" w:type="dxa"/>
            <w:noWrap/>
            <w:hideMark/>
          </w:tcPr>
          <w:p w14:paraId="025D4F0B" w14:textId="77777777" w:rsidR="004D4721" w:rsidRPr="00CD53B8" w:rsidRDefault="004D4721" w:rsidP="006D4899">
            <w:pPr>
              <w:jc w:val="right"/>
              <w:rPr>
                <w:color w:val="000000"/>
                <w:sz w:val="20"/>
                <w:szCs w:val="20"/>
              </w:rPr>
            </w:pPr>
            <w:r w:rsidRPr="00CD53B8">
              <w:rPr>
                <w:color w:val="000000"/>
                <w:sz w:val="20"/>
                <w:szCs w:val="20"/>
              </w:rPr>
              <w:t>0.190</w:t>
            </w:r>
          </w:p>
        </w:tc>
      </w:tr>
      <w:tr w:rsidR="004D4721" w:rsidRPr="00CD53B8" w14:paraId="6A976086" w14:textId="77777777" w:rsidTr="006D4899">
        <w:trPr>
          <w:trHeight w:val="300"/>
          <w:jc w:val="center"/>
        </w:trPr>
        <w:tc>
          <w:tcPr>
            <w:tcW w:w="2610" w:type="dxa"/>
            <w:noWrap/>
            <w:hideMark/>
          </w:tcPr>
          <w:p w14:paraId="41C21CE1" w14:textId="77777777" w:rsidR="004D4721" w:rsidRPr="00CD53B8" w:rsidRDefault="004D4721" w:rsidP="006D4899">
            <w:pPr>
              <w:rPr>
                <w:bCs/>
                <w:color w:val="000000"/>
                <w:sz w:val="20"/>
                <w:szCs w:val="20"/>
              </w:rPr>
            </w:pPr>
            <w:r w:rsidRPr="00CD53B8">
              <w:rPr>
                <w:bCs/>
                <w:color w:val="000000"/>
                <w:sz w:val="20"/>
                <w:szCs w:val="20"/>
              </w:rPr>
              <w:t>Hymenoptera</w:t>
            </w:r>
          </w:p>
        </w:tc>
        <w:tc>
          <w:tcPr>
            <w:tcW w:w="1080" w:type="dxa"/>
            <w:noWrap/>
            <w:hideMark/>
          </w:tcPr>
          <w:p w14:paraId="4EDABE07" w14:textId="77777777" w:rsidR="004D4721" w:rsidRPr="00CD53B8" w:rsidRDefault="004D4721" w:rsidP="006D4899">
            <w:pPr>
              <w:rPr>
                <w:color w:val="000000"/>
                <w:sz w:val="20"/>
                <w:szCs w:val="20"/>
              </w:rPr>
            </w:pPr>
            <w:r w:rsidRPr="00CD53B8">
              <w:rPr>
                <w:color w:val="000000"/>
                <w:sz w:val="20"/>
                <w:szCs w:val="20"/>
              </w:rPr>
              <w:t>1.250 (0.500) bc</w:t>
            </w:r>
          </w:p>
        </w:tc>
        <w:tc>
          <w:tcPr>
            <w:tcW w:w="1080" w:type="dxa"/>
            <w:noWrap/>
            <w:hideMark/>
          </w:tcPr>
          <w:p w14:paraId="38B8E7AA" w14:textId="77777777" w:rsidR="004D4721" w:rsidRPr="00CD53B8" w:rsidRDefault="004D4721" w:rsidP="006D4899">
            <w:pPr>
              <w:rPr>
                <w:color w:val="000000"/>
                <w:sz w:val="20"/>
                <w:szCs w:val="20"/>
              </w:rPr>
            </w:pPr>
            <w:r w:rsidRPr="00CD53B8">
              <w:rPr>
                <w:color w:val="000000"/>
                <w:sz w:val="20"/>
                <w:szCs w:val="20"/>
              </w:rPr>
              <w:t>0.933 (0.217) c</w:t>
            </w:r>
          </w:p>
        </w:tc>
        <w:tc>
          <w:tcPr>
            <w:tcW w:w="1170" w:type="dxa"/>
            <w:noWrap/>
            <w:hideMark/>
          </w:tcPr>
          <w:p w14:paraId="289C256C" w14:textId="77777777" w:rsidR="004D4721" w:rsidRPr="00CD53B8" w:rsidRDefault="004D4721" w:rsidP="006D4899">
            <w:pPr>
              <w:rPr>
                <w:color w:val="000000"/>
                <w:sz w:val="20"/>
                <w:szCs w:val="20"/>
              </w:rPr>
            </w:pPr>
            <w:r w:rsidRPr="00CD53B8">
              <w:rPr>
                <w:color w:val="000000"/>
                <w:sz w:val="20"/>
                <w:szCs w:val="20"/>
              </w:rPr>
              <w:t>2.431 (0.583) bc</w:t>
            </w:r>
          </w:p>
        </w:tc>
        <w:tc>
          <w:tcPr>
            <w:tcW w:w="1080" w:type="dxa"/>
            <w:noWrap/>
            <w:hideMark/>
          </w:tcPr>
          <w:p w14:paraId="095470B6" w14:textId="77777777" w:rsidR="004D4721" w:rsidRPr="00CD53B8" w:rsidRDefault="004D4721" w:rsidP="006D4899">
            <w:pPr>
              <w:rPr>
                <w:color w:val="000000"/>
                <w:sz w:val="20"/>
                <w:szCs w:val="20"/>
              </w:rPr>
            </w:pPr>
            <w:r w:rsidRPr="00CD53B8">
              <w:rPr>
                <w:color w:val="000000"/>
                <w:sz w:val="20"/>
                <w:szCs w:val="20"/>
              </w:rPr>
              <w:t>4.909 (1.398) ab</w:t>
            </w:r>
          </w:p>
        </w:tc>
        <w:tc>
          <w:tcPr>
            <w:tcW w:w="1080" w:type="dxa"/>
            <w:noWrap/>
            <w:hideMark/>
          </w:tcPr>
          <w:p w14:paraId="0774ACBE" w14:textId="77777777" w:rsidR="004D4721" w:rsidRPr="00CD53B8" w:rsidRDefault="004D4721" w:rsidP="006D4899">
            <w:pPr>
              <w:rPr>
                <w:color w:val="000000"/>
                <w:sz w:val="20"/>
                <w:szCs w:val="20"/>
              </w:rPr>
            </w:pPr>
            <w:r w:rsidRPr="00CD53B8">
              <w:rPr>
                <w:color w:val="000000"/>
                <w:sz w:val="20"/>
                <w:szCs w:val="20"/>
              </w:rPr>
              <w:t>7.588 (1.491) ab</w:t>
            </w:r>
          </w:p>
        </w:tc>
        <w:tc>
          <w:tcPr>
            <w:tcW w:w="1080" w:type="dxa"/>
            <w:noWrap/>
            <w:hideMark/>
          </w:tcPr>
          <w:p w14:paraId="2213B876" w14:textId="77777777" w:rsidR="004D4721" w:rsidRPr="00CD53B8" w:rsidRDefault="004D4721" w:rsidP="006D4899">
            <w:pPr>
              <w:rPr>
                <w:color w:val="000000"/>
                <w:sz w:val="20"/>
                <w:szCs w:val="20"/>
              </w:rPr>
            </w:pPr>
            <w:r w:rsidRPr="00CD53B8">
              <w:rPr>
                <w:color w:val="000000"/>
                <w:sz w:val="20"/>
                <w:szCs w:val="20"/>
              </w:rPr>
              <w:t>7.591 (1.868) ab</w:t>
            </w:r>
          </w:p>
        </w:tc>
        <w:tc>
          <w:tcPr>
            <w:tcW w:w="1080" w:type="dxa"/>
            <w:noWrap/>
            <w:hideMark/>
          </w:tcPr>
          <w:p w14:paraId="69984CA0" w14:textId="77777777" w:rsidR="004D4721" w:rsidRPr="00CD53B8" w:rsidRDefault="004D4721" w:rsidP="006D4899">
            <w:pPr>
              <w:rPr>
                <w:color w:val="000000"/>
                <w:sz w:val="20"/>
                <w:szCs w:val="20"/>
              </w:rPr>
            </w:pPr>
            <w:r w:rsidRPr="00CD53B8">
              <w:rPr>
                <w:color w:val="000000"/>
                <w:sz w:val="20"/>
                <w:szCs w:val="20"/>
              </w:rPr>
              <w:t>5.470 (1.610) ab</w:t>
            </w:r>
          </w:p>
        </w:tc>
        <w:tc>
          <w:tcPr>
            <w:tcW w:w="1080" w:type="dxa"/>
            <w:noWrap/>
            <w:hideMark/>
          </w:tcPr>
          <w:p w14:paraId="12C07417" w14:textId="77777777" w:rsidR="004D4721" w:rsidRPr="00CD53B8" w:rsidRDefault="004D4721" w:rsidP="006D4899">
            <w:pPr>
              <w:rPr>
                <w:color w:val="000000"/>
                <w:sz w:val="20"/>
                <w:szCs w:val="20"/>
              </w:rPr>
            </w:pPr>
            <w:r w:rsidRPr="00CD53B8">
              <w:rPr>
                <w:color w:val="000000"/>
                <w:sz w:val="20"/>
                <w:szCs w:val="20"/>
              </w:rPr>
              <w:t>7.593 (2.263) a</w:t>
            </w:r>
          </w:p>
        </w:tc>
        <w:tc>
          <w:tcPr>
            <w:tcW w:w="1080" w:type="dxa"/>
            <w:noWrap/>
            <w:hideMark/>
          </w:tcPr>
          <w:p w14:paraId="7C324149" w14:textId="77777777" w:rsidR="004D4721" w:rsidRPr="00CD53B8" w:rsidRDefault="004D4721" w:rsidP="006D4899">
            <w:pPr>
              <w:rPr>
                <w:b/>
                <w:color w:val="000000"/>
                <w:sz w:val="20"/>
                <w:szCs w:val="20"/>
              </w:rPr>
            </w:pPr>
            <w:r w:rsidRPr="00CD53B8">
              <w:rPr>
                <w:b/>
                <w:color w:val="000000"/>
                <w:sz w:val="20"/>
                <w:szCs w:val="20"/>
              </w:rPr>
              <w:t>8.788 (2.077) a</w:t>
            </w:r>
          </w:p>
        </w:tc>
        <w:tc>
          <w:tcPr>
            <w:tcW w:w="1080" w:type="dxa"/>
            <w:noWrap/>
            <w:hideMark/>
          </w:tcPr>
          <w:p w14:paraId="2EFF90CC" w14:textId="77777777" w:rsidR="004D4721" w:rsidRPr="00CD53B8" w:rsidRDefault="004D4721" w:rsidP="006D4899">
            <w:pPr>
              <w:rPr>
                <w:color w:val="000000"/>
                <w:sz w:val="20"/>
                <w:szCs w:val="20"/>
              </w:rPr>
            </w:pPr>
            <w:r w:rsidRPr="00CD53B8">
              <w:rPr>
                <w:color w:val="000000"/>
                <w:sz w:val="20"/>
                <w:szCs w:val="20"/>
              </w:rPr>
              <w:t>5.100 (1.631) ab</w:t>
            </w:r>
          </w:p>
        </w:tc>
        <w:tc>
          <w:tcPr>
            <w:tcW w:w="720" w:type="dxa"/>
            <w:noWrap/>
            <w:hideMark/>
          </w:tcPr>
          <w:p w14:paraId="1D629E94" w14:textId="77777777" w:rsidR="004D4721" w:rsidRPr="00CD53B8" w:rsidRDefault="004D4721" w:rsidP="006D4899">
            <w:pPr>
              <w:jc w:val="right"/>
              <w:rPr>
                <w:color w:val="000000"/>
                <w:sz w:val="20"/>
                <w:szCs w:val="20"/>
              </w:rPr>
            </w:pPr>
            <w:r w:rsidRPr="00CD53B8">
              <w:rPr>
                <w:color w:val="000000"/>
                <w:sz w:val="20"/>
                <w:szCs w:val="20"/>
              </w:rPr>
              <w:t>7.23</w:t>
            </w:r>
          </w:p>
        </w:tc>
        <w:tc>
          <w:tcPr>
            <w:tcW w:w="900" w:type="dxa"/>
            <w:noWrap/>
            <w:hideMark/>
          </w:tcPr>
          <w:p w14:paraId="6B6A5DA5"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bl>
    <w:p w14:paraId="2F3F7A03" w14:textId="3138A406" w:rsidR="006B6364" w:rsidRDefault="006B6364"/>
    <w:p w14:paraId="64F95956" w14:textId="3EE4C1B3" w:rsidR="006B6364" w:rsidRDefault="006B6364">
      <w:r>
        <w:lastRenderedPageBreak/>
        <w:t>Table 2-14. Continued</w:t>
      </w:r>
    </w:p>
    <w:tbl>
      <w:tblPr>
        <w:tblStyle w:val="TableGrid"/>
        <w:tblW w:w="151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080"/>
        <w:gridCol w:w="1080"/>
        <w:gridCol w:w="1170"/>
        <w:gridCol w:w="1080"/>
        <w:gridCol w:w="1080"/>
        <w:gridCol w:w="1080"/>
        <w:gridCol w:w="1080"/>
        <w:gridCol w:w="1080"/>
        <w:gridCol w:w="1080"/>
        <w:gridCol w:w="1080"/>
        <w:gridCol w:w="720"/>
        <w:gridCol w:w="900"/>
      </w:tblGrid>
      <w:tr w:rsidR="006B6364" w:rsidRPr="00CD53B8" w14:paraId="3C9A9398" w14:textId="77777777" w:rsidTr="006B6364">
        <w:trPr>
          <w:trHeight w:val="300"/>
          <w:jc w:val="center"/>
        </w:trPr>
        <w:tc>
          <w:tcPr>
            <w:tcW w:w="2610" w:type="dxa"/>
            <w:noWrap/>
          </w:tcPr>
          <w:p w14:paraId="1991E43B" w14:textId="77777777" w:rsidR="006B6364" w:rsidRPr="00CD53B8" w:rsidRDefault="006B6364" w:rsidP="006B6364">
            <w:pPr>
              <w:jc w:val="right"/>
              <w:rPr>
                <w:bCs/>
                <w:color w:val="000000"/>
                <w:sz w:val="20"/>
                <w:szCs w:val="20"/>
              </w:rPr>
            </w:pPr>
          </w:p>
        </w:tc>
        <w:tc>
          <w:tcPr>
            <w:tcW w:w="10890" w:type="dxa"/>
            <w:gridSpan w:val="10"/>
            <w:noWrap/>
            <w:vAlign w:val="center"/>
          </w:tcPr>
          <w:p w14:paraId="23E153F1" w14:textId="3B2D5A91" w:rsidR="006B6364" w:rsidRPr="00CD53B8" w:rsidRDefault="006B6364" w:rsidP="006B6364">
            <w:pPr>
              <w:jc w:val="center"/>
              <w:rPr>
                <w:color w:val="000000"/>
                <w:sz w:val="20"/>
                <w:szCs w:val="20"/>
              </w:rPr>
            </w:pPr>
            <w:r w:rsidRPr="00CD53B8">
              <w:rPr>
                <w:color w:val="000000"/>
              </w:rPr>
              <w:t xml:space="preserve">Mean </w:t>
            </w:r>
            <w:r w:rsidRPr="00CD53B8">
              <w:t>(SE)/</w:t>
            </w:r>
            <w:r>
              <w:t>collection effort</w:t>
            </w:r>
          </w:p>
        </w:tc>
        <w:tc>
          <w:tcPr>
            <w:tcW w:w="720" w:type="dxa"/>
            <w:noWrap/>
          </w:tcPr>
          <w:p w14:paraId="165E0178" w14:textId="77777777" w:rsidR="006B6364" w:rsidRPr="00CD53B8" w:rsidRDefault="006B6364" w:rsidP="006B6364">
            <w:pPr>
              <w:jc w:val="right"/>
              <w:rPr>
                <w:color w:val="000000"/>
                <w:sz w:val="20"/>
                <w:szCs w:val="20"/>
              </w:rPr>
            </w:pPr>
          </w:p>
        </w:tc>
        <w:tc>
          <w:tcPr>
            <w:tcW w:w="900" w:type="dxa"/>
            <w:noWrap/>
          </w:tcPr>
          <w:p w14:paraId="2F6B25EC" w14:textId="77777777" w:rsidR="006B6364" w:rsidRPr="00CD53B8" w:rsidRDefault="006B6364" w:rsidP="006B6364">
            <w:pPr>
              <w:jc w:val="right"/>
              <w:rPr>
                <w:b/>
                <w:bCs/>
                <w:color w:val="000000"/>
                <w:sz w:val="20"/>
                <w:szCs w:val="20"/>
              </w:rPr>
            </w:pPr>
          </w:p>
        </w:tc>
      </w:tr>
      <w:tr w:rsidR="006B6364" w:rsidRPr="00CD53B8" w14:paraId="473B6F63" w14:textId="77777777" w:rsidTr="006B6364">
        <w:trPr>
          <w:trHeight w:val="300"/>
          <w:jc w:val="center"/>
        </w:trPr>
        <w:tc>
          <w:tcPr>
            <w:tcW w:w="2610" w:type="dxa"/>
            <w:noWrap/>
            <w:vAlign w:val="center"/>
          </w:tcPr>
          <w:p w14:paraId="7D7B7047" w14:textId="770442F1" w:rsidR="006B6364" w:rsidRPr="00CD53B8" w:rsidRDefault="006B6364" w:rsidP="006B6364">
            <w:pPr>
              <w:jc w:val="center"/>
              <w:rPr>
                <w:bCs/>
                <w:color w:val="000000"/>
                <w:sz w:val="20"/>
                <w:szCs w:val="20"/>
              </w:rPr>
            </w:pPr>
            <w:r w:rsidRPr="00CD53B8">
              <w:rPr>
                <w:color w:val="000000"/>
                <w:sz w:val="22"/>
                <w:szCs w:val="22"/>
              </w:rPr>
              <w:t>Group</w:t>
            </w:r>
          </w:p>
        </w:tc>
        <w:tc>
          <w:tcPr>
            <w:tcW w:w="1080" w:type="dxa"/>
            <w:noWrap/>
            <w:vAlign w:val="center"/>
          </w:tcPr>
          <w:p w14:paraId="038F557F" w14:textId="798910DB" w:rsidR="006B6364" w:rsidRPr="00CD53B8" w:rsidRDefault="006B6364" w:rsidP="006B6364">
            <w:pPr>
              <w:jc w:val="center"/>
              <w:rPr>
                <w:color w:val="000000"/>
                <w:sz w:val="20"/>
                <w:szCs w:val="20"/>
              </w:rPr>
            </w:pPr>
            <w:r w:rsidRPr="00CD53B8">
              <w:rPr>
                <w:color w:val="000000"/>
                <w:sz w:val="22"/>
                <w:szCs w:val="22"/>
              </w:rPr>
              <w:t>Feb</w:t>
            </w:r>
          </w:p>
        </w:tc>
        <w:tc>
          <w:tcPr>
            <w:tcW w:w="1080" w:type="dxa"/>
            <w:noWrap/>
            <w:vAlign w:val="center"/>
          </w:tcPr>
          <w:p w14:paraId="2CCFACCC" w14:textId="1A58A4C3" w:rsidR="006B6364" w:rsidRPr="00CD53B8" w:rsidRDefault="006B6364" w:rsidP="006B6364">
            <w:pPr>
              <w:jc w:val="center"/>
              <w:rPr>
                <w:color w:val="000000"/>
                <w:sz w:val="20"/>
                <w:szCs w:val="20"/>
              </w:rPr>
            </w:pPr>
            <w:r w:rsidRPr="00CD53B8">
              <w:rPr>
                <w:color w:val="000000"/>
                <w:sz w:val="22"/>
                <w:szCs w:val="22"/>
              </w:rPr>
              <w:t>Mar</w:t>
            </w:r>
          </w:p>
        </w:tc>
        <w:tc>
          <w:tcPr>
            <w:tcW w:w="1170" w:type="dxa"/>
            <w:noWrap/>
            <w:vAlign w:val="center"/>
          </w:tcPr>
          <w:p w14:paraId="3624E8C6" w14:textId="55B5826A" w:rsidR="006B6364" w:rsidRPr="00CD53B8" w:rsidRDefault="006B6364" w:rsidP="006B6364">
            <w:pPr>
              <w:jc w:val="center"/>
              <w:rPr>
                <w:color w:val="000000"/>
                <w:sz w:val="20"/>
                <w:szCs w:val="20"/>
              </w:rPr>
            </w:pPr>
            <w:r w:rsidRPr="00CD53B8">
              <w:rPr>
                <w:color w:val="000000"/>
                <w:sz w:val="22"/>
                <w:szCs w:val="22"/>
              </w:rPr>
              <w:t>Apr</w:t>
            </w:r>
          </w:p>
        </w:tc>
        <w:tc>
          <w:tcPr>
            <w:tcW w:w="1080" w:type="dxa"/>
            <w:noWrap/>
            <w:vAlign w:val="center"/>
          </w:tcPr>
          <w:p w14:paraId="4102C587" w14:textId="2F58F17A" w:rsidR="006B6364" w:rsidRPr="00CD53B8" w:rsidRDefault="006B6364" w:rsidP="006B6364">
            <w:pPr>
              <w:jc w:val="center"/>
              <w:rPr>
                <w:color w:val="000000"/>
                <w:sz w:val="20"/>
                <w:szCs w:val="20"/>
              </w:rPr>
            </w:pPr>
            <w:r w:rsidRPr="00CD53B8">
              <w:rPr>
                <w:color w:val="000000"/>
                <w:sz w:val="22"/>
                <w:szCs w:val="22"/>
              </w:rPr>
              <w:t>May</w:t>
            </w:r>
          </w:p>
        </w:tc>
        <w:tc>
          <w:tcPr>
            <w:tcW w:w="1080" w:type="dxa"/>
            <w:noWrap/>
            <w:vAlign w:val="center"/>
          </w:tcPr>
          <w:p w14:paraId="22609E77" w14:textId="0234AE6A" w:rsidR="006B6364" w:rsidRPr="00CD53B8" w:rsidRDefault="006B6364" w:rsidP="006B6364">
            <w:pPr>
              <w:jc w:val="center"/>
              <w:rPr>
                <w:color w:val="000000"/>
                <w:sz w:val="20"/>
                <w:szCs w:val="20"/>
              </w:rPr>
            </w:pPr>
            <w:r w:rsidRPr="00CD53B8">
              <w:rPr>
                <w:color w:val="000000"/>
                <w:sz w:val="22"/>
                <w:szCs w:val="22"/>
              </w:rPr>
              <w:t>Jun</w:t>
            </w:r>
          </w:p>
        </w:tc>
        <w:tc>
          <w:tcPr>
            <w:tcW w:w="1080" w:type="dxa"/>
            <w:noWrap/>
            <w:vAlign w:val="center"/>
          </w:tcPr>
          <w:p w14:paraId="6FAC0D93" w14:textId="3A13CADC" w:rsidR="006B6364" w:rsidRPr="00CD53B8" w:rsidRDefault="006B6364" w:rsidP="006B6364">
            <w:pPr>
              <w:jc w:val="center"/>
              <w:rPr>
                <w:color w:val="000000"/>
                <w:sz w:val="20"/>
                <w:szCs w:val="20"/>
              </w:rPr>
            </w:pPr>
            <w:r w:rsidRPr="00CD53B8">
              <w:rPr>
                <w:color w:val="000000"/>
                <w:sz w:val="22"/>
                <w:szCs w:val="22"/>
              </w:rPr>
              <w:t>Jul</w:t>
            </w:r>
          </w:p>
        </w:tc>
        <w:tc>
          <w:tcPr>
            <w:tcW w:w="1080" w:type="dxa"/>
            <w:noWrap/>
            <w:vAlign w:val="center"/>
          </w:tcPr>
          <w:p w14:paraId="3691B225" w14:textId="245A362A" w:rsidR="006B6364" w:rsidRPr="00CD53B8" w:rsidRDefault="006B6364" w:rsidP="006B6364">
            <w:pPr>
              <w:jc w:val="center"/>
              <w:rPr>
                <w:color w:val="000000"/>
                <w:sz w:val="20"/>
                <w:szCs w:val="20"/>
              </w:rPr>
            </w:pPr>
            <w:r w:rsidRPr="00CD53B8">
              <w:rPr>
                <w:color w:val="000000"/>
                <w:sz w:val="22"/>
                <w:szCs w:val="22"/>
              </w:rPr>
              <w:t>Aug</w:t>
            </w:r>
          </w:p>
        </w:tc>
        <w:tc>
          <w:tcPr>
            <w:tcW w:w="1080" w:type="dxa"/>
            <w:noWrap/>
            <w:vAlign w:val="center"/>
          </w:tcPr>
          <w:p w14:paraId="0E6C0518" w14:textId="33DCA461" w:rsidR="006B6364" w:rsidRPr="00CD53B8" w:rsidRDefault="006B6364" w:rsidP="006B6364">
            <w:pPr>
              <w:jc w:val="center"/>
              <w:rPr>
                <w:b/>
                <w:color w:val="000000"/>
                <w:sz w:val="20"/>
                <w:szCs w:val="20"/>
              </w:rPr>
            </w:pPr>
            <w:r w:rsidRPr="00CD53B8">
              <w:rPr>
                <w:color w:val="000000"/>
                <w:sz w:val="22"/>
                <w:szCs w:val="22"/>
              </w:rPr>
              <w:t>Sept</w:t>
            </w:r>
          </w:p>
        </w:tc>
        <w:tc>
          <w:tcPr>
            <w:tcW w:w="1080" w:type="dxa"/>
            <w:noWrap/>
            <w:vAlign w:val="center"/>
          </w:tcPr>
          <w:p w14:paraId="610C206A" w14:textId="329ADCC7" w:rsidR="006B6364" w:rsidRPr="00CD53B8" w:rsidRDefault="006B6364" w:rsidP="006B6364">
            <w:pPr>
              <w:jc w:val="center"/>
              <w:rPr>
                <w:color w:val="000000"/>
                <w:sz w:val="20"/>
                <w:szCs w:val="20"/>
              </w:rPr>
            </w:pPr>
            <w:r w:rsidRPr="00CD53B8">
              <w:rPr>
                <w:color w:val="000000"/>
                <w:sz w:val="22"/>
                <w:szCs w:val="22"/>
              </w:rPr>
              <w:t>Oct</w:t>
            </w:r>
          </w:p>
        </w:tc>
        <w:tc>
          <w:tcPr>
            <w:tcW w:w="1080" w:type="dxa"/>
            <w:noWrap/>
            <w:vAlign w:val="center"/>
          </w:tcPr>
          <w:p w14:paraId="29447347" w14:textId="7A149954" w:rsidR="006B6364" w:rsidRPr="00CD53B8" w:rsidRDefault="006B6364" w:rsidP="006B6364">
            <w:pPr>
              <w:jc w:val="center"/>
              <w:rPr>
                <w:color w:val="000000"/>
                <w:sz w:val="20"/>
                <w:szCs w:val="20"/>
              </w:rPr>
            </w:pPr>
            <w:r w:rsidRPr="00CD53B8">
              <w:rPr>
                <w:color w:val="000000"/>
                <w:sz w:val="22"/>
                <w:szCs w:val="22"/>
              </w:rPr>
              <w:t>Nov</w:t>
            </w:r>
          </w:p>
        </w:tc>
        <w:tc>
          <w:tcPr>
            <w:tcW w:w="720" w:type="dxa"/>
            <w:noWrap/>
            <w:vAlign w:val="center"/>
          </w:tcPr>
          <w:p w14:paraId="42072C6E" w14:textId="034B1FF5" w:rsidR="006B6364" w:rsidRPr="00CD53B8" w:rsidRDefault="006B6364" w:rsidP="006B6364">
            <w:pPr>
              <w:jc w:val="center"/>
              <w:rPr>
                <w:color w:val="000000"/>
                <w:sz w:val="20"/>
                <w:szCs w:val="20"/>
              </w:rPr>
            </w:pPr>
            <w:r w:rsidRPr="00CD53B8">
              <w:rPr>
                <w:color w:val="000000"/>
                <w:sz w:val="22"/>
                <w:szCs w:val="22"/>
              </w:rPr>
              <w:t>F</w:t>
            </w:r>
          </w:p>
        </w:tc>
        <w:tc>
          <w:tcPr>
            <w:tcW w:w="900" w:type="dxa"/>
            <w:noWrap/>
            <w:vAlign w:val="center"/>
          </w:tcPr>
          <w:p w14:paraId="2840564C" w14:textId="7415B7F7" w:rsidR="006B6364" w:rsidRPr="00CD53B8" w:rsidRDefault="006B6364" w:rsidP="006B6364">
            <w:pPr>
              <w:jc w:val="center"/>
              <w:rPr>
                <w:b/>
                <w:bCs/>
                <w:color w:val="000000"/>
                <w:sz w:val="20"/>
                <w:szCs w:val="20"/>
              </w:rPr>
            </w:pPr>
            <w:r w:rsidRPr="00CD53B8">
              <w:rPr>
                <w:i/>
                <w:iCs/>
                <w:color w:val="000000"/>
                <w:sz w:val="22"/>
                <w:szCs w:val="22"/>
              </w:rPr>
              <w:t>P</w:t>
            </w:r>
          </w:p>
        </w:tc>
      </w:tr>
      <w:tr w:rsidR="006B6364" w:rsidRPr="00CD53B8" w14:paraId="551ABEDD" w14:textId="77777777" w:rsidTr="006D4899">
        <w:trPr>
          <w:trHeight w:val="300"/>
          <w:jc w:val="center"/>
        </w:trPr>
        <w:tc>
          <w:tcPr>
            <w:tcW w:w="2610" w:type="dxa"/>
            <w:noWrap/>
            <w:hideMark/>
          </w:tcPr>
          <w:p w14:paraId="4C5EEFF0" w14:textId="77777777" w:rsidR="006B6364" w:rsidRPr="00CD53B8" w:rsidRDefault="006B6364" w:rsidP="006B6364">
            <w:pPr>
              <w:jc w:val="right"/>
              <w:rPr>
                <w:bCs/>
                <w:color w:val="000000"/>
                <w:sz w:val="20"/>
                <w:szCs w:val="20"/>
              </w:rPr>
            </w:pPr>
            <w:r w:rsidRPr="00CD53B8">
              <w:rPr>
                <w:bCs/>
                <w:color w:val="000000"/>
                <w:sz w:val="20"/>
                <w:szCs w:val="20"/>
              </w:rPr>
              <w:t>Formicidae</w:t>
            </w:r>
          </w:p>
        </w:tc>
        <w:tc>
          <w:tcPr>
            <w:tcW w:w="1080" w:type="dxa"/>
            <w:noWrap/>
            <w:hideMark/>
          </w:tcPr>
          <w:p w14:paraId="71279C4E" w14:textId="77777777" w:rsidR="006B6364" w:rsidRPr="00CD53B8" w:rsidRDefault="006B6364" w:rsidP="006B6364">
            <w:pPr>
              <w:rPr>
                <w:color w:val="000000"/>
                <w:sz w:val="20"/>
                <w:szCs w:val="20"/>
              </w:rPr>
            </w:pPr>
            <w:r w:rsidRPr="00CD53B8">
              <w:rPr>
                <w:color w:val="000000"/>
                <w:sz w:val="20"/>
                <w:szCs w:val="20"/>
              </w:rPr>
              <w:t>0.625 (0.250) bc</w:t>
            </w:r>
          </w:p>
        </w:tc>
        <w:tc>
          <w:tcPr>
            <w:tcW w:w="1080" w:type="dxa"/>
            <w:noWrap/>
            <w:hideMark/>
          </w:tcPr>
          <w:p w14:paraId="17A45F8A" w14:textId="77777777" w:rsidR="006B6364" w:rsidRPr="00CD53B8" w:rsidRDefault="006B6364" w:rsidP="006B6364">
            <w:pPr>
              <w:rPr>
                <w:color w:val="000000"/>
                <w:sz w:val="20"/>
                <w:szCs w:val="20"/>
              </w:rPr>
            </w:pPr>
            <w:r w:rsidRPr="00CD53B8">
              <w:rPr>
                <w:color w:val="000000"/>
                <w:sz w:val="20"/>
                <w:szCs w:val="20"/>
              </w:rPr>
              <w:t>0.457 (0.106) c</w:t>
            </w:r>
          </w:p>
        </w:tc>
        <w:tc>
          <w:tcPr>
            <w:tcW w:w="1170" w:type="dxa"/>
            <w:noWrap/>
            <w:hideMark/>
          </w:tcPr>
          <w:p w14:paraId="17F1E6B6" w14:textId="77777777" w:rsidR="006B6364" w:rsidRPr="00CD53B8" w:rsidRDefault="006B6364" w:rsidP="006B6364">
            <w:pPr>
              <w:rPr>
                <w:color w:val="000000"/>
                <w:sz w:val="20"/>
                <w:szCs w:val="20"/>
              </w:rPr>
            </w:pPr>
            <w:r w:rsidRPr="00CD53B8">
              <w:rPr>
                <w:color w:val="000000"/>
                <w:sz w:val="20"/>
                <w:szCs w:val="20"/>
              </w:rPr>
              <w:t>1.215 (0.291) bc</w:t>
            </w:r>
          </w:p>
        </w:tc>
        <w:tc>
          <w:tcPr>
            <w:tcW w:w="1080" w:type="dxa"/>
            <w:noWrap/>
            <w:hideMark/>
          </w:tcPr>
          <w:p w14:paraId="362C82B9" w14:textId="77777777" w:rsidR="006B6364" w:rsidRPr="00CD53B8" w:rsidRDefault="006B6364" w:rsidP="006B6364">
            <w:pPr>
              <w:rPr>
                <w:color w:val="000000"/>
                <w:sz w:val="20"/>
                <w:szCs w:val="20"/>
              </w:rPr>
            </w:pPr>
            <w:r w:rsidRPr="00CD53B8">
              <w:rPr>
                <w:color w:val="000000"/>
                <w:sz w:val="20"/>
                <w:szCs w:val="20"/>
              </w:rPr>
              <w:t>2.439 (0.697) ab</w:t>
            </w:r>
          </w:p>
        </w:tc>
        <w:tc>
          <w:tcPr>
            <w:tcW w:w="1080" w:type="dxa"/>
            <w:noWrap/>
            <w:hideMark/>
          </w:tcPr>
          <w:p w14:paraId="649FCC4B" w14:textId="77777777" w:rsidR="006B6364" w:rsidRPr="00CD53B8" w:rsidRDefault="006B6364" w:rsidP="006B6364">
            <w:pPr>
              <w:rPr>
                <w:color w:val="000000"/>
                <w:sz w:val="20"/>
                <w:szCs w:val="20"/>
              </w:rPr>
            </w:pPr>
            <w:r w:rsidRPr="00CD53B8">
              <w:rPr>
                <w:color w:val="000000"/>
                <w:sz w:val="20"/>
                <w:szCs w:val="20"/>
              </w:rPr>
              <w:t>3.784 (0.746) a</w:t>
            </w:r>
          </w:p>
        </w:tc>
        <w:tc>
          <w:tcPr>
            <w:tcW w:w="1080" w:type="dxa"/>
            <w:noWrap/>
            <w:hideMark/>
          </w:tcPr>
          <w:p w14:paraId="616D5853" w14:textId="77777777" w:rsidR="006B6364" w:rsidRPr="00CD53B8" w:rsidRDefault="006B6364" w:rsidP="006B6364">
            <w:pPr>
              <w:rPr>
                <w:color w:val="000000"/>
                <w:sz w:val="20"/>
                <w:szCs w:val="20"/>
              </w:rPr>
            </w:pPr>
            <w:r w:rsidRPr="00CD53B8">
              <w:rPr>
                <w:color w:val="000000"/>
                <w:sz w:val="20"/>
                <w:szCs w:val="20"/>
              </w:rPr>
              <w:t>3.773 (0.935) a</w:t>
            </w:r>
          </w:p>
        </w:tc>
        <w:tc>
          <w:tcPr>
            <w:tcW w:w="1080" w:type="dxa"/>
            <w:noWrap/>
            <w:hideMark/>
          </w:tcPr>
          <w:p w14:paraId="3AE24464" w14:textId="77777777" w:rsidR="006B6364" w:rsidRPr="00CD53B8" w:rsidRDefault="006B6364" w:rsidP="006B6364">
            <w:pPr>
              <w:rPr>
                <w:color w:val="000000"/>
                <w:sz w:val="20"/>
                <w:szCs w:val="20"/>
              </w:rPr>
            </w:pPr>
            <w:r w:rsidRPr="00CD53B8">
              <w:rPr>
                <w:color w:val="000000"/>
                <w:sz w:val="20"/>
                <w:szCs w:val="20"/>
              </w:rPr>
              <w:t>2.727 (0.805) ab</w:t>
            </w:r>
          </w:p>
        </w:tc>
        <w:tc>
          <w:tcPr>
            <w:tcW w:w="1080" w:type="dxa"/>
            <w:noWrap/>
            <w:hideMark/>
          </w:tcPr>
          <w:p w14:paraId="15667ACF" w14:textId="77777777" w:rsidR="006B6364" w:rsidRPr="00CD53B8" w:rsidRDefault="006B6364" w:rsidP="006B6364">
            <w:pPr>
              <w:rPr>
                <w:b/>
                <w:color w:val="000000"/>
                <w:sz w:val="20"/>
                <w:szCs w:val="20"/>
              </w:rPr>
            </w:pPr>
            <w:r w:rsidRPr="00CD53B8">
              <w:rPr>
                <w:b/>
                <w:color w:val="000000"/>
                <w:sz w:val="20"/>
                <w:szCs w:val="20"/>
              </w:rPr>
              <w:t>3.796 (1.132) a</w:t>
            </w:r>
          </w:p>
        </w:tc>
        <w:tc>
          <w:tcPr>
            <w:tcW w:w="1080" w:type="dxa"/>
            <w:noWrap/>
            <w:hideMark/>
          </w:tcPr>
          <w:p w14:paraId="17821FCF" w14:textId="77777777" w:rsidR="006B6364" w:rsidRPr="00CD53B8" w:rsidRDefault="006B6364" w:rsidP="006B6364">
            <w:pPr>
              <w:rPr>
                <w:color w:val="000000"/>
                <w:sz w:val="20"/>
                <w:szCs w:val="20"/>
              </w:rPr>
            </w:pPr>
            <w:r w:rsidRPr="00CD53B8">
              <w:rPr>
                <w:color w:val="000000"/>
                <w:sz w:val="20"/>
                <w:szCs w:val="20"/>
              </w:rPr>
              <w:t>4.379 (1.035) a</w:t>
            </w:r>
          </w:p>
        </w:tc>
        <w:tc>
          <w:tcPr>
            <w:tcW w:w="1080" w:type="dxa"/>
            <w:noWrap/>
            <w:hideMark/>
          </w:tcPr>
          <w:p w14:paraId="760AFC0C" w14:textId="77777777" w:rsidR="006B6364" w:rsidRPr="00CD53B8" w:rsidRDefault="006B6364" w:rsidP="006B6364">
            <w:pPr>
              <w:rPr>
                <w:color w:val="000000"/>
                <w:sz w:val="20"/>
                <w:szCs w:val="20"/>
              </w:rPr>
            </w:pPr>
            <w:r w:rsidRPr="00CD53B8">
              <w:rPr>
                <w:color w:val="000000"/>
                <w:sz w:val="20"/>
                <w:szCs w:val="20"/>
              </w:rPr>
              <w:t>2.550 (0.816) ab</w:t>
            </w:r>
          </w:p>
        </w:tc>
        <w:tc>
          <w:tcPr>
            <w:tcW w:w="720" w:type="dxa"/>
            <w:noWrap/>
            <w:hideMark/>
          </w:tcPr>
          <w:p w14:paraId="1E744CE0" w14:textId="77777777" w:rsidR="006B6364" w:rsidRPr="00CD53B8" w:rsidRDefault="006B6364" w:rsidP="006B6364">
            <w:pPr>
              <w:jc w:val="right"/>
              <w:rPr>
                <w:color w:val="000000"/>
                <w:sz w:val="20"/>
                <w:szCs w:val="20"/>
              </w:rPr>
            </w:pPr>
            <w:r w:rsidRPr="00CD53B8">
              <w:rPr>
                <w:color w:val="000000"/>
                <w:sz w:val="20"/>
                <w:szCs w:val="20"/>
              </w:rPr>
              <w:t>7.12</w:t>
            </w:r>
          </w:p>
        </w:tc>
        <w:tc>
          <w:tcPr>
            <w:tcW w:w="900" w:type="dxa"/>
            <w:noWrap/>
            <w:hideMark/>
          </w:tcPr>
          <w:p w14:paraId="6EB5F23B"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604CB71E" w14:textId="77777777" w:rsidTr="006D4899">
        <w:trPr>
          <w:trHeight w:val="300"/>
          <w:jc w:val="center"/>
        </w:trPr>
        <w:tc>
          <w:tcPr>
            <w:tcW w:w="2610" w:type="dxa"/>
            <w:noWrap/>
            <w:hideMark/>
          </w:tcPr>
          <w:p w14:paraId="7E1900D1" w14:textId="77777777" w:rsidR="006B6364" w:rsidRPr="00CD53B8" w:rsidRDefault="006B6364" w:rsidP="006B6364">
            <w:pPr>
              <w:jc w:val="right"/>
              <w:rPr>
                <w:color w:val="000000"/>
                <w:sz w:val="20"/>
                <w:szCs w:val="20"/>
              </w:rPr>
            </w:pPr>
            <w:r w:rsidRPr="00CD53B8">
              <w:rPr>
                <w:color w:val="000000"/>
                <w:sz w:val="20"/>
                <w:szCs w:val="20"/>
              </w:rPr>
              <w:t>Mutilidae</w:t>
            </w:r>
          </w:p>
        </w:tc>
        <w:tc>
          <w:tcPr>
            <w:tcW w:w="1080" w:type="dxa"/>
            <w:noWrap/>
            <w:hideMark/>
          </w:tcPr>
          <w:p w14:paraId="20415EA5"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06D89837" w14:textId="77777777" w:rsidR="006B6364" w:rsidRPr="00CD53B8" w:rsidRDefault="006B6364" w:rsidP="006B6364">
            <w:pPr>
              <w:rPr>
                <w:color w:val="000000"/>
                <w:sz w:val="20"/>
                <w:szCs w:val="20"/>
              </w:rPr>
            </w:pPr>
            <w:r w:rsidRPr="00CD53B8">
              <w:rPr>
                <w:color w:val="000000"/>
                <w:sz w:val="20"/>
                <w:szCs w:val="20"/>
              </w:rPr>
              <w:t>0.010 (0.010) a</w:t>
            </w:r>
          </w:p>
        </w:tc>
        <w:tc>
          <w:tcPr>
            <w:tcW w:w="1170" w:type="dxa"/>
            <w:noWrap/>
            <w:hideMark/>
          </w:tcPr>
          <w:p w14:paraId="3E543944"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025C3E3"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03D8C1AC" w14:textId="77777777" w:rsidR="006B6364" w:rsidRPr="00CD53B8" w:rsidRDefault="006B6364" w:rsidP="006B6364">
            <w:pPr>
              <w:rPr>
                <w:color w:val="000000"/>
                <w:sz w:val="20"/>
                <w:szCs w:val="20"/>
              </w:rPr>
            </w:pPr>
            <w:r w:rsidRPr="00CD53B8">
              <w:rPr>
                <w:color w:val="000000"/>
                <w:sz w:val="20"/>
                <w:szCs w:val="20"/>
              </w:rPr>
              <w:t>0.010 (0.010) a</w:t>
            </w:r>
          </w:p>
        </w:tc>
        <w:tc>
          <w:tcPr>
            <w:tcW w:w="1080" w:type="dxa"/>
            <w:noWrap/>
            <w:hideMark/>
          </w:tcPr>
          <w:p w14:paraId="2D8A8DAC"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3769BD14"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E876794"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5B9D8543"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450E35C7"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4D31F659" w14:textId="77777777" w:rsidR="006B6364" w:rsidRPr="00CD53B8" w:rsidRDefault="006B6364" w:rsidP="006B6364">
            <w:pPr>
              <w:jc w:val="right"/>
              <w:rPr>
                <w:color w:val="000000"/>
                <w:sz w:val="20"/>
                <w:szCs w:val="20"/>
              </w:rPr>
            </w:pPr>
            <w:r w:rsidRPr="00CD53B8">
              <w:rPr>
                <w:color w:val="000000"/>
                <w:sz w:val="20"/>
                <w:szCs w:val="20"/>
              </w:rPr>
              <w:t>0.53</w:t>
            </w:r>
          </w:p>
        </w:tc>
        <w:tc>
          <w:tcPr>
            <w:tcW w:w="900" w:type="dxa"/>
            <w:noWrap/>
            <w:hideMark/>
          </w:tcPr>
          <w:p w14:paraId="10C4931F" w14:textId="77777777" w:rsidR="006B6364" w:rsidRPr="00CD53B8" w:rsidRDefault="006B6364" w:rsidP="006B6364">
            <w:pPr>
              <w:jc w:val="right"/>
              <w:rPr>
                <w:color w:val="000000"/>
                <w:sz w:val="20"/>
                <w:szCs w:val="20"/>
              </w:rPr>
            </w:pPr>
            <w:r w:rsidRPr="00CD53B8">
              <w:rPr>
                <w:color w:val="000000"/>
                <w:sz w:val="20"/>
                <w:szCs w:val="20"/>
              </w:rPr>
              <w:t>0.850</w:t>
            </w:r>
          </w:p>
        </w:tc>
      </w:tr>
      <w:tr w:rsidR="006B6364" w:rsidRPr="00CD53B8" w14:paraId="7AE4BD9B" w14:textId="77777777" w:rsidTr="006D4899">
        <w:trPr>
          <w:trHeight w:val="300"/>
          <w:jc w:val="center"/>
        </w:trPr>
        <w:tc>
          <w:tcPr>
            <w:tcW w:w="2610" w:type="dxa"/>
            <w:noWrap/>
            <w:hideMark/>
          </w:tcPr>
          <w:p w14:paraId="7A19F634" w14:textId="77777777" w:rsidR="006B6364" w:rsidRPr="00CD53B8" w:rsidRDefault="006B6364" w:rsidP="006B6364">
            <w:pPr>
              <w:rPr>
                <w:bCs/>
                <w:color w:val="000000"/>
                <w:sz w:val="20"/>
                <w:szCs w:val="20"/>
              </w:rPr>
            </w:pPr>
            <w:r w:rsidRPr="00CD53B8">
              <w:rPr>
                <w:bCs/>
                <w:color w:val="000000"/>
                <w:sz w:val="20"/>
                <w:szCs w:val="20"/>
              </w:rPr>
              <w:t>Lepidoptera</w:t>
            </w:r>
          </w:p>
        </w:tc>
        <w:tc>
          <w:tcPr>
            <w:tcW w:w="1080" w:type="dxa"/>
            <w:noWrap/>
            <w:hideMark/>
          </w:tcPr>
          <w:p w14:paraId="51070FD7" w14:textId="77777777" w:rsidR="006B6364" w:rsidRPr="00CD53B8" w:rsidRDefault="006B6364" w:rsidP="006B6364">
            <w:pPr>
              <w:rPr>
                <w:color w:val="000000"/>
                <w:sz w:val="20"/>
                <w:szCs w:val="20"/>
              </w:rPr>
            </w:pPr>
            <w:r w:rsidRPr="00CD53B8">
              <w:rPr>
                <w:color w:val="000000"/>
                <w:sz w:val="20"/>
                <w:szCs w:val="20"/>
              </w:rPr>
              <w:t>0.063 (0.046)</w:t>
            </w:r>
          </w:p>
        </w:tc>
        <w:tc>
          <w:tcPr>
            <w:tcW w:w="1080" w:type="dxa"/>
            <w:noWrap/>
            <w:hideMark/>
          </w:tcPr>
          <w:p w14:paraId="16F79B20" w14:textId="77777777" w:rsidR="006B6364" w:rsidRPr="00CD53B8" w:rsidRDefault="006B6364" w:rsidP="006B6364">
            <w:pPr>
              <w:rPr>
                <w:color w:val="000000"/>
                <w:sz w:val="20"/>
                <w:szCs w:val="20"/>
              </w:rPr>
            </w:pPr>
            <w:r w:rsidRPr="00CD53B8">
              <w:rPr>
                <w:color w:val="000000"/>
                <w:sz w:val="20"/>
                <w:szCs w:val="20"/>
              </w:rPr>
              <w:t>0.010 (0.010)</w:t>
            </w:r>
          </w:p>
        </w:tc>
        <w:tc>
          <w:tcPr>
            <w:tcW w:w="1170" w:type="dxa"/>
            <w:noWrap/>
            <w:hideMark/>
          </w:tcPr>
          <w:p w14:paraId="3406E34E" w14:textId="77777777" w:rsidR="006B6364" w:rsidRPr="00CD53B8" w:rsidRDefault="006B6364" w:rsidP="006B6364">
            <w:pPr>
              <w:rPr>
                <w:color w:val="000000"/>
                <w:sz w:val="20"/>
                <w:szCs w:val="20"/>
              </w:rPr>
            </w:pPr>
            <w:r w:rsidRPr="00CD53B8">
              <w:rPr>
                <w:color w:val="000000"/>
                <w:sz w:val="20"/>
                <w:szCs w:val="20"/>
              </w:rPr>
              <w:t>0.014 (0.010)</w:t>
            </w:r>
          </w:p>
        </w:tc>
        <w:tc>
          <w:tcPr>
            <w:tcW w:w="1080" w:type="dxa"/>
            <w:noWrap/>
            <w:hideMark/>
          </w:tcPr>
          <w:p w14:paraId="074B0886" w14:textId="77777777" w:rsidR="006B6364" w:rsidRPr="00CD53B8" w:rsidRDefault="006B6364" w:rsidP="006B6364">
            <w:pPr>
              <w:rPr>
                <w:color w:val="000000"/>
                <w:sz w:val="20"/>
                <w:szCs w:val="20"/>
              </w:rPr>
            </w:pPr>
            <w:r w:rsidRPr="00CD53B8">
              <w:rPr>
                <w:color w:val="000000"/>
                <w:sz w:val="20"/>
                <w:szCs w:val="20"/>
              </w:rPr>
              <w:t>0.015 (0.015)</w:t>
            </w:r>
          </w:p>
        </w:tc>
        <w:tc>
          <w:tcPr>
            <w:tcW w:w="1080" w:type="dxa"/>
            <w:noWrap/>
            <w:hideMark/>
          </w:tcPr>
          <w:p w14:paraId="6492A058" w14:textId="77777777" w:rsidR="006B6364" w:rsidRPr="00CD53B8" w:rsidRDefault="006B6364" w:rsidP="006B6364">
            <w:pPr>
              <w:rPr>
                <w:b/>
                <w:color w:val="000000"/>
                <w:sz w:val="20"/>
                <w:szCs w:val="20"/>
              </w:rPr>
            </w:pPr>
            <w:r w:rsidRPr="00CD53B8">
              <w:rPr>
                <w:b/>
                <w:color w:val="000000"/>
                <w:sz w:val="20"/>
                <w:szCs w:val="20"/>
              </w:rPr>
              <w:t>0.225 (0.216)</w:t>
            </w:r>
          </w:p>
        </w:tc>
        <w:tc>
          <w:tcPr>
            <w:tcW w:w="1080" w:type="dxa"/>
            <w:noWrap/>
            <w:hideMark/>
          </w:tcPr>
          <w:p w14:paraId="681E3B7D" w14:textId="77777777" w:rsidR="006B6364" w:rsidRPr="00CD53B8" w:rsidRDefault="006B6364" w:rsidP="006B6364">
            <w:pPr>
              <w:rPr>
                <w:color w:val="000000"/>
                <w:sz w:val="20"/>
                <w:szCs w:val="20"/>
              </w:rPr>
            </w:pPr>
            <w:r w:rsidRPr="00CD53B8">
              <w:rPr>
                <w:color w:val="000000"/>
                <w:sz w:val="20"/>
                <w:szCs w:val="20"/>
              </w:rPr>
              <w:t>0.030 (0.021)</w:t>
            </w:r>
          </w:p>
        </w:tc>
        <w:tc>
          <w:tcPr>
            <w:tcW w:w="1080" w:type="dxa"/>
            <w:noWrap/>
            <w:hideMark/>
          </w:tcPr>
          <w:p w14:paraId="6ADD1D59" w14:textId="77777777" w:rsidR="006B6364" w:rsidRPr="00CD53B8" w:rsidRDefault="006B6364" w:rsidP="006B6364">
            <w:pPr>
              <w:rPr>
                <w:color w:val="000000"/>
                <w:sz w:val="20"/>
                <w:szCs w:val="20"/>
              </w:rPr>
            </w:pPr>
            <w:r w:rsidRPr="00CD53B8">
              <w:rPr>
                <w:color w:val="000000"/>
                <w:sz w:val="20"/>
                <w:szCs w:val="20"/>
              </w:rPr>
              <w:t>0.152 (0.054)</w:t>
            </w:r>
          </w:p>
        </w:tc>
        <w:tc>
          <w:tcPr>
            <w:tcW w:w="1080" w:type="dxa"/>
            <w:noWrap/>
            <w:hideMark/>
          </w:tcPr>
          <w:p w14:paraId="3FBBD199" w14:textId="77777777" w:rsidR="006B6364" w:rsidRPr="00CD53B8" w:rsidRDefault="006B6364" w:rsidP="006B6364">
            <w:pPr>
              <w:rPr>
                <w:color w:val="000000"/>
                <w:sz w:val="20"/>
                <w:szCs w:val="20"/>
              </w:rPr>
            </w:pPr>
            <w:r w:rsidRPr="00CD53B8">
              <w:rPr>
                <w:color w:val="000000"/>
                <w:sz w:val="20"/>
                <w:szCs w:val="20"/>
              </w:rPr>
              <w:t>0.185 (0.075)</w:t>
            </w:r>
          </w:p>
        </w:tc>
        <w:tc>
          <w:tcPr>
            <w:tcW w:w="1080" w:type="dxa"/>
            <w:noWrap/>
            <w:hideMark/>
          </w:tcPr>
          <w:p w14:paraId="2364B493" w14:textId="77777777" w:rsidR="006B6364" w:rsidRPr="00CD53B8" w:rsidRDefault="006B6364" w:rsidP="006B6364">
            <w:pPr>
              <w:rPr>
                <w:color w:val="000000"/>
                <w:sz w:val="20"/>
                <w:szCs w:val="20"/>
              </w:rPr>
            </w:pPr>
            <w:r w:rsidRPr="00CD53B8">
              <w:rPr>
                <w:color w:val="000000"/>
                <w:sz w:val="20"/>
                <w:szCs w:val="20"/>
              </w:rPr>
              <w:t>0.136 (0.048)</w:t>
            </w:r>
          </w:p>
        </w:tc>
        <w:tc>
          <w:tcPr>
            <w:tcW w:w="1080" w:type="dxa"/>
            <w:noWrap/>
            <w:hideMark/>
          </w:tcPr>
          <w:p w14:paraId="697024A5" w14:textId="77777777" w:rsidR="006B6364" w:rsidRPr="00CD53B8" w:rsidRDefault="006B6364" w:rsidP="006B6364">
            <w:pPr>
              <w:rPr>
                <w:color w:val="000000"/>
                <w:sz w:val="20"/>
                <w:szCs w:val="20"/>
              </w:rPr>
            </w:pPr>
            <w:r w:rsidRPr="00CD53B8">
              <w:rPr>
                <w:color w:val="000000"/>
                <w:sz w:val="20"/>
                <w:szCs w:val="20"/>
              </w:rPr>
              <w:t>0.075 (0.042)</w:t>
            </w:r>
          </w:p>
        </w:tc>
        <w:tc>
          <w:tcPr>
            <w:tcW w:w="720" w:type="dxa"/>
            <w:noWrap/>
            <w:hideMark/>
          </w:tcPr>
          <w:p w14:paraId="0E3AC575" w14:textId="77777777" w:rsidR="006B6364" w:rsidRPr="00CD53B8" w:rsidRDefault="006B6364" w:rsidP="006B6364">
            <w:pPr>
              <w:jc w:val="right"/>
              <w:rPr>
                <w:color w:val="000000"/>
                <w:sz w:val="20"/>
                <w:szCs w:val="20"/>
              </w:rPr>
            </w:pPr>
            <w:r w:rsidRPr="00CD53B8">
              <w:rPr>
                <w:color w:val="000000"/>
                <w:sz w:val="20"/>
                <w:szCs w:val="20"/>
              </w:rPr>
              <w:t>2.2</w:t>
            </w:r>
          </w:p>
        </w:tc>
        <w:tc>
          <w:tcPr>
            <w:tcW w:w="900" w:type="dxa"/>
            <w:noWrap/>
            <w:hideMark/>
          </w:tcPr>
          <w:p w14:paraId="7FB5C21D" w14:textId="77777777" w:rsidR="006B6364" w:rsidRPr="00CD53B8" w:rsidRDefault="006B6364" w:rsidP="006B6364">
            <w:pPr>
              <w:jc w:val="right"/>
              <w:rPr>
                <w:b/>
                <w:bCs/>
                <w:color w:val="000000"/>
                <w:sz w:val="20"/>
                <w:szCs w:val="20"/>
              </w:rPr>
            </w:pPr>
            <w:r w:rsidRPr="00CD53B8">
              <w:rPr>
                <w:b/>
                <w:bCs/>
                <w:color w:val="000000"/>
                <w:sz w:val="20"/>
                <w:szCs w:val="20"/>
              </w:rPr>
              <w:t>0.020</w:t>
            </w:r>
          </w:p>
        </w:tc>
      </w:tr>
      <w:tr w:rsidR="006B6364" w:rsidRPr="00CD53B8" w14:paraId="571964BA" w14:textId="77777777" w:rsidTr="006D4899">
        <w:trPr>
          <w:trHeight w:val="300"/>
          <w:jc w:val="center"/>
        </w:trPr>
        <w:tc>
          <w:tcPr>
            <w:tcW w:w="2610" w:type="dxa"/>
            <w:noWrap/>
            <w:hideMark/>
          </w:tcPr>
          <w:p w14:paraId="344AD2E1" w14:textId="77777777" w:rsidR="006B6364" w:rsidRPr="00CD53B8" w:rsidRDefault="006B6364" w:rsidP="006B6364">
            <w:pPr>
              <w:jc w:val="right"/>
              <w:rPr>
                <w:i/>
                <w:color w:val="000000"/>
                <w:sz w:val="20"/>
                <w:szCs w:val="20"/>
              </w:rPr>
            </w:pPr>
            <w:r w:rsidRPr="00CD53B8">
              <w:rPr>
                <w:i/>
                <w:color w:val="000000"/>
                <w:sz w:val="20"/>
                <w:szCs w:val="20"/>
              </w:rPr>
              <w:t>Manduca rustica</w:t>
            </w:r>
          </w:p>
        </w:tc>
        <w:tc>
          <w:tcPr>
            <w:tcW w:w="1080" w:type="dxa"/>
            <w:noWrap/>
            <w:hideMark/>
          </w:tcPr>
          <w:p w14:paraId="3588C70C"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5B48F1DF"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1873E20A"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0B34DE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9C19B6B"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37450A8"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60470F60"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2125C79E"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4167C7E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56C91AE"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711D92DB" w14:textId="77777777" w:rsidR="006B6364" w:rsidRPr="00CD53B8" w:rsidRDefault="006B6364" w:rsidP="006B6364">
            <w:pPr>
              <w:jc w:val="right"/>
              <w:rPr>
                <w:color w:val="000000"/>
                <w:sz w:val="20"/>
                <w:szCs w:val="20"/>
              </w:rPr>
            </w:pPr>
            <w:r w:rsidRPr="00CD53B8">
              <w:rPr>
                <w:color w:val="000000"/>
                <w:sz w:val="20"/>
                <w:szCs w:val="20"/>
              </w:rPr>
              <w:t>1.04</w:t>
            </w:r>
          </w:p>
        </w:tc>
        <w:tc>
          <w:tcPr>
            <w:tcW w:w="900" w:type="dxa"/>
            <w:noWrap/>
            <w:hideMark/>
          </w:tcPr>
          <w:p w14:paraId="1697C2D0" w14:textId="77777777" w:rsidR="006B6364" w:rsidRPr="00CD53B8" w:rsidRDefault="006B6364" w:rsidP="006B6364">
            <w:pPr>
              <w:jc w:val="right"/>
              <w:rPr>
                <w:color w:val="000000"/>
                <w:sz w:val="20"/>
                <w:szCs w:val="20"/>
              </w:rPr>
            </w:pPr>
            <w:r w:rsidRPr="00CD53B8">
              <w:rPr>
                <w:color w:val="000000"/>
                <w:sz w:val="20"/>
                <w:szCs w:val="20"/>
              </w:rPr>
              <w:t>0.407</w:t>
            </w:r>
          </w:p>
        </w:tc>
      </w:tr>
      <w:tr w:rsidR="006B6364" w:rsidRPr="00CD53B8" w14:paraId="00B64EF2" w14:textId="77777777" w:rsidTr="006D4899">
        <w:trPr>
          <w:trHeight w:val="300"/>
          <w:jc w:val="center"/>
        </w:trPr>
        <w:tc>
          <w:tcPr>
            <w:tcW w:w="2610" w:type="dxa"/>
            <w:noWrap/>
            <w:hideMark/>
          </w:tcPr>
          <w:p w14:paraId="043A1222" w14:textId="77777777" w:rsidR="006B6364" w:rsidRPr="00CD53B8" w:rsidRDefault="006B6364" w:rsidP="006B6364">
            <w:pPr>
              <w:jc w:val="right"/>
              <w:rPr>
                <w:bCs/>
                <w:i/>
                <w:color w:val="000000"/>
                <w:sz w:val="20"/>
                <w:szCs w:val="20"/>
              </w:rPr>
            </w:pPr>
            <w:r w:rsidRPr="00CD53B8">
              <w:rPr>
                <w:bCs/>
                <w:i/>
                <w:color w:val="000000"/>
                <w:sz w:val="20"/>
                <w:szCs w:val="20"/>
              </w:rPr>
              <w:t>Mocis latipes</w:t>
            </w:r>
          </w:p>
        </w:tc>
        <w:tc>
          <w:tcPr>
            <w:tcW w:w="1080" w:type="dxa"/>
            <w:noWrap/>
            <w:hideMark/>
          </w:tcPr>
          <w:p w14:paraId="42D65EAB" w14:textId="77777777" w:rsidR="006B6364" w:rsidRPr="00CD53B8" w:rsidRDefault="006B6364" w:rsidP="006B6364">
            <w:pPr>
              <w:rPr>
                <w:color w:val="000000"/>
                <w:sz w:val="20"/>
                <w:szCs w:val="20"/>
              </w:rPr>
            </w:pPr>
            <w:r w:rsidRPr="00CD53B8">
              <w:rPr>
                <w:color w:val="000000"/>
                <w:sz w:val="20"/>
                <w:szCs w:val="20"/>
              </w:rPr>
              <w:t>0.063 (0.046) ab</w:t>
            </w:r>
          </w:p>
        </w:tc>
        <w:tc>
          <w:tcPr>
            <w:tcW w:w="1080" w:type="dxa"/>
            <w:noWrap/>
            <w:hideMark/>
          </w:tcPr>
          <w:p w14:paraId="34FAA86E"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0F1C436E" w14:textId="77777777" w:rsidR="006B6364" w:rsidRPr="00CD53B8" w:rsidRDefault="006B6364" w:rsidP="006B6364">
            <w:pPr>
              <w:rPr>
                <w:color w:val="000000"/>
                <w:sz w:val="20"/>
                <w:szCs w:val="20"/>
              </w:rPr>
            </w:pPr>
            <w:r w:rsidRPr="00CD53B8">
              <w:rPr>
                <w:color w:val="000000"/>
                <w:sz w:val="20"/>
                <w:szCs w:val="20"/>
              </w:rPr>
              <w:t>0.007 (0.007) b</w:t>
            </w:r>
          </w:p>
        </w:tc>
        <w:tc>
          <w:tcPr>
            <w:tcW w:w="1080" w:type="dxa"/>
            <w:noWrap/>
            <w:hideMark/>
          </w:tcPr>
          <w:p w14:paraId="4A5380AB"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07BF252"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2E0BF13B"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B323C2E"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713B6439" w14:textId="77777777" w:rsidR="006B6364" w:rsidRPr="00CD53B8" w:rsidRDefault="006B6364" w:rsidP="006B6364">
            <w:pPr>
              <w:rPr>
                <w:b/>
                <w:color w:val="000000"/>
                <w:sz w:val="20"/>
                <w:szCs w:val="20"/>
              </w:rPr>
            </w:pPr>
            <w:r w:rsidRPr="00CD53B8">
              <w:rPr>
                <w:b/>
                <w:color w:val="000000"/>
                <w:sz w:val="20"/>
                <w:szCs w:val="20"/>
              </w:rPr>
              <w:t>0.093 (0.040) a</w:t>
            </w:r>
          </w:p>
        </w:tc>
        <w:tc>
          <w:tcPr>
            <w:tcW w:w="1080" w:type="dxa"/>
            <w:noWrap/>
            <w:hideMark/>
          </w:tcPr>
          <w:p w14:paraId="0E80C70C" w14:textId="77777777" w:rsidR="006B6364" w:rsidRPr="00CD53B8" w:rsidRDefault="006B6364" w:rsidP="006B6364">
            <w:pPr>
              <w:rPr>
                <w:color w:val="000000"/>
                <w:sz w:val="20"/>
                <w:szCs w:val="20"/>
              </w:rPr>
            </w:pPr>
            <w:r w:rsidRPr="00CD53B8">
              <w:rPr>
                <w:color w:val="000000"/>
                <w:sz w:val="20"/>
                <w:szCs w:val="20"/>
              </w:rPr>
              <w:t>0.121 (0.046) a</w:t>
            </w:r>
          </w:p>
        </w:tc>
        <w:tc>
          <w:tcPr>
            <w:tcW w:w="1080" w:type="dxa"/>
            <w:noWrap/>
            <w:hideMark/>
          </w:tcPr>
          <w:p w14:paraId="7D60DB9E" w14:textId="77777777" w:rsidR="006B6364" w:rsidRPr="00CD53B8" w:rsidRDefault="006B6364" w:rsidP="006B6364">
            <w:pPr>
              <w:rPr>
                <w:color w:val="000000"/>
                <w:sz w:val="20"/>
                <w:szCs w:val="20"/>
              </w:rPr>
            </w:pPr>
            <w:r w:rsidRPr="00CD53B8">
              <w:rPr>
                <w:color w:val="000000"/>
                <w:sz w:val="20"/>
                <w:szCs w:val="20"/>
              </w:rPr>
              <w:t>0.075 (0.042) ab</w:t>
            </w:r>
          </w:p>
        </w:tc>
        <w:tc>
          <w:tcPr>
            <w:tcW w:w="720" w:type="dxa"/>
            <w:noWrap/>
            <w:hideMark/>
          </w:tcPr>
          <w:p w14:paraId="07D62873" w14:textId="77777777" w:rsidR="006B6364" w:rsidRPr="00CD53B8" w:rsidRDefault="006B6364" w:rsidP="006B6364">
            <w:pPr>
              <w:jc w:val="right"/>
              <w:rPr>
                <w:color w:val="000000"/>
                <w:sz w:val="20"/>
                <w:szCs w:val="20"/>
              </w:rPr>
            </w:pPr>
            <w:r w:rsidRPr="00CD53B8">
              <w:rPr>
                <w:color w:val="000000"/>
                <w:sz w:val="20"/>
                <w:szCs w:val="20"/>
              </w:rPr>
              <w:t>5.27</w:t>
            </w:r>
          </w:p>
        </w:tc>
        <w:tc>
          <w:tcPr>
            <w:tcW w:w="900" w:type="dxa"/>
            <w:noWrap/>
            <w:hideMark/>
          </w:tcPr>
          <w:p w14:paraId="3DDA748E"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5ACAA60F" w14:textId="77777777" w:rsidTr="006D4899">
        <w:trPr>
          <w:trHeight w:val="300"/>
          <w:jc w:val="center"/>
        </w:trPr>
        <w:tc>
          <w:tcPr>
            <w:tcW w:w="2610" w:type="dxa"/>
            <w:noWrap/>
            <w:hideMark/>
          </w:tcPr>
          <w:p w14:paraId="6CFF47D8" w14:textId="77777777" w:rsidR="006B6364" w:rsidRPr="00CD53B8" w:rsidRDefault="006B6364" w:rsidP="006B6364">
            <w:pPr>
              <w:jc w:val="right"/>
              <w:rPr>
                <w:bCs/>
                <w:color w:val="000000"/>
                <w:sz w:val="20"/>
                <w:szCs w:val="20"/>
              </w:rPr>
            </w:pPr>
            <w:r w:rsidRPr="00CD53B8">
              <w:rPr>
                <w:bCs/>
                <w:color w:val="000000"/>
                <w:sz w:val="20"/>
                <w:szCs w:val="20"/>
              </w:rPr>
              <w:t>Psychidae</w:t>
            </w:r>
          </w:p>
        </w:tc>
        <w:tc>
          <w:tcPr>
            <w:tcW w:w="1080" w:type="dxa"/>
            <w:noWrap/>
            <w:hideMark/>
          </w:tcPr>
          <w:p w14:paraId="18741093" w14:textId="77777777" w:rsidR="006B6364" w:rsidRPr="00CD53B8" w:rsidRDefault="006B6364" w:rsidP="006B6364">
            <w:pPr>
              <w:rPr>
                <w:color w:val="000000"/>
                <w:sz w:val="20"/>
                <w:szCs w:val="20"/>
              </w:rPr>
            </w:pPr>
            <w:r w:rsidRPr="00CD53B8">
              <w:rPr>
                <w:color w:val="000000"/>
                <w:sz w:val="20"/>
                <w:szCs w:val="20"/>
              </w:rPr>
              <w:t xml:space="preserve">0.000 (0.000) b </w:t>
            </w:r>
          </w:p>
        </w:tc>
        <w:tc>
          <w:tcPr>
            <w:tcW w:w="1080" w:type="dxa"/>
            <w:noWrap/>
            <w:hideMark/>
          </w:tcPr>
          <w:p w14:paraId="37AC9405" w14:textId="77777777" w:rsidR="006B6364" w:rsidRPr="00CD53B8" w:rsidRDefault="006B6364" w:rsidP="006B6364">
            <w:pPr>
              <w:rPr>
                <w:color w:val="000000"/>
                <w:sz w:val="20"/>
                <w:szCs w:val="20"/>
              </w:rPr>
            </w:pPr>
            <w:r w:rsidRPr="00CD53B8">
              <w:rPr>
                <w:color w:val="000000"/>
                <w:sz w:val="20"/>
                <w:szCs w:val="20"/>
              </w:rPr>
              <w:t xml:space="preserve">0.000 (0.000) b </w:t>
            </w:r>
          </w:p>
        </w:tc>
        <w:tc>
          <w:tcPr>
            <w:tcW w:w="1170" w:type="dxa"/>
            <w:noWrap/>
            <w:hideMark/>
          </w:tcPr>
          <w:p w14:paraId="72B75BA1" w14:textId="77777777" w:rsidR="006B6364" w:rsidRPr="00CD53B8" w:rsidRDefault="006B6364" w:rsidP="006B6364">
            <w:pPr>
              <w:rPr>
                <w:color w:val="000000"/>
                <w:sz w:val="20"/>
                <w:szCs w:val="20"/>
              </w:rPr>
            </w:pPr>
            <w:r w:rsidRPr="00CD53B8">
              <w:rPr>
                <w:color w:val="000000"/>
                <w:sz w:val="20"/>
                <w:szCs w:val="20"/>
              </w:rPr>
              <w:t>0.007 (0.007) b</w:t>
            </w:r>
          </w:p>
        </w:tc>
        <w:tc>
          <w:tcPr>
            <w:tcW w:w="1080" w:type="dxa"/>
            <w:noWrap/>
            <w:hideMark/>
          </w:tcPr>
          <w:p w14:paraId="7F432B31"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4EDCF2CE" w14:textId="77777777" w:rsidR="006B6364" w:rsidRPr="00CD53B8" w:rsidRDefault="006B6364" w:rsidP="006B6364">
            <w:pPr>
              <w:rPr>
                <w:color w:val="000000"/>
                <w:sz w:val="20"/>
                <w:szCs w:val="20"/>
              </w:rPr>
            </w:pPr>
            <w:r w:rsidRPr="00CD53B8">
              <w:rPr>
                <w:color w:val="000000"/>
                <w:sz w:val="20"/>
                <w:szCs w:val="20"/>
              </w:rPr>
              <w:t>0.010 (0.010) b</w:t>
            </w:r>
          </w:p>
        </w:tc>
        <w:tc>
          <w:tcPr>
            <w:tcW w:w="1080" w:type="dxa"/>
            <w:noWrap/>
            <w:hideMark/>
          </w:tcPr>
          <w:p w14:paraId="0D5BBA5B"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1308EFA8" w14:textId="77777777" w:rsidR="006B6364" w:rsidRPr="00CD53B8" w:rsidRDefault="006B6364" w:rsidP="006B6364">
            <w:pPr>
              <w:rPr>
                <w:b/>
                <w:color w:val="000000"/>
                <w:sz w:val="20"/>
                <w:szCs w:val="20"/>
              </w:rPr>
            </w:pPr>
            <w:r w:rsidRPr="00CD53B8">
              <w:rPr>
                <w:b/>
                <w:color w:val="000000"/>
                <w:sz w:val="20"/>
                <w:szCs w:val="20"/>
              </w:rPr>
              <w:t>0.136 (0.048) a</w:t>
            </w:r>
          </w:p>
        </w:tc>
        <w:tc>
          <w:tcPr>
            <w:tcW w:w="1080" w:type="dxa"/>
            <w:noWrap/>
            <w:hideMark/>
          </w:tcPr>
          <w:p w14:paraId="58DEB527" w14:textId="77777777" w:rsidR="006B6364" w:rsidRPr="00CD53B8" w:rsidRDefault="006B6364" w:rsidP="006B6364">
            <w:pPr>
              <w:rPr>
                <w:color w:val="000000"/>
                <w:sz w:val="20"/>
                <w:szCs w:val="20"/>
              </w:rPr>
            </w:pPr>
            <w:r w:rsidRPr="00CD53B8">
              <w:rPr>
                <w:color w:val="000000"/>
                <w:sz w:val="20"/>
                <w:szCs w:val="20"/>
              </w:rPr>
              <w:t>0.074 (0.058) b</w:t>
            </w:r>
          </w:p>
        </w:tc>
        <w:tc>
          <w:tcPr>
            <w:tcW w:w="1080" w:type="dxa"/>
            <w:noWrap/>
            <w:hideMark/>
          </w:tcPr>
          <w:p w14:paraId="72D8910D"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79419189"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637931AC" w14:textId="77777777" w:rsidR="006B6364" w:rsidRPr="00CD53B8" w:rsidRDefault="006B6364" w:rsidP="006B6364">
            <w:pPr>
              <w:jc w:val="right"/>
              <w:rPr>
                <w:color w:val="000000"/>
                <w:sz w:val="20"/>
                <w:szCs w:val="20"/>
              </w:rPr>
            </w:pPr>
            <w:r w:rsidRPr="00CD53B8">
              <w:rPr>
                <w:color w:val="000000"/>
                <w:sz w:val="20"/>
                <w:szCs w:val="20"/>
              </w:rPr>
              <w:t>4.50</w:t>
            </w:r>
          </w:p>
        </w:tc>
        <w:tc>
          <w:tcPr>
            <w:tcW w:w="900" w:type="dxa"/>
            <w:noWrap/>
            <w:hideMark/>
          </w:tcPr>
          <w:p w14:paraId="3B738BE5"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5EC2EB7A" w14:textId="77777777" w:rsidTr="006D4899">
        <w:trPr>
          <w:trHeight w:val="300"/>
          <w:jc w:val="center"/>
        </w:trPr>
        <w:tc>
          <w:tcPr>
            <w:tcW w:w="2610" w:type="dxa"/>
            <w:noWrap/>
            <w:hideMark/>
          </w:tcPr>
          <w:p w14:paraId="2B516D6F" w14:textId="77777777" w:rsidR="006B6364" w:rsidRPr="00CD53B8" w:rsidRDefault="006B6364" w:rsidP="006B6364">
            <w:pPr>
              <w:rPr>
                <w:color w:val="000000"/>
                <w:sz w:val="20"/>
                <w:szCs w:val="20"/>
              </w:rPr>
            </w:pPr>
            <w:r w:rsidRPr="00CD53B8">
              <w:rPr>
                <w:color w:val="000000"/>
                <w:sz w:val="20"/>
                <w:szCs w:val="20"/>
              </w:rPr>
              <w:t>Mantodea</w:t>
            </w:r>
          </w:p>
        </w:tc>
        <w:tc>
          <w:tcPr>
            <w:tcW w:w="1080" w:type="dxa"/>
            <w:noWrap/>
            <w:hideMark/>
          </w:tcPr>
          <w:p w14:paraId="6DE008F3"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46C43302"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6FE5C0BF"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5C20443D"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5CE6C4E1"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C1BDB16"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73B08B51"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56DDA8B2" w14:textId="77777777" w:rsidR="006B6364" w:rsidRPr="00CD53B8" w:rsidRDefault="006B6364" w:rsidP="006B6364">
            <w:pPr>
              <w:rPr>
                <w:b/>
                <w:color w:val="000000"/>
                <w:sz w:val="20"/>
                <w:szCs w:val="20"/>
              </w:rPr>
            </w:pPr>
            <w:r w:rsidRPr="00CD53B8">
              <w:rPr>
                <w:b/>
                <w:color w:val="000000"/>
                <w:sz w:val="20"/>
                <w:szCs w:val="20"/>
              </w:rPr>
              <w:t>0.037 (0.026) a</w:t>
            </w:r>
          </w:p>
        </w:tc>
        <w:tc>
          <w:tcPr>
            <w:tcW w:w="1080" w:type="dxa"/>
            <w:noWrap/>
            <w:hideMark/>
          </w:tcPr>
          <w:p w14:paraId="109DA1B0"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A509B6E"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5167912B" w14:textId="77777777" w:rsidR="006B6364" w:rsidRPr="00CD53B8" w:rsidRDefault="006B6364" w:rsidP="006B6364">
            <w:pPr>
              <w:jc w:val="right"/>
              <w:rPr>
                <w:color w:val="000000"/>
                <w:sz w:val="20"/>
                <w:szCs w:val="20"/>
              </w:rPr>
            </w:pPr>
            <w:r w:rsidRPr="00CD53B8">
              <w:rPr>
                <w:color w:val="000000"/>
                <w:sz w:val="20"/>
                <w:szCs w:val="20"/>
              </w:rPr>
              <w:t>2.21</w:t>
            </w:r>
          </w:p>
        </w:tc>
        <w:tc>
          <w:tcPr>
            <w:tcW w:w="900" w:type="dxa"/>
            <w:noWrap/>
            <w:hideMark/>
          </w:tcPr>
          <w:p w14:paraId="0D390008" w14:textId="77777777" w:rsidR="006B6364" w:rsidRPr="00CD53B8" w:rsidRDefault="006B6364" w:rsidP="006B6364">
            <w:pPr>
              <w:jc w:val="right"/>
              <w:rPr>
                <w:b/>
                <w:bCs/>
                <w:color w:val="000000"/>
                <w:sz w:val="20"/>
                <w:szCs w:val="20"/>
              </w:rPr>
            </w:pPr>
            <w:r w:rsidRPr="00CD53B8">
              <w:rPr>
                <w:b/>
                <w:bCs/>
                <w:color w:val="000000"/>
                <w:sz w:val="20"/>
                <w:szCs w:val="20"/>
              </w:rPr>
              <w:t>0.020</w:t>
            </w:r>
          </w:p>
        </w:tc>
      </w:tr>
      <w:tr w:rsidR="006B6364" w:rsidRPr="00CD53B8" w14:paraId="692DE2B1" w14:textId="77777777" w:rsidTr="006D4899">
        <w:trPr>
          <w:trHeight w:val="300"/>
          <w:jc w:val="center"/>
        </w:trPr>
        <w:tc>
          <w:tcPr>
            <w:tcW w:w="2610" w:type="dxa"/>
            <w:noWrap/>
            <w:hideMark/>
          </w:tcPr>
          <w:p w14:paraId="76D0867A" w14:textId="77777777" w:rsidR="006B6364" w:rsidRPr="00CD53B8" w:rsidRDefault="006B6364" w:rsidP="006B6364">
            <w:pPr>
              <w:rPr>
                <w:color w:val="000000"/>
                <w:sz w:val="20"/>
                <w:szCs w:val="20"/>
              </w:rPr>
            </w:pPr>
            <w:r w:rsidRPr="00CD53B8">
              <w:rPr>
                <w:color w:val="000000"/>
                <w:sz w:val="20"/>
                <w:szCs w:val="20"/>
              </w:rPr>
              <w:t>Neuroptera</w:t>
            </w:r>
          </w:p>
        </w:tc>
        <w:tc>
          <w:tcPr>
            <w:tcW w:w="1080" w:type="dxa"/>
            <w:noWrap/>
            <w:hideMark/>
          </w:tcPr>
          <w:p w14:paraId="38C3EA63"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F039960"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581FE7AB" w14:textId="77777777" w:rsidR="006B6364" w:rsidRPr="00CD53B8" w:rsidRDefault="006B6364" w:rsidP="006B6364">
            <w:pPr>
              <w:rPr>
                <w:color w:val="000000"/>
                <w:sz w:val="20"/>
                <w:szCs w:val="20"/>
              </w:rPr>
            </w:pPr>
            <w:r w:rsidRPr="00CD53B8">
              <w:rPr>
                <w:color w:val="000000"/>
                <w:sz w:val="20"/>
                <w:szCs w:val="20"/>
              </w:rPr>
              <w:t>0.014 (0.010) a</w:t>
            </w:r>
          </w:p>
        </w:tc>
        <w:tc>
          <w:tcPr>
            <w:tcW w:w="1080" w:type="dxa"/>
            <w:noWrap/>
            <w:hideMark/>
          </w:tcPr>
          <w:p w14:paraId="5B076542"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45C4828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1ED0179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025A538" w14:textId="77777777" w:rsidR="006B6364" w:rsidRPr="00CD53B8" w:rsidRDefault="006B6364" w:rsidP="006B6364">
            <w:pPr>
              <w:rPr>
                <w:color w:val="000000"/>
                <w:sz w:val="20"/>
                <w:szCs w:val="20"/>
              </w:rPr>
            </w:pPr>
            <w:r w:rsidRPr="00CD53B8">
              <w:rPr>
                <w:color w:val="000000"/>
                <w:sz w:val="20"/>
                <w:szCs w:val="20"/>
              </w:rPr>
              <w:t>0.030 (0.021) a</w:t>
            </w:r>
          </w:p>
        </w:tc>
        <w:tc>
          <w:tcPr>
            <w:tcW w:w="1080" w:type="dxa"/>
            <w:noWrap/>
            <w:hideMark/>
          </w:tcPr>
          <w:p w14:paraId="2F401303"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4826205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79B4C4E2"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26F21348" w14:textId="77777777" w:rsidR="006B6364" w:rsidRPr="00CD53B8" w:rsidRDefault="006B6364" w:rsidP="006B6364">
            <w:pPr>
              <w:jc w:val="right"/>
              <w:rPr>
                <w:color w:val="000000"/>
                <w:sz w:val="20"/>
                <w:szCs w:val="20"/>
              </w:rPr>
            </w:pPr>
            <w:r w:rsidRPr="00CD53B8">
              <w:rPr>
                <w:color w:val="000000"/>
                <w:sz w:val="20"/>
                <w:szCs w:val="20"/>
              </w:rPr>
              <w:t>1.05</w:t>
            </w:r>
          </w:p>
        </w:tc>
        <w:tc>
          <w:tcPr>
            <w:tcW w:w="900" w:type="dxa"/>
            <w:noWrap/>
            <w:hideMark/>
          </w:tcPr>
          <w:p w14:paraId="2FDA6A54" w14:textId="77777777" w:rsidR="006B6364" w:rsidRPr="00CD53B8" w:rsidRDefault="006B6364" w:rsidP="006B6364">
            <w:pPr>
              <w:jc w:val="right"/>
              <w:rPr>
                <w:color w:val="000000"/>
                <w:sz w:val="20"/>
                <w:szCs w:val="20"/>
              </w:rPr>
            </w:pPr>
            <w:r w:rsidRPr="00CD53B8">
              <w:rPr>
                <w:color w:val="000000"/>
                <w:sz w:val="20"/>
                <w:szCs w:val="20"/>
              </w:rPr>
              <w:t>0.397</w:t>
            </w:r>
          </w:p>
        </w:tc>
      </w:tr>
      <w:tr w:rsidR="006B6364" w:rsidRPr="00CD53B8" w14:paraId="1AB5EC74" w14:textId="77777777" w:rsidTr="006D4899">
        <w:trPr>
          <w:trHeight w:val="300"/>
          <w:jc w:val="center"/>
        </w:trPr>
        <w:tc>
          <w:tcPr>
            <w:tcW w:w="2610" w:type="dxa"/>
            <w:noWrap/>
            <w:hideMark/>
          </w:tcPr>
          <w:p w14:paraId="205E99C3" w14:textId="77777777" w:rsidR="006B6364" w:rsidRPr="00CD53B8" w:rsidRDefault="006B6364" w:rsidP="006B6364">
            <w:pPr>
              <w:jc w:val="right"/>
              <w:rPr>
                <w:color w:val="000000"/>
                <w:sz w:val="20"/>
                <w:szCs w:val="20"/>
              </w:rPr>
            </w:pPr>
            <w:r w:rsidRPr="00CD53B8">
              <w:rPr>
                <w:color w:val="000000"/>
                <w:sz w:val="20"/>
                <w:szCs w:val="20"/>
              </w:rPr>
              <w:t>Chrysopidae</w:t>
            </w:r>
          </w:p>
        </w:tc>
        <w:tc>
          <w:tcPr>
            <w:tcW w:w="1080" w:type="dxa"/>
            <w:noWrap/>
            <w:hideMark/>
          </w:tcPr>
          <w:p w14:paraId="683D922C"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1D1D9500"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12E9F3E0" w14:textId="77777777" w:rsidR="006B6364" w:rsidRPr="00CD53B8" w:rsidRDefault="006B6364" w:rsidP="006B6364">
            <w:pPr>
              <w:rPr>
                <w:color w:val="000000"/>
                <w:sz w:val="20"/>
                <w:szCs w:val="20"/>
              </w:rPr>
            </w:pPr>
            <w:r w:rsidRPr="00CD53B8">
              <w:rPr>
                <w:color w:val="000000"/>
                <w:sz w:val="20"/>
                <w:szCs w:val="20"/>
              </w:rPr>
              <w:t>0.007 (0.007) a</w:t>
            </w:r>
          </w:p>
        </w:tc>
        <w:tc>
          <w:tcPr>
            <w:tcW w:w="1080" w:type="dxa"/>
            <w:noWrap/>
            <w:hideMark/>
          </w:tcPr>
          <w:p w14:paraId="343D87CE"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78FC2DA"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2132F6F2"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B385BE9" w14:textId="77777777" w:rsidR="006B6364" w:rsidRPr="00CD53B8" w:rsidRDefault="006B6364" w:rsidP="006B6364">
            <w:pPr>
              <w:rPr>
                <w:color w:val="000000"/>
                <w:sz w:val="20"/>
                <w:szCs w:val="20"/>
              </w:rPr>
            </w:pPr>
            <w:r w:rsidRPr="00CD53B8">
              <w:rPr>
                <w:color w:val="000000"/>
                <w:sz w:val="20"/>
                <w:szCs w:val="20"/>
              </w:rPr>
              <w:t>0.030 (0.021) a</w:t>
            </w:r>
          </w:p>
        </w:tc>
        <w:tc>
          <w:tcPr>
            <w:tcW w:w="1080" w:type="dxa"/>
            <w:noWrap/>
            <w:hideMark/>
          </w:tcPr>
          <w:p w14:paraId="7C2AC3B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0FA468E1"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1584832"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22D67271" w14:textId="77777777" w:rsidR="006B6364" w:rsidRPr="00CD53B8" w:rsidRDefault="006B6364" w:rsidP="006B6364">
            <w:pPr>
              <w:jc w:val="right"/>
              <w:rPr>
                <w:color w:val="000000"/>
                <w:sz w:val="20"/>
                <w:szCs w:val="20"/>
              </w:rPr>
            </w:pPr>
            <w:r w:rsidRPr="00CD53B8">
              <w:rPr>
                <w:color w:val="000000"/>
                <w:sz w:val="20"/>
                <w:szCs w:val="20"/>
              </w:rPr>
              <w:t>1.58</w:t>
            </w:r>
          </w:p>
        </w:tc>
        <w:tc>
          <w:tcPr>
            <w:tcW w:w="900" w:type="dxa"/>
            <w:noWrap/>
            <w:hideMark/>
          </w:tcPr>
          <w:p w14:paraId="17F12F72" w14:textId="77777777" w:rsidR="006B6364" w:rsidRPr="00CD53B8" w:rsidRDefault="006B6364" w:rsidP="006B6364">
            <w:pPr>
              <w:jc w:val="right"/>
              <w:rPr>
                <w:color w:val="000000"/>
                <w:sz w:val="20"/>
                <w:szCs w:val="20"/>
              </w:rPr>
            </w:pPr>
            <w:r w:rsidRPr="00CD53B8">
              <w:rPr>
                <w:color w:val="000000"/>
                <w:sz w:val="20"/>
                <w:szCs w:val="20"/>
              </w:rPr>
              <w:t>0.118</w:t>
            </w:r>
          </w:p>
        </w:tc>
      </w:tr>
      <w:tr w:rsidR="006B6364" w:rsidRPr="00CD53B8" w14:paraId="19EFA8B6" w14:textId="77777777" w:rsidTr="006D4899">
        <w:trPr>
          <w:trHeight w:val="300"/>
          <w:jc w:val="center"/>
        </w:trPr>
        <w:tc>
          <w:tcPr>
            <w:tcW w:w="2610" w:type="dxa"/>
            <w:noWrap/>
            <w:hideMark/>
          </w:tcPr>
          <w:p w14:paraId="503CCEEB" w14:textId="77777777" w:rsidR="006B6364" w:rsidRPr="00CD53B8" w:rsidRDefault="006B6364" w:rsidP="006B6364">
            <w:pPr>
              <w:jc w:val="right"/>
              <w:rPr>
                <w:color w:val="000000"/>
                <w:sz w:val="20"/>
                <w:szCs w:val="20"/>
              </w:rPr>
            </w:pPr>
            <w:r w:rsidRPr="00CD53B8">
              <w:rPr>
                <w:color w:val="000000"/>
                <w:sz w:val="20"/>
                <w:szCs w:val="20"/>
              </w:rPr>
              <w:t>Myrmelontidae</w:t>
            </w:r>
          </w:p>
        </w:tc>
        <w:tc>
          <w:tcPr>
            <w:tcW w:w="1080" w:type="dxa"/>
            <w:noWrap/>
            <w:hideMark/>
          </w:tcPr>
          <w:p w14:paraId="47DAF0BA"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551E3DE"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219F7C63" w14:textId="77777777" w:rsidR="006B6364" w:rsidRPr="00CD53B8" w:rsidRDefault="006B6364" w:rsidP="006B6364">
            <w:pPr>
              <w:rPr>
                <w:color w:val="000000"/>
                <w:sz w:val="20"/>
                <w:szCs w:val="20"/>
              </w:rPr>
            </w:pPr>
            <w:r w:rsidRPr="00CD53B8">
              <w:rPr>
                <w:color w:val="000000"/>
                <w:sz w:val="20"/>
                <w:szCs w:val="20"/>
              </w:rPr>
              <w:t>0.007 (0.007) a</w:t>
            </w:r>
          </w:p>
        </w:tc>
        <w:tc>
          <w:tcPr>
            <w:tcW w:w="1080" w:type="dxa"/>
            <w:noWrap/>
            <w:hideMark/>
          </w:tcPr>
          <w:p w14:paraId="7E73B967"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389CA3A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C3EDB43"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26E8FE0"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26926C01"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5A461DDB"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EF43CF0"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0AD2AFFD" w14:textId="77777777" w:rsidR="006B6364" w:rsidRPr="00CD53B8" w:rsidRDefault="006B6364" w:rsidP="006B6364">
            <w:pPr>
              <w:jc w:val="right"/>
              <w:rPr>
                <w:color w:val="000000"/>
                <w:sz w:val="20"/>
                <w:szCs w:val="20"/>
              </w:rPr>
            </w:pPr>
            <w:r w:rsidRPr="00CD53B8">
              <w:rPr>
                <w:color w:val="000000"/>
                <w:sz w:val="20"/>
                <w:szCs w:val="20"/>
              </w:rPr>
              <w:t>0.81</w:t>
            </w:r>
          </w:p>
        </w:tc>
        <w:tc>
          <w:tcPr>
            <w:tcW w:w="900" w:type="dxa"/>
            <w:noWrap/>
            <w:hideMark/>
          </w:tcPr>
          <w:p w14:paraId="4FB6267F" w14:textId="77777777" w:rsidR="006B6364" w:rsidRPr="00CD53B8" w:rsidRDefault="006B6364" w:rsidP="006B6364">
            <w:pPr>
              <w:jc w:val="right"/>
              <w:rPr>
                <w:color w:val="000000"/>
                <w:sz w:val="20"/>
                <w:szCs w:val="20"/>
              </w:rPr>
            </w:pPr>
            <w:r w:rsidRPr="00CD53B8">
              <w:rPr>
                <w:color w:val="000000"/>
                <w:sz w:val="20"/>
                <w:szCs w:val="20"/>
              </w:rPr>
              <w:t>0.611</w:t>
            </w:r>
          </w:p>
        </w:tc>
      </w:tr>
      <w:tr w:rsidR="006B6364" w:rsidRPr="00CD53B8" w14:paraId="43B476ED" w14:textId="77777777" w:rsidTr="006D4899">
        <w:trPr>
          <w:trHeight w:val="300"/>
          <w:jc w:val="center"/>
        </w:trPr>
        <w:tc>
          <w:tcPr>
            <w:tcW w:w="2610" w:type="dxa"/>
            <w:noWrap/>
            <w:hideMark/>
          </w:tcPr>
          <w:p w14:paraId="1A28080A" w14:textId="77777777" w:rsidR="006B6364" w:rsidRPr="00CD53B8" w:rsidRDefault="006B6364" w:rsidP="006B6364">
            <w:pPr>
              <w:rPr>
                <w:bCs/>
                <w:color w:val="000000"/>
                <w:sz w:val="20"/>
                <w:szCs w:val="20"/>
              </w:rPr>
            </w:pPr>
            <w:r w:rsidRPr="00CD53B8">
              <w:rPr>
                <w:bCs/>
                <w:color w:val="000000"/>
                <w:sz w:val="20"/>
                <w:szCs w:val="20"/>
              </w:rPr>
              <w:t>Odonata</w:t>
            </w:r>
          </w:p>
        </w:tc>
        <w:tc>
          <w:tcPr>
            <w:tcW w:w="1080" w:type="dxa"/>
            <w:noWrap/>
            <w:hideMark/>
          </w:tcPr>
          <w:p w14:paraId="0CC92AC6"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C7A97D1"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261EF502"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CAA1D87" w14:textId="77777777" w:rsidR="006B6364" w:rsidRPr="00CD53B8" w:rsidRDefault="006B6364" w:rsidP="006B6364">
            <w:pPr>
              <w:rPr>
                <w:color w:val="000000"/>
                <w:sz w:val="20"/>
                <w:szCs w:val="20"/>
              </w:rPr>
            </w:pPr>
            <w:r w:rsidRPr="00CD53B8">
              <w:rPr>
                <w:color w:val="000000"/>
                <w:sz w:val="20"/>
                <w:szCs w:val="20"/>
              </w:rPr>
              <w:t>0.061 (0.030) ab</w:t>
            </w:r>
          </w:p>
        </w:tc>
        <w:tc>
          <w:tcPr>
            <w:tcW w:w="1080" w:type="dxa"/>
            <w:noWrap/>
            <w:hideMark/>
          </w:tcPr>
          <w:p w14:paraId="753B88AD" w14:textId="77777777" w:rsidR="006B6364" w:rsidRPr="00CD53B8" w:rsidRDefault="006B6364" w:rsidP="006B6364">
            <w:pPr>
              <w:rPr>
                <w:color w:val="000000"/>
                <w:sz w:val="20"/>
                <w:szCs w:val="20"/>
              </w:rPr>
            </w:pPr>
            <w:r w:rsidRPr="00CD53B8">
              <w:rPr>
                <w:color w:val="000000"/>
                <w:sz w:val="20"/>
                <w:szCs w:val="20"/>
              </w:rPr>
              <w:t>0.029 (0.017) ab</w:t>
            </w:r>
          </w:p>
        </w:tc>
        <w:tc>
          <w:tcPr>
            <w:tcW w:w="1080" w:type="dxa"/>
            <w:noWrap/>
            <w:hideMark/>
          </w:tcPr>
          <w:p w14:paraId="07F73D60"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32FA4E56" w14:textId="77777777" w:rsidR="006B6364" w:rsidRPr="00CD53B8" w:rsidRDefault="006B6364" w:rsidP="006B6364">
            <w:pPr>
              <w:rPr>
                <w:b/>
                <w:color w:val="000000"/>
                <w:sz w:val="20"/>
                <w:szCs w:val="20"/>
              </w:rPr>
            </w:pPr>
            <w:r w:rsidRPr="00CD53B8">
              <w:rPr>
                <w:b/>
                <w:color w:val="000000"/>
                <w:sz w:val="20"/>
                <w:szCs w:val="20"/>
              </w:rPr>
              <w:t>0.121 (0.059) a</w:t>
            </w:r>
          </w:p>
        </w:tc>
        <w:tc>
          <w:tcPr>
            <w:tcW w:w="1080" w:type="dxa"/>
            <w:noWrap/>
            <w:hideMark/>
          </w:tcPr>
          <w:p w14:paraId="479C1780" w14:textId="77777777" w:rsidR="006B6364" w:rsidRPr="00CD53B8" w:rsidRDefault="006B6364" w:rsidP="006B6364">
            <w:pPr>
              <w:rPr>
                <w:color w:val="000000"/>
                <w:sz w:val="20"/>
                <w:szCs w:val="20"/>
              </w:rPr>
            </w:pPr>
            <w:r w:rsidRPr="00CD53B8">
              <w:rPr>
                <w:color w:val="000000"/>
                <w:sz w:val="20"/>
                <w:szCs w:val="20"/>
              </w:rPr>
              <w:t>0.056 (0.031) ab</w:t>
            </w:r>
          </w:p>
        </w:tc>
        <w:tc>
          <w:tcPr>
            <w:tcW w:w="1080" w:type="dxa"/>
            <w:noWrap/>
            <w:hideMark/>
          </w:tcPr>
          <w:p w14:paraId="4A3E76AC" w14:textId="77777777" w:rsidR="006B6364" w:rsidRPr="00CD53B8" w:rsidRDefault="006B6364" w:rsidP="006B6364">
            <w:pPr>
              <w:rPr>
                <w:color w:val="000000"/>
                <w:sz w:val="20"/>
                <w:szCs w:val="20"/>
              </w:rPr>
            </w:pPr>
            <w:r w:rsidRPr="00CD53B8">
              <w:rPr>
                <w:color w:val="000000"/>
                <w:sz w:val="20"/>
                <w:szCs w:val="20"/>
              </w:rPr>
              <w:t>0.045 (0.026) ab</w:t>
            </w:r>
          </w:p>
        </w:tc>
        <w:tc>
          <w:tcPr>
            <w:tcW w:w="1080" w:type="dxa"/>
            <w:noWrap/>
            <w:hideMark/>
          </w:tcPr>
          <w:p w14:paraId="595B70E9"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24077EFA" w14:textId="77777777" w:rsidR="006B6364" w:rsidRPr="00CD53B8" w:rsidRDefault="006B6364" w:rsidP="006B6364">
            <w:pPr>
              <w:jc w:val="right"/>
              <w:rPr>
                <w:color w:val="000000"/>
                <w:sz w:val="20"/>
                <w:szCs w:val="20"/>
              </w:rPr>
            </w:pPr>
            <w:r w:rsidRPr="00CD53B8">
              <w:rPr>
                <w:color w:val="000000"/>
                <w:sz w:val="20"/>
                <w:szCs w:val="20"/>
              </w:rPr>
              <w:t>3.06</w:t>
            </w:r>
          </w:p>
        </w:tc>
        <w:tc>
          <w:tcPr>
            <w:tcW w:w="900" w:type="dxa"/>
            <w:noWrap/>
            <w:hideMark/>
          </w:tcPr>
          <w:p w14:paraId="4E9EF89D" w14:textId="77777777" w:rsidR="006B6364" w:rsidRPr="00CD53B8" w:rsidRDefault="006B6364" w:rsidP="006B6364">
            <w:pPr>
              <w:jc w:val="right"/>
              <w:rPr>
                <w:b/>
                <w:bCs/>
                <w:color w:val="000000"/>
                <w:sz w:val="20"/>
                <w:szCs w:val="20"/>
              </w:rPr>
            </w:pPr>
            <w:r w:rsidRPr="00CD53B8">
              <w:rPr>
                <w:b/>
                <w:bCs/>
                <w:color w:val="000000"/>
                <w:sz w:val="20"/>
                <w:szCs w:val="20"/>
              </w:rPr>
              <w:t>0.001</w:t>
            </w:r>
          </w:p>
        </w:tc>
      </w:tr>
      <w:tr w:rsidR="006B6364" w:rsidRPr="00CD53B8" w14:paraId="163A09CD" w14:textId="77777777" w:rsidTr="006D4899">
        <w:trPr>
          <w:trHeight w:val="300"/>
          <w:jc w:val="center"/>
        </w:trPr>
        <w:tc>
          <w:tcPr>
            <w:tcW w:w="2610" w:type="dxa"/>
            <w:noWrap/>
            <w:hideMark/>
          </w:tcPr>
          <w:p w14:paraId="7D433E68" w14:textId="77777777" w:rsidR="006B6364" w:rsidRPr="00CD53B8" w:rsidRDefault="006B6364" w:rsidP="006B6364">
            <w:pPr>
              <w:rPr>
                <w:bCs/>
                <w:color w:val="000000"/>
                <w:sz w:val="20"/>
                <w:szCs w:val="20"/>
              </w:rPr>
            </w:pPr>
            <w:r w:rsidRPr="00CD53B8">
              <w:rPr>
                <w:bCs/>
                <w:color w:val="000000"/>
                <w:sz w:val="20"/>
                <w:szCs w:val="20"/>
              </w:rPr>
              <w:t>Orthoptera</w:t>
            </w:r>
          </w:p>
        </w:tc>
        <w:tc>
          <w:tcPr>
            <w:tcW w:w="1080" w:type="dxa"/>
            <w:noWrap/>
            <w:hideMark/>
          </w:tcPr>
          <w:p w14:paraId="17BE1398" w14:textId="77777777" w:rsidR="006B6364" w:rsidRPr="00CD53B8" w:rsidRDefault="006B6364" w:rsidP="006B6364">
            <w:pPr>
              <w:rPr>
                <w:color w:val="000000"/>
                <w:sz w:val="20"/>
                <w:szCs w:val="20"/>
              </w:rPr>
            </w:pPr>
            <w:r w:rsidRPr="00CD53B8">
              <w:rPr>
                <w:color w:val="000000"/>
                <w:sz w:val="20"/>
                <w:szCs w:val="20"/>
              </w:rPr>
              <w:t>0.000 (0.000) c</w:t>
            </w:r>
          </w:p>
        </w:tc>
        <w:tc>
          <w:tcPr>
            <w:tcW w:w="1080" w:type="dxa"/>
            <w:noWrap/>
            <w:hideMark/>
          </w:tcPr>
          <w:p w14:paraId="720272C7" w14:textId="77777777" w:rsidR="006B6364" w:rsidRPr="00CD53B8" w:rsidRDefault="006B6364" w:rsidP="006B6364">
            <w:pPr>
              <w:rPr>
                <w:color w:val="000000"/>
                <w:sz w:val="20"/>
                <w:szCs w:val="20"/>
              </w:rPr>
            </w:pPr>
            <w:r w:rsidRPr="00CD53B8">
              <w:rPr>
                <w:color w:val="000000"/>
                <w:sz w:val="20"/>
                <w:szCs w:val="20"/>
              </w:rPr>
              <w:t>0.019 (0.013) c</w:t>
            </w:r>
          </w:p>
        </w:tc>
        <w:tc>
          <w:tcPr>
            <w:tcW w:w="1170" w:type="dxa"/>
            <w:noWrap/>
            <w:hideMark/>
          </w:tcPr>
          <w:p w14:paraId="62FA1DD9" w14:textId="77777777" w:rsidR="006B6364" w:rsidRPr="00CD53B8" w:rsidRDefault="006B6364" w:rsidP="006B6364">
            <w:pPr>
              <w:rPr>
                <w:color w:val="000000"/>
                <w:sz w:val="20"/>
                <w:szCs w:val="20"/>
              </w:rPr>
            </w:pPr>
            <w:r w:rsidRPr="00CD53B8">
              <w:rPr>
                <w:color w:val="000000"/>
                <w:sz w:val="20"/>
                <w:szCs w:val="20"/>
              </w:rPr>
              <w:t>0.021 (0.012) c</w:t>
            </w:r>
          </w:p>
        </w:tc>
        <w:tc>
          <w:tcPr>
            <w:tcW w:w="1080" w:type="dxa"/>
            <w:noWrap/>
            <w:hideMark/>
          </w:tcPr>
          <w:p w14:paraId="3057FADB" w14:textId="77777777" w:rsidR="006B6364" w:rsidRPr="00CD53B8" w:rsidRDefault="006B6364" w:rsidP="006B6364">
            <w:pPr>
              <w:rPr>
                <w:color w:val="000000"/>
                <w:sz w:val="20"/>
                <w:szCs w:val="20"/>
              </w:rPr>
            </w:pPr>
            <w:r w:rsidRPr="00CD53B8">
              <w:rPr>
                <w:color w:val="000000"/>
                <w:sz w:val="20"/>
                <w:szCs w:val="20"/>
              </w:rPr>
              <w:t>0.000 (0.000) c</w:t>
            </w:r>
          </w:p>
        </w:tc>
        <w:tc>
          <w:tcPr>
            <w:tcW w:w="1080" w:type="dxa"/>
            <w:noWrap/>
            <w:hideMark/>
          </w:tcPr>
          <w:p w14:paraId="3A3F620D" w14:textId="77777777" w:rsidR="006B6364" w:rsidRPr="00CD53B8" w:rsidRDefault="006B6364" w:rsidP="006B6364">
            <w:pPr>
              <w:rPr>
                <w:color w:val="000000"/>
                <w:sz w:val="20"/>
                <w:szCs w:val="20"/>
              </w:rPr>
            </w:pPr>
            <w:r w:rsidRPr="00CD53B8">
              <w:rPr>
                <w:color w:val="000000"/>
                <w:sz w:val="20"/>
                <w:szCs w:val="20"/>
              </w:rPr>
              <w:t>0.039 (0.019) c</w:t>
            </w:r>
          </w:p>
        </w:tc>
        <w:tc>
          <w:tcPr>
            <w:tcW w:w="1080" w:type="dxa"/>
            <w:noWrap/>
            <w:hideMark/>
          </w:tcPr>
          <w:p w14:paraId="2CA152EF" w14:textId="77777777" w:rsidR="006B6364" w:rsidRPr="00CD53B8" w:rsidRDefault="006B6364" w:rsidP="006B6364">
            <w:pPr>
              <w:rPr>
                <w:color w:val="000000"/>
                <w:sz w:val="20"/>
                <w:szCs w:val="20"/>
              </w:rPr>
            </w:pPr>
            <w:r w:rsidRPr="00CD53B8">
              <w:rPr>
                <w:color w:val="000000"/>
                <w:sz w:val="20"/>
                <w:szCs w:val="20"/>
              </w:rPr>
              <w:t>0.061 (0.037) c</w:t>
            </w:r>
          </w:p>
        </w:tc>
        <w:tc>
          <w:tcPr>
            <w:tcW w:w="1080" w:type="dxa"/>
            <w:noWrap/>
            <w:hideMark/>
          </w:tcPr>
          <w:p w14:paraId="43F755DE" w14:textId="77777777" w:rsidR="006B6364" w:rsidRPr="00CD53B8" w:rsidRDefault="006B6364" w:rsidP="006B6364">
            <w:pPr>
              <w:rPr>
                <w:color w:val="000000"/>
                <w:sz w:val="20"/>
                <w:szCs w:val="20"/>
              </w:rPr>
            </w:pPr>
            <w:r w:rsidRPr="00CD53B8">
              <w:rPr>
                <w:color w:val="000000"/>
                <w:sz w:val="20"/>
                <w:szCs w:val="20"/>
              </w:rPr>
              <w:t>0.212 (0.067) bc</w:t>
            </w:r>
          </w:p>
        </w:tc>
        <w:tc>
          <w:tcPr>
            <w:tcW w:w="1080" w:type="dxa"/>
            <w:noWrap/>
            <w:hideMark/>
          </w:tcPr>
          <w:p w14:paraId="02A60496" w14:textId="77777777" w:rsidR="006B6364" w:rsidRPr="00CD53B8" w:rsidRDefault="006B6364" w:rsidP="006B6364">
            <w:pPr>
              <w:rPr>
                <w:color w:val="000000"/>
                <w:sz w:val="20"/>
                <w:szCs w:val="20"/>
              </w:rPr>
            </w:pPr>
            <w:r w:rsidRPr="00CD53B8">
              <w:rPr>
                <w:color w:val="000000"/>
                <w:sz w:val="20"/>
                <w:szCs w:val="20"/>
              </w:rPr>
              <w:t>0.352 (0.189) b</w:t>
            </w:r>
          </w:p>
        </w:tc>
        <w:tc>
          <w:tcPr>
            <w:tcW w:w="1080" w:type="dxa"/>
            <w:noWrap/>
            <w:hideMark/>
          </w:tcPr>
          <w:p w14:paraId="360AA74A" w14:textId="77777777" w:rsidR="006B6364" w:rsidRPr="00CD53B8" w:rsidRDefault="006B6364" w:rsidP="006B6364">
            <w:pPr>
              <w:rPr>
                <w:b/>
                <w:color w:val="000000"/>
                <w:sz w:val="20"/>
                <w:szCs w:val="20"/>
              </w:rPr>
            </w:pPr>
            <w:r w:rsidRPr="00CD53B8">
              <w:rPr>
                <w:b/>
                <w:color w:val="000000"/>
                <w:sz w:val="20"/>
                <w:szCs w:val="20"/>
              </w:rPr>
              <w:t>0.606 (0.236) a</w:t>
            </w:r>
          </w:p>
        </w:tc>
        <w:tc>
          <w:tcPr>
            <w:tcW w:w="1080" w:type="dxa"/>
            <w:noWrap/>
            <w:hideMark/>
          </w:tcPr>
          <w:p w14:paraId="51C08F96" w14:textId="77777777" w:rsidR="006B6364" w:rsidRPr="00CD53B8" w:rsidRDefault="006B6364" w:rsidP="006B6364">
            <w:pPr>
              <w:rPr>
                <w:color w:val="000000"/>
                <w:sz w:val="20"/>
                <w:szCs w:val="20"/>
              </w:rPr>
            </w:pPr>
            <w:r w:rsidRPr="00CD53B8">
              <w:rPr>
                <w:color w:val="000000"/>
                <w:sz w:val="20"/>
                <w:szCs w:val="20"/>
              </w:rPr>
              <w:t>0.125 (0.053) bc</w:t>
            </w:r>
          </w:p>
        </w:tc>
        <w:tc>
          <w:tcPr>
            <w:tcW w:w="720" w:type="dxa"/>
            <w:noWrap/>
            <w:hideMark/>
          </w:tcPr>
          <w:p w14:paraId="635145D5" w14:textId="77777777" w:rsidR="006B6364" w:rsidRPr="00CD53B8" w:rsidRDefault="006B6364" w:rsidP="006B6364">
            <w:pPr>
              <w:jc w:val="right"/>
              <w:rPr>
                <w:color w:val="000000"/>
                <w:sz w:val="20"/>
                <w:szCs w:val="20"/>
              </w:rPr>
            </w:pPr>
            <w:r w:rsidRPr="00CD53B8">
              <w:rPr>
                <w:color w:val="000000"/>
                <w:sz w:val="20"/>
                <w:szCs w:val="20"/>
              </w:rPr>
              <w:t>7.90</w:t>
            </w:r>
          </w:p>
        </w:tc>
        <w:tc>
          <w:tcPr>
            <w:tcW w:w="900" w:type="dxa"/>
            <w:noWrap/>
            <w:hideMark/>
          </w:tcPr>
          <w:p w14:paraId="3FF0DC23"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458AA6FF" w14:textId="77777777" w:rsidTr="006D4899">
        <w:trPr>
          <w:trHeight w:val="300"/>
          <w:jc w:val="center"/>
        </w:trPr>
        <w:tc>
          <w:tcPr>
            <w:tcW w:w="2610" w:type="dxa"/>
            <w:noWrap/>
            <w:hideMark/>
          </w:tcPr>
          <w:p w14:paraId="4B96C434" w14:textId="77777777" w:rsidR="006B6364" w:rsidRPr="00CD53B8" w:rsidRDefault="006B6364" w:rsidP="006B6364">
            <w:pPr>
              <w:jc w:val="right"/>
              <w:rPr>
                <w:bCs/>
                <w:color w:val="000000"/>
                <w:sz w:val="20"/>
                <w:szCs w:val="20"/>
              </w:rPr>
            </w:pPr>
            <w:r w:rsidRPr="00CD53B8">
              <w:rPr>
                <w:bCs/>
                <w:color w:val="000000"/>
                <w:sz w:val="20"/>
                <w:szCs w:val="20"/>
              </w:rPr>
              <w:t>Acrididae</w:t>
            </w:r>
          </w:p>
        </w:tc>
        <w:tc>
          <w:tcPr>
            <w:tcW w:w="1080" w:type="dxa"/>
            <w:noWrap/>
            <w:hideMark/>
          </w:tcPr>
          <w:p w14:paraId="71F1EAB6" w14:textId="77777777" w:rsidR="006B6364" w:rsidRPr="00CD53B8" w:rsidRDefault="006B6364" w:rsidP="006B6364">
            <w:pPr>
              <w:rPr>
                <w:color w:val="000000"/>
                <w:sz w:val="20"/>
                <w:szCs w:val="20"/>
              </w:rPr>
            </w:pPr>
            <w:r w:rsidRPr="00CD53B8">
              <w:rPr>
                <w:color w:val="000000"/>
                <w:sz w:val="20"/>
                <w:szCs w:val="20"/>
              </w:rPr>
              <w:t>0.000 (0.000) c</w:t>
            </w:r>
          </w:p>
        </w:tc>
        <w:tc>
          <w:tcPr>
            <w:tcW w:w="1080" w:type="dxa"/>
            <w:noWrap/>
            <w:hideMark/>
          </w:tcPr>
          <w:p w14:paraId="68C63091" w14:textId="77777777" w:rsidR="006B6364" w:rsidRPr="00CD53B8" w:rsidRDefault="006B6364" w:rsidP="006B6364">
            <w:pPr>
              <w:rPr>
                <w:color w:val="000000"/>
                <w:sz w:val="20"/>
                <w:szCs w:val="20"/>
              </w:rPr>
            </w:pPr>
            <w:r w:rsidRPr="00CD53B8">
              <w:rPr>
                <w:color w:val="000000"/>
                <w:sz w:val="20"/>
                <w:szCs w:val="20"/>
              </w:rPr>
              <w:t>0.019 (0.013) c</w:t>
            </w:r>
          </w:p>
        </w:tc>
        <w:tc>
          <w:tcPr>
            <w:tcW w:w="1170" w:type="dxa"/>
            <w:noWrap/>
            <w:hideMark/>
          </w:tcPr>
          <w:p w14:paraId="16420C9C" w14:textId="77777777" w:rsidR="006B6364" w:rsidRPr="00CD53B8" w:rsidRDefault="006B6364" w:rsidP="006B6364">
            <w:pPr>
              <w:rPr>
                <w:color w:val="000000"/>
                <w:sz w:val="20"/>
                <w:szCs w:val="20"/>
              </w:rPr>
            </w:pPr>
            <w:r w:rsidRPr="00CD53B8">
              <w:rPr>
                <w:color w:val="000000"/>
                <w:sz w:val="20"/>
                <w:szCs w:val="20"/>
              </w:rPr>
              <w:t>0.021 (0.012) c</w:t>
            </w:r>
          </w:p>
        </w:tc>
        <w:tc>
          <w:tcPr>
            <w:tcW w:w="1080" w:type="dxa"/>
            <w:noWrap/>
            <w:hideMark/>
          </w:tcPr>
          <w:p w14:paraId="7EEA7FA7" w14:textId="77777777" w:rsidR="006B6364" w:rsidRPr="00CD53B8" w:rsidRDefault="006B6364" w:rsidP="006B6364">
            <w:pPr>
              <w:rPr>
                <w:color w:val="000000"/>
                <w:sz w:val="20"/>
                <w:szCs w:val="20"/>
              </w:rPr>
            </w:pPr>
            <w:r w:rsidRPr="00CD53B8">
              <w:rPr>
                <w:color w:val="000000"/>
                <w:sz w:val="20"/>
                <w:szCs w:val="20"/>
              </w:rPr>
              <w:t>0.000 (0.000)c</w:t>
            </w:r>
          </w:p>
        </w:tc>
        <w:tc>
          <w:tcPr>
            <w:tcW w:w="1080" w:type="dxa"/>
            <w:noWrap/>
            <w:hideMark/>
          </w:tcPr>
          <w:p w14:paraId="053038B6" w14:textId="77777777" w:rsidR="006B6364" w:rsidRPr="00CD53B8" w:rsidRDefault="006B6364" w:rsidP="006B6364">
            <w:pPr>
              <w:rPr>
                <w:color w:val="000000"/>
                <w:sz w:val="20"/>
                <w:szCs w:val="20"/>
              </w:rPr>
            </w:pPr>
            <w:r w:rsidRPr="00CD53B8">
              <w:rPr>
                <w:color w:val="000000"/>
                <w:sz w:val="20"/>
                <w:szCs w:val="20"/>
              </w:rPr>
              <w:t>0.039 (0.019) c</w:t>
            </w:r>
          </w:p>
        </w:tc>
        <w:tc>
          <w:tcPr>
            <w:tcW w:w="1080" w:type="dxa"/>
            <w:noWrap/>
            <w:hideMark/>
          </w:tcPr>
          <w:p w14:paraId="25FC4827" w14:textId="77777777" w:rsidR="006B6364" w:rsidRPr="00CD53B8" w:rsidRDefault="006B6364" w:rsidP="006B6364">
            <w:pPr>
              <w:rPr>
                <w:color w:val="000000"/>
                <w:sz w:val="20"/>
                <w:szCs w:val="20"/>
              </w:rPr>
            </w:pPr>
            <w:r w:rsidRPr="00CD53B8">
              <w:rPr>
                <w:color w:val="000000"/>
                <w:sz w:val="20"/>
                <w:szCs w:val="20"/>
              </w:rPr>
              <w:t>0.061 (0.037) c</w:t>
            </w:r>
          </w:p>
        </w:tc>
        <w:tc>
          <w:tcPr>
            <w:tcW w:w="1080" w:type="dxa"/>
            <w:noWrap/>
            <w:hideMark/>
          </w:tcPr>
          <w:p w14:paraId="5A68D62F" w14:textId="77777777" w:rsidR="006B6364" w:rsidRPr="00CD53B8" w:rsidRDefault="006B6364" w:rsidP="006B6364">
            <w:pPr>
              <w:rPr>
                <w:color w:val="000000"/>
                <w:sz w:val="20"/>
                <w:szCs w:val="20"/>
              </w:rPr>
            </w:pPr>
            <w:r w:rsidRPr="00CD53B8">
              <w:rPr>
                <w:color w:val="000000"/>
                <w:sz w:val="20"/>
                <w:szCs w:val="20"/>
              </w:rPr>
              <w:t>0.212 (0.067)bc</w:t>
            </w:r>
          </w:p>
        </w:tc>
        <w:tc>
          <w:tcPr>
            <w:tcW w:w="1080" w:type="dxa"/>
            <w:noWrap/>
            <w:hideMark/>
          </w:tcPr>
          <w:p w14:paraId="02EDB700" w14:textId="77777777" w:rsidR="006B6364" w:rsidRPr="00CD53B8" w:rsidRDefault="006B6364" w:rsidP="006B6364">
            <w:pPr>
              <w:rPr>
                <w:color w:val="000000"/>
                <w:sz w:val="20"/>
                <w:szCs w:val="20"/>
              </w:rPr>
            </w:pPr>
            <w:r w:rsidRPr="00CD53B8">
              <w:rPr>
                <w:color w:val="000000"/>
                <w:sz w:val="20"/>
                <w:szCs w:val="20"/>
              </w:rPr>
              <w:t>0.333 (0.189) b</w:t>
            </w:r>
          </w:p>
        </w:tc>
        <w:tc>
          <w:tcPr>
            <w:tcW w:w="1080" w:type="dxa"/>
            <w:noWrap/>
            <w:hideMark/>
          </w:tcPr>
          <w:p w14:paraId="74921A04" w14:textId="77777777" w:rsidR="006B6364" w:rsidRPr="00CD53B8" w:rsidRDefault="006B6364" w:rsidP="006B6364">
            <w:pPr>
              <w:rPr>
                <w:b/>
                <w:color w:val="000000"/>
                <w:sz w:val="20"/>
                <w:szCs w:val="20"/>
              </w:rPr>
            </w:pPr>
            <w:r w:rsidRPr="00CD53B8">
              <w:rPr>
                <w:b/>
                <w:color w:val="000000"/>
                <w:sz w:val="20"/>
                <w:szCs w:val="20"/>
              </w:rPr>
              <w:t>0.591 (0.236) a</w:t>
            </w:r>
          </w:p>
        </w:tc>
        <w:tc>
          <w:tcPr>
            <w:tcW w:w="1080" w:type="dxa"/>
            <w:noWrap/>
            <w:hideMark/>
          </w:tcPr>
          <w:p w14:paraId="23FD134D" w14:textId="77777777" w:rsidR="006B6364" w:rsidRPr="00CD53B8" w:rsidRDefault="006B6364" w:rsidP="006B6364">
            <w:pPr>
              <w:rPr>
                <w:color w:val="000000"/>
                <w:sz w:val="20"/>
                <w:szCs w:val="20"/>
              </w:rPr>
            </w:pPr>
            <w:r w:rsidRPr="00CD53B8">
              <w:rPr>
                <w:color w:val="000000"/>
                <w:sz w:val="20"/>
                <w:szCs w:val="20"/>
              </w:rPr>
              <w:t>0.125 (0.053) bc</w:t>
            </w:r>
          </w:p>
        </w:tc>
        <w:tc>
          <w:tcPr>
            <w:tcW w:w="720" w:type="dxa"/>
            <w:noWrap/>
            <w:hideMark/>
          </w:tcPr>
          <w:p w14:paraId="3EDA4784" w14:textId="77777777" w:rsidR="006B6364" w:rsidRPr="00CD53B8" w:rsidRDefault="006B6364" w:rsidP="006B6364">
            <w:pPr>
              <w:jc w:val="right"/>
              <w:rPr>
                <w:color w:val="000000"/>
                <w:sz w:val="20"/>
                <w:szCs w:val="20"/>
              </w:rPr>
            </w:pPr>
            <w:r w:rsidRPr="00CD53B8">
              <w:rPr>
                <w:color w:val="000000"/>
                <w:sz w:val="20"/>
                <w:szCs w:val="20"/>
              </w:rPr>
              <w:t>7.53</w:t>
            </w:r>
          </w:p>
        </w:tc>
        <w:tc>
          <w:tcPr>
            <w:tcW w:w="900" w:type="dxa"/>
            <w:noWrap/>
            <w:hideMark/>
          </w:tcPr>
          <w:p w14:paraId="56F664EC"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41AF18E8" w14:textId="77777777" w:rsidTr="006D4899">
        <w:trPr>
          <w:trHeight w:val="300"/>
          <w:jc w:val="center"/>
        </w:trPr>
        <w:tc>
          <w:tcPr>
            <w:tcW w:w="2610" w:type="dxa"/>
            <w:noWrap/>
            <w:hideMark/>
          </w:tcPr>
          <w:p w14:paraId="733568BD" w14:textId="77777777" w:rsidR="006B6364" w:rsidRPr="00CD53B8" w:rsidRDefault="006B6364" w:rsidP="006B6364">
            <w:pPr>
              <w:rPr>
                <w:bCs/>
                <w:color w:val="000000"/>
                <w:sz w:val="20"/>
                <w:szCs w:val="20"/>
              </w:rPr>
            </w:pPr>
            <w:r w:rsidRPr="00CD53B8">
              <w:rPr>
                <w:bCs/>
                <w:color w:val="000000"/>
                <w:sz w:val="20"/>
                <w:szCs w:val="20"/>
              </w:rPr>
              <w:t>Phasmatodea</w:t>
            </w:r>
          </w:p>
        </w:tc>
        <w:tc>
          <w:tcPr>
            <w:tcW w:w="1080" w:type="dxa"/>
            <w:noWrap/>
            <w:hideMark/>
          </w:tcPr>
          <w:p w14:paraId="63000E46"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43077C3"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226F2FA2"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E8331BF"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2A182256"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7AEA0EB0"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04260CA" w14:textId="77777777" w:rsidR="006B6364" w:rsidRPr="00CD53B8" w:rsidRDefault="006B6364" w:rsidP="006B6364">
            <w:pPr>
              <w:rPr>
                <w:color w:val="000000"/>
                <w:sz w:val="20"/>
                <w:szCs w:val="20"/>
              </w:rPr>
            </w:pPr>
            <w:r w:rsidRPr="00CD53B8">
              <w:rPr>
                <w:color w:val="000000"/>
                <w:sz w:val="20"/>
                <w:szCs w:val="20"/>
              </w:rPr>
              <w:t>0.045 (0.034)ab</w:t>
            </w:r>
          </w:p>
        </w:tc>
        <w:tc>
          <w:tcPr>
            <w:tcW w:w="1080" w:type="dxa"/>
            <w:noWrap/>
            <w:hideMark/>
          </w:tcPr>
          <w:p w14:paraId="0D87D9C3" w14:textId="77777777" w:rsidR="006B6364" w:rsidRPr="00CD53B8" w:rsidRDefault="006B6364" w:rsidP="006B6364">
            <w:pPr>
              <w:rPr>
                <w:b/>
                <w:color w:val="000000"/>
                <w:sz w:val="20"/>
                <w:szCs w:val="20"/>
              </w:rPr>
            </w:pPr>
            <w:r w:rsidRPr="00CD53B8">
              <w:rPr>
                <w:b/>
                <w:color w:val="000000"/>
                <w:sz w:val="20"/>
                <w:szCs w:val="20"/>
              </w:rPr>
              <w:t>0.074 (0.045) a</w:t>
            </w:r>
          </w:p>
        </w:tc>
        <w:tc>
          <w:tcPr>
            <w:tcW w:w="1080" w:type="dxa"/>
            <w:noWrap/>
            <w:hideMark/>
          </w:tcPr>
          <w:p w14:paraId="2FB9C00B"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40942AB"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724F498C" w14:textId="77777777" w:rsidR="006B6364" w:rsidRPr="00CD53B8" w:rsidRDefault="006B6364" w:rsidP="006B6364">
            <w:pPr>
              <w:jc w:val="right"/>
              <w:rPr>
                <w:color w:val="000000"/>
                <w:sz w:val="20"/>
                <w:szCs w:val="20"/>
              </w:rPr>
            </w:pPr>
            <w:r w:rsidRPr="00CD53B8">
              <w:rPr>
                <w:color w:val="000000"/>
                <w:sz w:val="20"/>
                <w:szCs w:val="20"/>
              </w:rPr>
              <w:t>3.14</w:t>
            </w:r>
          </w:p>
        </w:tc>
        <w:tc>
          <w:tcPr>
            <w:tcW w:w="900" w:type="dxa"/>
            <w:noWrap/>
            <w:hideMark/>
          </w:tcPr>
          <w:p w14:paraId="66C57F3C" w14:textId="77777777" w:rsidR="006B6364" w:rsidRPr="00CD53B8" w:rsidRDefault="006B6364" w:rsidP="006B6364">
            <w:pPr>
              <w:jc w:val="right"/>
              <w:rPr>
                <w:b/>
                <w:bCs/>
                <w:color w:val="000000"/>
                <w:sz w:val="20"/>
                <w:szCs w:val="20"/>
              </w:rPr>
            </w:pPr>
            <w:r w:rsidRPr="00CD53B8">
              <w:rPr>
                <w:b/>
                <w:bCs/>
                <w:color w:val="000000"/>
                <w:sz w:val="20"/>
                <w:szCs w:val="20"/>
              </w:rPr>
              <w:t>0.001</w:t>
            </w:r>
          </w:p>
        </w:tc>
      </w:tr>
      <w:tr w:rsidR="006B6364" w:rsidRPr="00CD53B8" w14:paraId="6562204C" w14:textId="77777777" w:rsidTr="006D4899">
        <w:trPr>
          <w:trHeight w:val="300"/>
          <w:jc w:val="center"/>
        </w:trPr>
        <w:tc>
          <w:tcPr>
            <w:tcW w:w="2610" w:type="dxa"/>
            <w:noWrap/>
            <w:hideMark/>
          </w:tcPr>
          <w:p w14:paraId="755B5CA3" w14:textId="77777777" w:rsidR="006B6364" w:rsidRPr="00CD53B8" w:rsidRDefault="006B6364" w:rsidP="006B6364">
            <w:pPr>
              <w:rPr>
                <w:color w:val="000000"/>
                <w:sz w:val="20"/>
                <w:szCs w:val="20"/>
              </w:rPr>
            </w:pPr>
            <w:r w:rsidRPr="00CD53B8">
              <w:rPr>
                <w:color w:val="000000"/>
                <w:sz w:val="20"/>
                <w:szCs w:val="20"/>
              </w:rPr>
              <w:t>Psocoptera</w:t>
            </w:r>
          </w:p>
        </w:tc>
        <w:tc>
          <w:tcPr>
            <w:tcW w:w="1080" w:type="dxa"/>
            <w:noWrap/>
            <w:hideMark/>
          </w:tcPr>
          <w:p w14:paraId="4CFDC9A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F2F0AC7" w14:textId="77777777" w:rsidR="006B6364" w:rsidRPr="00CD53B8" w:rsidRDefault="006B6364" w:rsidP="006B6364">
            <w:pPr>
              <w:rPr>
                <w:color w:val="000000"/>
                <w:sz w:val="20"/>
                <w:szCs w:val="20"/>
              </w:rPr>
            </w:pPr>
            <w:r w:rsidRPr="00CD53B8">
              <w:rPr>
                <w:color w:val="000000"/>
                <w:sz w:val="20"/>
                <w:szCs w:val="20"/>
              </w:rPr>
              <w:t>0.010 (0.010) a</w:t>
            </w:r>
          </w:p>
        </w:tc>
        <w:tc>
          <w:tcPr>
            <w:tcW w:w="1170" w:type="dxa"/>
            <w:noWrap/>
            <w:hideMark/>
          </w:tcPr>
          <w:p w14:paraId="0ABD43B8" w14:textId="77777777" w:rsidR="006B6364" w:rsidRPr="00CD53B8" w:rsidRDefault="006B6364" w:rsidP="006B6364">
            <w:pPr>
              <w:rPr>
                <w:color w:val="000000"/>
                <w:sz w:val="20"/>
                <w:szCs w:val="20"/>
              </w:rPr>
            </w:pPr>
            <w:r w:rsidRPr="00CD53B8">
              <w:rPr>
                <w:color w:val="000000"/>
                <w:sz w:val="20"/>
                <w:szCs w:val="20"/>
              </w:rPr>
              <w:t>0.007 (0.007) a</w:t>
            </w:r>
          </w:p>
        </w:tc>
        <w:tc>
          <w:tcPr>
            <w:tcW w:w="1080" w:type="dxa"/>
            <w:noWrap/>
            <w:hideMark/>
          </w:tcPr>
          <w:p w14:paraId="19DBB201"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1C4880C5" w14:textId="77777777" w:rsidR="006B6364" w:rsidRPr="00CD53B8" w:rsidRDefault="006B6364" w:rsidP="006B6364">
            <w:pPr>
              <w:rPr>
                <w:color w:val="000000"/>
                <w:sz w:val="20"/>
                <w:szCs w:val="20"/>
              </w:rPr>
            </w:pPr>
            <w:r w:rsidRPr="00CD53B8">
              <w:rPr>
                <w:color w:val="000000"/>
                <w:sz w:val="20"/>
                <w:szCs w:val="20"/>
              </w:rPr>
              <w:t>0.559 (0.490) a</w:t>
            </w:r>
          </w:p>
        </w:tc>
        <w:tc>
          <w:tcPr>
            <w:tcW w:w="1080" w:type="dxa"/>
            <w:noWrap/>
            <w:hideMark/>
          </w:tcPr>
          <w:p w14:paraId="2480C615"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7B3BD629"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193EE7C"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6330F42B"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8140FC1"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64AD3BCC" w14:textId="77777777" w:rsidR="006B6364" w:rsidRPr="00CD53B8" w:rsidRDefault="006B6364" w:rsidP="006B6364">
            <w:pPr>
              <w:jc w:val="right"/>
              <w:rPr>
                <w:color w:val="000000"/>
                <w:sz w:val="20"/>
                <w:szCs w:val="20"/>
              </w:rPr>
            </w:pPr>
            <w:r w:rsidRPr="00CD53B8">
              <w:rPr>
                <w:color w:val="000000"/>
                <w:sz w:val="20"/>
                <w:szCs w:val="20"/>
              </w:rPr>
              <w:t>1.69</w:t>
            </w:r>
          </w:p>
        </w:tc>
        <w:tc>
          <w:tcPr>
            <w:tcW w:w="900" w:type="dxa"/>
            <w:noWrap/>
            <w:hideMark/>
          </w:tcPr>
          <w:p w14:paraId="64DBF565" w14:textId="77777777" w:rsidR="006B6364" w:rsidRPr="00CD53B8" w:rsidRDefault="006B6364" w:rsidP="006B6364">
            <w:pPr>
              <w:jc w:val="right"/>
              <w:rPr>
                <w:color w:val="000000"/>
                <w:sz w:val="20"/>
                <w:szCs w:val="20"/>
              </w:rPr>
            </w:pPr>
            <w:r w:rsidRPr="00CD53B8">
              <w:rPr>
                <w:color w:val="000000"/>
                <w:sz w:val="20"/>
                <w:szCs w:val="20"/>
              </w:rPr>
              <w:t>0.088</w:t>
            </w:r>
          </w:p>
        </w:tc>
      </w:tr>
      <w:tr w:rsidR="006B6364" w:rsidRPr="00CD53B8" w14:paraId="6906FA6E" w14:textId="77777777" w:rsidTr="006D4899">
        <w:trPr>
          <w:trHeight w:val="300"/>
          <w:jc w:val="center"/>
        </w:trPr>
        <w:tc>
          <w:tcPr>
            <w:tcW w:w="2610" w:type="dxa"/>
            <w:noWrap/>
            <w:hideMark/>
          </w:tcPr>
          <w:p w14:paraId="007DE013" w14:textId="77777777" w:rsidR="006B6364" w:rsidRPr="00CD53B8" w:rsidRDefault="006B6364" w:rsidP="006B6364">
            <w:pPr>
              <w:jc w:val="right"/>
              <w:rPr>
                <w:color w:val="000000"/>
                <w:sz w:val="20"/>
                <w:szCs w:val="20"/>
              </w:rPr>
            </w:pPr>
            <w:r w:rsidRPr="00CD53B8">
              <w:rPr>
                <w:color w:val="000000"/>
                <w:sz w:val="20"/>
                <w:szCs w:val="20"/>
              </w:rPr>
              <w:t xml:space="preserve">N </w:t>
            </w:r>
          </w:p>
        </w:tc>
        <w:tc>
          <w:tcPr>
            <w:tcW w:w="1080" w:type="dxa"/>
            <w:noWrap/>
            <w:hideMark/>
          </w:tcPr>
          <w:p w14:paraId="7809F1EB" w14:textId="77777777" w:rsidR="006B6364" w:rsidRPr="00CD53B8" w:rsidRDefault="006B6364" w:rsidP="006B6364">
            <w:pPr>
              <w:jc w:val="right"/>
              <w:rPr>
                <w:color w:val="000000"/>
                <w:sz w:val="20"/>
                <w:szCs w:val="20"/>
              </w:rPr>
            </w:pPr>
            <w:r w:rsidRPr="00CD53B8">
              <w:rPr>
                <w:color w:val="000000"/>
                <w:sz w:val="20"/>
                <w:szCs w:val="20"/>
              </w:rPr>
              <w:t>48</w:t>
            </w:r>
          </w:p>
        </w:tc>
        <w:tc>
          <w:tcPr>
            <w:tcW w:w="1080" w:type="dxa"/>
            <w:noWrap/>
            <w:hideMark/>
          </w:tcPr>
          <w:p w14:paraId="3092CD58" w14:textId="77777777" w:rsidR="006B6364" w:rsidRPr="00CD53B8" w:rsidRDefault="006B6364" w:rsidP="006B6364">
            <w:pPr>
              <w:jc w:val="right"/>
              <w:rPr>
                <w:color w:val="000000"/>
                <w:sz w:val="20"/>
                <w:szCs w:val="20"/>
              </w:rPr>
            </w:pPr>
            <w:r w:rsidRPr="00CD53B8">
              <w:rPr>
                <w:color w:val="000000"/>
                <w:sz w:val="20"/>
                <w:szCs w:val="20"/>
              </w:rPr>
              <w:t>105</w:t>
            </w:r>
          </w:p>
        </w:tc>
        <w:tc>
          <w:tcPr>
            <w:tcW w:w="1170" w:type="dxa"/>
            <w:noWrap/>
            <w:hideMark/>
          </w:tcPr>
          <w:p w14:paraId="0ADC697C" w14:textId="77777777" w:rsidR="006B6364" w:rsidRPr="00CD53B8" w:rsidRDefault="006B6364" w:rsidP="006B6364">
            <w:pPr>
              <w:jc w:val="right"/>
              <w:rPr>
                <w:color w:val="000000"/>
                <w:sz w:val="20"/>
                <w:szCs w:val="20"/>
              </w:rPr>
            </w:pPr>
            <w:r w:rsidRPr="00CD53B8">
              <w:rPr>
                <w:color w:val="000000"/>
                <w:sz w:val="20"/>
                <w:szCs w:val="20"/>
              </w:rPr>
              <w:t>144</w:t>
            </w:r>
          </w:p>
        </w:tc>
        <w:tc>
          <w:tcPr>
            <w:tcW w:w="1080" w:type="dxa"/>
            <w:noWrap/>
            <w:hideMark/>
          </w:tcPr>
          <w:p w14:paraId="44C77C95"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3403455C" w14:textId="77777777" w:rsidR="006B6364" w:rsidRPr="00CD53B8" w:rsidRDefault="006B6364" w:rsidP="006B6364">
            <w:pPr>
              <w:jc w:val="right"/>
              <w:rPr>
                <w:color w:val="000000"/>
                <w:sz w:val="20"/>
                <w:szCs w:val="20"/>
              </w:rPr>
            </w:pPr>
            <w:r w:rsidRPr="00CD53B8">
              <w:rPr>
                <w:color w:val="000000"/>
                <w:sz w:val="20"/>
                <w:szCs w:val="20"/>
              </w:rPr>
              <w:t>102</w:t>
            </w:r>
          </w:p>
        </w:tc>
        <w:tc>
          <w:tcPr>
            <w:tcW w:w="1080" w:type="dxa"/>
            <w:noWrap/>
            <w:hideMark/>
          </w:tcPr>
          <w:p w14:paraId="7C889D1B"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200007FA"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3C3EBC57" w14:textId="77777777" w:rsidR="006B6364" w:rsidRPr="00CD53B8" w:rsidRDefault="006B6364" w:rsidP="006B6364">
            <w:pPr>
              <w:jc w:val="right"/>
              <w:rPr>
                <w:color w:val="000000"/>
                <w:sz w:val="20"/>
                <w:szCs w:val="20"/>
              </w:rPr>
            </w:pPr>
            <w:r w:rsidRPr="00CD53B8">
              <w:rPr>
                <w:color w:val="000000"/>
                <w:sz w:val="20"/>
                <w:szCs w:val="20"/>
              </w:rPr>
              <w:t>54</w:t>
            </w:r>
          </w:p>
        </w:tc>
        <w:tc>
          <w:tcPr>
            <w:tcW w:w="1080" w:type="dxa"/>
            <w:noWrap/>
            <w:hideMark/>
          </w:tcPr>
          <w:p w14:paraId="4DCC2A20"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2C78E345" w14:textId="77777777" w:rsidR="006B6364" w:rsidRPr="00CD53B8" w:rsidRDefault="006B6364" w:rsidP="006B6364">
            <w:pPr>
              <w:jc w:val="right"/>
              <w:rPr>
                <w:color w:val="000000"/>
                <w:sz w:val="20"/>
                <w:szCs w:val="20"/>
              </w:rPr>
            </w:pPr>
            <w:r w:rsidRPr="00CD53B8">
              <w:rPr>
                <w:color w:val="000000"/>
                <w:sz w:val="20"/>
                <w:szCs w:val="20"/>
              </w:rPr>
              <w:t>40</w:t>
            </w:r>
          </w:p>
        </w:tc>
        <w:tc>
          <w:tcPr>
            <w:tcW w:w="1620" w:type="dxa"/>
            <w:gridSpan w:val="2"/>
            <w:noWrap/>
            <w:hideMark/>
          </w:tcPr>
          <w:p w14:paraId="34B39925" w14:textId="77777777" w:rsidR="006B6364" w:rsidRPr="00CD53B8" w:rsidRDefault="006B6364" w:rsidP="006B6364">
            <w:pPr>
              <w:jc w:val="right"/>
              <w:rPr>
                <w:sz w:val="20"/>
                <w:szCs w:val="20"/>
              </w:rPr>
            </w:pPr>
          </w:p>
        </w:tc>
      </w:tr>
      <w:tr w:rsidR="006B6364" w:rsidRPr="00CD53B8" w14:paraId="56EA7FE8" w14:textId="77777777" w:rsidTr="006D4899">
        <w:trPr>
          <w:trHeight w:val="300"/>
          <w:jc w:val="center"/>
        </w:trPr>
        <w:tc>
          <w:tcPr>
            <w:tcW w:w="2610" w:type="dxa"/>
            <w:tcBorders>
              <w:bottom w:val="single" w:sz="4" w:space="0" w:color="auto"/>
            </w:tcBorders>
            <w:noWrap/>
          </w:tcPr>
          <w:p w14:paraId="4BC22D92" w14:textId="77777777" w:rsidR="006B6364" w:rsidRPr="00CD53B8" w:rsidRDefault="006B6364" w:rsidP="006B6364">
            <w:pPr>
              <w:jc w:val="right"/>
              <w:rPr>
                <w:color w:val="000000"/>
                <w:sz w:val="20"/>
                <w:szCs w:val="20"/>
              </w:rPr>
            </w:pPr>
            <w:r w:rsidRPr="00CD53B8">
              <w:rPr>
                <w:color w:val="000000"/>
                <w:sz w:val="20"/>
                <w:szCs w:val="20"/>
              </w:rPr>
              <w:t>df</w:t>
            </w:r>
          </w:p>
        </w:tc>
        <w:tc>
          <w:tcPr>
            <w:tcW w:w="1080" w:type="dxa"/>
            <w:tcBorders>
              <w:bottom w:val="single" w:sz="4" w:space="0" w:color="auto"/>
            </w:tcBorders>
            <w:noWrap/>
          </w:tcPr>
          <w:p w14:paraId="735B0B2F" w14:textId="77777777" w:rsidR="006B6364" w:rsidRPr="00CD53B8" w:rsidRDefault="006B6364" w:rsidP="006B6364">
            <w:pPr>
              <w:jc w:val="right"/>
              <w:rPr>
                <w:color w:val="000000"/>
                <w:sz w:val="20"/>
                <w:szCs w:val="20"/>
              </w:rPr>
            </w:pPr>
            <w:r w:rsidRPr="00CD53B8">
              <w:rPr>
                <w:color w:val="000000"/>
                <w:sz w:val="20"/>
                <w:szCs w:val="20"/>
              </w:rPr>
              <w:t>9, 756</w:t>
            </w:r>
          </w:p>
        </w:tc>
        <w:tc>
          <w:tcPr>
            <w:tcW w:w="1080" w:type="dxa"/>
            <w:tcBorders>
              <w:bottom w:val="single" w:sz="4" w:space="0" w:color="auto"/>
            </w:tcBorders>
            <w:noWrap/>
          </w:tcPr>
          <w:p w14:paraId="06C8FF6A" w14:textId="77777777" w:rsidR="006B6364" w:rsidRPr="00CD53B8" w:rsidRDefault="006B6364" w:rsidP="006B6364">
            <w:pPr>
              <w:jc w:val="right"/>
              <w:rPr>
                <w:color w:val="000000"/>
                <w:sz w:val="20"/>
                <w:szCs w:val="20"/>
              </w:rPr>
            </w:pPr>
          </w:p>
        </w:tc>
        <w:tc>
          <w:tcPr>
            <w:tcW w:w="1170" w:type="dxa"/>
            <w:tcBorders>
              <w:bottom w:val="single" w:sz="4" w:space="0" w:color="auto"/>
            </w:tcBorders>
            <w:noWrap/>
          </w:tcPr>
          <w:p w14:paraId="67FB4A5D"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2E60CF37"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52FA4D5E"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6776E790"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579E660A"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72BD6898"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67627CB0"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48565450" w14:textId="77777777" w:rsidR="006B6364" w:rsidRPr="00CD53B8" w:rsidRDefault="006B6364" w:rsidP="006B6364">
            <w:pPr>
              <w:jc w:val="right"/>
              <w:rPr>
                <w:color w:val="000000"/>
                <w:sz w:val="20"/>
                <w:szCs w:val="20"/>
              </w:rPr>
            </w:pPr>
          </w:p>
        </w:tc>
        <w:tc>
          <w:tcPr>
            <w:tcW w:w="1620" w:type="dxa"/>
            <w:gridSpan w:val="2"/>
            <w:tcBorders>
              <w:bottom w:val="single" w:sz="4" w:space="0" w:color="auto"/>
            </w:tcBorders>
            <w:noWrap/>
          </w:tcPr>
          <w:p w14:paraId="32ED5BE0" w14:textId="77777777" w:rsidR="006B6364" w:rsidRPr="00CD53B8" w:rsidRDefault="006B6364" w:rsidP="006B6364">
            <w:pPr>
              <w:jc w:val="right"/>
              <w:rPr>
                <w:sz w:val="20"/>
                <w:szCs w:val="20"/>
              </w:rPr>
            </w:pPr>
          </w:p>
        </w:tc>
      </w:tr>
    </w:tbl>
    <w:p w14:paraId="7D39D7D2" w14:textId="77777777" w:rsidR="004D4721" w:rsidRPr="00CD53B8" w:rsidRDefault="004D4721" w:rsidP="004D4721">
      <w:r w:rsidRPr="00CD53B8">
        <w:t xml:space="preserve">N = number times three trees were observed for a period of five minutes. </w:t>
      </w:r>
      <w:r w:rsidRPr="00CD53B8">
        <w:rPr>
          <w:b/>
        </w:rPr>
        <w:t>Bold</w:t>
      </w:r>
      <w:r w:rsidRPr="00CD53B8">
        <w:t xml:space="preserve"> values indicate statistical differences with significantly higher means. Means </w:t>
      </w:r>
      <w:r w:rsidRPr="00CD53B8">
        <w:tab/>
        <w:t>were compared using Student Newman-Keuls Test (</w:t>
      </w:r>
      <w:r w:rsidRPr="00CD53B8">
        <w:rPr>
          <w:i/>
        </w:rPr>
        <w:t>P ≤</w:t>
      </w:r>
      <w:r w:rsidRPr="00CD53B8">
        <w:t xml:space="preserve"> 0.05). Means with the same letter are not significantly different. </w:t>
      </w:r>
    </w:p>
    <w:p w14:paraId="2F198CC0" w14:textId="77777777" w:rsidR="004D4721" w:rsidRPr="00CD53B8" w:rsidRDefault="004D4721" w:rsidP="004D4721">
      <w:pPr>
        <w:rPr>
          <w:b/>
        </w:rPr>
        <w:sectPr w:rsidR="004D4721" w:rsidRPr="00CD53B8" w:rsidSect="008A039B">
          <w:type w:val="nextPage"/>
          <w:pgSz w:w="15840" w:h="12240" w:orient="landscape" w:code="1"/>
          <w:pgMar w:top="1440" w:right="1440" w:bottom="1440" w:left="1440" w:header="720" w:footer="720" w:gutter="0"/>
          <w:cols w:space="720"/>
          <w:docGrid w:linePitch="360"/>
        </w:sectPr>
      </w:pPr>
    </w:p>
    <w:p w14:paraId="0239662A" w14:textId="77777777" w:rsidR="004D4721" w:rsidRPr="00CD53B8" w:rsidRDefault="004D4721" w:rsidP="004D4721">
      <w:bookmarkStart w:id="55" w:name="Table215"/>
      <w:r w:rsidRPr="00CD53B8">
        <w:lastRenderedPageBreak/>
        <w:t>Table 2-15</w:t>
      </w:r>
      <w:r w:rsidRPr="00CD53B8">
        <w:rPr>
          <w:b/>
        </w:rPr>
        <w:t xml:space="preserve">. </w:t>
      </w:r>
      <w:r w:rsidRPr="00CD53B8">
        <w:t xml:space="preserve">Effect of observation location within the plot on numbers (SE) of arthropods observed in north central olive groves in </w:t>
      </w:r>
      <w:r w:rsidRPr="00CD53B8">
        <w:tab/>
        <w:t>2017 and 2018.</w:t>
      </w:r>
    </w:p>
    <w:bookmarkEnd w:id="5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6"/>
        <w:gridCol w:w="1671"/>
        <w:gridCol w:w="1738"/>
        <w:gridCol w:w="1573"/>
        <w:gridCol w:w="1671"/>
        <w:gridCol w:w="711"/>
        <w:gridCol w:w="947"/>
      </w:tblGrid>
      <w:tr w:rsidR="004D4721" w:rsidRPr="00CD53B8" w14:paraId="141DD2D1" w14:textId="77777777" w:rsidTr="006D4899">
        <w:trPr>
          <w:trHeight w:val="20"/>
          <w:jc w:val="center"/>
        </w:trPr>
        <w:tc>
          <w:tcPr>
            <w:tcW w:w="0" w:type="auto"/>
            <w:tcBorders>
              <w:top w:val="single" w:sz="4" w:space="0" w:color="000000"/>
            </w:tcBorders>
            <w:noWrap/>
            <w:vAlign w:val="center"/>
            <w:hideMark/>
          </w:tcPr>
          <w:p w14:paraId="6F110683" w14:textId="77777777" w:rsidR="004D4721" w:rsidRPr="00CD53B8" w:rsidRDefault="004D4721" w:rsidP="006D4899">
            <w:pPr>
              <w:jc w:val="center"/>
              <w:rPr>
                <w:color w:val="000000"/>
                <w:sz w:val="22"/>
                <w:szCs w:val="22"/>
              </w:rPr>
            </w:pPr>
          </w:p>
        </w:tc>
        <w:tc>
          <w:tcPr>
            <w:tcW w:w="0" w:type="auto"/>
            <w:gridSpan w:val="4"/>
            <w:tcBorders>
              <w:top w:val="single" w:sz="4" w:space="0" w:color="000000"/>
              <w:bottom w:val="single" w:sz="4" w:space="0" w:color="000000"/>
            </w:tcBorders>
            <w:noWrap/>
            <w:vAlign w:val="center"/>
            <w:hideMark/>
          </w:tcPr>
          <w:p w14:paraId="7B33C4B4" w14:textId="617C56ED" w:rsidR="004D4721" w:rsidRPr="00CD53B8" w:rsidRDefault="004D4721" w:rsidP="006D4899">
            <w:pPr>
              <w:jc w:val="center"/>
              <w:rPr>
                <w:sz w:val="22"/>
                <w:szCs w:val="22"/>
              </w:rPr>
            </w:pPr>
            <w:r w:rsidRPr="00CD53B8">
              <w:rPr>
                <w:sz w:val="22"/>
                <w:szCs w:val="22"/>
              </w:rPr>
              <w:t>Mean number (±SE)/</w:t>
            </w:r>
            <w:r w:rsidR="00A20861">
              <w:rPr>
                <w:sz w:val="22"/>
                <w:szCs w:val="22"/>
              </w:rPr>
              <w:t>collection effort</w:t>
            </w:r>
          </w:p>
        </w:tc>
        <w:tc>
          <w:tcPr>
            <w:tcW w:w="0" w:type="auto"/>
            <w:gridSpan w:val="2"/>
            <w:tcBorders>
              <w:top w:val="single" w:sz="4" w:space="0" w:color="000000"/>
            </w:tcBorders>
            <w:noWrap/>
            <w:vAlign w:val="center"/>
            <w:hideMark/>
          </w:tcPr>
          <w:p w14:paraId="0C0E1A91" w14:textId="77777777" w:rsidR="004D4721" w:rsidRPr="00CD53B8" w:rsidRDefault="004D4721" w:rsidP="006D4899">
            <w:pPr>
              <w:jc w:val="center"/>
              <w:rPr>
                <w:sz w:val="22"/>
                <w:szCs w:val="22"/>
              </w:rPr>
            </w:pPr>
          </w:p>
        </w:tc>
      </w:tr>
      <w:tr w:rsidR="004D4721" w:rsidRPr="00CD53B8" w14:paraId="74710B2F" w14:textId="77777777" w:rsidTr="006D4899">
        <w:trPr>
          <w:trHeight w:val="20"/>
          <w:jc w:val="center"/>
        </w:trPr>
        <w:tc>
          <w:tcPr>
            <w:tcW w:w="0" w:type="auto"/>
            <w:tcBorders>
              <w:bottom w:val="single" w:sz="4" w:space="0" w:color="000000"/>
            </w:tcBorders>
            <w:noWrap/>
            <w:vAlign w:val="center"/>
            <w:hideMark/>
          </w:tcPr>
          <w:p w14:paraId="572D60DC" w14:textId="77777777" w:rsidR="004D4721" w:rsidRPr="00CD53B8" w:rsidRDefault="004D4721" w:rsidP="006D4899">
            <w:pPr>
              <w:jc w:val="center"/>
              <w:rPr>
                <w:color w:val="000000"/>
                <w:sz w:val="22"/>
                <w:szCs w:val="22"/>
              </w:rPr>
            </w:pPr>
            <w:r w:rsidRPr="00CD53B8">
              <w:rPr>
                <w:color w:val="000000"/>
                <w:sz w:val="22"/>
                <w:szCs w:val="22"/>
              </w:rPr>
              <w:t>Group</w:t>
            </w:r>
          </w:p>
        </w:tc>
        <w:tc>
          <w:tcPr>
            <w:tcW w:w="0" w:type="auto"/>
            <w:tcBorders>
              <w:top w:val="single" w:sz="4" w:space="0" w:color="000000"/>
              <w:bottom w:val="single" w:sz="4" w:space="0" w:color="000000"/>
            </w:tcBorders>
            <w:noWrap/>
            <w:vAlign w:val="center"/>
            <w:hideMark/>
          </w:tcPr>
          <w:p w14:paraId="02E9B5F6" w14:textId="77777777" w:rsidR="004D4721" w:rsidRPr="00CD53B8" w:rsidRDefault="004D4721" w:rsidP="006D4899">
            <w:pPr>
              <w:jc w:val="center"/>
              <w:rPr>
                <w:color w:val="000000"/>
                <w:sz w:val="22"/>
                <w:szCs w:val="22"/>
              </w:rPr>
            </w:pPr>
            <w:r w:rsidRPr="00CD53B8">
              <w:rPr>
                <w:color w:val="000000"/>
                <w:sz w:val="22"/>
                <w:szCs w:val="22"/>
              </w:rPr>
              <w:t>Center</w:t>
            </w:r>
          </w:p>
        </w:tc>
        <w:tc>
          <w:tcPr>
            <w:tcW w:w="0" w:type="auto"/>
            <w:tcBorders>
              <w:top w:val="single" w:sz="4" w:space="0" w:color="000000"/>
              <w:bottom w:val="single" w:sz="4" w:space="0" w:color="000000"/>
            </w:tcBorders>
            <w:noWrap/>
            <w:vAlign w:val="center"/>
            <w:hideMark/>
          </w:tcPr>
          <w:p w14:paraId="5AF65045" w14:textId="77777777" w:rsidR="004D4721" w:rsidRPr="00CD53B8" w:rsidRDefault="004D4721" w:rsidP="006D4899">
            <w:pPr>
              <w:jc w:val="center"/>
              <w:rPr>
                <w:color w:val="000000"/>
                <w:sz w:val="22"/>
                <w:szCs w:val="22"/>
              </w:rPr>
            </w:pPr>
            <w:r w:rsidRPr="00CD53B8">
              <w:rPr>
                <w:color w:val="000000"/>
                <w:sz w:val="22"/>
                <w:szCs w:val="22"/>
              </w:rPr>
              <w:t>Corner</w:t>
            </w:r>
          </w:p>
        </w:tc>
        <w:tc>
          <w:tcPr>
            <w:tcW w:w="0" w:type="auto"/>
            <w:tcBorders>
              <w:top w:val="single" w:sz="4" w:space="0" w:color="000000"/>
              <w:bottom w:val="single" w:sz="4" w:space="0" w:color="000000"/>
            </w:tcBorders>
            <w:noWrap/>
            <w:vAlign w:val="center"/>
            <w:hideMark/>
          </w:tcPr>
          <w:p w14:paraId="36723FDC" w14:textId="77777777" w:rsidR="004D4721" w:rsidRPr="00CD53B8" w:rsidRDefault="004D4721" w:rsidP="006D4899">
            <w:pPr>
              <w:jc w:val="center"/>
              <w:rPr>
                <w:color w:val="000000"/>
                <w:sz w:val="22"/>
                <w:szCs w:val="22"/>
              </w:rPr>
            </w:pPr>
            <w:r w:rsidRPr="00CD53B8">
              <w:rPr>
                <w:color w:val="000000"/>
                <w:sz w:val="22"/>
                <w:szCs w:val="22"/>
              </w:rPr>
              <w:t>End</w:t>
            </w:r>
          </w:p>
        </w:tc>
        <w:tc>
          <w:tcPr>
            <w:tcW w:w="0" w:type="auto"/>
            <w:tcBorders>
              <w:top w:val="single" w:sz="4" w:space="0" w:color="000000"/>
              <w:bottom w:val="single" w:sz="4" w:space="0" w:color="000000"/>
            </w:tcBorders>
            <w:noWrap/>
            <w:vAlign w:val="center"/>
            <w:hideMark/>
          </w:tcPr>
          <w:p w14:paraId="5808AEC4" w14:textId="77777777" w:rsidR="004D4721" w:rsidRPr="00CD53B8" w:rsidRDefault="004D4721" w:rsidP="006D4899">
            <w:pPr>
              <w:jc w:val="center"/>
              <w:rPr>
                <w:color w:val="000000"/>
                <w:sz w:val="22"/>
                <w:szCs w:val="22"/>
              </w:rPr>
            </w:pPr>
            <w:r w:rsidRPr="00CD53B8">
              <w:rPr>
                <w:color w:val="000000"/>
                <w:sz w:val="22"/>
                <w:szCs w:val="22"/>
              </w:rPr>
              <w:t>Edge Row</w:t>
            </w:r>
          </w:p>
        </w:tc>
        <w:tc>
          <w:tcPr>
            <w:tcW w:w="0" w:type="auto"/>
            <w:tcBorders>
              <w:bottom w:val="single" w:sz="4" w:space="0" w:color="000000"/>
            </w:tcBorders>
            <w:noWrap/>
            <w:vAlign w:val="center"/>
            <w:hideMark/>
          </w:tcPr>
          <w:p w14:paraId="602578DB" w14:textId="77777777" w:rsidR="004D4721" w:rsidRPr="00CD53B8" w:rsidRDefault="004D4721" w:rsidP="006D4899">
            <w:pPr>
              <w:jc w:val="center"/>
              <w:rPr>
                <w:color w:val="000000"/>
                <w:sz w:val="22"/>
                <w:szCs w:val="22"/>
              </w:rPr>
            </w:pPr>
            <w:r w:rsidRPr="00CD53B8">
              <w:rPr>
                <w:color w:val="000000"/>
                <w:sz w:val="22"/>
                <w:szCs w:val="22"/>
              </w:rPr>
              <w:t>F</w:t>
            </w:r>
          </w:p>
        </w:tc>
        <w:tc>
          <w:tcPr>
            <w:tcW w:w="0" w:type="auto"/>
            <w:tcBorders>
              <w:bottom w:val="single" w:sz="4" w:space="0" w:color="000000"/>
            </w:tcBorders>
            <w:noWrap/>
            <w:vAlign w:val="center"/>
            <w:hideMark/>
          </w:tcPr>
          <w:p w14:paraId="189A59BB"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1ED28160" w14:textId="77777777" w:rsidTr="006D4899">
        <w:trPr>
          <w:trHeight w:val="20"/>
          <w:jc w:val="center"/>
        </w:trPr>
        <w:tc>
          <w:tcPr>
            <w:tcW w:w="0" w:type="auto"/>
            <w:tcBorders>
              <w:top w:val="single" w:sz="4" w:space="0" w:color="000000"/>
            </w:tcBorders>
            <w:noWrap/>
            <w:hideMark/>
          </w:tcPr>
          <w:p w14:paraId="2FC70961" w14:textId="77777777" w:rsidR="004D4721" w:rsidRPr="00CD53B8" w:rsidRDefault="004D4721" w:rsidP="006D4899">
            <w:pPr>
              <w:rPr>
                <w:color w:val="000000"/>
                <w:sz w:val="22"/>
                <w:szCs w:val="22"/>
              </w:rPr>
            </w:pPr>
            <w:r w:rsidRPr="00CD53B8">
              <w:rPr>
                <w:color w:val="000000"/>
                <w:sz w:val="22"/>
                <w:szCs w:val="22"/>
              </w:rPr>
              <w:t>Acari</w:t>
            </w:r>
          </w:p>
        </w:tc>
        <w:tc>
          <w:tcPr>
            <w:tcW w:w="0" w:type="auto"/>
            <w:tcBorders>
              <w:top w:val="single" w:sz="4" w:space="0" w:color="000000"/>
            </w:tcBorders>
            <w:noWrap/>
            <w:hideMark/>
          </w:tcPr>
          <w:p w14:paraId="01BF9919" w14:textId="77777777" w:rsidR="004D4721" w:rsidRPr="00CD53B8" w:rsidRDefault="004D4721" w:rsidP="006D4899">
            <w:pPr>
              <w:rPr>
                <w:color w:val="000000"/>
                <w:sz w:val="22"/>
                <w:szCs w:val="22"/>
              </w:rPr>
            </w:pPr>
            <w:r w:rsidRPr="00CD53B8">
              <w:rPr>
                <w:color w:val="000000"/>
                <w:sz w:val="22"/>
                <w:szCs w:val="22"/>
              </w:rPr>
              <w:t>0.005 (0.004)</w:t>
            </w:r>
          </w:p>
        </w:tc>
        <w:tc>
          <w:tcPr>
            <w:tcW w:w="0" w:type="auto"/>
            <w:tcBorders>
              <w:top w:val="single" w:sz="4" w:space="0" w:color="000000"/>
            </w:tcBorders>
            <w:noWrap/>
            <w:hideMark/>
          </w:tcPr>
          <w:p w14:paraId="2E60F2CE" w14:textId="77777777" w:rsidR="004D4721" w:rsidRPr="00CD53B8" w:rsidRDefault="004D4721" w:rsidP="006D4899">
            <w:pPr>
              <w:rPr>
                <w:color w:val="000000"/>
                <w:sz w:val="22"/>
                <w:szCs w:val="22"/>
              </w:rPr>
            </w:pPr>
            <w:r w:rsidRPr="00CD53B8">
              <w:rPr>
                <w:color w:val="000000"/>
                <w:sz w:val="22"/>
                <w:szCs w:val="22"/>
              </w:rPr>
              <w:t>0.000 (0.000)</w:t>
            </w:r>
          </w:p>
        </w:tc>
        <w:tc>
          <w:tcPr>
            <w:tcW w:w="0" w:type="auto"/>
            <w:tcBorders>
              <w:top w:val="single" w:sz="4" w:space="0" w:color="000000"/>
            </w:tcBorders>
            <w:noWrap/>
            <w:hideMark/>
          </w:tcPr>
          <w:p w14:paraId="584F8E72" w14:textId="77777777" w:rsidR="004D4721" w:rsidRPr="00CD53B8" w:rsidRDefault="004D4721" w:rsidP="006D4899">
            <w:pPr>
              <w:rPr>
                <w:b/>
                <w:color w:val="000000"/>
                <w:sz w:val="22"/>
                <w:szCs w:val="22"/>
              </w:rPr>
            </w:pPr>
            <w:r w:rsidRPr="00CD53B8">
              <w:rPr>
                <w:b/>
                <w:color w:val="000000"/>
                <w:sz w:val="22"/>
                <w:szCs w:val="22"/>
              </w:rPr>
              <w:t>0.031 (0.015)</w:t>
            </w:r>
          </w:p>
        </w:tc>
        <w:tc>
          <w:tcPr>
            <w:tcW w:w="0" w:type="auto"/>
            <w:tcBorders>
              <w:top w:val="single" w:sz="4" w:space="0" w:color="000000"/>
            </w:tcBorders>
            <w:noWrap/>
            <w:hideMark/>
          </w:tcPr>
          <w:p w14:paraId="7F189270" w14:textId="77777777" w:rsidR="004D4721" w:rsidRPr="00CD53B8" w:rsidRDefault="004D4721" w:rsidP="006D4899">
            <w:pPr>
              <w:rPr>
                <w:color w:val="000000"/>
                <w:sz w:val="22"/>
                <w:szCs w:val="22"/>
              </w:rPr>
            </w:pPr>
            <w:r w:rsidRPr="00CD53B8">
              <w:rPr>
                <w:color w:val="000000"/>
                <w:sz w:val="22"/>
                <w:szCs w:val="22"/>
              </w:rPr>
              <w:t>0.005 (0.005)</w:t>
            </w:r>
          </w:p>
        </w:tc>
        <w:tc>
          <w:tcPr>
            <w:tcW w:w="0" w:type="auto"/>
            <w:tcBorders>
              <w:top w:val="single" w:sz="4" w:space="0" w:color="000000"/>
            </w:tcBorders>
            <w:noWrap/>
            <w:hideMark/>
          </w:tcPr>
          <w:p w14:paraId="6CB6C985" w14:textId="77777777" w:rsidR="004D4721" w:rsidRPr="00CD53B8" w:rsidRDefault="004D4721" w:rsidP="006D4899">
            <w:pPr>
              <w:jc w:val="right"/>
              <w:rPr>
                <w:color w:val="000000"/>
                <w:sz w:val="22"/>
                <w:szCs w:val="22"/>
              </w:rPr>
            </w:pPr>
            <w:r w:rsidRPr="00CD53B8">
              <w:rPr>
                <w:color w:val="000000"/>
                <w:sz w:val="22"/>
                <w:szCs w:val="22"/>
              </w:rPr>
              <w:t>2.75</w:t>
            </w:r>
          </w:p>
        </w:tc>
        <w:tc>
          <w:tcPr>
            <w:tcW w:w="0" w:type="auto"/>
            <w:tcBorders>
              <w:top w:val="single" w:sz="4" w:space="0" w:color="000000"/>
            </w:tcBorders>
            <w:noWrap/>
            <w:hideMark/>
          </w:tcPr>
          <w:p w14:paraId="3B5DF6D1" w14:textId="77777777" w:rsidR="004D4721" w:rsidRPr="00CD53B8" w:rsidRDefault="004D4721" w:rsidP="006D4899">
            <w:pPr>
              <w:jc w:val="right"/>
              <w:rPr>
                <w:b/>
                <w:bCs/>
                <w:color w:val="000000"/>
                <w:sz w:val="22"/>
                <w:szCs w:val="22"/>
              </w:rPr>
            </w:pPr>
            <w:r w:rsidRPr="00CD53B8">
              <w:rPr>
                <w:b/>
                <w:bCs/>
                <w:color w:val="000000"/>
                <w:sz w:val="22"/>
                <w:szCs w:val="22"/>
              </w:rPr>
              <w:t>0.042</w:t>
            </w:r>
          </w:p>
        </w:tc>
      </w:tr>
      <w:tr w:rsidR="004D4721" w:rsidRPr="00CD53B8" w14:paraId="6D303F55" w14:textId="77777777" w:rsidTr="006D4899">
        <w:trPr>
          <w:trHeight w:val="20"/>
          <w:jc w:val="center"/>
        </w:trPr>
        <w:tc>
          <w:tcPr>
            <w:tcW w:w="0" w:type="auto"/>
            <w:noWrap/>
            <w:hideMark/>
          </w:tcPr>
          <w:p w14:paraId="0CBA045D" w14:textId="77777777" w:rsidR="004D4721" w:rsidRPr="00CD53B8" w:rsidRDefault="004D4721" w:rsidP="006D4899">
            <w:pPr>
              <w:rPr>
                <w:color w:val="000000"/>
                <w:sz w:val="22"/>
                <w:szCs w:val="22"/>
              </w:rPr>
            </w:pPr>
            <w:r w:rsidRPr="00CD53B8">
              <w:rPr>
                <w:color w:val="000000"/>
                <w:sz w:val="22"/>
                <w:szCs w:val="22"/>
              </w:rPr>
              <w:t>Araneae</w:t>
            </w:r>
          </w:p>
        </w:tc>
        <w:tc>
          <w:tcPr>
            <w:tcW w:w="0" w:type="auto"/>
            <w:noWrap/>
            <w:hideMark/>
          </w:tcPr>
          <w:p w14:paraId="57461802" w14:textId="77777777" w:rsidR="004D4721" w:rsidRPr="00CD53B8" w:rsidRDefault="004D4721" w:rsidP="006D4899">
            <w:pPr>
              <w:rPr>
                <w:color w:val="000000"/>
                <w:sz w:val="22"/>
                <w:szCs w:val="22"/>
              </w:rPr>
            </w:pPr>
            <w:r w:rsidRPr="00CD53B8">
              <w:rPr>
                <w:color w:val="000000"/>
                <w:sz w:val="22"/>
                <w:szCs w:val="22"/>
              </w:rPr>
              <w:t>0.355 (0.050)</w:t>
            </w:r>
          </w:p>
        </w:tc>
        <w:tc>
          <w:tcPr>
            <w:tcW w:w="0" w:type="auto"/>
            <w:noWrap/>
            <w:hideMark/>
          </w:tcPr>
          <w:p w14:paraId="3713F5B8" w14:textId="77777777" w:rsidR="004D4721" w:rsidRPr="00CD53B8" w:rsidRDefault="004D4721" w:rsidP="006D4899">
            <w:pPr>
              <w:rPr>
                <w:b/>
                <w:color w:val="000000"/>
                <w:sz w:val="22"/>
                <w:szCs w:val="22"/>
              </w:rPr>
            </w:pPr>
            <w:r w:rsidRPr="00CD53B8">
              <w:rPr>
                <w:b/>
                <w:color w:val="000000"/>
                <w:sz w:val="22"/>
                <w:szCs w:val="22"/>
              </w:rPr>
              <w:t>0.508 (0.114)</w:t>
            </w:r>
          </w:p>
        </w:tc>
        <w:tc>
          <w:tcPr>
            <w:tcW w:w="0" w:type="auto"/>
            <w:noWrap/>
            <w:hideMark/>
          </w:tcPr>
          <w:p w14:paraId="13C66A64" w14:textId="77777777" w:rsidR="004D4721" w:rsidRPr="00CD53B8" w:rsidRDefault="004D4721" w:rsidP="006D4899">
            <w:pPr>
              <w:rPr>
                <w:color w:val="000000"/>
                <w:sz w:val="22"/>
                <w:szCs w:val="22"/>
              </w:rPr>
            </w:pPr>
            <w:r w:rsidRPr="00CD53B8">
              <w:rPr>
                <w:color w:val="000000"/>
                <w:sz w:val="22"/>
                <w:szCs w:val="22"/>
              </w:rPr>
              <w:t>0.318 (0.059)</w:t>
            </w:r>
          </w:p>
        </w:tc>
        <w:tc>
          <w:tcPr>
            <w:tcW w:w="0" w:type="auto"/>
            <w:noWrap/>
            <w:hideMark/>
          </w:tcPr>
          <w:p w14:paraId="3DEC29F0" w14:textId="77777777" w:rsidR="004D4721" w:rsidRPr="00CD53B8" w:rsidRDefault="004D4721" w:rsidP="006D4899">
            <w:pPr>
              <w:rPr>
                <w:color w:val="000000"/>
                <w:sz w:val="22"/>
                <w:szCs w:val="22"/>
              </w:rPr>
            </w:pPr>
            <w:r w:rsidRPr="00CD53B8">
              <w:rPr>
                <w:color w:val="000000"/>
                <w:sz w:val="22"/>
                <w:szCs w:val="22"/>
              </w:rPr>
              <w:t>0.406 (0.074)</w:t>
            </w:r>
          </w:p>
        </w:tc>
        <w:tc>
          <w:tcPr>
            <w:tcW w:w="0" w:type="auto"/>
            <w:noWrap/>
            <w:hideMark/>
          </w:tcPr>
          <w:p w14:paraId="2811AB17" w14:textId="77777777" w:rsidR="004D4721" w:rsidRPr="00CD53B8" w:rsidRDefault="004D4721" w:rsidP="006D4899">
            <w:pPr>
              <w:jc w:val="right"/>
              <w:rPr>
                <w:color w:val="000000"/>
                <w:sz w:val="22"/>
                <w:szCs w:val="22"/>
              </w:rPr>
            </w:pPr>
            <w:r w:rsidRPr="00CD53B8">
              <w:rPr>
                <w:color w:val="000000"/>
                <w:sz w:val="22"/>
                <w:szCs w:val="22"/>
              </w:rPr>
              <w:t>0.98</w:t>
            </w:r>
          </w:p>
        </w:tc>
        <w:tc>
          <w:tcPr>
            <w:tcW w:w="0" w:type="auto"/>
            <w:noWrap/>
            <w:hideMark/>
          </w:tcPr>
          <w:p w14:paraId="48DD4F19" w14:textId="77777777" w:rsidR="004D4721" w:rsidRPr="00CD53B8" w:rsidRDefault="004D4721" w:rsidP="006D4899">
            <w:pPr>
              <w:jc w:val="right"/>
              <w:rPr>
                <w:b/>
                <w:bCs/>
                <w:color w:val="000000"/>
                <w:sz w:val="22"/>
                <w:szCs w:val="22"/>
              </w:rPr>
            </w:pPr>
            <w:r w:rsidRPr="00CD53B8">
              <w:rPr>
                <w:b/>
                <w:bCs/>
                <w:color w:val="000000"/>
                <w:sz w:val="22"/>
                <w:szCs w:val="22"/>
              </w:rPr>
              <w:t>0.040</w:t>
            </w:r>
          </w:p>
        </w:tc>
      </w:tr>
      <w:tr w:rsidR="004D4721" w:rsidRPr="00CD53B8" w14:paraId="141E9908" w14:textId="77777777" w:rsidTr="006D4899">
        <w:trPr>
          <w:trHeight w:val="20"/>
          <w:jc w:val="center"/>
        </w:trPr>
        <w:tc>
          <w:tcPr>
            <w:tcW w:w="0" w:type="auto"/>
            <w:noWrap/>
            <w:hideMark/>
          </w:tcPr>
          <w:p w14:paraId="6EFA8421" w14:textId="77777777" w:rsidR="004D4721" w:rsidRPr="00CD53B8" w:rsidRDefault="004D4721" w:rsidP="006D4899">
            <w:pPr>
              <w:rPr>
                <w:color w:val="000000"/>
                <w:sz w:val="22"/>
                <w:szCs w:val="22"/>
              </w:rPr>
            </w:pPr>
            <w:r w:rsidRPr="00CD53B8">
              <w:rPr>
                <w:color w:val="000000"/>
                <w:sz w:val="22"/>
                <w:szCs w:val="22"/>
              </w:rPr>
              <w:t>Blattodea</w:t>
            </w:r>
          </w:p>
        </w:tc>
        <w:tc>
          <w:tcPr>
            <w:tcW w:w="0" w:type="auto"/>
            <w:noWrap/>
            <w:hideMark/>
          </w:tcPr>
          <w:p w14:paraId="1BABE7B1"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2CE434F6"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49D09C0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2FEB080"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5FC61748" w14:textId="77777777" w:rsidR="004D4721" w:rsidRPr="00CD53B8" w:rsidRDefault="004D4721" w:rsidP="006D4899">
            <w:pPr>
              <w:jc w:val="right"/>
              <w:rPr>
                <w:color w:val="000000"/>
                <w:sz w:val="22"/>
                <w:szCs w:val="22"/>
              </w:rPr>
            </w:pPr>
            <w:r w:rsidRPr="00CD53B8">
              <w:rPr>
                <w:color w:val="000000"/>
                <w:sz w:val="22"/>
                <w:szCs w:val="22"/>
              </w:rPr>
              <w:t>0.65</w:t>
            </w:r>
          </w:p>
        </w:tc>
        <w:tc>
          <w:tcPr>
            <w:tcW w:w="0" w:type="auto"/>
            <w:noWrap/>
            <w:hideMark/>
          </w:tcPr>
          <w:p w14:paraId="4D781DDD" w14:textId="77777777" w:rsidR="004D4721" w:rsidRPr="00CD53B8" w:rsidRDefault="004D4721" w:rsidP="006D4899">
            <w:pPr>
              <w:jc w:val="right"/>
              <w:rPr>
                <w:color w:val="000000"/>
                <w:sz w:val="22"/>
                <w:szCs w:val="22"/>
              </w:rPr>
            </w:pPr>
            <w:r w:rsidRPr="00CD53B8">
              <w:rPr>
                <w:color w:val="000000"/>
                <w:sz w:val="22"/>
                <w:szCs w:val="22"/>
              </w:rPr>
              <w:t>0.5808</w:t>
            </w:r>
          </w:p>
        </w:tc>
      </w:tr>
      <w:tr w:rsidR="004D4721" w:rsidRPr="00CD53B8" w14:paraId="720F530E" w14:textId="77777777" w:rsidTr="006D4899">
        <w:trPr>
          <w:trHeight w:val="20"/>
          <w:jc w:val="center"/>
        </w:trPr>
        <w:tc>
          <w:tcPr>
            <w:tcW w:w="0" w:type="auto"/>
            <w:noWrap/>
            <w:hideMark/>
          </w:tcPr>
          <w:p w14:paraId="74E1710A" w14:textId="77777777" w:rsidR="004D4721" w:rsidRPr="00CD53B8" w:rsidRDefault="004D4721" w:rsidP="006D4899">
            <w:pPr>
              <w:rPr>
                <w:color w:val="000000"/>
                <w:sz w:val="22"/>
                <w:szCs w:val="22"/>
              </w:rPr>
            </w:pPr>
            <w:r w:rsidRPr="00CD53B8">
              <w:rPr>
                <w:color w:val="000000"/>
                <w:sz w:val="22"/>
                <w:szCs w:val="22"/>
              </w:rPr>
              <w:t>Coleoptera</w:t>
            </w:r>
          </w:p>
        </w:tc>
        <w:tc>
          <w:tcPr>
            <w:tcW w:w="0" w:type="auto"/>
            <w:noWrap/>
            <w:hideMark/>
          </w:tcPr>
          <w:p w14:paraId="07BA8220" w14:textId="77777777" w:rsidR="004D4721" w:rsidRPr="00CD53B8" w:rsidRDefault="004D4721" w:rsidP="006D4899">
            <w:pPr>
              <w:rPr>
                <w:color w:val="000000"/>
                <w:sz w:val="22"/>
                <w:szCs w:val="22"/>
              </w:rPr>
            </w:pPr>
            <w:r w:rsidRPr="00CD53B8">
              <w:rPr>
                <w:color w:val="000000"/>
                <w:sz w:val="22"/>
                <w:szCs w:val="22"/>
              </w:rPr>
              <w:t>0.048 (0.012) a</w:t>
            </w:r>
          </w:p>
        </w:tc>
        <w:tc>
          <w:tcPr>
            <w:tcW w:w="0" w:type="auto"/>
            <w:noWrap/>
            <w:hideMark/>
          </w:tcPr>
          <w:p w14:paraId="191EB1E9"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99BF888" w14:textId="77777777" w:rsidR="004D4721" w:rsidRPr="00CD53B8" w:rsidRDefault="004D4721" w:rsidP="006D4899">
            <w:pPr>
              <w:rPr>
                <w:color w:val="000000"/>
                <w:sz w:val="22"/>
                <w:szCs w:val="22"/>
              </w:rPr>
            </w:pPr>
            <w:r w:rsidRPr="00CD53B8">
              <w:rPr>
                <w:color w:val="000000"/>
                <w:sz w:val="22"/>
                <w:szCs w:val="22"/>
              </w:rPr>
              <w:t>0.039 (0.017) a</w:t>
            </w:r>
          </w:p>
        </w:tc>
        <w:tc>
          <w:tcPr>
            <w:tcW w:w="0" w:type="auto"/>
            <w:noWrap/>
            <w:hideMark/>
          </w:tcPr>
          <w:p w14:paraId="7F9A5EC8" w14:textId="77777777" w:rsidR="004D4721" w:rsidRPr="00CD53B8" w:rsidRDefault="004D4721" w:rsidP="006D4899">
            <w:pPr>
              <w:rPr>
                <w:color w:val="000000"/>
                <w:sz w:val="22"/>
                <w:szCs w:val="22"/>
              </w:rPr>
            </w:pPr>
            <w:r w:rsidRPr="00CD53B8">
              <w:rPr>
                <w:color w:val="000000"/>
                <w:sz w:val="22"/>
                <w:szCs w:val="22"/>
              </w:rPr>
              <w:t>0.021 (0.010) a</w:t>
            </w:r>
          </w:p>
        </w:tc>
        <w:tc>
          <w:tcPr>
            <w:tcW w:w="0" w:type="auto"/>
            <w:noWrap/>
            <w:hideMark/>
          </w:tcPr>
          <w:p w14:paraId="603315A4" w14:textId="77777777" w:rsidR="004D4721" w:rsidRPr="00CD53B8" w:rsidRDefault="004D4721" w:rsidP="006D4899">
            <w:pPr>
              <w:jc w:val="right"/>
              <w:rPr>
                <w:color w:val="000000"/>
                <w:sz w:val="22"/>
                <w:szCs w:val="22"/>
              </w:rPr>
            </w:pPr>
            <w:r w:rsidRPr="00CD53B8">
              <w:rPr>
                <w:color w:val="000000"/>
                <w:sz w:val="22"/>
                <w:szCs w:val="22"/>
              </w:rPr>
              <w:t>1.47</w:t>
            </w:r>
          </w:p>
        </w:tc>
        <w:tc>
          <w:tcPr>
            <w:tcW w:w="0" w:type="auto"/>
            <w:noWrap/>
            <w:hideMark/>
          </w:tcPr>
          <w:p w14:paraId="22D21F81" w14:textId="77777777" w:rsidR="004D4721" w:rsidRPr="00CD53B8" w:rsidRDefault="004D4721" w:rsidP="006D4899">
            <w:pPr>
              <w:jc w:val="right"/>
              <w:rPr>
                <w:color w:val="000000"/>
                <w:sz w:val="22"/>
                <w:szCs w:val="22"/>
              </w:rPr>
            </w:pPr>
            <w:r w:rsidRPr="00CD53B8">
              <w:rPr>
                <w:color w:val="000000"/>
                <w:sz w:val="22"/>
                <w:szCs w:val="22"/>
              </w:rPr>
              <w:t>0.221</w:t>
            </w:r>
          </w:p>
        </w:tc>
      </w:tr>
      <w:tr w:rsidR="004D4721" w:rsidRPr="00CD53B8" w14:paraId="13EEC379" w14:textId="77777777" w:rsidTr="006D4899">
        <w:trPr>
          <w:trHeight w:val="20"/>
          <w:jc w:val="center"/>
        </w:trPr>
        <w:tc>
          <w:tcPr>
            <w:tcW w:w="0" w:type="auto"/>
            <w:noWrap/>
            <w:hideMark/>
          </w:tcPr>
          <w:p w14:paraId="50F22CF5" w14:textId="77777777" w:rsidR="004D4721" w:rsidRPr="00CD53B8" w:rsidRDefault="004D4721" w:rsidP="006D4899">
            <w:pPr>
              <w:jc w:val="right"/>
              <w:rPr>
                <w:color w:val="000000"/>
                <w:sz w:val="22"/>
                <w:szCs w:val="22"/>
              </w:rPr>
            </w:pPr>
            <w:r w:rsidRPr="00CD53B8">
              <w:rPr>
                <w:color w:val="000000"/>
                <w:sz w:val="22"/>
                <w:szCs w:val="22"/>
              </w:rPr>
              <w:t>Coccinellidae</w:t>
            </w:r>
          </w:p>
        </w:tc>
        <w:tc>
          <w:tcPr>
            <w:tcW w:w="0" w:type="auto"/>
            <w:noWrap/>
            <w:hideMark/>
          </w:tcPr>
          <w:p w14:paraId="75B389FE" w14:textId="77777777" w:rsidR="004D4721" w:rsidRPr="00CD53B8" w:rsidRDefault="004D4721" w:rsidP="006D4899">
            <w:pPr>
              <w:rPr>
                <w:color w:val="000000"/>
                <w:sz w:val="22"/>
                <w:szCs w:val="22"/>
              </w:rPr>
            </w:pPr>
            <w:r w:rsidRPr="00CD53B8">
              <w:rPr>
                <w:color w:val="000000"/>
                <w:sz w:val="22"/>
                <w:szCs w:val="22"/>
              </w:rPr>
              <w:t>0.040 (0.011) a</w:t>
            </w:r>
          </w:p>
        </w:tc>
        <w:tc>
          <w:tcPr>
            <w:tcW w:w="0" w:type="auto"/>
            <w:noWrap/>
            <w:hideMark/>
          </w:tcPr>
          <w:p w14:paraId="03C1D10F"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D7DE29F" w14:textId="77777777" w:rsidR="004D4721" w:rsidRPr="00CD53B8" w:rsidRDefault="004D4721" w:rsidP="006D4899">
            <w:pPr>
              <w:rPr>
                <w:color w:val="000000"/>
                <w:sz w:val="22"/>
                <w:szCs w:val="22"/>
              </w:rPr>
            </w:pPr>
            <w:r w:rsidRPr="00CD53B8">
              <w:rPr>
                <w:color w:val="000000"/>
                <w:sz w:val="22"/>
                <w:szCs w:val="22"/>
              </w:rPr>
              <w:t>0.031 (0.015) a</w:t>
            </w:r>
          </w:p>
        </w:tc>
        <w:tc>
          <w:tcPr>
            <w:tcW w:w="0" w:type="auto"/>
            <w:noWrap/>
            <w:hideMark/>
          </w:tcPr>
          <w:p w14:paraId="216BD41E" w14:textId="77777777" w:rsidR="004D4721" w:rsidRPr="00CD53B8" w:rsidRDefault="004D4721" w:rsidP="006D4899">
            <w:pPr>
              <w:rPr>
                <w:color w:val="000000"/>
                <w:sz w:val="22"/>
                <w:szCs w:val="22"/>
              </w:rPr>
            </w:pPr>
            <w:r w:rsidRPr="00CD53B8">
              <w:rPr>
                <w:color w:val="000000"/>
                <w:sz w:val="22"/>
                <w:szCs w:val="22"/>
              </w:rPr>
              <w:t>0.010 (0.007) a</w:t>
            </w:r>
          </w:p>
        </w:tc>
        <w:tc>
          <w:tcPr>
            <w:tcW w:w="0" w:type="auto"/>
            <w:noWrap/>
            <w:hideMark/>
          </w:tcPr>
          <w:p w14:paraId="40B53B05" w14:textId="77777777" w:rsidR="004D4721" w:rsidRPr="00CD53B8" w:rsidRDefault="004D4721" w:rsidP="006D4899">
            <w:pPr>
              <w:jc w:val="right"/>
              <w:rPr>
                <w:color w:val="000000"/>
                <w:sz w:val="22"/>
                <w:szCs w:val="22"/>
              </w:rPr>
            </w:pPr>
            <w:r w:rsidRPr="00CD53B8">
              <w:rPr>
                <w:color w:val="000000"/>
                <w:sz w:val="22"/>
                <w:szCs w:val="22"/>
              </w:rPr>
              <w:t>1.68</w:t>
            </w:r>
          </w:p>
        </w:tc>
        <w:tc>
          <w:tcPr>
            <w:tcW w:w="0" w:type="auto"/>
            <w:noWrap/>
            <w:hideMark/>
          </w:tcPr>
          <w:p w14:paraId="03A60A88" w14:textId="77777777" w:rsidR="004D4721" w:rsidRPr="00CD53B8" w:rsidRDefault="004D4721" w:rsidP="006D4899">
            <w:pPr>
              <w:jc w:val="right"/>
              <w:rPr>
                <w:color w:val="000000"/>
                <w:sz w:val="22"/>
                <w:szCs w:val="22"/>
              </w:rPr>
            </w:pPr>
            <w:r w:rsidRPr="00CD53B8">
              <w:rPr>
                <w:color w:val="000000"/>
                <w:sz w:val="22"/>
                <w:szCs w:val="22"/>
              </w:rPr>
              <w:t>0.170</w:t>
            </w:r>
          </w:p>
        </w:tc>
      </w:tr>
      <w:tr w:rsidR="004D4721" w:rsidRPr="00CD53B8" w14:paraId="51034697" w14:textId="77777777" w:rsidTr="006D4899">
        <w:trPr>
          <w:trHeight w:val="20"/>
          <w:jc w:val="center"/>
        </w:trPr>
        <w:tc>
          <w:tcPr>
            <w:tcW w:w="0" w:type="auto"/>
            <w:noWrap/>
            <w:hideMark/>
          </w:tcPr>
          <w:p w14:paraId="49CDB80C" w14:textId="77777777" w:rsidR="004D4721" w:rsidRPr="00CD53B8" w:rsidRDefault="004D4721" w:rsidP="006D4899">
            <w:pPr>
              <w:jc w:val="right"/>
              <w:rPr>
                <w:color w:val="000000"/>
                <w:sz w:val="22"/>
                <w:szCs w:val="22"/>
              </w:rPr>
            </w:pPr>
            <w:r w:rsidRPr="00CD53B8">
              <w:rPr>
                <w:color w:val="000000"/>
                <w:sz w:val="22"/>
                <w:szCs w:val="22"/>
              </w:rPr>
              <w:t>Tenebrionidae</w:t>
            </w:r>
          </w:p>
        </w:tc>
        <w:tc>
          <w:tcPr>
            <w:tcW w:w="0" w:type="auto"/>
            <w:noWrap/>
            <w:hideMark/>
          </w:tcPr>
          <w:p w14:paraId="741A7BF3" w14:textId="77777777" w:rsidR="004D4721" w:rsidRPr="00CD53B8" w:rsidRDefault="004D4721" w:rsidP="006D4899">
            <w:pPr>
              <w:rPr>
                <w:color w:val="000000"/>
                <w:sz w:val="22"/>
                <w:szCs w:val="22"/>
              </w:rPr>
            </w:pPr>
            <w:r w:rsidRPr="00CD53B8">
              <w:rPr>
                <w:color w:val="000000"/>
                <w:sz w:val="22"/>
                <w:szCs w:val="22"/>
              </w:rPr>
              <w:t>0.008 (0.005) a</w:t>
            </w:r>
          </w:p>
        </w:tc>
        <w:tc>
          <w:tcPr>
            <w:tcW w:w="0" w:type="auto"/>
            <w:noWrap/>
            <w:hideMark/>
          </w:tcPr>
          <w:p w14:paraId="37120014"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4899E132"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2612483"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73C29E43" w14:textId="77777777" w:rsidR="004D4721" w:rsidRPr="00CD53B8" w:rsidRDefault="004D4721" w:rsidP="006D4899">
            <w:pPr>
              <w:jc w:val="right"/>
              <w:rPr>
                <w:color w:val="000000"/>
                <w:sz w:val="22"/>
                <w:szCs w:val="22"/>
              </w:rPr>
            </w:pPr>
            <w:r w:rsidRPr="00CD53B8">
              <w:rPr>
                <w:color w:val="000000"/>
                <w:sz w:val="22"/>
                <w:szCs w:val="22"/>
              </w:rPr>
              <w:t>0.64</w:t>
            </w:r>
          </w:p>
        </w:tc>
        <w:tc>
          <w:tcPr>
            <w:tcW w:w="0" w:type="auto"/>
            <w:noWrap/>
            <w:hideMark/>
          </w:tcPr>
          <w:p w14:paraId="0C3E6708" w14:textId="77777777" w:rsidR="004D4721" w:rsidRPr="00CD53B8" w:rsidRDefault="004D4721" w:rsidP="006D4899">
            <w:pPr>
              <w:jc w:val="right"/>
              <w:rPr>
                <w:color w:val="000000"/>
                <w:sz w:val="22"/>
                <w:szCs w:val="22"/>
              </w:rPr>
            </w:pPr>
            <w:r w:rsidRPr="00CD53B8">
              <w:rPr>
                <w:color w:val="000000"/>
                <w:sz w:val="22"/>
                <w:szCs w:val="22"/>
              </w:rPr>
              <w:t>0.591</w:t>
            </w:r>
          </w:p>
        </w:tc>
      </w:tr>
      <w:tr w:rsidR="004D4721" w:rsidRPr="00CD53B8" w14:paraId="7F293419" w14:textId="77777777" w:rsidTr="006D4899">
        <w:trPr>
          <w:trHeight w:val="20"/>
          <w:jc w:val="center"/>
        </w:trPr>
        <w:tc>
          <w:tcPr>
            <w:tcW w:w="0" w:type="auto"/>
            <w:noWrap/>
            <w:hideMark/>
          </w:tcPr>
          <w:p w14:paraId="05B800E6" w14:textId="77777777" w:rsidR="004D4721" w:rsidRPr="00CD53B8" w:rsidRDefault="004D4721" w:rsidP="006D4899">
            <w:pPr>
              <w:rPr>
                <w:color w:val="000000"/>
                <w:sz w:val="22"/>
                <w:szCs w:val="22"/>
              </w:rPr>
            </w:pPr>
            <w:r w:rsidRPr="00CD53B8">
              <w:rPr>
                <w:color w:val="000000"/>
                <w:sz w:val="22"/>
                <w:szCs w:val="22"/>
              </w:rPr>
              <w:t>Diptera</w:t>
            </w:r>
          </w:p>
        </w:tc>
        <w:tc>
          <w:tcPr>
            <w:tcW w:w="0" w:type="auto"/>
            <w:noWrap/>
            <w:hideMark/>
          </w:tcPr>
          <w:p w14:paraId="7F073C8F" w14:textId="77777777" w:rsidR="004D4721" w:rsidRPr="00CD53B8" w:rsidRDefault="004D4721" w:rsidP="006D4899">
            <w:pPr>
              <w:rPr>
                <w:color w:val="000000"/>
                <w:sz w:val="22"/>
                <w:szCs w:val="22"/>
              </w:rPr>
            </w:pPr>
            <w:r w:rsidRPr="00CD53B8">
              <w:rPr>
                <w:color w:val="000000"/>
                <w:sz w:val="22"/>
                <w:szCs w:val="22"/>
              </w:rPr>
              <w:t>0.043 (0.012) a</w:t>
            </w:r>
          </w:p>
        </w:tc>
        <w:tc>
          <w:tcPr>
            <w:tcW w:w="0" w:type="auto"/>
            <w:noWrap/>
            <w:hideMark/>
          </w:tcPr>
          <w:p w14:paraId="53AB4551"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C8F0891" w14:textId="77777777" w:rsidR="004D4721" w:rsidRPr="00CD53B8" w:rsidRDefault="004D4721" w:rsidP="006D4899">
            <w:pPr>
              <w:rPr>
                <w:color w:val="000000"/>
                <w:sz w:val="22"/>
                <w:szCs w:val="22"/>
              </w:rPr>
            </w:pPr>
            <w:r w:rsidRPr="00CD53B8">
              <w:rPr>
                <w:color w:val="000000"/>
                <w:sz w:val="22"/>
                <w:szCs w:val="22"/>
              </w:rPr>
              <w:t>0.023 (0.013) a</w:t>
            </w:r>
          </w:p>
        </w:tc>
        <w:tc>
          <w:tcPr>
            <w:tcW w:w="0" w:type="auto"/>
            <w:noWrap/>
            <w:hideMark/>
          </w:tcPr>
          <w:p w14:paraId="4648A234" w14:textId="77777777" w:rsidR="004D4721" w:rsidRPr="00CD53B8" w:rsidRDefault="004D4721" w:rsidP="006D4899">
            <w:pPr>
              <w:rPr>
                <w:color w:val="000000"/>
                <w:sz w:val="22"/>
                <w:szCs w:val="22"/>
              </w:rPr>
            </w:pPr>
            <w:r w:rsidRPr="00CD53B8">
              <w:rPr>
                <w:color w:val="000000"/>
                <w:sz w:val="22"/>
                <w:szCs w:val="22"/>
              </w:rPr>
              <w:t>0.036 (0.015) a</w:t>
            </w:r>
          </w:p>
        </w:tc>
        <w:tc>
          <w:tcPr>
            <w:tcW w:w="0" w:type="auto"/>
            <w:noWrap/>
            <w:hideMark/>
          </w:tcPr>
          <w:p w14:paraId="6B8384B9" w14:textId="77777777" w:rsidR="004D4721" w:rsidRPr="00CD53B8" w:rsidRDefault="004D4721" w:rsidP="006D4899">
            <w:pPr>
              <w:jc w:val="right"/>
              <w:rPr>
                <w:color w:val="000000"/>
                <w:sz w:val="22"/>
                <w:szCs w:val="22"/>
              </w:rPr>
            </w:pPr>
            <w:r w:rsidRPr="00CD53B8">
              <w:rPr>
                <w:color w:val="000000"/>
                <w:sz w:val="22"/>
                <w:szCs w:val="22"/>
              </w:rPr>
              <w:t>0.94</w:t>
            </w:r>
          </w:p>
        </w:tc>
        <w:tc>
          <w:tcPr>
            <w:tcW w:w="0" w:type="auto"/>
            <w:noWrap/>
            <w:hideMark/>
          </w:tcPr>
          <w:p w14:paraId="2F879343" w14:textId="77777777" w:rsidR="004D4721" w:rsidRPr="00CD53B8" w:rsidRDefault="004D4721" w:rsidP="006D4899">
            <w:pPr>
              <w:jc w:val="right"/>
              <w:rPr>
                <w:color w:val="000000"/>
                <w:sz w:val="22"/>
                <w:szCs w:val="22"/>
              </w:rPr>
            </w:pPr>
            <w:r w:rsidRPr="00CD53B8">
              <w:rPr>
                <w:color w:val="000000"/>
                <w:sz w:val="22"/>
                <w:szCs w:val="22"/>
              </w:rPr>
              <w:t>0.421</w:t>
            </w:r>
          </w:p>
        </w:tc>
      </w:tr>
      <w:tr w:rsidR="004D4721" w:rsidRPr="00CD53B8" w14:paraId="271691AC" w14:textId="77777777" w:rsidTr="006D4899">
        <w:trPr>
          <w:trHeight w:val="20"/>
          <w:jc w:val="center"/>
        </w:trPr>
        <w:tc>
          <w:tcPr>
            <w:tcW w:w="0" w:type="auto"/>
            <w:noWrap/>
            <w:hideMark/>
          </w:tcPr>
          <w:p w14:paraId="6AC09D36" w14:textId="77777777" w:rsidR="004D4721" w:rsidRPr="00CD53B8" w:rsidRDefault="004D4721" w:rsidP="006D4899">
            <w:pPr>
              <w:jc w:val="right"/>
              <w:rPr>
                <w:color w:val="000000"/>
                <w:sz w:val="22"/>
                <w:szCs w:val="22"/>
              </w:rPr>
            </w:pPr>
            <w:r w:rsidRPr="00CD53B8">
              <w:rPr>
                <w:color w:val="000000"/>
                <w:sz w:val="22"/>
                <w:szCs w:val="22"/>
              </w:rPr>
              <w:t>Dolichopodidae</w:t>
            </w:r>
          </w:p>
        </w:tc>
        <w:tc>
          <w:tcPr>
            <w:tcW w:w="0" w:type="auto"/>
            <w:noWrap/>
            <w:hideMark/>
          </w:tcPr>
          <w:p w14:paraId="7A5C23D0" w14:textId="77777777" w:rsidR="004D4721" w:rsidRPr="00CD53B8" w:rsidRDefault="004D4721" w:rsidP="006D4899">
            <w:pPr>
              <w:rPr>
                <w:color w:val="000000"/>
                <w:sz w:val="22"/>
                <w:szCs w:val="22"/>
              </w:rPr>
            </w:pPr>
            <w:r w:rsidRPr="00CD53B8">
              <w:rPr>
                <w:color w:val="000000"/>
                <w:sz w:val="22"/>
                <w:szCs w:val="22"/>
              </w:rPr>
              <w:t>0.037 (0.011) a</w:t>
            </w:r>
          </w:p>
        </w:tc>
        <w:tc>
          <w:tcPr>
            <w:tcW w:w="0" w:type="auto"/>
            <w:noWrap/>
            <w:hideMark/>
          </w:tcPr>
          <w:p w14:paraId="3BD6E4CA"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E13E789" w14:textId="77777777" w:rsidR="004D4721" w:rsidRPr="00CD53B8" w:rsidRDefault="004D4721" w:rsidP="006D4899">
            <w:pPr>
              <w:rPr>
                <w:color w:val="000000"/>
                <w:sz w:val="22"/>
                <w:szCs w:val="22"/>
              </w:rPr>
            </w:pPr>
            <w:r w:rsidRPr="00CD53B8">
              <w:rPr>
                <w:color w:val="000000"/>
                <w:sz w:val="22"/>
                <w:szCs w:val="22"/>
              </w:rPr>
              <w:t>0.023 (0.013) a</w:t>
            </w:r>
          </w:p>
        </w:tc>
        <w:tc>
          <w:tcPr>
            <w:tcW w:w="0" w:type="auto"/>
            <w:noWrap/>
            <w:hideMark/>
          </w:tcPr>
          <w:p w14:paraId="1CA6378E" w14:textId="77777777" w:rsidR="004D4721" w:rsidRPr="00CD53B8" w:rsidRDefault="004D4721" w:rsidP="006D4899">
            <w:pPr>
              <w:rPr>
                <w:color w:val="000000"/>
                <w:sz w:val="22"/>
                <w:szCs w:val="22"/>
              </w:rPr>
            </w:pPr>
            <w:r w:rsidRPr="00CD53B8">
              <w:rPr>
                <w:color w:val="000000"/>
                <w:sz w:val="22"/>
                <w:szCs w:val="22"/>
              </w:rPr>
              <w:t>0.026 (0.014) a</w:t>
            </w:r>
          </w:p>
        </w:tc>
        <w:tc>
          <w:tcPr>
            <w:tcW w:w="0" w:type="auto"/>
            <w:noWrap/>
            <w:hideMark/>
          </w:tcPr>
          <w:p w14:paraId="2FAE12B0" w14:textId="77777777" w:rsidR="004D4721" w:rsidRPr="00CD53B8" w:rsidRDefault="004D4721" w:rsidP="006D4899">
            <w:pPr>
              <w:jc w:val="right"/>
              <w:rPr>
                <w:color w:val="000000"/>
                <w:sz w:val="22"/>
                <w:szCs w:val="22"/>
              </w:rPr>
            </w:pPr>
            <w:r w:rsidRPr="00CD53B8">
              <w:rPr>
                <w:color w:val="000000"/>
                <w:sz w:val="22"/>
                <w:szCs w:val="22"/>
              </w:rPr>
              <w:t>0.80</w:t>
            </w:r>
          </w:p>
        </w:tc>
        <w:tc>
          <w:tcPr>
            <w:tcW w:w="0" w:type="auto"/>
            <w:noWrap/>
            <w:hideMark/>
          </w:tcPr>
          <w:p w14:paraId="440FA415" w14:textId="77777777" w:rsidR="004D4721" w:rsidRPr="00CD53B8" w:rsidRDefault="004D4721" w:rsidP="006D4899">
            <w:pPr>
              <w:jc w:val="right"/>
              <w:rPr>
                <w:color w:val="000000"/>
                <w:sz w:val="22"/>
                <w:szCs w:val="22"/>
              </w:rPr>
            </w:pPr>
            <w:r w:rsidRPr="00CD53B8">
              <w:rPr>
                <w:color w:val="000000"/>
                <w:sz w:val="22"/>
                <w:szCs w:val="22"/>
              </w:rPr>
              <w:t>0.494</w:t>
            </w:r>
          </w:p>
        </w:tc>
      </w:tr>
      <w:tr w:rsidR="004D4721" w:rsidRPr="00CD53B8" w14:paraId="703A0B86" w14:textId="77777777" w:rsidTr="006D4899">
        <w:trPr>
          <w:trHeight w:val="20"/>
          <w:jc w:val="center"/>
        </w:trPr>
        <w:tc>
          <w:tcPr>
            <w:tcW w:w="0" w:type="auto"/>
            <w:noWrap/>
            <w:hideMark/>
          </w:tcPr>
          <w:p w14:paraId="27DF375F" w14:textId="77777777" w:rsidR="004D4721" w:rsidRPr="00CD53B8" w:rsidRDefault="004D4721" w:rsidP="006D4899">
            <w:pPr>
              <w:rPr>
                <w:color w:val="000000"/>
                <w:sz w:val="22"/>
                <w:szCs w:val="22"/>
              </w:rPr>
            </w:pPr>
            <w:r w:rsidRPr="00CD53B8">
              <w:rPr>
                <w:color w:val="000000"/>
                <w:sz w:val="22"/>
                <w:szCs w:val="22"/>
              </w:rPr>
              <w:t>Hemiptera</w:t>
            </w:r>
          </w:p>
        </w:tc>
        <w:tc>
          <w:tcPr>
            <w:tcW w:w="0" w:type="auto"/>
            <w:noWrap/>
            <w:hideMark/>
          </w:tcPr>
          <w:p w14:paraId="395C00B8" w14:textId="77777777" w:rsidR="004D4721" w:rsidRPr="00CD53B8" w:rsidRDefault="004D4721" w:rsidP="006D4899">
            <w:pPr>
              <w:rPr>
                <w:color w:val="000000"/>
                <w:sz w:val="22"/>
                <w:szCs w:val="22"/>
              </w:rPr>
            </w:pPr>
            <w:r w:rsidRPr="00CD53B8">
              <w:rPr>
                <w:color w:val="000000"/>
                <w:sz w:val="22"/>
                <w:szCs w:val="22"/>
              </w:rPr>
              <w:t>2.171 (0.259) bc</w:t>
            </w:r>
          </w:p>
        </w:tc>
        <w:tc>
          <w:tcPr>
            <w:tcW w:w="0" w:type="auto"/>
            <w:noWrap/>
            <w:hideMark/>
          </w:tcPr>
          <w:p w14:paraId="19945815" w14:textId="77777777" w:rsidR="004D4721" w:rsidRPr="00CD53B8" w:rsidRDefault="004D4721" w:rsidP="006D4899">
            <w:pPr>
              <w:rPr>
                <w:b/>
                <w:color w:val="000000"/>
                <w:sz w:val="22"/>
                <w:szCs w:val="22"/>
              </w:rPr>
            </w:pPr>
            <w:r w:rsidRPr="00CD53B8">
              <w:rPr>
                <w:b/>
                <w:color w:val="000000"/>
                <w:sz w:val="22"/>
                <w:szCs w:val="22"/>
              </w:rPr>
              <w:t>14.033 (5.979) a</w:t>
            </w:r>
          </w:p>
        </w:tc>
        <w:tc>
          <w:tcPr>
            <w:tcW w:w="0" w:type="auto"/>
            <w:noWrap/>
            <w:hideMark/>
          </w:tcPr>
          <w:p w14:paraId="6B03CACF" w14:textId="77777777" w:rsidR="004D4721" w:rsidRPr="00CD53B8" w:rsidRDefault="004D4721" w:rsidP="006D4899">
            <w:pPr>
              <w:rPr>
                <w:color w:val="000000"/>
                <w:sz w:val="22"/>
                <w:szCs w:val="22"/>
              </w:rPr>
            </w:pPr>
            <w:r w:rsidRPr="00CD53B8">
              <w:rPr>
                <w:color w:val="000000"/>
                <w:sz w:val="22"/>
                <w:szCs w:val="22"/>
              </w:rPr>
              <w:t>2.240 (0.430) b</w:t>
            </w:r>
          </w:p>
        </w:tc>
        <w:tc>
          <w:tcPr>
            <w:tcW w:w="0" w:type="auto"/>
            <w:noWrap/>
            <w:hideMark/>
          </w:tcPr>
          <w:p w14:paraId="0B885559" w14:textId="77777777" w:rsidR="004D4721" w:rsidRPr="00CD53B8" w:rsidRDefault="004D4721" w:rsidP="006D4899">
            <w:pPr>
              <w:rPr>
                <w:color w:val="000000"/>
                <w:sz w:val="22"/>
                <w:szCs w:val="22"/>
              </w:rPr>
            </w:pPr>
            <w:r w:rsidRPr="00CD53B8">
              <w:rPr>
                <w:color w:val="000000"/>
                <w:sz w:val="22"/>
                <w:szCs w:val="22"/>
              </w:rPr>
              <w:t>0.839 (0.118) c</w:t>
            </w:r>
          </w:p>
        </w:tc>
        <w:tc>
          <w:tcPr>
            <w:tcW w:w="0" w:type="auto"/>
            <w:noWrap/>
            <w:hideMark/>
          </w:tcPr>
          <w:p w14:paraId="083EEB69" w14:textId="77777777" w:rsidR="004D4721" w:rsidRPr="00CD53B8" w:rsidRDefault="004D4721" w:rsidP="006D4899">
            <w:pPr>
              <w:jc w:val="right"/>
              <w:rPr>
                <w:color w:val="000000"/>
                <w:sz w:val="22"/>
                <w:szCs w:val="22"/>
              </w:rPr>
            </w:pPr>
            <w:r w:rsidRPr="00CD53B8">
              <w:rPr>
                <w:color w:val="000000"/>
                <w:sz w:val="22"/>
                <w:szCs w:val="22"/>
              </w:rPr>
              <w:t>13.18</w:t>
            </w:r>
          </w:p>
        </w:tc>
        <w:tc>
          <w:tcPr>
            <w:tcW w:w="0" w:type="auto"/>
            <w:noWrap/>
            <w:hideMark/>
          </w:tcPr>
          <w:p w14:paraId="70D9D7D5" w14:textId="77777777" w:rsidR="004D4721" w:rsidRPr="00CD53B8" w:rsidRDefault="004D4721" w:rsidP="006D4899">
            <w:pPr>
              <w:rPr>
                <w:b/>
                <w:bCs/>
                <w:color w:val="000000"/>
                <w:sz w:val="22"/>
                <w:szCs w:val="22"/>
              </w:rPr>
            </w:pPr>
            <w:r w:rsidRPr="00CD53B8">
              <w:rPr>
                <w:b/>
                <w:bCs/>
                <w:color w:val="000000"/>
                <w:sz w:val="22"/>
                <w:szCs w:val="22"/>
              </w:rPr>
              <w:t>&lt;0.0001</w:t>
            </w:r>
          </w:p>
        </w:tc>
      </w:tr>
      <w:tr w:rsidR="004D4721" w:rsidRPr="00CD53B8" w14:paraId="23618ED9" w14:textId="77777777" w:rsidTr="006D4899">
        <w:trPr>
          <w:trHeight w:val="20"/>
          <w:jc w:val="center"/>
        </w:trPr>
        <w:tc>
          <w:tcPr>
            <w:tcW w:w="0" w:type="auto"/>
            <w:noWrap/>
            <w:hideMark/>
          </w:tcPr>
          <w:p w14:paraId="7DD90B56" w14:textId="77777777" w:rsidR="004D4721" w:rsidRPr="00CD53B8" w:rsidRDefault="004D4721" w:rsidP="006D4899">
            <w:pPr>
              <w:jc w:val="right"/>
              <w:rPr>
                <w:color w:val="000000"/>
                <w:sz w:val="22"/>
                <w:szCs w:val="22"/>
              </w:rPr>
            </w:pPr>
            <w:r w:rsidRPr="00CD53B8">
              <w:rPr>
                <w:color w:val="000000"/>
                <w:sz w:val="22"/>
                <w:szCs w:val="22"/>
              </w:rPr>
              <w:t>Cicadidae</w:t>
            </w:r>
          </w:p>
        </w:tc>
        <w:tc>
          <w:tcPr>
            <w:tcW w:w="0" w:type="auto"/>
            <w:noWrap/>
            <w:hideMark/>
          </w:tcPr>
          <w:p w14:paraId="0A94E598" w14:textId="77777777" w:rsidR="004D4721" w:rsidRPr="00CD53B8" w:rsidRDefault="004D4721" w:rsidP="006D4899">
            <w:pPr>
              <w:rPr>
                <w:color w:val="000000"/>
                <w:sz w:val="22"/>
                <w:szCs w:val="22"/>
              </w:rPr>
            </w:pPr>
            <w:r w:rsidRPr="00CD53B8">
              <w:rPr>
                <w:color w:val="000000"/>
                <w:sz w:val="22"/>
                <w:szCs w:val="22"/>
              </w:rPr>
              <w:t>0.072 (0.043) a</w:t>
            </w:r>
          </w:p>
        </w:tc>
        <w:tc>
          <w:tcPr>
            <w:tcW w:w="0" w:type="auto"/>
            <w:noWrap/>
            <w:hideMark/>
          </w:tcPr>
          <w:p w14:paraId="0D38BBBC"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486C1A9"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0C04A3C"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BECB177" w14:textId="77777777" w:rsidR="004D4721" w:rsidRPr="00CD53B8" w:rsidRDefault="004D4721" w:rsidP="006D4899">
            <w:pPr>
              <w:jc w:val="right"/>
              <w:rPr>
                <w:color w:val="000000"/>
                <w:sz w:val="22"/>
                <w:szCs w:val="22"/>
              </w:rPr>
            </w:pPr>
            <w:r w:rsidRPr="00CD53B8">
              <w:rPr>
                <w:color w:val="000000"/>
                <w:sz w:val="22"/>
                <w:szCs w:val="22"/>
              </w:rPr>
              <w:t>0.88</w:t>
            </w:r>
          </w:p>
        </w:tc>
        <w:tc>
          <w:tcPr>
            <w:tcW w:w="0" w:type="auto"/>
            <w:noWrap/>
            <w:hideMark/>
          </w:tcPr>
          <w:p w14:paraId="426121FC" w14:textId="77777777" w:rsidR="004D4721" w:rsidRPr="00CD53B8" w:rsidRDefault="004D4721" w:rsidP="006D4899">
            <w:pPr>
              <w:jc w:val="right"/>
              <w:rPr>
                <w:color w:val="000000"/>
                <w:sz w:val="22"/>
                <w:szCs w:val="22"/>
              </w:rPr>
            </w:pPr>
            <w:r w:rsidRPr="00CD53B8">
              <w:rPr>
                <w:color w:val="000000"/>
                <w:sz w:val="22"/>
                <w:szCs w:val="22"/>
              </w:rPr>
              <w:t>0.4512</w:t>
            </w:r>
          </w:p>
        </w:tc>
      </w:tr>
      <w:tr w:rsidR="004D4721" w:rsidRPr="00CD53B8" w14:paraId="59404218" w14:textId="77777777" w:rsidTr="006D4899">
        <w:trPr>
          <w:trHeight w:val="20"/>
          <w:jc w:val="center"/>
        </w:trPr>
        <w:tc>
          <w:tcPr>
            <w:tcW w:w="0" w:type="auto"/>
            <w:noWrap/>
            <w:hideMark/>
          </w:tcPr>
          <w:p w14:paraId="70B1ED8D" w14:textId="77777777" w:rsidR="004D4721" w:rsidRPr="00CD53B8" w:rsidRDefault="004D4721" w:rsidP="006D4899">
            <w:pPr>
              <w:jc w:val="right"/>
              <w:rPr>
                <w:color w:val="000000"/>
                <w:sz w:val="22"/>
                <w:szCs w:val="22"/>
              </w:rPr>
            </w:pPr>
            <w:r w:rsidRPr="00CD53B8">
              <w:rPr>
                <w:color w:val="000000"/>
                <w:sz w:val="22"/>
                <w:szCs w:val="22"/>
              </w:rPr>
              <w:t>Coccidae</w:t>
            </w:r>
          </w:p>
        </w:tc>
        <w:tc>
          <w:tcPr>
            <w:tcW w:w="0" w:type="auto"/>
            <w:noWrap/>
            <w:hideMark/>
          </w:tcPr>
          <w:p w14:paraId="74F32870" w14:textId="77777777" w:rsidR="004D4721" w:rsidRPr="00CD53B8" w:rsidRDefault="004D4721" w:rsidP="006D4899">
            <w:pPr>
              <w:rPr>
                <w:color w:val="000000"/>
                <w:sz w:val="22"/>
                <w:szCs w:val="22"/>
              </w:rPr>
            </w:pPr>
            <w:r w:rsidRPr="00CD53B8">
              <w:rPr>
                <w:color w:val="000000"/>
                <w:sz w:val="22"/>
                <w:szCs w:val="22"/>
              </w:rPr>
              <w:t>2.000 (0.249) bc</w:t>
            </w:r>
          </w:p>
        </w:tc>
        <w:tc>
          <w:tcPr>
            <w:tcW w:w="0" w:type="auto"/>
            <w:noWrap/>
            <w:hideMark/>
          </w:tcPr>
          <w:p w14:paraId="2F635862" w14:textId="77777777" w:rsidR="004D4721" w:rsidRPr="00CD53B8" w:rsidRDefault="004D4721" w:rsidP="006D4899">
            <w:pPr>
              <w:rPr>
                <w:b/>
                <w:color w:val="000000"/>
                <w:sz w:val="22"/>
                <w:szCs w:val="22"/>
              </w:rPr>
            </w:pPr>
            <w:r w:rsidRPr="00CD53B8">
              <w:rPr>
                <w:b/>
                <w:color w:val="000000"/>
                <w:sz w:val="22"/>
                <w:szCs w:val="22"/>
              </w:rPr>
              <w:t>14 .000 (5.981) a</w:t>
            </w:r>
          </w:p>
        </w:tc>
        <w:tc>
          <w:tcPr>
            <w:tcW w:w="0" w:type="auto"/>
            <w:noWrap/>
            <w:hideMark/>
          </w:tcPr>
          <w:p w14:paraId="11427FA5" w14:textId="77777777" w:rsidR="004D4721" w:rsidRPr="00CD53B8" w:rsidRDefault="004D4721" w:rsidP="006D4899">
            <w:pPr>
              <w:rPr>
                <w:color w:val="000000"/>
                <w:sz w:val="22"/>
                <w:szCs w:val="22"/>
              </w:rPr>
            </w:pPr>
            <w:r w:rsidRPr="00CD53B8">
              <w:rPr>
                <w:color w:val="000000"/>
                <w:sz w:val="22"/>
                <w:szCs w:val="22"/>
              </w:rPr>
              <w:t>2.171 (0.429) b</w:t>
            </w:r>
          </w:p>
        </w:tc>
        <w:tc>
          <w:tcPr>
            <w:tcW w:w="0" w:type="auto"/>
            <w:noWrap/>
            <w:hideMark/>
          </w:tcPr>
          <w:p w14:paraId="3F27A0D4" w14:textId="77777777" w:rsidR="004D4721" w:rsidRPr="00CD53B8" w:rsidRDefault="004D4721" w:rsidP="006D4899">
            <w:pPr>
              <w:rPr>
                <w:color w:val="000000"/>
                <w:sz w:val="22"/>
                <w:szCs w:val="22"/>
              </w:rPr>
            </w:pPr>
            <w:r w:rsidRPr="00CD53B8">
              <w:rPr>
                <w:color w:val="000000"/>
                <w:sz w:val="22"/>
                <w:szCs w:val="22"/>
              </w:rPr>
              <w:t>0.755 (0.116) c</w:t>
            </w:r>
          </w:p>
        </w:tc>
        <w:tc>
          <w:tcPr>
            <w:tcW w:w="0" w:type="auto"/>
            <w:noWrap/>
            <w:hideMark/>
          </w:tcPr>
          <w:p w14:paraId="6E51AE38" w14:textId="77777777" w:rsidR="004D4721" w:rsidRPr="00CD53B8" w:rsidRDefault="004D4721" w:rsidP="006D4899">
            <w:pPr>
              <w:jc w:val="right"/>
              <w:rPr>
                <w:color w:val="000000"/>
                <w:sz w:val="22"/>
                <w:szCs w:val="22"/>
              </w:rPr>
            </w:pPr>
            <w:r w:rsidRPr="00CD53B8">
              <w:rPr>
                <w:color w:val="000000"/>
                <w:sz w:val="22"/>
                <w:szCs w:val="22"/>
              </w:rPr>
              <w:t>14.13</w:t>
            </w:r>
          </w:p>
        </w:tc>
        <w:tc>
          <w:tcPr>
            <w:tcW w:w="0" w:type="auto"/>
            <w:noWrap/>
            <w:hideMark/>
          </w:tcPr>
          <w:p w14:paraId="4E9585F1" w14:textId="77777777" w:rsidR="004D4721" w:rsidRPr="00CD53B8" w:rsidRDefault="004D4721" w:rsidP="006D4899">
            <w:pPr>
              <w:rPr>
                <w:b/>
                <w:bCs/>
                <w:color w:val="000000"/>
                <w:sz w:val="22"/>
                <w:szCs w:val="22"/>
              </w:rPr>
            </w:pPr>
            <w:r w:rsidRPr="00CD53B8">
              <w:rPr>
                <w:b/>
                <w:bCs/>
                <w:color w:val="000000"/>
                <w:sz w:val="22"/>
                <w:szCs w:val="22"/>
              </w:rPr>
              <w:t>&lt;0.0001</w:t>
            </w:r>
          </w:p>
        </w:tc>
      </w:tr>
      <w:tr w:rsidR="004D4721" w:rsidRPr="00CD53B8" w14:paraId="14D5444D" w14:textId="77777777" w:rsidTr="006D4899">
        <w:trPr>
          <w:trHeight w:val="20"/>
          <w:jc w:val="center"/>
        </w:trPr>
        <w:tc>
          <w:tcPr>
            <w:tcW w:w="0" w:type="auto"/>
            <w:noWrap/>
            <w:hideMark/>
          </w:tcPr>
          <w:p w14:paraId="113480DE" w14:textId="77777777" w:rsidR="004D4721" w:rsidRPr="00CD53B8" w:rsidRDefault="004D4721" w:rsidP="006D4899">
            <w:pPr>
              <w:jc w:val="right"/>
              <w:rPr>
                <w:color w:val="000000"/>
                <w:sz w:val="22"/>
                <w:szCs w:val="22"/>
              </w:rPr>
            </w:pPr>
            <w:r w:rsidRPr="00CD53B8">
              <w:rPr>
                <w:color w:val="000000"/>
                <w:sz w:val="22"/>
                <w:szCs w:val="22"/>
              </w:rPr>
              <w:t>Pentatomidae</w:t>
            </w:r>
          </w:p>
        </w:tc>
        <w:tc>
          <w:tcPr>
            <w:tcW w:w="0" w:type="auto"/>
            <w:noWrap/>
            <w:hideMark/>
          </w:tcPr>
          <w:p w14:paraId="26407893" w14:textId="77777777" w:rsidR="004D4721" w:rsidRPr="00CD53B8" w:rsidRDefault="004D4721" w:rsidP="006D4899">
            <w:pPr>
              <w:rPr>
                <w:color w:val="000000"/>
                <w:sz w:val="22"/>
                <w:szCs w:val="22"/>
              </w:rPr>
            </w:pPr>
            <w:r w:rsidRPr="00CD53B8">
              <w:rPr>
                <w:color w:val="000000"/>
                <w:sz w:val="22"/>
                <w:szCs w:val="22"/>
              </w:rPr>
              <w:t>0.045 (0.018) a</w:t>
            </w:r>
          </w:p>
        </w:tc>
        <w:tc>
          <w:tcPr>
            <w:tcW w:w="0" w:type="auto"/>
            <w:noWrap/>
            <w:hideMark/>
          </w:tcPr>
          <w:p w14:paraId="125E7486"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CA8F958" w14:textId="77777777" w:rsidR="004D4721" w:rsidRPr="00CD53B8" w:rsidRDefault="004D4721" w:rsidP="006D4899">
            <w:pPr>
              <w:rPr>
                <w:color w:val="000000"/>
                <w:sz w:val="22"/>
                <w:szCs w:val="22"/>
              </w:rPr>
            </w:pPr>
            <w:r w:rsidRPr="00CD53B8">
              <w:rPr>
                <w:color w:val="000000"/>
                <w:sz w:val="22"/>
                <w:szCs w:val="22"/>
              </w:rPr>
              <w:t>0.039 (0.020) a</w:t>
            </w:r>
          </w:p>
        </w:tc>
        <w:tc>
          <w:tcPr>
            <w:tcW w:w="0" w:type="auto"/>
            <w:noWrap/>
            <w:hideMark/>
          </w:tcPr>
          <w:p w14:paraId="09727572" w14:textId="77777777" w:rsidR="004D4721" w:rsidRPr="00CD53B8" w:rsidRDefault="004D4721" w:rsidP="006D4899">
            <w:pPr>
              <w:rPr>
                <w:color w:val="000000"/>
                <w:sz w:val="22"/>
                <w:szCs w:val="22"/>
              </w:rPr>
            </w:pPr>
            <w:r w:rsidRPr="00CD53B8">
              <w:rPr>
                <w:color w:val="000000"/>
                <w:sz w:val="22"/>
                <w:szCs w:val="22"/>
              </w:rPr>
              <w:t>0.052 (0.030) a</w:t>
            </w:r>
          </w:p>
        </w:tc>
        <w:tc>
          <w:tcPr>
            <w:tcW w:w="0" w:type="auto"/>
            <w:noWrap/>
            <w:hideMark/>
          </w:tcPr>
          <w:p w14:paraId="07104D0A" w14:textId="77777777" w:rsidR="004D4721" w:rsidRPr="00CD53B8" w:rsidRDefault="004D4721" w:rsidP="006D4899">
            <w:pPr>
              <w:jc w:val="right"/>
              <w:rPr>
                <w:color w:val="000000"/>
                <w:sz w:val="22"/>
                <w:szCs w:val="22"/>
              </w:rPr>
            </w:pPr>
            <w:r w:rsidRPr="00CD53B8">
              <w:rPr>
                <w:color w:val="000000"/>
                <w:sz w:val="22"/>
                <w:szCs w:val="22"/>
              </w:rPr>
              <w:t>0.44</w:t>
            </w:r>
          </w:p>
        </w:tc>
        <w:tc>
          <w:tcPr>
            <w:tcW w:w="0" w:type="auto"/>
            <w:noWrap/>
            <w:hideMark/>
          </w:tcPr>
          <w:p w14:paraId="17683C12" w14:textId="77777777" w:rsidR="004D4721" w:rsidRPr="00CD53B8" w:rsidRDefault="004D4721" w:rsidP="006D4899">
            <w:pPr>
              <w:jc w:val="right"/>
              <w:rPr>
                <w:color w:val="000000"/>
                <w:sz w:val="22"/>
                <w:szCs w:val="22"/>
              </w:rPr>
            </w:pPr>
            <w:r w:rsidRPr="00CD53B8">
              <w:rPr>
                <w:color w:val="000000"/>
                <w:sz w:val="22"/>
                <w:szCs w:val="22"/>
              </w:rPr>
              <w:t>0.723</w:t>
            </w:r>
          </w:p>
        </w:tc>
      </w:tr>
      <w:tr w:rsidR="004D4721" w:rsidRPr="00CD53B8" w14:paraId="02419F9D" w14:textId="77777777" w:rsidTr="006D4899">
        <w:trPr>
          <w:trHeight w:val="20"/>
          <w:jc w:val="center"/>
        </w:trPr>
        <w:tc>
          <w:tcPr>
            <w:tcW w:w="0" w:type="auto"/>
            <w:noWrap/>
            <w:hideMark/>
          </w:tcPr>
          <w:p w14:paraId="54A9F592" w14:textId="77777777" w:rsidR="004D4721" w:rsidRPr="00CD53B8" w:rsidRDefault="004D4721" w:rsidP="006D4899">
            <w:pPr>
              <w:jc w:val="right"/>
              <w:rPr>
                <w:i/>
                <w:iCs/>
                <w:color w:val="000000"/>
                <w:sz w:val="22"/>
                <w:szCs w:val="22"/>
              </w:rPr>
            </w:pPr>
            <w:r w:rsidRPr="00CD53B8">
              <w:rPr>
                <w:i/>
                <w:iCs/>
                <w:color w:val="000000"/>
                <w:sz w:val="22"/>
                <w:szCs w:val="22"/>
              </w:rPr>
              <w:t>Murgantia histrionica</w:t>
            </w:r>
          </w:p>
        </w:tc>
        <w:tc>
          <w:tcPr>
            <w:tcW w:w="0" w:type="auto"/>
            <w:noWrap/>
            <w:hideMark/>
          </w:tcPr>
          <w:p w14:paraId="173EB357" w14:textId="77777777" w:rsidR="004D4721" w:rsidRPr="00CD53B8" w:rsidRDefault="004D4721" w:rsidP="006D4899">
            <w:pPr>
              <w:rPr>
                <w:color w:val="000000"/>
                <w:sz w:val="22"/>
                <w:szCs w:val="22"/>
              </w:rPr>
            </w:pPr>
            <w:r w:rsidRPr="00CD53B8">
              <w:rPr>
                <w:color w:val="000000"/>
                <w:sz w:val="22"/>
                <w:szCs w:val="22"/>
              </w:rPr>
              <w:t>0.003 (0.003) a</w:t>
            </w:r>
          </w:p>
        </w:tc>
        <w:tc>
          <w:tcPr>
            <w:tcW w:w="0" w:type="auto"/>
            <w:noWrap/>
            <w:hideMark/>
          </w:tcPr>
          <w:p w14:paraId="5B72C727"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D4F05FF"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BA5F7E1" w14:textId="77777777" w:rsidR="004D4721" w:rsidRPr="00CD53B8" w:rsidRDefault="004D4721" w:rsidP="006D4899">
            <w:pPr>
              <w:rPr>
                <w:color w:val="000000"/>
                <w:sz w:val="22"/>
                <w:szCs w:val="22"/>
              </w:rPr>
            </w:pPr>
            <w:r w:rsidRPr="00CD53B8">
              <w:rPr>
                <w:color w:val="000000"/>
                <w:sz w:val="22"/>
                <w:szCs w:val="22"/>
              </w:rPr>
              <w:t>0.016 (0.012) a</w:t>
            </w:r>
          </w:p>
        </w:tc>
        <w:tc>
          <w:tcPr>
            <w:tcW w:w="0" w:type="auto"/>
            <w:noWrap/>
            <w:hideMark/>
          </w:tcPr>
          <w:p w14:paraId="69235052" w14:textId="77777777" w:rsidR="004D4721" w:rsidRPr="00CD53B8" w:rsidRDefault="004D4721" w:rsidP="006D4899">
            <w:pPr>
              <w:jc w:val="right"/>
              <w:rPr>
                <w:color w:val="000000"/>
                <w:sz w:val="22"/>
                <w:szCs w:val="22"/>
              </w:rPr>
            </w:pPr>
            <w:r w:rsidRPr="00CD53B8">
              <w:rPr>
                <w:color w:val="000000"/>
                <w:sz w:val="22"/>
                <w:szCs w:val="22"/>
              </w:rPr>
              <w:t>1.14</w:t>
            </w:r>
          </w:p>
        </w:tc>
        <w:tc>
          <w:tcPr>
            <w:tcW w:w="0" w:type="auto"/>
            <w:noWrap/>
            <w:hideMark/>
          </w:tcPr>
          <w:p w14:paraId="0ACD54FA" w14:textId="77777777" w:rsidR="004D4721" w:rsidRPr="00CD53B8" w:rsidRDefault="004D4721" w:rsidP="006D4899">
            <w:pPr>
              <w:jc w:val="right"/>
              <w:rPr>
                <w:color w:val="000000"/>
                <w:sz w:val="22"/>
                <w:szCs w:val="22"/>
              </w:rPr>
            </w:pPr>
            <w:r w:rsidRPr="00CD53B8">
              <w:rPr>
                <w:color w:val="000000"/>
                <w:sz w:val="22"/>
                <w:szCs w:val="22"/>
              </w:rPr>
              <w:t>0.331</w:t>
            </w:r>
          </w:p>
        </w:tc>
      </w:tr>
      <w:tr w:rsidR="004D4721" w:rsidRPr="00CD53B8" w14:paraId="3C57CE20" w14:textId="77777777" w:rsidTr="006D4899">
        <w:trPr>
          <w:trHeight w:val="20"/>
          <w:jc w:val="center"/>
        </w:trPr>
        <w:tc>
          <w:tcPr>
            <w:tcW w:w="0" w:type="auto"/>
            <w:noWrap/>
            <w:hideMark/>
          </w:tcPr>
          <w:p w14:paraId="2A9504A1" w14:textId="77777777" w:rsidR="004D4721" w:rsidRPr="00CD53B8" w:rsidRDefault="004D4721"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spp.</w:t>
            </w:r>
          </w:p>
        </w:tc>
        <w:tc>
          <w:tcPr>
            <w:tcW w:w="0" w:type="auto"/>
            <w:noWrap/>
            <w:hideMark/>
          </w:tcPr>
          <w:p w14:paraId="31DF6FFB" w14:textId="77777777" w:rsidR="004D4721" w:rsidRPr="00CD53B8" w:rsidRDefault="004D4721" w:rsidP="006D4899">
            <w:pPr>
              <w:rPr>
                <w:color w:val="000000"/>
                <w:sz w:val="22"/>
                <w:szCs w:val="22"/>
              </w:rPr>
            </w:pPr>
            <w:r w:rsidRPr="00CD53B8">
              <w:rPr>
                <w:color w:val="000000"/>
                <w:sz w:val="22"/>
                <w:szCs w:val="22"/>
              </w:rPr>
              <w:t>0.016 (0.000) a</w:t>
            </w:r>
          </w:p>
        </w:tc>
        <w:tc>
          <w:tcPr>
            <w:tcW w:w="0" w:type="auto"/>
            <w:noWrap/>
            <w:hideMark/>
          </w:tcPr>
          <w:p w14:paraId="63D7B25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4E1C2B7" w14:textId="77777777" w:rsidR="004D4721" w:rsidRPr="00CD53B8" w:rsidRDefault="004D4721" w:rsidP="006D4899">
            <w:pPr>
              <w:rPr>
                <w:color w:val="000000"/>
                <w:sz w:val="22"/>
                <w:szCs w:val="22"/>
              </w:rPr>
            </w:pPr>
            <w:r w:rsidRPr="00CD53B8">
              <w:rPr>
                <w:color w:val="000000"/>
                <w:sz w:val="22"/>
                <w:szCs w:val="22"/>
              </w:rPr>
              <w:t>0.008 (0.008) a</w:t>
            </w:r>
          </w:p>
        </w:tc>
        <w:tc>
          <w:tcPr>
            <w:tcW w:w="0" w:type="auto"/>
            <w:noWrap/>
            <w:hideMark/>
          </w:tcPr>
          <w:p w14:paraId="43F7E423"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17F7DDA5" w14:textId="77777777" w:rsidR="004D4721" w:rsidRPr="00CD53B8" w:rsidRDefault="004D4721" w:rsidP="006D4899">
            <w:pPr>
              <w:jc w:val="right"/>
              <w:rPr>
                <w:color w:val="000000"/>
                <w:sz w:val="22"/>
                <w:szCs w:val="22"/>
              </w:rPr>
            </w:pPr>
            <w:r w:rsidRPr="00CD53B8">
              <w:rPr>
                <w:color w:val="000000"/>
                <w:sz w:val="22"/>
                <w:szCs w:val="22"/>
              </w:rPr>
              <w:t>1.14</w:t>
            </w:r>
          </w:p>
        </w:tc>
        <w:tc>
          <w:tcPr>
            <w:tcW w:w="0" w:type="auto"/>
            <w:noWrap/>
            <w:hideMark/>
          </w:tcPr>
          <w:p w14:paraId="1AFECEFF" w14:textId="77777777" w:rsidR="004D4721" w:rsidRPr="00CD53B8" w:rsidRDefault="004D4721" w:rsidP="006D4899">
            <w:pPr>
              <w:jc w:val="right"/>
              <w:rPr>
                <w:color w:val="000000"/>
                <w:sz w:val="22"/>
                <w:szCs w:val="22"/>
              </w:rPr>
            </w:pPr>
            <w:r w:rsidRPr="00CD53B8">
              <w:rPr>
                <w:color w:val="000000"/>
                <w:sz w:val="22"/>
                <w:szCs w:val="22"/>
              </w:rPr>
              <w:t>0.332</w:t>
            </w:r>
          </w:p>
        </w:tc>
      </w:tr>
      <w:tr w:rsidR="004D4721" w:rsidRPr="00CD53B8" w14:paraId="0AE7A21A" w14:textId="77777777" w:rsidTr="006D4899">
        <w:trPr>
          <w:trHeight w:val="20"/>
          <w:jc w:val="center"/>
        </w:trPr>
        <w:tc>
          <w:tcPr>
            <w:tcW w:w="0" w:type="auto"/>
            <w:noWrap/>
            <w:hideMark/>
          </w:tcPr>
          <w:p w14:paraId="0F8B7207" w14:textId="77777777" w:rsidR="004D4721" w:rsidRPr="00CD53B8" w:rsidRDefault="004D4721" w:rsidP="006D4899">
            <w:pPr>
              <w:jc w:val="right"/>
              <w:rPr>
                <w:color w:val="000000"/>
                <w:sz w:val="22"/>
                <w:szCs w:val="22"/>
              </w:rPr>
            </w:pPr>
            <w:r w:rsidRPr="00CD53B8">
              <w:rPr>
                <w:color w:val="000000"/>
                <w:sz w:val="22"/>
                <w:szCs w:val="22"/>
              </w:rPr>
              <w:t>Reduviidae</w:t>
            </w:r>
          </w:p>
        </w:tc>
        <w:tc>
          <w:tcPr>
            <w:tcW w:w="0" w:type="auto"/>
            <w:noWrap/>
            <w:hideMark/>
          </w:tcPr>
          <w:p w14:paraId="73A22632" w14:textId="77777777" w:rsidR="004D4721" w:rsidRPr="00CD53B8" w:rsidRDefault="004D4721" w:rsidP="006D4899">
            <w:pPr>
              <w:rPr>
                <w:color w:val="000000"/>
                <w:sz w:val="22"/>
                <w:szCs w:val="22"/>
              </w:rPr>
            </w:pPr>
            <w:r w:rsidRPr="00CD53B8">
              <w:rPr>
                <w:color w:val="000000"/>
                <w:sz w:val="22"/>
                <w:szCs w:val="22"/>
              </w:rPr>
              <w:t>0.029 (0.011) a</w:t>
            </w:r>
          </w:p>
        </w:tc>
        <w:tc>
          <w:tcPr>
            <w:tcW w:w="0" w:type="auto"/>
            <w:noWrap/>
            <w:hideMark/>
          </w:tcPr>
          <w:p w14:paraId="2EA03A16"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3E12373"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7F19DB39" w14:textId="77777777" w:rsidR="004D4721" w:rsidRPr="00CD53B8" w:rsidRDefault="004D4721" w:rsidP="006D4899">
            <w:pPr>
              <w:rPr>
                <w:color w:val="000000"/>
                <w:sz w:val="22"/>
                <w:szCs w:val="22"/>
              </w:rPr>
            </w:pPr>
            <w:r w:rsidRPr="00CD53B8">
              <w:rPr>
                <w:color w:val="000000"/>
                <w:sz w:val="22"/>
                <w:szCs w:val="22"/>
              </w:rPr>
              <w:t>0.026 (0.014) a</w:t>
            </w:r>
          </w:p>
        </w:tc>
        <w:tc>
          <w:tcPr>
            <w:tcW w:w="0" w:type="auto"/>
            <w:noWrap/>
            <w:hideMark/>
          </w:tcPr>
          <w:p w14:paraId="1DFC21DB" w14:textId="77777777" w:rsidR="004D4721" w:rsidRPr="00CD53B8" w:rsidRDefault="004D4721" w:rsidP="006D4899">
            <w:pPr>
              <w:jc w:val="right"/>
              <w:rPr>
                <w:color w:val="000000"/>
                <w:sz w:val="22"/>
                <w:szCs w:val="22"/>
              </w:rPr>
            </w:pPr>
            <w:r w:rsidRPr="00CD53B8">
              <w:rPr>
                <w:color w:val="000000"/>
                <w:sz w:val="22"/>
                <w:szCs w:val="22"/>
              </w:rPr>
              <w:t>0.19</w:t>
            </w:r>
          </w:p>
        </w:tc>
        <w:tc>
          <w:tcPr>
            <w:tcW w:w="0" w:type="auto"/>
            <w:noWrap/>
            <w:hideMark/>
          </w:tcPr>
          <w:p w14:paraId="6CAB83AE" w14:textId="77777777" w:rsidR="004D4721" w:rsidRPr="00CD53B8" w:rsidRDefault="004D4721" w:rsidP="006D4899">
            <w:pPr>
              <w:jc w:val="right"/>
              <w:rPr>
                <w:color w:val="000000"/>
                <w:sz w:val="22"/>
                <w:szCs w:val="22"/>
              </w:rPr>
            </w:pPr>
            <w:r w:rsidRPr="00CD53B8">
              <w:rPr>
                <w:color w:val="000000"/>
                <w:sz w:val="22"/>
                <w:szCs w:val="22"/>
              </w:rPr>
              <w:t>0.905</w:t>
            </w:r>
          </w:p>
        </w:tc>
      </w:tr>
      <w:tr w:rsidR="004D4721" w:rsidRPr="00CD53B8" w14:paraId="56E54357" w14:textId="77777777" w:rsidTr="006D4899">
        <w:trPr>
          <w:trHeight w:val="20"/>
          <w:jc w:val="center"/>
        </w:trPr>
        <w:tc>
          <w:tcPr>
            <w:tcW w:w="0" w:type="auto"/>
            <w:noWrap/>
            <w:hideMark/>
          </w:tcPr>
          <w:p w14:paraId="73426488" w14:textId="77777777" w:rsidR="004D4721" w:rsidRPr="00CD53B8" w:rsidRDefault="004D4721" w:rsidP="006D4899">
            <w:pPr>
              <w:jc w:val="right"/>
              <w:rPr>
                <w:i/>
                <w:iCs/>
                <w:color w:val="000000"/>
                <w:sz w:val="22"/>
                <w:szCs w:val="22"/>
              </w:rPr>
            </w:pPr>
            <w:r w:rsidRPr="00CD53B8">
              <w:rPr>
                <w:i/>
                <w:iCs/>
                <w:color w:val="000000"/>
                <w:sz w:val="22"/>
                <w:szCs w:val="22"/>
              </w:rPr>
              <w:t>Unaspis citri</w:t>
            </w:r>
          </w:p>
        </w:tc>
        <w:tc>
          <w:tcPr>
            <w:tcW w:w="0" w:type="auto"/>
            <w:noWrap/>
            <w:hideMark/>
          </w:tcPr>
          <w:p w14:paraId="5517B23C" w14:textId="77777777" w:rsidR="004D4721" w:rsidRPr="00CD53B8" w:rsidRDefault="004D4721" w:rsidP="006D4899">
            <w:pPr>
              <w:rPr>
                <w:color w:val="000000"/>
                <w:sz w:val="22"/>
                <w:szCs w:val="22"/>
              </w:rPr>
            </w:pPr>
            <w:r w:rsidRPr="00CD53B8">
              <w:rPr>
                <w:color w:val="000000"/>
                <w:sz w:val="22"/>
                <w:szCs w:val="22"/>
              </w:rPr>
              <w:t>0.005 (0.004) a</w:t>
            </w:r>
          </w:p>
        </w:tc>
        <w:tc>
          <w:tcPr>
            <w:tcW w:w="0" w:type="auto"/>
            <w:noWrap/>
            <w:hideMark/>
          </w:tcPr>
          <w:p w14:paraId="091D9951"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F8F7305" w14:textId="77777777" w:rsidR="004D4721" w:rsidRPr="00CD53B8" w:rsidRDefault="004D4721" w:rsidP="006D4899">
            <w:pPr>
              <w:rPr>
                <w:color w:val="000000"/>
                <w:sz w:val="22"/>
                <w:szCs w:val="22"/>
              </w:rPr>
            </w:pPr>
            <w:r w:rsidRPr="00CD53B8">
              <w:rPr>
                <w:color w:val="000000"/>
                <w:sz w:val="22"/>
                <w:szCs w:val="22"/>
              </w:rPr>
              <w:t>0.008 (0.008) a</w:t>
            </w:r>
          </w:p>
        </w:tc>
        <w:tc>
          <w:tcPr>
            <w:tcW w:w="0" w:type="auto"/>
            <w:noWrap/>
            <w:hideMark/>
          </w:tcPr>
          <w:p w14:paraId="4D3C624E"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20941BDC" w14:textId="77777777" w:rsidR="004D4721" w:rsidRPr="00CD53B8" w:rsidRDefault="004D4721" w:rsidP="006D4899">
            <w:pPr>
              <w:jc w:val="right"/>
              <w:rPr>
                <w:color w:val="000000"/>
                <w:sz w:val="22"/>
                <w:szCs w:val="22"/>
              </w:rPr>
            </w:pPr>
            <w:r w:rsidRPr="00CD53B8">
              <w:rPr>
                <w:color w:val="000000"/>
                <w:sz w:val="22"/>
                <w:szCs w:val="22"/>
              </w:rPr>
              <w:t>0.55</w:t>
            </w:r>
          </w:p>
        </w:tc>
        <w:tc>
          <w:tcPr>
            <w:tcW w:w="0" w:type="auto"/>
            <w:noWrap/>
            <w:hideMark/>
          </w:tcPr>
          <w:p w14:paraId="6CFD925F" w14:textId="77777777" w:rsidR="004D4721" w:rsidRPr="00CD53B8" w:rsidRDefault="004D4721" w:rsidP="006D4899">
            <w:pPr>
              <w:jc w:val="right"/>
              <w:rPr>
                <w:color w:val="000000"/>
                <w:sz w:val="22"/>
                <w:szCs w:val="22"/>
              </w:rPr>
            </w:pPr>
            <w:r w:rsidRPr="00CD53B8">
              <w:rPr>
                <w:color w:val="000000"/>
                <w:sz w:val="22"/>
                <w:szCs w:val="22"/>
              </w:rPr>
              <w:t>0.649</w:t>
            </w:r>
          </w:p>
        </w:tc>
      </w:tr>
      <w:tr w:rsidR="004D4721" w:rsidRPr="00CD53B8" w14:paraId="14509A89" w14:textId="77777777" w:rsidTr="006D4899">
        <w:trPr>
          <w:trHeight w:val="20"/>
          <w:jc w:val="center"/>
        </w:trPr>
        <w:tc>
          <w:tcPr>
            <w:tcW w:w="0" w:type="auto"/>
            <w:noWrap/>
            <w:hideMark/>
          </w:tcPr>
          <w:p w14:paraId="3455521F" w14:textId="77777777" w:rsidR="004D4721" w:rsidRPr="00CD53B8" w:rsidRDefault="004D4721" w:rsidP="006D4899">
            <w:pPr>
              <w:rPr>
                <w:color w:val="000000"/>
                <w:sz w:val="22"/>
                <w:szCs w:val="22"/>
              </w:rPr>
            </w:pPr>
            <w:r w:rsidRPr="00CD53B8">
              <w:rPr>
                <w:color w:val="000000"/>
                <w:sz w:val="22"/>
                <w:szCs w:val="22"/>
              </w:rPr>
              <w:t>Hymenoptera</w:t>
            </w:r>
          </w:p>
        </w:tc>
        <w:tc>
          <w:tcPr>
            <w:tcW w:w="0" w:type="auto"/>
            <w:noWrap/>
            <w:hideMark/>
          </w:tcPr>
          <w:p w14:paraId="483C5038" w14:textId="77777777" w:rsidR="004D4721" w:rsidRPr="00CD53B8" w:rsidRDefault="004D4721" w:rsidP="006D4899">
            <w:pPr>
              <w:rPr>
                <w:b/>
                <w:color w:val="000000"/>
                <w:sz w:val="22"/>
                <w:szCs w:val="22"/>
              </w:rPr>
            </w:pPr>
            <w:r w:rsidRPr="00CD53B8">
              <w:rPr>
                <w:b/>
                <w:color w:val="000000"/>
                <w:sz w:val="22"/>
                <w:szCs w:val="22"/>
              </w:rPr>
              <w:t>6.435 (0.751) a</w:t>
            </w:r>
          </w:p>
        </w:tc>
        <w:tc>
          <w:tcPr>
            <w:tcW w:w="0" w:type="auto"/>
            <w:noWrap/>
            <w:hideMark/>
          </w:tcPr>
          <w:p w14:paraId="4CDE4FD5" w14:textId="77777777" w:rsidR="004D4721" w:rsidRPr="00CD53B8" w:rsidRDefault="004D4721" w:rsidP="006D4899">
            <w:pPr>
              <w:rPr>
                <w:color w:val="000000"/>
                <w:sz w:val="22"/>
                <w:szCs w:val="22"/>
              </w:rPr>
            </w:pPr>
            <w:r w:rsidRPr="00CD53B8">
              <w:rPr>
                <w:color w:val="000000"/>
                <w:sz w:val="22"/>
                <w:szCs w:val="22"/>
              </w:rPr>
              <w:t>3.148 (0.660) ab</w:t>
            </w:r>
          </w:p>
        </w:tc>
        <w:tc>
          <w:tcPr>
            <w:tcW w:w="0" w:type="auto"/>
            <w:noWrap/>
            <w:hideMark/>
          </w:tcPr>
          <w:p w14:paraId="07A96FE8" w14:textId="77777777" w:rsidR="004D4721" w:rsidRPr="00CD53B8" w:rsidRDefault="004D4721" w:rsidP="006D4899">
            <w:pPr>
              <w:rPr>
                <w:color w:val="000000"/>
                <w:sz w:val="22"/>
                <w:szCs w:val="22"/>
              </w:rPr>
            </w:pPr>
            <w:r w:rsidRPr="00CD53B8">
              <w:rPr>
                <w:color w:val="000000"/>
                <w:sz w:val="22"/>
                <w:szCs w:val="22"/>
              </w:rPr>
              <w:t>2.233 (0.631) b</w:t>
            </w:r>
          </w:p>
        </w:tc>
        <w:tc>
          <w:tcPr>
            <w:tcW w:w="0" w:type="auto"/>
            <w:noWrap/>
            <w:hideMark/>
          </w:tcPr>
          <w:p w14:paraId="0A36BC60" w14:textId="77777777" w:rsidR="004D4721" w:rsidRPr="00CD53B8" w:rsidRDefault="004D4721" w:rsidP="006D4899">
            <w:pPr>
              <w:rPr>
                <w:color w:val="000000"/>
                <w:sz w:val="22"/>
                <w:szCs w:val="22"/>
              </w:rPr>
            </w:pPr>
            <w:r w:rsidRPr="00CD53B8">
              <w:rPr>
                <w:color w:val="000000"/>
                <w:sz w:val="22"/>
                <w:szCs w:val="22"/>
              </w:rPr>
              <w:t>4.005 (0.724) ab</w:t>
            </w:r>
          </w:p>
        </w:tc>
        <w:tc>
          <w:tcPr>
            <w:tcW w:w="0" w:type="auto"/>
            <w:noWrap/>
            <w:hideMark/>
          </w:tcPr>
          <w:p w14:paraId="70E55EFA" w14:textId="77777777" w:rsidR="004D4721" w:rsidRPr="00CD53B8" w:rsidRDefault="004D4721" w:rsidP="006D4899">
            <w:pPr>
              <w:jc w:val="right"/>
              <w:rPr>
                <w:color w:val="000000"/>
                <w:sz w:val="22"/>
                <w:szCs w:val="22"/>
              </w:rPr>
            </w:pPr>
            <w:r w:rsidRPr="00CD53B8">
              <w:rPr>
                <w:color w:val="000000"/>
                <w:sz w:val="22"/>
                <w:szCs w:val="22"/>
              </w:rPr>
              <w:t>6.08</w:t>
            </w:r>
          </w:p>
        </w:tc>
        <w:tc>
          <w:tcPr>
            <w:tcW w:w="0" w:type="auto"/>
            <w:noWrap/>
            <w:hideMark/>
          </w:tcPr>
          <w:p w14:paraId="2A798E30" w14:textId="77777777" w:rsidR="004D4721" w:rsidRPr="00CD53B8" w:rsidRDefault="004D4721" w:rsidP="006D4899">
            <w:pPr>
              <w:jc w:val="right"/>
              <w:rPr>
                <w:b/>
                <w:bCs/>
                <w:color w:val="000000"/>
                <w:sz w:val="22"/>
                <w:szCs w:val="22"/>
              </w:rPr>
            </w:pPr>
            <w:r w:rsidRPr="00CD53B8">
              <w:rPr>
                <w:b/>
                <w:bCs/>
                <w:color w:val="000000"/>
                <w:sz w:val="22"/>
                <w:szCs w:val="22"/>
              </w:rPr>
              <w:t>0.0004</w:t>
            </w:r>
          </w:p>
        </w:tc>
      </w:tr>
      <w:tr w:rsidR="004D4721" w:rsidRPr="00CD53B8" w14:paraId="1F40AA2F" w14:textId="77777777" w:rsidTr="006D4899">
        <w:trPr>
          <w:trHeight w:val="20"/>
          <w:jc w:val="center"/>
        </w:trPr>
        <w:tc>
          <w:tcPr>
            <w:tcW w:w="0" w:type="auto"/>
            <w:noWrap/>
            <w:hideMark/>
          </w:tcPr>
          <w:p w14:paraId="73453E1A" w14:textId="77777777" w:rsidR="004D4721" w:rsidRPr="00CD53B8" w:rsidRDefault="004D4721" w:rsidP="006D4899">
            <w:pPr>
              <w:jc w:val="right"/>
              <w:rPr>
                <w:color w:val="000000"/>
                <w:sz w:val="22"/>
                <w:szCs w:val="22"/>
              </w:rPr>
            </w:pPr>
            <w:r w:rsidRPr="00CD53B8">
              <w:rPr>
                <w:color w:val="000000"/>
                <w:sz w:val="22"/>
                <w:szCs w:val="22"/>
              </w:rPr>
              <w:t>Formicidae</w:t>
            </w:r>
          </w:p>
        </w:tc>
        <w:tc>
          <w:tcPr>
            <w:tcW w:w="0" w:type="auto"/>
            <w:noWrap/>
            <w:hideMark/>
          </w:tcPr>
          <w:p w14:paraId="426C5E76" w14:textId="77777777" w:rsidR="004D4721" w:rsidRPr="00CD53B8" w:rsidRDefault="004D4721" w:rsidP="006D4899">
            <w:pPr>
              <w:rPr>
                <w:b/>
                <w:color w:val="000000"/>
                <w:sz w:val="22"/>
                <w:szCs w:val="22"/>
              </w:rPr>
            </w:pPr>
            <w:r w:rsidRPr="00CD53B8">
              <w:rPr>
                <w:b/>
                <w:color w:val="000000"/>
                <w:sz w:val="22"/>
                <w:szCs w:val="22"/>
              </w:rPr>
              <w:t>3.205 (0.375) a</w:t>
            </w:r>
          </w:p>
        </w:tc>
        <w:tc>
          <w:tcPr>
            <w:tcW w:w="0" w:type="auto"/>
            <w:noWrap/>
            <w:hideMark/>
          </w:tcPr>
          <w:p w14:paraId="5270A7D0" w14:textId="77777777" w:rsidR="004D4721" w:rsidRPr="00CD53B8" w:rsidRDefault="004D4721" w:rsidP="006D4899">
            <w:pPr>
              <w:rPr>
                <w:color w:val="000000"/>
                <w:sz w:val="22"/>
                <w:szCs w:val="22"/>
              </w:rPr>
            </w:pPr>
            <w:r w:rsidRPr="00CD53B8">
              <w:rPr>
                <w:color w:val="000000"/>
                <w:sz w:val="22"/>
                <w:szCs w:val="22"/>
              </w:rPr>
              <w:t>1.574 (0.330) ab</w:t>
            </w:r>
          </w:p>
        </w:tc>
        <w:tc>
          <w:tcPr>
            <w:tcW w:w="0" w:type="auto"/>
            <w:noWrap/>
            <w:hideMark/>
          </w:tcPr>
          <w:p w14:paraId="46E2B353" w14:textId="77777777" w:rsidR="004D4721" w:rsidRPr="00CD53B8" w:rsidRDefault="004D4721" w:rsidP="006D4899">
            <w:pPr>
              <w:rPr>
                <w:color w:val="000000"/>
                <w:sz w:val="22"/>
                <w:szCs w:val="22"/>
              </w:rPr>
            </w:pPr>
            <w:r w:rsidRPr="00CD53B8">
              <w:rPr>
                <w:color w:val="000000"/>
                <w:sz w:val="22"/>
                <w:szCs w:val="22"/>
              </w:rPr>
              <w:t>1.116 (0.315) b</w:t>
            </w:r>
          </w:p>
        </w:tc>
        <w:tc>
          <w:tcPr>
            <w:tcW w:w="0" w:type="auto"/>
            <w:noWrap/>
            <w:hideMark/>
          </w:tcPr>
          <w:p w14:paraId="02064C0D" w14:textId="77777777" w:rsidR="004D4721" w:rsidRPr="00CD53B8" w:rsidRDefault="004D4721" w:rsidP="006D4899">
            <w:pPr>
              <w:rPr>
                <w:color w:val="000000"/>
                <w:sz w:val="22"/>
                <w:szCs w:val="22"/>
              </w:rPr>
            </w:pPr>
            <w:r w:rsidRPr="00CD53B8">
              <w:rPr>
                <w:color w:val="000000"/>
                <w:sz w:val="22"/>
                <w:szCs w:val="22"/>
              </w:rPr>
              <w:t>1.995 (0.362) ab</w:t>
            </w:r>
          </w:p>
        </w:tc>
        <w:tc>
          <w:tcPr>
            <w:tcW w:w="0" w:type="auto"/>
            <w:noWrap/>
            <w:hideMark/>
          </w:tcPr>
          <w:p w14:paraId="46A03A7B" w14:textId="77777777" w:rsidR="004D4721" w:rsidRPr="00CD53B8" w:rsidRDefault="004D4721" w:rsidP="006D4899">
            <w:pPr>
              <w:jc w:val="right"/>
              <w:rPr>
                <w:color w:val="000000"/>
                <w:sz w:val="22"/>
                <w:szCs w:val="22"/>
              </w:rPr>
            </w:pPr>
            <w:r w:rsidRPr="00CD53B8">
              <w:rPr>
                <w:color w:val="000000"/>
                <w:sz w:val="22"/>
                <w:szCs w:val="22"/>
              </w:rPr>
              <w:t>5.95</w:t>
            </w:r>
          </w:p>
        </w:tc>
        <w:tc>
          <w:tcPr>
            <w:tcW w:w="0" w:type="auto"/>
            <w:noWrap/>
            <w:hideMark/>
          </w:tcPr>
          <w:p w14:paraId="0BF05D87" w14:textId="77777777" w:rsidR="004D4721" w:rsidRPr="00CD53B8" w:rsidRDefault="004D4721" w:rsidP="006D4899">
            <w:pPr>
              <w:jc w:val="right"/>
              <w:rPr>
                <w:b/>
                <w:bCs/>
                <w:color w:val="000000"/>
                <w:sz w:val="22"/>
                <w:szCs w:val="22"/>
              </w:rPr>
            </w:pPr>
            <w:r w:rsidRPr="00CD53B8">
              <w:rPr>
                <w:b/>
                <w:bCs/>
                <w:color w:val="000000"/>
                <w:sz w:val="22"/>
                <w:szCs w:val="22"/>
              </w:rPr>
              <w:t>0.0005</w:t>
            </w:r>
          </w:p>
        </w:tc>
      </w:tr>
      <w:tr w:rsidR="004D4721" w:rsidRPr="00CD53B8" w14:paraId="35802DAA" w14:textId="77777777" w:rsidTr="006D4899">
        <w:trPr>
          <w:trHeight w:val="20"/>
          <w:jc w:val="center"/>
        </w:trPr>
        <w:tc>
          <w:tcPr>
            <w:tcW w:w="0" w:type="auto"/>
            <w:noWrap/>
            <w:hideMark/>
          </w:tcPr>
          <w:p w14:paraId="0ECD9203" w14:textId="77777777" w:rsidR="004D4721" w:rsidRPr="00CD53B8" w:rsidRDefault="004D4721" w:rsidP="006D4899">
            <w:pPr>
              <w:jc w:val="right"/>
              <w:rPr>
                <w:color w:val="000000"/>
                <w:sz w:val="22"/>
                <w:szCs w:val="22"/>
              </w:rPr>
            </w:pPr>
            <w:r w:rsidRPr="00CD53B8">
              <w:rPr>
                <w:color w:val="000000"/>
                <w:sz w:val="22"/>
                <w:szCs w:val="22"/>
              </w:rPr>
              <w:t>Mutilidae</w:t>
            </w:r>
          </w:p>
        </w:tc>
        <w:tc>
          <w:tcPr>
            <w:tcW w:w="0" w:type="auto"/>
            <w:noWrap/>
            <w:hideMark/>
          </w:tcPr>
          <w:p w14:paraId="7F6734C2" w14:textId="77777777" w:rsidR="004D4721" w:rsidRPr="00CD53B8" w:rsidRDefault="004D4721" w:rsidP="006D4899">
            <w:pPr>
              <w:rPr>
                <w:color w:val="000000"/>
                <w:sz w:val="22"/>
                <w:szCs w:val="22"/>
              </w:rPr>
            </w:pPr>
            <w:r w:rsidRPr="00CD53B8">
              <w:rPr>
                <w:color w:val="000000"/>
                <w:sz w:val="22"/>
                <w:szCs w:val="22"/>
              </w:rPr>
              <w:t>0.011 (0.005) a</w:t>
            </w:r>
          </w:p>
        </w:tc>
        <w:tc>
          <w:tcPr>
            <w:tcW w:w="0" w:type="auto"/>
            <w:noWrap/>
            <w:hideMark/>
          </w:tcPr>
          <w:p w14:paraId="355FF51B"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D4AE5C0"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D5CC186"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6A793C85" w14:textId="77777777" w:rsidR="004D4721" w:rsidRPr="00CD53B8" w:rsidRDefault="004D4721" w:rsidP="006D4899">
            <w:pPr>
              <w:jc w:val="right"/>
              <w:rPr>
                <w:color w:val="000000"/>
                <w:sz w:val="22"/>
                <w:szCs w:val="22"/>
              </w:rPr>
            </w:pPr>
            <w:r w:rsidRPr="00CD53B8">
              <w:rPr>
                <w:color w:val="000000"/>
                <w:sz w:val="22"/>
                <w:szCs w:val="22"/>
              </w:rPr>
              <w:t>0.75</w:t>
            </w:r>
          </w:p>
        </w:tc>
        <w:tc>
          <w:tcPr>
            <w:tcW w:w="0" w:type="auto"/>
            <w:noWrap/>
            <w:hideMark/>
          </w:tcPr>
          <w:p w14:paraId="4813AA7C" w14:textId="77777777" w:rsidR="004D4721" w:rsidRPr="00CD53B8" w:rsidRDefault="004D4721" w:rsidP="006D4899">
            <w:pPr>
              <w:jc w:val="right"/>
              <w:rPr>
                <w:color w:val="000000"/>
                <w:sz w:val="22"/>
                <w:szCs w:val="22"/>
              </w:rPr>
            </w:pPr>
            <w:r w:rsidRPr="00CD53B8">
              <w:rPr>
                <w:color w:val="000000"/>
                <w:sz w:val="22"/>
                <w:szCs w:val="22"/>
              </w:rPr>
              <w:t>0.521</w:t>
            </w:r>
          </w:p>
        </w:tc>
      </w:tr>
      <w:tr w:rsidR="004D4721" w:rsidRPr="00CD53B8" w14:paraId="213971E2" w14:textId="77777777" w:rsidTr="006D4899">
        <w:trPr>
          <w:trHeight w:val="20"/>
          <w:jc w:val="center"/>
        </w:trPr>
        <w:tc>
          <w:tcPr>
            <w:tcW w:w="0" w:type="auto"/>
            <w:noWrap/>
            <w:hideMark/>
          </w:tcPr>
          <w:p w14:paraId="1164ABB3" w14:textId="77777777" w:rsidR="004D4721" w:rsidRPr="00CD53B8" w:rsidRDefault="004D4721" w:rsidP="006D4899">
            <w:pPr>
              <w:rPr>
                <w:color w:val="000000"/>
                <w:sz w:val="22"/>
                <w:szCs w:val="22"/>
              </w:rPr>
            </w:pPr>
            <w:r w:rsidRPr="00CD53B8">
              <w:rPr>
                <w:color w:val="000000"/>
                <w:sz w:val="22"/>
                <w:szCs w:val="22"/>
              </w:rPr>
              <w:t>Lepidoptera</w:t>
            </w:r>
          </w:p>
        </w:tc>
        <w:tc>
          <w:tcPr>
            <w:tcW w:w="0" w:type="auto"/>
            <w:noWrap/>
            <w:hideMark/>
          </w:tcPr>
          <w:p w14:paraId="5E1BBCCE" w14:textId="77777777" w:rsidR="004D4721" w:rsidRPr="00CD53B8" w:rsidRDefault="004D4721" w:rsidP="006D4899">
            <w:pPr>
              <w:rPr>
                <w:color w:val="000000"/>
                <w:sz w:val="22"/>
                <w:szCs w:val="22"/>
              </w:rPr>
            </w:pPr>
            <w:r w:rsidRPr="00CD53B8">
              <w:rPr>
                <w:color w:val="000000"/>
                <w:sz w:val="22"/>
                <w:szCs w:val="22"/>
              </w:rPr>
              <w:t>0.069 (0.016) a</w:t>
            </w:r>
          </w:p>
        </w:tc>
        <w:tc>
          <w:tcPr>
            <w:tcW w:w="0" w:type="auto"/>
            <w:noWrap/>
            <w:hideMark/>
          </w:tcPr>
          <w:p w14:paraId="69270F50" w14:textId="77777777" w:rsidR="004D4721" w:rsidRPr="00CD53B8" w:rsidRDefault="004D4721" w:rsidP="006D4899">
            <w:pPr>
              <w:rPr>
                <w:color w:val="000000"/>
                <w:sz w:val="22"/>
                <w:szCs w:val="22"/>
              </w:rPr>
            </w:pPr>
            <w:r w:rsidRPr="00CD53B8">
              <w:rPr>
                <w:color w:val="000000"/>
                <w:sz w:val="22"/>
                <w:szCs w:val="22"/>
              </w:rPr>
              <w:t>0.066 (0.032) a</w:t>
            </w:r>
          </w:p>
        </w:tc>
        <w:tc>
          <w:tcPr>
            <w:tcW w:w="0" w:type="auto"/>
            <w:noWrap/>
            <w:hideMark/>
          </w:tcPr>
          <w:p w14:paraId="1A836028" w14:textId="77777777" w:rsidR="004D4721" w:rsidRPr="00CD53B8" w:rsidRDefault="004D4721" w:rsidP="006D4899">
            <w:pPr>
              <w:rPr>
                <w:color w:val="000000"/>
                <w:sz w:val="22"/>
                <w:szCs w:val="22"/>
              </w:rPr>
            </w:pPr>
            <w:r w:rsidRPr="00CD53B8">
              <w:rPr>
                <w:color w:val="000000"/>
                <w:sz w:val="22"/>
                <w:szCs w:val="22"/>
              </w:rPr>
              <w:t>0.039 (0.020) a</w:t>
            </w:r>
          </w:p>
        </w:tc>
        <w:tc>
          <w:tcPr>
            <w:tcW w:w="0" w:type="auto"/>
            <w:noWrap/>
            <w:hideMark/>
          </w:tcPr>
          <w:p w14:paraId="3D0CAE2E" w14:textId="77777777" w:rsidR="004D4721" w:rsidRPr="00CD53B8" w:rsidRDefault="004D4721" w:rsidP="006D4899">
            <w:pPr>
              <w:rPr>
                <w:color w:val="000000"/>
                <w:sz w:val="22"/>
                <w:szCs w:val="22"/>
              </w:rPr>
            </w:pPr>
            <w:r w:rsidRPr="00CD53B8">
              <w:rPr>
                <w:color w:val="000000"/>
                <w:sz w:val="22"/>
                <w:szCs w:val="22"/>
              </w:rPr>
              <w:t>0.151 (0.115) a</w:t>
            </w:r>
          </w:p>
        </w:tc>
        <w:tc>
          <w:tcPr>
            <w:tcW w:w="0" w:type="auto"/>
            <w:noWrap/>
            <w:hideMark/>
          </w:tcPr>
          <w:p w14:paraId="2A82F7C6" w14:textId="77777777" w:rsidR="004D4721" w:rsidRPr="00CD53B8" w:rsidRDefault="004D4721" w:rsidP="006D4899">
            <w:pPr>
              <w:jc w:val="right"/>
              <w:rPr>
                <w:color w:val="000000"/>
                <w:sz w:val="22"/>
                <w:szCs w:val="22"/>
              </w:rPr>
            </w:pPr>
            <w:r w:rsidRPr="00CD53B8">
              <w:rPr>
                <w:color w:val="000000"/>
                <w:sz w:val="22"/>
                <w:szCs w:val="22"/>
              </w:rPr>
              <w:t>0.29</w:t>
            </w:r>
          </w:p>
        </w:tc>
        <w:tc>
          <w:tcPr>
            <w:tcW w:w="0" w:type="auto"/>
            <w:noWrap/>
            <w:hideMark/>
          </w:tcPr>
          <w:p w14:paraId="7D683154" w14:textId="77777777" w:rsidR="004D4721" w:rsidRPr="00CD53B8" w:rsidRDefault="004D4721" w:rsidP="006D4899">
            <w:pPr>
              <w:jc w:val="right"/>
              <w:rPr>
                <w:color w:val="000000"/>
                <w:sz w:val="22"/>
                <w:szCs w:val="22"/>
              </w:rPr>
            </w:pPr>
            <w:r w:rsidRPr="00CD53B8">
              <w:rPr>
                <w:color w:val="000000"/>
                <w:sz w:val="22"/>
                <w:szCs w:val="22"/>
              </w:rPr>
              <w:t>0.835</w:t>
            </w:r>
          </w:p>
        </w:tc>
      </w:tr>
      <w:tr w:rsidR="004D4721" w:rsidRPr="00CD53B8" w14:paraId="2ED362EF" w14:textId="77777777" w:rsidTr="006D4899">
        <w:trPr>
          <w:trHeight w:val="20"/>
          <w:jc w:val="center"/>
        </w:trPr>
        <w:tc>
          <w:tcPr>
            <w:tcW w:w="0" w:type="auto"/>
            <w:noWrap/>
            <w:hideMark/>
          </w:tcPr>
          <w:p w14:paraId="33D2A313" w14:textId="77777777" w:rsidR="004D4721" w:rsidRPr="00CD53B8" w:rsidRDefault="004D4721" w:rsidP="006D4899">
            <w:pPr>
              <w:jc w:val="right"/>
              <w:rPr>
                <w:i/>
                <w:iCs/>
                <w:color w:val="000000"/>
                <w:sz w:val="22"/>
                <w:szCs w:val="22"/>
              </w:rPr>
            </w:pPr>
            <w:r w:rsidRPr="00CD53B8">
              <w:rPr>
                <w:i/>
                <w:iCs/>
                <w:color w:val="000000"/>
                <w:sz w:val="22"/>
                <w:szCs w:val="22"/>
              </w:rPr>
              <w:t>Manduca rustica</w:t>
            </w:r>
          </w:p>
        </w:tc>
        <w:tc>
          <w:tcPr>
            <w:tcW w:w="0" w:type="auto"/>
            <w:noWrap/>
            <w:hideMark/>
          </w:tcPr>
          <w:p w14:paraId="32C6DDAE" w14:textId="77777777" w:rsidR="004D4721" w:rsidRPr="00CD53B8" w:rsidRDefault="004D4721" w:rsidP="006D4899">
            <w:pPr>
              <w:rPr>
                <w:color w:val="000000"/>
                <w:sz w:val="22"/>
                <w:szCs w:val="22"/>
              </w:rPr>
            </w:pPr>
            <w:r w:rsidRPr="00CD53B8">
              <w:rPr>
                <w:color w:val="000000"/>
                <w:sz w:val="22"/>
                <w:szCs w:val="22"/>
              </w:rPr>
              <w:t>0.008 (0.005) a</w:t>
            </w:r>
          </w:p>
        </w:tc>
        <w:tc>
          <w:tcPr>
            <w:tcW w:w="0" w:type="auto"/>
            <w:noWrap/>
            <w:hideMark/>
          </w:tcPr>
          <w:p w14:paraId="12332485"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F0CC0A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747CBAB"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85D2268" w14:textId="77777777" w:rsidR="004D4721" w:rsidRPr="00CD53B8" w:rsidRDefault="004D4721" w:rsidP="006D4899">
            <w:pPr>
              <w:jc w:val="right"/>
              <w:rPr>
                <w:color w:val="000000"/>
                <w:sz w:val="22"/>
                <w:szCs w:val="22"/>
              </w:rPr>
            </w:pPr>
            <w:r w:rsidRPr="00CD53B8">
              <w:rPr>
                <w:color w:val="000000"/>
                <w:sz w:val="22"/>
                <w:szCs w:val="22"/>
              </w:rPr>
              <w:t>1.02</w:t>
            </w:r>
          </w:p>
        </w:tc>
        <w:tc>
          <w:tcPr>
            <w:tcW w:w="0" w:type="auto"/>
            <w:noWrap/>
            <w:hideMark/>
          </w:tcPr>
          <w:p w14:paraId="07FDCDF8" w14:textId="77777777" w:rsidR="004D4721" w:rsidRPr="00CD53B8" w:rsidRDefault="004D4721" w:rsidP="006D4899">
            <w:pPr>
              <w:jc w:val="right"/>
              <w:rPr>
                <w:color w:val="000000"/>
                <w:sz w:val="22"/>
                <w:szCs w:val="22"/>
              </w:rPr>
            </w:pPr>
            <w:r w:rsidRPr="00CD53B8">
              <w:rPr>
                <w:color w:val="000000"/>
                <w:sz w:val="22"/>
                <w:szCs w:val="22"/>
              </w:rPr>
              <w:t>0.382</w:t>
            </w:r>
          </w:p>
        </w:tc>
      </w:tr>
      <w:tr w:rsidR="004D4721" w:rsidRPr="00CD53B8" w14:paraId="2BB47297" w14:textId="77777777" w:rsidTr="006D4899">
        <w:trPr>
          <w:trHeight w:val="20"/>
          <w:jc w:val="center"/>
        </w:trPr>
        <w:tc>
          <w:tcPr>
            <w:tcW w:w="0" w:type="auto"/>
            <w:noWrap/>
            <w:hideMark/>
          </w:tcPr>
          <w:p w14:paraId="7E873B5E" w14:textId="77777777" w:rsidR="004D4721" w:rsidRPr="00CD53B8" w:rsidRDefault="004D4721" w:rsidP="006D4899">
            <w:pPr>
              <w:jc w:val="right"/>
              <w:rPr>
                <w:i/>
                <w:iCs/>
                <w:color w:val="000000"/>
                <w:sz w:val="22"/>
                <w:szCs w:val="22"/>
              </w:rPr>
            </w:pPr>
            <w:r w:rsidRPr="00CD53B8">
              <w:rPr>
                <w:i/>
                <w:iCs/>
                <w:color w:val="000000"/>
                <w:sz w:val="22"/>
                <w:szCs w:val="22"/>
              </w:rPr>
              <w:t>Mocis latipes</w:t>
            </w:r>
          </w:p>
        </w:tc>
        <w:tc>
          <w:tcPr>
            <w:tcW w:w="0" w:type="auto"/>
            <w:noWrap/>
            <w:hideMark/>
          </w:tcPr>
          <w:p w14:paraId="24FD8F78" w14:textId="77777777" w:rsidR="004D4721" w:rsidRPr="00CD53B8" w:rsidRDefault="004D4721" w:rsidP="006D4899">
            <w:pPr>
              <w:rPr>
                <w:color w:val="000000"/>
                <w:sz w:val="22"/>
                <w:szCs w:val="22"/>
              </w:rPr>
            </w:pPr>
            <w:r w:rsidRPr="00CD53B8">
              <w:rPr>
                <w:color w:val="000000"/>
                <w:sz w:val="22"/>
                <w:szCs w:val="22"/>
              </w:rPr>
              <w:t>0.029 (0.010) a</w:t>
            </w:r>
          </w:p>
        </w:tc>
        <w:tc>
          <w:tcPr>
            <w:tcW w:w="0" w:type="auto"/>
            <w:noWrap/>
            <w:hideMark/>
          </w:tcPr>
          <w:p w14:paraId="2E75AE0F" w14:textId="77777777" w:rsidR="004D4721" w:rsidRPr="00CD53B8" w:rsidRDefault="004D4721" w:rsidP="006D4899">
            <w:pPr>
              <w:rPr>
                <w:color w:val="000000"/>
                <w:sz w:val="22"/>
                <w:szCs w:val="22"/>
              </w:rPr>
            </w:pPr>
            <w:r w:rsidRPr="00CD53B8">
              <w:rPr>
                <w:color w:val="000000"/>
                <w:sz w:val="22"/>
                <w:szCs w:val="22"/>
              </w:rPr>
              <w:t>0.049 (0.028) a</w:t>
            </w:r>
          </w:p>
        </w:tc>
        <w:tc>
          <w:tcPr>
            <w:tcW w:w="0" w:type="auto"/>
            <w:noWrap/>
            <w:hideMark/>
          </w:tcPr>
          <w:p w14:paraId="73A34984"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5A484583" w14:textId="77777777" w:rsidR="004D4721" w:rsidRPr="00CD53B8" w:rsidRDefault="004D4721" w:rsidP="006D4899">
            <w:pPr>
              <w:rPr>
                <w:color w:val="000000"/>
                <w:sz w:val="22"/>
                <w:szCs w:val="22"/>
              </w:rPr>
            </w:pPr>
            <w:r w:rsidRPr="00CD53B8">
              <w:rPr>
                <w:color w:val="000000"/>
                <w:sz w:val="22"/>
                <w:szCs w:val="22"/>
              </w:rPr>
              <w:t>0.021 (0.013) a</w:t>
            </w:r>
          </w:p>
        </w:tc>
        <w:tc>
          <w:tcPr>
            <w:tcW w:w="0" w:type="auto"/>
            <w:noWrap/>
            <w:hideMark/>
          </w:tcPr>
          <w:p w14:paraId="219F9679" w14:textId="77777777" w:rsidR="004D4721" w:rsidRPr="00CD53B8" w:rsidRDefault="004D4721" w:rsidP="006D4899">
            <w:pPr>
              <w:jc w:val="right"/>
              <w:rPr>
                <w:color w:val="000000"/>
                <w:sz w:val="22"/>
                <w:szCs w:val="22"/>
              </w:rPr>
            </w:pPr>
            <w:r w:rsidRPr="00CD53B8">
              <w:rPr>
                <w:color w:val="000000"/>
                <w:sz w:val="22"/>
                <w:szCs w:val="22"/>
              </w:rPr>
              <w:t>0.73</w:t>
            </w:r>
          </w:p>
        </w:tc>
        <w:tc>
          <w:tcPr>
            <w:tcW w:w="0" w:type="auto"/>
            <w:noWrap/>
            <w:hideMark/>
          </w:tcPr>
          <w:p w14:paraId="025C584F" w14:textId="77777777" w:rsidR="004D4721" w:rsidRPr="00CD53B8" w:rsidRDefault="004D4721" w:rsidP="006D4899">
            <w:pPr>
              <w:jc w:val="right"/>
              <w:rPr>
                <w:color w:val="000000"/>
                <w:sz w:val="22"/>
                <w:szCs w:val="22"/>
              </w:rPr>
            </w:pPr>
            <w:r w:rsidRPr="00CD53B8">
              <w:rPr>
                <w:color w:val="000000"/>
                <w:sz w:val="22"/>
                <w:szCs w:val="22"/>
              </w:rPr>
              <w:t>0.533</w:t>
            </w:r>
          </w:p>
        </w:tc>
      </w:tr>
      <w:tr w:rsidR="004D4721" w:rsidRPr="00CD53B8" w14:paraId="4211B458" w14:textId="77777777" w:rsidTr="006D4899">
        <w:trPr>
          <w:trHeight w:val="20"/>
          <w:jc w:val="center"/>
        </w:trPr>
        <w:tc>
          <w:tcPr>
            <w:tcW w:w="0" w:type="auto"/>
            <w:noWrap/>
            <w:hideMark/>
          </w:tcPr>
          <w:p w14:paraId="449CE4EC" w14:textId="77777777" w:rsidR="004D4721" w:rsidRPr="00CD53B8" w:rsidRDefault="004D4721" w:rsidP="006D4899">
            <w:pPr>
              <w:jc w:val="right"/>
              <w:rPr>
                <w:color w:val="000000"/>
                <w:sz w:val="22"/>
                <w:szCs w:val="22"/>
              </w:rPr>
            </w:pPr>
            <w:r w:rsidRPr="00CD53B8">
              <w:rPr>
                <w:color w:val="000000"/>
                <w:sz w:val="22"/>
                <w:szCs w:val="22"/>
              </w:rPr>
              <w:t>Psychidae</w:t>
            </w:r>
          </w:p>
        </w:tc>
        <w:tc>
          <w:tcPr>
            <w:tcW w:w="0" w:type="auto"/>
            <w:noWrap/>
            <w:hideMark/>
          </w:tcPr>
          <w:p w14:paraId="520708F3" w14:textId="77777777" w:rsidR="004D4721" w:rsidRPr="00CD53B8" w:rsidRDefault="004D4721" w:rsidP="006D4899">
            <w:pPr>
              <w:rPr>
                <w:color w:val="000000"/>
                <w:sz w:val="22"/>
                <w:szCs w:val="22"/>
              </w:rPr>
            </w:pPr>
            <w:r w:rsidRPr="00CD53B8">
              <w:rPr>
                <w:color w:val="000000"/>
                <w:sz w:val="22"/>
                <w:szCs w:val="22"/>
              </w:rPr>
              <w:t>0.032 (0.011) a</w:t>
            </w:r>
          </w:p>
        </w:tc>
        <w:tc>
          <w:tcPr>
            <w:tcW w:w="0" w:type="auto"/>
            <w:noWrap/>
            <w:hideMark/>
          </w:tcPr>
          <w:p w14:paraId="72EF3C99"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EF4B01E" w14:textId="77777777" w:rsidR="004D4721" w:rsidRPr="00CD53B8" w:rsidRDefault="004D4721" w:rsidP="006D4899">
            <w:pPr>
              <w:rPr>
                <w:color w:val="000000"/>
                <w:sz w:val="22"/>
                <w:szCs w:val="22"/>
              </w:rPr>
            </w:pPr>
            <w:r w:rsidRPr="00CD53B8">
              <w:rPr>
                <w:color w:val="000000"/>
                <w:sz w:val="22"/>
                <w:szCs w:val="22"/>
              </w:rPr>
              <w:t>0.023 (0.017) a</w:t>
            </w:r>
          </w:p>
        </w:tc>
        <w:tc>
          <w:tcPr>
            <w:tcW w:w="0" w:type="auto"/>
            <w:noWrap/>
            <w:hideMark/>
          </w:tcPr>
          <w:p w14:paraId="6C155686" w14:textId="77777777" w:rsidR="004D4721" w:rsidRPr="00CD53B8" w:rsidRDefault="004D4721" w:rsidP="006D4899">
            <w:pPr>
              <w:rPr>
                <w:color w:val="000000"/>
                <w:sz w:val="22"/>
                <w:szCs w:val="22"/>
              </w:rPr>
            </w:pPr>
            <w:r w:rsidRPr="00CD53B8">
              <w:rPr>
                <w:color w:val="000000"/>
                <w:sz w:val="22"/>
                <w:szCs w:val="22"/>
              </w:rPr>
              <w:t>0.016 (0.009) a</w:t>
            </w:r>
          </w:p>
        </w:tc>
        <w:tc>
          <w:tcPr>
            <w:tcW w:w="0" w:type="auto"/>
            <w:noWrap/>
            <w:hideMark/>
          </w:tcPr>
          <w:p w14:paraId="09A5348A" w14:textId="77777777" w:rsidR="004D4721" w:rsidRPr="00CD53B8" w:rsidRDefault="004D4721" w:rsidP="006D4899">
            <w:pPr>
              <w:jc w:val="right"/>
              <w:rPr>
                <w:color w:val="000000"/>
                <w:sz w:val="22"/>
                <w:szCs w:val="22"/>
              </w:rPr>
            </w:pPr>
            <w:r w:rsidRPr="00CD53B8">
              <w:rPr>
                <w:color w:val="000000"/>
                <w:sz w:val="22"/>
                <w:szCs w:val="22"/>
              </w:rPr>
              <w:t>0.77</w:t>
            </w:r>
          </w:p>
        </w:tc>
        <w:tc>
          <w:tcPr>
            <w:tcW w:w="0" w:type="auto"/>
            <w:noWrap/>
            <w:hideMark/>
          </w:tcPr>
          <w:p w14:paraId="21DD4E4D" w14:textId="77777777" w:rsidR="004D4721" w:rsidRPr="00CD53B8" w:rsidRDefault="004D4721" w:rsidP="006D4899">
            <w:pPr>
              <w:jc w:val="right"/>
              <w:rPr>
                <w:color w:val="000000"/>
                <w:sz w:val="22"/>
                <w:szCs w:val="22"/>
              </w:rPr>
            </w:pPr>
            <w:r w:rsidRPr="00CD53B8">
              <w:rPr>
                <w:color w:val="000000"/>
                <w:sz w:val="22"/>
                <w:szCs w:val="22"/>
              </w:rPr>
              <w:t>0.512</w:t>
            </w:r>
          </w:p>
        </w:tc>
      </w:tr>
      <w:tr w:rsidR="004D4721" w:rsidRPr="00CD53B8" w14:paraId="3BA9BA4C" w14:textId="77777777" w:rsidTr="006D4899">
        <w:trPr>
          <w:trHeight w:val="20"/>
          <w:jc w:val="center"/>
        </w:trPr>
        <w:tc>
          <w:tcPr>
            <w:tcW w:w="0" w:type="auto"/>
            <w:noWrap/>
            <w:hideMark/>
          </w:tcPr>
          <w:p w14:paraId="3C405BAD" w14:textId="77777777" w:rsidR="004D4721" w:rsidRPr="00CD53B8" w:rsidRDefault="004D4721" w:rsidP="006D4899">
            <w:pPr>
              <w:rPr>
                <w:color w:val="000000"/>
                <w:sz w:val="22"/>
                <w:szCs w:val="22"/>
              </w:rPr>
            </w:pPr>
            <w:r w:rsidRPr="00CD53B8">
              <w:rPr>
                <w:color w:val="000000"/>
                <w:sz w:val="22"/>
                <w:szCs w:val="22"/>
              </w:rPr>
              <w:t>Mantodea</w:t>
            </w:r>
          </w:p>
        </w:tc>
        <w:tc>
          <w:tcPr>
            <w:tcW w:w="0" w:type="auto"/>
            <w:noWrap/>
            <w:hideMark/>
          </w:tcPr>
          <w:p w14:paraId="0C09CF2C" w14:textId="77777777" w:rsidR="004D4721" w:rsidRPr="00CD53B8" w:rsidRDefault="004D4721" w:rsidP="006D4899">
            <w:pPr>
              <w:rPr>
                <w:color w:val="000000"/>
                <w:sz w:val="22"/>
                <w:szCs w:val="22"/>
              </w:rPr>
            </w:pPr>
            <w:r w:rsidRPr="00CD53B8">
              <w:rPr>
                <w:color w:val="000000"/>
                <w:sz w:val="22"/>
                <w:szCs w:val="22"/>
              </w:rPr>
              <w:t>0.005 (0.004) a</w:t>
            </w:r>
          </w:p>
        </w:tc>
        <w:tc>
          <w:tcPr>
            <w:tcW w:w="0" w:type="auto"/>
            <w:noWrap/>
            <w:hideMark/>
          </w:tcPr>
          <w:p w14:paraId="6F5D7DDC"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0B24792"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0270A68D"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36B2221A" w14:textId="77777777" w:rsidR="004D4721" w:rsidRPr="00CD53B8" w:rsidRDefault="004D4721" w:rsidP="006D4899">
            <w:pPr>
              <w:jc w:val="right"/>
              <w:rPr>
                <w:color w:val="000000"/>
                <w:sz w:val="22"/>
                <w:szCs w:val="22"/>
              </w:rPr>
            </w:pPr>
            <w:r w:rsidRPr="00CD53B8">
              <w:rPr>
                <w:color w:val="000000"/>
                <w:sz w:val="22"/>
                <w:szCs w:val="22"/>
              </w:rPr>
              <w:t>0.34</w:t>
            </w:r>
          </w:p>
        </w:tc>
        <w:tc>
          <w:tcPr>
            <w:tcW w:w="0" w:type="auto"/>
            <w:noWrap/>
            <w:hideMark/>
          </w:tcPr>
          <w:p w14:paraId="6AD2FFBC" w14:textId="77777777" w:rsidR="004D4721" w:rsidRPr="00CD53B8" w:rsidRDefault="004D4721" w:rsidP="006D4899">
            <w:pPr>
              <w:jc w:val="right"/>
              <w:rPr>
                <w:color w:val="000000"/>
                <w:sz w:val="22"/>
                <w:szCs w:val="22"/>
              </w:rPr>
            </w:pPr>
            <w:r w:rsidRPr="00CD53B8">
              <w:rPr>
                <w:color w:val="000000"/>
                <w:sz w:val="22"/>
                <w:szCs w:val="22"/>
              </w:rPr>
              <w:t>0.800</w:t>
            </w:r>
          </w:p>
        </w:tc>
      </w:tr>
      <w:tr w:rsidR="004D4721" w:rsidRPr="00CD53B8" w14:paraId="07259853" w14:textId="77777777" w:rsidTr="006D4899">
        <w:trPr>
          <w:trHeight w:val="20"/>
          <w:jc w:val="center"/>
        </w:trPr>
        <w:tc>
          <w:tcPr>
            <w:tcW w:w="0" w:type="auto"/>
            <w:noWrap/>
            <w:hideMark/>
          </w:tcPr>
          <w:p w14:paraId="795CB7C5" w14:textId="77777777" w:rsidR="004D4721" w:rsidRPr="00CD53B8" w:rsidRDefault="004D4721" w:rsidP="006D4899">
            <w:pPr>
              <w:rPr>
                <w:color w:val="000000"/>
                <w:sz w:val="22"/>
                <w:szCs w:val="22"/>
              </w:rPr>
            </w:pPr>
            <w:r w:rsidRPr="00CD53B8">
              <w:rPr>
                <w:color w:val="000000"/>
                <w:sz w:val="22"/>
                <w:szCs w:val="22"/>
              </w:rPr>
              <w:t>Neuroptera</w:t>
            </w:r>
          </w:p>
        </w:tc>
        <w:tc>
          <w:tcPr>
            <w:tcW w:w="0" w:type="auto"/>
            <w:noWrap/>
            <w:hideMark/>
          </w:tcPr>
          <w:p w14:paraId="7502E950" w14:textId="77777777" w:rsidR="004D4721" w:rsidRPr="00CD53B8" w:rsidRDefault="004D4721" w:rsidP="006D4899">
            <w:pPr>
              <w:rPr>
                <w:color w:val="000000"/>
                <w:sz w:val="22"/>
                <w:szCs w:val="22"/>
              </w:rPr>
            </w:pPr>
            <w:r w:rsidRPr="00CD53B8">
              <w:rPr>
                <w:color w:val="000000"/>
                <w:sz w:val="22"/>
                <w:szCs w:val="22"/>
              </w:rPr>
              <w:t>0.008 (0.005) a</w:t>
            </w:r>
          </w:p>
        </w:tc>
        <w:tc>
          <w:tcPr>
            <w:tcW w:w="0" w:type="auto"/>
            <w:noWrap/>
            <w:hideMark/>
          </w:tcPr>
          <w:p w14:paraId="0BBD9FDF" w14:textId="77777777" w:rsidR="004D4721" w:rsidRPr="00CD53B8" w:rsidRDefault="004D4721" w:rsidP="006D4899">
            <w:pPr>
              <w:rPr>
                <w:color w:val="000000"/>
                <w:sz w:val="22"/>
                <w:szCs w:val="22"/>
              </w:rPr>
            </w:pPr>
            <w:r w:rsidRPr="00CD53B8">
              <w:rPr>
                <w:color w:val="000000"/>
                <w:sz w:val="22"/>
                <w:szCs w:val="22"/>
              </w:rPr>
              <w:t>0.033 (0.023) a</w:t>
            </w:r>
          </w:p>
        </w:tc>
        <w:tc>
          <w:tcPr>
            <w:tcW w:w="0" w:type="auto"/>
            <w:noWrap/>
            <w:hideMark/>
          </w:tcPr>
          <w:p w14:paraId="04AAE09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2A76CBA3"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2A6EEA55" w14:textId="77777777" w:rsidR="004D4721" w:rsidRPr="00CD53B8" w:rsidRDefault="004D4721" w:rsidP="006D4899">
            <w:pPr>
              <w:jc w:val="right"/>
              <w:rPr>
                <w:color w:val="000000"/>
                <w:sz w:val="22"/>
                <w:szCs w:val="22"/>
              </w:rPr>
            </w:pPr>
            <w:r w:rsidRPr="00CD53B8">
              <w:rPr>
                <w:color w:val="000000"/>
                <w:sz w:val="22"/>
                <w:szCs w:val="22"/>
              </w:rPr>
              <w:t>2.01</w:t>
            </w:r>
          </w:p>
        </w:tc>
        <w:tc>
          <w:tcPr>
            <w:tcW w:w="0" w:type="auto"/>
            <w:noWrap/>
            <w:hideMark/>
          </w:tcPr>
          <w:p w14:paraId="7C20889B" w14:textId="77777777" w:rsidR="004D4721" w:rsidRPr="00CD53B8" w:rsidRDefault="004D4721" w:rsidP="006D4899">
            <w:pPr>
              <w:jc w:val="right"/>
              <w:rPr>
                <w:color w:val="000000"/>
                <w:sz w:val="22"/>
                <w:szCs w:val="22"/>
              </w:rPr>
            </w:pPr>
            <w:r w:rsidRPr="00CD53B8">
              <w:rPr>
                <w:color w:val="000000"/>
                <w:sz w:val="22"/>
                <w:szCs w:val="22"/>
              </w:rPr>
              <w:t>0.112</w:t>
            </w:r>
          </w:p>
        </w:tc>
      </w:tr>
      <w:tr w:rsidR="004D4721" w:rsidRPr="00CD53B8" w14:paraId="6AB5F099" w14:textId="77777777" w:rsidTr="006D4899">
        <w:trPr>
          <w:trHeight w:val="20"/>
          <w:jc w:val="center"/>
        </w:trPr>
        <w:tc>
          <w:tcPr>
            <w:tcW w:w="0" w:type="auto"/>
            <w:noWrap/>
            <w:hideMark/>
          </w:tcPr>
          <w:p w14:paraId="48515EED" w14:textId="77777777" w:rsidR="004D4721" w:rsidRPr="00CD53B8" w:rsidRDefault="004D4721" w:rsidP="006D4899">
            <w:pPr>
              <w:jc w:val="right"/>
              <w:rPr>
                <w:color w:val="000000"/>
                <w:sz w:val="22"/>
                <w:szCs w:val="22"/>
              </w:rPr>
            </w:pPr>
            <w:r w:rsidRPr="00CD53B8">
              <w:rPr>
                <w:color w:val="000000"/>
                <w:sz w:val="22"/>
                <w:szCs w:val="22"/>
              </w:rPr>
              <w:t>Chrysopidae</w:t>
            </w:r>
          </w:p>
        </w:tc>
        <w:tc>
          <w:tcPr>
            <w:tcW w:w="0" w:type="auto"/>
            <w:noWrap/>
            <w:hideMark/>
          </w:tcPr>
          <w:p w14:paraId="74B37B78" w14:textId="77777777" w:rsidR="004D4721" w:rsidRPr="00CD53B8" w:rsidRDefault="004D4721" w:rsidP="006D4899">
            <w:pPr>
              <w:rPr>
                <w:color w:val="000000"/>
                <w:sz w:val="22"/>
                <w:szCs w:val="22"/>
              </w:rPr>
            </w:pPr>
            <w:r w:rsidRPr="00CD53B8">
              <w:rPr>
                <w:color w:val="000000"/>
                <w:sz w:val="22"/>
                <w:szCs w:val="22"/>
              </w:rPr>
              <w:t>0.005 (0.004) a</w:t>
            </w:r>
          </w:p>
        </w:tc>
        <w:tc>
          <w:tcPr>
            <w:tcW w:w="0" w:type="auto"/>
            <w:noWrap/>
            <w:hideMark/>
          </w:tcPr>
          <w:p w14:paraId="24948E7A"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722A96BD"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6E5C83E"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183FEED5" w14:textId="77777777" w:rsidR="004D4721" w:rsidRPr="00CD53B8" w:rsidRDefault="004D4721" w:rsidP="006D4899">
            <w:pPr>
              <w:jc w:val="right"/>
              <w:rPr>
                <w:color w:val="000000"/>
                <w:sz w:val="22"/>
                <w:szCs w:val="22"/>
              </w:rPr>
            </w:pPr>
            <w:r w:rsidRPr="00CD53B8">
              <w:rPr>
                <w:color w:val="000000"/>
                <w:sz w:val="22"/>
                <w:szCs w:val="22"/>
              </w:rPr>
              <w:t>1.28</w:t>
            </w:r>
          </w:p>
        </w:tc>
        <w:tc>
          <w:tcPr>
            <w:tcW w:w="0" w:type="auto"/>
            <w:noWrap/>
            <w:hideMark/>
          </w:tcPr>
          <w:p w14:paraId="67BA21F7" w14:textId="77777777" w:rsidR="004D4721" w:rsidRPr="00CD53B8" w:rsidRDefault="004D4721" w:rsidP="006D4899">
            <w:pPr>
              <w:jc w:val="right"/>
              <w:rPr>
                <w:color w:val="000000"/>
                <w:sz w:val="22"/>
                <w:szCs w:val="22"/>
              </w:rPr>
            </w:pPr>
            <w:r w:rsidRPr="00CD53B8">
              <w:rPr>
                <w:color w:val="000000"/>
                <w:sz w:val="22"/>
                <w:szCs w:val="22"/>
              </w:rPr>
              <w:t>0.280</w:t>
            </w:r>
          </w:p>
        </w:tc>
      </w:tr>
      <w:tr w:rsidR="004D4721" w:rsidRPr="00CD53B8" w14:paraId="2D8AE17E" w14:textId="77777777" w:rsidTr="006D4899">
        <w:trPr>
          <w:trHeight w:val="20"/>
          <w:jc w:val="center"/>
        </w:trPr>
        <w:tc>
          <w:tcPr>
            <w:tcW w:w="0" w:type="auto"/>
            <w:noWrap/>
            <w:hideMark/>
          </w:tcPr>
          <w:p w14:paraId="60DBFEB0" w14:textId="77777777" w:rsidR="004D4721" w:rsidRPr="00CD53B8" w:rsidRDefault="004D4721" w:rsidP="006D4899">
            <w:pPr>
              <w:jc w:val="right"/>
              <w:rPr>
                <w:color w:val="000000"/>
                <w:sz w:val="22"/>
                <w:szCs w:val="22"/>
              </w:rPr>
            </w:pPr>
            <w:r w:rsidRPr="00CD53B8">
              <w:rPr>
                <w:color w:val="000000"/>
                <w:sz w:val="22"/>
                <w:szCs w:val="22"/>
              </w:rPr>
              <w:t>Myrmelontidae</w:t>
            </w:r>
          </w:p>
        </w:tc>
        <w:tc>
          <w:tcPr>
            <w:tcW w:w="0" w:type="auto"/>
            <w:noWrap/>
            <w:hideMark/>
          </w:tcPr>
          <w:p w14:paraId="72C68F5C" w14:textId="77777777" w:rsidR="004D4721" w:rsidRPr="00CD53B8" w:rsidRDefault="004D4721" w:rsidP="006D4899">
            <w:pPr>
              <w:rPr>
                <w:color w:val="000000"/>
                <w:sz w:val="22"/>
                <w:szCs w:val="22"/>
              </w:rPr>
            </w:pPr>
            <w:r w:rsidRPr="00CD53B8">
              <w:rPr>
                <w:color w:val="000000"/>
                <w:sz w:val="22"/>
                <w:szCs w:val="22"/>
              </w:rPr>
              <w:t>0.003 (0.003) a</w:t>
            </w:r>
          </w:p>
        </w:tc>
        <w:tc>
          <w:tcPr>
            <w:tcW w:w="0" w:type="auto"/>
            <w:noWrap/>
            <w:hideMark/>
          </w:tcPr>
          <w:p w14:paraId="4676AC11"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1B3D487"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AED1C66"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756781B1" w14:textId="77777777" w:rsidR="004D4721" w:rsidRPr="00CD53B8" w:rsidRDefault="004D4721" w:rsidP="006D4899">
            <w:pPr>
              <w:jc w:val="right"/>
              <w:rPr>
                <w:color w:val="000000"/>
                <w:sz w:val="22"/>
                <w:szCs w:val="22"/>
              </w:rPr>
            </w:pPr>
            <w:r w:rsidRPr="00CD53B8">
              <w:rPr>
                <w:color w:val="000000"/>
                <w:sz w:val="22"/>
                <w:szCs w:val="22"/>
              </w:rPr>
              <w:t>1.04</w:t>
            </w:r>
          </w:p>
        </w:tc>
        <w:tc>
          <w:tcPr>
            <w:tcW w:w="0" w:type="auto"/>
            <w:noWrap/>
            <w:hideMark/>
          </w:tcPr>
          <w:p w14:paraId="1EE76142" w14:textId="77777777" w:rsidR="004D4721" w:rsidRPr="00CD53B8" w:rsidRDefault="004D4721" w:rsidP="006D4899">
            <w:pPr>
              <w:jc w:val="right"/>
              <w:rPr>
                <w:color w:val="000000"/>
                <w:sz w:val="22"/>
                <w:szCs w:val="22"/>
              </w:rPr>
            </w:pPr>
            <w:r w:rsidRPr="00CD53B8">
              <w:rPr>
                <w:color w:val="000000"/>
                <w:sz w:val="22"/>
                <w:szCs w:val="22"/>
              </w:rPr>
              <w:t>0.372</w:t>
            </w:r>
          </w:p>
        </w:tc>
      </w:tr>
      <w:tr w:rsidR="004D4721" w:rsidRPr="00CD53B8" w14:paraId="3060C267" w14:textId="77777777" w:rsidTr="006D4899">
        <w:trPr>
          <w:trHeight w:val="20"/>
          <w:jc w:val="center"/>
        </w:trPr>
        <w:tc>
          <w:tcPr>
            <w:tcW w:w="0" w:type="auto"/>
            <w:noWrap/>
            <w:hideMark/>
          </w:tcPr>
          <w:p w14:paraId="43F9614F" w14:textId="77777777" w:rsidR="004D4721" w:rsidRPr="00CD53B8" w:rsidRDefault="004D4721" w:rsidP="006D4899">
            <w:pPr>
              <w:rPr>
                <w:color w:val="000000"/>
                <w:sz w:val="22"/>
                <w:szCs w:val="22"/>
              </w:rPr>
            </w:pPr>
            <w:r w:rsidRPr="00CD53B8">
              <w:rPr>
                <w:color w:val="000000"/>
                <w:sz w:val="22"/>
                <w:szCs w:val="22"/>
              </w:rPr>
              <w:t>Odonata</w:t>
            </w:r>
          </w:p>
        </w:tc>
        <w:tc>
          <w:tcPr>
            <w:tcW w:w="0" w:type="auto"/>
            <w:noWrap/>
            <w:hideMark/>
          </w:tcPr>
          <w:p w14:paraId="5116F8ED" w14:textId="77777777" w:rsidR="004D4721" w:rsidRPr="00CD53B8" w:rsidRDefault="004D4721" w:rsidP="006D4899">
            <w:pPr>
              <w:rPr>
                <w:color w:val="000000"/>
                <w:sz w:val="22"/>
                <w:szCs w:val="22"/>
              </w:rPr>
            </w:pPr>
            <w:r w:rsidRPr="00CD53B8">
              <w:rPr>
                <w:color w:val="000000"/>
                <w:sz w:val="22"/>
                <w:szCs w:val="22"/>
              </w:rPr>
              <w:t>0.032 (0.012) a</w:t>
            </w:r>
          </w:p>
        </w:tc>
        <w:tc>
          <w:tcPr>
            <w:tcW w:w="0" w:type="auto"/>
            <w:noWrap/>
            <w:hideMark/>
          </w:tcPr>
          <w:p w14:paraId="79588525"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3F8CF9B"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0B414E32" w14:textId="77777777" w:rsidR="004D4721" w:rsidRPr="00CD53B8" w:rsidRDefault="004D4721" w:rsidP="006D4899">
            <w:pPr>
              <w:rPr>
                <w:color w:val="000000"/>
                <w:sz w:val="22"/>
                <w:szCs w:val="22"/>
              </w:rPr>
            </w:pPr>
            <w:r w:rsidRPr="00CD53B8">
              <w:rPr>
                <w:color w:val="000000"/>
                <w:sz w:val="22"/>
                <w:szCs w:val="22"/>
              </w:rPr>
              <w:t>0.031 (0.013) a</w:t>
            </w:r>
          </w:p>
        </w:tc>
        <w:tc>
          <w:tcPr>
            <w:tcW w:w="0" w:type="auto"/>
            <w:noWrap/>
            <w:hideMark/>
          </w:tcPr>
          <w:p w14:paraId="63618251" w14:textId="77777777" w:rsidR="004D4721" w:rsidRPr="00CD53B8" w:rsidRDefault="004D4721" w:rsidP="006D4899">
            <w:pPr>
              <w:jc w:val="right"/>
              <w:rPr>
                <w:color w:val="000000"/>
                <w:sz w:val="22"/>
                <w:szCs w:val="22"/>
              </w:rPr>
            </w:pPr>
            <w:r w:rsidRPr="00CD53B8">
              <w:rPr>
                <w:color w:val="000000"/>
                <w:sz w:val="22"/>
                <w:szCs w:val="22"/>
              </w:rPr>
              <w:t>0.31</w:t>
            </w:r>
          </w:p>
        </w:tc>
        <w:tc>
          <w:tcPr>
            <w:tcW w:w="0" w:type="auto"/>
            <w:noWrap/>
            <w:hideMark/>
          </w:tcPr>
          <w:p w14:paraId="2ED1596F" w14:textId="77777777" w:rsidR="004D4721" w:rsidRPr="00CD53B8" w:rsidRDefault="004D4721" w:rsidP="006D4899">
            <w:pPr>
              <w:jc w:val="right"/>
              <w:rPr>
                <w:color w:val="000000"/>
                <w:sz w:val="22"/>
                <w:szCs w:val="22"/>
              </w:rPr>
            </w:pPr>
            <w:r w:rsidRPr="00CD53B8">
              <w:rPr>
                <w:color w:val="000000"/>
                <w:sz w:val="22"/>
                <w:szCs w:val="22"/>
              </w:rPr>
              <w:t>0.820</w:t>
            </w:r>
          </w:p>
        </w:tc>
      </w:tr>
      <w:tr w:rsidR="004D4721" w:rsidRPr="00CD53B8" w14:paraId="1986E9BE" w14:textId="77777777" w:rsidTr="006D4899">
        <w:trPr>
          <w:trHeight w:val="20"/>
          <w:jc w:val="center"/>
        </w:trPr>
        <w:tc>
          <w:tcPr>
            <w:tcW w:w="0" w:type="auto"/>
            <w:noWrap/>
            <w:hideMark/>
          </w:tcPr>
          <w:p w14:paraId="0B0EC369" w14:textId="77777777" w:rsidR="004D4721" w:rsidRPr="00CD53B8" w:rsidRDefault="004D4721" w:rsidP="006D4899">
            <w:pPr>
              <w:rPr>
                <w:color w:val="000000"/>
                <w:sz w:val="22"/>
                <w:szCs w:val="22"/>
              </w:rPr>
            </w:pPr>
            <w:r w:rsidRPr="00CD53B8">
              <w:rPr>
                <w:color w:val="000000"/>
                <w:sz w:val="22"/>
                <w:szCs w:val="22"/>
              </w:rPr>
              <w:t>Orthoptera</w:t>
            </w:r>
          </w:p>
        </w:tc>
        <w:tc>
          <w:tcPr>
            <w:tcW w:w="0" w:type="auto"/>
            <w:noWrap/>
            <w:hideMark/>
          </w:tcPr>
          <w:p w14:paraId="506B4C64" w14:textId="77777777" w:rsidR="004D4721" w:rsidRPr="00CD53B8" w:rsidRDefault="004D4721" w:rsidP="006D4899">
            <w:pPr>
              <w:rPr>
                <w:color w:val="000000"/>
                <w:sz w:val="22"/>
                <w:szCs w:val="22"/>
              </w:rPr>
            </w:pPr>
            <w:r w:rsidRPr="00CD53B8">
              <w:rPr>
                <w:color w:val="000000"/>
                <w:sz w:val="22"/>
                <w:szCs w:val="22"/>
              </w:rPr>
              <w:t>0.133 (0.035) a</w:t>
            </w:r>
          </w:p>
        </w:tc>
        <w:tc>
          <w:tcPr>
            <w:tcW w:w="0" w:type="auto"/>
            <w:noWrap/>
            <w:hideMark/>
          </w:tcPr>
          <w:p w14:paraId="3F5E697A" w14:textId="77777777" w:rsidR="004D4721" w:rsidRPr="00CD53B8" w:rsidRDefault="004D4721" w:rsidP="006D4899">
            <w:pPr>
              <w:rPr>
                <w:color w:val="000000"/>
                <w:sz w:val="22"/>
                <w:szCs w:val="22"/>
              </w:rPr>
            </w:pPr>
            <w:r w:rsidRPr="00CD53B8">
              <w:rPr>
                <w:color w:val="000000"/>
                <w:sz w:val="22"/>
                <w:szCs w:val="22"/>
              </w:rPr>
              <w:t>0.033 (0.023) a</w:t>
            </w:r>
          </w:p>
        </w:tc>
        <w:tc>
          <w:tcPr>
            <w:tcW w:w="0" w:type="auto"/>
            <w:noWrap/>
            <w:hideMark/>
          </w:tcPr>
          <w:p w14:paraId="24013C4C" w14:textId="77777777" w:rsidR="004D4721" w:rsidRPr="00CD53B8" w:rsidRDefault="004D4721" w:rsidP="006D4899">
            <w:pPr>
              <w:rPr>
                <w:color w:val="000000"/>
                <w:sz w:val="22"/>
                <w:szCs w:val="22"/>
              </w:rPr>
            </w:pPr>
            <w:r w:rsidRPr="00CD53B8">
              <w:rPr>
                <w:color w:val="000000"/>
                <w:sz w:val="22"/>
                <w:szCs w:val="22"/>
              </w:rPr>
              <w:t>0.085 (0.031) a</w:t>
            </w:r>
          </w:p>
        </w:tc>
        <w:tc>
          <w:tcPr>
            <w:tcW w:w="0" w:type="auto"/>
            <w:noWrap/>
            <w:hideMark/>
          </w:tcPr>
          <w:p w14:paraId="5E72F451" w14:textId="77777777" w:rsidR="004D4721" w:rsidRPr="00CD53B8" w:rsidRDefault="004D4721" w:rsidP="006D4899">
            <w:pPr>
              <w:rPr>
                <w:color w:val="000000"/>
                <w:sz w:val="22"/>
                <w:szCs w:val="22"/>
              </w:rPr>
            </w:pPr>
            <w:r w:rsidRPr="00CD53B8">
              <w:rPr>
                <w:color w:val="000000"/>
                <w:sz w:val="22"/>
                <w:szCs w:val="22"/>
              </w:rPr>
              <w:t>0.146 (0.076) a</w:t>
            </w:r>
          </w:p>
        </w:tc>
        <w:tc>
          <w:tcPr>
            <w:tcW w:w="0" w:type="auto"/>
            <w:noWrap/>
            <w:hideMark/>
          </w:tcPr>
          <w:p w14:paraId="7B13B6EA" w14:textId="77777777" w:rsidR="004D4721" w:rsidRPr="00CD53B8" w:rsidRDefault="004D4721" w:rsidP="006D4899">
            <w:pPr>
              <w:jc w:val="right"/>
              <w:rPr>
                <w:color w:val="000000"/>
                <w:sz w:val="22"/>
                <w:szCs w:val="22"/>
              </w:rPr>
            </w:pPr>
            <w:r w:rsidRPr="00CD53B8">
              <w:rPr>
                <w:color w:val="000000"/>
                <w:sz w:val="22"/>
                <w:szCs w:val="22"/>
              </w:rPr>
              <w:t>0.64</w:t>
            </w:r>
          </w:p>
        </w:tc>
        <w:tc>
          <w:tcPr>
            <w:tcW w:w="0" w:type="auto"/>
            <w:noWrap/>
            <w:hideMark/>
          </w:tcPr>
          <w:p w14:paraId="3E5D3A00" w14:textId="77777777" w:rsidR="004D4721" w:rsidRPr="00CD53B8" w:rsidRDefault="004D4721" w:rsidP="006D4899">
            <w:pPr>
              <w:jc w:val="right"/>
              <w:rPr>
                <w:color w:val="000000"/>
                <w:sz w:val="22"/>
                <w:szCs w:val="22"/>
              </w:rPr>
            </w:pPr>
            <w:r w:rsidRPr="00CD53B8">
              <w:rPr>
                <w:color w:val="000000"/>
                <w:sz w:val="22"/>
                <w:szCs w:val="22"/>
              </w:rPr>
              <w:t>0.591</w:t>
            </w:r>
          </w:p>
        </w:tc>
      </w:tr>
      <w:tr w:rsidR="004D4721" w:rsidRPr="00CD53B8" w14:paraId="2F785C4D" w14:textId="77777777" w:rsidTr="006D4899">
        <w:trPr>
          <w:trHeight w:val="20"/>
          <w:jc w:val="center"/>
        </w:trPr>
        <w:tc>
          <w:tcPr>
            <w:tcW w:w="0" w:type="auto"/>
            <w:noWrap/>
            <w:hideMark/>
          </w:tcPr>
          <w:p w14:paraId="67C1EC65" w14:textId="77777777" w:rsidR="004D4721" w:rsidRPr="00CD53B8" w:rsidRDefault="004D4721" w:rsidP="006D4899">
            <w:pPr>
              <w:jc w:val="right"/>
              <w:rPr>
                <w:color w:val="000000"/>
                <w:sz w:val="22"/>
                <w:szCs w:val="22"/>
              </w:rPr>
            </w:pPr>
            <w:r w:rsidRPr="00CD53B8">
              <w:rPr>
                <w:color w:val="000000"/>
                <w:sz w:val="22"/>
                <w:szCs w:val="22"/>
              </w:rPr>
              <w:t>Acrididae</w:t>
            </w:r>
          </w:p>
        </w:tc>
        <w:tc>
          <w:tcPr>
            <w:tcW w:w="0" w:type="auto"/>
            <w:noWrap/>
            <w:hideMark/>
          </w:tcPr>
          <w:p w14:paraId="1596DEBF" w14:textId="77777777" w:rsidR="004D4721" w:rsidRPr="00CD53B8" w:rsidRDefault="004D4721" w:rsidP="006D4899">
            <w:pPr>
              <w:rPr>
                <w:color w:val="000000"/>
                <w:sz w:val="22"/>
                <w:szCs w:val="22"/>
              </w:rPr>
            </w:pPr>
            <w:r w:rsidRPr="00CD53B8">
              <w:rPr>
                <w:color w:val="000000"/>
                <w:sz w:val="22"/>
                <w:szCs w:val="22"/>
              </w:rPr>
              <w:t>0.131 (0.035) a</w:t>
            </w:r>
          </w:p>
        </w:tc>
        <w:tc>
          <w:tcPr>
            <w:tcW w:w="0" w:type="auto"/>
            <w:noWrap/>
            <w:hideMark/>
          </w:tcPr>
          <w:p w14:paraId="57EC091F" w14:textId="77777777" w:rsidR="004D4721" w:rsidRPr="00CD53B8" w:rsidRDefault="004D4721" w:rsidP="006D4899">
            <w:pPr>
              <w:rPr>
                <w:color w:val="000000"/>
                <w:sz w:val="22"/>
                <w:szCs w:val="22"/>
              </w:rPr>
            </w:pPr>
            <w:r w:rsidRPr="00CD53B8">
              <w:rPr>
                <w:color w:val="000000"/>
                <w:sz w:val="22"/>
                <w:szCs w:val="22"/>
              </w:rPr>
              <w:t>0.033 (0.023) a</w:t>
            </w:r>
          </w:p>
        </w:tc>
        <w:tc>
          <w:tcPr>
            <w:tcW w:w="0" w:type="auto"/>
            <w:noWrap/>
            <w:hideMark/>
          </w:tcPr>
          <w:p w14:paraId="1526CBE5" w14:textId="77777777" w:rsidR="004D4721" w:rsidRPr="00CD53B8" w:rsidRDefault="004D4721" w:rsidP="006D4899">
            <w:pPr>
              <w:rPr>
                <w:color w:val="000000"/>
                <w:sz w:val="22"/>
                <w:szCs w:val="22"/>
              </w:rPr>
            </w:pPr>
            <w:r w:rsidRPr="00CD53B8">
              <w:rPr>
                <w:color w:val="000000"/>
                <w:sz w:val="22"/>
                <w:szCs w:val="22"/>
              </w:rPr>
              <w:t>0.078 (0.028) a</w:t>
            </w:r>
          </w:p>
        </w:tc>
        <w:tc>
          <w:tcPr>
            <w:tcW w:w="0" w:type="auto"/>
            <w:noWrap/>
            <w:hideMark/>
          </w:tcPr>
          <w:p w14:paraId="0C68DDAC" w14:textId="77777777" w:rsidR="004D4721" w:rsidRPr="00CD53B8" w:rsidRDefault="004D4721" w:rsidP="006D4899">
            <w:pPr>
              <w:rPr>
                <w:color w:val="000000"/>
                <w:sz w:val="22"/>
                <w:szCs w:val="22"/>
              </w:rPr>
            </w:pPr>
            <w:r w:rsidRPr="00CD53B8">
              <w:rPr>
                <w:color w:val="000000"/>
                <w:sz w:val="22"/>
                <w:szCs w:val="22"/>
              </w:rPr>
              <w:t>0.146 (0.076) a</w:t>
            </w:r>
          </w:p>
        </w:tc>
        <w:tc>
          <w:tcPr>
            <w:tcW w:w="0" w:type="auto"/>
            <w:noWrap/>
            <w:hideMark/>
          </w:tcPr>
          <w:p w14:paraId="2E0CBBEB" w14:textId="77777777" w:rsidR="004D4721" w:rsidRPr="00CD53B8" w:rsidRDefault="004D4721" w:rsidP="006D4899">
            <w:pPr>
              <w:jc w:val="right"/>
              <w:rPr>
                <w:color w:val="000000"/>
                <w:sz w:val="22"/>
                <w:szCs w:val="22"/>
              </w:rPr>
            </w:pPr>
            <w:r w:rsidRPr="00CD53B8">
              <w:rPr>
                <w:color w:val="000000"/>
                <w:sz w:val="22"/>
                <w:szCs w:val="22"/>
              </w:rPr>
              <w:t>0.63</w:t>
            </w:r>
          </w:p>
        </w:tc>
        <w:tc>
          <w:tcPr>
            <w:tcW w:w="0" w:type="auto"/>
            <w:noWrap/>
            <w:hideMark/>
          </w:tcPr>
          <w:p w14:paraId="3991F532" w14:textId="77777777" w:rsidR="004D4721" w:rsidRPr="00CD53B8" w:rsidRDefault="004D4721" w:rsidP="006D4899">
            <w:pPr>
              <w:jc w:val="right"/>
              <w:rPr>
                <w:color w:val="000000"/>
                <w:sz w:val="22"/>
                <w:szCs w:val="22"/>
              </w:rPr>
            </w:pPr>
            <w:r w:rsidRPr="00CD53B8">
              <w:rPr>
                <w:color w:val="000000"/>
                <w:sz w:val="22"/>
                <w:szCs w:val="22"/>
              </w:rPr>
              <w:t>0.597</w:t>
            </w:r>
          </w:p>
        </w:tc>
      </w:tr>
      <w:tr w:rsidR="004D4721" w:rsidRPr="00CD53B8" w14:paraId="14241529" w14:textId="77777777" w:rsidTr="006D4899">
        <w:trPr>
          <w:trHeight w:val="20"/>
          <w:jc w:val="center"/>
        </w:trPr>
        <w:tc>
          <w:tcPr>
            <w:tcW w:w="0" w:type="auto"/>
            <w:noWrap/>
            <w:hideMark/>
          </w:tcPr>
          <w:p w14:paraId="3779C758" w14:textId="77777777" w:rsidR="004D4721" w:rsidRPr="00CD53B8" w:rsidRDefault="004D4721" w:rsidP="006D4899">
            <w:pPr>
              <w:rPr>
                <w:color w:val="000000"/>
                <w:sz w:val="22"/>
                <w:szCs w:val="22"/>
              </w:rPr>
            </w:pPr>
            <w:r w:rsidRPr="00CD53B8">
              <w:rPr>
                <w:color w:val="000000"/>
                <w:sz w:val="22"/>
                <w:szCs w:val="22"/>
              </w:rPr>
              <w:t>Phasmatodea</w:t>
            </w:r>
          </w:p>
        </w:tc>
        <w:tc>
          <w:tcPr>
            <w:tcW w:w="0" w:type="auto"/>
            <w:noWrap/>
            <w:hideMark/>
          </w:tcPr>
          <w:p w14:paraId="55E15ED9" w14:textId="77777777" w:rsidR="004D4721" w:rsidRPr="00CD53B8" w:rsidRDefault="004D4721" w:rsidP="006D4899">
            <w:pPr>
              <w:rPr>
                <w:color w:val="000000"/>
                <w:sz w:val="22"/>
                <w:szCs w:val="22"/>
              </w:rPr>
            </w:pPr>
            <w:r w:rsidRPr="00CD53B8">
              <w:rPr>
                <w:color w:val="000000"/>
                <w:sz w:val="22"/>
                <w:szCs w:val="22"/>
              </w:rPr>
              <w:t>0.011 (0.007) a</w:t>
            </w:r>
          </w:p>
        </w:tc>
        <w:tc>
          <w:tcPr>
            <w:tcW w:w="0" w:type="auto"/>
            <w:noWrap/>
            <w:hideMark/>
          </w:tcPr>
          <w:p w14:paraId="4200898B"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29A963C0"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626496D0"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7FA9024" w14:textId="77777777" w:rsidR="004D4721" w:rsidRPr="00CD53B8" w:rsidRDefault="004D4721" w:rsidP="006D4899">
            <w:pPr>
              <w:jc w:val="right"/>
              <w:rPr>
                <w:color w:val="000000"/>
                <w:sz w:val="22"/>
                <w:szCs w:val="22"/>
              </w:rPr>
            </w:pPr>
            <w:r w:rsidRPr="00CD53B8">
              <w:rPr>
                <w:color w:val="000000"/>
                <w:sz w:val="22"/>
                <w:szCs w:val="22"/>
              </w:rPr>
              <w:t>0.60</w:t>
            </w:r>
          </w:p>
        </w:tc>
        <w:tc>
          <w:tcPr>
            <w:tcW w:w="0" w:type="auto"/>
            <w:noWrap/>
            <w:hideMark/>
          </w:tcPr>
          <w:p w14:paraId="7278821A" w14:textId="77777777" w:rsidR="004D4721" w:rsidRPr="00CD53B8" w:rsidRDefault="004D4721" w:rsidP="006D4899">
            <w:pPr>
              <w:jc w:val="right"/>
              <w:rPr>
                <w:color w:val="000000"/>
                <w:sz w:val="22"/>
                <w:szCs w:val="22"/>
              </w:rPr>
            </w:pPr>
            <w:r w:rsidRPr="00CD53B8">
              <w:rPr>
                <w:color w:val="000000"/>
                <w:sz w:val="22"/>
                <w:szCs w:val="22"/>
              </w:rPr>
              <w:t>0.594</w:t>
            </w:r>
          </w:p>
        </w:tc>
      </w:tr>
      <w:tr w:rsidR="004D4721" w:rsidRPr="00CD53B8" w14:paraId="266EBD0D" w14:textId="77777777" w:rsidTr="006D4899">
        <w:trPr>
          <w:trHeight w:val="20"/>
          <w:jc w:val="center"/>
        </w:trPr>
        <w:tc>
          <w:tcPr>
            <w:tcW w:w="0" w:type="auto"/>
            <w:noWrap/>
            <w:hideMark/>
          </w:tcPr>
          <w:p w14:paraId="474C8728" w14:textId="77777777" w:rsidR="004D4721" w:rsidRPr="00CD53B8" w:rsidRDefault="004D4721" w:rsidP="006D4899">
            <w:pPr>
              <w:rPr>
                <w:color w:val="000000"/>
                <w:sz w:val="22"/>
                <w:szCs w:val="22"/>
              </w:rPr>
            </w:pPr>
            <w:r w:rsidRPr="00CD53B8">
              <w:rPr>
                <w:color w:val="000000"/>
                <w:sz w:val="22"/>
                <w:szCs w:val="22"/>
              </w:rPr>
              <w:t>Psocoptera</w:t>
            </w:r>
          </w:p>
        </w:tc>
        <w:tc>
          <w:tcPr>
            <w:tcW w:w="0" w:type="auto"/>
            <w:noWrap/>
            <w:hideMark/>
          </w:tcPr>
          <w:p w14:paraId="5DE9EB63" w14:textId="77777777" w:rsidR="004D4721" w:rsidRPr="00CD53B8" w:rsidRDefault="004D4721" w:rsidP="006D4899">
            <w:pPr>
              <w:rPr>
                <w:color w:val="000000"/>
                <w:sz w:val="22"/>
                <w:szCs w:val="22"/>
              </w:rPr>
            </w:pPr>
            <w:r w:rsidRPr="00CD53B8">
              <w:rPr>
                <w:color w:val="000000"/>
                <w:sz w:val="22"/>
                <w:szCs w:val="22"/>
              </w:rPr>
              <w:t>0.019 (0.007) a</w:t>
            </w:r>
          </w:p>
        </w:tc>
        <w:tc>
          <w:tcPr>
            <w:tcW w:w="0" w:type="auto"/>
            <w:noWrap/>
            <w:hideMark/>
          </w:tcPr>
          <w:p w14:paraId="71F8175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5A477C3"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21936A27" w14:textId="77777777" w:rsidR="004D4721" w:rsidRPr="00CD53B8" w:rsidRDefault="004D4721" w:rsidP="006D4899">
            <w:pPr>
              <w:rPr>
                <w:color w:val="000000"/>
                <w:sz w:val="22"/>
                <w:szCs w:val="22"/>
              </w:rPr>
            </w:pPr>
            <w:r w:rsidRPr="00CD53B8">
              <w:rPr>
                <w:color w:val="000000"/>
                <w:sz w:val="22"/>
                <w:szCs w:val="22"/>
              </w:rPr>
              <w:t>0.276 (0.261) a</w:t>
            </w:r>
          </w:p>
        </w:tc>
        <w:tc>
          <w:tcPr>
            <w:tcW w:w="0" w:type="auto"/>
            <w:noWrap/>
            <w:hideMark/>
          </w:tcPr>
          <w:p w14:paraId="2F5C2CBE" w14:textId="77777777" w:rsidR="004D4721" w:rsidRPr="00CD53B8" w:rsidRDefault="004D4721" w:rsidP="006D4899">
            <w:pPr>
              <w:jc w:val="right"/>
              <w:rPr>
                <w:color w:val="000000"/>
                <w:sz w:val="22"/>
                <w:szCs w:val="22"/>
              </w:rPr>
            </w:pPr>
            <w:r w:rsidRPr="00CD53B8">
              <w:rPr>
                <w:color w:val="000000"/>
                <w:sz w:val="22"/>
                <w:szCs w:val="22"/>
              </w:rPr>
              <w:t>0.81</w:t>
            </w:r>
          </w:p>
        </w:tc>
        <w:tc>
          <w:tcPr>
            <w:tcW w:w="0" w:type="auto"/>
            <w:noWrap/>
            <w:hideMark/>
          </w:tcPr>
          <w:p w14:paraId="7E2D2EF1" w14:textId="77777777" w:rsidR="004D4721" w:rsidRPr="00CD53B8" w:rsidRDefault="004D4721" w:rsidP="006D4899">
            <w:pPr>
              <w:jc w:val="right"/>
              <w:rPr>
                <w:color w:val="000000"/>
                <w:sz w:val="22"/>
                <w:szCs w:val="22"/>
              </w:rPr>
            </w:pPr>
            <w:r w:rsidRPr="00CD53B8">
              <w:rPr>
                <w:color w:val="000000"/>
                <w:sz w:val="22"/>
                <w:szCs w:val="22"/>
              </w:rPr>
              <w:t>0.486</w:t>
            </w:r>
          </w:p>
        </w:tc>
      </w:tr>
    </w:tbl>
    <w:p w14:paraId="70B0ABEE" w14:textId="424CD596" w:rsidR="00EB2736" w:rsidRDefault="00457CA7">
      <w:r>
        <w:lastRenderedPageBreak/>
        <w:t>Table 2-15. Continued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1531"/>
        <w:gridCol w:w="2069"/>
        <w:gridCol w:w="1620"/>
        <w:gridCol w:w="1440"/>
        <w:gridCol w:w="720"/>
        <w:gridCol w:w="990"/>
      </w:tblGrid>
      <w:tr w:rsidR="00A20861" w:rsidRPr="00CD53B8" w14:paraId="6BDCF538" w14:textId="77777777" w:rsidTr="00457CA7">
        <w:trPr>
          <w:trHeight w:val="20"/>
          <w:jc w:val="center"/>
        </w:trPr>
        <w:tc>
          <w:tcPr>
            <w:tcW w:w="2430" w:type="dxa"/>
            <w:tcBorders>
              <w:top w:val="single" w:sz="4" w:space="0" w:color="auto"/>
            </w:tcBorders>
            <w:noWrap/>
          </w:tcPr>
          <w:p w14:paraId="3A654940" w14:textId="77777777" w:rsidR="00A20861" w:rsidRPr="00CD53B8" w:rsidRDefault="00A20861" w:rsidP="00A20861">
            <w:pPr>
              <w:rPr>
                <w:color w:val="000000"/>
                <w:sz w:val="22"/>
                <w:szCs w:val="22"/>
              </w:rPr>
            </w:pPr>
          </w:p>
        </w:tc>
        <w:tc>
          <w:tcPr>
            <w:tcW w:w="6660" w:type="dxa"/>
            <w:gridSpan w:val="4"/>
            <w:tcBorders>
              <w:top w:val="single" w:sz="4" w:space="0" w:color="auto"/>
            </w:tcBorders>
            <w:noWrap/>
            <w:vAlign w:val="center"/>
          </w:tcPr>
          <w:p w14:paraId="22C4B918" w14:textId="2FC92599" w:rsidR="00A20861" w:rsidRPr="00CD53B8" w:rsidRDefault="00A20861" w:rsidP="00A20861">
            <w:pPr>
              <w:jc w:val="center"/>
              <w:rPr>
                <w:color w:val="000000"/>
                <w:sz w:val="22"/>
                <w:szCs w:val="22"/>
              </w:rPr>
            </w:pPr>
            <w:r w:rsidRPr="00CD53B8">
              <w:rPr>
                <w:sz w:val="22"/>
                <w:szCs w:val="22"/>
              </w:rPr>
              <w:t>Mean number (±SE)/</w:t>
            </w:r>
            <w:r>
              <w:rPr>
                <w:sz w:val="22"/>
                <w:szCs w:val="22"/>
              </w:rPr>
              <w:t>collection effort</w:t>
            </w:r>
          </w:p>
        </w:tc>
        <w:tc>
          <w:tcPr>
            <w:tcW w:w="720" w:type="dxa"/>
            <w:tcBorders>
              <w:top w:val="single" w:sz="4" w:space="0" w:color="auto"/>
            </w:tcBorders>
            <w:noWrap/>
          </w:tcPr>
          <w:p w14:paraId="6FFD8816" w14:textId="77777777" w:rsidR="00A20861" w:rsidRPr="00CD53B8" w:rsidRDefault="00A20861" w:rsidP="00A20861">
            <w:pPr>
              <w:jc w:val="right"/>
              <w:rPr>
                <w:color w:val="000000"/>
                <w:sz w:val="22"/>
                <w:szCs w:val="22"/>
              </w:rPr>
            </w:pPr>
          </w:p>
        </w:tc>
        <w:tc>
          <w:tcPr>
            <w:tcW w:w="990" w:type="dxa"/>
            <w:tcBorders>
              <w:top w:val="single" w:sz="4" w:space="0" w:color="auto"/>
            </w:tcBorders>
            <w:noWrap/>
          </w:tcPr>
          <w:p w14:paraId="6C5AA0F0" w14:textId="77777777" w:rsidR="00A20861" w:rsidRPr="00CD53B8" w:rsidRDefault="00A20861" w:rsidP="00A20861">
            <w:pPr>
              <w:jc w:val="right"/>
              <w:rPr>
                <w:color w:val="000000"/>
                <w:sz w:val="22"/>
                <w:szCs w:val="22"/>
              </w:rPr>
            </w:pPr>
          </w:p>
        </w:tc>
      </w:tr>
      <w:tr w:rsidR="00EB2736" w:rsidRPr="00CD53B8" w14:paraId="471C368C" w14:textId="77777777" w:rsidTr="00457CA7">
        <w:trPr>
          <w:trHeight w:val="20"/>
          <w:jc w:val="center"/>
        </w:trPr>
        <w:tc>
          <w:tcPr>
            <w:tcW w:w="2430" w:type="dxa"/>
            <w:tcBorders>
              <w:bottom w:val="single" w:sz="4" w:space="0" w:color="auto"/>
            </w:tcBorders>
            <w:noWrap/>
            <w:vAlign w:val="center"/>
          </w:tcPr>
          <w:p w14:paraId="2C67F03C" w14:textId="6BAA5D4E" w:rsidR="00A20861" w:rsidRPr="00CD53B8" w:rsidRDefault="00A20861" w:rsidP="00A20861">
            <w:pPr>
              <w:jc w:val="center"/>
              <w:rPr>
                <w:color w:val="000000"/>
                <w:sz w:val="22"/>
                <w:szCs w:val="22"/>
              </w:rPr>
            </w:pPr>
            <w:r w:rsidRPr="00CD53B8">
              <w:rPr>
                <w:color w:val="000000"/>
                <w:sz w:val="22"/>
                <w:szCs w:val="22"/>
              </w:rPr>
              <w:t>Group</w:t>
            </w:r>
          </w:p>
        </w:tc>
        <w:tc>
          <w:tcPr>
            <w:tcW w:w="1531" w:type="dxa"/>
            <w:tcBorders>
              <w:bottom w:val="single" w:sz="4" w:space="0" w:color="auto"/>
            </w:tcBorders>
            <w:noWrap/>
            <w:vAlign w:val="center"/>
          </w:tcPr>
          <w:p w14:paraId="2A780756" w14:textId="01CA5820" w:rsidR="00A20861" w:rsidRPr="00CD53B8" w:rsidRDefault="00A20861" w:rsidP="00A20861">
            <w:pPr>
              <w:jc w:val="center"/>
              <w:rPr>
                <w:color w:val="000000"/>
                <w:sz w:val="22"/>
                <w:szCs w:val="22"/>
              </w:rPr>
            </w:pPr>
            <w:r w:rsidRPr="00CD53B8">
              <w:rPr>
                <w:color w:val="000000"/>
                <w:sz w:val="22"/>
                <w:szCs w:val="22"/>
              </w:rPr>
              <w:t>Center</w:t>
            </w:r>
          </w:p>
        </w:tc>
        <w:tc>
          <w:tcPr>
            <w:tcW w:w="2069" w:type="dxa"/>
            <w:tcBorders>
              <w:bottom w:val="single" w:sz="4" w:space="0" w:color="auto"/>
            </w:tcBorders>
            <w:noWrap/>
            <w:vAlign w:val="center"/>
          </w:tcPr>
          <w:p w14:paraId="59BE4A67" w14:textId="4AA36E8F" w:rsidR="00A20861" w:rsidRPr="00CD53B8" w:rsidRDefault="00A20861" w:rsidP="00A20861">
            <w:pPr>
              <w:jc w:val="center"/>
              <w:rPr>
                <w:color w:val="000000"/>
                <w:sz w:val="22"/>
                <w:szCs w:val="22"/>
              </w:rPr>
            </w:pPr>
            <w:r w:rsidRPr="00CD53B8">
              <w:rPr>
                <w:color w:val="000000"/>
                <w:sz w:val="22"/>
                <w:szCs w:val="22"/>
              </w:rPr>
              <w:t>Corner</w:t>
            </w:r>
          </w:p>
        </w:tc>
        <w:tc>
          <w:tcPr>
            <w:tcW w:w="1620" w:type="dxa"/>
            <w:tcBorders>
              <w:bottom w:val="single" w:sz="4" w:space="0" w:color="auto"/>
            </w:tcBorders>
            <w:noWrap/>
            <w:vAlign w:val="center"/>
          </w:tcPr>
          <w:p w14:paraId="74393B4A" w14:textId="7AD540DC" w:rsidR="00A20861" w:rsidRPr="00CD53B8" w:rsidRDefault="00A20861" w:rsidP="00A20861">
            <w:pPr>
              <w:jc w:val="center"/>
              <w:rPr>
                <w:color w:val="000000"/>
                <w:sz w:val="22"/>
                <w:szCs w:val="22"/>
              </w:rPr>
            </w:pPr>
            <w:r w:rsidRPr="00CD53B8">
              <w:rPr>
                <w:color w:val="000000"/>
                <w:sz w:val="22"/>
                <w:szCs w:val="22"/>
              </w:rPr>
              <w:t>End</w:t>
            </w:r>
          </w:p>
        </w:tc>
        <w:tc>
          <w:tcPr>
            <w:tcW w:w="1440" w:type="dxa"/>
            <w:tcBorders>
              <w:bottom w:val="single" w:sz="4" w:space="0" w:color="auto"/>
            </w:tcBorders>
            <w:noWrap/>
            <w:vAlign w:val="center"/>
          </w:tcPr>
          <w:p w14:paraId="52A478F9" w14:textId="622631C1" w:rsidR="00A20861" w:rsidRPr="00CD53B8" w:rsidRDefault="00A20861" w:rsidP="00A20861">
            <w:pPr>
              <w:jc w:val="center"/>
              <w:rPr>
                <w:color w:val="000000"/>
                <w:sz w:val="22"/>
                <w:szCs w:val="22"/>
              </w:rPr>
            </w:pPr>
            <w:r w:rsidRPr="00CD53B8">
              <w:rPr>
                <w:color w:val="000000"/>
                <w:sz w:val="22"/>
                <w:szCs w:val="22"/>
              </w:rPr>
              <w:t>Edge Row</w:t>
            </w:r>
          </w:p>
        </w:tc>
        <w:tc>
          <w:tcPr>
            <w:tcW w:w="720" w:type="dxa"/>
            <w:tcBorders>
              <w:bottom w:val="single" w:sz="4" w:space="0" w:color="auto"/>
            </w:tcBorders>
            <w:noWrap/>
            <w:vAlign w:val="center"/>
          </w:tcPr>
          <w:p w14:paraId="0AC1C24D" w14:textId="6E4FA070" w:rsidR="00A20861" w:rsidRPr="00CD53B8" w:rsidRDefault="00A20861" w:rsidP="00A20861">
            <w:pPr>
              <w:jc w:val="center"/>
              <w:rPr>
                <w:color w:val="000000"/>
                <w:sz w:val="22"/>
                <w:szCs w:val="22"/>
              </w:rPr>
            </w:pPr>
            <w:r w:rsidRPr="00CD53B8">
              <w:rPr>
                <w:color w:val="000000"/>
                <w:sz w:val="22"/>
                <w:szCs w:val="22"/>
              </w:rPr>
              <w:t>F</w:t>
            </w:r>
          </w:p>
        </w:tc>
        <w:tc>
          <w:tcPr>
            <w:tcW w:w="990" w:type="dxa"/>
            <w:tcBorders>
              <w:bottom w:val="single" w:sz="4" w:space="0" w:color="auto"/>
            </w:tcBorders>
            <w:noWrap/>
            <w:vAlign w:val="center"/>
          </w:tcPr>
          <w:p w14:paraId="4647AF48" w14:textId="7FCAD508" w:rsidR="00A20861" w:rsidRPr="00CD53B8" w:rsidRDefault="00A20861" w:rsidP="00A20861">
            <w:pPr>
              <w:jc w:val="center"/>
              <w:rPr>
                <w:color w:val="000000"/>
                <w:sz w:val="22"/>
                <w:szCs w:val="22"/>
              </w:rPr>
            </w:pPr>
            <w:r w:rsidRPr="00CD53B8">
              <w:rPr>
                <w:i/>
                <w:iCs/>
                <w:color w:val="000000"/>
                <w:sz w:val="22"/>
                <w:szCs w:val="22"/>
              </w:rPr>
              <w:t>P</w:t>
            </w:r>
          </w:p>
        </w:tc>
      </w:tr>
      <w:tr w:rsidR="00EB2736" w:rsidRPr="00CD53B8" w14:paraId="5B2DC6D8" w14:textId="77777777" w:rsidTr="00457CA7">
        <w:trPr>
          <w:trHeight w:val="99"/>
          <w:jc w:val="center"/>
        </w:trPr>
        <w:tc>
          <w:tcPr>
            <w:tcW w:w="2430" w:type="dxa"/>
            <w:tcBorders>
              <w:top w:val="single" w:sz="4" w:space="0" w:color="auto"/>
            </w:tcBorders>
            <w:noWrap/>
          </w:tcPr>
          <w:p w14:paraId="73381EF2" w14:textId="235B86EC" w:rsidR="00A20861" w:rsidRPr="00CD53B8" w:rsidRDefault="00A20861" w:rsidP="00A20861">
            <w:pPr>
              <w:rPr>
                <w:color w:val="000000"/>
                <w:sz w:val="22"/>
                <w:szCs w:val="22"/>
              </w:rPr>
            </w:pPr>
            <w:r>
              <w:rPr>
                <w:color w:val="000000"/>
                <w:sz w:val="22"/>
                <w:szCs w:val="22"/>
              </w:rPr>
              <w:t>N</w:t>
            </w:r>
          </w:p>
        </w:tc>
        <w:tc>
          <w:tcPr>
            <w:tcW w:w="1531" w:type="dxa"/>
            <w:tcBorders>
              <w:top w:val="single" w:sz="4" w:space="0" w:color="auto"/>
            </w:tcBorders>
            <w:noWrap/>
          </w:tcPr>
          <w:p w14:paraId="4B082984" w14:textId="7BFE80FE" w:rsidR="00A20861" w:rsidRPr="00CD53B8" w:rsidRDefault="00A20861" w:rsidP="00A20861">
            <w:pPr>
              <w:rPr>
                <w:color w:val="000000"/>
                <w:sz w:val="22"/>
                <w:szCs w:val="22"/>
              </w:rPr>
            </w:pPr>
            <w:r w:rsidRPr="00CD53B8">
              <w:rPr>
                <w:color w:val="000000"/>
                <w:sz w:val="22"/>
                <w:szCs w:val="22"/>
              </w:rPr>
              <w:t>375</w:t>
            </w:r>
          </w:p>
        </w:tc>
        <w:tc>
          <w:tcPr>
            <w:tcW w:w="2069" w:type="dxa"/>
            <w:tcBorders>
              <w:top w:val="single" w:sz="4" w:space="0" w:color="auto"/>
            </w:tcBorders>
            <w:noWrap/>
          </w:tcPr>
          <w:p w14:paraId="132D93AF" w14:textId="6DA791F9" w:rsidR="00A20861" w:rsidRPr="00CD53B8" w:rsidRDefault="00A20861" w:rsidP="00A20861">
            <w:pPr>
              <w:rPr>
                <w:color w:val="000000"/>
                <w:sz w:val="22"/>
                <w:szCs w:val="22"/>
              </w:rPr>
            </w:pPr>
            <w:r w:rsidRPr="00CD53B8">
              <w:rPr>
                <w:color w:val="000000"/>
                <w:sz w:val="22"/>
                <w:szCs w:val="22"/>
              </w:rPr>
              <w:t>61</w:t>
            </w:r>
          </w:p>
        </w:tc>
        <w:tc>
          <w:tcPr>
            <w:tcW w:w="1620" w:type="dxa"/>
            <w:tcBorders>
              <w:top w:val="single" w:sz="4" w:space="0" w:color="auto"/>
            </w:tcBorders>
            <w:noWrap/>
          </w:tcPr>
          <w:p w14:paraId="5687552C" w14:textId="5097E77B" w:rsidR="00A20861" w:rsidRPr="00CD53B8" w:rsidRDefault="00A20861" w:rsidP="00A20861">
            <w:pPr>
              <w:rPr>
                <w:color w:val="000000"/>
                <w:sz w:val="22"/>
                <w:szCs w:val="22"/>
              </w:rPr>
            </w:pPr>
            <w:r w:rsidRPr="00CD53B8">
              <w:rPr>
                <w:color w:val="000000"/>
                <w:sz w:val="22"/>
                <w:szCs w:val="22"/>
              </w:rPr>
              <w:t>129</w:t>
            </w:r>
          </w:p>
        </w:tc>
        <w:tc>
          <w:tcPr>
            <w:tcW w:w="1440" w:type="dxa"/>
            <w:tcBorders>
              <w:top w:val="single" w:sz="4" w:space="0" w:color="auto"/>
            </w:tcBorders>
            <w:noWrap/>
          </w:tcPr>
          <w:p w14:paraId="20DB6675" w14:textId="6E98346B" w:rsidR="00A20861" w:rsidRPr="00CD53B8" w:rsidRDefault="00A20861" w:rsidP="00A20861">
            <w:pPr>
              <w:rPr>
                <w:color w:val="000000"/>
                <w:sz w:val="22"/>
                <w:szCs w:val="22"/>
              </w:rPr>
            </w:pPr>
            <w:r w:rsidRPr="00CD53B8">
              <w:rPr>
                <w:color w:val="000000"/>
                <w:sz w:val="22"/>
                <w:szCs w:val="22"/>
              </w:rPr>
              <w:t>192</w:t>
            </w:r>
          </w:p>
        </w:tc>
        <w:tc>
          <w:tcPr>
            <w:tcW w:w="720" w:type="dxa"/>
            <w:tcBorders>
              <w:top w:val="single" w:sz="4" w:space="0" w:color="auto"/>
            </w:tcBorders>
            <w:noWrap/>
          </w:tcPr>
          <w:p w14:paraId="1BF65871" w14:textId="77777777" w:rsidR="00A20861" w:rsidRPr="00CD53B8" w:rsidRDefault="00A20861" w:rsidP="00A20861">
            <w:pPr>
              <w:jc w:val="right"/>
              <w:rPr>
                <w:color w:val="000000"/>
                <w:sz w:val="22"/>
                <w:szCs w:val="22"/>
              </w:rPr>
            </w:pPr>
          </w:p>
        </w:tc>
        <w:tc>
          <w:tcPr>
            <w:tcW w:w="990" w:type="dxa"/>
            <w:tcBorders>
              <w:top w:val="single" w:sz="4" w:space="0" w:color="auto"/>
            </w:tcBorders>
            <w:noWrap/>
          </w:tcPr>
          <w:p w14:paraId="54ABBAE5" w14:textId="77777777" w:rsidR="00A20861" w:rsidRPr="00CD53B8" w:rsidRDefault="00A20861" w:rsidP="00A20861">
            <w:pPr>
              <w:jc w:val="right"/>
              <w:rPr>
                <w:color w:val="000000"/>
                <w:sz w:val="22"/>
                <w:szCs w:val="22"/>
              </w:rPr>
            </w:pPr>
          </w:p>
        </w:tc>
      </w:tr>
      <w:tr w:rsidR="00EB2736" w:rsidRPr="00CD53B8" w14:paraId="488DA843" w14:textId="77777777" w:rsidTr="00457CA7">
        <w:trPr>
          <w:trHeight w:val="20"/>
          <w:jc w:val="center"/>
        </w:trPr>
        <w:tc>
          <w:tcPr>
            <w:tcW w:w="2430" w:type="dxa"/>
            <w:tcBorders>
              <w:bottom w:val="single" w:sz="4" w:space="0" w:color="auto"/>
            </w:tcBorders>
            <w:noWrap/>
          </w:tcPr>
          <w:p w14:paraId="6E44D373" w14:textId="719295F8" w:rsidR="00A20861" w:rsidRPr="00CD53B8" w:rsidRDefault="00A20861" w:rsidP="00A20861">
            <w:pPr>
              <w:rPr>
                <w:color w:val="000000"/>
                <w:sz w:val="22"/>
                <w:szCs w:val="22"/>
              </w:rPr>
            </w:pPr>
            <w:r>
              <w:rPr>
                <w:color w:val="000000"/>
                <w:sz w:val="22"/>
                <w:szCs w:val="22"/>
              </w:rPr>
              <w:t>df</w:t>
            </w:r>
          </w:p>
        </w:tc>
        <w:tc>
          <w:tcPr>
            <w:tcW w:w="1531" w:type="dxa"/>
            <w:tcBorders>
              <w:bottom w:val="single" w:sz="4" w:space="0" w:color="auto"/>
            </w:tcBorders>
            <w:noWrap/>
          </w:tcPr>
          <w:p w14:paraId="6170E454" w14:textId="0165A0ED" w:rsidR="00A20861" w:rsidRPr="00CD53B8" w:rsidRDefault="00A20861" w:rsidP="00A20861">
            <w:pPr>
              <w:rPr>
                <w:color w:val="000000"/>
                <w:sz w:val="22"/>
                <w:szCs w:val="22"/>
              </w:rPr>
            </w:pPr>
            <w:r>
              <w:rPr>
                <w:color w:val="000000"/>
                <w:sz w:val="22"/>
                <w:szCs w:val="22"/>
              </w:rPr>
              <w:t>3, 756</w:t>
            </w:r>
          </w:p>
        </w:tc>
        <w:tc>
          <w:tcPr>
            <w:tcW w:w="2069" w:type="dxa"/>
            <w:tcBorders>
              <w:bottom w:val="single" w:sz="4" w:space="0" w:color="auto"/>
            </w:tcBorders>
            <w:noWrap/>
          </w:tcPr>
          <w:p w14:paraId="42F4469A" w14:textId="77777777" w:rsidR="00A20861" w:rsidRPr="00CD53B8" w:rsidRDefault="00A20861" w:rsidP="00A20861">
            <w:pPr>
              <w:rPr>
                <w:color w:val="000000"/>
                <w:sz w:val="22"/>
                <w:szCs w:val="22"/>
              </w:rPr>
            </w:pPr>
          </w:p>
        </w:tc>
        <w:tc>
          <w:tcPr>
            <w:tcW w:w="1620" w:type="dxa"/>
            <w:tcBorders>
              <w:bottom w:val="single" w:sz="4" w:space="0" w:color="auto"/>
            </w:tcBorders>
            <w:noWrap/>
          </w:tcPr>
          <w:p w14:paraId="304564DA" w14:textId="77777777" w:rsidR="00A20861" w:rsidRPr="00CD53B8" w:rsidRDefault="00A20861" w:rsidP="00A20861">
            <w:pPr>
              <w:rPr>
                <w:color w:val="000000"/>
                <w:sz w:val="22"/>
                <w:szCs w:val="22"/>
              </w:rPr>
            </w:pPr>
          </w:p>
        </w:tc>
        <w:tc>
          <w:tcPr>
            <w:tcW w:w="1440" w:type="dxa"/>
            <w:tcBorders>
              <w:bottom w:val="single" w:sz="4" w:space="0" w:color="auto"/>
            </w:tcBorders>
            <w:noWrap/>
          </w:tcPr>
          <w:p w14:paraId="713AD00A" w14:textId="77777777" w:rsidR="00A20861" w:rsidRPr="00CD53B8" w:rsidRDefault="00A20861" w:rsidP="00A20861">
            <w:pPr>
              <w:rPr>
                <w:color w:val="000000"/>
                <w:sz w:val="22"/>
                <w:szCs w:val="22"/>
              </w:rPr>
            </w:pPr>
          </w:p>
        </w:tc>
        <w:tc>
          <w:tcPr>
            <w:tcW w:w="720" w:type="dxa"/>
            <w:tcBorders>
              <w:bottom w:val="single" w:sz="4" w:space="0" w:color="auto"/>
            </w:tcBorders>
            <w:noWrap/>
          </w:tcPr>
          <w:p w14:paraId="784C0F75" w14:textId="77777777" w:rsidR="00A20861" w:rsidRPr="00CD53B8" w:rsidRDefault="00A20861" w:rsidP="00A20861">
            <w:pPr>
              <w:jc w:val="right"/>
              <w:rPr>
                <w:color w:val="000000"/>
                <w:sz w:val="22"/>
                <w:szCs w:val="22"/>
              </w:rPr>
            </w:pPr>
          </w:p>
        </w:tc>
        <w:tc>
          <w:tcPr>
            <w:tcW w:w="990" w:type="dxa"/>
            <w:tcBorders>
              <w:bottom w:val="single" w:sz="4" w:space="0" w:color="auto"/>
            </w:tcBorders>
            <w:noWrap/>
          </w:tcPr>
          <w:p w14:paraId="18F9F737" w14:textId="77777777" w:rsidR="00A20861" w:rsidRPr="00CD53B8" w:rsidRDefault="00A20861" w:rsidP="00A20861">
            <w:pPr>
              <w:jc w:val="right"/>
              <w:rPr>
                <w:color w:val="000000"/>
                <w:sz w:val="22"/>
                <w:szCs w:val="22"/>
              </w:rPr>
            </w:pPr>
          </w:p>
        </w:tc>
      </w:tr>
    </w:tbl>
    <w:p w14:paraId="375DE33A" w14:textId="656D4A18" w:rsidR="00084F39" w:rsidRPr="00CD53B8" w:rsidRDefault="004D4721" w:rsidP="00084F39">
      <w:r w:rsidRPr="00CD53B8">
        <w:t xml:space="preserve">N = number of observations on three trees during a period of five minutes. </w:t>
      </w:r>
      <w:r w:rsidRPr="00CD53B8">
        <w:rPr>
          <w:b/>
        </w:rPr>
        <w:t>Bold</w:t>
      </w:r>
      <w:r w:rsidRPr="00CD53B8">
        <w:t xml:space="preserve"> values indicate statistical differences with significantly higher means. Means comparisons were made with a Student Newman-Kauel’s test (</w:t>
      </w:r>
      <w:r w:rsidRPr="00CD53B8">
        <w:rPr>
          <w:i/>
        </w:rPr>
        <w:t>P ≤</w:t>
      </w:r>
      <w:r w:rsidRPr="00CD53B8">
        <w:t xml:space="preserve"> 0.05). Means with the same letter are not significantly different. </w:t>
      </w:r>
    </w:p>
    <w:p w14:paraId="6EFF03FD" w14:textId="77777777" w:rsidR="00084F39" w:rsidRDefault="004D4721" w:rsidP="004D4721">
      <w:pPr>
        <w:sectPr w:rsidR="00084F39" w:rsidSect="00084F39">
          <w:pgSz w:w="15840" w:h="12240" w:orient="landscape" w:code="1"/>
          <w:pgMar w:top="1440" w:right="1440" w:bottom="1440" w:left="1440" w:header="720" w:footer="720" w:gutter="0"/>
          <w:cols w:space="720"/>
          <w:docGrid w:linePitch="360"/>
        </w:sectPr>
      </w:pPr>
      <w:r w:rsidRPr="00CD53B8">
        <w:br w:type="page"/>
      </w:r>
      <w:bookmarkStart w:id="56" w:name="Table216"/>
    </w:p>
    <w:p w14:paraId="487A64EF" w14:textId="2CC0796D" w:rsidR="00671EBB" w:rsidRPr="00CD53B8" w:rsidRDefault="004D4721" w:rsidP="004D4721">
      <w:r w:rsidRPr="00CD53B8">
        <w:lastRenderedPageBreak/>
        <w:t>Table 2-</w:t>
      </w:r>
      <w:r w:rsidR="00E37F2A" w:rsidRPr="00CD53B8">
        <w:t>16.</w:t>
      </w:r>
      <w:r w:rsidRPr="00CD53B8">
        <w:t xml:space="preserve"> Organisms more prevalent in weedy compared to grassy inter-row grassy areas in </w:t>
      </w:r>
      <w:r w:rsidR="00654E13" w:rsidRPr="00CD53B8">
        <w:tab/>
      </w:r>
      <w:r w:rsidRPr="00CD53B8">
        <w:t xml:space="preserve">four north central Florida olive groves from active sampling methods </w:t>
      </w:r>
      <w:r w:rsidR="00E37F2A" w:rsidRPr="00CD53B8">
        <w:t>i</w:t>
      </w:r>
      <w:r w:rsidRPr="00CD53B8">
        <w:t xml:space="preserve">n 2017 and 2018. </w:t>
      </w:r>
      <w:bookmarkEnd w:id="56"/>
    </w:p>
    <w:tbl>
      <w:tblPr>
        <w:tblStyle w:val="TableGrid"/>
        <w:tblW w:w="96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670"/>
        <w:gridCol w:w="1405"/>
        <w:gridCol w:w="546"/>
        <w:gridCol w:w="1393"/>
        <w:gridCol w:w="546"/>
        <w:gridCol w:w="711"/>
        <w:gridCol w:w="895"/>
        <w:gridCol w:w="1110"/>
      </w:tblGrid>
      <w:tr w:rsidR="004D4721" w:rsidRPr="00CD53B8" w14:paraId="15A4B44D" w14:textId="77777777" w:rsidTr="00654E13">
        <w:trPr>
          <w:trHeight w:val="300"/>
          <w:jc w:val="center"/>
        </w:trPr>
        <w:tc>
          <w:tcPr>
            <w:tcW w:w="1384" w:type="dxa"/>
            <w:tcBorders>
              <w:top w:val="single" w:sz="4" w:space="0" w:color="auto"/>
            </w:tcBorders>
            <w:noWrap/>
            <w:hideMark/>
          </w:tcPr>
          <w:p w14:paraId="4F4E5DB7" w14:textId="77777777" w:rsidR="004D4721" w:rsidRPr="00CD53B8" w:rsidRDefault="004D4721" w:rsidP="006D4899">
            <w:pPr>
              <w:jc w:val="center"/>
              <w:rPr>
                <w:sz w:val="22"/>
                <w:szCs w:val="22"/>
              </w:rPr>
            </w:pPr>
          </w:p>
        </w:tc>
        <w:tc>
          <w:tcPr>
            <w:tcW w:w="1670" w:type="dxa"/>
            <w:tcBorders>
              <w:top w:val="single" w:sz="4" w:space="0" w:color="auto"/>
            </w:tcBorders>
            <w:noWrap/>
            <w:hideMark/>
          </w:tcPr>
          <w:p w14:paraId="0C6E24FA" w14:textId="77777777" w:rsidR="004D4721" w:rsidRPr="00CD53B8" w:rsidRDefault="004D4721" w:rsidP="006D4899">
            <w:pPr>
              <w:rPr>
                <w:sz w:val="22"/>
                <w:szCs w:val="22"/>
              </w:rPr>
            </w:pPr>
          </w:p>
        </w:tc>
        <w:tc>
          <w:tcPr>
            <w:tcW w:w="1951" w:type="dxa"/>
            <w:gridSpan w:val="2"/>
            <w:tcBorders>
              <w:top w:val="single" w:sz="4" w:space="0" w:color="auto"/>
              <w:bottom w:val="single" w:sz="4" w:space="0" w:color="auto"/>
            </w:tcBorders>
            <w:noWrap/>
            <w:vAlign w:val="center"/>
            <w:hideMark/>
          </w:tcPr>
          <w:p w14:paraId="788D4915" w14:textId="77777777" w:rsidR="004D4721" w:rsidRPr="00CD53B8" w:rsidRDefault="004D4721" w:rsidP="006D4899">
            <w:pPr>
              <w:jc w:val="center"/>
              <w:rPr>
                <w:sz w:val="22"/>
                <w:szCs w:val="22"/>
              </w:rPr>
            </w:pPr>
            <w:r w:rsidRPr="00CD53B8">
              <w:rPr>
                <w:sz w:val="22"/>
                <w:szCs w:val="22"/>
              </w:rPr>
              <w:t>Grassy inter-row</w:t>
            </w:r>
          </w:p>
        </w:tc>
        <w:tc>
          <w:tcPr>
            <w:tcW w:w="1939" w:type="dxa"/>
            <w:gridSpan w:val="2"/>
            <w:tcBorders>
              <w:top w:val="single" w:sz="4" w:space="0" w:color="auto"/>
              <w:bottom w:val="single" w:sz="4" w:space="0" w:color="auto"/>
            </w:tcBorders>
            <w:noWrap/>
            <w:vAlign w:val="center"/>
            <w:hideMark/>
          </w:tcPr>
          <w:p w14:paraId="5F39A8A8" w14:textId="77777777" w:rsidR="004D4721" w:rsidRPr="00CD53B8" w:rsidRDefault="004D4721" w:rsidP="006D4899">
            <w:pPr>
              <w:jc w:val="center"/>
              <w:rPr>
                <w:sz w:val="22"/>
                <w:szCs w:val="22"/>
              </w:rPr>
            </w:pPr>
            <w:r w:rsidRPr="00CD53B8">
              <w:rPr>
                <w:sz w:val="22"/>
                <w:szCs w:val="22"/>
              </w:rPr>
              <w:t>Weedy inter-row</w:t>
            </w:r>
          </w:p>
        </w:tc>
        <w:tc>
          <w:tcPr>
            <w:tcW w:w="711" w:type="dxa"/>
            <w:tcBorders>
              <w:top w:val="single" w:sz="4" w:space="0" w:color="auto"/>
            </w:tcBorders>
            <w:noWrap/>
            <w:vAlign w:val="center"/>
            <w:hideMark/>
          </w:tcPr>
          <w:p w14:paraId="420822F4" w14:textId="77777777" w:rsidR="004D4721" w:rsidRPr="00CD53B8" w:rsidRDefault="004D4721" w:rsidP="006D4899">
            <w:pPr>
              <w:jc w:val="center"/>
              <w:rPr>
                <w:sz w:val="22"/>
                <w:szCs w:val="22"/>
              </w:rPr>
            </w:pPr>
          </w:p>
        </w:tc>
        <w:tc>
          <w:tcPr>
            <w:tcW w:w="895" w:type="dxa"/>
            <w:tcBorders>
              <w:top w:val="single" w:sz="4" w:space="0" w:color="auto"/>
            </w:tcBorders>
            <w:noWrap/>
            <w:vAlign w:val="center"/>
            <w:hideMark/>
          </w:tcPr>
          <w:p w14:paraId="4D31B006" w14:textId="77777777" w:rsidR="004D4721" w:rsidRPr="00CD53B8" w:rsidRDefault="004D4721" w:rsidP="006D4899">
            <w:pPr>
              <w:jc w:val="center"/>
              <w:rPr>
                <w:sz w:val="22"/>
                <w:szCs w:val="22"/>
              </w:rPr>
            </w:pPr>
          </w:p>
        </w:tc>
        <w:tc>
          <w:tcPr>
            <w:tcW w:w="1110" w:type="dxa"/>
            <w:tcBorders>
              <w:top w:val="single" w:sz="4" w:space="0" w:color="auto"/>
            </w:tcBorders>
            <w:noWrap/>
            <w:vAlign w:val="center"/>
            <w:hideMark/>
          </w:tcPr>
          <w:p w14:paraId="063AB7AA" w14:textId="77777777" w:rsidR="004D4721" w:rsidRPr="00CD53B8" w:rsidRDefault="004D4721" w:rsidP="006D4899">
            <w:pPr>
              <w:jc w:val="center"/>
              <w:rPr>
                <w:sz w:val="22"/>
                <w:szCs w:val="22"/>
              </w:rPr>
            </w:pPr>
          </w:p>
        </w:tc>
      </w:tr>
      <w:tr w:rsidR="00654E13" w:rsidRPr="00CD53B8" w14:paraId="45306411" w14:textId="77777777" w:rsidTr="00935E81">
        <w:trPr>
          <w:trHeight w:val="300"/>
          <w:jc w:val="center"/>
        </w:trPr>
        <w:tc>
          <w:tcPr>
            <w:tcW w:w="1384" w:type="dxa"/>
            <w:tcBorders>
              <w:bottom w:val="single" w:sz="4" w:space="0" w:color="auto"/>
            </w:tcBorders>
            <w:noWrap/>
            <w:hideMark/>
          </w:tcPr>
          <w:p w14:paraId="6AA5A2A5" w14:textId="77777777" w:rsidR="004D4721" w:rsidRPr="00CD53B8" w:rsidRDefault="004D4721" w:rsidP="006D4899">
            <w:pPr>
              <w:jc w:val="center"/>
              <w:rPr>
                <w:sz w:val="22"/>
                <w:szCs w:val="22"/>
              </w:rPr>
            </w:pPr>
            <w:r w:rsidRPr="00CD53B8">
              <w:rPr>
                <w:sz w:val="22"/>
                <w:szCs w:val="22"/>
              </w:rPr>
              <w:t>Sampling Method</w:t>
            </w:r>
          </w:p>
        </w:tc>
        <w:tc>
          <w:tcPr>
            <w:tcW w:w="1670" w:type="dxa"/>
            <w:tcBorders>
              <w:bottom w:val="single" w:sz="4" w:space="0" w:color="auto"/>
            </w:tcBorders>
            <w:noWrap/>
            <w:vAlign w:val="center"/>
            <w:hideMark/>
          </w:tcPr>
          <w:p w14:paraId="6F5D8861" w14:textId="2C22558C" w:rsidR="004D4721" w:rsidRPr="00CD53B8" w:rsidRDefault="00935E81" w:rsidP="00935E81">
            <w:pPr>
              <w:jc w:val="center"/>
              <w:rPr>
                <w:sz w:val="22"/>
                <w:szCs w:val="22"/>
              </w:rPr>
            </w:pPr>
            <w:r>
              <w:rPr>
                <w:sz w:val="22"/>
                <w:szCs w:val="22"/>
              </w:rPr>
              <w:t>Group</w:t>
            </w:r>
          </w:p>
        </w:tc>
        <w:tc>
          <w:tcPr>
            <w:tcW w:w="1405" w:type="dxa"/>
            <w:tcBorders>
              <w:top w:val="single" w:sz="4" w:space="0" w:color="auto"/>
              <w:bottom w:val="single" w:sz="4" w:space="0" w:color="auto"/>
            </w:tcBorders>
            <w:noWrap/>
            <w:vAlign w:val="center"/>
            <w:hideMark/>
          </w:tcPr>
          <w:p w14:paraId="7245D56A" w14:textId="77777777" w:rsidR="004D4721" w:rsidRPr="00CD53B8" w:rsidRDefault="004D4721" w:rsidP="006D4899">
            <w:pPr>
              <w:jc w:val="center"/>
              <w:rPr>
                <w:sz w:val="22"/>
                <w:szCs w:val="22"/>
              </w:rPr>
            </w:pPr>
            <w:r w:rsidRPr="00CD53B8">
              <w:rPr>
                <w:sz w:val="22"/>
                <w:szCs w:val="22"/>
              </w:rPr>
              <w:t>Mean (SE)</w:t>
            </w:r>
          </w:p>
        </w:tc>
        <w:tc>
          <w:tcPr>
            <w:tcW w:w="546" w:type="dxa"/>
            <w:tcBorders>
              <w:top w:val="single" w:sz="4" w:space="0" w:color="auto"/>
              <w:bottom w:val="single" w:sz="4" w:space="0" w:color="auto"/>
            </w:tcBorders>
            <w:noWrap/>
            <w:vAlign w:val="center"/>
            <w:hideMark/>
          </w:tcPr>
          <w:p w14:paraId="7C193E29" w14:textId="77777777" w:rsidR="004D4721" w:rsidRPr="00CD53B8" w:rsidRDefault="004D4721" w:rsidP="006D4899">
            <w:pPr>
              <w:jc w:val="center"/>
              <w:rPr>
                <w:sz w:val="22"/>
                <w:szCs w:val="22"/>
              </w:rPr>
            </w:pPr>
            <w:r w:rsidRPr="00CD53B8">
              <w:rPr>
                <w:sz w:val="22"/>
                <w:szCs w:val="22"/>
              </w:rPr>
              <w:t>N</w:t>
            </w:r>
          </w:p>
        </w:tc>
        <w:tc>
          <w:tcPr>
            <w:tcW w:w="1393" w:type="dxa"/>
            <w:tcBorders>
              <w:top w:val="single" w:sz="4" w:space="0" w:color="auto"/>
              <w:bottom w:val="single" w:sz="4" w:space="0" w:color="auto"/>
            </w:tcBorders>
            <w:noWrap/>
            <w:vAlign w:val="center"/>
            <w:hideMark/>
          </w:tcPr>
          <w:p w14:paraId="6F72B86E" w14:textId="77777777" w:rsidR="004D4721" w:rsidRPr="00CD53B8" w:rsidRDefault="004D4721" w:rsidP="006D4899">
            <w:pPr>
              <w:jc w:val="center"/>
              <w:rPr>
                <w:sz w:val="22"/>
                <w:szCs w:val="22"/>
              </w:rPr>
            </w:pPr>
            <w:r w:rsidRPr="00CD53B8">
              <w:rPr>
                <w:sz w:val="22"/>
                <w:szCs w:val="22"/>
              </w:rPr>
              <w:t>Mean (SE)</w:t>
            </w:r>
          </w:p>
        </w:tc>
        <w:tc>
          <w:tcPr>
            <w:tcW w:w="546" w:type="dxa"/>
            <w:tcBorders>
              <w:top w:val="single" w:sz="4" w:space="0" w:color="auto"/>
              <w:bottom w:val="single" w:sz="4" w:space="0" w:color="auto"/>
            </w:tcBorders>
            <w:noWrap/>
            <w:vAlign w:val="center"/>
            <w:hideMark/>
          </w:tcPr>
          <w:p w14:paraId="1F1A58D0" w14:textId="77777777" w:rsidR="004D4721" w:rsidRPr="00CD53B8" w:rsidRDefault="004D4721" w:rsidP="006D4899">
            <w:pPr>
              <w:jc w:val="center"/>
              <w:rPr>
                <w:sz w:val="22"/>
                <w:szCs w:val="22"/>
              </w:rPr>
            </w:pPr>
            <w:r w:rsidRPr="00CD53B8">
              <w:rPr>
                <w:sz w:val="22"/>
                <w:szCs w:val="22"/>
              </w:rPr>
              <w:t>N</w:t>
            </w:r>
          </w:p>
        </w:tc>
        <w:tc>
          <w:tcPr>
            <w:tcW w:w="711" w:type="dxa"/>
            <w:tcBorders>
              <w:bottom w:val="single" w:sz="4" w:space="0" w:color="auto"/>
            </w:tcBorders>
            <w:noWrap/>
            <w:vAlign w:val="center"/>
            <w:hideMark/>
          </w:tcPr>
          <w:p w14:paraId="50CDD8FC" w14:textId="77777777" w:rsidR="004D4721" w:rsidRPr="00CD53B8" w:rsidRDefault="004D4721" w:rsidP="006D4899">
            <w:pPr>
              <w:jc w:val="center"/>
              <w:rPr>
                <w:i/>
                <w:sz w:val="22"/>
                <w:szCs w:val="22"/>
              </w:rPr>
            </w:pPr>
            <w:r w:rsidRPr="00CD53B8">
              <w:rPr>
                <w:i/>
                <w:sz w:val="22"/>
                <w:szCs w:val="22"/>
              </w:rPr>
              <w:t>t</w:t>
            </w:r>
          </w:p>
        </w:tc>
        <w:tc>
          <w:tcPr>
            <w:tcW w:w="895" w:type="dxa"/>
            <w:tcBorders>
              <w:bottom w:val="single" w:sz="4" w:space="0" w:color="auto"/>
            </w:tcBorders>
            <w:noWrap/>
            <w:vAlign w:val="center"/>
            <w:hideMark/>
          </w:tcPr>
          <w:p w14:paraId="040A28F2" w14:textId="77777777" w:rsidR="004D4721" w:rsidRPr="00CD53B8" w:rsidRDefault="004D4721" w:rsidP="006D4899">
            <w:pPr>
              <w:jc w:val="center"/>
              <w:rPr>
                <w:sz w:val="22"/>
                <w:szCs w:val="22"/>
              </w:rPr>
            </w:pPr>
            <w:r w:rsidRPr="00CD53B8">
              <w:rPr>
                <w:sz w:val="22"/>
                <w:szCs w:val="22"/>
              </w:rPr>
              <w:t>df</w:t>
            </w:r>
          </w:p>
        </w:tc>
        <w:tc>
          <w:tcPr>
            <w:tcW w:w="1110" w:type="dxa"/>
            <w:tcBorders>
              <w:bottom w:val="single" w:sz="4" w:space="0" w:color="auto"/>
            </w:tcBorders>
            <w:noWrap/>
            <w:vAlign w:val="center"/>
            <w:hideMark/>
          </w:tcPr>
          <w:p w14:paraId="14D186E3" w14:textId="77777777" w:rsidR="004D4721" w:rsidRPr="00CD53B8" w:rsidRDefault="004D4721" w:rsidP="006D4899">
            <w:pPr>
              <w:jc w:val="center"/>
              <w:rPr>
                <w:i/>
                <w:sz w:val="22"/>
                <w:szCs w:val="22"/>
              </w:rPr>
            </w:pPr>
            <w:r w:rsidRPr="00CD53B8">
              <w:rPr>
                <w:i/>
                <w:sz w:val="22"/>
                <w:szCs w:val="22"/>
              </w:rPr>
              <w:t>P</w:t>
            </w:r>
          </w:p>
        </w:tc>
      </w:tr>
      <w:tr w:rsidR="00654E13" w:rsidRPr="00CD53B8" w14:paraId="3921B258" w14:textId="77777777" w:rsidTr="00654E13">
        <w:trPr>
          <w:trHeight w:val="300"/>
          <w:jc w:val="center"/>
        </w:trPr>
        <w:tc>
          <w:tcPr>
            <w:tcW w:w="1384" w:type="dxa"/>
            <w:tcBorders>
              <w:top w:val="single" w:sz="4" w:space="0" w:color="auto"/>
            </w:tcBorders>
            <w:noWrap/>
            <w:hideMark/>
          </w:tcPr>
          <w:p w14:paraId="6C7BC374" w14:textId="77777777" w:rsidR="004D4721" w:rsidRPr="00CD53B8" w:rsidRDefault="004D4721" w:rsidP="006D4899">
            <w:pPr>
              <w:jc w:val="center"/>
              <w:rPr>
                <w:sz w:val="22"/>
                <w:szCs w:val="22"/>
              </w:rPr>
            </w:pPr>
            <w:r w:rsidRPr="00CD53B8">
              <w:rPr>
                <w:sz w:val="22"/>
                <w:szCs w:val="22"/>
              </w:rPr>
              <w:t>Tap</w:t>
            </w:r>
          </w:p>
        </w:tc>
        <w:tc>
          <w:tcPr>
            <w:tcW w:w="1670" w:type="dxa"/>
            <w:tcBorders>
              <w:top w:val="single" w:sz="4" w:space="0" w:color="auto"/>
            </w:tcBorders>
            <w:noWrap/>
            <w:hideMark/>
          </w:tcPr>
          <w:p w14:paraId="63062CD4" w14:textId="77777777" w:rsidR="004D4721" w:rsidRPr="00CD53B8" w:rsidRDefault="004D4721" w:rsidP="006D4899">
            <w:pPr>
              <w:rPr>
                <w:sz w:val="22"/>
                <w:szCs w:val="22"/>
              </w:rPr>
            </w:pPr>
            <w:r w:rsidRPr="00CD53B8">
              <w:rPr>
                <w:sz w:val="22"/>
                <w:szCs w:val="22"/>
              </w:rPr>
              <w:t>Acari</w:t>
            </w:r>
          </w:p>
        </w:tc>
        <w:tc>
          <w:tcPr>
            <w:tcW w:w="1405" w:type="dxa"/>
            <w:tcBorders>
              <w:top w:val="single" w:sz="4" w:space="0" w:color="auto"/>
            </w:tcBorders>
            <w:noWrap/>
            <w:hideMark/>
          </w:tcPr>
          <w:p w14:paraId="7EF2AC3C" w14:textId="77777777" w:rsidR="004D4721" w:rsidRPr="00CD53B8" w:rsidRDefault="004D4721" w:rsidP="006D4899">
            <w:pPr>
              <w:rPr>
                <w:b/>
                <w:sz w:val="22"/>
                <w:szCs w:val="22"/>
              </w:rPr>
            </w:pPr>
            <w:r w:rsidRPr="00CD53B8">
              <w:rPr>
                <w:b/>
                <w:sz w:val="22"/>
                <w:szCs w:val="22"/>
              </w:rPr>
              <w:t>0.271 (0.015)</w:t>
            </w:r>
          </w:p>
        </w:tc>
        <w:tc>
          <w:tcPr>
            <w:tcW w:w="546" w:type="dxa"/>
            <w:tcBorders>
              <w:top w:val="single" w:sz="4" w:space="0" w:color="auto"/>
            </w:tcBorders>
            <w:noWrap/>
            <w:hideMark/>
          </w:tcPr>
          <w:p w14:paraId="3EC6773A" w14:textId="77777777" w:rsidR="004D4721" w:rsidRPr="00CD53B8" w:rsidRDefault="004D4721" w:rsidP="006D4899">
            <w:pPr>
              <w:rPr>
                <w:sz w:val="22"/>
                <w:szCs w:val="22"/>
              </w:rPr>
            </w:pPr>
            <w:r w:rsidRPr="00CD53B8">
              <w:rPr>
                <w:sz w:val="22"/>
                <w:szCs w:val="22"/>
              </w:rPr>
              <w:t>421</w:t>
            </w:r>
          </w:p>
        </w:tc>
        <w:tc>
          <w:tcPr>
            <w:tcW w:w="1393" w:type="dxa"/>
            <w:tcBorders>
              <w:top w:val="single" w:sz="4" w:space="0" w:color="auto"/>
            </w:tcBorders>
            <w:noWrap/>
            <w:hideMark/>
          </w:tcPr>
          <w:p w14:paraId="5ED8C89B" w14:textId="77777777" w:rsidR="004D4721" w:rsidRPr="00CD53B8" w:rsidRDefault="004D4721" w:rsidP="006D4899">
            <w:pPr>
              <w:rPr>
                <w:sz w:val="22"/>
                <w:szCs w:val="22"/>
              </w:rPr>
            </w:pPr>
            <w:r w:rsidRPr="00CD53B8">
              <w:rPr>
                <w:sz w:val="22"/>
                <w:szCs w:val="22"/>
              </w:rPr>
              <w:t>0.015 (0.005)</w:t>
            </w:r>
          </w:p>
        </w:tc>
        <w:tc>
          <w:tcPr>
            <w:tcW w:w="546" w:type="dxa"/>
            <w:tcBorders>
              <w:top w:val="single" w:sz="4" w:space="0" w:color="auto"/>
            </w:tcBorders>
            <w:noWrap/>
            <w:hideMark/>
          </w:tcPr>
          <w:p w14:paraId="3D94C8A9" w14:textId="77777777" w:rsidR="004D4721" w:rsidRPr="00CD53B8" w:rsidRDefault="004D4721" w:rsidP="006D4899">
            <w:pPr>
              <w:rPr>
                <w:sz w:val="22"/>
                <w:szCs w:val="22"/>
              </w:rPr>
            </w:pPr>
            <w:r w:rsidRPr="00CD53B8">
              <w:rPr>
                <w:sz w:val="22"/>
                <w:szCs w:val="22"/>
              </w:rPr>
              <w:t>843</w:t>
            </w:r>
          </w:p>
        </w:tc>
        <w:tc>
          <w:tcPr>
            <w:tcW w:w="711" w:type="dxa"/>
            <w:tcBorders>
              <w:top w:val="single" w:sz="4" w:space="0" w:color="auto"/>
            </w:tcBorders>
            <w:noWrap/>
            <w:hideMark/>
          </w:tcPr>
          <w:p w14:paraId="0FE2D9E2" w14:textId="77777777" w:rsidR="004D4721" w:rsidRPr="00CD53B8" w:rsidRDefault="004D4721" w:rsidP="006D4899">
            <w:pPr>
              <w:rPr>
                <w:sz w:val="22"/>
                <w:szCs w:val="22"/>
              </w:rPr>
            </w:pPr>
            <w:r w:rsidRPr="00CD53B8">
              <w:rPr>
                <w:sz w:val="22"/>
                <w:szCs w:val="22"/>
              </w:rPr>
              <w:t>10.82</w:t>
            </w:r>
          </w:p>
        </w:tc>
        <w:tc>
          <w:tcPr>
            <w:tcW w:w="895" w:type="dxa"/>
            <w:tcBorders>
              <w:top w:val="single" w:sz="4" w:space="0" w:color="auto"/>
            </w:tcBorders>
            <w:noWrap/>
            <w:hideMark/>
          </w:tcPr>
          <w:p w14:paraId="0CCD6874" w14:textId="77777777" w:rsidR="004D4721" w:rsidRPr="00CD53B8" w:rsidRDefault="004D4721" w:rsidP="006D4899">
            <w:pPr>
              <w:rPr>
                <w:sz w:val="22"/>
                <w:szCs w:val="22"/>
              </w:rPr>
            </w:pPr>
            <w:r w:rsidRPr="00CD53B8">
              <w:rPr>
                <w:sz w:val="22"/>
                <w:szCs w:val="22"/>
              </w:rPr>
              <w:t>1, 1262</w:t>
            </w:r>
          </w:p>
        </w:tc>
        <w:tc>
          <w:tcPr>
            <w:tcW w:w="1110" w:type="dxa"/>
            <w:tcBorders>
              <w:top w:val="single" w:sz="4" w:space="0" w:color="auto"/>
            </w:tcBorders>
            <w:noWrap/>
            <w:hideMark/>
          </w:tcPr>
          <w:p w14:paraId="3F2CEA34" w14:textId="77777777" w:rsidR="004D4721" w:rsidRPr="00CD53B8" w:rsidRDefault="004D4721" w:rsidP="006D4899">
            <w:pPr>
              <w:jc w:val="center"/>
              <w:rPr>
                <w:sz w:val="22"/>
                <w:szCs w:val="22"/>
              </w:rPr>
            </w:pPr>
            <w:r w:rsidRPr="00CD53B8">
              <w:rPr>
                <w:sz w:val="22"/>
                <w:szCs w:val="22"/>
              </w:rPr>
              <w:t>&lt; 0.0001</w:t>
            </w:r>
          </w:p>
        </w:tc>
      </w:tr>
      <w:tr w:rsidR="00654E13" w:rsidRPr="00CD53B8" w14:paraId="359F984D" w14:textId="77777777" w:rsidTr="00654E13">
        <w:trPr>
          <w:trHeight w:val="300"/>
          <w:jc w:val="center"/>
        </w:trPr>
        <w:tc>
          <w:tcPr>
            <w:tcW w:w="1384" w:type="dxa"/>
            <w:noWrap/>
            <w:hideMark/>
          </w:tcPr>
          <w:p w14:paraId="5CC3B18F" w14:textId="77777777" w:rsidR="004D4721" w:rsidRPr="00CD53B8" w:rsidRDefault="004D4721" w:rsidP="006D4899">
            <w:pPr>
              <w:jc w:val="center"/>
              <w:rPr>
                <w:sz w:val="22"/>
                <w:szCs w:val="22"/>
              </w:rPr>
            </w:pPr>
          </w:p>
        </w:tc>
        <w:tc>
          <w:tcPr>
            <w:tcW w:w="1670" w:type="dxa"/>
            <w:noWrap/>
            <w:hideMark/>
          </w:tcPr>
          <w:p w14:paraId="5A7FA1C0" w14:textId="77777777" w:rsidR="004D4721" w:rsidRPr="00CD53B8" w:rsidRDefault="004D4721" w:rsidP="006D4899">
            <w:pPr>
              <w:rPr>
                <w:sz w:val="22"/>
                <w:szCs w:val="22"/>
              </w:rPr>
            </w:pPr>
            <w:r w:rsidRPr="00CD53B8">
              <w:rPr>
                <w:sz w:val="22"/>
                <w:szCs w:val="22"/>
              </w:rPr>
              <w:t>Coleoptera</w:t>
            </w:r>
          </w:p>
        </w:tc>
        <w:tc>
          <w:tcPr>
            <w:tcW w:w="1405" w:type="dxa"/>
            <w:noWrap/>
            <w:hideMark/>
          </w:tcPr>
          <w:p w14:paraId="6D6D24AE" w14:textId="77777777" w:rsidR="004D4721" w:rsidRPr="00CD53B8" w:rsidRDefault="004D4721" w:rsidP="006D4899">
            <w:pPr>
              <w:rPr>
                <w:sz w:val="22"/>
                <w:szCs w:val="22"/>
              </w:rPr>
            </w:pPr>
            <w:r w:rsidRPr="00CD53B8">
              <w:rPr>
                <w:sz w:val="22"/>
                <w:szCs w:val="22"/>
              </w:rPr>
              <w:t>0.031 (0.008)</w:t>
            </w:r>
          </w:p>
        </w:tc>
        <w:tc>
          <w:tcPr>
            <w:tcW w:w="546" w:type="dxa"/>
            <w:noWrap/>
            <w:hideMark/>
          </w:tcPr>
          <w:p w14:paraId="0F251090" w14:textId="77777777" w:rsidR="004D4721" w:rsidRPr="00CD53B8" w:rsidRDefault="004D4721" w:rsidP="006D4899">
            <w:pPr>
              <w:rPr>
                <w:sz w:val="22"/>
                <w:szCs w:val="22"/>
              </w:rPr>
            </w:pPr>
            <w:r w:rsidRPr="00CD53B8">
              <w:rPr>
                <w:sz w:val="22"/>
                <w:szCs w:val="22"/>
              </w:rPr>
              <w:t>421</w:t>
            </w:r>
          </w:p>
        </w:tc>
        <w:tc>
          <w:tcPr>
            <w:tcW w:w="1393" w:type="dxa"/>
            <w:noWrap/>
            <w:hideMark/>
          </w:tcPr>
          <w:p w14:paraId="1BF926C7" w14:textId="77777777" w:rsidR="004D4721" w:rsidRPr="00CD53B8" w:rsidRDefault="004D4721" w:rsidP="006D4899">
            <w:pPr>
              <w:rPr>
                <w:b/>
                <w:sz w:val="22"/>
                <w:szCs w:val="22"/>
              </w:rPr>
            </w:pPr>
            <w:r w:rsidRPr="00CD53B8">
              <w:rPr>
                <w:b/>
                <w:sz w:val="22"/>
                <w:szCs w:val="22"/>
              </w:rPr>
              <w:t>0.145 (0.020)</w:t>
            </w:r>
          </w:p>
        </w:tc>
        <w:tc>
          <w:tcPr>
            <w:tcW w:w="546" w:type="dxa"/>
            <w:noWrap/>
            <w:hideMark/>
          </w:tcPr>
          <w:p w14:paraId="40515831" w14:textId="77777777" w:rsidR="004D4721" w:rsidRPr="00CD53B8" w:rsidRDefault="004D4721" w:rsidP="006D4899">
            <w:pPr>
              <w:rPr>
                <w:sz w:val="22"/>
                <w:szCs w:val="22"/>
              </w:rPr>
            </w:pPr>
            <w:r w:rsidRPr="00CD53B8">
              <w:rPr>
                <w:sz w:val="22"/>
                <w:szCs w:val="22"/>
              </w:rPr>
              <w:t>843</w:t>
            </w:r>
          </w:p>
        </w:tc>
        <w:tc>
          <w:tcPr>
            <w:tcW w:w="711" w:type="dxa"/>
            <w:noWrap/>
            <w:hideMark/>
          </w:tcPr>
          <w:p w14:paraId="0BB1169D" w14:textId="77777777" w:rsidR="004D4721" w:rsidRPr="00CD53B8" w:rsidRDefault="004D4721" w:rsidP="006D4899">
            <w:pPr>
              <w:rPr>
                <w:sz w:val="22"/>
                <w:szCs w:val="22"/>
              </w:rPr>
            </w:pPr>
            <w:r w:rsidRPr="00CD53B8">
              <w:rPr>
                <w:sz w:val="22"/>
                <w:szCs w:val="22"/>
              </w:rPr>
              <w:t>4.27</w:t>
            </w:r>
          </w:p>
        </w:tc>
        <w:tc>
          <w:tcPr>
            <w:tcW w:w="895" w:type="dxa"/>
            <w:noWrap/>
            <w:hideMark/>
          </w:tcPr>
          <w:p w14:paraId="23BD2B1A" w14:textId="77777777" w:rsidR="004D4721" w:rsidRPr="00CD53B8" w:rsidRDefault="004D4721" w:rsidP="006D4899">
            <w:pPr>
              <w:rPr>
                <w:sz w:val="22"/>
                <w:szCs w:val="22"/>
              </w:rPr>
            </w:pPr>
            <w:r w:rsidRPr="00CD53B8">
              <w:rPr>
                <w:sz w:val="22"/>
                <w:szCs w:val="22"/>
              </w:rPr>
              <w:t>1, 1262</w:t>
            </w:r>
          </w:p>
        </w:tc>
        <w:tc>
          <w:tcPr>
            <w:tcW w:w="1110" w:type="dxa"/>
            <w:noWrap/>
            <w:hideMark/>
          </w:tcPr>
          <w:p w14:paraId="2B2B426A" w14:textId="77777777" w:rsidR="004D4721" w:rsidRPr="00CD53B8" w:rsidRDefault="004D4721" w:rsidP="006D4899">
            <w:pPr>
              <w:jc w:val="center"/>
              <w:rPr>
                <w:sz w:val="22"/>
                <w:szCs w:val="22"/>
              </w:rPr>
            </w:pPr>
            <w:r w:rsidRPr="00CD53B8">
              <w:rPr>
                <w:sz w:val="22"/>
                <w:szCs w:val="22"/>
              </w:rPr>
              <w:t>&lt; 0.0001</w:t>
            </w:r>
          </w:p>
        </w:tc>
      </w:tr>
      <w:tr w:rsidR="00654E13" w:rsidRPr="00CD53B8" w14:paraId="090A4B2D" w14:textId="77777777" w:rsidTr="00654E13">
        <w:trPr>
          <w:trHeight w:val="300"/>
          <w:jc w:val="center"/>
        </w:trPr>
        <w:tc>
          <w:tcPr>
            <w:tcW w:w="1384" w:type="dxa"/>
            <w:noWrap/>
            <w:hideMark/>
          </w:tcPr>
          <w:p w14:paraId="46A299DD" w14:textId="77777777" w:rsidR="004D4721" w:rsidRPr="00CD53B8" w:rsidRDefault="004D4721" w:rsidP="006D4899">
            <w:pPr>
              <w:jc w:val="center"/>
              <w:rPr>
                <w:sz w:val="22"/>
                <w:szCs w:val="22"/>
              </w:rPr>
            </w:pPr>
          </w:p>
        </w:tc>
        <w:tc>
          <w:tcPr>
            <w:tcW w:w="1670" w:type="dxa"/>
            <w:noWrap/>
            <w:hideMark/>
          </w:tcPr>
          <w:p w14:paraId="66F58F98" w14:textId="77777777" w:rsidR="004D4721" w:rsidRPr="00CD53B8" w:rsidRDefault="004D4721" w:rsidP="006D4899">
            <w:pPr>
              <w:rPr>
                <w:sz w:val="22"/>
                <w:szCs w:val="22"/>
              </w:rPr>
            </w:pPr>
            <w:r w:rsidRPr="00CD53B8">
              <w:rPr>
                <w:sz w:val="22"/>
                <w:szCs w:val="22"/>
              </w:rPr>
              <w:t>Diptera</w:t>
            </w:r>
          </w:p>
        </w:tc>
        <w:tc>
          <w:tcPr>
            <w:tcW w:w="1405" w:type="dxa"/>
            <w:noWrap/>
            <w:hideMark/>
          </w:tcPr>
          <w:p w14:paraId="7592B207" w14:textId="77777777" w:rsidR="004D4721" w:rsidRPr="00CD53B8" w:rsidRDefault="004D4721" w:rsidP="006D4899">
            <w:pPr>
              <w:rPr>
                <w:b/>
                <w:sz w:val="22"/>
                <w:szCs w:val="22"/>
              </w:rPr>
            </w:pPr>
            <w:r w:rsidRPr="00CD53B8">
              <w:rPr>
                <w:b/>
                <w:sz w:val="22"/>
                <w:szCs w:val="22"/>
              </w:rPr>
              <w:t>0.221 (0.029)</w:t>
            </w:r>
          </w:p>
        </w:tc>
        <w:tc>
          <w:tcPr>
            <w:tcW w:w="546" w:type="dxa"/>
            <w:noWrap/>
            <w:hideMark/>
          </w:tcPr>
          <w:p w14:paraId="17C4A165" w14:textId="77777777" w:rsidR="004D4721" w:rsidRPr="00CD53B8" w:rsidRDefault="004D4721" w:rsidP="006D4899">
            <w:pPr>
              <w:rPr>
                <w:sz w:val="22"/>
                <w:szCs w:val="22"/>
              </w:rPr>
            </w:pPr>
            <w:r w:rsidRPr="00CD53B8">
              <w:rPr>
                <w:sz w:val="22"/>
                <w:szCs w:val="22"/>
              </w:rPr>
              <w:t>421</w:t>
            </w:r>
          </w:p>
        </w:tc>
        <w:tc>
          <w:tcPr>
            <w:tcW w:w="1393" w:type="dxa"/>
            <w:noWrap/>
            <w:hideMark/>
          </w:tcPr>
          <w:p w14:paraId="6D705410" w14:textId="77777777" w:rsidR="004D4721" w:rsidRPr="00CD53B8" w:rsidRDefault="004D4721" w:rsidP="006D4899">
            <w:pPr>
              <w:rPr>
                <w:sz w:val="22"/>
                <w:szCs w:val="22"/>
              </w:rPr>
            </w:pPr>
            <w:r w:rsidRPr="00CD53B8">
              <w:rPr>
                <w:sz w:val="22"/>
                <w:szCs w:val="22"/>
              </w:rPr>
              <w:t>0.084 (0.013)</w:t>
            </w:r>
          </w:p>
        </w:tc>
        <w:tc>
          <w:tcPr>
            <w:tcW w:w="546" w:type="dxa"/>
            <w:noWrap/>
            <w:hideMark/>
          </w:tcPr>
          <w:p w14:paraId="0955E8BF" w14:textId="77777777" w:rsidR="004D4721" w:rsidRPr="00CD53B8" w:rsidRDefault="004D4721" w:rsidP="006D4899">
            <w:pPr>
              <w:rPr>
                <w:sz w:val="22"/>
                <w:szCs w:val="22"/>
              </w:rPr>
            </w:pPr>
            <w:r w:rsidRPr="00CD53B8">
              <w:rPr>
                <w:sz w:val="22"/>
                <w:szCs w:val="22"/>
              </w:rPr>
              <w:t>843</w:t>
            </w:r>
          </w:p>
        </w:tc>
        <w:tc>
          <w:tcPr>
            <w:tcW w:w="711" w:type="dxa"/>
            <w:noWrap/>
            <w:hideMark/>
          </w:tcPr>
          <w:p w14:paraId="3FCE8F79" w14:textId="77777777" w:rsidR="004D4721" w:rsidRPr="00CD53B8" w:rsidRDefault="004D4721" w:rsidP="006D4899">
            <w:pPr>
              <w:rPr>
                <w:sz w:val="22"/>
                <w:szCs w:val="22"/>
              </w:rPr>
            </w:pPr>
            <w:r w:rsidRPr="00CD53B8">
              <w:rPr>
                <w:sz w:val="22"/>
                <w:szCs w:val="22"/>
              </w:rPr>
              <w:t>5.24</w:t>
            </w:r>
          </w:p>
        </w:tc>
        <w:tc>
          <w:tcPr>
            <w:tcW w:w="895" w:type="dxa"/>
            <w:noWrap/>
            <w:hideMark/>
          </w:tcPr>
          <w:p w14:paraId="7262F59D" w14:textId="77777777" w:rsidR="004D4721" w:rsidRPr="00CD53B8" w:rsidRDefault="004D4721" w:rsidP="006D4899">
            <w:pPr>
              <w:rPr>
                <w:sz w:val="22"/>
                <w:szCs w:val="22"/>
              </w:rPr>
            </w:pPr>
            <w:r w:rsidRPr="00CD53B8">
              <w:rPr>
                <w:sz w:val="22"/>
                <w:szCs w:val="22"/>
              </w:rPr>
              <w:t>1, 1262</w:t>
            </w:r>
          </w:p>
        </w:tc>
        <w:tc>
          <w:tcPr>
            <w:tcW w:w="1110" w:type="dxa"/>
            <w:noWrap/>
            <w:hideMark/>
          </w:tcPr>
          <w:p w14:paraId="59756E03" w14:textId="77777777" w:rsidR="004D4721" w:rsidRPr="00CD53B8" w:rsidRDefault="004D4721" w:rsidP="006D4899">
            <w:pPr>
              <w:jc w:val="center"/>
              <w:rPr>
                <w:sz w:val="22"/>
                <w:szCs w:val="22"/>
              </w:rPr>
            </w:pPr>
            <w:r w:rsidRPr="00CD53B8">
              <w:rPr>
                <w:sz w:val="22"/>
                <w:szCs w:val="22"/>
              </w:rPr>
              <w:t>&lt; 0.0001</w:t>
            </w:r>
          </w:p>
        </w:tc>
      </w:tr>
      <w:tr w:rsidR="00654E13" w:rsidRPr="00CD53B8" w14:paraId="4CE55435" w14:textId="77777777" w:rsidTr="00654E13">
        <w:trPr>
          <w:trHeight w:val="300"/>
          <w:jc w:val="center"/>
        </w:trPr>
        <w:tc>
          <w:tcPr>
            <w:tcW w:w="1384" w:type="dxa"/>
            <w:noWrap/>
            <w:hideMark/>
          </w:tcPr>
          <w:p w14:paraId="6AF2A7E8" w14:textId="77777777" w:rsidR="004D4721" w:rsidRPr="00CD53B8" w:rsidRDefault="004D4721" w:rsidP="006D4899">
            <w:pPr>
              <w:jc w:val="center"/>
              <w:rPr>
                <w:sz w:val="22"/>
                <w:szCs w:val="22"/>
              </w:rPr>
            </w:pPr>
          </w:p>
        </w:tc>
        <w:tc>
          <w:tcPr>
            <w:tcW w:w="1670" w:type="dxa"/>
            <w:noWrap/>
            <w:hideMark/>
          </w:tcPr>
          <w:p w14:paraId="7A204FB6" w14:textId="77777777" w:rsidR="004D4721" w:rsidRPr="00CD53B8" w:rsidRDefault="004D4721" w:rsidP="006D4899">
            <w:pPr>
              <w:rPr>
                <w:sz w:val="22"/>
                <w:szCs w:val="22"/>
              </w:rPr>
            </w:pPr>
            <w:r w:rsidRPr="00CD53B8">
              <w:rPr>
                <w:sz w:val="22"/>
                <w:szCs w:val="22"/>
              </w:rPr>
              <w:t>Hemiptera</w:t>
            </w:r>
          </w:p>
        </w:tc>
        <w:tc>
          <w:tcPr>
            <w:tcW w:w="1405" w:type="dxa"/>
            <w:noWrap/>
            <w:hideMark/>
          </w:tcPr>
          <w:p w14:paraId="449EF0A1" w14:textId="77777777" w:rsidR="004D4721" w:rsidRPr="00CD53B8" w:rsidRDefault="004D4721" w:rsidP="006D4899">
            <w:pPr>
              <w:rPr>
                <w:b/>
                <w:sz w:val="22"/>
                <w:szCs w:val="22"/>
              </w:rPr>
            </w:pPr>
            <w:r w:rsidRPr="00CD53B8">
              <w:rPr>
                <w:b/>
                <w:sz w:val="22"/>
                <w:szCs w:val="22"/>
              </w:rPr>
              <w:t>0.290 (0.039)</w:t>
            </w:r>
          </w:p>
        </w:tc>
        <w:tc>
          <w:tcPr>
            <w:tcW w:w="546" w:type="dxa"/>
            <w:noWrap/>
            <w:hideMark/>
          </w:tcPr>
          <w:p w14:paraId="20821F8A" w14:textId="77777777" w:rsidR="004D4721" w:rsidRPr="00CD53B8" w:rsidRDefault="004D4721" w:rsidP="006D4899">
            <w:pPr>
              <w:rPr>
                <w:sz w:val="22"/>
                <w:szCs w:val="22"/>
              </w:rPr>
            </w:pPr>
            <w:r w:rsidRPr="00CD53B8">
              <w:rPr>
                <w:sz w:val="22"/>
                <w:szCs w:val="22"/>
              </w:rPr>
              <w:t>421</w:t>
            </w:r>
          </w:p>
        </w:tc>
        <w:tc>
          <w:tcPr>
            <w:tcW w:w="1393" w:type="dxa"/>
            <w:noWrap/>
            <w:hideMark/>
          </w:tcPr>
          <w:p w14:paraId="3B00BCD0" w14:textId="77777777" w:rsidR="004D4721" w:rsidRPr="00CD53B8" w:rsidRDefault="004D4721" w:rsidP="006D4899">
            <w:pPr>
              <w:rPr>
                <w:sz w:val="22"/>
                <w:szCs w:val="22"/>
              </w:rPr>
            </w:pPr>
            <w:r w:rsidRPr="00CD53B8">
              <w:rPr>
                <w:sz w:val="22"/>
                <w:szCs w:val="22"/>
              </w:rPr>
              <w:t>0.159 (0.018)</w:t>
            </w:r>
          </w:p>
        </w:tc>
        <w:tc>
          <w:tcPr>
            <w:tcW w:w="546" w:type="dxa"/>
            <w:noWrap/>
            <w:hideMark/>
          </w:tcPr>
          <w:p w14:paraId="26583C93" w14:textId="77777777" w:rsidR="004D4721" w:rsidRPr="00CD53B8" w:rsidRDefault="004D4721" w:rsidP="006D4899">
            <w:pPr>
              <w:rPr>
                <w:sz w:val="22"/>
                <w:szCs w:val="22"/>
              </w:rPr>
            </w:pPr>
            <w:r w:rsidRPr="00CD53B8">
              <w:rPr>
                <w:sz w:val="22"/>
                <w:szCs w:val="22"/>
              </w:rPr>
              <w:t>843</w:t>
            </w:r>
          </w:p>
        </w:tc>
        <w:tc>
          <w:tcPr>
            <w:tcW w:w="711" w:type="dxa"/>
            <w:noWrap/>
            <w:hideMark/>
          </w:tcPr>
          <w:p w14:paraId="2218920B" w14:textId="77777777" w:rsidR="004D4721" w:rsidRPr="00CD53B8" w:rsidRDefault="004D4721" w:rsidP="006D4899">
            <w:pPr>
              <w:rPr>
                <w:sz w:val="22"/>
                <w:szCs w:val="22"/>
              </w:rPr>
            </w:pPr>
            <w:r w:rsidRPr="00CD53B8">
              <w:rPr>
                <w:sz w:val="22"/>
                <w:szCs w:val="22"/>
              </w:rPr>
              <w:t>4.16</w:t>
            </w:r>
          </w:p>
        </w:tc>
        <w:tc>
          <w:tcPr>
            <w:tcW w:w="895" w:type="dxa"/>
            <w:noWrap/>
            <w:hideMark/>
          </w:tcPr>
          <w:p w14:paraId="23A78425" w14:textId="77777777" w:rsidR="004D4721" w:rsidRPr="00CD53B8" w:rsidRDefault="004D4721" w:rsidP="006D4899">
            <w:pPr>
              <w:rPr>
                <w:sz w:val="22"/>
                <w:szCs w:val="22"/>
              </w:rPr>
            </w:pPr>
            <w:r w:rsidRPr="00CD53B8">
              <w:rPr>
                <w:sz w:val="22"/>
                <w:szCs w:val="22"/>
              </w:rPr>
              <w:t>1, 1262</w:t>
            </w:r>
          </w:p>
        </w:tc>
        <w:tc>
          <w:tcPr>
            <w:tcW w:w="1110" w:type="dxa"/>
            <w:noWrap/>
            <w:hideMark/>
          </w:tcPr>
          <w:p w14:paraId="6C85323E" w14:textId="77777777" w:rsidR="004D4721" w:rsidRPr="00CD53B8" w:rsidRDefault="004D4721" w:rsidP="006D4899">
            <w:pPr>
              <w:jc w:val="center"/>
              <w:rPr>
                <w:sz w:val="22"/>
                <w:szCs w:val="22"/>
              </w:rPr>
            </w:pPr>
            <w:r w:rsidRPr="00CD53B8">
              <w:rPr>
                <w:sz w:val="22"/>
                <w:szCs w:val="22"/>
              </w:rPr>
              <w:t>&lt; 0.001</w:t>
            </w:r>
          </w:p>
        </w:tc>
      </w:tr>
      <w:tr w:rsidR="00654E13" w:rsidRPr="00CD53B8" w14:paraId="27CBA103" w14:textId="77777777" w:rsidTr="00654E13">
        <w:trPr>
          <w:trHeight w:val="300"/>
          <w:jc w:val="center"/>
        </w:trPr>
        <w:tc>
          <w:tcPr>
            <w:tcW w:w="1384" w:type="dxa"/>
            <w:noWrap/>
            <w:hideMark/>
          </w:tcPr>
          <w:p w14:paraId="14DC4D73" w14:textId="77777777" w:rsidR="004D4721" w:rsidRPr="00CD53B8" w:rsidRDefault="004D4721" w:rsidP="006D4899">
            <w:pPr>
              <w:jc w:val="center"/>
              <w:rPr>
                <w:sz w:val="22"/>
                <w:szCs w:val="22"/>
              </w:rPr>
            </w:pPr>
          </w:p>
        </w:tc>
        <w:tc>
          <w:tcPr>
            <w:tcW w:w="1670" w:type="dxa"/>
            <w:noWrap/>
            <w:hideMark/>
          </w:tcPr>
          <w:p w14:paraId="6293E03C" w14:textId="77777777" w:rsidR="004D4721" w:rsidRPr="00CD53B8" w:rsidRDefault="004D4721" w:rsidP="006D4899">
            <w:pPr>
              <w:rPr>
                <w:sz w:val="22"/>
                <w:szCs w:val="22"/>
              </w:rPr>
            </w:pPr>
            <w:r w:rsidRPr="00CD53B8">
              <w:rPr>
                <w:sz w:val="22"/>
                <w:szCs w:val="22"/>
              </w:rPr>
              <w:t>Hymenoptera</w:t>
            </w:r>
          </w:p>
        </w:tc>
        <w:tc>
          <w:tcPr>
            <w:tcW w:w="1405" w:type="dxa"/>
            <w:noWrap/>
            <w:hideMark/>
          </w:tcPr>
          <w:p w14:paraId="5E0E451F" w14:textId="77777777" w:rsidR="004D4721" w:rsidRPr="00CD53B8" w:rsidRDefault="004D4721" w:rsidP="006D4899">
            <w:pPr>
              <w:rPr>
                <w:sz w:val="22"/>
                <w:szCs w:val="22"/>
              </w:rPr>
            </w:pPr>
            <w:r w:rsidRPr="00CD53B8">
              <w:rPr>
                <w:sz w:val="22"/>
                <w:szCs w:val="22"/>
              </w:rPr>
              <w:t>0.903 (0.078)</w:t>
            </w:r>
          </w:p>
        </w:tc>
        <w:tc>
          <w:tcPr>
            <w:tcW w:w="546" w:type="dxa"/>
            <w:noWrap/>
            <w:hideMark/>
          </w:tcPr>
          <w:p w14:paraId="647EA29B" w14:textId="77777777" w:rsidR="004D4721" w:rsidRPr="00CD53B8" w:rsidRDefault="004D4721" w:rsidP="006D4899">
            <w:pPr>
              <w:rPr>
                <w:sz w:val="22"/>
                <w:szCs w:val="22"/>
              </w:rPr>
            </w:pPr>
            <w:r w:rsidRPr="00CD53B8">
              <w:rPr>
                <w:sz w:val="22"/>
                <w:szCs w:val="22"/>
              </w:rPr>
              <w:t>421</w:t>
            </w:r>
          </w:p>
        </w:tc>
        <w:tc>
          <w:tcPr>
            <w:tcW w:w="1393" w:type="dxa"/>
            <w:noWrap/>
            <w:hideMark/>
          </w:tcPr>
          <w:p w14:paraId="6931072C" w14:textId="77777777" w:rsidR="004D4721" w:rsidRPr="00CD53B8" w:rsidRDefault="004D4721" w:rsidP="006D4899">
            <w:pPr>
              <w:rPr>
                <w:b/>
                <w:sz w:val="22"/>
                <w:szCs w:val="22"/>
              </w:rPr>
            </w:pPr>
            <w:r w:rsidRPr="00CD53B8">
              <w:rPr>
                <w:b/>
                <w:sz w:val="22"/>
                <w:szCs w:val="22"/>
              </w:rPr>
              <w:t>2.191 (0.162)</w:t>
            </w:r>
          </w:p>
        </w:tc>
        <w:tc>
          <w:tcPr>
            <w:tcW w:w="546" w:type="dxa"/>
            <w:noWrap/>
            <w:hideMark/>
          </w:tcPr>
          <w:p w14:paraId="18ED0E49" w14:textId="77777777" w:rsidR="004D4721" w:rsidRPr="00CD53B8" w:rsidRDefault="004D4721" w:rsidP="006D4899">
            <w:pPr>
              <w:rPr>
                <w:sz w:val="22"/>
                <w:szCs w:val="22"/>
              </w:rPr>
            </w:pPr>
            <w:r w:rsidRPr="00CD53B8">
              <w:rPr>
                <w:sz w:val="22"/>
                <w:szCs w:val="22"/>
              </w:rPr>
              <w:t>843</w:t>
            </w:r>
          </w:p>
        </w:tc>
        <w:tc>
          <w:tcPr>
            <w:tcW w:w="711" w:type="dxa"/>
            <w:noWrap/>
            <w:hideMark/>
          </w:tcPr>
          <w:p w14:paraId="5949BE31" w14:textId="77777777" w:rsidR="004D4721" w:rsidRPr="00CD53B8" w:rsidRDefault="004D4721" w:rsidP="006D4899">
            <w:pPr>
              <w:rPr>
                <w:sz w:val="22"/>
                <w:szCs w:val="22"/>
              </w:rPr>
            </w:pPr>
            <w:r w:rsidRPr="00CD53B8">
              <w:rPr>
                <w:sz w:val="22"/>
                <w:szCs w:val="22"/>
              </w:rPr>
              <w:t>6.23</w:t>
            </w:r>
          </w:p>
        </w:tc>
        <w:tc>
          <w:tcPr>
            <w:tcW w:w="895" w:type="dxa"/>
            <w:noWrap/>
            <w:hideMark/>
          </w:tcPr>
          <w:p w14:paraId="7D123610" w14:textId="77777777" w:rsidR="004D4721" w:rsidRPr="00CD53B8" w:rsidRDefault="004D4721" w:rsidP="006D4899">
            <w:pPr>
              <w:rPr>
                <w:sz w:val="22"/>
                <w:szCs w:val="22"/>
              </w:rPr>
            </w:pPr>
            <w:r w:rsidRPr="00CD53B8">
              <w:rPr>
                <w:sz w:val="22"/>
                <w:szCs w:val="22"/>
              </w:rPr>
              <w:t>1, 1262</w:t>
            </w:r>
          </w:p>
        </w:tc>
        <w:tc>
          <w:tcPr>
            <w:tcW w:w="1110" w:type="dxa"/>
            <w:noWrap/>
            <w:hideMark/>
          </w:tcPr>
          <w:p w14:paraId="3EB102F7" w14:textId="77777777" w:rsidR="004D4721" w:rsidRPr="00CD53B8" w:rsidRDefault="004D4721" w:rsidP="006D4899">
            <w:pPr>
              <w:jc w:val="center"/>
              <w:rPr>
                <w:sz w:val="22"/>
                <w:szCs w:val="22"/>
              </w:rPr>
            </w:pPr>
            <w:r w:rsidRPr="00CD53B8">
              <w:rPr>
                <w:sz w:val="22"/>
                <w:szCs w:val="22"/>
              </w:rPr>
              <w:t>&lt; 0.001</w:t>
            </w:r>
          </w:p>
        </w:tc>
      </w:tr>
      <w:tr w:rsidR="00654E13" w:rsidRPr="00CD53B8" w14:paraId="1B462AB3" w14:textId="77777777" w:rsidTr="00654E13">
        <w:trPr>
          <w:trHeight w:val="300"/>
          <w:jc w:val="center"/>
        </w:trPr>
        <w:tc>
          <w:tcPr>
            <w:tcW w:w="1384" w:type="dxa"/>
            <w:noWrap/>
            <w:hideMark/>
          </w:tcPr>
          <w:p w14:paraId="49ECBD6A" w14:textId="77777777" w:rsidR="004D4721" w:rsidRPr="00CD53B8" w:rsidRDefault="004D4721" w:rsidP="006D4899">
            <w:pPr>
              <w:jc w:val="center"/>
              <w:rPr>
                <w:sz w:val="22"/>
                <w:szCs w:val="22"/>
              </w:rPr>
            </w:pPr>
          </w:p>
        </w:tc>
        <w:tc>
          <w:tcPr>
            <w:tcW w:w="1670" w:type="dxa"/>
            <w:noWrap/>
            <w:hideMark/>
          </w:tcPr>
          <w:p w14:paraId="1A2B76BC" w14:textId="77777777" w:rsidR="004D4721" w:rsidRPr="00CD53B8" w:rsidRDefault="004D4721" w:rsidP="006D4899">
            <w:pPr>
              <w:rPr>
                <w:sz w:val="22"/>
                <w:szCs w:val="22"/>
              </w:rPr>
            </w:pPr>
            <w:r w:rsidRPr="00CD53B8">
              <w:rPr>
                <w:sz w:val="22"/>
                <w:szCs w:val="22"/>
              </w:rPr>
              <w:t>Neuroptera</w:t>
            </w:r>
          </w:p>
        </w:tc>
        <w:tc>
          <w:tcPr>
            <w:tcW w:w="1405" w:type="dxa"/>
            <w:noWrap/>
            <w:hideMark/>
          </w:tcPr>
          <w:p w14:paraId="1076BB01" w14:textId="77777777" w:rsidR="004D4721" w:rsidRPr="00CD53B8" w:rsidRDefault="004D4721" w:rsidP="006D4899">
            <w:pPr>
              <w:rPr>
                <w:b/>
                <w:sz w:val="22"/>
                <w:szCs w:val="22"/>
              </w:rPr>
            </w:pPr>
            <w:r w:rsidRPr="00CD53B8">
              <w:rPr>
                <w:b/>
                <w:sz w:val="22"/>
                <w:szCs w:val="22"/>
              </w:rPr>
              <w:t>0.024 (0.007)</w:t>
            </w:r>
          </w:p>
        </w:tc>
        <w:tc>
          <w:tcPr>
            <w:tcW w:w="546" w:type="dxa"/>
            <w:noWrap/>
            <w:hideMark/>
          </w:tcPr>
          <w:p w14:paraId="35F0CB63" w14:textId="77777777" w:rsidR="004D4721" w:rsidRPr="00CD53B8" w:rsidRDefault="004D4721" w:rsidP="006D4899">
            <w:pPr>
              <w:rPr>
                <w:sz w:val="22"/>
                <w:szCs w:val="22"/>
              </w:rPr>
            </w:pPr>
            <w:r w:rsidRPr="00CD53B8">
              <w:rPr>
                <w:sz w:val="22"/>
                <w:szCs w:val="22"/>
              </w:rPr>
              <w:t>421</w:t>
            </w:r>
          </w:p>
        </w:tc>
        <w:tc>
          <w:tcPr>
            <w:tcW w:w="1393" w:type="dxa"/>
            <w:noWrap/>
            <w:hideMark/>
          </w:tcPr>
          <w:p w14:paraId="71B76D61" w14:textId="77777777" w:rsidR="004D4721" w:rsidRPr="00CD53B8" w:rsidRDefault="004D4721" w:rsidP="006D4899">
            <w:pPr>
              <w:rPr>
                <w:sz w:val="22"/>
                <w:szCs w:val="22"/>
              </w:rPr>
            </w:pPr>
            <w:r w:rsidRPr="00CD53B8">
              <w:rPr>
                <w:sz w:val="22"/>
                <w:szCs w:val="22"/>
              </w:rPr>
              <w:t>0.005 (0.003)</w:t>
            </w:r>
          </w:p>
        </w:tc>
        <w:tc>
          <w:tcPr>
            <w:tcW w:w="546" w:type="dxa"/>
            <w:noWrap/>
            <w:hideMark/>
          </w:tcPr>
          <w:p w14:paraId="24EC08F8" w14:textId="77777777" w:rsidR="004D4721" w:rsidRPr="00CD53B8" w:rsidRDefault="004D4721" w:rsidP="006D4899">
            <w:pPr>
              <w:rPr>
                <w:sz w:val="22"/>
                <w:szCs w:val="22"/>
              </w:rPr>
            </w:pPr>
            <w:r w:rsidRPr="00CD53B8">
              <w:rPr>
                <w:sz w:val="22"/>
                <w:szCs w:val="22"/>
              </w:rPr>
              <w:t>843</w:t>
            </w:r>
          </w:p>
        </w:tc>
        <w:tc>
          <w:tcPr>
            <w:tcW w:w="711" w:type="dxa"/>
            <w:noWrap/>
            <w:hideMark/>
          </w:tcPr>
          <w:p w14:paraId="0E20C6C6" w14:textId="77777777" w:rsidR="004D4721" w:rsidRPr="00CD53B8" w:rsidRDefault="004D4721" w:rsidP="006D4899">
            <w:pPr>
              <w:rPr>
                <w:sz w:val="22"/>
                <w:szCs w:val="22"/>
              </w:rPr>
            </w:pPr>
            <w:r w:rsidRPr="00CD53B8">
              <w:rPr>
                <w:sz w:val="22"/>
                <w:szCs w:val="22"/>
              </w:rPr>
              <w:t>3.09</w:t>
            </w:r>
          </w:p>
        </w:tc>
        <w:tc>
          <w:tcPr>
            <w:tcW w:w="895" w:type="dxa"/>
            <w:noWrap/>
            <w:hideMark/>
          </w:tcPr>
          <w:p w14:paraId="1A7641A5" w14:textId="77777777" w:rsidR="004D4721" w:rsidRPr="00CD53B8" w:rsidRDefault="004D4721" w:rsidP="006D4899">
            <w:pPr>
              <w:rPr>
                <w:sz w:val="22"/>
                <w:szCs w:val="22"/>
              </w:rPr>
            </w:pPr>
            <w:r w:rsidRPr="00CD53B8">
              <w:rPr>
                <w:sz w:val="22"/>
                <w:szCs w:val="22"/>
              </w:rPr>
              <w:t>1, 1262</w:t>
            </w:r>
          </w:p>
        </w:tc>
        <w:tc>
          <w:tcPr>
            <w:tcW w:w="1110" w:type="dxa"/>
            <w:noWrap/>
            <w:hideMark/>
          </w:tcPr>
          <w:p w14:paraId="45C114C2" w14:textId="77777777" w:rsidR="004D4721" w:rsidRPr="00CD53B8" w:rsidRDefault="004D4721" w:rsidP="006D4899">
            <w:pPr>
              <w:jc w:val="center"/>
              <w:rPr>
                <w:sz w:val="22"/>
                <w:szCs w:val="22"/>
              </w:rPr>
            </w:pPr>
            <w:r w:rsidRPr="00CD53B8">
              <w:rPr>
                <w:sz w:val="22"/>
                <w:szCs w:val="22"/>
              </w:rPr>
              <w:t>0.0029</w:t>
            </w:r>
          </w:p>
        </w:tc>
      </w:tr>
      <w:tr w:rsidR="00654E13" w:rsidRPr="00CD53B8" w14:paraId="6419FCAF" w14:textId="77777777" w:rsidTr="00654E13">
        <w:trPr>
          <w:trHeight w:val="300"/>
          <w:jc w:val="center"/>
        </w:trPr>
        <w:tc>
          <w:tcPr>
            <w:tcW w:w="1384" w:type="dxa"/>
            <w:noWrap/>
            <w:hideMark/>
          </w:tcPr>
          <w:p w14:paraId="6DE0CECB" w14:textId="77777777" w:rsidR="004D4721" w:rsidRPr="00CD53B8" w:rsidRDefault="004D4721" w:rsidP="006D4899">
            <w:pPr>
              <w:jc w:val="center"/>
              <w:rPr>
                <w:sz w:val="22"/>
                <w:szCs w:val="22"/>
              </w:rPr>
            </w:pPr>
          </w:p>
        </w:tc>
        <w:tc>
          <w:tcPr>
            <w:tcW w:w="1670" w:type="dxa"/>
            <w:noWrap/>
            <w:hideMark/>
          </w:tcPr>
          <w:p w14:paraId="646A43AB" w14:textId="77777777" w:rsidR="004D4721" w:rsidRPr="00CD53B8" w:rsidRDefault="004D4721" w:rsidP="006D4899">
            <w:pPr>
              <w:rPr>
                <w:sz w:val="22"/>
                <w:szCs w:val="22"/>
              </w:rPr>
            </w:pPr>
            <w:r w:rsidRPr="00CD53B8">
              <w:rPr>
                <w:sz w:val="22"/>
                <w:szCs w:val="22"/>
              </w:rPr>
              <w:t>Orthoptera</w:t>
            </w:r>
          </w:p>
        </w:tc>
        <w:tc>
          <w:tcPr>
            <w:tcW w:w="1405" w:type="dxa"/>
            <w:noWrap/>
            <w:hideMark/>
          </w:tcPr>
          <w:p w14:paraId="5BB2F620" w14:textId="77777777" w:rsidR="004D4721" w:rsidRPr="00CD53B8" w:rsidRDefault="004D4721" w:rsidP="006D4899">
            <w:pPr>
              <w:rPr>
                <w:b/>
                <w:sz w:val="22"/>
                <w:szCs w:val="22"/>
              </w:rPr>
            </w:pPr>
            <w:r w:rsidRPr="00CD53B8">
              <w:rPr>
                <w:b/>
                <w:sz w:val="22"/>
                <w:szCs w:val="22"/>
              </w:rPr>
              <w:t>0.019 (0.007)</w:t>
            </w:r>
          </w:p>
        </w:tc>
        <w:tc>
          <w:tcPr>
            <w:tcW w:w="546" w:type="dxa"/>
            <w:noWrap/>
            <w:hideMark/>
          </w:tcPr>
          <w:p w14:paraId="7B98FEE4" w14:textId="77777777" w:rsidR="004D4721" w:rsidRPr="00CD53B8" w:rsidRDefault="004D4721" w:rsidP="006D4899">
            <w:pPr>
              <w:rPr>
                <w:sz w:val="22"/>
                <w:szCs w:val="22"/>
              </w:rPr>
            </w:pPr>
            <w:r w:rsidRPr="00CD53B8">
              <w:rPr>
                <w:sz w:val="22"/>
                <w:szCs w:val="22"/>
              </w:rPr>
              <w:t>421</w:t>
            </w:r>
          </w:p>
        </w:tc>
        <w:tc>
          <w:tcPr>
            <w:tcW w:w="1393" w:type="dxa"/>
            <w:noWrap/>
            <w:hideMark/>
          </w:tcPr>
          <w:p w14:paraId="377765CB" w14:textId="77777777" w:rsidR="004D4721" w:rsidRPr="00CD53B8" w:rsidRDefault="004D4721" w:rsidP="006D4899">
            <w:pPr>
              <w:rPr>
                <w:sz w:val="22"/>
                <w:szCs w:val="22"/>
              </w:rPr>
            </w:pPr>
            <w:r w:rsidRPr="00CD53B8">
              <w:rPr>
                <w:sz w:val="22"/>
                <w:szCs w:val="22"/>
              </w:rPr>
              <w:t>0.005 (0.002)</w:t>
            </w:r>
          </w:p>
        </w:tc>
        <w:tc>
          <w:tcPr>
            <w:tcW w:w="546" w:type="dxa"/>
            <w:noWrap/>
            <w:hideMark/>
          </w:tcPr>
          <w:p w14:paraId="7A88E50C" w14:textId="77777777" w:rsidR="004D4721" w:rsidRPr="00CD53B8" w:rsidRDefault="004D4721" w:rsidP="006D4899">
            <w:pPr>
              <w:rPr>
                <w:sz w:val="22"/>
                <w:szCs w:val="22"/>
              </w:rPr>
            </w:pPr>
            <w:r w:rsidRPr="00CD53B8">
              <w:rPr>
                <w:sz w:val="22"/>
                <w:szCs w:val="22"/>
              </w:rPr>
              <w:t>843</w:t>
            </w:r>
          </w:p>
        </w:tc>
        <w:tc>
          <w:tcPr>
            <w:tcW w:w="711" w:type="dxa"/>
            <w:noWrap/>
            <w:hideMark/>
          </w:tcPr>
          <w:p w14:paraId="70C8086C" w14:textId="77777777" w:rsidR="004D4721" w:rsidRPr="00CD53B8" w:rsidRDefault="004D4721" w:rsidP="006D4899">
            <w:pPr>
              <w:rPr>
                <w:sz w:val="22"/>
                <w:szCs w:val="22"/>
              </w:rPr>
            </w:pPr>
            <w:r w:rsidRPr="00CD53B8">
              <w:rPr>
                <w:sz w:val="22"/>
                <w:szCs w:val="22"/>
              </w:rPr>
              <w:t>2.24</w:t>
            </w:r>
          </w:p>
        </w:tc>
        <w:tc>
          <w:tcPr>
            <w:tcW w:w="895" w:type="dxa"/>
            <w:noWrap/>
            <w:hideMark/>
          </w:tcPr>
          <w:p w14:paraId="44F81C3B" w14:textId="77777777" w:rsidR="004D4721" w:rsidRPr="00CD53B8" w:rsidRDefault="004D4721" w:rsidP="006D4899">
            <w:pPr>
              <w:rPr>
                <w:sz w:val="22"/>
                <w:szCs w:val="22"/>
              </w:rPr>
            </w:pPr>
            <w:r w:rsidRPr="00CD53B8">
              <w:rPr>
                <w:sz w:val="22"/>
                <w:szCs w:val="22"/>
              </w:rPr>
              <w:t>1, 1262</w:t>
            </w:r>
          </w:p>
        </w:tc>
        <w:tc>
          <w:tcPr>
            <w:tcW w:w="1110" w:type="dxa"/>
            <w:noWrap/>
            <w:hideMark/>
          </w:tcPr>
          <w:p w14:paraId="7D5FED27" w14:textId="77777777" w:rsidR="004D4721" w:rsidRPr="00CD53B8" w:rsidRDefault="004D4721" w:rsidP="006D4899">
            <w:pPr>
              <w:jc w:val="center"/>
              <w:rPr>
                <w:sz w:val="22"/>
                <w:szCs w:val="22"/>
              </w:rPr>
            </w:pPr>
            <w:r w:rsidRPr="00CD53B8">
              <w:rPr>
                <w:sz w:val="22"/>
                <w:szCs w:val="22"/>
              </w:rPr>
              <w:t>0.025</w:t>
            </w:r>
          </w:p>
        </w:tc>
      </w:tr>
      <w:tr w:rsidR="00654E13" w:rsidRPr="00CD53B8" w14:paraId="326E680D" w14:textId="77777777" w:rsidTr="00654E13">
        <w:trPr>
          <w:trHeight w:val="300"/>
          <w:jc w:val="center"/>
        </w:trPr>
        <w:tc>
          <w:tcPr>
            <w:tcW w:w="1384" w:type="dxa"/>
            <w:noWrap/>
            <w:hideMark/>
          </w:tcPr>
          <w:p w14:paraId="53FFA7CE" w14:textId="77777777" w:rsidR="004D4721" w:rsidRPr="00CD53B8" w:rsidRDefault="004D4721" w:rsidP="006D4899">
            <w:pPr>
              <w:jc w:val="center"/>
              <w:rPr>
                <w:sz w:val="22"/>
                <w:szCs w:val="22"/>
              </w:rPr>
            </w:pPr>
          </w:p>
        </w:tc>
        <w:tc>
          <w:tcPr>
            <w:tcW w:w="1670" w:type="dxa"/>
            <w:noWrap/>
            <w:hideMark/>
          </w:tcPr>
          <w:p w14:paraId="11D568B3" w14:textId="77777777" w:rsidR="004D4721" w:rsidRPr="00CD53B8" w:rsidRDefault="004D4721" w:rsidP="006D4899">
            <w:pPr>
              <w:rPr>
                <w:sz w:val="22"/>
                <w:szCs w:val="22"/>
              </w:rPr>
            </w:pPr>
            <w:r w:rsidRPr="00CD53B8">
              <w:rPr>
                <w:sz w:val="22"/>
                <w:szCs w:val="22"/>
              </w:rPr>
              <w:t>Formicidae</w:t>
            </w:r>
          </w:p>
        </w:tc>
        <w:tc>
          <w:tcPr>
            <w:tcW w:w="1405" w:type="dxa"/>
            <w:noWrap/>
            <w:hideMark/>
          </w:tcPr>
          <w:p w14:paraId="431E4CDB" w14:textId="77777777" w:rsidR="004D4721" w:rsidRPr="00CD53B8" w:rsidRDefault="004D4721" w:rsidP="006D4899">
            <w:pPr>
              <w:rPr>
                <w:sz w:val="22"/>
                <w:szCs w:val="22"/>
              </w:rPr>
            </w:pPr>
            <w:r w:rsidRPr="00CD53B8">
              <w:rPr>
                <w:sz w:val="22"/>
                <w:szCs w:val="22"/>
              </w:rPr>
              <w:t>0.848 (0.077)</w:t>
            </w:r>
          </w:p>
        </w:tc>
        <w:tc>
          <w:tcPr>
            <w:tcW w:w="546" w:type="dxa"/>
            <w:noWrap/>
            <w:hideMark/>
          </w:tcPr>
          <w:p w14:paraId="7C773F60" w14:textId="77777777" w:rsidR="004D4721" w:rsidRPr="00CD53B8" w:rsidRDefault="004D4721" w:rsidP="006D4899">
            <w:pPr>
              <w:rPr>
                <w:sz w:val="22"/>
                <w:szCs w:val="22"/>
              </w:rPr>
            </w:pPr>
            <w:r w:rsidRPr="00CD53B8">
              <w:rPr>
                <w:sz w:val="22"/>
                <w:szCs w:val="22"/>
              </w:rPr>
              <w:t>421</w:t>
            </w:r>
          </w:p>
        </w:tc>
        <w:tc>
          <w:tcPr>
            <w:tcW w:w="1393" w:type="dxa"/>
            <w:noWrap/>
            <w:hideMark/>
          </w:tcPr>
          <w:p w14:paraId="05C75391" w14:textId="77777777" w:rsidR="004D4721" w:rsidRPr="00CD53B8" w:rsidRDefault="004D4721" w:rsidP="006D4899">
            <w:pPr>
              <w:rPr>
                <w:b/>
                <w:sz w:val="22"/>
                <w:szCs w:val="22"/>
              </w:rPr>
            </w:pPr>
            <w:r w:rsidRPr="00CD53B8">
              <w:rPr>
                <w:b/>
                <w:sz w:val="22"/>
                <w:szCs w:val="22"/>
              </w:rPr>
              <w:t>2.153 (0.161)</w:t>
            </w:r>
          </w:p>
        </w:tc>
        <w:tc>
          <w:tcPr>
            <w:tcW w:w="546" w:type="dxa"/>
            <w:noWrap/>
            <w:hideMark/>
          </w:tcPr>
          <w:p w14:paraId="4ADDA7BC" w14:textId="77777777" w:rsidR="004D4721" w:rsidRPr="00CD53B8" w:rsidRDefault="004D4721" w:rsidP="006D4899">
            <w:pPr>
              <w:rPr>
                <w:sz w:val="22"/>
                <w:szCs w:val="22"/>
              </w:rPr>
            </w:pPr>
            <w:r w:rsidRPr="00CD53B8">
              <w:rPr>
                <w:sz w:val="22"/>
                <w:szCs w:val="22"/>
              </w:rPr>
              <w:t>843</w:t>
            </w:r>
          </w:p>
        </w:tc>
        <w:tc>
          <w:tcPr>
            <w:tcW w:w="711" w:type="dxa"/>
            <w:noWrap/>
            <w:hideMark/>
          </w:tcPr>
          <w:p w14:paraId="3478AAC5" w14:textId="77777777" w:rsidR="004D4721" w:rsidRPr="00CD53B8" w:rsidRDefault="004D4721" w:rsidP="006D4899">
            <w:pPr>
              <w:rPr>
                <w:sz w:val="22"/>
                <w:szCs w:val="22"/>
              </w:rPr>
            </w:pPr>
            <w:r w:rsidRPr="00CD53B8">
              <w:rPr>
                <w:sz w:val="22"/>
                <w:szCs w:val="22"/>
              </w:rPr>
              <w:t>6.41</w:t>
            </w:r>
          </w:p>
        </w:tc>
        <w:tc>
          <w:tcPr>
            <w:tcW w:w="895" w:type="dxa"/>
            <w:noWrap/>
            <w:hideMark/>
          </w:tcPr>
          <w:p w14:paraId="143C0862" w14:textId="77777777" w:rsidR="004D4721" w:rsidRPr="00CD53B8" w:rsidRDefault="004D4721" w:rsidP="006D4899">
            <w:pPr>
              <w:rPr>
                <w:sz w:val="22"/>
                <w:szCs w:val="22"/>
              </w:rPr>
            </w:pPr>
            <w:r w:rsidRPr="00CD53B8">
              <w:rPr>
                <w:sz w:val="22"/>
                <w:szCs w:val="22"/>
              </w:rPr>
              <w:t>1, 1262</w:t>
            </w:r>
          </w:p>
        </w:tc>
        <w:tc>
          <w:tcPr>
            <w:tcW w:w="1110" w:type="dxa"/>
            <w:noWrap/>
            <w:hideMark/>
          </w:tcPr>
          <w:p w14:paraId="5E1A4FA5" w14:textId="77777777" w:rsidR="004D4721" w:rsidRPr="00CD53B8" w:rsidRDefault="004D4721" w:rsidP="006D4899">
            <w:pPr>
              <w:jc w:val="center"/>
              <w:rPr>
                <w:sz w:val="22"/>
                <w:szCs w:val="22"/>
              </w:rPr>
            </w:pPr>
            <w:r w:rsidRPr="00CD53B8">
              <w:rPr>
                <w:sz w:val="22"/>
                <w:szCs w:val="22"/>
              </w:rPr>
              <w:t>&lt; 0.0001</w:t>
            </w:r>
          </w:p>
        </w:tc>
      </w:tr>
      <w:tr w:rsidR="00654E13" w:rsidRPr="00CD53B8" w14:paraId="3828D9CC" w14:textId="77777777" w:rsidTr="00654E13">
        <w:trPr>
          <w:trHeight w:val="300"/>
          <w:jc w:val="center"/>
        </w:trPr>
        <w:tc>
          <w:tcPr>
            <w:tcW w:w="1384" w:type="dxa"/>
            <w:noWrap/>
          </w:tcPr>
          <w:p w14:paraId="509A7EE8" w14:textId="77777777" w:rsidR="004D4721" w:rsidRPr="00CD53B8" w:rsidRDefault="004D4721" w:rsidP="006D4899">
            <w:pPr>
              <w:jc w:val="center"/>
              <w:rPr>
                <w:sz w:val="22"/>
                <w:szCs w:val="22"/>
              </w:rPr>
            </w:pPr>
            <w:r w:rsidRPr="00CD53B8">
              <w:rPr>
                <w:sz w:val="22"/>
                <w:szCs w:val="22"/>
              </w:rPr>
              <w:t>Brush</w:t>
            </w:r>
          </w:p>
        </w:tc>
        <w:tc>
          <w:tcPr>
            <w:tcW w:w="1670" w:type="dxa"/>
            <w:noWrap/>
          </w:tcPr>
          <w:p w14:paraId="52036F5C" w14:textId="77777777" w:rsidR="004D4721" w:rsidRPr="00CD53B8" w:rsidRDefault="004D4721" w:rsidP="006D4899">
            <w:pPr>
              <w:rPr>
                <w:sz w:val="22"/>
                <w:szCs w:val="22"/>
              </w:rPr>
            </w:pPr>
            <w:r w:rsidRPr="00CD53B8">
              <w:rPr>
                <w:sz w:val="22"/>
                <w:szCs w:val="22"/>
              </w:rPr>
              <w:t>Acari</w:t>
            </w:r>
          </w:p>
        </w:tc>
        <w:tc>
          <w:tcPr>
            <w:tcW w:w="1405" w:type="dxa"/>
            <w:noWrap/>
          </w:tcPr>
          <w:p w14:paraId="68D3F788" w14:textId="77777777" w:rsidR="004D4721" w:rsidRPr="00CD53B8" w:rsidRDefault="004D4721" w:rsidP="006D4899">
            <w:pPr>
              <w:rPr>
                <w:b/>
                <w:sz w:val="22"/>
                <w:szCs w:val="22"/>
              </w:rPr>
            </w:pPr>
            <w:r w:rsidRPr="00CD53B8">
              <w:rPr>
                <w:b/>
                <w:sz w:val="22"/>
                <w:szCs w:val="22"/>
              </w:rPr>
              <w:t>0.380 (0.047)</w:t>
            </w:r>
          </w:p>
        </w:tc>
        <w:tc>
          <w:tcPr>
            <w:tcW w:w="546" w:type="dxa"/>
            <w:noWrap/>
          </w:tcPr>
          <w:p w14:paraId="26CC17D1" w14:textId="77777777" w:rsidR="004D4721" w:rsidRPr="00CD53B8" w:rsidRDefault="004D4721" w:rsidP="006D4899">
            <w:pPr>
              <w:rPr>
                <w:sz w:val="22"/>
                <w:szCs w:val="22"/>
              </w:rPr>
            </w:pPr>
            <w:r w:rsidRPr="00CD53B8">
              <w:rPr>
                <w:sz w:val="22"/>
                <w:szCs w:val="22"/>
              </w:rPr>
              <w:t>421</w:t>
            </w:r>
          </w:p>
        </w:tc>
        <w:tc>
          <w:tcPr>
            <w:tcW w:w="1393" w:type="dxa"/>
            <w:noWrap/>
          </w:tcPr>
          <w:p w14:paraId="7EBA669E" w14:textId="77777777" w:rsidR="004D4721" w:rsidRPr="00CD53B8" w:rsidRDefault="004D4721" w:rsidP="006D4899">
            <w:pPr>
              <w:rPr>
                <w:sz w:val="22"/>
                <w:szCs w:val="22"/>
              </w:rPr>
            </w:pPr>
            <w:r w:rsidRPr="00CD53B8">
              <w:rPr>
                <w:sz w:val="22"/>
                <w:szCs w:val="22"/>
              </w:rPr>
              <w:t>0.231 (0.028)</w:t>
            </w:r>
          </w:p>
        </w:tc>
        <w:tc>
          <w:tcPr>
            <w:tcW w:w="546" w:type="dxa"/>
            <w:noWrap/>
          </w:tcPr>
          <w:p w14:paraId="4FFFB65B" w14:textId="77777777" w:rsidR="004D4721" w:rsidRPr="00CD53B8" w:rsidRDefault="004D4721" w:rsidP="006D4899">
            <w:pPr>
              <w:rPr>
                <w:sz w:val="22"/>
                <w:szCs w:val="22"/>
              </w:rPr>
            </w:pPr>
            <w:r w:rsidRPr="00CD53B8">
              <w:rPr>
                <w:sz w:val="22"/>
                <w:szCs w:val="22"/>
              </w:rPr>
              <w:t>843</w:t>
            </w:r>
          </w:p>
        </w:tc>
        <w:tc>
          <w:tcPr>
            <w:tcW w:w="711" w:type="dxa"/>
            <w:noWrap/>
          </w:tcPr>
          <w:p w14:paraId="20039DBF" w14:textId="77777777" w:rsidR="004D4721" w:rsidRPr="00CD53B8" w:rsidRDefault="004D4721" w:rsidP="006D4899">
            <w:pPr>
              <w:rPr>
                <w:sz w:val="22"/>
                <w:szCs w:val="22"/>
              </w:rPr>
            </w:pPr>
            <w:r w:rsidRPr="00CD53B8">
              <w:rPr>
                <w:sz w:val="22"/>
                <w:szCs w:val="22"/>
              </w:rPr>
              <w:t>3.35</w:t>
            </w:r>
          </w:p>
        </w:tc>
        <w:tc>
          <w:tcPr>
            <w:tcW w:w="895" w:type="dxa"/>
            <w:noWrap/>
          </w:tcPr>
          <w:p w14:paraId="45C77650" w14:textId="77777777" w:rsidR="004D4721" w:rsidRPr="00CD53B8" w:rsidRDefault="004D4721" w:rsidP="006D4899">
            <w:pPr>
              <w:rPr>
                <w:sz w:val="22"/>
                <w:szCs w:val="22"/>
              </w:rPr>
            </w:pPr>
            <w:r w:rsidRPr="00CD53B8">
              <w:rPr>
                <w:sz w:val="22"/>
                <w:szCs w:val="22"/>
              </w:rPr>
              <w:t>1, 1262</w:t>
            </w:r>
          </w:p>
        </w:tc>
        <w:tc>
          <w:tcPr>
            <w:tcW w:w="1110" w:type="dxa"/>
            <w:noWrap/>
          </w:tcPr>
          <w:p w14:paraId="1012B14F" w14:textId="77777777" w:rsidR="004D4721" w:rsidRPr="00CD53B8" w:rsidRDefault="004D4721" w:rsidP="006D4899">
            <w:pPr>
              <w:jc w:val="center"/>
              <w:rPr>
                <w:sz w:val="22"/>
                <w:szCs w:val="22"/>
              </w:rPr>
            </w:pPr>
            <w:r w:rsidRPr="00CD53B8">
              <w:rPr>
                <w:sz w:val="22"/>
                <w:szCs w:val="22"/>
              </w:rPr>
              <w:t>0.0008</w:t>
            </w:r>
          </w:p>
        </w:tc>
      </w:tr>
      <w:tr w:rsidR="00654E13" w:rsidRPr="00CD53B8" w14:paraId="73606E81" w14:textId="77777777" w:rsidTr="00654E13">
        <w:trPr>
          <w:trHeight w:val="300"/>
          <w:jc w:val="center"/>
        </w:trPr>
        <w:tc>
          <w:tcPr>
            <w:tcW w:w="1384" w:type="dxa"/>
            <w:noWrap/>
          </w:tcPr>
          <w:p w14:paraId="1238467F" w14:textId="77777777" w:rsidR="004D4721" w:rsidRPr="00CD53B8" w:rsidRDefault="004D4721" w:rsidP="006D4899">
            <w:pPr>
              <w:jc w:val="center"/>
              <w:rPr>
                <w:sz w:val="22"/>
                <w:szCs w:val="22"/>
              </w:rPr>
            </w:pPr>
          </w:p>
        </w:tc>
        <w:tc>
          <w:tcPr>
            <w:tcW w:w="1670" w:type="dxa"/>
            <w:noWrap/>
          </w:tcPr>
          <w:p w14:paraId="13F53262" w14:textId="77777777" w:rsidR="004D4721" w:rsidRPr="00CD53B8" w:rsidRDefault="004D4721" w:rsidP="006D4899">
            <w:pPr>
              <w:rPr>
                <w:sz w:val="22"/>
                <w:szCs w:val="22"/>
              </w:rPr>
            </w:pPr>
            <w:r w:rsidRPr="00CD53B8">
              <w:rPr>
                <w:sz w:val="22"/>
                <w:szCs w:val="22"/>
              </w:rPr>
              <w:t>Diptera</w:t>
            </w:r>
          </w:p>
        </w:tc>
        <w:tc>
          <w:tcPr>
            <w:tcW w:w="1405" w:type="dxa"/>
            <w:noWrap/>
          </w:tcPr>
          <w:p w14:paraId="409A8E93" w14:textId="77777777" w:rsidR="004D4721" w:rsidRPr="00CD53B8" w:rsidRDefault="004D4721" w:rsidP="006D4899">
            <w:pPr>
              <w:rPr>
                <w:b/>
                <w:sz w:val="22"/>
                <w:szCs w:val="22"/>
              </w:rPr>
            </w:pPr>
            <w:r w:rsidRPr="00CD53B8">
              <w:rPr>
                <w:b/>
                <w:sz w:val="22"/>
                <w:szCs w:val="22"/>
              </w:rPr>
              <w:t>0.292 (0.034)</w:t>
            </w:r>
          </w:p>
        </w:tc>
        <w:tc>
          <w:tcPr>
            <w:tcW w:w="546" w:type="dxa"/>
            <w:noWrap/>
          </w:tcPr>
          <w:p w14:paraId="045C875B" w14:textId="77777777" w:rsidR="004D4721" w:rsidRPr="00CD53B8" w:rsidRDefault="004D4721" w:rsidP="006D4899">
            <w:pPr>
              <w:rPr>
                <w:sz w:val="22"/>
                <w:szCs w:val="22"/>
              </w:rPr>
            </w:pPr>
            <w:r w:rsidRPr="00CD53B8">
              <w:rPr>
                <w:sz w:val="22"/>
                <w:szCs w:val="22"/>
              </w:rPr>
              <w:t>421</w:t>
            </w:r>
          </w:p>
        </w:tc>
        <w:tc>
          <w:tcPr>
            <w:tcW w:w="1393" w:type="dxa"/>
            <w:noWrap/>
          </w:tcPr>
          <w:p w14:paraId="6CC15B63" w14:textId="77777777" w:rsidR="004D4721" w:rsidRPr="00CD53B8" w:rsidRDefault="004D4721" w:rsidP="006D4899">
            <w:pPr>
              <w:rPr>
                <w:sz w:val="22"/>
                <w:szCs w:val="22"/>
              </w:rPr>
            </w:pPr>
            <w:r w:rsidRPr="00CD53B8">
              <w:rPr>
                <w:sz w:val="22"/>
                <w:szCs w:val="22"/>
              </w:rPr>
              <w:t>0.115 (0.024)</w:t>
            </w:r>
          </w:p>
        </w:tc>
        <w:tc>
          <w:tcPr>
            <w:tcW w:w="546" w:type="dxa"/>
            <w:noWrap/>
          </w:tcPr>
          <w:p w14:paraId="50DBE10C" w14:textId="77777777" w:rsidR="004D4721" w:rsidRPr="00CD53B8" w:rsidRDefault="004D4721" w:rsidP="006D4899">
            <w:pPr>
              <w:rPr>
                <w:sz w:val="22"/>
                <w:szCs w:val="22"/>
              </w:rPr>
            </w:pPr>
            <w:r w:rsidRPr="00CD53B8">
              <w:rPr>
                <w:sz w:val="22"/>
                <w:szCs w:val="22"/>
              </w:rPr>
              <w:t>843</w:t>
            </w:r>
          </w:p>
        </w:tc>
        <w:tc>
          <w:tcPr>
            <w:tcW w:w="711" w:type="dxa"/>
            <w:noWrap/>
          </w:tcPr>
          <w:p w14:paraId="1E555B69" w14:textId="77777777" w:rsidR="004D4721" w:rsidRPr="00CD53B8" w:rsidRDefault="004D4721" w:rsidP="006D4899">
            <w:pPr>
              <w:rPr>
                <w:sz w:val="22"/>
                <w:szCs w:val="22"/>
              </w:rPr>
            </w:pPr>
            <w:r w:rsidRPr="00CD53B8">
              <w:rPr>
                <w:sz w:val="22"/>
                <w:szCs w:val="22"/>
              </w:rPr>
              <w:t>6.01</w:t>
            </w:r>
          </w:p>
        </w:tc>
        <w:tc>
          <w:tcPr>
            <w:tcW w:w="895" w:type="dxa"/>
            <w:noWrap/>
          </w:tcPr>
          <w:p w14:paraId="4BA07AA6" w14:textId="77777777" w:rsidR="004D4721" w:rsidRPr="00CD53B8" w:rsidRDefault="004D4721" w:rsidP="006D4899">
            <w:pPr>
              <w:rPr>
                <w:sz w:val="22"/>
                <w:szCs w:val="22"/>
              </w:rPr>
            </w:pPr>
            <w:r w:rsidRPr="00CD53B8">
              <w:rPr>
                <w:sz w:val="22"/>
                <w:szCs w:val="22"/>
              </w:rPr>
              <w:t>1, 1262</w:t>
            </w:r>
          </w:p>
        </w:tc>
        <w:tc>
          <w:tcPr>
            <w:tcW w:w="1110" w:type="dxa"/>
            <w:noWrap/>
          </w:tcPr>
          <w:p w14:paraId="668E1249" w14:textId="77777777" w:rsidR="004D4721" w:rsidRPr="00CD53B8" w:rsidRDefault="004D4721" w:rsidP="006D4899">
            <w:pPr>
              <w:jc w:val="center"/>
              <w:rPr>
                <w:sz w:val="22"/>
                <w:szCs w:val="22"/>
              </w:rPr>
            </w:pPr>
            <w:r w:rsidRPr="00CD53B8">
              <w:rPr>
                <w:sz w:val="22"/>
                <w:szCs w:val="22"/>
              </w:rPr>
              <w:t>&lt; 0.0001</w:t>
            </w:r>
          </w:p>
        </w:tc>
      </w:tr>
      <w:tr w:rsidR="00654E13" w:rsidRPr="00CD53B8" w14:paraId="03367584" w14:textId="77777777" w:rsidTr="00654E13">
        <w:trPr>
          <w:trHeight w:val="300"/>
          <w:jc w:val="center"/>
        </w:trPr>
        <w:tc>
          <w:tcPr>
            <w:tcW w:w="1384" w:type="dxa"/>
            <w:noWrap/>
          </w:tcPr>
          <w:p w14:paraId="557C51F5" w14:textId="77777777" w:rsidR="004D4721" w:rsidRPr="00CD53B8" w:rsidRDefault="004D4721" w:rsidP="006D4899">
            <w:pPr>
              <w:jc w:val="center"/>
              <w:rPr>
                <w:sz w:val="22"/>
                <w:szCs w:val="22"/>
              </w:rPr>
            </w:pPr>
          </w:p>
        </w:tc>
        <w:tc>
          <w:tcPr>
            <w:tcW w:w="1670" w:type="dxa"/>
            <w:noWrap/>
          </w:tcPr>
          <w:p w14:paraId="1D611107" w14:textId="77777777" w:rsidR="004D4721" w:rsidRPr="00CD53B8" w:rsidRDefault="004D4721" w:rsidP="006D4899">
            <w:pPr>
              <w:rPr>
                <w:sz w:val="22"/>
                <w:szCs w:val="22"/>
              </w:rPr>
            </w:pPr>
            <w:r w:rsidRPr="00CD53B8">
              <w:rPr>
                <w:sz w:val="22"/>
                <w:szCs w:val="22"/>
              </w:rPr>
              <w:t>Cecidomyiidae</w:t>
            </w:r>
          </w:p>
        </w:tc>
        <w:tc>
          <w:tcPr>
            <w:tcW w:w="1405" w:type="dxa"/>
            <w:noWrap/>
          </w:tcPr>
          <w:p w14:paraId="2FD6F809" w14:textId="77777777" w:rsidR="004D4721" w:rsidRPr="00CD53B8" w:rsidRDefault="004D4721" w:rsidP="006D4899">
            <w:pPr>
              <w:rPr>
                <w:b/>
                <w:sz w:val="22"/>
                <w:szCs w:val="22"/>
              </w:rPr>
            </w:pPr>
            <w:r w:rsidRPr="00CD53B8">
              <w:rPr>
                <w:b/>
                <w:sz w:val="22"/>
                <w:szCs w:val="22"/>
              </w:rPr>
              <w:t>0.119 (0.020)</w:t>
            </w:r>
          </w:p>
        </w:tc>
        <w:tc>
          <w:tcPr>
            <w:tcW w:w="546" w:type="dxa"/>
            <w:noWrap/>
          </w:tcPr>
          <w:p w14:paraId="64F6377A" w14:textId="77777777" w:rsidR="004D4721" w:rsidRPr="00CD53B8" w:rsidRDefault="004D4721" w:rsidP="006D4899">
            <w:pPr>
              <w:rPr>
                <w:sz w:val="22"/>
                <w:szCs w:val="22"/>
              </w:rPr>
            </w:pPr>
            <w:r w:rsidRPr="00CD53B8">
              <w:rPr>
                <w:sz w:val="22"/>
                <w:szCs w:val="22"/>
              </w:rPr>
              <w:t>421</w:t>
            </w:r>
          </w:p>
        </w:tc>
        <w:tc>
          <w:tcPr>
            <w:tcW w:w="1393" w:type="dxa"/>
            <w:noWrap/>
          </w:tcPr>
          <w:p w14:paraId="54BB24BA" w14:textId="77777777" w:rsidR="004D4721" w:rsidRPr="00CD53B8" w:rsidRDefault="004D4721" w:rsidP="006D4899">
            <w:pPr>
              <w:rPr>
                <w:sz w:val="22"/>
                <w:szCs w:val="22"/>
              </w:rPr>
            </w:pPr>
            <w:r w:rsidRPr="00CD53B8">
              <w:rPr>
                <w:sz w:val="22"/>
                <w:szCs w:val="22"/>
              </w:rPr>
              <w:t>0.049 (0.008)</w:t>
            </w:r>
          </w:p>
        </w:tc>
        <w:tc>
          <w:tcPr>
            <w:tcW w:w="546" w:type="dxa"/>
            <w:noWrap/>
          </w:tcPr>
          <w:p w14:paraId="2A7CD282" w14:textId="77777777" w:rsidR="004D4721" w:rsidRPr="00CD53B8" w:rsidRDefault="004D4721" w:rsidP="006D4899">
            <w:pPr>
              <w:rPr>
                <w:sz w:val="22"/>
                <w:szCs w:val="22"/>
              </w:rPr>
            </w:pPr>
            <w:r w:rsidRPr="00CD53B8">
              <w:rPr>
                <w:sz w:val="22"/>
                <w:szCs w:val="22"/>
              </w:rPr>
              <w:t>843</w:t>
            </w:r>
          </w:p>
        </w:tc>
        <w:tc>
          <w:tcPr>
            <w:tcW w:w="711" w:type="dxa"/>
            <w:noWrap/>
          </w:tcPr>
          <w:p w14:paraId="11A47E06" w14:textId="77777777" w:rsidR="004D4721" w:rsidRPr="00CD53B8" w:rsidRDefault="004D4721" w:rsidP="006D4899">
            <w:pPr>
              <w:rPr>
                <w:sz w:val="22"/>
                <w:szCs w:val="22"/>
              </w:rPr>
            </w:pPr>
            <w:r w:rsidRPr="00CD53B8">
              <w:rPr>
                <w:sz w:val="22"/>
                <w:szCs w:val="22"/>
              </w:rPr>
              <w:t>3.88</w:t>
            </w:r>
          </w:p>
        </w:tc>
        <w:tc>
          <w:tcPr>
            <w:tcW w:w="895" w:type="dxa"/>
            <w:noWrap/>
          </w:tcPr>
          <w:p w14:paraId="6E8379E1" w14:textId="77777777" w:rsidR="004D4721" w:rsidRPr="00CD53B8" w:rsidRDefault="004D4721" w:rsidP="006D4899">
            <w:pPr>
              <w:rPr>
                <w:sz w:val="22"/>
                <w:szCs w:val="22"/>
              </w:rPr>
            </w:pPr>
            <w:r w:rsidRPr="00CD53B8">
              <w:rPr>
                <w:sz w:val="22"/>
                <w:szCs w:val="22"/>
              </w:rPr>
              <w:t>1, 1262</w:t>
            </w:r>
          </w:p>
        </w:tc>
        <w:tc>
          <w:tcPr>
            <w:tcW w:w="1110" w:type="dxa"/>
            <w:noWrap/>
          </w:tcPr>
          <w:p w14:paraId="44E79470" w14:textId="77777777" w:rsidR="004D4721" w:rsidRPr="00CD53B8" w:rsidRDefault="004D4721" w:rsidP="006D4899">
            <w:pPr>
              <w:jc w:val="center"/>
              <w:rPr>
                <w:sz w:val="22"/>
                <w:szCs w:val="22"/>
              </w:rPr>
            </w:pPr>
            <w:r w:rsidRPr="00CD53B8">
              <w:rPr>
                <w:sz w:val="22"/>
                <w:szCs w:val="22"/>
              </w:rPr>
              <w:t>0.0001</w:t>
            </w:r>
          </w:p>
        </w:tc>
      </w:tr>
      <w:tr w:rsidR="00654E13" w:rsidRPr="00CD53B8" w14:paraId="565765D4" w14:textId="77777777" w:rsidTr="00654E13">
        <w:trPr>
          <w:trHeight w:val="300"/>
          <w:jc w:val="center"/>
        </w:trPr>
        <w:tc>
          <w:tcPr>
            <w:tcW w:w="1384" w:type="dxa"/>
            <w:noWrap/>
          </w:tcPr>
          <w:p w14:paraId="5B4700D9" w14:textId="77777777" w:rsidR="004D4721" w:rsidRPr="00CD53B8" w:rsidRDefault="004D4721" w:rsidP="006D4899">
            <w:pPr>
              <w:jc w:val="center"/>
              <w:rPr>
                <w:sz w:val="22"/>
                <w:szCs w:val="22"/>
              </w:rPr>
            </w:pPr>
          </w:p>
        </w:tc>
        <w:tc>
          <w:tcPr>
            <w:tcW w:w="1670" w:type="dxa"/>
            <w:noWrap/>
          </w:tcPr>
          <w:p w14:paraId="4DF87201" w14:textId="77777777" w:rsidR="004D4721" w:rsidRPr="00CD53B8" w:rsidRDefault="004D4721" w:rsidP="006D4899">
            <w:pPr>
              <w:rPr>
                <w:sz w:val="22"/>
                <w:szCs w:val="22"/>
              </w:rPr>
            </w:pPr>
            <w:r w:rsidRPr="00CD53B8">
              <w:rPr>
                <w:sz w:val="22"/>
                <w:szCs w:val="22"/>
              </w:rPr>
              <w:t>Ceraptogoniidae</w:t>
            </w:r>
          </w:p>
        </w:tc>
        <w:tc>
          <w:tcPr>
            <w:tcW w:w="1405" w:type="dxa"/>
            <w:noWrap/>
          </w:tcPr>
          <w:p w14:paraId="4F3A73CB" w14:textId="77777777" w:rsidR="004D4721" w:rsidRPr="00CD53B8" w:rsidRDefault="004D4721" w:rsidP="006D4899">
            <w:pPr>
              <w:rPr>
                <w:b/>
                <w:sz w:val="22"/>
                <w:szCs w:val="22"/>
              </w:rPr>
            </w:pPr>
            <w:r w:rsidRPr="00CD53B8">
              <w:rPr>
                <w:b/>
                <w:sz w:val="22"/>
                <w:szCs w:val="22"/>
              </w:rPr>
              <w:t>0.029 (0.009)</w:t>
            </w:r>
          </w:p>
        </w:tc>
        <w:tc>
          <w:tcPr>
            <w:tcW w:w="546" w:type="dxa"/>
            <w:noWrap/>
          </w:tcPr>
          <w:p w14:paraId="10790E03" w14:textId="77777777" w:rsidR="004D4721" w:rsidRPr="00CD53B8" w:rsidRDefault="004D4721" w:rsidP="006D4899">
            <w:pPr>
              <w:rPr>
                <w:sz w:val="22"/>
                <w:szCs w:val="22"/>
              </w:rPr>
            </w:pPr>
            <w:r w:rsidRPr="00CD53B8">
              <w:rPr>
                <w:sz w:val="22"/>
                <w:szCs w:val="22"/>
              </w:rPr>
              <w:t>421</w:t>
            </w:r>
          </w:p>
        </w:tc>
        <w:tc>
          <w:tcPr>
            <w:tcW w:w="1393" w:type="dxa"/>
            <w:noWrap/>
          </w:tcPr>
          <w:p w14:paraId="0F1B45B6" w14:textId="77777777" w:rsidR="004D4721" w:rsidRPr="00CD53B8" w:rsidRDefault="004D4721" w:rsidP="006D4899">
            <w:pPr>
              <w:rPr>
                <w:sz w:val="22"/>
                <w:szCs w:val="22"/>
              </w:rPr>
            </w:pPr>
            <w:r w:rsidRPr="00CD53B8">
              <w:rPr>
                <w:sz w:val="22"/>
                <w:szCs w:val="22"/>
              </w:rPr>
              <w:t>0.002 (0.002)</w:t>
            </w:r>
          </w:p>
        </w:tc>
        <w:tc>
          <w:tcPr>
            <w:tcW w:w="546" w:type="dxa"/>
            <w:noWrap/>
          </w:tcPr>
          <w:p w14:paraId="244E0892" w14:textId="77777777" w:rsidR="004D4721" w:rsidRPr="00CD53B8" w:rsidRDefault="004D4721" w:rsidP="006D4899">
            <w:pPr>
              <w:rPr>
                <w:sz w:val="22"/>
                <w:szCs w:val="22"/>
              </w:rPr>
            </w:pPr>
            <w:r w:rsidRPr="00CD53B8">
              <w:rPr>
                <w:sz w:val="22"/>
                <w:szCs w:val="22"/>
              </w:rPr>
              <w:t>843</w:t>
            </w:r>
          </w:p>
        </w:tc>
        <w:tc>
          <w:tcPr>
            <w:tcW w:w="711" w:type="dxa"/>
            <w:noWrap/>
          </w:tcPr>
          <w:p w14:paraId="60AB9E61" w14:textId="77777777" w:rsidR="004D4721" w:rsidRPr="00CD53B8" w:rsidRDefault="004D4721" w:rsidP="006D4899">
            <w:pPr>
              <w:rPr>
                <w:sz w:val="22"/>
                <w:szCs w:val="22"/>
              </w:rPr>
            </w:pPr>
            <w:r w:rsidRPr="00CD53B8">
              <w:rPr>
                <w:sz w:val="22"/>
                <w:szCs w:val="22"/>
              </w:rPr>
              <w:t>3.98</w:t>
            </w:r>
          </w:p>
        </w:tc>
        <w:tc>
          <w:tcPr>
            <w:tcW w:w="895" w:type="dxa"/>
            <w:noWrap/>
          </w:tcPr>
          <w:p w14:paraId="32E7EB2C" w14:textId="77777777" w:rsidR="004D4721" w:rsidRPr="00CD53B8" w:rsidRDefault="004D4721" w:rsidP="006D4899">
            <w:pPr>
              <w:rPr>
                <w:sz w:val="22"/>
                <w:szCs w:val="22"/>
              </w:rPr>
            </w:pPr>
            <w:r w:rsidRPr="00CD53B8">
              <w:rPr>
                <w:sz w:val="22"/>
                <w:szCs w:val="22"/>
              </w:rPr>
              <w:t>1, 1262</w:t>
            </w:r>
          </w:p>
        </w:tc>
        <w:tc>
          <w:tcPr>
            <w:tcW w:w="1110" w:type="dxa"/>
            <w:noWrap/>
          </w:tcPr>
          <w:p w14:paraId="0635BB19" w14:textId="77777777" w:rsidR="004D4721" w:rsidRPr="00CD53B8" w:rsidRDefault="004D4721" w:rsidP="006D4899">
            <w:pPr>
              <w:jc w:val="center"/>
              <w:rPr>
                <w:sz w:val="22"/>
                <w:szCs w:val="22"/>
              </w:rPr>
            </w:pPr>
            <w:r w:rsidRPr="00CD53B8">
              <w:rPr>
                <w:sz w:val="22"/>
                <w:szCs w:val="22"/>
              </w:rPr>
              <w:t>&lt; 0.0001</w:t>
            </w:r>
          </w:p>
        </w:tc>
      </w:tr>
      <w:tr w:rsidR="00654E13" w:rsidRPr="00CD53B8" w14:paraId="2E8B36B0" w14:textId="77777777" w:rsidTr="00654E13">
        <w:trPr>
          <w:trHeight w:val="300"/>
          <w:jc w:val="center"/>
        </w:trPr>
        <w:tc>
          <w:tcPr>
            <w:tcW w:w="1384" w:type="dxa"/>
            <w:noWrap/>
          </w:tcPr>
          <w:p w14:paraId="71EA553F" w14:textId="77777777" w:rsidR="004D4721" w:rsidRPr="00CD53B8" w:rsidRDefault="004D4721" w:rsidP="006D4899">
            <w:pPr>
              <w:jc w:val="center"/>
              <w:rPr>
                <w:sz w:val="22"/>
                <w:szCs w:val="22"/>
              </w:rPr>
            </w:pPr>
          </w:p>
        </w:tc>
        <w:tc>
          <w:tcPr>
            <w:tcW w:w="1670" w:type="dxa"/>
            <w:noWrap/>
          </w:tcPr>
          <w:p w14:paraId="45D54CEB" w14:textId="77777777" w:rsidR="004D4721" w:rsidRPr="00CD53B8" w:rsidRDefault="004D4721" w:rsidP="006D4899">
            <w:pPr>
              <w:rPr>
                <w:sz w:val="22"/>
                <w:szCs w:val="22"/>
              </w:rPr>
            </w:pPr>
            <w:r w:rsidRPr="00CD53B8">
              <w:rPr>
                <w:sz w:val="22"/>
                <w:szCs w:val="22"/>
              </w:rPr>
              <w:t>Chironomidae</w:t>
            </w:r>
          </w:p>
        </w:tc>
        <w:tc>
          <w:tcPr>
            <w:tcW w:w="1405" w:type="dxa"/>
            <w:noWrap/>
          </w:tcPr>
          <w:p w14:paraId="22F4B71A" w14:textId="77777777" w:rsidR="004D4721" w:rsidRPr="00CD53B8" w:rsidRDefault="004D4721" w:rsidP="006D4899">
            <w:pPr>
              <w:rPr>
                <w:sz w:val="22"/>
                <w:szCs w:val="22"/>
              </w:rPr>
            </w:pPr>
            <w:r w:rsidRPr="00CD53B8">
              <w:rPr>
                <w:sz w:val="22"/>
                <w:szCs w:val="22"/>
              </w:rPr>
              <w:t>0.038 (0.012)</w:t>
            </w:r>
          </w:p>
        </w:tc>
        <w:tc>
          <w:tcPr>
            <w:tcW w:w="546" w:type="dxa"/>
            <w:noWrap/>
          </w:tcPr>
          <w:p w14:paraId="21213138" w14:textId="77777777" w:rsidR="004D4721" w:rsidRPr="00CD53B8" w:rsidRDefault="004D4721" w:rsidP="006D4899">
            <w:pPr>
              <w:rPr>
                <w:sz w:val="22"/>
                <w:szCs w:val="22"/>
              </w:rPr>
            </w:pPr>
            <w:r w:rsidRPr="00CD53B8">
              <w:rPr>
                <w:sz w:val="22"/>
                <w:szCs w:val="22"/>
              </w:rPr>
              <w:t>421</w:t>
            </w:r>
          </w:p>
        </w:tc>
        <w:tc>
          <w:tcPr>
            <w:tcW w:w="1393" w:type="dxa"/>
            <w:noWrap/>
          </w:tcPr>
          <w:p w14:paraId="116A03D8" w14:textId="77777777" w:rsidR="004D4721" w:rsidRPr="00CD53B8" w:rsidRDefault="004D4721" w:rsidP="006D4899">
            <w:pPr>
              <w:rPr>
                <w:b/>
                <w:sz w:val="22"/>
                <w:szCs w:val="22"/>
              </w:rPr>
            </w:pPr>
            <w:r w:rsidRPr="00CD53B8">
              <w:rPr>
                <w:b/>
                <w:sz w:val="22"/>
                <w:szCs w:val="22"/>
              </w:rPr>
              <w:t>0.3162 (0.000)</w:t>
            </w:r>
          </w:p>
        </w:tc>
        <w:tc>
          <w:tcPr>
            <w:tcW w:w="546" w:type="dxa"/>
            <w:noWrap/>
          </w:tcPr>
          <w:p w14:paraId="2B22286C" w14:textId="77777777" w:rsidR="004D4721" w:rsidRPr="00CD53B8" w:rsidRDefault="004D4721" w:rsidP="006D4899">
            <w:pPr>
              <w:rPr>
                <w:sz w:val="22"/>
                <w:szCs w:val="22"/>
              </w:rPr>
            </w:pPr>
            <w:r w:rsidRPr="00CD53B8">
              <w:rPr>
                <w:sz w:val="22"/>
                <w:szCs w:val="22"/>
              </w:rPr>
              <w:t>843</w:t>
            </w:r>
          </w:p>
        </w:tc>
        <w:tc>
          <w:tcPr>
            <w:tcW w:w="711" w:type="dxa"/>
            <w:noWrap/>
          </w:tcPr>
          <w:p w14:paraId="58757E7D" w14:textId="77777777" w:rsidR="004D4721" w:rsidRPr="00CD53B8" w:rsidRDefault="004D4721" w:rsidP="006D4899">
            <w:pPr>
              <w:rPr>
                <w:sz w:val="22"/>
                <w:szCs w:val="22"/>
              </w:rPr>
            </w:pPr>
            <w:r w:rsidRPr="00CD53B8">
              <w:rPr>
                <w:sz w:val="22"/>
                <w:szCs w:val="22"/>
              </w:rPr>
              <w:t>4.58</w:t>
            </w:r>
          </w:p>
        </w:tc>
        <w:tc>
          <w:tcPr>
            <w:tcW w:w="895" w:type="dxa"/>
            <w:noWrap/>
          </w:tcPr>
          <w:p w14:paraId="2E8277A6" w14:textId="77777777" w:rsidR="004D4721" w:rsidRPr="00CD53B8" w:rsidRDefault="004D4721" w:rsidP="006D4899">
            <w:pPr>
              <w:rPr>
                <w:sz w:val="22"/>
                <w:szCs w:val="22"/>
              </w:rPr>
            </w:pPr>
            <w:r w:rsidRPr="00CD53B8">
              <w:rPr>
                <w:sz w:val="22"/>
                <w:szCs w:val="22"/>
              </w:rPr>
              <w:t>1, 1262</w:t>
            </w:r>
          </w:p>
        </w:tc>
        <w:tc>
          <w:tcPr>
            <w:tcW w:w="1110" w:type="dxa"/>
            <w:noWrap/>
          </w:tcPr>
          <w:p w14:paraId="5E34E6E8" w14:textId="77777777" w:rsidR="004D4721" w:rsidRPr="00CD53B8" w:rsidRDefault="004D4721" w:rsidP="006D4899">
            <w:pPr>
              <w:jc w:val="center"/>
              <w:rPr>
                <w:sz w:val="22"/>
                <w:szCs w:val="22"/>
              </w:rPr>
            </w:pPr>
            <w:r w:rsidRPr="00CD53B8">
              <w:rPr>
                <w:sz w:val="22"/>
                <w:szCs w:val="22"/>
              </w:rPr>
              <w:t>&lt; 0.0001</w:t>
            </w:r>
          </w:p>
        </w:tc>
      </w:tr>
      <w:tr w:rsidR="00654E13" w:rsidRPr="00CD53B8" w14:paraId="0149D66C" w14:textId="77777777" w:rsidTr="00654E13">
        <w:trPr>
          <w:trHeight w:val="300"/>
          <w:jc w:val="center"/>
        </w:trPr>
        <w:tc>
          <w:tcPr>
            <w:tcW w:w="1384" w:type="dxa"/>
            <w:noWrap/>
          </w:tcPr>
          <w:p w14:paraId="2DBDC0B3" w14:textId="77777777" w:rsidR="004D4721" w:rsidRPr="00CD53B8" w:rsidRDefault="004D4721" w:rsidP="006D4899">
            <w:pPr>
              <w:jc w:val="center"/>
              <w:rPr>
                <w:sz w:val="22"/>
                <w:szCs w:val="22"/>
              </w:rPr>
            </w:pPr>
          </w:p>
        </w:tc>
        <w:tc>
          <w:tcPr>
            <w:tcW w:w="1670" w:type="dxa"/>
            <w:noWrap/>
          </w:tcPr>
          <w:p w14:paraId="639666CC" w14:textId="77777777" w:rsidR="004D4721" w:rsidRPr="00CD53B8" w:rsidRDefault="004D4721" w:rsidP="006D4899">
            <w:pPr>
              <w:rPr>
                <w:sz w:val="22"/>
                <w:szCs w:val="22"/>
              </w:rPr>
            </w:pPr>
            <w:r w:rsidRPr="00CD53B8">
              <w:rPr>
                <w:sz w:val="22"/>
                <w:szCs w:val="22"/>
              </w:rPr>
              <w:t>Chloropidae</w:t>
            </w:r>
          </w:p>
        </w:tc>
        <w:tc>
          <w:tcPr>
            <w:tcW w:w="1405" w:type="dxa"/>
            <w:noWrap/>
          </w:tcPr>
          <w:p w14:paraId="1BF27CCC" w14:textId="77777777" w:rsidR="004D4721" w:rsidRPr="00CD53B8" w:rsidRDefault="004D4721" w:rsidP="006D4899">
            <w:pPr>
              <w:rPr>
                <w:sz w:val="22"/>
                <w:szCs w:val="22"/>
              </w:rPr>
            </w:pPr>
            <w:r w:rsidRPr="00CD53B8">
              <w:rPr>
                <w:sz w:val="22"/>
                <w:szCs w:val="22"/>
              </w:rPr>
              <w:t>0.038 (0.012)</w:t>
            </w:r>
          </w:p>
        </w:tc>
        <w:tc>
          <w:tcPr>
            <w:tcW w:w="546" w:type="dxa"/>
            <w:noWrap/>
          </w:tcPr>
          <w:p w14:paraId="40AA6C09" w14:textId="77777777" w:rsidR="004D4721" w:rsidRPr="00CD53B8" w:rsidRDefault="004D4721" w:rsidP="006D4899">
            <w:pPr>
              <w:rPr>
                <w:sz w:val="22"/>
                <w:szCs w:val="22"/>
              </w:rPr>
            </w:pPr>
            <w:r w:rsidRPr="00CD53B8">
              <w:rPr>
                <w:sz w:val="22"/>
                <w:szCs w:val="22"/>
              </w:rPr>
              <w:t>421</w:t>
            </w:r>
          </w:p>
        </w:tc>
        <w:tc>
          <w:tcPr>
            <w:tcW w:w="1393" w:type="dxa"/>
            <w:noWrap/>
          </w:tcPr>
          <w:p w14:paraId="64FF6B83" w14:textId="77777777" w:rsidR="004D4721" w:rsidRPr="00CD53B8" w:rsidRDefault="004D4721" w:rsidP="006D4899">
            <w:pPr>
              <w:rPr>
                <w:b/>
                <w:sz w:val="22"/>
                <w:szCs w:val="22"/>
              </w:rPr>
            </w:pPr>
            <w:r w:rsidRPr="00CD53B8">
              <w:rPr>
                <w:b/>
                <w:sz w:val="22"/>
                <w:szCs w:val="22"/>
              </w:rPr>
              <w:t>0.3162 (0.000)</w:t>
            </w:r>
          </w:p>
        </w:tc>
        <w:tc>
          <w:tcPr>
            <w:tcW w:w="546" w:type="dxa"/>
            <w:noWrap/>
          </w:tcPr>
          <w:p w14:paraId="35CC5D0D" w14:textId="77777777" w:rsidR="004D4721" w:rsidRPr="00CD53B8" w:rsidRDefault="004D4721" w:rsidP="006D4899">
            <w:pPr>
              <w:rPr>
                <w:sz w:val="22"/>
                <w:szCs w:val="22"/>
              </w:rPr>
            </w:pPr>
            <w:r w:rsidRPr="00CD53B8">
              <w:rPr>
                <w:sz w:val="22"/>
                <w:szCs w:val="22"/>
              </w:rPr>
              <w:t>843</w:t>
            </w:r>
          </w:p>
        </w:tc>
        <w:tc>
          <w:tcPr>
            <w:tcW w:w="711" w:type="dxa"/>
            <w:noWrap/>
          </w:tcPr>
          <w:p w14:paraId="7C1A9B1A" w14:textId="77777777" w:rsidR="004D4721" w:rsidRPr="00CD53B8" w:rsidRDefault="004D4721" w:rsidP="006D4899">
            <w:pPr>
              <w:rPr>
                <w:sz w:val="22"/>
                <w:szCs w:val="22"/>
              </w:rPr>
            </w:pPr>
            <w:r w:rsidRPr="00CD53B8">
              <w:rPr>
                <w:sz w:val="22"/>
                <w:szCs w:val="22"/>
              </w:rPr>
              <w:t>4.58</w:t>
            </w:r>
          </w:p>
        </w:tc>
        <w:tc>
          <w:tcPr>
            <w:tcW w:w="895" w:type="dxa"/>
            <w:noWrap/>
          </w:tcPr>
          <w:p w14:paraId="23BD3D6B" w14:textId="77777777" w:rsidR="004D4721" w:rsidRPr="00CD53B8" w:rsidRDefault="004D4721" w:rsidP="006D4899">
            <w:pPr>
              <w:rPr>
                <w:sz w:val="22"/>
                <w:szCs w:val="22"/>
              </w:rPr>
            </w:pPr>
            <w:r w:rsidRPr="00CD53B8">
              <w:rPr>
                <w:sz w:val="22"/>
                <w:szCs w:val="22"/>
              </w:rPr>
              <w:t>1, 1262</w:t>
            </w:r>
          </w:p>
        </w:tc>
        <w:tc>
          <w:tcPr>
            <w:tcW w:w="1110" w:type="dxa"/>
            <w:noWrap/>
          </w:tcPr>
          <w:p w14:paraId="2DE9E6D9" w14:textId="77777777" w:rsidR="004D4721" w:rsidRPr="00CD53B8" w:rsidRDefault="004D4721" w:rsidP="006D4899">
            <w:pPr>
              <w:jc w:val="center"/>
              <w:rPr>
                <w:sz w:val="22"/>
                <w:szCs w:val="22"/>
              </w:rPr>
            </w:pPr>
            <w:r w:rsidRPr="00CD53B8">
              <w:rPr>
                <w:sz w:val="22"/>
                <w:szCs w:val="22"/>
              </w:rPr>
              <w:t>&lt; 0.0001</w:t>
            </w:r>
          </w:p>
        </w:tc>
      </w:tr>
      <w:tr w:rsidR="00654E13" w:rsidRPr="00CD53B8" w14:paraId="1086EDFB" w14:textId="77777777" w:rsidTr="00654E13">
        <w:trPr>
          <w:trHeight w:val="300"/>
          <w:jc w:val="center"/>
        </w:trPr>
        <w:tc>
          <w:tcPr>
            <w:tcW w:w="1384" w:type="dxa"/>
            <w:noWrap/>
          </w:tcPr>
          <w:p w14:paraId="08B39A92" w14:textId="77777777" w:rsidR="004D4721" w:rsidRPr="00CD53B8" w:rsidRDefault="004D4721" w:rsidP="006D4899">
            <w:pPr>
              <w:jc w:val="center"/>
              <w:rPr>
                <w:sz w:val="22"/>
                <w:szCs w:val="22"/>
              </w:rPr>
            </w:pPr>
          </w:p>
        </w:tc>
        <w:tc>
          <w:tcPr>
            <w:tcW w:w="1670" w:type="dxa"/>
            <w:noWrap/>
          </w:tcPr>
          <w:p w14:paraId="6D3D8264" w14:textId="77777777" w:rsidR="004D4721" w:rsidRPr="00CD53B8" w:rsidRDefault="004D4721" w:rsidP="006D4899">
            <w:pPr>
              <w:rPr>
                <w:sz w:val="22"/>
                <w:szCs w:val="22"/>
              </w:rPr>
            </w:pPr>
            <w:r w:rsidRPr="00CD53B8">
              <w:rPr>
                <w:sz w:val="22"/>
                <w:szCs w:val="22"/>
              </w:rPr>
              <w:t>Aphididae</w:t>
            </w:r>
          </w:p>
        </w:tc>
        <w:tc>
          <w:tcPr>
            <w:tcW w:w="1405" w:type="dxa"/>
            <w:noWrap/>
          </w:tcPr>
          <w:p w14:paraId="6BC03A3D" w14:textId="77777777" w:rsidR="004D4721" w:rsidRPr="00CD53B8" w:rsidRDefault="004D4721" w:rsidP="006D4899">
            <w:pPr>
              <w:rPr>
                <w:sz w:val="22"/>
                <w:szCs w:val="22"/>
              </w:rPr>
            </w:pPr>
            <w:r w:rsidRPr="00CD53B8">
              <w:rPr>
                <w:sz w:val="22"/>
                <w:szCs w:val="22"/>
              </w:rPr>
              <w:t>0.071 (0.017)</w:t>
            </w:r>
          </w:p>
        </w:tc>
        <w:tc>
          <w:tcPr>
            <w:tcW w:w="546" w:type="dxa"/>
            <w:noWrap/>
          </w:tcPr>
          <w:p w14:paraId="48871ACA" w14:textId="77777777" w:rsidR="004D4721" w:rsidRPr="00CD53B8" w:rsidRDefault="004D4721" w:rsidP="006D4899">
            <w:pPr>
              <w:rPr>
                <w:sz w:val="22"/>
                <w:szCs w:val="22"/>
              </w:rPr>
            </w:pPr>
            <w:r w:rsidRPr="00CD53B8">
              <w:rPr>
                <w:sz w:val="22"/>
                <w:szCs w:val="22"/>
              </w:rPr>
              <w:t>421</w:t>
            </w:r>
          </w:p>
        </w:tc>
        <w:tc>
          <w:tcPr>
            <w:tcW w:w="1393" w:type="dxa"/>
            <w:noWrap/>
          </w:tcPr>
          <w:p w14:paraId="021B8F21" w14:textId="77777777" w:rsidR="004D4721" w:rsidRPr="00CD53B8" w:rsidRDefault="004D4721" w:rsidP="006D4899">
            <w:pPr>
              <w:rPr>
                <w:b/>
                <w:sz w:val="22"/>
                <w:szCs w:val="22"/>
              </w:rPr>
            </w:pPr>
            <w:r w:rsidRPr="00CD53B8">
              <w:rPr>
                <w:b/>
                <w:sz w:val="22"/>
                <w:szCs w:val="22"/>
              </w:rPr>
              <w:t>0.164 (0.025)</w:t>
            </w:r>
          </w:p>
        </w:tc>
        <w:tc>
          <w:tcPr>
            <w:tcW w:w="546" w:type="dxa"/>
            <w:noWrap/>
          </w:tcPr>
          <w:p w14:paraId="764E8CFF" w14:textId="77777777" w:rsidR="004D4721" w:rsidRPr="00CD53B8" w:rsidRDefault="004D4721" w:rsidP="006D4899">
            <w:pPr>
              <w:rPr>
                <w:sz w:val="22"/>
                <w:szCs w:val="22"/>
              </w:rPr>
            </w:pPr>
            <w:r w:rsidRPr="00CD53B8">
              <w:rPr>
                <w:sz w:val="22"/>
                <w:szCs w:val="22"/>
              </w:rPr>
              <w:t>843</w:t>
            </w:r>
          </w:p>
        </w:tc>
        <w:tc>
          <w:tcPr>
            <w:tcW w:w="711" w:type="dxa"/>
            <w:noWrap/>
          </w:tcPr>
          <w:p w14:paraId="3E8412B1" w14:textId="77777777" w:rsidR="004D4721" w:rsidRPr="00CD53B8" w:rsidRDefault="004D4721" w:rsidP="006D4899">
            <w:pPr>
              <w:rPr>
                <w:sz w:val="22"/>
                <w:szCs w:val="22"/>
              </w:rPr>
            </w:pPr>
            <w:r w:rsidRPr="00CD53B8">
              <w:rPr>
                <w:sz w:val="22"/>
                <w:szCs w:val="22"/>
              </w:rPr>
              <w:t>2.92</w:t>
            </w:r>
          </w:p>
        </w:tc>
        <w:tc>
          <w:tcPr>
            <w:tcW w:w="895" w:type="dxa"/>
            <w:noWrap/>
          </w:tcPr>
          <w:p w14:paraId="6BCDEB09" w14:textId="77777777" w:rsidR="004D4721" w:rsidRPr="00CD53B8" w:rsidRDefault="004D4721" w:rsidP="006D4899">
            <w:pPr>
              <w:rPr>
                <w:sz w:val="22"/>
                <w:szCs w:val="22"/>
              </w:rPr>
            </w:pPr>
            <w:r w:rsidRPr="00CD53B8">
              <w:rPr>
                <w:sz w:val="22"/>
                <w:szCs w:val="22"/>
              </w:rPr>
              <w:t>1, 1262</w:t>
            </w:r>
          </w:p>
        </w:tc>
        <w:tc>
          <w:tcPr>
            <w:tcW w:w="1110" w:type="dxa"/>
            <w:noWrap/>
          </w:tcPr>
          <w:p w14:paraId="55BEB732" w14:textId="77777777" w:rsidR="004D4721" w:rsidRPr="00CD53B8" w:rsidRDefault="004D4721" w:rsidP="006D4899">
            <w:pPr>
              <w:jc w:val="center"/>
              <w:rPr>
                <w:sz w:val="22"/>
                <w:szCs w:val="22"/>
              </w:rPr>
            </w:pPr>
            <w:r w:rsidRPr="00CD53B8">
              <w:rPr>
                <w:sz w:val="22"/>
                <w:szCs w:val="22"/>
              </w:rPr>
              <w:t>0.0036</w:t>
            </w:r>
          </w:p>
        </w:tc>
      </w:tr>
      <w:tr w:rsidR="00654E13" w:rsidRPr="00CD53B8" w14:paraId="3E06F375" w14:textId="77777777" w:rsidTr="00654E13">
        <w:trPr>
          <w:trHeight w:val="300"/>
          <w:jc w:val="center"/>
        </w:trPr>
        <w:tc>
          <w:tcPr>
            <w:tcW w:w="1384" w:type="dxa"/>
            <w:noWrap/>
          </w:tcPr>
          <w:p w14:paraId="2364707B" w14:textId="77777777" w:rsidR="004D4721" w:rsidRPr="00CD53B8" w:rsidRDefault="004D4721" w:rsidP="006D4899">
            <w:pPr>
              <w:jc w:val="center"/>
              <w:rPr>
                <w:sz w:val="22"/>
                <w:szCs w:val="22"/>
              </w:rPr>
            </w:pPr>
          </w:p>
        </w:tc>
        <w:tc>
          <w:tcPr>
            <w:tcW w:w="1670" w:type="dxa"/>
            <w:noWrap/>
          </w:tcPr>
          <w:p w14:paraId="5F3BDE4C" w14:textId="77777777" w:rsidR="004D4721" w:rsidRPr="00CD53B8" w:rsidRDefault="004D4721" w:rsidP="006D4899">
            <w:pPr>
              <w:rPr>
                <w:sz w:val="22"/>
                <w:szCs w:val="22"/>
              </w:rPr>
            </w:pPr>
            <w:r w:rsidRPr="00CD53B8">
              <w:rPr>
                <w:sz w:val="22"/>
                <w:szCs w:val="22"/>
              </w:rPr>
              <w:t>Cicadellidae</w:t>
            </w:r>
          </w:p>
        </w:tc>
        <w:tc>
          <w:tcPr>
            <w:tcW w:w="1405" w:type="dxa"/>
            <w:noWrap/>
          </w:tcPr>
          <w:p w14:paraId="16CBEB9E" w14:textId="77777777" w:rsidR="004D4721" w:rsidRPr="00CD53B8" w:rsidRDefault="004D4721" w:rsidP="006D4899">
            <w:pPr>
              <w:rPr>
                <w:sz w:val="22"/>
                <w:szCs w:val="22"/>
              </w:rPr>
            </w:pPr>
            <w:r w:rsidRPr="00CD53B8">
              <w:rPr>
                <w:sz w:val="22"/>
                <w:szCs w:val="22"/>
              </w:rPr>
              <w:t>0.002 (0.002)</w:t>
            </w:r>
          </w:p>
        </w:tc>
        <w:tc>
          <w:tcPr>
            <w:tcW w:w="546" w:type="dxa"/>
            <w:noWrap/>
          </w:tcPr>
          <w:p w14:paraId="281AD65B" w14:textId="77777777" w:rsidR="004D4721" w:rsidRPr="00CD53B8" w:rsidRDefault="004D4721" w:rsidP="006D4899">
            <w:pPr>
              <w:rPr>
                <w:sz w:val="22"/>
                <w:szCs w:val="22"/>
              </w:rPr>
            </w:pPr>
            <w:r w:rsidRPr="00CD53B8">
              <w:rPr>
                <w:sz w:val="22"/>
                <w:szCs w:val="22"/>
              </w:rPr>
              <w:t>421</w:t>
            </w:r>
          </w:p>
        </w:tc>
        <w:tc>
          <w:tcPr>
            <w:tcW w:w="1393" w:type="dxa"/>
            <w:noWrap/>
          </w:tcPr>
          <w:p w14:paraId="289E1F40" w14:textId="77777777" w:rsidR="004D4721" w:rsidRPr="00CD53B8" w:rsidRDefault="004D4721" w:rsidP="006D4899">
            <w:pPr>
              <w:rPr>
                <w:b/>
                <w:sz w:val="22"/>
                <w:szCs w:val="22"/>
              </w:rPr>
            </w:pPr>
            <w:r w:rsidRPr="00CD53B8">
              <w:rPr>
                <w:b/>
                <w:sz w:val="22"/>
                <w:szCs w:val="22"/>
              </w:rPr>
              <w:t>0.033 (0.008)</w:t>
            </w:r>
          </w:p>
        </w:tc>
        <w:tc>
          <w:tcPr>
            <w:tcW w:w="546" w:type="dxa"/>
            <w:noWrap/>
          </w:tcPr>
          <w:p w14:paraId="5521AAF2" w14:textId="77777777" w:rsidR="004D4721" w:rsidRPr="00CD53B8" w:rsidRDefault="004D4721" w:rsidP="006D4899">
            <w:pPr>
              <w:rPr>
                <w:sz w:val="22"/>
                <w:szCs w:val="22"/>
              </w:rPr>
            </w:pPr>
            <w:r w:rsidRPr="00CD53B8">
              <w:rPr>
                <w:sz w:val="22"/>
                <w:szCs w:val="22"/>
              </w:rPr>
              <w:t>843</w:t>
            </w:r>
          </w:p>
        </w:tc>
        <w:tc>
          <w:tcPr>
            <w:tcW w:w="711" w:type="dxa"/>
            <w:noWrap/>
          </w:tcPr>
          <w:p w14:paraId="07A7F7CF" w14:textId="77777777" w:rsidR="004D4721" w:rsidRPr="00CD53B8" w:rsidRDefault="004D4721" w:rsidP="006D4899">
            <w:pPr>
              <w:rPr>
                <w:sz w:val="22"/>
                <w:szCs w:val="22"/>
              </w:rPr>
            </w:pPr>
            <w:r w:rsidRPr="00CD53B8">
              <w:rPr>
                <w:sz w:val="22"/>
                <w:szCs w:val="22"/>
              </w:rPr>
              <w:t>3.00</w:t>
            </w:r>
          </w:p>
        </w:tc>
        <w:tc>
          <w:tcPr>
            <w:tcW w:w="895" w:type="dxa"/>
            <w:noWrap/>
          </w:tcPr>
          <w:p w14:paraId="51DA7745" w14:textId="77777777" w:rsidR="004D4721" w:rsidRPr="00CD53B8" w:rsidRDefault="004D4721" w:rsidP="006D4899">
            <w:pPr>
              <w:rPr>
                <w:sz w:val="22"/>
                <w:szCs w:val="22"/>
              </w:rPr>
            </w:pPr>
            <w:r w:rsidRPr="00CD53B8">
              <w:rPr>
                <w:sz w:val="22"/>
                <w:szCs w:val="22"/>
              </w:rPr>
              <w:t>1, 1262</w:t>
            </w:r>
          </w:p>
        </w:tc>
        <w:tc>
          <w:tcPr>
            <w:tcW w:w="1110" w:type="dxa"/>
            <w:noWrap/>
          </w:tcPr>
          <w:p w14:paraId="451E7F50" w14:textId="77777777" w:rsidR="004D4721" w:rsidRPr="00CD53B8" w:rsidRDefault="004D4721" w:rsidP="006D4899">
            <w:pPr>
              <w:jc w:val="center"/>
              <w:rPr>
                <w:sz w:val="22"/>
                <w:szCs w:val="22"/>
              </w:rPr>
            </w:pPr>
            <w:r w:rsidRPr="00CD53B8">
              <w:rPr>
                <w:sz w:val="22"/>
                <w:szCs w:val="22"/>
              </w:rPr>
              <w:t>0.0028</w:t>
            </w:r>
          </w:p>
        </w:tc>
      </w:tr>
      <w:tr w:rsidR="00654E13" w:rsidRPr="00CD53B8" w14:paraId="202AFCFD" w14:textId="77777777" w:rsidTr="00654E13">
        <w:trPr>
          <w:trHeight w:val="300"/>
          <w:jc w:val="center"/>
        </w:trPr>
        <w:tc>
          <w:tcPr>
            <w:tcW w:w="1384" w:type="dxa"/>
            <w:noWrap/>
          </w:tcPr>
          <w:p w14:paraId="2BB6AFB7" w14:textId="77777777" w:rsidR="004D4721" w:rsidRPr="00CD53B8" w:rsidRDefault="004D4721" w:rsidP="006D4899">
            <w:pPr>
              <w:jc w:val="center"/>
              <w:rPr>
                <w:sz w:val="22"/>
                <w:szCs w:val="22"/>
              </w:rPr>
            </w:pPr>
          </w:p>
        </w:tc>
        <w:tc>
          <w:tcPr>
            <w:tcW w:w="1670" w:type="dxa"/>
            <w:noWrap/>
          </w:tcPr>
          <w:p w14:paraId="1A7FBBA7" w14:textId="77777777" w:rsidR="004D4721" w:rsidRPr="00CD53B8" w:rsidRDefault="004D4721" w:rsidP="006D4899">
            <w:pPr>
              <w:rPr>
                <w:sz w:val="22"/>
                <w:szCs w:val="22"/>
              </w:rPr>
            </w:pPr>
            <w:r w:rsidRPr="00CD53B8">
              <w:rPr>
                <w:sz w:val="22"/>
                <w:szCs w:val="22"/>
              </w:rPr>
              <w:t>Chalcidoidea</w:t>
            </w:r>
          </w:p>
        </w:tc>
        <w:tc>
          <w:tcPr>
            <w:tcW w:w="1405" w:type="dxa"/>
            <w:noWrap/>
          </w:tcPr>
          <w:p w14:paraId="314EA3AD" w14:textId="77777777" w:rsidR="004D4721" w:rsidRPr="00CD53B8" w:rsidRDefault="004D4721" w:rsidP="006D4899">
            <w:pPr>
              <w:rPr>
                <w:sz w:val="22"/>
                <w:szCs w:val="22"/>
              </w:rPr>
            </w:pPr>
            <w:r w:rsidRPr="00CD53B8">
              <w:rPr>
                <w:sz w:val="22"/>
                <w:szCs w:val="22"/>
              </w:rPr>
              <w:t>0.152 (0.022)</w:t>
            </w:r>
          </w:p>
        </w:tc>
        <w:tc>
          <w:tcPr>
            <w:tcW w:w="546" w:type="dxa"/>
            <w:noWrap/>
          </w:tcPr>
          <w:p w14:paraId="30E9EB8E" w14:textId="77777777" w:rsidR="004D4721" w:rsidRPr="00CD53B8" w:rsidRDefault="004D4721" w:rsidP="006D4899">
            <w:pPr>
              <w:rPr>
                <w:sz w:val="22"/>
                <w:szCs w:val="22"/>
              </w:rPr>
            </w:pPr>
            <w:r w:rsidRPr="00CD53B8">
              <w:rPr>
                <w:sz w:val="22"/>
                <w:szCs w:val="22"/>
              </w:rPr>
              <w:t>421</w:t>
            </w:r>
          </w:p>
        </w:tc>
        <w:tc>
          <w:tcPr>
            <w:tcW w:w="1393" w:type="dxa"/>
            <w:noWrap/>
          </w:tcPr>
          <w:p w14:paraId="18FE79E9" w14:textId="77777777" w:rsidR="004D4721" w:rsidRPr="00CD53B8" w:rsidRDefault="004D4721" w:rsidP="006D4899">
            <w:pPr>
              <w:rPr>
                <w:b/>
                <w:sz w:val="22"/>
                <w:szCs w:val="22"/>
              </w:rPr>
            </w:pPr>
            <w:r w:rsidRPr="00CD53B8">
              <w:rPr>
                <w:b/>
                <w:sz w:val="22"/>
                <w:szCs w:val="22"/>
              </w:rPr>
              <w:t>0.246 (0.022)</w:t>
            </w:r>
          </w:p>
        </w:tc>
        <w:tc>
          <w:tcPr>
            <w:tcW w:w="546" w:type="dxa"/>
            <w:noWrap/>
          </w:tcPr>
          <w:p w14:paraId="75979285" w14:textId="77777777" w:rsidR="004D4721" w:rsidRPr="00CD53B8" w:rsidRDefault="004D4721" w:rsidP="006D4899">
            <w:pPr>
              <w:rPr>
                <w:sz w:val="22"/>
                <w:szCs w:val="22"/>
              </w:rPr>
            </w:pPr>
            <w:r w:rsidRPr="00CD53B8">
              <w:rPr>
                <w:sz w:val="22"/>
                <w:szCs w:val="22"/>
              </w:rPr>
              <w:t>843</w:t>
            </w:r>
          </w:p>
        </w:tc>
        <w:tc>
          <w:tcPr>
            <w:tcW w:w="711" w:type="dxa"/>
            <w:noWrap/>
          </w:tcPr>
          <w:p w14:paraId="52DCDEF8" w14:textId="77777777" w:rsidR="004D4721" w:rsidRPr="00CD53B8" w:rsidRDefault="004D4721" w:rsidP="006D4899">
            <w:pPr>
              <w:rPr>
                <w:sz w:val="22"/>
                <w:szCs w:val="22"/>
              </w:rPr>
            </w:pPr>
            <w:r w:rsidRPr="00CD53B8">
              <w:rPr>
                <w:sz w:val="22"/>
                <w:szCs w:val="22"/>
              </w:rPr>
              <w:t>2.46</w:t>
            </w:r>
          </w:p>
        </w:tc>
        <w:tc>
          <w:tcPr>
            <w:tcW w:w="895" w:type="dxa"/>
            <w:noWrap/>
          </w:tcPr>
          <w:p w14:paraId="7E62A43C" w14:textId="77777777" w:rsidR="004D4721" w:rsidRPr="00CD53B8" w:rsidRDefault="004D4721" w:rsidP="006D4899">
            <w:pPr>
              <w:rPr>
                <w:sz w:val="22"/>
                <w:szCs w:val="22"/>
              </w:rPr>
            </w:pPr>
            <w:r w:rsidRPr="00CD53B8">
              <w:rPr>
                <w:sz w:val="22"/>
                <w:szCs w:val="22"/>
              </w:rPr>
              <w:t>1, 1262</w:t>
            </w:r>
          </w:p>
        </w:tc>
        <w:tc>
          <w:tcPr>
            <w:tcW w:w="1110" w:type="dxa"/>
            <w:noWrap/>
          </w:tcPr>
          <w:p w14:paraId="29439154" w14:textId="77777777" w:rsidR="004D4721" w:rsidRPr="00CD53B8" w:rsidRDefault="004D4721" w:rsidP="006D4899">
            <w:pPr>
              <w:jc w:val="center"/>
              <w:rPr>
                <w:sz w:val="22"/>
                <w:szCs w:val="22"/>
              </w:rPr>
            </w:pPr>
            <w:r w:rsidRPr="00CD53B8">
              <w:rPr>
                <w:sz w:val="22"/>
                <w:szCs w:val="22"/>
              </w:rPr>
              <w:t>0.0139</w:t>
            </w:r>
          </w:p>
        </w:tc>
      </w:tr>
      <w:tr w:rsidR="00654E13" w:rsidRPr="00CD53B8" w14:paraId="5CD3323E" w14:textId="77777777" w:rsidTr="00654E13">
        <w:trPr>
          <w:trHeight w:val="300"/>
          <w:jc w:val="center"/>
        </w:trPr>
        <w:tc>
          <w:tcPr>
            <w:tcW w:w="1384" w:type="dxa"/>
            <w:noWrap/>
          </w:tcPr>
          <w:p w14:paraId="2C38359A" w14:textId="77777777" w:rsidR="004D4721" w:rsidRPr="00CD53B8" w:rsidRDefault="004D4721" w:rsidP="006D4899">
            <w:pPr>
              <w:jc w:val="center"/>
              <w:rPr>
                <w:sz w:val="22"/>
                <w:szCs w:val="22"/>
              </w:rPr>
            </w:pPr>
          </w:p>
        </w:tc>
        <w:tc>
          <w:tcPr>
            <w:tcW w:w="1670" w:type="dxa"/>
            <w:noWrap/>
          </w:tcPr>
          <w:p w14:paraId="036D1790" w14:textId="77777777" w:rsidR="004D4721" w:rsidRPr="00CD53B8" w:rsidRDefault="004D4721" w:rsidP="006D4899">
            <w:pPr>
              <w:rPr>
                <w:sz w:val="22"/>
                <w:szCs w:val="22"/>
              </w:rPr>
            </w:pPr>
            <w:r w:rsidRPr="00CD53B8">
              <w:rPr>
                <w:sz w:val="22"/>
                <w:szCs w:val="22"/>
              </w:rPr>
              <w:t>Lepidoptera</w:t>
            </w:r>
          </w:p>
        </w:tc>
        <w:tc>
          <w:tcPr>
            <w:tcW w:w="1405" w:type="dxa"/>
            <w:noWrap/>
          </w:tcPr>
          <w:p w14:paraId="0B2D8EC9" w14:textId="77777777" w:rsidR="004D4721" w:rsidRPr="00CD53B8" w:rsidRDefault="004D4721" w:rsidP="006D4899">
            <w:pPr>
              <w:rPr>
                <w:sz w:val="22"/>
                <w:szCs w:val="22"/>
              </w:rPr>
            </w:pPr>
            <w:r w:rsidRPr="00CD53B8">
              <w:rPr>
                <w:sz w:val="22"/>
                <w:szCs w:val="22"/>
              </w:rPr>
              <w:t>0.078 (0.018)</w:t>
            </w:r>
          </w:p>
        </w:tc>
        <w:tc>
          <w:tcPr>
            <w:tcW w:w="546" w:type="dxa"/>
            <w:noWrap/>
          </w:tcPr>
          <w:p w14:paraId="6DCB7395" w14:textId="77777777" w:rsidR="004D4721" w:rsidRPr="00CD53B8" w:rsidRDefault="004D4721" w:rsidP="006D4899">
            <w:pPr>
              <w:rPr>
                <w:sz w:val="22"/>
                <w:szCs w:val="22"/>
              </w:rPr>
            </w:pPr>
            <w:r w:rsidRPr="00CD53B8">
              <w:rPr>
                <w:sz w:val="22"/>
                <w:szCs w:val="22"/>
              </w:rPr>
              <w:t>421</w:t>
            </w:r>
          </w:p>
        </w:tc>
        <w:tc>
          <w:tcPr>
            <w:tcW w:w="1393" w:type="dxa"/>
            <w:noWrap/>
          </w:tcPr>
          <w:p w14:paraId="311E0EAB" w14:textId="77777777" w:rsidR="004D4721" w:rsidRPr="00CD53B8" w:rsidRDefault="004D4721" w:rsidP="006D4899">
            <w:pPr>
              <w:rPr>
                <w:b/>
                <w:sz w:val="22"/>
                <w:szCs w:val="22"/>
              </w:rPr>
            </w:pPr>
            <w:r w:rsidRPr="00CD53B8">
              <w:rPr>
                <w:b/>
                <w:sz w:val="22"/>
                <w:szCs w:val="22"/>
              </w:rPr>
              <w:t>0.184 (0.020)</w:t>
            </w:r>
          </w:p>
        </w:tc>
        <w:tc>
          <w:tcPr>
            <w:tcW w:w="546" w:type="dxa"/>
            <w:noWrap/>
          </w:tcPr>
          <w:p w14:paraId="6925938E" w14:textId="77777777" w:rsidR="004D4721" w:rsidRPr="00CD53B8" w:rsidRDefault="004D4721" w:rsidP="006D4899">
            <w:pPr>
              <w:rPr>
                <w:sz w:val="22"/>
                <w:szCs w:val="22"/>
              </w:rPr>
            </w:pPr>
            <w:r w:rsidRPr="00CD53B8">
              <w:rPr>
                <w:sz w:val="22"/>
                <w:szCs w:val="22"/>
              </w:rPr>
              <w:t>843</w:t>
            </w:r>
          </w:p>
        </w:tc>
        <w:tc>
          <w:tcPr>
            <w:tcW w:w="711" w:type="dxa"/>
            <w:noWrap/>
          </w:tcPr>
          <w:p w14:paraId="619A9BD4" w14:textId="77777777" w:rsidR="004D4721" w:rsidRPr="00CD53B8" w:rsidRDefault="004D4721" w:rsidP="006D4899">
            <w:pPr>
              <w:rPr>
                <w:sz w:val="22"/>
                <w:szCs w:val="22"/>
              </w:rPr>
            </w:pPr>
            <w:r w:rsidRPr="00CD53B8">
              <w:rPr>
                <w:sz w:val="22"/>
                <w:szCs w:val="22"/>
              </w:rPr>
              <w:t>3.72</w:t>
            </w:r>
          </w:p>
        </w:tc>
        <w:tc>
          <w:tcPr>
            <w:tcW w:w="895" w:type="dxa"/>
            <w:noWrap/>
          </w:tcPr>
          <w:p w14:paraId="03590DC7" w14:textId="77777777" w:rsidR="004D4721" w:rsidRPr="00CD53B8" w:rsidRDefault="004D4721" w:rsidP="006D4899">
            <w:pPr>
              <w:rPr>
                <w:sz w:val="22"/>
                <w:szCs w:val="22"/>
              </w:rPr>
            </w:pPr>
            <w:r w:rsidRPr="00CD53B8">
              <w:rPr>
                <w:sz w:val="22"/>
                <w:szCs w:val="22"/>
              </w:rPr>
              <w:t>1, 1262</w:t>
            </w:r>
          </w:p>
        </w:tc>
        <w:tc>
          <w:tcPr>
            <w:tcW w:w="1110" w:type="dxa"/>
            <w:noWrap/>
          </w:tcPr>
          <w:p w14:paraId="0A724524" w14:textId="77777777" w:rsidR="004D4721" w:rsidRPr="00CD53B8" w:rsidRDefault="004D4721" w:rsidP="006D4899">
            <w:pPr>
              <w:jc w:val="center"/>
              <w:rPr>
                <w:sz w:val="22"/>
                <w:szCs w:val="22"/>
              </w:rPr>
            </w:pPr>
            <w:r w:rsidRPr="00CD53B8">
              <w:rPr>
                <w:sz w:val="22"/>
                <w:szCs w:val="22"/>
              </w:rPr>
              <w:t>0.0002</w:t>
            </w:r>
          </w:p>
        </w:tc>
      </w:tr>
      <w:tr w:rsidR="00654E13" w:rsidRPr="00CD53B8" w14:paraId="5491C4FE" w14:textId="77777777" w:rsidTr="00654E13">
        <w:trPr>
          <w:trHeight w:val="300"/>
          <w:jc w:val="center"/>
        </w:trPr>
        <w:tc>
          <w:tcPr>
            <w:tcW w:w="1384" w:type="dxa"/>
            <w:noWrap/>
          </w:tcPr>
          <w:p w14:paraId="2D3B6F42" w14:textId="77777777" w:rsidR="004D4721" w:rsidRPr="00CD53B8" w:rsidRDefault="004D4721" w:rsidP="006D4899">
            <w:pPr>
              <w:jc w:val="center"/>
              <w:rPr>
                <w:sz w:val="22"/>
                <w:szCs w:val="22"/>
              </w:rPr>
            </w:pPr>
          </w:p>
        </w:tc>
        <w:tc>
          <w:tcPr>
            <w:tcW w:w="1670" w:type="dxa"/>
            <w:noWrap/>
          </w:tcPr>
          <w:p w14:paraId="5C27FEAE" w14:textId="77777777" w:rsidR="004D4721" w:rsidRPr="00CD53B8" w:rsidRDefault="004D4721" w:rsidP="006D4899">
            <w:pPr>
              <w:rPr>
                <w:sz w:val="22"/>
                <w:szCs w:val="22"/>
              </w:rPr>
            </w:pPr>
            <w:r w:rsidRPr="00CD53B8">
              <w:rPr>
                <w:sz w:val="22"/>
                <w:szCs w:val="22"/>
              </w:rPr>
              <w:t>Thysanoptera</w:t>
            </w:r>
          </w:p>
        </w:tc>
        <w:tc>
          <w:tcPr>
            <w:tcW w:w="1405" w:type="dxa"/>
            <w:noWrap/>
          </w:tcPr>
          <w:p w14:paraId="056252E6" w14:textId="77777777" w:rsidR="004D4721" w:rsidRPr="00CD53B8" w:rsidRDefault="004D4721" w:rsidP="006D4899">
            <w:pPr>
              <w:rPr>
                <w:sz w:val="22"/>
                <w:szCs w:val="22"/>
              </w:rPr>
            </w:pPr>
            <w:r w:rsidRPr="00CD53B8">
              <w:rPr>
                <w:sz w:val="22"/>
                <w:szCs w:val="22"/>
              </w:rPr>
              <w:t>0.321 (0.003)</w:t>
            </w:r>
          </w:p>
        </w:tc>
        <w:tc>
          <w:tcPr>
            <w:tcW w:w="546" w:type="dxa"/>
            <w:noWrap/>
          </w:tcPr>
          <w:p w14:paraId="2812F46F" w14:textId="77777777" w:rsidR="004D4721" w:rsidRPr="00CD53B8" w:rsidRDefault="004D4721" w:rsidP="006D4899">
            <w:pPr>
              <w:rPr>
                <w:sz w:val="22"/>
                <w:szCs w:val="22"/>
              </w:rPr>
            </w:pPr>
            <w:r w:rsidRPr="00CD53B8">
              <w:rPr>
                <w:sz w:val="22"/>
                <w:szCs w:val="22"/>
              </w:rPr>
              <w:t>421</w:t>
            </w:r>
          </w:p>
        </w:tc>
        <w:tc>
          <w:tcPr>
            <w:tcW w:w="1393" w:type="dxa"/>
            <w:noWrap/>
          </w:tcPr>
          <w:p w14:paraId="7A38069C" w14:textId="77777777" w:rsidR="004D4721" w:rsidRPr="00CD53B8" w:rsidRDefault="004D4721" w:rsidP="006D4899">
            <w:pPr>
              <w:rPr>
                <w:b/>
                <w:sz w:val="22"/>
                <w:szCs w:val="22"/>
              </w:rPr>
            </w:pPr>
            <w:r w:rsidRPr="00CD53B8">
              <w:rPr>
                <w:b/>
                <w:sz w:val="22"/>
                <w:szCs w:val="22"/>
              </w:rPr>
              <w:t>0.332 (0.004)</w:t>
            </w:r>
          </w:p>
        </w:tc>
        <w:tc>
          <w:tcPr>
            <w:tcW w:w="546" w:type="dxa"/>
            <w:noWrap/>
          </w:tcPr>
          <w:p w14:paraId="52628907" w14:textId="77777777" w:rsidR="004D4721" w:rsidRPr="00CD53B8" w:rsidRDefault="004D4721" w:rsidP="006D4899">
            <w:pPr>
              <w:rPr>
                <w:sz w:val="22"/>
                <w:szCs w:val="22"/>
              </w:rPr>
            </w:pPr>
            <w:r w:rsidRPr="00CD53B8">
              <w:rPr>
                <w:sz w:val="22"/>
                <w:szCs w:val="22"/>
              </w:rPr>
              <w:t>843</w:t>
            </w:r>
          </w:p>
        </w:tc>
        <w:tc>
          <w:tcPr>
            <w:tcW w:w="711" w:type="dxa"/>
            <w:noWrap/>
          </w:tcPr>
          <w:p w14:paraId="292FC336" w14:textId="77777777" w:rsidR="004D4721" w:rsidRPr="00CD53B8" w:rsidRDefault="004D4721" w:rsidP="006D4899">
            <w:pPr>
              <w:rPr>
                <w:sz w:val="22"/>
                <w:szCs w:val="22"/>
              </w:rPr>
            </w:pPr>
            <w:r w:rsidRPr="00CD53B8">
              <w:rPr>
                <w:sz w:val="22"/>
                <w:szCs w:val="22"/>
              </w:rPr>
              <w:t>1.89</w:t>
            </w:r>
          </w:p>
        </w:tc>
        <w:tc>
          <w:tcPr>
            <w:tcW w:w="895" w:type="dxa"/>
            <w:noWrap/>
          </w:tcPr>
          <w:p w14:paraId="2860B726" w14:textId="77777777" w:rsidR="004D4721" w:rsidRPr="00CD53B8" w:rsidRDefault="004D4721" w:rsidP="006D4899">
            <w:pPr>
              <w:rPr>
                <w:sz w:val="22"/>
                <w:szCs w:val="22"/>
              </w:rPr>
            </w:pPr>
            <w:commentRangeStart w:id="57"/>
            <w:r w:rsidRPr="00CD53B8">
              <w:rPr>
                <w:sz w:val="22"/>
                <w:szCs w:val="22"/>
              </w:rPr>
              <w:t>1, 1262</w:t>
            </w:r>
          </w:p>
        </w:tc>
        <w:tc>
          <w:tcPr>
            <w:tcW w:w="1110" w:type="dxa"/>
            <w:noWrap/>
          </w:tcPr>
          <w:p w14:paraId="215F000D" w14:textId="77777777" w:rsidR="004D4721" w:rsidRPr="00CD53B8" w:rsidRDefault="004D4721" w:rsidP="006D4899">
            <w:pPr>
              <w:jc w:val="center"/>
              <w:rPr>
                <w:sz w:val="22"/>
                <w:szCs w:val="22"/>
              </w:rPr>
            </w:pPr>
            <w:r w:rsidRPr="00CD53B8">
              <w:rPr>
                <w:sz w:val="22"/>
                <w:szCs w:val="22"/>
              </w:rPr>
              <w:t>0.0587</w:t>
            </w:r>
            <w:commentRangeEnd w:id="57"/>
            <w:r w:rsidRPr="00CD53B8">
              <w:rPr>
                <w:rStyle w:val="CommentReference"/>
              </w:rPr>
              <w:commentReference w:id="57"/>
            </w:r>
          </w:p>
        </w:tc>
      </w:tr>
      <w:tr w:rsidR="00654E13" w:rsidRPr="00CD53B8" w14:paraId="70A74A17" w14:textId="77777777" w:rsidTr="00654E13">
        <w:trPr>
          <w:trHeight w:val="300"/>
          <w:jc w:val="center"/>
        </w:trPr>
        <w:tc>
          <w:tcPr>
            <w:tcW w:w="1384" w:type="dxa"/>
            <w:noWrap/>
          </w:tcPr>
          <w:p w14:paraId="773F2F0B" w14:textId="77777777" w:rsidR="004D4721" w:rsidRPr="00CD53B8" w:rsidRDefault="004D4721" w:rsidP="006D4899">
            <w:pPr>
              <w:jc w:val="center"/>
              <w:rPr>
                <w:sz w:val="22"/>
                <w:szCs w:val="22"/>
              </w:rPr>
            </w:pPr>
            <w:r w:rsidRPr="00CD53B8">
              <w:rPr>
                <w:sz w:val="22"/>
                <w:szCs w:val="22"/>
              </w:rPr>
              <w:t>Sweep</w:t>
            </w:r>
          </w:p>
        </w:tc>
        <w:tc>
          <w:tcPr>
            <w:tcW w:w="1670" w:type="dxa"/>
            <w:noWrap/>
          </w:tcPr>
          <w:p w14:paraId="4DFCB2FB" w14:textId="77777777" w:rsidR="004D4721" w:rsidRPr="00CD53B8" w:rsidRDefault="004D4721" w:rsidP="006D4899">
            <w:pPr>
              <w:rPr>
                <w:sz w:val="22"/>
                <w:szCs w:val="22"/>
              </w:rPr>
            </w:pPr>
            <w:r w:rsidRPr="00CD53B8">
              <w:rPr>
                <w:sz w:val="22"/>
                <w:szCs w:val="22"/>
              </w:rPr>
              <w:t>Acari</w:t>
            </w:r>
          </w:p>
        </w:tc>
        <w:tc>
          <w:tcPr>
            <w:tcW w:w="1405" w:type="dxa"/>
            <w:noWrap/>
          </w:tcPr>
          <w:p w14:paraId="726B15EE" w14:textId="77777777" w:rsidR="004D4721" w:rsidRPr="00CD53B8" w:rsidRDefault="004D4721" w:rsidP="006D4899">
            <w:pPr>
              <w:rPr>
                <w:sz w:val="22"/>
                <w:szCs w:val="22"/>
              </w:rPr>
            </w:pPr>
            <w:r w:rsidRPr="00CD53B8">
              <w:rPr>
                <w:sz w:val="22"/>
                <w:szCs w:val="22"/>
              </w:rPr>
              <w:t>0.159 (0.028)</w:t>
            </w:r>
          </w:p>
        </w:tc>
        <w:tc>
          <w:tcPr>
            <w:tcW w:w="546" w:type="dxa"/>
            <w:noWrap/>
          </w:tcPr>
          <w:p w14:paraId="113547FF" w14:textId="77777777" w:rsidR="004D4721" w:rsidRPr="00CD53B8" w:rsidRDefault="004D4721" w:rsidP="006D4899">
            <w:pPr>
              <w:rPr>
                <w:sz w:val="22"/>
                <w:szCs w:val="22"/>
              </w:rPr>
            </w:pPr>
            <w:r w:rsidRPr="00CD53B8">
              <w:rPr>
                <w:sz w:val="22"/>
                <w:szCs w:val="22"/>
              </w:rPr>
              <w:t>252</w:t>
            </w:r>
          </w:p>
        </w:tc>
        <w:tc>
          <w:tcPr>
            <w:tcW w:w="1393" w:type="dxa"/>
            <w:noWrap/>
          </w:tcPr>
          <w:p w14:paraId="4417B0EB" w14:textId="77777777" w:rsidR="004D4721" w:rsidRPr="00CD53B8" w:rsidRDefault="004D4721" w:rsidP="006D4899">
            <w:pPr>
              <w:rPr>
                <w:b/>
                <w:sz w:val="22"/>
                <w:szCs w:val="22"/>
              </w:rPr>
            </w:pPr>
            <w:r w:rsidRPr="00CD53B8">
              <w:rPr>
                <w:b/>
                <w:sz w:val="22"/>
                <w:szCs w:val="22"/>
              </w:rPr>
              <w:t>0.843 (0.160)</w:t>
            </w:r>
          </w:p>
        </w:tc>
        <w:tc>
          <w:tcPr>
            <w:tcW w:w="546" w:type="dxa"/>
            <w:noWrap/>
          </w:tcPr>
          <w:p w14:paraId="5BEAF273" w14:textId="77777777" w:rsidR="004D4721" w:rsidRPr="00CD53B8" w:rsidRDefault="004D4721" w:rsidP="006D4899">
            <w:pPr>
              <w:rPr>
                <w:sz w:val="22"/>
                <w:szCs w:val="22"/>
              </w:rPr>
            </w:pPr>
            <w:r w:rsidRPr="00CD53B8">
              <w:rPr>
                <w:sz w:val="22"/>
                <w:szCs w:val="22"/>
              </w:rPr>
              <w:t>491</w:t>
            </w:r>
          </w:p>
        </w:tc>
        <w:tc>
          <w:tcPr>
            <w:tcW w:w="711" w:type="dxa"/>
            <w:noWrap/>
          </w:tcPr>
          <w:p w14:paraId="5F63FFC4" w14:textId="77777777" w:rsidR="004D4721" w:rsidRPr="00CD53B8" w:rsidRDefault="004D4721" w:rsidP="006D4899">
            <w:pPr>
              <w:rPr>
                <w:sz w:val="22"/>
                <w:szCs w:val="22"/>
              </w:rPr>
            </w:pPr>
            <w:r w:rsidRPr="00CD53B8">
              <w:rPr>
                <w:sz w:val="22"/>
                <w:szCs w:val="22"/>
              </w:rPr>
              <w:t>3.66</w:t>
            </w:r>
          </w:p>
        </w:tc>
        <w:tc>
          <w:tcPr>
            <w:tcW w:w="895" w:type="dxa"/>
            <w:noWrap/>
          </w:tcPr>
          <w:p w14:paraId="1A57E1D0" w14:textId="77777777" w:rsidR="004D4721" w:rsidRPr="00CD53B8" w:rsidRDefault="004D4721" w:rsidP="006D4899">
            <w:pPr>
              <w:rPr>
                <w:sz w:val="22"/>
                <w:szCs w:val="22"/>
              </w:rPr>
            </w:pPr>
            <w:r w:rsidRPr="00CD53B8">
              <w:rPr>
                <w:sz w:val="22"/>
                <w:szCs w:val="22"/>
              </w:rPr>
              <w:t>1, 741</w:t>
            </w:r>
          </w:p>
        </w:tc>
        <w:tc>
          <w:tcPr>
            <w:tcW w:w="1110" w:type="dxa"/>
            <w:noWrap/>
          </w:tcPr>
          <w:p w14:paraId="387EB9B6" w14:textId="77777777" w:rsidR="004D4721" w:rsidRPr="00CD53B8" w:rsidRDefault="004D4721" w:rsidP="006D4899">
            <w:pPr>
              <w:jc w:val="center"/>
              <w:rPr>
                <w:sz w:val="22"/>
                <w:szCs w:val="22"/>
              </w:rPr>
            </w:pPr>
            <w:r w:rsidRPr="00CD53B8">
              <w:rPr>
                <w:sz w:val="22"/>
                <w:szCs w:val="22"/>
              </w:rPr>
              <w:t>0.0003</w:t>
            </w:r>
          </w:p>
        </w:tc>
      </w:tr>
      <w:tr w:rsidR="00654E13" w:rsidRPr="00CD53B8" w14:paraId="62F57E6F" w14:textId="77777777" w:rsidTr="00654E13">
        <w:trPr>
          <w:trHeight w:val="300"/>
          <w:jc w:val="center"/>
        </w:trPr>
        <w:tc>
          <w:tcPr>
            <w:tcW w:w="1384" w:type="dxa"/>
            <w:noWrap/>
          </w:tcPr>
          <w:p w14:paraId="5CD23F6D" w14:textId="77777777" w:rsidR="004D4721" w:rsidRPr="00CD53B8" w:rsidRDefault="004D4721" w:rsidP="006D4899">
            <w:pPr>
              <w:jc w:val="center"/>
              <w:rPr>
                <w:sz w:val="22"/>
                <w:szCs w:val="22"/>
              </w:rPr>
            </w:pPr>
          </w:p>
        </w:tc>
        <w:tc>
          <w:tcPr>
            <w:tcW w:w="1670" w:type="dxa"/>
            <w:noWrap/>
          </w:tcPr>
          <w:p w14:paraId="08D8282B" w14:textId="77777777" w:rsidR="004D4721" w:rsidRPr="00CD53B8" w:rsidRDefault="004D4721" w:rsidP="006D4899">
            <w:pPr>
              <w:rPr>
                <w:sz w:val="22"/>
                <w:szCs w:val="22"/>
              </w:rPr>
            </w:pPr>
            <w:r w:rsidRPr="00CD53B8">
              <w:rPr>
                <w:sz w:val="22"/>
                <w:szCs w:val="22"/>
              </w:rPr>
              <w:t>Coleoptera</w:t>
            </w:r>
          </w:p>
        </w:tc>
        <w:tc>
          <w:tcPr>
            <w:tcW w:w="1405" w:type="dxa"/>
            <w:noWrap/>
          </w:tcPr>
          <w:p w14:paraId="6789BEDA" w14:textId="77777777" w:rsidR="004D4721" w:rsidRPr="00CD53B8" w:rsidRDefault="004D4721" w:rsidP="006D4899">
            <w:pPr>
              <w:rPr>
                <w:b/>
                <w:sz w:val="22"/>
                <w:szCs w:val="22"/>
              </w:rPr>
            </w:pPr>
            <w:r w:rsidRPr="00CD53B8">
              <w:rPr>
                <w:b/>
                <w:sz w:val="22"/>
                <w:szCs w:val="22"/>
              </w:rPr>
              <w:t>4.175 (0.703)</w:t>
            </w:r>
          </w:p>
        </w:tc>
        <w:tc>
          <w:tcPr>
            <w:tcW w:w="546" w:type="dxa"/>
            <w:noWrap/>
          </w:tcPr>
          <w:p w14:paraId="2A6BAB1B" w14:textId="77777777" w:rsidR="004D4721" w:rsidRPr="00CD53B8" w:rsidRDefault="004D4721" w:rsidP="006D4899">
            <w:pPr>
              <w:rPr>
                <w:sz w:val="22"/>
                <w:szCs w:val="22"/>
              </w:rPr>
            </w:pPr>
            <w:r w:rsidRPr="00CD53B8">
              <w:rPr>
                <w:sz w:val="22"/>
                <w:szCs w:val="22"/>
              </w:rPr>
              <w:t>252</w:t>
            </w:r>
          </w:p>
        </w:tc>
        <w:tc>
          <w:tcPr>
            <w:tcW w:w="1393" w:type="dxa"/>
            <w:noWrap/>
          </w:tcPr>
          <w:p w14:paraId="7F8FF296" w14:textId="77777777" w:rsidR="004D4721" w:rsidRPr="00CD53B8" w:rsidRDefault="004D4721" w:rsidP="006D4899">
            <w:pPr>
              <w:rPr>
                <w:sz w:val="22"/>
                <w:szCs w:val="22"/>
              </w:rPr>
            </w:pPr>
            <w:r w:rsidRPr="00CD53B8">
              <w:rPr>
                <w:sz w:val="22"/>
                <w:szCs w:val="22"/>
              </w:rPr>
              <w:t>2.344 (0.440)</w:t>
            </w:r>
          </w:p>
        </w:tc>
        <w:tc>
          <w:tcPr>
            <w:tcW w:w="546" w:type="dxa"/>
            <w:noWrap/>
          </w:tcPr>
          <w:p w14:paraId="505A6525" w14:textId="77777777" w:rsidR="004D4721" w:rsidRPr="00CD53B8" w:rsidRDefault="004D4721" w:rsidP="006D4899">
            <w:pPr>
              <w:rPr>
                <w:sz w:val="22"/>
                <w:szCs w:val="22"/>
              </w:rPr>
            </w:pPr>
            <w:r w:rsidRPr="00CD53B8">
              <w:rPr>
                <w:sz w:val="22"/>
                <w:szCs w:val="22"/>
              </w:rPr>
              <w:t>491</w:t>
            </w:r>
          </w:p>
        </w:tc>
        <w:tc>
          <w:tcPr>
            <w:tcW w:w="711" w:type="dxa"/>
            <w:noWrap/>
          </w:tcPr>
          <w:p w14:paraId="36E711A3" w14:textId="77777777" w:rsidR="004D4721" w:rsidRPr="00CD53B8" w:rsidRDefault="004D4721" w:rsidP="006D4899">
            <w:pPr>
              <w:rPr>
                <w:sz w:val="22"/>
                <w:szCs w:val="22"/>
              </w:rPr>
            </w:pPr>
            <w:r w:rsidRPr="00CD53B8">
              <w:rPr>
                <w:sz w:val="22"/>
                <w:szCs w:val="22"/>
              </w:rPr>
              <w:t>4.00</w:t>
            </w:r>
          </w:p>
        </w:tc>
        <w:tc>
          <w:tcPr>
            <w:tcW w:w="895" w:type="dxa"/>
            <w:noWrap/>
          </w:tcPr>
          <w:p w14:paraId="599C61D8" w14:textId="77777777" w:rsidR="004D4721" w:rsidRPr="00CD53B8" w:rsidRDefault="004D4721" w:rsidP="006D4899">
            <w:pPr>
              <w:rPr>
                <w:sz w:val="22"/>
                <w:szCs w:val="22"/>
              </w:rPr>
            </w:pPr>
            <w:r w:rsidRPr="00CD53B8">
              <w:rPr>
                <w:sz w:val="22"/>
                <w:szCs w:val="22"/>
              </w:rPr>
              <w:t>1, 741</w:t>
            </w:r>
          </w:p>
        </w:tc>
        <w:tc>
          <w:tcPr>
            <w:tcW w:w="1110" w:type="dxa"/>
            <w:noWrap/>
          </w:tcPr>
          <w:p w14:paraId="5F628E2F" w14:textId="77777777" w:rsidR="004D4721" w:rsidRPr="00CD53B8" w:rsidRDefault="004D4721" w:rsidP="006D4899">
            <w:pPr>
              <w:jc w:val="center"/>
              <w:rPr>
                <w:sz w:val="22"/>
                <w:szCs w:val="22"/>
              </w:rPr>
            </w:pPr>
            <w:r w:rsidRPr="00CD53B8">
              <w:rPr>
                <w:sz w:val="22"/>
                <w:szCs w:val="22"/>
              </w:rPr>
              <w:t>&lt; 0.0001</w:t>
            </w:r>
          </w:p>
        </w:tc>
      </w:tr>
      <w:tr w:rsidR="00654E13" w:rsidRPr="00CD53B8" w14:paraId="633DF92F" w14:textId="77777777" w:rsidTr="00654E13">
        <w:trPr>
          <w:trHeight w:val="300"/>
          <w:jc w:val="center"/>
        </w:trPr>
        <w:tc>
          <w:tcPr>
            <w:tcW w:w="1384" w:type="dxa"/>
            <w:noWrap/>
          </w:tcPr>
          <w:p w14:paraId="7F004E99" w14:textId="77777777" w:rsidR="004D4721" w:rsidRPr="00CD53B8" w:rsidRDefault="004D4721" w:rsidP="006D4899">
            <w:pPr>
              <w:jc w:val="center"/>
              <w:rPr>
                <w:sz w:val="22"/>
                <w:szCs w:val="22"/>
              </w:rPr>
            </w:pPr>
          </w:p>
        </w:tc>
        <w:tc>
          <w:tcPr>
            <w:tcW w:w="1670" w:type="dxa"/>
            <w:noWrap/>
          </w:tcPr>
          <w:p w14:paraId="49D44176" w14:textId="77777777" w:rsidR="004D4721" w:rsidRPr="00CD53B8" w:rsidRDefault="004D4721" w:rsidP="006D4899">
            <w:pPr>
              <w:rPr>
                <w:sz w:val="22"/>
                <w:szCs w:val="22"/>
              </w:rPr>
            </w:pPr>
            <w:r w:rsidRPr="00CD53B8">
              <w:rPr>
                <w:sz w:val="22"/>
                <w:szCs w:val="22"/>
              </w:rPr>
              <w:t>Diptera</w:t>
            </w:r>
          </w:p>
        </w:tc>
        <w:tc>
          <w:tcPr>
            <w:tcW w:w="1405" w:type="dxa"/>
            <w:noWrap/>
          </w:tcPr>
          <w:p w14:paraId="6EE02BB3" w14:textId="77777777" w:rsidR="004D4721" w:rsidRPr="00CD53B8" w:rsidRDefault="004D4721" w:rsidP="006D4899">
            <w:pPr>
              <w:rPr>
                <w:b/>
                <w:sz w:val="22"/>
                <w:szCs w:val="22"/>
              </w:rPr>
            </w:pPr>
            <w:r w:rsidRPr="00CD53B8">
              <w:rPr>
                <w:b/>
                <w:sz w:val="22"/>
                <w:szCs w:val="22"/>
              </w:rPr>
              <w:t>5.853 (0.716)</w:t>
            </w:r>
          </w:p>
        </w:tc>
        <w:tc>
          <w:tcPr>
            <w:tcW w:w="546" w:type="dxa"/>
            <w:noWrap/>
          </w:tcPr>
          <w:p w14:paraId="28F95815" w14:textId="77777777" w:rsidR="004D4721" w:rsidRPr="00CD53B8" w:rsidRDefault="004D4721" w:rsidP="006D4899">
            <w:pPr>
              <w:rPr>
                <w:sz w:val="22"/>
                <w:szCs w:val="22"/>
              </w:rPr>
            </w:pPr>
            <w:r w:rsidRPr="00CD53B8">
              <w:rPr>
                <w:sz w:val="22"/>
                <w:szCs w:val="22"/>
              </w:rPr>
              <w:t>252</w:t>
            </w:r>
          </w:p>
        </w:tc>
        <w:tc>
          <w:tcPr>
            <w:tcW w:w="1393" w:type="dxa"/>
            <w:noWrap/>
          </w:tcPr>
          <w:p w14:paraId="00B4E065" w14:textId="77777777" w:rsidR="004D4721" w:rsidRPr="00CD53B8" w:rsidRDefault="004D4721" w:rsidP="006D4899">
            <w:pPr>
              <w:rPr>
                <w:sz w:val="22"/>
                <w:szCs w:val="22"/>
              </w:rPr>
            </w:pPr>
            <w:r w:rsidRPr="00CD53B8">
              <w:rPr>
                <w:sz w:val="22"/>
                <w:szCs w:val="22"/>
              </w:rPr>
              <w:t>3.635 (0.374)</w:t>
            </w:r>
          </w:p>
        </w:tc>
        <w:tc>
          <w:tcPr>
            <w:tcW w:w="546" w:type="dxa"/>
            <w:noWrap/>
          </w:tcPr>
          <w:p w14:paraId="36113019" w14:textId="77777777" w:rsidR="004D4721" w:rsidRPr="00CD53B8" w:rsidRDefault="004D4721" w:rsidP="006D4899">
            <w:pPr>
              <w:rPr>
                <w:sz w:val="22"/>
                <w:szCs w:val="22"/>
              </w:rPr>
            </w:pPr>
            <w:r w:rsidRPr="00CD53B8">
              <w:rPr>
                <w:sz w:val="22"/>
                <w:szCs w:val="22"/>
              </w:rPr>
              <w:t>491</w:t>
            </w:r>
          </w:p>
        </w:tc>
        <w:tc>
          <w:tcPr>
            <w:tcW w:w="711" w:type="dxa"/>
            <w:noWrap/>
          </w:tcPr>
          <w:p w14:paraId="4C6F0BC5" w14:textId="77777777" w:rsidR="004D4721" w:rsidRPr="00CD53B8" w:rsidRDefault="004D4721" w:rsidP="006D4899">
            <w:pPr>
              <w:rPr>
                <w:sz w:val="22"/>
                <w:szCs w:val="22"/>
              </w:rPr>
            </w:pPr>
            <w:r w:rsidRPr="00CD53B8">
              <w:rPr>
                <w:sz w:val="22"/>
                <w:szCs w:val="22"/>
              </w:rPr>
              <w:t>5.24</w:t>
            </w:r>
          </w:p>
        </w:tc>
        <w:tc>
          <w:tcPr>
            <w:tcW w:w="895" w:type="dxa"/>
            <w:noWrap/>
          </w:tcPr>
          <w:p w14:paraId="5B235DF4" w14:textId="77777777" w:rsidR="004D4721" w:rsidRPr="00CD53B8" w:rsidRDefault="004D4721" w:rsidP="006D4899">
            <w:pPr>
              <w:rPr>
                <w:sz w:val="22"/>
                <w:szCs w:val="22"/>
              </w:rPr>
            </w:pPr>
            <w:r w:rsidRPr="00CD53B8">
              <w:rPr>
                <w:sz w:val="22"/>
                <w:szCs w:val="22"/>
              </w:rPr>
              <w:t>1, 741</w:t>
            </w:r>
          </w:p>
        </w:tc>
        <w:tc>
          <w:tcPr>
            <w:tcW w:w="1110" w:type="dxa"/>
            <w:noWrap/>
          </w:tcPr>
          <w:p w14:paraId="76D84E3A" w14:textId="77777777" w:rsidR="004D4721" w:rsidRPr="00CD53B8" w:rsidRDefault="004D4721" w:rsidP="006D4899">
            <w:pPr>
              <w:jc w:val="center"/>
              <w:rPr>
                <w:sz w:val="22"/>
                <w:szCs w:val="22"/>
              </w:rPr>
            </w:pPr>
            <w:r w:rsidRPr="00CD53B8">
              <w:rPr>
                <w:sz w:val="22"/>
                <w:szCs w:val="22"/>
              </w:rPr>
              <w:t>&lt; 0.0001</w:t>
            </w:r>
          </w:p>
        </w:tc>
      </w:tr>
    </w:tbl>
    <w:p w14:paraId="2BFF81CC" w14:textId="0423408F" w:rsidR="00084F39" w:rsidRDefault="00084F39"/>
    <w:p w14:paraId="5770726F" w14:textId="6CDEA27B" w:rsidR="00084F39" w:rsidRDefault="00084F39">
      <w:r>
        <w:lastRenderedPageBreak/>
        <w:t>Table 2-17. Continued</w:t>
      </w:r>
    </w:p>
    <w:tbl>
      <w:tblPr>
        <w:tblStyle w:val="TableGrid"/>
        <w:tblW w:w="96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670"/>
        <w:gridCol w:w="1405"/>
        <w:gridCol w:w="546"/>
        <w:gridCol w:w="1393"/>
        <w:gridCol w:w="546"/>
        <w:gridCol w:w="711"/>
        <w:gridCol w:w="895"/>
        <w:gridCol w:w="1110"/>
      </w:tblGrid>
      <w:tr w:rsidR="00935E81" w:rsidRPr="00CD53B8" w14:paraId="52BF037C" w14:textId="77777777" w:rsidTr="006C2AAF">
        <w:trPr>
          <w:trHeight w:val="300"/>
          <w:jc w:val="center"/>
        </w:trPr>
        <w:tc>
          <w:tcPr>
            <w:tcW w:w="1384" w:type="dxa"/>
            <w:tcBorders>
              <w:top w:val="single" w:sz="4" w:space="0" w:color="auto"/>
            </w:tcBorders>
            <w:noWrap/>
          </w:tcPr>
          <w:p w14:paraId="37F1122C" w14:textId="77777777" w:rsidR="00935E81" w:rsidRPr="00CD53B8" w:rsidRDefault="00935E81" w:rsidP="00935E81">
            <w:pPr>
              <w:jc w:val="center"/>
              <w:rPr>
                <w:sz w:val="22"/>
                <w:szCs w:val="22"/>
              </w:rPr>
            </w:pPr>
          </w:p>
        </w:tc>
        <w:tc>
          <w:tcPr>
            <w:tcW w:w="1670" w:type="dxa"/>
            <w:tcBorders>
              <w:top w:val="single" w:sz="4" w:space="0" w:color="auto"/>
            </w:tcBorders>
            <w:noWrap/>
          </w:tcPr>
          <w:p w14:paraId="3652EEA3" w14:textId="77777777" w:rsidR="00935E81" w:rsidRPr="00CD53B8" w:rsidRDefault="00935E81" w:rsidP="00935E81">
            <w:pPr>
              <w:rPr>
                <w:sz w:val="22"/>
                <w:szCs w:val="22"/>
              </w:rPr>
            </w:pPr>
          </w:p>
        </w:tc>
        <w:tc>
          <w:tcPr>
            <w:tcW w:w="1951" w:type="dxa"/>
            <w:gridSpan w:val="2"/>
            <w:tcBorders>
              <w:top w:val="single" w:sz="4" w:space="0" w:color="auto"/>
            </w:tcBorders>
            <w:noWrap/>
            <w:vAlign w:val="center"/>
          </w:tcPr>
          <w:p w14:paraId="71EB3FC8" w14:textId="6B75754C" w:rsidR="00935E81" w:rsidRPr="00CD53B8" w:rsidRDefault="00935E81" w:rsidP="00935E81">
            <w:pPr>
              <w:jc w:val="center"/>
              <w:rPr>
                <w:sz w:val="22"/>
                <w:szCs w:val="22"/>
              </w:rPr>
            </w:pPr>
            <w:r w:rsidRPr="00CD53B8">
              <w:rPr>
                <w:sz w:val="22"/>
                <w:szCs w:val="22"/>
              </w:rPr>
              <w:t>Grassy inter-row</w:t>
            </w:r>
          </w:p>
        </w:tc>
        <w:tc>
          <w:tcPr>
            <w:tcW w:w="1939" w:type="dxa"/>
            <w:gridSpan w:val="2"/>
            <w:tcBorders>
              <w:top w:val="single" w:sz="4" w:space="0" w:color="auto"/>
            </w:tcBorders>
            <w:noWrap/>
            <w:vAlign w:val="center"/>
          </w:tcPr>
          <w:p w14:paraId="7AB1BA03" w14:textId="1421D66E" w:rsidR="00935E81" w:rsidRPr="00CD53B8" w:rsidRDefault="00935E81" w:rsidP="00935E81">
            <w:pPr>
              <w:jc w:val="center"/>
              <w:rPr>
                <w:sz w:val="22"/>
                <w:szCs w:val="22"/>
              </w:rPr>
            </w:pPr>
            <w:r w:rsidRPr="00CD53B8">
              <w:rPr>
                <w:sz w:val="22"/>
                <w:szCs w:val="22"/>
              </w:rPr>
              <w:t>Weedy inter-row</w:t>
            </w:r>
          </w:p>
        </w:tc>
        <w:tc>
          <w:tcPr>
            <w:tcW w:w="711" w:type="dxa"/>
            <w:tcBorders>
              <w:top w:val="single" w:sz="4" w:space="0" w:color="auto"/>
            </w:tcBorders>
            <w:noWrap/>
          </w:tcPr>
          <w:p w14:paraId="0F3A0BD0" w14:textId="77777777" w:rsidR="00935E81" w:rsidRPr="00CD53B8" w:rsidRDefault="00935E81" w:rsidP="00935E81">
            <w:pPr>
              <w:rPr>
                <w:sz w:val="22"/>
                <w:szCs w:val="22"/>
              </w:rPr>
            </w:pPr>
          </w:p>
        </w:tc>
        <w:tc>
          <w:tcPr>
            <w:tcW w:w="895" w:type="dxa"/>
            <w:tcBorders>
              <w:top w:val="single" w:sz="4" w:space="0" w:color="auto"/>
            </w:tcBorders>
            <w:noWrap/>
          </w:tcPr>
          <w:p w14:paraId="40E3F4D1" w14:textId="77777777" w:rsidR="00935E81" w:rsidRPr="00CD53B8" w:rsidRDefault="00935E81" w:rsidP="00935E81">
            <w:pPr>
              <w:rPr>
                <w:sz w:val="22"/>
                <w:szCs w:val="22"/>
              </w:rPr>
            </w:pPr>
          </w:p>
        </w:tc>
        <w:tc>
          <w:tcPr>
            <w:tcW w:w="1110" w:type="dxa"/>
            <w:tcBorders>
              <w:top w:val="single" w:sz="4" w:space="0" w:color="auto"/>
            </w:tcBorders>
            <w:noWrap/>
          </w:tcPr>
          <w:p w14:paraId="0433CFFE" w14:textId="77777777" w:rsidR="00935E81" w:rsidRPr="00CD53B8" w:rsidRDefault="00935E81" w:rsidP="00935E81">
            <w:pPr>
              <w:jc w:val="center"/>
              <w:rPr>
                <w:sz w:val="22"/>
                <w:szCs w:val="22"/>
              </w:rPr>
            </w:pPr>
          </w:p>
        </w:tc>
      </w:tr>
      <w:tr w:rsidR="00935E81" w:rsidRPr="00CD53B8" w14:paraId="7BFDD1B7" w14:textId="77777777" w:rsidTr="006C2AAF">
        <w:trPr>
          <w:trHeight w:val="300"/>
          <w:jc w:val="center"/>
        </w:trPr>
        <w:tc>
          <w:tcPr>
            <w:tcW w:w="1384" w:type="dxa"/>
            <w:tcBorders>
              <w:bottom w:val="single" w:sz="4" w:space="0" w:color="auto"/>
            </w:tcBorders>
            <w:noWrap/>
            <w:vAlign w:val="center"/>
          </w:tcPr>
          <w:p w14:paraId="1E9A0BEF" w14:textId="13D45429" w:rsidR="00935E81" w:rsidRPr="00CD53B8" w:rsidRDefault="00935E81" w:rsidP="00935E81">
            <w:pPr>
              <w:jc w:val="center"/>
              <w:rPr>
                <w:sz w:val="22"/>
                <w:szCs w:val="22"/>
              </w:rPr>
            </w:pPr>
            <w:r w:rsidRPr="00CD53B8">
              <w:rPr>
                <w:sz w:val="22"/>
                <w:szCs w:val="22"/>
              </w:rPr>
              <w:t>Sampling Method</w:t>
            </w:r>
          </w:p>
        </w:tc>
        <w:tc>
          <w:tcPr>
            <w:tcW w:w="1670" w:type="dxa"/>
            <w:tcBorders>
              <w:bottom w:val="single" w:sz="4" w:space="0" w:color="auto"/>
            </w:tcBorders>
            <w:noWrap/>
            <w:vAlign w:val="center"/>
          </w:tcPr>
          <w:p w14:paraId="16C89C8E" w14:textId="245E68CA" w:rsidR="00935E81" w:rsidRPr="00CD53B8" w:rsidRDefault="00935E81" w:rsidP="00935E81">
            <w:pPr>
              <w:jc w:val="center"/>
              <w:rPr>
                <w:sz w:val="22"/>
                <w:szCs w:val="22"/>
              </w:rPr>
            </w:pPr>
            <w:r>
              <w:rPr>
                <w:sz w:val="22"/>
                <w:szCs w:val="22"/>
              </w:rPr>
              <w:t>Group</w:t>
            </w:r>
          </w:p>
        </w:tc>
        <w:tc>
          <w:tcPr>
            <w:tcW w:w="1405" w:type="dxa"/>
            <w:tcBorders>
              <w:bottom w:val="single" w:sz="4" w:space="0" w:color="auto"/>
            </w:tcBorders>
            <w:noWrap/>
            <w:vAlign w:val="center"/>
          </w:tcPr>
          <w:p w14:paraId="292AA710" w14:textId="53AD595F" w:rsidR="00935E81" w:rsidRPr="00CD53B8" w:rsidRDefault="00935E81" w:rsidP="00935E81">
            <w:pPr>
              <w:jc w:val="center"/>
              <w:rPr>
                <w:sz w:val="22"/>
                <w:szCs w:val="22"/>
              </w:rPr>
            </w:pPr>
            <w:r w:rsidRPr="00CD53B8">
              <w:rPr>
                <w:sz w:val="22"/>
                <w:szCs w:val="22"/>
              </w:rPr>
              <w:t>Mean (SE)</w:t>
            </w:r>
          </w:p>
        </w:tc>
        <w:tc>
          <w:tcPr>
            <w:tcW w:w="546" w:type="dxa"/>
            <w:tcBorders>
              <w:bottom w:val="single" w:sz="4" w:space="0" w:color="auto"/>
            </w:tcBorders>
            <w:noWrap/>
            <w:vAlign w:val="center"/>
          </w:tcPr>
          <w:p w14:paraId="6457E27C" w14:textId="3C4A7F5B" w:rsidR="00935E81" w:rsidRPr="00CD53B8" w:rsidRDefault="00935E81" w:rsidP="00935E81">
            <w:pPr>
              <w:jc w:val="center"/>
              <w:rPr>
                <w:sz w:val="22"/>
                <w:szCs w:val="22"/>
              </w:rPr>
            </w:pPr>
            <w:r w:rsidRPr="00CD53B8">
              <w:rPr>
                <w:sz w:val="22"/>
                <w:szCs w:val="22"/>
              </w:rPr>
              <w:t>N</w:t>
            </w:r>
          </w:p>
        </w:tc>
        <w:tc>
          <w:tcPr>
            <w:tcW w:w="1393" w:type="dxa"/>
            <w:tcBorders>
              <w:bottom w:val="single" w:sz="4" w:space="0" w:color="auto"/>
            </w:tcBorders>
            <w:noWrap/>
            <w:vAlign w:val="center"/>
          </w:tcPr>
          <w:p w14:paraId="1A988870" w14:textId="1104AAD7" w:rsidR="00935E81" w:rsidRPr="00CD53B8" w:rsidRDefault="00935E81" w:rsidP="00935E81">
            <w:pPr>
              <w:jc w:val="center"/>
              <w:rPr>
                <w:b/>
                <w:sz w:val="22"/>
                <w:szCs w:val="22"/>
              </w:rPr>
            </w:pPr>
            <w:r w:rsidRPr="00CD53B8">
              <w:rPr>
                <w:sz w:val="22"/>
                <w:szCs w:val="22"/>
              </w:rPr>
              <w:t>Mean (SE)</w:t>
            </w:r>
          </w:p>
        </w:tc>
        <w:tc>
          <w:tcPr>
            <w:tcW w:w="546" w:type="dxa"/>
            <w:tcBorders>
              <w:bottom w:val="single" w:sz="4" w:space="0" w:color="auto"/>
            </w:tcBorders>
            <w:noWrap/>
            <w:vAlign w:val="center"/>
          </w:tcPr>
          <w:p w14:paraId="68B6FEE9" w14:textId="7B1AB957" w:rsidR="00935E81" w:rsidRPr="00CD53B8" w:rsidRDefault="00935E81" w:rsidP="00935E81">
            <w:pPr>
              <w:jc w:val="center"/>
              <w:rPr>
                <w:sz w:val="22"/>
                <w:szCs w:val="22"/>
              </w:rPr>
            </w:pPr>
            <w:r w:rsidRPr="00CD53B8">
              <w:rPr>
                <w:sz w:val="22"/>
                <w:szCs w:val="22"/>
              </w:rPr>
              <w:t>N</w:t>
            </w:r>
          </w:p>
        </w:tc>
        <w:tc>
          <w:tcPr>
            <w:tcW w:w="711" w:type="dxa"/>
            <w:tcBorders>
              <w:bottom w:val="single" w:sz="4" w:space="0" w:color="auto"/>
            </w:tcBorders>
            <w:noWrap/>
            <w:vAlign w:val="center"/>
          </w:tcPr>
          <w:p w14:paraId="4F5E22C2" w14:textId="4B454A7F" w:rsidR="00935E81" w:rsidRPr="00CD53B8" w:rsidRDefault="00935E81" w:rsidP="00935E81">
            <w:pPr>
              <w:jc w:val="center"/>
              <w:rPr>
                <w:sz w:val="22"/>
                <w:szCs w:val="22"/>
              </w:rPr>
            </w:pPr>
            <w:r w:rsidRPr="00CD53B8">
              <w:rPr>
                <w:i/>
                <w:sz w:val="22"/>
                <w:szCs w:val="22"/>
              </w:rPr>
              <w:t>t</w:t>
            </w:r>
          </w:p>
        </w:tc>
        <w:tc>
          <w:tcPr>
            <w:tcW w:w="895" w:type="dxa"/>
            <w:tcBorders>
              <w:bottom w:val="single" w:sz="4" w:space="0" w:color="auto"/>
            </w:tcBorders>
            <w:noWrap/>
            <w:vAlign w:val="center"/>
          </w:tcPr>
          <w:p w14:paraId="69685ED1" w14:textId="3C47C8C6" w:rsidR="00935E81" w:rsidRPr="00CD53B8" w:rsidRDefault="00935E81" w:rsidP="00935E81">
            <w:pPr>
              <w:jc w:val="center"/>
              <w:rPr>
                <w:sz w:val="22"/>
                <w:szCs w:val="22"/>
              </w:rPr>
            </w:pPr>
            <w:r w:rsidRPr="00CD53B8">
              <w:rPr>
                <w:sz w:val="22"/>
                <w:szCs w:val="22"/>
              </w:rPr>
              <w:t>df</w:t>
            </w:r>
          </w:p>
        </w:tc>
        <w:tc>
          <w:tcPr>
            <w:tcW w:w="1110" w:type="dxa"/>
            <w:tcBorders>
              <w:bottom w:val="single" w:sz="4" w:space="0" w:color="auto"/>
            </w:tcBorders>
            <w:noWrap/>
            <w:vAlign w:val="center"/>
          </w:tcPr>
          <w:p w14:paraId="640A58CE" w14:textId="28EE1738" w:rsidR="00935E81" w:rsidRPr="00CD53B8" w:rsidRDefault="00935E81" w:rsidP="00935E81">
            <w:pPr>
              <w:jc w:val="center"/>
              <w:rPr>
                <w:sz w:val="22"/>
                <w:szCs w:val="22"/>
              </w:rPr>
            </w:pPr>
            <w:r w:rsidRPr="00CD53B8">
              <w:rPr>
                <w:i/>
                <w:sz w:val="22"/>
                <w:szCs w:val="22"/>
              </w:rPr>
              <w:t>P</w:t>
            </w:r>
          </w:p>
        </w:tc>
      </w:tr>
      <w:tr w:rsidR="00935E81" w:rsidRPr="00CD53B8" w14:paraId="27B227DF" w14:textId="77777777" w:rsidTr="006C2AAF">
        <w:trPr>
          <w:trHeight w:val="300"/>
          <w:jc w:val="center"/>
        </w:trPr>
        <w:tc>
          <w:tcPr>
            <w:tcW w:w="1384" w:type="dxa"/>
            <w:tcBorders>
              <w:top w:val="single" w:sz="4" w:space="0" w:color="auto"/>
            </w:tcBorders>
            <w:noWrap/>
          </w:tcPr>
          <w:p w14:paraId="5B8D727D" w14:textId="77777777" w:rsidR="00935E81" w:rsidRPr="00CD53B8" w:rsidRDefault="00935E81" w:rsidP="00935E81">
            <w:pPr>
              <w:jc w:val="center"/>
              <w:rPr>
                <w:sz w:val="22"/>
                <w:szCs w:val="22"/>
              </w:rPr>
            </w:pPr>
          </w:p>
        </w:tc>
        <w:tc>
          <w:tcPr>
            <w:tcW w:w="1670" w:type="dxa"/>
            <w:tcBorders>
              <w:top w:val="single" w:sz="4" w:space="0" w:color="auto"/>
            </w:tcBorders>
            <w:noWrap/>
          </w:tcPr>
          <w:p w14:paraId="5C6E0D42" w14:textId="77777777" w:rsidR="00935E81" w:rsidRPr="00CD53B8" w:rsidRDefault="00935E81" w:rsidP="00935E81">
            <w:pPr>
              <w:rPr>
                <w:sz w:val="22"/>
                <w:szCs w:val="22"/>
              </w:rPr>
            </w:pPr>
            <w:r w:rsidRPr="00CD53B8">
              <w:rPr>
                <w:sz w:val="22"/>
                <w:szCs w:val="22"/>
              </w:rPr>
              <w:t>Hymenoptera</w:t>
            </w:r>
          </w:p>
        </w:tc>
        <w:tc>
          <w:tcPr>
            <w:tcW w:w="1405" w:type="dxa"/>
            <w:tcBorders>
              <w:top w:val="single" w:sz="4" w:space="0" w:color="auto"/>
            </w:tcBorders>
            <w:noWrap/>
          </w:tcPr>
          <w:p w14:paraId="04FF93BE" w14:textId="77777777" w:rsidR="00935E81" w:rsidRPr="00CD53B8" w:rsidRDefault="00935E81" w:rsidP="00935E81">
            <w:pPr>
              <w:rPr>
                <w:sz w:val="22"/>
                <w:szCs w:val="22"/>
              </w:rPr>
            </w:pPr>
            <w:r w:rsidRPr="00CD53B8">
              <w:rPr>
                <w:sz w:val="22"/>
                <w:szCs w:val="22"/>
              </w:rPr>
              <w:t>0.496 (0.058)</w:t>
            </w:r>
          </w:p>
        </w:tc>
        <w:tc>
          <w:tcPr>
            <w:tcW w:w="546" w:type="dxa"/>
            <w:tcBorders>
              <w:top w:val="single" w:sz="4" w:space="0" w:color="auto"/>
            </w:tcBorders>
            <w:noWrap/>
          </w:tcPr>
          <w:p w14:paraId="5BD38FAD" w14:textId="77777777" w:rsidR="00935E81" w:rsidRPr="00CD53B8" w:rsidRDefault="00935E81" w:rsidP="00935E81">
            <w:pPr>
              <w:rPr>
                <w:sz w:val="22"/>
                <w:szCs w:val="22"/>
              </w:rPr>
            </w:pPr>
            <w:r w:rsidRPr="00CD53B8">
              <w:rPr>
                <w:sz w:val="22"/>
                <w:szCs w:val="22"/>
              </w:rPr>
              <w:t>252</w:t>
            </w:r>
          </w:p>
        </w:tc>
        <w:tc>
          <w:tcPr>
            <w:tcW w:w="1393" w:type="dxa"/>
            <w:tcBorders>
              <w:top w:val="single" w:sz="4" w:space="0" w:color="auto"/>
            </w:tcBorders>
            <w:noWrap/>
          </w:tcPr>
          <w:p w14:paraId="5E3BCDC4" w14:textId="77777777" w:rsidR="00935E81" w:rsidRPr="00CD53B8" w:rsidRDefault="00935E81" w:rsidP="00935E81">
            <w:pPr>
              <w:rPr>
                <w:b/>
                <w:sz w:val="22"/>
                <w:szCs w:val="22"/>
              </w:rPr>
            </w:pPr>
            <w:r w:rsidRPr="00CD53B8">
              <w:rPr>
                <w:b/>
                <w:sz w:val="22"/>
                <w:szCs w:val="22"/>
              </w:rPr>
              <w:t>0.994 (0.097)</w:t>
            </w:r>
          </w:p>
        </w:tc>
        <w:tc>
          <w:tcPr>
            <w:tcW w:w="546" w:type="dxa"/>
            <w:tcBorders>
              <w:top w:val="single" w:sz="4" w:space="0" w:color="auto"/>
            </w:tcBorders>
            <w:noWrap/>
          </w:tcPr>
          <w:p w14:paraId="3751C3F3" w14:textId="77777777" w:rsidR="00935E81" w:rsidRPr="00CD53B8" w:rsidRDefault="00935E81" w:rsidP="00935E81">
            <w:pPr>
              <w:rPr>
                <w:sz w:val="22"/>
                <w:szCs w:val="22"/>
              </w:rPr>
            </w:pPr>
            <w:r w:rsidRPr="00CD53B8">
              <w:rPr>
                <w:sz w:val="22"/>
                <w:szCs w:val="22"/>
              </w:rPr>
              <w:t>491</w:t>
            </w:r>
          </w:p>
        </w:tc>
        <w:tc>
          <w:tcPr>
            <w:tcW w:w="711" w:type="dxa"/>
            <w:tcBorders>
              <w:top w:val="single" w:sz="4" w:space="0" w:color="auto"/>
            </w:tcBorders>
            <w:noWrap/>
          </w:tcPr>
          <w:p w14:paraId="56D722C2" w14:textId="77777777" w:rsidR="00935E81" w:rsidRPr="00CD53B8" w:rsidRDefault="00935E81" w:rsidP="00935E81">
            <w:pPr>
              <w:rPr>
                <w:sz w:val="22"/>
                <w:szCs w:val="22"/>
              </w:rPr>
            </w:pPr>
            <w:r w:rsidRPr="00CD53B8">
              <w:rPr>
                <w:sz w:val="22"/>
                <w:szCs w:val="22"/>
              </w:rPr>
              <w:t>3.17</w:t>
            </w:r>
          </w:p>
        </w:tc>
        <w:tc>
          <w:tcPr>
            <w:tcW w:w="895" w:type="dxa"/>
            <w:tcBorders>
              <w:top w:val="single" w:sz="4" w:space="0" w:color="auto"/>
            </w:tcBorders>
            <w:noWrap/>
          </w:tcPr>
          <w:p w14:paraId="165D5262" w14:textId="77777777" w:rsidR="00935E81" w:rsidRPr="00CD53B8" w:rsidRDefault="00935E81" w:rsidP="00935E81">
            <w:pPr>
              <w:rPr>
                <w:sz w:val="22"/>
                <w:szCs w:val="22"/>
              </w:rPr>
            </w:pPr>
            <w:r w:rsidRPr="00CD53B8">
              <w:rPr>
                <w:sz w:val="22"/>
                <w:szCs w:val="22"/>
              </w:rPr>
              <w:t>1, 741</w:t>
            </w:r>
          </w:p>
        </w:tc>
        <w:tc>
          <w:tcPr>
            <w:tcW w:w="1110" w:type="dxa"/>
            <w:tcBorders>
              <w:top w:val="single" w:sz="4" w:space="0" w:color="auto"/>
            </w:tcBorders>
            <w:noWrap/>
          </w:tcPr>
          <w:p w14:paraId="152E2E47" w14:textId="77777777" w:rsidR="00935E81" w:rsidRPr="00CD53B8" w:rsidRDefault="00935E81" w:rsidP="00935E81">
            <w:pPr>
              <w:jc w:val="center"/>
              <w:rPr>
                <w:sz w:val="22"/>
                <w:szCs w:val="22"/>
              </w:rPr>
            </w:pPr>
            <w:r w:rsidRPr="00CD53B8">
              <w:rPr>
                <w:sz w:val="22"/>
                <w:szCs w:val="22"/>
              </w:rPr>
              <w:t>0.0016</w:t>
            </w:r>
          </w:p>
        </w:tc>
      </w:tr>
      <w:tr w:rsidR="00935E81" w:rsidRPr="00CD53B8" w14:paraId="483C2E21" w14:textId="77777777" w:rsidTr="00654E13">
        <w:trPr>
          <w:trHeight w:val="300"/>
          <w:jc w:val="center"/>
        </w:trPr>
        <w:tc>
          <w:tcPr>
            <w:tcW w:w="1384" w:type="dxa"/>
            <w:noWrap/>
          </w:tcPr>
          <w:p w14:paraId="78B053D3" w14:textId="77777777" w:rsidR="00935E81" w:rsidRPr="00CD53B8" w:rsidRDefault="00935E81" w:rsidP="00935E81">
            <w:pPr>
              <w:jc w:val="center"/>
              <w:rPr>
                <w:sz w:val="22"/>
                <w:szCs w:val="22"/>
              </w:rPr>
            </w:pPr>
          </w:p>
        </w:tc>
        <w:tc>
          <w:tcPr>
            <w:tcW w:w="1670" w:type="dxa"/>
            <w:noWrap/>
          </w:tcPr>
          <w:p w14:paraId="1F8CC03D" w14:textId="77777777" w:rsidR="00935E81" w:rsidRPr="00CD53B8" w:rsidRDefault="00935E81" w:rsidP="00935E81">
            <w:pPr>
              <w:rPr>
                <w:sz w:val="22"/>
                <w:szCs w:val="22"/>
              </w:rPr>
            </w:pPr>
            <w:r w:rsidRPr="00CD53B8">
              <w:rPr>
                <w:sz w:val="22"/>
                <w:szCs w:val="22"/>
              </w:rPr>
              <w:t>Lepidoptera</w:t>
            </w:r>
          </w:p>
        </w:tc>
        <w:tc>
          <w:tcPr>
            <w:tcW w:w="1405" w:type="dxa"/>
            <w:noWrap/>
          </w:tcPr>
          <w:p w14:paraId="75B79DED" w14:textId="77777777" w:rsidR="00935E81" w:rsidRPr="00CD53B8" w:rsidRDefault="00935E81" w:rsidP="00935E81">
            <w:pPr>
              <w:rPr>
                <w:sz w:val="22"/>
                <w:szCs w:val="22"/>
              </w:rPr>
            </w:pPr>
            <w:r w:rsidRPr="00CD53B8">
              <w:rPr>
                <w:sz w:val="22"/>
                <w:szCs w:val="22"/>
              </w:rPr>
              <w:t>0.119 (0.024)</w:t>
            </w:r>
          </w:p>
        </w:tc>
        <w:tc>
          <w:tcPr>
            <w:tcW w:w="546" w:type="dxa"/>
            <w:noWrap/>
          </w:tcPr>
          <w:p w14:paraId="20328F07" w14:textId="77777777" w:rsidR="00935E81" w:rsidRPr="00CD53B8" w:rsidRDefault="00935E81" w:rsidP="00935E81">
            <w:pPr>
              <w:rPr>
                <w:sz w:val="22"/>
                <w:szCs w:val="22"/>
              </w:rPr>
            </w:pPr>
            <w:r w:rsidRPr="00CD53B8">
              <w:rPr>
                <w:sz w:val="22"/>
                <w:szCs w:val="22"/>
              </w:rPr>
              <w:t>252</w:t>
            </w:r>
          </w:p>
        </w:tc>
        <w:tc>
          <w:tcPr>
            <w:tcW w:w="1393" w:type="dxa"/>
            <w:noWrap/>
          </w:tcPr>
          <w:p w14:paraId="4EA5B1D2" w14:textId="77777777" w:rsidR="00935E81" w:rsidRPr="00CD53B8" w:rsidRDefault="00935E81" w:rsidP="00935E81">
            <w:pPr>
              <w:rPr>
                <w:b/>
                <w:sz w:val="22"/>
                <w:szCs w:val="22"/>
              </w:rPr>
            </w:pPr>
            <w:r w:rsidRPr="00CD53B8">
              <w:rPr>
                <w:b/>
                <w:sz w:val="22"/>
                <w:szCs w:val="22"/>
              </w:rPr>
              <w:t>0.967 (0.137)</w:t>
            </w:r>
          </w:p>
        </w:tc>
        <w:tc>
          <w:tcPr>
            <w:tcW w:w="546" w:type="dxa"/>
            <w:noWrap/>
          </w:tcPr>
          <w:p w14:paraId="45A39A8F" w14:textId="77777777" w:rsidR="00935E81" w:rsidRPr="00CD53B8" w:rsidRDefault="00935E81" w:rsidP="00935E81">
            <w:pPr>
              <w:rPr>
                <w:sz w:val="22"/>
                <w:szCs w:val="22"/>
              </w:rPr>
            </w:pPr>
            <w:r w:rsidRPr="00CD53B8">
              <w:rPr>
                <w:sz w:val="22"/>
                <w:szCs w:val="22"/>
              </w:rPr>
              <w:t>491</w:t>
            </w:r>
          </w:p>
        </w:tc>
        <w:tc>
          <w:tcPr>
            <w:tcW w:w="711" w:type="dxa"/>
            <w:noWrap/>
          </w:tcPr>
          <w:p w14:paraId="306D2E8D" w14:textId="77777777" w:rsidR="00935E81" w:rsidRPr="00CD53B8" w:rsidRDefault="00935E81" w:rsidP="00935E81">
            <w:pPr>
              <w:rPr>
                <w:sz w:val="22"/>
                <w:szCs w:val="22"/>
              </w:rPr>
            </w:pPr>
            <w:r w:rsidRPr="00CD53B8">
              <w:rPr>
                <w:sz w:val="22"/>
                <w:szCs w:val="22"/>
              </w:rPr>
              <w:t>6.23</w:t>
            </w:r>
          </w:p>
        </w:tc>
        <w:tc>
          <w:tcPr>
            <w:tcW w:w="895" w:type="dxa"/>
            <w:noWrap/>
          </w:tcPr>
          <w:p w14:paraId="679F9F74" w14:textId="77777777" w:rsidR="00935E81" w:rsidRPr="00CD53B8" w:rsidRDefault="00935E81" w:rsidP="00935E81">
            <w:pPr>
              <w:rPr>
                <w:sz w:val="22"/>
                <w:szCs w:val="22"/>
              </w:rPr>
            </w:pPr>
            <w:r w:rsidRPr="00CD53B8">
              <w:rPr>
                <w:sz w:val="22"/>
                <w:szCs w:val="22"/>
              </w:rPr>
              <w:t>1, 741</w:t>
            </w:r>
          </w:p>
        </w:tc>
        <w:tc>
          <w:tcPr>
            <w:tcW w:w="1110" w:type="dxa"/>
            <w:noWrap/>
          </w:tcPr>
          <w:p w14:paraId="71B502E0" w14:textId="77777777" w:rsidR="00935E81" w:rsidRPr="00CD53B8" w:rsidRDefault="00935E81" w:rsidP="00935E81">
            <w:pPr>
              <w:jc w:val="center"/>
              <w:rPr>
                <w:sz w:val="22"/>
                <w:szCs w:val="22"/>
              </w:rPr>
            </w:pPr>
            <w:r w:rsidRPr="00CD53B8">
              <w:rPr>
                <w:sz w:val="22"/>
                <w:szCs w:val="22"/>
              </w:rPr>
              <w:t>&lt; 0.001</w:t>
            </w:r>
          </w:p>
        </w:tc>
      </w:tr>
      <w:tr w:rsidR="00935E81" w:rsidRPr="00CD53B8" w14:paraId="7EDFBC13" w14:textId="77777777" w:rsidTr="00654E13">
        <w:trPr>
          <w:trHeight w:val="300"/>
          <w:jc w:val="center"/>
        </w:trPr>
        <w:tc>
          <w:tcPr>
            <w:tcW w:w="1384" w:type="dxa"/>
            <w:noWrap/>
          </w:tcPr>
          <w:p w14:paraId="47C2916A" w14:textId="77777777" w:rsidR="00935E81" w:rsidRPr="00CD53B8" w:rsidRDefault="00935E81" w:rsidP="00935E81">
            <w:pPr>
              <w:jc w:val="center"/>
              <w:rPr>
                <w:sz w:val="22"/>
                <w:szCs w:val="22"/>
              </w:rPr>
            </w:pPr>
          </w:p>
        </w:tc>
        <w:tc>
          <w:tcPr>
            <w:tcW w:w="1670" w:type="dxa"/>
            <w:noWrap/>
          </w:tcPr>
          <w:p w14:paraId="0E5158CB" w14:textId="77777777" w:rsidR="00935E81" w:rsidRPr="00CD53B8" w:rsidRDefault="00935E81" w:rsidP="00935E81">
            <w:pPr>
              <w:rPr>
                <w:sz w:val="22"/>
                <w:szCs w:val="22"/>
              </w:rPr>
            </w:pPr>
            <w:r w:rsidRPr="00CD53B8">
              <w:rPr>
                <w:sz w:val="22"/>
                <w:szCs w:val="22"/>
              </w:rPr>
              <w:t>Odonata</w:t>
            </w:r>
          </w:p>
        </w:tc>
        <w:tc>
          <w:tcPr>
            <w:tcW w:w="1405" w:type="dxa"/>
            <w:noWrap/>
          </w:tcPr>
          <w:p w14:paraId="61C80995" w14:textId="77777777" w:rsidR="00935E81" w:rsidRPr="00CD53B8" w:rsidRDefault="00935E81" w:rsidP="00935E81">
            <w:pPr>
              <w:rPr>
                <w:b/>
                <w:sz w:val="22"/>
                <w:szCs w:val="22"/>
              </w:rPr>
            </w:pPr>
            <w:r w:rsidRPr="00CD53B8">
              <w:rPr>
                <w:b/>
                <w:sz w:val="22"/>
                <w:szCs w:val="22"/>
              </w:rPr>
              <w:t>0.103 (0.026)</w:t>
            </w:r>
          </w:p>
        </w:tc>
        <w:tc>
          <w:tcPr>
            <w:tcW w:w="546" w:type="dxa"/>
            <w:noWrap/>
          </w:tcPr>
          <w:p w14:paraId="52248EEA" w14:textId="77777777" w:rsidR="00935E81" w:rsidRPr="00CD53B8" w:rsidRDefault="00935E81" w:rsidP="00935E81">
            <w:pPr>
              <w:rPr>
                <w:sz w:val="22"/>
                <w:szCs w:val="22"/>
              </w:rPr>
            </w:pPr>
            <w:r w:rsidRPr="00CD53B8">
              <w:rPr>
                <w:sz w:val="22"/>
                <w:szCs w:val="22"/>
              </w:rPr>
              <w:t>252</w:t>
            </w:r>
          </w:p>
        </w:tc>
        <w:tc>
          <w:tcPr>
            <w:tcW w:w="1393" w:type="dxa"/>
            <w:noWrap/>
          </w:tcPr>
          <w:p w14:paraId="5F8B9587" w14:textId="77777777" w:rsidR="00935E81" w:rsidRPr="00CD53B8" w:rsidRDefault="00935E81" w:rsidP="00935E81">
            <w:pPr>
              <w:rPr>
                <w:sz w:val="22"/>
                <w:szCs w:val="22"/>
              </w:rPr>
            </w:pPr>
            <w:r w:rsidRPr="00CD53B8">
              <w:rPr>
                <w:sz w:val="22"/>
                <w:szCs w:val="22"/>
              </w:rPr>
              <w:t xml:space="preserve">0.010 (0.005) </w:t>
            </w:r>
          </w:p>
        </w:tc>
        <w:tc>
          <w:tcPr>
            <w:tcW w:w="546" w:type="dxa"/>
            <w:noWrap/>
          </w:tcPr>
          <w:p w14:paraId="08F432D0" w14:textId="77777777" w:rsidR="00935E81" w:rsidRPr="00CD53B8" w:rsidRDefault="00935E81" w:rsidP="00935E81">
            <w:pPr>
              <w:rPr>
                <w:sz w:val="22"/>
                <w:szCs w:val="22"/>
              </w:rPr>
            </w:pPr>
            <w:r w:rsidRPr="00CD53B8">
              <w:rPr>
                <w:sz w:val="22"/>
                <w:szCs w:val="22"/>
              </w:rPr>
              <w:t>491</w:t>
            </w:r>
          </w:p>
        </w:tc>
        <w:tc>
          <w:tcPr>
            <w:tcW w:w="711" w:type="dxa"/>
            <w:noWrap/>
          </w:tcPr>
          <w:p w14:paraId="1B4E1614" w14:textId="77777777" w:rsidR="00935E81" w:rsidRPr="00CD53B8" w:rsidRDefault="00935E81" w:rsidP="00935E81">
            <w:pPr>
              <w:rPr>
                <w:sz w:val="22"/>
                <w:szCs w:val="22"/>
              </w:rPr>
            </w:pPr>
            <w:r w:rsidRPr="00CD53B8">
              <w:rPr>
                <w:sz w:val="22"/>
                <w:szCs w:val="22"/>
              </w:rPr>
              <w:t>4.83</w:t>
            </w:r>
          </w:p>
        </w:tc>
        <w:tc>
          <w:tcPr>
            <w:tcW w:w="895" w:type="dxa"/>
            <w:noWrap/>
          </w:tcPr>
          <w:p w14:paraId="1DB1BFCE" w14:textId="77777777" w:rsidR="00935E81" w:rsidRPr="00CD53B8" w:rsidRDefault="00935E81" w:rsidP="00935E81">
            <w:pPr>
              <w:rPr>
                <w:sz w:val="22"/>
                <w:szCs w:val="22"/>
              </w:rPr>
            </w:pPr>
            <w:r w:rsidRPr="00CD53B8">
              <w:rPr>
                <w:sz w:val="22"/>
                <w:szCs w:val="22"/>
              </w:rPr>
              <w:t>1, 741</w:t>
            </w:r>
          </w:p>
        </w:tc>
        <w:tc>
          <w:tcPr>
            <w:tcW w:w="1110" w:type="dxa"/>
            <w:noWrap/>
          </w:tcPr>
          <w:p w14:paraId="471800B3" w14:textId="77777777" w:rsidR="00935E81" w:rsidRPr="00CD53B8" w:rsidRDefault="00935E81" w:rsidP="00935E81">
            <w:pPr>
              <w:jc w:val="center"/>
              <w:rPr>
                <w:sz w:val="22"/>
                <w:szCs w:val="22"/>
              </w:rPr>
            </w:pPr>
            <w:r w:rsidRPr="00CD53B8">
              <w:rPr>
                <w:sz w:val="22"/>
                <w:szCs w:val="22"/>
              </w:rPr>
              <w:t>&lt; 0.001</w:t>
            </w:r>
          </w:p>
        </w:tc>
      </w:tr>
      <w:tr w:rsidR="00935E81" w:rsidRPr="00CD53B8" w14:paraId="3B5C65F0" w14:textId="77777777" w:rsidTr="00654E13">
        <w:trPr>
          <w:trHeight w:val="300"/>
          <w:jc w:val="center"/>
        </w:trPr>
        <w:tc>
          <w:tcPr>
            <w:tcW w:w="1384" w:type="dxa"/>
            <w:noWrap/>
          </w:tcPr>
          <w:p w14:paraId="683F1811" w14:textId="77777777" w:rsidR="00935E81" w:rsidRPr="00CD53B8" w:rsidRDefault="00935E81" w:rsidP="00935E81">
            <w:pPr>
              <w:jc w:val="center"/>
              <w:rPr>
                <w:sz w:val="22"/>
                <w:szCs w:val="22"/>
              </w:rPr>
            </w:pPr>
          </w:p>
        </w:tc>
        <w:tc>
          <w:tcPr>
            <w:tcW w:w="1670" w:type="dxa"/>
            <w:noWrap/>
          </w:tcPr>
          <w:p w14:paraId="578B250F" w14:textId="77777777" w:rsidR="00935E81" w:rsidRPr="00CD53B8" w:rsidRDefault="00935E81" w:rsidP="00935E81">
            <w:pPr>
              <w:rPr>
                <w:sz w:val="22"/>
                <w:szCs w:val="22"/>
              </w:rPr>
            </w:pPr>
            <w:r w:rsidRPr="00CD53B8">
              <w:rPr>
                <w:sz w:val="22"/>
                <w:szCs w:val="22"/>
              </w:rPr>
              <w:t>Orthoptera</w:t>
            </w:r>
          </w:p>
        </w:tc>
        <w:tc>
          <w:tcPr>
            <w:tcW w:w="1405" w:type="dxa"/>
            <w:noWrap/>
          </w:tcPr>
          <w:p w14:paraId="101984F9" w14:textId="77777777" w:rsidR="00935E81" w:rsidRPr="00CD53B8" w:rsidRDefault="00935E81" w:rsidP="00935E81">
            <w:pPr>
              <w:rPr>
                <w:sz w:val="22"/>
                <w:szCs w:val="22"/>
              </w:rPr>
            </w:pPr>
            <w:r w:rsidRPr="00CD53B8">
              <w:rPr>
                <w:sz w:val="22"/>
                <w:szCs w:val="22"/>
              </w:rPr>
              <w:t>0.190 (0.051)</w:t>
            </w:r>
          </w:p>
        </w:tc>
        <w:tc>
          <w:tcPr>
            <w:tcW w:w="546" w:type="dxa"/>
            <w:noWrap/>
          </w:tcPr>
          <w:p w14:paraId="3E0EF3BD" w14:textId="77777777" w:rsidR="00935E81" w:rsidRPr="00CD53B8" w:rsidRDefault="00935E81" w:rsidP="00935E81">
            <w:pPr>
              <w:rPr>
                <w:sz w:val="22"/>
                <w:szCs w:val="22"/>
              </w:rPr>
            </w:pPr>
            <w:r w:rsidRPr="00CD53B8">
              <w:rPr>
                <w:sz w:val="22"/>
                <w:szCs w:val="22"/>
              </w:rPr>
              <w:t>252</w:t>
            </w:r>
          </w:p>
        </w:tc>
        <w:tc>
          <w:tcPr>
            <w:tcW w:w="1393" w:type="dxa"/>
            <w:noWrap/>
          </w:tcPr>
          <w:p w14:paraId="5EA964BD" w14:textId="77777777" w:rsidR="00935E81" w:rsidRPr="00CD53B8" w:rsidRDefault="00935E81" w:rsidP="00935E81">
            <w:pPr>
              <w:rPr>
                <w:b/>
                <w:sz w:val="22"/>
                <w:szCs w:val="22"/>
              </w:rPr>
            </w:pPr>
            <w:r w:rsidRPr="00CD53B8">
              <w:rPr>
                <w:b/>
                <w:sz w:val="22"/>
                <w:szCs w:val="22"/>
              </w:rPr>
              <w:t>0.631 (0.066)</w:t>
            </w:r>
          </w:p>
        </w:tc>
        <w:tc>
          <w:tcPr>
            <w:tcW w:w="546" w:type="dxa"/>
            <w:noWrap/>
          </w:tcPr>
          <w:p w14:paraId="238A80A7" w14:textId="77777777" w:rsidR="00935E81" w:rsidRPr="00CD53B8" w:rsidRDefault="00935E81" w:rsidP="00935E81">
            <w:pPr>
              <w:rPr>
                <w:sz w:val="22"/>
                <w:szCs w:val="22"/>
              </w:rPr>
            </w:pPr>
            <w:r w:rsidRPr="00CD53B8">
              <w:rPr>
                <w:sz w:val="22"/>
                <w:szCs w:val="22"/>
              </w:rPr>
              <w:t>491</w:t>
            </w:r>
          </w:p>
        </w:tc>
        <w:tc>
          <w:tcPr>
            <w:tcW w:w="711" w:type="dxa"/>
            <w:noWrap/>
          </w:tcPr>
          <w:p w14:paraId="13763FEB" w14:textId="77777777" w:rsidR="00935E81" w:rsidRPr="00CD53B8" w:rsidRDefault="00935E81" w:rsidP="00935E81">
            <w:pPr>
              <w:rPr>
                <w:sz w:val="22"/>
                <w:szCs w:val="22"/>
              </w:rPr>
            </w:pPr>
            <w:r w:rsidRPr="00CD53B8">
              <w:rPr>
                <w:sz w:val="22"/>
                <w:szCs w:val="22"/>
              </w:rPr>
              <w:t>5.24</w:t>
            </w:r>
          </w:p>
        </w:tc>
        <w:tc>
          <w:tcPr>
            <w:tcW w:w="895" w:type="dxa"/>
            <w:noWrap/>
          </w:tcPr>
          <w:p w14:paraId="3A7EC528" w14:textId="77777777" w:rsidR="00935E81" w:rsidRPr="00CD53B8" w:rsidRDefault="00935E81" w:rsidP="00935E81">
            <w:pPr>
              <w:rPr>
                <w:sz w:val="22"/>
                <w:szCs w:val="22"/>
              </w:rPr>
            </w:pPr>
            <w:r w:rsidRPr="00CD53B8">
              <w:rPr>
                <w:sz w:val="22"/>
                <w:szCs w:val="22"/>
              </w:rPr>
              <w:t>1, 741</w:t>
            </w:r>
          </w:p>
        </w:tc>
        <w:tc>
          <w:tcPr>
            <w:tcW w:w="1110" w:type="dxa"/>
            <w:noWrap/>
          </w:tcPr>
          <w:p w14:paraId="2C5E5E82" w14:textId="77777777" w:rsidR="00935E81" w:rsidRPr="00CD53B8" w:rsidRDefault="00935E81" w:rsidP="00935E81">
            <w:pPr>
              <w:jc w:val="center"/>
              <w:rPr>
                <w:sz w:val="22"/>
                <w:szCs w:val="22"/>
              </w:rPr>
            </w:pPr>
            <w:r w:rsidRPr="00CD53B8">
              <w:rPr>
                <w:sz w:val="22"/>
                <w:szCs w:val="22"/>
              </w:rPr>
              <w:t>&lt; 0.001</w:t>
            </w:r>
          </w:p>
        </w:tc>
      </w:tr>
      <w:tr w:rsidR="00935E81" w:rsidRPr="00CD53B8" w14:paraId="00E182A1" w14:textId="77777777" w:rsidTr="00654E13">
        <w:trPr>
          <w:trHeight w:val="300"/>
          <w:jc w:val="center"/>
        </w:trPr>
        <w:tc>
          <w:tcPr>
            <w:tcW w:w="1384" w:type="dxa"/>
            <w:noWrap/>
          </w:tcPr>
          <w:p w14:paraId="62BF7151" w14:textId="77777777" w:rsidR="00935E81" w:rsidRPr="00CD53B8" w:rsidRDefault="00935E81" w:rsidP="00935E81">
            <w:pPr>
              <w:jc w:val="center"/>
              <w:rPr>
                <w:sz w:val="22"/>
                <w:szCs w:val="22"/>
              </w:rPr>
            </w:pPr>
          </w:p>
        </w:tc>
        <w:tc>
          <w:tcPr>
            <w:tcW w:w="1670" w:type="dxa"/>
            <w:noWrap/>
          </w:tcPr>
          <w:p w14:paraId="656B150D" w14:textId="77777777" w:rsidR="00935E81" w:rsidRPr="00CD53B8" w:rsidRDefault="00935E81" w:rsidP="00935E81">
            <w:pPr>
              <w:rPr>
                <w:sz w:val="22"/>
                <w:szCs w:val="22"/>
              </w:rPr>
            </w:pPr>
            <w:r w:rsidRPr="00CD53B8">
              <w:rPr>
                <w:sz w:val="22"/>
                <w:szCs w:val="22"/>
              </w:rPr>
              <w:t>Thysanoptera</w:t>
            </w:r>
          </w:p>
        </w:tc>
        <w:tc>
          <w:tcPr>
            <w:tcW w:w="1405" w:type="dxa"/>
            <w:noWrap/>
          </w:tcPr>
          <w:p w14:paraId="581391C0" w14:textId="77777777" w:rsidR="00935E81" w:rsidRPr="00CD53B8" w:rsidRDefault="00935E81" w:rsidP="00935E81">
            <w:pPr>
              <w:rPr>
                <w:sz w:val="22"/>
                <w:szCs w:val="22"/>
              </w:rPr>
            </w:pPr>
            <w:r w:rsidRPr="00CD53B8">
              <w:rPr>
                <w:sz w:val="22"/>
                <w:szCs w:val="22"/>
              </w:rPr>
              <w:t>0.139 (0.033)</w:t>
            </w:r>
          </w:p>
        </w:tc>
        <w:tc>
          <w:tcPr>
            <w:tcW w:w="546" w:type="dxa"/>
            <w:noWrap/>
          </w:tcPr>
          <w:p w14:paraId="01CB6086" w14:textId="77777777" w:rsidR="00935E81" w:rsidRPr="00CD53B8" w:rsidRDefault="00935E81" w:rsidP="00935E81">
            <w:pPr>
              <w:rPr>
                <w:sz w:val="22"/>
                <w:szCs w:val="22"/>
              </w:rPr>
            </w:pPr>
            <w:r w:rsidRPr="00CD53B8">
              <w:rPr>
                <w:sz w:val="22"/>
                <w:szCs w:val="22"/>
              </w:rPr>
              <w:t>252</w:t>
            </w:r>
          </w:p>
        </w:tc>
        <w:tc>
          <w:tcPr>
            <w:tcW w:w="1393" w:type="dxa"/>
            <w:noWrap/>
          </w:tcPr>
          <w:p w14:paraId="7242AC20" w14:textId="77777777" w:rsidR="00935E81" w:rsidRPr="00CD53B8" w:rsidRDefault="00935E81" w:rsidP="00935E81">
            <w:pPr>
              <w:rPr>
                <w:b/>
                <w:sz w:val="22"/>
                <w:szCs w:val="22"/>
              </w:rPr>
            </w:pPr>
            <w:r w:rsidRPr="00CD53B8">
              <w:rPr>
                <w:b/>
                <w:sz w:val="22"/>
                <w:szCs w:val="22"/>
              </w:rPr>
              <w:t>0.487 (0.098)</w:t>
            </w:r>
          </w:p>
        </w:tc>
        <w:tc>
          <w:tcPr>
            <w:tcW w:w="546" w:type="dxa"/>
            <w:noWrap/>
          </w:tcPr>
          <w:p w14:paraId="02D2315B" w14:textId="77777777" w:rsidR="00935E81" w:rsidRPr="00CD53B8" w:rsidRDefault="00935E81" w:rsidP="00935E81">
            <w:pPr>
              <w:rPr>
                <w:sz w:val="22"/>
                <w:szCs w:val="22"/>
              </w:rPr>
            </w:pPr>
            <w:r w:rsidRPr="00CD53B8">
              <w:rPr>
                <w:sz w:val="22"/>
                <w:szCs w:val="22"/>
              </w:rPr>
              <w:t>491</w:t>
            </w:r>
          </w:p>
        </w:tc>
        <w:tc>
          <w:tcPr>
            <w:tcW w:w="711" w:type="dxa"/>
            <w:noWrap/>
          </w:tcPr>
          <w:p w14:paraId="54BC1F7D" w14:textId="77777777" w:rsidR="00935E81" w:rsidRPr="00CD53B8" w:rsidRDefault="00935E81" w:rsidP="00935E81">
            <w:pPr>
              <w:rPr>
                <w:sz w:val="22"/>
                <w:szCs w:val="22"/>
              </w:rPr>
            </w:pPr>
            <w:r w:rsidRPr="00CD53B8">
              <w:rPr>
                <w:sz w:val="22"/>
                <w:szCs w:val="22"/>
              </w:rPr>
              <w:t>3.58</w:t>
            </w:r>
          </w:p>
        </w:tc>
        <w:tc>
          <w:tcPr>
            <w:tcW w:w="895" w:type="dxa"/>
            <w:noWrap/>
          </w:tcPr>
          <w:p w14:paraId="5010D76D" w14:textId="77777777" w:rsidR="00935E81" w:rsidRPr="00CD53B8" w:rsidRDefault="00935E81" w:rsidP="00935E81">
            <w:pPr>
              <w:rPr>
                <w:sz w:val="22"/>
                <w:szCs w:val="22"/>
              </w:rPr>
            </w:pPr>
            <w:r w:rsidRPr="00CD53B8">
              <w:rPr>
                <w:sz w:val="22"/>
                <w:szCs w:val="22"/>
              </w:rPr>
              <w:t>1, 741</w:t>
            </w:r>
          </w:p>
        </w:tc>
        <w:tc>
          <w:tcPr>
            <w:tcW w:w="1110" w:type="dxa"/>
            <w:noWrap/>
          </w:tcPr>
          <w:p w14:paraId="31255959" w14:textId="77777777" w:rsidR="00935E81" w:rsidRPr="00CD53B8" w:rsidRDefault="00935E81" w:rsidP="00935E81">
            <w:pPr>
              <w:jc w:val="center"/>
              <w:rPr>
                <w:sz w:val="22"/>
                <w:szCs w:val="22"/>
              </w:rPr>
            </w:pPr>
            <w:r w:rsidRPr="00CD53B8">
              <w:rPr>
                <w:sz w:val="22"/>
                <w:szCs w:val="22"/>
              </w:rPr>
              <w:t>0.0004</w:t>
            </w:r>
          </w:p>
        </w:tc>
      </w:tr>
      <w:tr w:rsidR="00935E81" w:rsidRPr="00CD53B8" w14:paraId="0904C657" w14:textId="77777777" w:rsidTr="00654E13">
        <w:trPr>
          <w:trHeight w:val="300"/>
          <w:jc w:val="center"/>
        </w:trPr>
        <w:tc>
          <w:tcPr>
            <w:tcW w:w="1384" w:type="dxa"/>
            <w:noWrap/>
            <w:hideMark/>
          </w:tcPr>
          <w:p w14:paraId="665CFF0D" w14:textId="77777777" w:rsidR="00935E81" w:rsidRPr="00CD53B8" w:rsidRDefault="00935E81" w:rsidP="00935E81">
            <w:pPr>
              <w:jc w:val="center"/>
              <w:rPr>
                <w:sz w:val="22"/>
                <w:szCs w:val="22"/>
              </w:rPr>
            </w:pPr>
            <w:r w:rsidRPr="00CD53B8">
              <w:rPr>
                <w:sz w:val="22"/>
                <w:szCs w:val="22"/>
              </w:rPr>
              <w:t>Observation</w:t>
            </w:r>
          </w:p>
        </w:tc>
        <w:tc>
          <w:tcPr>
            <w:tcW w:w="1670" w:type="dxa"/>
            <w:noWrap/>
            <w:hideMark/>
          </w:tcPr>
          <w:p w14:paraId="18B18824" w14:textId="77777777" w:rsidR="00935E81" w:rsidRPr="00CD53B8" w:rsidRDefault="00935E81" w:rsidP="00935E81">
            <w:pPr>
              <w:rPr>
                <w:sz w:val="22"/>
                <w:szCs w:val="22"/>
              </w:rPr>
            </w:pPr>
            <w:r w:rsidRPr="00CD53B8">
              <w:rPr>
                <w:sz w:val="22"/>
                <w:szCs w:val="22"/>
              </w:rPr>
              <w:t>Hemiptera</w:t>
            </w:r>
          </w:p>
        </w:tc>
        <w:tc>
          <w:tcPr>
            <w:tcW w:w="1405" w:type="dxa"/>
            <w:noWrap/>
            <w:hideMark/>
          </w:tcPr>
          <w:p w14:paraId="6DC09A07" w14:textId="77777777" w:rsidR="00935E81" w:rsidRPr="00CD53B8" w:rsidRDefault="00935E81" w:rsidP="00935E81">
            <w:pPr>
              <w:rPr>
                <w:b/>
                <w:sz w:val="22"/>
                <w:szCs w:val="22"/>
              </w:rPr>
            </w:pPr>
            <w:r w:rsidRPr="00CD53B8">
              <w:rPr>
                <w:b/>
                <w:sz w:val="22"/>
                <w:szCs w:val="22"/>
              </w:rPr>
              <w:t>5.671 (1.488)</w:t>
            </w:r>
          </w:p>
        </w:tc>
        <w:tc>
          <w:tcPr>
            <w:tcW w:w="546" w:type="dxa"/>
            <w:noWrap/>
            <w:hideMark/>
          </w:tcPr>
          <w:p w14:paraId="10E1ED4A" w14:textId="77777777" w:rsidR="00935E81" w:rsidRPr="00CD53B8" w:rsidRDefault="00935E81" w:rsidP="00935E81">
            <w:pPr>
              <w:rPr>
                <w:sz w:val="22"/>
                <w:szCs w:val="22"/>
              </w:rPr>
            </w:pPr>
            <w:r w:rsidRPr="00CD53B8">
              <w:rPr>
                <w:sz w:val="22"/>
                <w:szCs w:val="22"/>
              </w:rPr>
              <w:t>252</w:t>
            </w:r>
          </w:p>
        </w:tc>
        <w:tc>
          <w:tcPr>
            <w:tcW w:w="1393" w:type="dxa"/>
            <w:noWrap/>
            <w:hideMark/>
          </w:tcPr>
          <w:p w14:paraId="4658F557" w14:textId="77777777" w:rsidR="00935E81" w:rsidRPr="00CD53B8" w:rsidRDefault="00935E81" w:rsidP="00935E81">
            <w:pPr>
              <w:rPr>
                <w:sz w:val="22"/>
                <w:szCs w:val="22"/>
              </w:rPr>
            </w:pPr>
            <w:r w:rsidRPr="00CD53B8">
              <w:rPr>
                <w:sz w:val="22"/>
                <w:szCs w:val="22"/>
              </w:rPr>
              <w:t>1.368 (0.192)</w:t>
            </w:r>
          </w:p>
        </w:tc>
        <w:tc>
          <w:tcPr>
            <w:tcW w:w="546" w:type="dxa"/>
            <w:noWrap/>
            <w:hideMark/>
          </w:tcPr>
          <w:p w14:paraId="5DC8F30E" w14:textId="77777777" w:rsidR="00935E81" w:rsidRPr="00CD53B8" w:rsidRDefault="00935E81" w:rsidP="00935E81">
            <w:pPr>
              <w:rPr>
                <w:sz w:val="22"/>
                <w:szCs w:val="22"/>
              </w:rPr>
            </w:pPr>
            <w:r w:rsidRPr="00CD53B8">
              <w:rPr>
                <w:sz w:val="22"/>
                <w:szCs w:val="22"/>
              </w:rPr>
              <w:t>505</w:t>
            </w:r>
          </w:p>
        </w:tc>
        <w:tc>
          <w:tcPr>
            <w:tcW w:w="711" w:type="dxa"/>
            <w:noWrap/>
            <w:hideMark/>
          </w:tcPr>
          <w:p w14:paraId="012141DF" w14:textId="77777777" w:rsidR="00935E81" w:rsidRPr="00CD53B8" w:rsidRDefault="00935E81" w:rsidP="00935E81">
            <w:pPr>
              <w:rPr>
                <w:sz w:val="22"/>
                <w:szCs w:val="22"/>
              </w:rPr>
            </w:pPr>
            <w:r w:rsidRPr="00CD53B8">
              <w:rPr>
                <w:sz w:val="22"/>
                <w:szCs w:val="22"/>
              </w:rPr>
              <w:t>8.22</w:t>
            </w:r>
          </w:p>
        </w:tc>
        <w:tc>
          <w:tcPr>
            <w:tcW w:w="895" w:type="dxa"/>
            <w:noWrap/>
            <w:hideMark/>
          </w:tcPr>
          <w:p w14:paraId="73E8BD0F" w14:textId="77777777" w:rsidR="00935E81" w:rsidRPr="00CD53B8" w:rsidRDefault="00935E81" w:rsidP="00935E81">
            <w:pPr>
              <w:rPr>
                <w:sz w:val="22"/>
                <w:szCs w:val="22"/>
              </w:rPr>
            </w:pPr>
            <w:r w:rsidRPr="00CD53B8">
              <w:rPr>
                <w:sz w:val="22"/>
                <w:szCs w:val="22"/>
              </w:rPr>
              <w:t>1, 755</w:t>
            </w:r>
          </w:p>
        </w:tc>
        <w:tc>
          <w:tcPr>
            <w:tcW w:w="1110" w:type="dxa"/>
            <w:noWrap/>
            <w:hideMark/>
          </w:tcPr>
          <w:p w14:paraId="42A9D95E" w14:textId="77777777" w:rsidR="00935E81" w:rsidRPr="00CD53B8" w:rsidRDefault="00935E81" w:rsidP="00935E81">
            <w:pPr>
              <w:jc w:val="center"/>
              <w:rPr>
                <w:sz w:val="22"/>
                <w:szCs w:val="22"/>
              </w:rPr>
            </w:pPr>
            <w:r w:rsidRPr="00CD53B8">
              <w:rPr>
                <w:sz w:val="22"/>
                <w:szCs w:val="22"/>
              </w:rPr>
              <w:t>&lt; 0.0001</w:t>
            </w:r>
          </w:p>
        </w:tc>
      </w:tr>
      <w:tr w:rsidR="00935E81" w:rsidRPr="00CD53B8" w14:paraId="2CB4CFFF" w14:textId="77777777" w:rsidTr="00654E13">
        <w:trPr>
          <w:trHeight w:val="300"/>
          <w:jc w:val="center"/>
        </w:trPr>
        <w:tc>
          <w:tcPr>
            <w:tcW w:w="1384" w:type="dxa"/>
            <w:noWrap/>
            <w:hideMark/>
          </w:tcPr>
          <w:p w14:paraId="1739AD42" w14:textId="77777777" w:rsidR="00935E81" w:rsidRPr="00CD53B8" w:rsidRDefault="00935E81" w:rsidP="00935E81">
            <w:pPr>
              <w:jc w:val="center"/>
              <w:rPr>
                <w:sz w:val="22"/>
                <w:szCs w:val="22"/>
              </w:rPr>
            </w:pPr>
          </w:p>
        </w:tc>
        <w:tc>
          <w:tcPr>
            <w:tcW w:w="1670" w:type="dxa"/>
            <w:noWrap/>
            <w:hideMark/>
          </w:tcPr>
          <w:p w14:paraId="1AB8728E" w14:textId="77777777" w:rsidR="00935E81" w:rsidRPr="00CD53B8" w:rsidRDefault="00935E81" w:rsidP="00935E81">
            <w:pPr>
              <w:rPr>
                <w:sz w:val="22"/>
                <w:szCs w:val="22"/>
              </w:rPr>
            </w:pPr>
            <w:r w:rsidRPr="00CD53B8">
              <w:rPr>
                <w:sz w:val="22"/>
                <w:szCs w:val="22"/>
              </w:rPr>
              <w:t>Hymenoptera</w:t>
            </w:r>
          </w:p>
        </w:tc>
        <w:tc>
          <w:tcPr>
            <w:tcW w:w="1405" w:type="dxa"/>
            <w:noWrap/>
            <w:hideMark/>
          </w:tcPr>
          <w:p w14:paraId="310F6031" w14:textId="77777777" w:rsidR="00935E81" w:rsidRPr="00CD53B8" w:rsidRDefault="00935E81" w:rsidP="00935E81">
            <w:pPr>
              <w:rPr>
                <w:sz w:val="22"/>
                <w:szCs w:val="22"/>
              </w:rPr>
            </w:pPr>
            <w:r w:rsidRPr="00CD53B8">
              <w:rPr>
                <w:sz w:val="22"/>
                <w:szCs w:val="22"/>
              </w:rPr>
              <w:t>1.333 (0.197)</w:t>
            </w:r>
          </w:p>
        </w:tc>
        <w:tc>
          <w:tcPr>
            <w:tcW w:w="546" w:type="dxa"/>
            <w:noWrap/>
            <w:hideMark/>
          </w:tcPr>
          <w:p w14:paraId="35EA10E4" w14:textId="77777777" w:rsidR="00935E81" w:rsidRPr="00CD53B8" w:rsidRDefault="00935E81" w:rsidP="00935E81">
            <w:pPr>
              <w:rPr>
                <w:sz w:val="22"/>
                <w:szCs w:val="22"/>
              </w:rPr>
            </w:pPr>
            <w:r w:rsidRPr="00CD53B8">
              <w:rPr>
                <w:sz w:val="22"/>
                <w:szCs w:val="22"/>
              </w:rPr>
              <w:t>252</w:t>
            </w:r>
          </w:p>
        </w:tc>
        <w:tc>
          <w:tcPr>
            <w:tcW w:w="1393" w:type="dxa"/>
            <w:noWrap/>
            <w:hideMark/>
          </w:tcPr>
          <w:p w14:paraId="6F96D38A" w14:textId="77777777" w:rsidR="00935E81" w:rsidRPr="00CD53B8" w:rsidRDefault="00935E81" w:rsidP="00935E81">
            <w:pPr>
              <w:rPr>
                <w:b/>
                <w:sz w:val="22"/>
                <w:szCs w:val="22"/>
              </w:rPr>
            </w:pPr>
            <w:commentRangeStart w:id="58"/>
            <w:r w:rsidRPr="00CD53B8">
              <w:rPr>
                <w:b/>
                <w:sz w:val="22"/>
                <w:szCs w:val="22"/>
              </w:rPr>
              <w:t>6.586 (0.631)</w:t>
            </w:r>
            <w:commentRangeEnd w:id="58"/>
            <w:r w:rsidRPr="00CD53B8">
              <w:rPr>
                <w:rStyle w:val="CommentReference"/>
              </w:rPr>
              <w:commentReference w:id="58"/>
            </w:r>
          </w:p>
        </w:tc>
        <w:tc>
          <w:tcPr>
            <w:tcW w:w="546" w:type="dxa"/>
            <w:noWrap/>
            <w:hideMark/>
          </w:tcPr>
          <w:p w14:paraId="083E57BD" w14:textId="77777777" w:rsidR="00935E81" w:rsidRPr="00CD53B8" w:rsidRDefault="00935E81" w:rsidP="00935E81">
            <w:pPr>
              <w:rPr>
                <w:sz w:val="22"/>
                <w:szCs w:val="22"/>
              </w:rPr>
            </w:pPr>
            <w:r w:rsidRPr="00CD53B8">
              <w:rPr>
                <w:sz w:val="22"/>
                <w:szCs w:val="22"/>
              </w:rPr>
              <w:t>505</w:t>
            </w:r>
          </w:p>
        </w:tc>
        <w:tc>
          <w:tcPr>
            <w:tcW w:w="711" w:type="dxa"/>
            <w:noWrap/>
            <w:hideMark/>
          </w:tcPr>
          <w:p w14:paraId="5AB891D9" w14:textId="77777777" w:rsidR="00935E81" w:rsidRPr="00CD53B8" w:rsidRDefault="00935E81" w:rsidP="00935E81">
            <w:pPr>
              <w:rPr>
                <w:sz w:val="22"/>
                <w:szCs w:val="22"/>
              </w:rPr>
            </w:pPr>
            <w:r w:rsidRPr="00CD53B8">
              <w:rPr>
                <w:sz w:val="22"/>
                <w:szCs w:val="22"/>
              </w:rPr>
              <w:t>7.02</w:t>
            </w:r>
          </w:p>
        </w:tc>
        <w:tc>
          <w:tcPr>
            <w:tcW w:w="895" w:type="dxa"/>
            <w:noWrap/>
            <w:hideMark/>
          </w:tcPr>
          <w:p w14:paraId="75C027C4" w14:textId="77777777" w:rsidR="00935E81" w:rsidRPr="00CD53B8" w:rsidRDefault="00935E81" w:rsidP="00935E81">
            <w:pPr>
              <w:rPr>
                <w:sz w:val="22"/>
                <w:szCs w:val="22"/>
              </w:rPr>
            </w:pPr>
            <w:r w:rsidRPr="00CD53B8">
              <w:rPr>
                <w:sz w:val="22"/>
                <w:szCs w:val="22"/>
              </w:rPr>
              <w:t>1, 755</w:t>
            </w:r>
          </w:p>
        </w:tc>
        <w:tc>
          <w:tcPr>
            <w:tcW w:w="1110" w:type="dxa"/>
            <w:noWrap/>
            <w:hideMark/>
          </w:tcPr>
          <w:p w14:paraId="67C286A8" w14:textId="77777777" w:rsidR="00935E81" w:rsidRPr="00CD53B8" w:rsidRDefault="00935E81" w:rsidP="00935E81">
            <w:pPr>
              <w:jc w:val="center"/>
              <w:rPr>
                <w:sz w:val="22"/>
                <w:szCs w:val="22"/>
              </w:rPr>
            </w:pPr>
            <w:r w:rsidRPr="00CD53B8">
              <w:rPr>
                <w:sz w:val="22"/>
                <w:szCs w:val="22"/>
              </w:rPr>
              <w:t>&lt; 0.0001</w:t>
            </w:r>
          </w:p>
        </w:tc>
      </w:tr>
      <w:tr w:rsidR="00935E81" w:rsidRPr="00CD53B8" w14:paraId="76750386" w14:textId="77777777" w:rsidTr="00654E13">
        <w:trPr>
          <w:trHeight w:val="300"/>
          <w:jc w:val="center"/>
        </w:trPr>
        <w:tc>
          <w:tcPr>
            <w:tcW w:w="1384" w:type="dxa"/>
            <w:noWrap/>
            <w:hideMark/>
          </w:tcPr>
          <w:p w14:paraId="2F9C31DE" w14:textId="77777777" w:rsidR="00935E81" w:rsidRPr="00CD53B8" w:rsidRDefault="00935E81" w:rsidP="00935E81">
            <w:pPr>
              <w:jc w:val="center"/>
              <w:rPr>
                <w:sz w:val="22"/>
                <w:szCs w:val="22"/>
              </w:rPr>
            </w:pPr>
          </w:p>
        </w:tc>
        <w:tc>
          <w:tcPr>
            <w:tcW w:w="1670" w:type="dxa"/>
            <w:noWrap/>
            <w:hideMark/>
          </w:tcPr>
          <w:p w14:paraId="1631EF63" w14:textId="77777777" w:rsidR="00935E81" w:rsidRPr="00CD53B8" w:rsidRDefault="00935E81" w:rsidP="00935E81">
            <w:pPr>
              <w:rPr>
                <w:sz w:val="22"/>
                <w:szCs w:val="22"/>
              </w:rPr>
            </w:pPr>
            <w:r w:rsidRPr="00CD53B8">
              <w:rPr>
                <w:sz w:val="22"/>
                <w:szCs w:val="22"/>
              </w:rPr>
              <w:t>Formicidae</w:t>
            </w:r>
          </w:p>
        </w:tc>
        <w:tc>
          <w:tcPr>
            <w:tcW w:w="1405" w:type="dxa"/>
            <w:noWrap/>
            <w:hideMark/>
          </w:tcPr>
          <w:p w14:paraId="14B9655C" w14:textId="77777777" w:rsidR="00935E81" w:rsidRPr="00CD53B8" w:rsidRDefault="00935E81" w:rsidP="00935E81">
            <w:pPr>
              <w:rPr>
                <w:sz w:val="22"/>
                <w:szCs w:val="22"/>
              </w:rPr>
            </w:pPr>
            <w:r w:rsidRPr="00CD53B8">
              <w:rPr>
                <w:sz w:val="22"/>
                <w:szCs w:val="22"/>
              </w:rPr>
              <w:t>0.667 (0.098)</w:t>
            </w:r>
          </w:p>
        </w:tc>
        <w:tc>
          <w:tcPr>
            <w:tcW w:w="546" w:type="dxa"/>
            <w:noWrap/>
            <w:hideMark/>
          </w:tcPr>
          <w:p w14:paraId="27723D56" w14:textId="77777777" w:rsidR="00935E81" w:rsidRPr="00CD53B8" w:rsidRDefault="00935E81" w:rsidP="00935E81">
            <w:pPr>
              <w:rPr>
                <w:sz w:val="22"/>
                <w:szCs w:val="22"/>
              </w:rPr>
            </w:pPr>
            <w:r w:rsidRPr="00CD53B8">
              <w:rPr>
                <w:sz w:val="22"/>
                <w:szCs w:val="22"/>
              </w:rPr>
              <w:t>252</w:t>
            </w:r>
          </w:p>
        </w:tc>
        <w:tc>
          <w:tcPr>
            <w:tcW w:w="1393" w:type="dxa"/>
            <w:noWrap/>
            <w:hideMark/>
          </w:tcPr>
          <w:p w14:paraId="64A7C795" w14:textId="77777777" w:rsidR="00935E81" w:rsidRPr="00CD53B8" w:rsidRDefault="00935E81" w:rsidP="00935E81">
            <w:pPr>
              <w:rPr>
                <w:b/>
                <w:sz w:val="22"/>
                <w:szCs w:val="22"/>
              </w:rPr>
            </w:pPr>
            <w:commentRangeStart w:id="59"/>
            <w:r w:rsidRPr="00CD53B8">
              <w:rPr>
                <w:b/>
                <w:sz w:val="22"/>
                <w:szCs w:val="22"/>
              </w:rPr>
              <w:t>3.281 (0.316)</w:t>
            </w:r>
          </w:p>
        </w:tc>
        <w:tc>
          <w:tcPr>
            <w:tcW w:w="546" w:type="dxa"/>
            <w:noWrap/>
            <w:hideMark/>
          </w:tcPr>
          <w:p w14:paraId="13A099F0" w14:textId="77777777" w:rsidR="00935E81" w:rsidRPr="00CD53B8" w:rsidRDefault="00935E81" w:rsidP="00935E81">
            <w:pPr>
              <w:rPr>
                <w:sz w:val="22"/>
                <w:szCs w:val="22"/>
              </w:rPr>
            </w:pPr>
            <w:r w:rsidRPr="00CD53B8">
              <w:rPr>
                <w:sz w:val="22"/>
                <w:szCs w:val="22"/>
              </w:rPr>
              <w:t>505</w:t>
            </w:r>
          </w:p>
        </w:tc>
        <w:tc>
          <w:tcPr>
            <w:tcW w:w="711" w:type="dxa"/>
            <w:noWrap/>
            <w:hideMark/>
          </w:tcPr>
          <w:p w14:paraId="133E5ADE" w14:textId="77777777" w:rsidR="00935E81" w:rsidRPr="00CD53B8" w:rsidRDefault="00935E81" w:rsidP="00935E81">
            <w:pPr>
              <w:rPr>
                <w:sz w:val="22"/>
                <w:szCs w:val="22"/>
              </w:rPr>
            </w:pPr>
            <w:r w:rsidRPr="00CD53B8">
              <w:rPr>
                <w:sz w:val="22"/>
                <w:szCs w:val="22"/>
              </w:rPr>
              <w:t>6.97</w:t>
            </w:r>
          </w:p>
        </w:tc>
        <w:tc>
          <w:tcPr>
            <w:tcW w:w="895" w:type="dxa"/>
            <w:noWrap/>
            <w:hideMark/>
          </w:tcPr>
          <w:p w14:paraId="5A309F7C" w14:textId="77777777" w:rsidR="00935E81" w:rsidRPr="00CD53B8" w:rsidRDefault="00935E81" w:rsidP="00935E81">
            <w:pPr>
              <w:rPr>
                <w:sz w:val="22"/>
                <w:szCs w:val="22"/>
              </w:rPr>
            </w:pPr>
            <w:r w:rsidRPr="00CD53B8">
              <w:rPr>
                <w:sz w:val="22"/>
                <w:szCs w:val="22"/>
              </w:rPr>
              <w:t>1, 755</w:t>
            </w:r>
          </w:p>
        </w:tc>
        <w:tc>
          <w:tcPr>
            <w:tcW w:w="1110" w:type="dxa"/>
            <w:noWrap/>
            <w:hideMark/>
          </w:tcPr>
          <w:p w14:paraId="166331AA" w14:textId="77777777" w:rsidR="00935E81" w:rsidRPr="00CD53B8" w:rsidRDefault="00935E81" w:rsidP="00935E81">
            <w:pPr>
              <w:jc w:val="center"/>
              <w:rPr>
                <w:sz w:val="22"/>
                <w:szCs w:val="22"/>
              </w:rPr>
            </w:pPr>
            <w:r w:rsidRPr="00CD53B8">
              <w:rPr>
                <w:sz w:val="22"/>
                <w:szCs w:val="22"/>
              </w:rPr>
              <w:t>&lt; 0.0001</w:t>
            </w:r>
            <w:commentRangeEnd w:id="59"/>
            <w:r w:rsidRPr="00CD53B8">
              <w:rPr>
                <w:rStyle w:val="CommentReference"/>
              </w:rPr>
              <w:commentReference w:id="59"/>
            </w:r>
          </w:p>
        </w:tc>
      </w:tr>
      <w:tr w:rsidR="00935E81" w:rsidRPr="00CD53B8" w14:paraId="12E1CD29" w14:textId="77777777" w:rsidTr="00654E13">
        <w:trPr>
          <w:trHeight w:val="300"/>
          <w:jc w:val="center"/>
        </w:trPr>
        <w:tc>
          <w:tcPr>
            <w:tcW w:w="1384" w:type="dxa"/>
            <w:noWrap/>
            <w:hideMark/>
          </w:tcPr>
          <w:p w14:paraId="02151170" w14:textId="77777777" w:rsidR="00935E81" w:rsidRPr="00CD53B8" w:rsidRDefault="00935E81" w:rsidP="00935E81">
            <w:pPr>
              <w:jc w:val="center"/>
              <w:rPr>
                <w:sz w:val="22"/>
                <w:szCs w:val="22"/>
              </w:rPr>
            </w:pPr>
          </w:p>
        </w:tc>
        <w:tc>
          <w:tcPr>
            <w:tcW w:w="1670" w:type="dxa"/>
            <w:noWrap/>
            <w:hideMark/>
          </w:tcPr>
          <w:p w14:paraId="7D4A9C92" w14:textId="77777777" w:rsidR="00935E81" w:rsidRPr="00CD53B8" w:rsidRDefault="00935E81" w:rsidP="00935E81">
            <w:pPr>
              <w:rPr>
                <w:sz w:val="22"/>
                <w:szCs w:val="22"/>
              </w:rPr>
            </w:pPr>
            <w:commentRangeStart w:id="60"/>
            <w:r w:rsidRPr="00CD53B8">
              <w:rPr>
                <w:sz w:val="22"/>
                <w:szCs w:val="22"/>
              </w:rPr>
              <w:t>Orthoptera</w:t>
            </w:r>
          </w:p>
        </w:tc>
        <w:tc>
          <w:tcPr>
            <w:tcW w:w="1405" w:type="dxa"/>
            <w:noWrap/>
            <w:hideMark/>
          </w:tcPr>
          <w:p w14:paraId="326597A9" w14:textId="77777777" w:rsidR="00935E81" w:rsidRPr="00CD53B8" w:rsidRDefault="00935E81" w:rsidP="00935E81">
            <w:pPr>
              <w:rPr>
                <w:sz w:val="22"/>
                <w:szCs w:val="22"/>
              </w:rPr>
            </w:pPr>
            <w:r w:rsidRPr="00CD53B8">
              <w:rPr>
                <w:sz w:val="22"/>
                <w:szCs w:val="22"/>
              </w:rPr>
              <w:t>0.012 (0.007)</w:t>
            </w:r>
          </w:p>
        </w:tc>
        <w:tc>
          <w:tcPr>
            <w:tcW w:w="546" w:type="dxa"/>
            <w:noWrap/>
            <w:hideMark/>
          </w:tcPr>
          <w:p w14:paraId="7E77FA4B" w14:textId="77777777" w:rsidR="00935E81" w:rsidRPr="00CD53B8" w:rsidRDefault="00935E81" w:rsidP="00935E81">
            <w:pPr>
              <w:rPr>
                <w:sz w:val="22"/>
                <w:szCs w:val="22"/>
              </w:rPr>
            </w:pPr>
            <w:r w:rsidRPr="00CD53B8">
              <w:rPr>
                <w:sz w:val="22"/>
                <w:szCs w:val="22"/>
              </w:rPr>
              <w:t>252</w:t>
            </w:r>
          </w:p>
        </w:tc>
        <w:tc>
          <w:tcPr>
            <w:tcW w:w="1393" w:type="dxa"/>
            <w:noWrap/>
            <w:hideMark/>
          </w:tcPr>
          <w:p w14:paraId="5BCA0F86" w14:textId="77777777" w:rsidR="00935E81" w:rsidRPr="00CD53B8" w:rsidRDefault="00935E81" w:rsidP="00935E81">
            <w:pPr>
              <w:rPr>
                <w:b/>
                <w:sz w:val="22"/>
                <w:szCs w:val="22"/>
              </w:rPr>
            </w:pPr>
            <w:r w:rsidRPr="00CD53B8">
              <w:rPr>
                <w:b/>
                <w:sz w:val="22"/>
                <w:szCs w:val="22"/>
              </w:rPr>
              <w:t>0.174 (0.039)</w:t>
            </w:r>
          </w:p>
        </w:tc>
        <w:tc>
          <w:tcPr>
            <w:tcW w:w="546" w:type="dxa"/>
            <w:noWrap/>
            <w:hideMark/>
          </w:tcPr>
          <w:p w14:paraId="71C26051" w14:textId="77777777" w:rsidR="00935E81" w:rsidRPr="00CD53B8" w:rsidRDefault="00935E81" w:rsidP="00935E81">
            <w:pPr>
              <w:rPr>
                <w:sz w:val="22"/>
                <w:szCs w:val="22"/>
              </w:rPr>
            </w:pPr>
            <w:r w:rsidRPr="00CD53B8">
              <w:rPr>
                <w:sz w:val="22"/>
                <w:szCs w:val="22"/>
              </w:rPr>
              <w:t>505</w:t>
            </w:r>
          </w:p>
        </w:tc>
        <w:tc>
          <w:tcPr>
            <w:tcW w:w="711" w:type="dxa"/>
            <w:noWrap/>
            <w:hideMark/>
          </w:tcPr>
          <w:p w14:paraId="48F5FF0F" w14:textId="77777777" w:rsidR="00935E81" w:rsidRPr="00CD53B8" w:rsidRDefault="00935E81" w:rsidP="00935E81">
            <w:pPr>
              <w:rPr>
                <w:sz w:val="22"/>
                <w:szCs w:val="22"/>
              </w:rPr>
            </w:pPr>
            <w:r w:rsidRPr="00CD53B8">
              <w:rPr>
                <w:sz w:val="22"/>
                <w:szCs w:val="22"/>
              </w:rPr>
              <w:t>3.98</w:t>
            </w:r>
          </w:p>
        </w:tc>
        <w:tc>
          <w:tcPr>
            <w:tcW w:w="895" w:type="dxa"/>
            <w:noWrap/>
            <w:hideMark/>
          </w:tcPr>
          <w:p w14:paraId="2046B133" w14:textId="77777777" w:rsidR="00935E81" w:rsidRPr="00CD53B8" w:rsidRDefault="00935E81" w:rsidP="00935E81">
            <w:pPr>
              <w:rPr>
                <w:sz w:val="22"/>
                <w:szCs w:val="22"/>
              </w:rPr>
            </w:pPr>
            <w:r w:rsidRPr="00CD53B8">
              <w:rPr>
                <w:sz w:val="22"/>
                <w:szCs w:val="22"/>
              </w:rPr>
              <w:t>1, 755</w:t>
            </w:r>
          </w:p>
        </w:tc>
        <w:tc>
          <w:tcPr>
            <w:tcW w:w="1110" w:type="dxa"/>
            <w:noWrap/>
            <w:hideMark/>
          </w:tcPr>
          <w:p w14:paraId="5308C7B2" w14:textId="77777777" w:rsidR="00935E81" w:rsidRPr="00CD53B8" w:rsidRDefault="00935E81" w:rsidP="00935E81">
            <w:pPr>
              <w:jc w:val="center"/>
              <w:rPr>
                <w:sz w:val="22"/>
                <w:szCs w:val="22"/>
              </w:rPr>
            </w:pPr>
            <w:r w:rsidRPr="00CD53B8">
              <w:rPr>
                <w:sz w:val="22"/>
                <w:szCs w:val="22"/>
              </w:rPr>
              <w:t>&lt; 0.0001</w:t>
            </w:r>
            <w:commentRangeEnd w:id="60"/>
            <w:r w:rsidRPr="00CD53B8">
              <w:rPr>
                <w:rStyle w:val="CommentReference"/>
              </w:rPr>
              <w:commentReference w:id="60"/>
            </w:r>
          </w:p>
        </w:tc>
      </w:tr>
      <w:tr w:rsidR="00935E81" w:rsidRPr="00CD53B8" w14:paraId="00C605D6" w14:textId="77777777" w:rsidTr="00654E13">
        <w:trPr>
          <w:trHeight w:val="300"/>
          <w:jc w:val="center"/>
        </w:trPr>
        <w:tc>
          <w:tcPr>
            <w:tcW w:w="1384" w:type="dxa"/>
            <w:noWrap/>
            <w:hideMark/>
          </w:tcPr>
          <w:p w14:paraId="7B885B08" w14:textId="77777777" w:rsidR="00935E81" w:rsidRPr="00CD53B8" w:rsidRDefault="00935E81" w:rsidP="00935E81">
            <w:pPr>
              <w:jc w:val="center"/>
              <w:rPr>
                <w:sz w:val="22"/>
                <w:szCs w:val="22"/>
              </w:rPr>
            </w:pPr>
          </w:p>
        </w:tc>
        <w:tc>
          <w:tcPr>
            <w:tcW w:w="1670" w:type="dxa"/>
            <w:noWrap/>
            <w:hideMark/>
          </w:tcPr>
          <w:p w14:paraId="39194A80" w14:textId="77777777" w:rsidR="00935E81" w:rsidRPr="00CD53B8" w:rsidRDefault="00935E81" w:rsidP="00935E81">
            <w:pPr>
              <w:rPr>
                <w:sz w:val="22"/>
                <w:szCs w:val="22"/>
              </w:rPr>
            </w:pPr>
            <w:r w:rsidRPr="00CD53B8">
              <w:rPr>
                <w:sz w:val="22"/>
                <w:szCs w:val="22"/>
              </w:rPr>
              <w:t>Coccidae</w:t>
            </w:r>
          </w:p>
        </w:tc>
        <w:tc>
          <w:tcPr>
            <w:tcW w:w="1405" w:type="dxa"/>
            <w:noWrap/>
            <w:hideMark/>
          </w:tcPr>
          <w:p w14:paraId="1A4BEF70" w14:textId="77777777" w:rsidR="00935E81" w:rsidRPr="00CD53B8" w:rsidRDefault="00935E81" w:rsidP="00935E81">
            <w:pPr>
              <w:rPr>
                <w:b/>
                <w:sz w:val="22"/>
                <w:szCs w:val="22"/>
              </w:rPr>
            </w:pPr>
            <w:r w:rsidRPr="00CD53B8">
              <w:rPr>
                <w:b/>
                <w:sz w:val="22"/>
                <w:szCs w:val="22"/>
              </w:rPr>
              <w:t>5.611 (1.489)</w:t>
            </w:r>
          </w:p>
        </w:tc>
        <w:tc>
          <w:tcPr>
            <w:tcW w:w="546" w:type="dxa"/>
            <w:noWrap/>
            <w:hideMark/>
          </w:tcPr>
          <w:p w14:paraId="6E2D547B" w14:textId="77777777" w:rsidR="00935E81" w:rsidRPr="00CD53B8" w:rsidRDefault="00935E81" w:rsidP="00935E81">
            <w:pPr>
              <w:rPr>
                <w:sz w:val="22"/>
                <w:szCs w:val="22"/>
              </w:rPr>
            </w:pPr>
            <w:r w:rsidRPr="00CD53B8">
              <w:rPr>
                <w:sz w:val="22"/>
                <w:szCs w:val="22"/>
              </w:rPr>
              <w:t>252</w:t>
            </w:r>
          </w:p>
        </w:tc>
        <w:tc>
          <w:tcPr>
            <w:tcW w:w="1393" w:type="dxa"/>
            <w:noWrap/>
            <w:hideMark/>
          </w:tcPr>
          <w:p w14:paraId="5C0EE6BF" w14:textId="77777777" w:rsidR="00935E81" w:rsidRPr="00CD53B8" w:rsidRDefault="00935E81" w:rsidP="00935E81">
            <w:pPr>
              <w:rPr>
                <w:sz w:val="22"/>
                <w:szCs w:val="22"/>
              </w:rPr>
            </w:pPr>
            <w:r w:rsidRPr="00CD53B8">
              <w:rPr>
                <w:sz w:val="22"/>
                <w:szCs w:val="22"/>
              </w:rPr>
              <w:t>1.218 (0.183)</w:t>
            </w:r>
          </w:p>
        </w:tc>
        <w:tc>
          <w:tcPr>
            <w:tcW w:w="546" w:type="dxa"/>
            <w:noWrap/>
            <w:hideMark/>
          </w:tcPr>
          <w:p w14:paraId="42B7152A" w14:textId="77777777" w:rsidR="00935E81" w:rsidRPr="00CD53B8" w:rsidRDefault="00935E81" w:rsidP="00935E81">
            <w:pPr>
              <w:rPr>
                <w:sz w:val="22"/>
                <w:szCs w:val="22"/>
              </w:rPr>
            </w:pPr>
            <w:r w:rsidRPr="00CD53B8">
              <w:rPr>
                <w:sz w:val="22"/>
                <w:szCs w:val="22"/>
              </w:rPr>
              <w:t>505</w:t>
            </w:r>
          </w:p>
        </w:tc>
        <w:tc>
          <w:tcPr>
            <w:tcW w:w="711" w:type="dxa"/>
            <w:noWrap/>
            <w:hideMark/>
          </w:tcPr>
          <w:p w14:paraId="04B3B5B1" w14:textId="77777777" w:rsidR="00935E81" w:rsidRPr="00CD53B8" w:rsidRDefault="00935E81" w:rsidP="00935E81">
            <w:pPr>
              <w:rPr>
                <w:sz w:val="22"/>
                <w:szCs w:val="22"/>
              </w:rPr>
            </w:pPr>
            <w:r w:rsidRPr="00CD53B8">
              <w:rPr>
                <w:sz w:val="22"/>
                <w:szCs w:val="22"/>
              </w:rPr>
              <w:t>8.55</w:t>
            </w:r>
          </w:p>
        </w:tc>
        <w:tc>
          <w:tcPr>
            <w:tcW w:w="895" w:type="dxa"/>
            <w:noWrap/>
            <w:hideMark/>
          </w:tcPr>
          <w:p w14:paraId="7D4DFB13" w14:textId="77777777" w:rsidR="00935E81" w:rsidRPr="00CD53B8" w:rsidRDefault="00935E81" w:rsidP="00935E81">
            <w:pPr>
              <w:rPr>
                <w:sz w:val="22"/>
                <w:szCs w:val="22"/>
              </w:rPr>
            </w:pPr>
            <w:r w:rsidRPr="00CD53B8">
              <w:rPr>
                <w:sz w:val="22"/>
                <w:szCs w:val="22"/>
              </w:rPr>
              <w:t>1, 755</w:t>
            </w:r>
          </w:p>
        </w:tc>
        <w:tc>
          <w:tcPr>
            <w:tcW w:w="1110" w:type="dxa"/>
            <w:noWrap/>
            <w:hideMark/>
          </w:tcPr>
          <w:p w14:paraId="33A5F573" w14:textId="77777777" w:rsidR="00935E81" w:rsidRPr="00CD53B8" w:rsidRDefault="00935E81" w:rsidP="00935E81">
            <w:pPr>
              <w:jc w:val="center"/>
              <w:rPr>
                <w:sz w:val="22"/>
                <w:szCs w:val="22"/>
              </w:rPr>
            </w:pPr>
            <w:r w:rsidRPr="00CD53B8">
              <w:rPr>
                <w:sz w:val="22"/>
                <w:szCs w:val="22"/>
              </w:rPr>
              <w:t>&lt; 0.0001</w:t>
            </w:r>
          </w:p>
        </w:tc>
      </w:tr>
      <w:tr w:rsidR="00935E81" w:rsidRPr="00CD53B8" w14:paraId="249B0381" w14:textId="77777777" w:rsidTr="00654E13">
        <w:trPr>
          <w:trHeight w:val="300"/>
          <w:jc w:val="center"/>
        </w:trPr>
        <w:tc>
          <w:tcPr>
            <w:tcW w:w="1384" w:type="dxa"/>
            <w:noWrap/>
            <w:hideMark/>
          </w:tcPr>
          <w:p w14:paraId="47DA9A0A" w14:textId="77777777" w:rsidR="00935E81" w:rsidRPr="00CD53B8" w:rsidRDefault="00935E81" w:rsidP="00935E81">
            <w:pPr>
              <w:jc w:val="center"/>
              <w:rPr>
                <w:sz w:val="22"/>
                <w:szCs w:val="22"/>
              </w:rPr>
            </w:pPr>
          </w:p>
        </w:tc>
        <w:tc>
          <w:tcPr>
            <w:tcW w:w="1670" w:type="dxa"/>
            <w:noWrap/>
            <w:hideMark/>
          </w:tcPr>
          <w:p w14:paraId="28544D6C" w14:textId="77777777" w:rsidR="00935E81" w:rsidRPr="00CD53B8" w:rsidRDefault="00935E81" w:rsidP="00935E81">
            <w:pPr>
              <w:rPr>
                <w:i/>
                <w:sz w:val="22"/>
                <w:szCs w:val="22"/>
              </w:rPr>
            </w:pPr>
            <w:r w:rsidRPr="00CD53B8">
              <w:rPr>
                <w:i/>
                <w:sz w:val="22"/>
                <w:szCs w:val="22"/>
              </w:rPr>
              <w:t>Mocis latipes</w:t>
            </w:r>
          </w:p>
        </w:tc>
        <w:tc>
          <w:tcPr>
            <w:tcW w:w="1405" w:type="dxa"/>
            <w:noWrap/>
            <w:hideMark/>
          </w:tcPr>
          <w:p w14:paraId="452AFABB" w14:textId="77777777" w:rsidR="00935E81" w:rsidRPr="00CD53B8" w:rsidRDefault="00935E81" w:rsidP="00935E81">
            <w:pPr>
              <w:rPr>
                <w:sz w:val="22"/>
                <w:szCs w:val="22"/>
              </w:rPr>
            </w:pPr>
            <w:r w:rsidRPr="00CD53B8">
              <w:rPr>
                <w:sz w:val="22"/>
                <w:szCs w:val="22"/>
              </w:rPr>
              <w:t>0.000 (0.000)</w:t>
            </w:r>
          </w:p>
        </w:tc>
        <w:tc>
          <w:tcPr>
            <w:tcW w:w="546" w:type="dxa"/>
            <w:noWrap/>
            <w:hideMark/>
          </w:tcPr>
          <w:p w14:paraId="1CE1B140" w14:textId="77777777" w:rsidR="00935E81" w:rsidRPr="00CD53B8" w:rsidRDefault="00935E81" w:rsidP="00935E81">
            <w:pPr>
              <w:rPr>
                <w:sz w:val="22"/>
                <w:szCs w:val="22"/>
              </w:rPr>
            </w:pPr>
            <w:r w:rsidRPr="00CD53B8">
              <w:rPr>
                <w:sz w:val="22"/>
                <w:szCs w:val="22"/>
              </w:rPr>
              <w:t>252</w:t>
            </w:r>
          </w:p>
        </w:tc>
        <w:tc>
          <w:tcPr>
            <w:tcW w:w="1393" w:type="dxa"/>
            <w:noWrap/>
            <w:hideMark/>
          </w:tcPr>
          <w:p w14:paraId="1959AB82" w14:textId="77777777" w:rsidR="00935E81" w:rsidRPr="00CD53B8" w:rsidRDefault="00935E81" w:rsidP="00935E81">
            <w:pPr>
              <w:rPr>
                <w:b/>
                <w:sz w:val="22"/>
                <w:szCs w:val="22"/>
              </w:rPr>
            </w:pPr>
            <w:r w:rsidRPr="00CD53B8">
              <w:rPr>
                <w:b/>
                <w:sz w:val="22"/>
                <w:szCs w:val="22"/>
              </w:rPr>
              <w:t>0.040 (0.010)</w:t>
            </w:r>
          </w:p>
        </w:tc>
        <w:tc>
          <w:tcPr>
            <w:tcW w:w="546" w:type="dxa"/>
            <w:noWrap/>
            <w:hideMark/>
          </w:tcPr>
          <w:p w14:paraId="20156A1A" w14:textId="77777777" w:rsidR="00935E81" w:rsidRPr="00CD53B8" w:rsidRDefault="00935E81" w:rsidP="00935E81">
            <w:pPr>
              <w:rPr>
                <w:sz w:val="22"/>
                <w:szCs w:val="22"/>
              </w:rPr>
            </w:pPr>
            <w:r w:rsidRPr="00CD53B8">
              <w:rPr>
                <w:sz w:val="22"/>
                <w:szCs w:val="22"/>
              </w:rPr>
              <w:t>505</w:t>
            </w:r>
          </w:p>
        </w:tc>
        <w:tc>
          <w:tcPr>
            <w:tcW w:w="711" w:type="dxa"/>
            <w:noWrap/>
            <w:hideMark/>
          </w:tcPr>
          <w:p w14:paraId="7094330C" w14:textId="77777777" w:rsidR="00935E81" w:rsidRPr="00CD53B8" w:rsidRDefault="00935E81" w:rsidP="00935E81">
            <w:pPr>
              <w:rPr>
                <w:sz w:val="22"/>
                <w:szCs w:val="22"/>
              </w:rPr>
            </w:pPr>
            <w:r w:rsidRPr="00CD53B8">
              <w:rPr>
                <w:sz w:val="22"/>
                <w:szCs w:val="22"/>
              </w:rPr>
              <w:t>3.01</w:t>
            </w:r>
          </w:p>
        </w:tc>
        <w:tc>
          <w:tcPr>
            <w:tcW w:w="895" w:type="dxa"/>
            <w:noWrap/>
            <w:hideMark/>
          </w:tcPr>
          <w:p w14:paraId="007737C4" w14:textId="77777777" w:rsidR="00935E81" w:rsidRPr="00CD53B8" w:rsidRDefault="00935E81" w:rsidP="00935E81">
            <w:pPr>
              <w:rPr>
                <w:sz w:val="22"/>
                <w:szCs w:val="22"/>
              </w:rPr>
            </w:pPr>
            <w:r w:rsidRPr="00CD53B8">
              <w:rPr>
                <w:sz w:val="22"/>
                <w:szCs w:val="22"/>
              </w:rPr>
              <w:t>1, 755</w:t>
            </w:r>
          </w:p>
        </w:tc>
        <w:tc>
          <w:tcPr>
            <w:tcW w:w="1110" w:type="dxa"/>
            <w:noWrap/>
            <w:hideMark/>
          </w:tcPr>
          <w:p w14:paraId="78A31CF6" w14:textId="77777777" w:rsidR="00935E81" w:rsidRPr="00CD53B8" w:rsidRDefault="00935E81" w:rsidP="00935E81">
            <w:pPr>
              <w:jc w:val="center"/>
              <w:rPr>
                <w:sz w:val="22"/>
                <w:szCs w:val="22"/>
              </w:rPr>
            </w:pPr>
            <w:r w:rsidRPr="00CD53B8">
              <w:rPr>
                <w:sz w:val="22"/>
                <w:szCs w:val="22"/>
              </w:rPr>
              <w:t>0.0027</w:t>
            </w:r>
          </w:p>
        </w:tc>
      </w:tr>
      <w:tr w:rsidR="00935E81" w:rsidRPr="00CD53B8" w14:paraId="489A7CCE" w14:textId="77777777" w:rsidTr="00654E13">
        <w:trPr>
          <w:trHeight w:val="300"/>
          <w:jc w:val="center"/>
        </w:trPr>
        <w:tc>
          <w:tcPr>
            <w:tcW w:w="1384" w:type="dxa"/>
            <w:tcBorders>
              <w:bottom w:val="single" w:sz="4" w:space="0" w:color="auto"/>
            </w:tcBorders>
            <w:noWrap/>
            <w:hideMark/>
          </w:tcPr>
          <w:p w14:paraId="69E22DB9" w14:textId="77777777" w:rsidR="00935E81" w:rsidRPr="00CD53B8" w:rsidRDefault="00935E81" w:rsidP="00935E81">
            <w:pPr>
              <w:jc w:val="center"/>
              <w:rPr>
                <w:sz w:val="22"/>
                <w:szCs w:val="22"/>
              </w:rPr>
            </w:pPr>
          </w:p>
        </w:tc>
        <w:tc>
          <w:tcPr>
            <w:tcW w:w="1670" w:type="dxa"/>
            <w:tcBorders>
              <w:bottom w:val="single" w:sz="4" w:space="0" w:color="auto"/>
            </w:tcBorders>
            <w:noWrap/>
            <w:hideMark/>
          </w:tcPr>
          <w:p w14:paraId="25010573" w14:textId="77777777" w:rsidR="00935E81" w:rsidRPr="00CD53B8" w:rsidRDefault="00935E81" w:rsidP="00935E81">
            <w:pPr>
              <w:rPr>
                <w:sz w:val="22"/>
                <w:szCs w:val="22"/>
              </w:rPr>
            </w:pPr>
            <w:r w:rsidRPr="00CD53B8">
              <w:rPr>
                <w:sz w:val="22"/>
                <w:szCs w:val="22"/>
              </w:rPr>
              <w:t>Acrididae</w:t>
            </w:r>
          </w:p>
        </w:tc>
        <w:tc>
          <w:tcPr>
            <w:tcW w:w="1405" w:type="dxa"/>
            <w:tcBorders>
              <w:bottom w:val="single" w:sz="4" w:space="0" w:color="auto"/>
            </w:tcBorders>
            <w:noWrap/>
            <w:hideMark/>
          </w:tcPr>
          <w:p w14:paraId="333ACE31" w14:textId="77777777" w:rsidR="00935E81" w:rsidRPr="00CD53B8" w:rsidRDefault="00935E81" w:rsidP="00935E81">
            <w:pPr>
              <w:rPr>
                <w:sz w:val="22"/>
                <w:szCs w:val="22"/>
              </w:rPr>
            </w:pPr>
            <w:r w:rsidRPr="00CD53B8">
              <w:rPr>
                <w:sz w:val="22"/>
                <w:szCs w:val="22"/>
              </w:rPr>
              <w:t>0.012 (0.007)</w:t>
            </w:r>
          </w:p>
        </w:tc>
        <w:tc>
          <w:tcPr>
            <w:tcW w:w="546" w:type="dxa"/>
            <w:tcBorders>
              <w:bottom w:val="single" w:sz="4" w:space="0" w:color="auto"/>
            </w:tcBorders>
            <w:noWrap/>
            <w:hideMark/>
          </w:tcPr>
          <w:p w14:paraId="7204F73A" w14:textId="77777777" w:rsidR="00935E81" w:rsidRPr="00CD53B8" w:rsidRDefault="00935E81" w:rsidP="00935E81">
            <w:pPr>
              <w:rPr>
                <w:sz w:val="22"/>
                <w:szCs w:val="22"/>
              </w:rPr>
            </w:pPr>
            <w:r w:rsidRPr="00CD53B8">
              <w:rPr>
                <w:sz w:val="22"/>
                <w:szCs w:val="22"/>
              </w:rPr>
              <w:t>252</w:t>
            </w:r>
          </w:p>
        </w:tc>
        <w:tc>
          <w:tcPr>
            <w:tcW w:w="1393" w:type="dxa"/>
            <w:tcBorders>
              <w:bottom w:val="single" w:sz="4" w:space="0" w:color="auto"/>
            </w:tcBorders>
            <w:noWrap/>
            <w:hideMark/>
          </w:tcPr>
          <w:p w14:paraId="438D6C93" w14:textId="77777777" w:rsidR="00935E81" w:rsidRPr="00CD53B8" w:rsidRDefault="00935E81" w:rsidP="00935E81">
            <w:pPr>
              <w:rPr>
                <w:b/>
                <w:sz w:val="22"/>
                <w:szCs w:val="22"/>
              </w:rPr>
            </w:pPr>
            <w:r w:rsidRPr="00CD53B8">
              <w:rPr>
                <w:b/>
                <w:sz w:val="22"/>
                <w:szCs w:val="22"/>
              </w:rPr>
              <w:t>0.170 (0.039)</w:t>
            </w:r>
          </w:p>
        </w:tc>
        <w:tc>
          <w:tcPr>
            <w:tcW w:w="546" w:type="dxa"/>
            <w:tcBorders>
              <w:bottom w:val="single" w:sz="4" w:space="0" w:color="auto"/>
            </w:tcBorders>
            <w:noWrap/>
            <w:hideMark/>
          </w:tcPr>
          <w:p w14:paraId="238B0AA9" w14:textId="77777777" w:rsidR="00935E81" w:rsidRPr="00CD53B8" w:rsidRDefault="00935E81" w:rsidP="00935E81">
            <w:pPr>
              <w:rPr>
                <w:sz w:val="22"/>
                <w:szCs w:val="22"/>
              </w:rPr>
            </w:pPr>
            <w:r w:rsidRPr="00CD53B8">
              <w:rPr>
                <w:sz w:val="22"/>
                <w:szCs w:val="22"/>
              </w:rPr>
              <w:t>505</w:t>
            </w:r>
          </w:p>
        </w:tc>
        <w:tc>
          <w:tcPr>
            <w:tcW w:w="711" w:type="dxa"/>
            <w:tcBorders>
              <w:bottom w:val="single" w:sz="4" w:space="0" w:color="auto"/>
            </w:tcBorders>
            <w:noWrap/>
            <w:hideMark/>
          </w:tcPr>
          <w:p w14:paraId="2824C545" w14:textId="77777777" w:rsidR="00935E81" w:rsidRPr="00CD53B8" w:rsidRDefault="00935E81" w:rsidP="00935E81">
            <w:pPr>
              <w:rPr>
                <w:sz w:val="22"/>
                <w:szCs w:val="22"/>
              </w:rPr>
            </w:pPr>
            <w:r w:rsidRPr="00CD53B8">
              <w:rPr>
                <w:sz w:val="22"/>
                <w:szCs w:val="22"/>
              </w:rPr>
              <w:t>3.91</w:t>
            </w:r>
          </w:p>
        </w:tc>
        <w:tc>
          <w:tcPr>
            <w:tcW w:w="895" w:type="dxa"/>
            <w:tcBorders>
              <w:bottom w:val="single" w:sz="4" w:space="0" w:color="auto"/>
            </w:tcBorders>
            <w:noWrap/>
            <w:hideMark/>
          </w:tcPr>
          <w:p w14:paraId="25B0B3AC" w14:textId="77777777" w:rsidR="00935E81" w:rsidRPr="00CD53B8" w:rsidRDefault="00935E81" w:rsidP="00935E81">
            <w:pPr>
              <w:rPr>
                <w:sz w:val="22"/>
                <w:szCs w:val="22"/>
              </w:rPr>
            </w:pPr>
            <w:r w:rsidRPr="00CD53B8">
              <w:rPr>
                <w:sz w:val="22"/>
                <w:szCs w:val="22"/>
              </w:rPr>
              <w:t>1, 755</w:t>
            </w:r>
          </w:p>
        </w:tc>
        <w:tc>
          <w:tcPr>
            <w:tcW w:w="1110" w:type="dxa"/>
            <w:tcBorders>
              <w:bottom w:val="single" w:sz="4" w:space="0" w:color="auto"/>
            </w:tcBorders>
            <w:noWrap/>
            <w:hideMark/>
          </w:tcPr>
          <w:p w14:paraId="06E98B87" w14:textId="77777777" w:rsidR="00935E81" w:rsidRPr="00CD53B8" w:rsidRDefault="00935E81" w:rsidP="00935E81">
            <w:pPr>
              <w:jc w:val="center"/>
              <w:rPr>
                <w:sz w:val="22"/>
                <w:szCs w:val="22"/>
              </w:rPr>
            </w:pPr>
            <w:r w:rsidRPr="00CD53B8">
              <w:rPr>
                <w:sz w:val="22"/>
                <w:szCs w:val="22"/>
              </w:rPr>
              <w:t>&lt; 0.0001</w:t>
            </w:r>
          </w:p>
        </w:tc>
      </w:tr>
    </w:tbl>
    <w:p w14:paraId="69B2BE9B" w14:textId="77777777" w:rsidR="004D4721" w:rsidRPr="00CD53B8" w:rsidRDefault="004D4721" w:rsidP="004D4721">
      <w:r w:rsidRPr="00CD53B8">
        <w:t xml:space="preserve">N = number of total samples of each sampling method. </w:t>
      </w:r>
      <w:r w:rsidRPr="00CD53B8">
        <w:rPr>
          <w:b/>
        </w:rPr>
        <w:t xml:space="preserve">Bold </w:t>
      </w:r>
      <w:r w:rsidRPr="00CD53B8">
        <w:t xml:space="preserve">values indicate statistical differences with higher means. Data analyzed with a paired </w:t>
      </w:r>
      <w:r w:rsidRPr="00CD53B8">
        <w:rPr>
          <w:i/>
        </w:rPr>
        <w:t>t</w:t>
      </w:r>
      <w:r w:rsidRPr="00CD53B8">
        <w:t>-test (</w:t>
      </w:r>
      <w:r w:rsidRPr="00CD53B8">
        <w:rPr>
          <w:i/>
        </w:rPr>
        <w:t xml:space="preserve">P </w:t>
      </w:r>
      <w:r w:rsidRPr="00CD53B8">
        <w:t>≤ 0.05).</w:t>
      </w:r>
    </w:p>
    <w:p w14:paraId="3BC3DA8E" w14:textId="77777777" w:rsidR="004D4721" w:rsidRPr="00CD53B8" w:rsidRDefault="004D4721" w:rsidP="004D4721">
      <w:pPr>
        <w:rPr>
          <w:b/>
        </w:rPr>
      </w:pPr>
    </w:p>
    <w:p w14:paraId="520CECAC" w14:textId="4332AD2A" w:rsidR="00931FD2" w:rsidRPr="00CD53B8" w:rsidRDefault="00A612AD" w:rsidP="004D4721">
      <w:bookmarkStart w:id="61" w:name="Table217"/>
      <w:r w:rsidRPr="00CD53B8">
        <w:t>Table 2-17.  List of Shannon-Weaver diversity indices</w:t>
      </w:r>
      <w:r w:rsidR="00931FD2" w:rsidRPr="00CD53B8">
        <w:t xml:space="preserve"> from total organisms collected from</w:t>
      </w:r>
      <w:r w:rsidRPr="00CD53B8">
        <w:t xml:space="preserve"> </w:t>
      </w:r>
      <w:r w:rsidR="00A27DDA" w:rsidRPr="00CD53B8">
        <w:tab/>
      </w:r>
      <w:r w:rsidRPr="00CD53B8">
        <w:t xml:space="preserve">sampling methods </w:t>
      </w:r>
      <w:r w:rsidR="00931FD2" w:rsidRPr="00CD53B8">
        <w:t xml:space="preserve">and compared by inter-row characteristics in four north-central olive </w:t>
      </w:r>
      <w:r w:rsidR="00A27DDA" w:rsidRPr="00CD53B8">
        <w:tab/>
      </w:r>
      <w:r w:rsidR="00931FD2" w:rsidRPr="00CD53B8">
        <w:t xml:space="preserve">groves over the course of 2017 and 2018. </w:t>
      </w:r>
    </w:p>
    <w:tbl>
      <w:tblPr>
        <w:tblW w:w="7020" w:type="dxa"/>
        <w:jc w:val="center"/>
        <w:tblLook w:val="04A0" w:firstRow="1" w:lastRow="0" w:firstColumn="1" w:lastColumn="0" w:noHBand="0" w:noVBand="1"/>
      </w:tblPr>
      <w:tblGrid>
        <w:gridCol w:w="2280"/>
        <w:gridCol w:w="2220"/>
        <w:gridCol w:w="2520"/>
      </w:tblGrid>
      <w:tr w:rsidR="00931FD2" w:rsidRPr="00CD53B8" w14:paraId="20D3983E" w14:textId="77777777" w:rsidTr="00931FD2">
        <w:trPr>
          <w:trHeight w:val="320"/>
          <w:jc w:val="center"/>
        </w:trPr>
        <w:tc>
          <w:tcPr>
            <w:tcW w:w="2280" w:type="dxa"/>
            <w:tcBorders>
              <w:top w:val="single" w:sz="4" w:space="0" w:color="auto"/>
              <w:left w:val="nil"/>
              <w:bottom w:val="single" w:sz="4" w:space="0" w:color="auto"/>
              <w:right w:val="nil"/>
            </w:tcBorders>
            <w:shd w:val="clear" w:color="auto" w:fill="auto"/>
            <w:noWrap/>
            <w:vAlign w:val="center"/>
            <w:hideMark/>
          </w:tcPr>
          <w:bookmarkEnd w:id="61"/>
          <w:p w14:paraId="7F2F54F0" w14:textId="77777777" w:rsidR="00931FD2" w:rsidRPr="00CD53B8" w:rsidRDefault="00931FD2" w:rsidP="00931FD2">
            <w:pPr>
              <w:jc w:val="center"/>
              <w:rPr>
                <w:color w:val="000000"/>
              </w:rPr>
            </w:pPr>
            <w:r w:rsidRPr="00CD53B8">
              <w:rPr>
                <w:color w:val="000000"/>
              </w:rPr>
              <w:t>Grove inter-rows</w:t>
            </w:r>
          </w:p>
        </w:tc>
        <w:tc>
          <w:tcPr>
            <w:tcW w:w="2220" w:type="dxa"/>
            <w:tcBorders>
              <w:top w:val="single" w:sz="4" w:space="0" w:color="auto"/>
              <w:left w:val="nil"/>
              <w:bottom w:val="single" w:sz="4" w:space="0" w:color="auto"/>
              <w:right w:val="nil"/>
            </w:tcBorders>
            <w:shd w:val="clear" w:color="auto" w:fill="auto"/>
            <w:noWrap/>
            <w:vAlign w:val="center"/>
            <w:hideMark/>
          </w:tcPr>
          <w:p w14:paraId="55DA7B50" w14:textId="77777777" w:rsidR="00931FD2" w:rsidRPr="00CD53B8" w:rsidRDefault="00931FD2" w:rsidP="00931FD2">
            <w:pPr>
              <w:jc w:val="center"/>
              <w:rPr>
                <w:color w:val="000000"/>
              </w:rPr>
            </w:pPr>
            <w:r w:rsidRPr="00CD53B8">
              <w:rPr>
                <w:color w:val="000000"/>
              </w:rPr>
              <w:t>Sampling Method</w:t>
            </w:r>
          </w:p>
        </w:tc>
        <w:tc>
          <w:tcPr>
            <w:tcW w:w="2520" w:type="dxa"/>
            <w:tcBorders>
              <w:top w:val="single" w:sz="4" w:space="0" w:color="auto"/>
              <w:left w:val="nil"/>
              <w:bottom w:val="single" w:sz="4" w:space="0" w:color="auto"/>
              <w:right w:val="nil"/>
            </w:tcBorders>
            <w:shd w:val="clear" w:color="auto" w:fill="auto"/>
            <w:noWrap/>
            <w:vAlign w:val="center"/>
            <w:hideMark/>
          </w:tcPr>
          <w:p w14:paraId="39B99D48" w14:textId="77777777" w:rsidR="00931FD2" w:rsidRPr="00CD53B8" w:rsidRDefault="00931FD2" w:rsidP="00931FD2">
            <w:pPr>
              <w:jc w:val="center"/>
              <w:rPr>
                <w:color w:val="000000"/>
              </w:rPr>
            </w:pPr>
            <w:r w:rsidRPr="00CD53B8">
              <w:rPr>
                <w:color w:val="000000"/>
              </w:rPr>
              <w:t>Shannon-Weaver Index</w:t>
            </w:r>
          </w:p>
        </w:tc>
      </w:tr>
      <w:tr w:rsidR="00931FD2" w:rsidRPr="00CD53B8" w14:paraId="73161AAB" w14:textId="77777777" w:rsidTr="00931FD2">
        <w:trPr>
          <w:trHeight w:val="320"/>
          <w:jc w:val="center"/>
        </w:trPr>
        <w:tc>
          <w:tcPr>
            <w:tcW w:w="2280" w:type="dxa"/>
            <w:tcBorders>
              <w:top w:val="single" w:sz="4" w:space="0" w:color="auto"/>
              <w:left w:val="nil"/>
              <w:bottom w:val="nil"/>
              <w:right w:val="nil"/>
            </w:tcBorders>
            <w:shd w:val="clear" w:color="auto" w:fill="auto"/>
            <w:noWrap/>
            <w:vAlign w:val="center"/>
            <w:hideMark/>
          </w:tcPr>
          <w:p w14:paraId="70844821" w14:textId="60ED6E64" w:rsidR="00931FD2" w:rsidRPr="00CD53B8" w:rsidRDefault="00931FD2" w:rsidP="00931FD2">
            <w:pPr>
              <w:jc w:val="center"/>
              <w:rPr>
                <w:color w:val="000000"/>
              </w:rPr>
            </w:pPr>
            <w:r w:rsidRPr="00CD53B8">
              <w:rPr>
                <w:color w:val="000000"/>
              </w:rPr>
              <w:t>Weedy</w:t>
            </w:r>
          </w:p>
        </w:tc>
        <w:tc>
          <w:tcPr>
            <w:tcW w:w="2220" w:type="dxa"/>
            <w:tcBorders>
              <w:top w:val="single" w:sz="4" w:space="0" w:color="auto"/>
              <w:left w:val="nil"/>
              <w:bottom w:val="nil"/>
              <w:right w:val="nil"/>
            </w:tcBorders>
            <w:shd w:val="clear" w:color="auto" w:fill="auto"/>
            <w:noWrap/>
            <w:vAlign w:val="center"/>
            <w:hideMark/>
          </w:tcPr>
          <w:p w14:paraId="1DD01061" w14:textId="77777777" w:rsidR="00931FD2" w:rsidRPr="00CD53B8" w:rsidRDefault="00931FD2" w:rsidP="00931FD2">
            <w:pPr>
              <w:jc w:val="center"/>
              <w:rPr>
                <w:color w:val="000000"/>
              </w:rPr>
            </w:pPr>
            <w:r w:rsidRPr="00CD53B8">
              <w:rPr>
                <w:color w:val="000000"/>
              </w:rPr>
              <w:t>Branch tapping</w:t>
            </w:r>
          </w:p>
        </w:tc>
        <w:tc>
          <w:tcPr>
            <w:tcW w:w="2520" w:type="dxa"/>
            <w:tcBorders>
              <w:top w:val="single" w:sz="4" w:space="0" w:color="auto"/>
              <w:left w:val="nil"/>
              <w:bottom w:val="nil"/>
              <w:right w:val="nil"/>
            </w:tcBorders>
            <w:shd w:val="clear" w:color="auto" w:fill="auto"/>
            <w:noWrap/>
            <w:vAlign w:val="center"/>
            <w:hideMark/>
          </w:tcPr>
          <w:p w14:paraId="52110C6A" w14:textId="77777777" w:rsidR="00931FD2" w:rsidRPr="00CD53B8" w:rsidRDefault="00931FD2" w:rsidP="00931FD2">
            <w:pPr>
              <w:jc w:val="center"/>
              <w:rPr>
                <w:color w:val="000000"/>
              </w:rPr>
            </w:pPr>
            <w:r w:rsidRPr="00CD53B8">
              <w:rPr>
                <w:color w:val="000000"/>
              </w:rPr>
              <w:t>1.277</w:t>
            </w:r>
          </w:p>
        </w:tc>
      </w:tr>
      <w:tr w:rsidR="00931FD2" w:rsidRPr="00CD53B8" w14:paraId="448A7CB0"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3209FBFF"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nil"/>
              <w:right w:val="nil"/>
            </w:tcBorders>
            <w:shd w:val="clear" w:color="auto" w:fill="auto"/>
            <w:noWrap/>
            <w:vAlign w:val="center"/>
            <w:hideMark/>
          </w:tcPr>
          <w:p w14:paraId="44153270" w14:textId="77777777" w:rsidR="00931FD2" w:rsidRPr="00CD53B8" w:rsidRDefault="00931FD2" w:rsidP="00931FD2">
            <w:pPr>
              <w:jc w:val="center"/>
              <w:rPr>
                <w:color w:val="000000"/>
              </w:rPr>
            </w:pPr>
            <w:r w:rsidRPr="00CD53B8">
              <w:rPr>
                <w:color w:val="000000"/>
              </w:rPr>
              <w:t>Branch tapping</w:t>
            </w:r>
          </w:p>
        </w:tc>
        <w:tc>
          <w:tcPr>
            <w:tcW w:w="2520" w:type="dxa"/>
            <w:tcBorders>
              <w:top w:val="nil"/>
              <w:left w:val="nil"/>
              <w:bottom w:val="nil"/>
              <w:right w:val="nil"/>
            </w:tcBorders>
            <w:shd w:val="clear" w:color="auto" w:fill="auto"/>
            <w:noWrap/>
            <w:vAlign w:val="center"/>
            <w:hideMark/>
          </w:tcPr>
          <w:p w14:paraId="7C3CD37E" w14:textId="77777777" w:rsidR="00931FD2" w:rsidRPr="00CD53B8" w:rsidRDefault="00931FD2" w:rsidP="00931FD2">
            <w:pPr>
              <w:jc w:val="center"/>
              <w:rPr>
                <w:b/>
                <w:bCs/>
                <w:color w:val="000000"/>
              </w:rPr>
            </w:pPr>
            <w:r w:rsidRPr="00CD53B8">
              <w:rPr>
                <w:b/>
                <w:bCs/>
                <w:color w:val="000000"/>
              </w:rPr>
              <w:t>1.999</w:t>
            </w:r>
          </w:p>
        </w:tc>
      </w:tr>
      <w:tr w:rsidR="00931FD2" w:rsidRPr="00CD53B8" w14:paraId="230D107D"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0FDE45C8" w14:textId="0FB0E38C" w:rsidR="00931FD2" w:rsidRPr="00CD53B8" w:rsidRDefault="00931FD2" w:rsidP="00931FD2">
            <w:pPr>
              <w:jc w:val="center"/>
              <w:rPr>
                <w:color w:val="000000"/>
              </w:rPr>
            </w:pPr>
            <w:r w:rsidRPr="00CD53B8">
              <w:rPr>
                <w:color w:val="000000"/>
              </w:rPr>
              <w:t>Weedy</w:t>
            </w:r>
          </w:p>
        </w:tc>
        <w:tc>
          <w:tcPr>
            <w:tcW w:w="2220" w:type="dxa"/>
            <w:tcBorders>
              <w:top w:val="nil"/>
              <w:left w:val="nil"/>
              <w:bottom w:val="nil"/>
              <w:right w:val="nil"/>
            </w:tcBorders>
            <w:shd w:val="clear" w:color="auto" w:fill="auto"/>
            <w:noWrap/>
            <w:vAlign w:val="center"/>
            <w:hideMark/>
          </w:tcPr>
          <w:p w14:paraId="5D27B4F7" w14:textId="77777777" w:rsidR="00931FD2" w:rsidRPr="00CD53B8" w:rsidRDefault="00931FD2" w:rsidP="00931FD2">
            <w:pPr>
              <w:jc w:val="center"/>
              <w:rPr>
                <w:color w:val="000000"/>
              </w:rPr>
            </w:pPr>
            <w:r w:rsidRPr="00CD53B8">
              <w:rPr>
                <w:color w:val="000000"/>
              </w:rPr>
              <w:t>Trunk Brushing</w:t>
            </w:r>
          </w:p>
        </w:tc>
        <w:tc>
          <w:tcPr>
            <w:tcW w:w="2520" w:type="dxa"/>
            <w:tcBorders>
              <w:top w:val="nil"/>
              <w:left w:val="nil"/>
              <w:bottom w:val="nil"/>
              <w:right w:val="nil"/>
            </w:tcBorders>
            <w:shd w:val="clear" w:color="auto" w:fill="auto"/>
            <w:noWrap/>
            <w:vAlign w:val="center"/>
            <w:hideMark/>
          </w:tcPr>
          <w:p w14:paraId="5756411E" w14:textId="77777777" w:rsidR="00931FD2" w:rsidRPr="00CD53B8" w:rsidRDefault="00931FD2" w:rsidP="00931FD2">
            <w:pPr>
              <w:jc w:val="center"/>
              <w:rPr>
                <w:b/>
                <w:bCs/>
                <w:color w:val="000000"/>
              </w:rPr>
            </w:pPr>
            <w:r w:rsidRPr="00CD53B8">
              <w:rPr>
                <w:b/>
                <w:bCs/>
                <w:color w:val="000000"/>
              </w:rPr>
              <w:t>4.284</w:t>
            </w:r>
          </w:p>
        </w:tc>
      </w:tr>
      <w:tr w:rsidR="00931FD2" w:rsidRPr="00CD53B8" w14:paraId="01344FBC"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473E572A"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nil"/>
              <w:right w:val="nil"/>
            </w:tcBorders>
            <w:shd w:val="clear" w:color="auto" w:fill="auto"/>
            <w:noWrap/>
            <w:vAlign w:val="center"/>
            <w:hideMark/>
          </w:tcPr>
          <w:p w14:paraId="3DA2B23C" w14:textId="77777777" w:rsidR="00931FD2" w:rsidRPr="00CD53B8" w:rsidRDefault="00931FD2" w:rsidP="00931FD2">
            <w:pPr>
              <w:jc w:val="center"/>
              <w:rPr>
                <w:color w:val="000000"/>
              </w:rPr>
            </w:pPr>
            <w:r w:rsidRPr="00CD53B8">
              <w:rPr>
                <w:color w:val="000000"/>
              </w:rPr>
              <w:t>Trunk Brushing</w:t>
            </w:r>
          </w:p>
        </w:tc>
        <w:tc>
          <w:tcPr>
            <w:tcW w:w="2520" w:type="dxa"/>
            <w:tcBorders>
              <w:top w:val="nil"/>
              <w:left w:val="nil"/>
              <w:bottom w:val="nil"/>
              <w:right w:val="nil"/>
            </w:tcBorders>
            <w:shd w:val="clear" w:color="auto" w:fill="auto"/>
            <w:noWrap/>
            <w:vAlign w:val="center"/>
            <w:hideMark/>
          </w:tcPr>
          <w:p w14:paraId="259C88AE" w14:textId="77777777" w:rsidR="00931FD2" w:rsidRPr="00CD53B8" w:rsidRDefault="00931FD2" w:rsidP="00931FD2">
            <w:pPr>
              <w:jc w:val="center"/>
              <w:rPr>
                <w:color w:val="000000"/>
              </w:rPr>
            </w:pPr>
            <w:r w:rsidRPr="00CD53B8">
              <w:rPr>
                <w:color w:val="000000"/>
              </w:rPr>
              <w:t>2.002</w:t>
            </w:r>
          </w:p>
        </w:tc>
      </w:tr>
      <w:tr w:rsidR="00931FD2" w:rsidRPr="00CD53B8" w14:paraId="35820A54"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4EE38E93" w14:textId="101636F2" w:rsidR="00931FD2" w:rsidRPr="00CD53B8" w:rsidRDefault="00931FD2" w:rsidP="00931FD2">
            <w:pPr>
              <w:jc w:val="center"/>
              <w:rPr>
                <w:color w:val="000000"/>
              </w:rPr>
            </w:pPr>
            <w:r w:rsidRPr="00CD53B8">
              <w:rPr>
                <w:color w:val="000000"/>
              </w:rPr>
              <w:t>Weedy</w:t>
            </w:r>
          </w:p>
        </w:tc>
        <w:tc>
          <w:tcPr>
            <w:tcW w:w="2220" w:type="dxa"/>
            <w:tcBorders>
              <w:top w:val="nil"/>
              <w:left w:val="nil"/>
              <w:bottom w:val="nil"/>
              <w:right w:val="nil"/>
            </w:tcBorders>
            <w:shd w:val="clear" w:color="auto" w:fill="auto"/>
            <w:noWrap/>
            <w:vAlign w:val="center"/>
            <w:hideMark/>
          </w:tcPr>
          <w:p w14:paraId="0AE18ED9" w14:textId="77777777" w:rsidR="00931FD2" w:rsidRPr="00CD53B8" w:rsidRDefault="00931FD2" w:rsidP="00931FD2">
            <w:pPr>
              <w:jc w:val="center"/>
              <w:rPr>
                <w:color w:val="000000"/>
              </w:rPr>
            </w:pPr>
            <w:r w:rsidRPr="00CD53B8">
              <w:rPr>
                <w:color w:val="000000"/>
              </w:rPr>
              <w:t>Sweep netting</w:t>
            </w:r>
          </w:p>
        </w:tc>
        <w:tc>
          <w:tcPr>
            <w:tcW w:w="2520" w:type="dxa"/>
            <w:tcBorders>
              <w:top w:val="nil"/>
              <w:left w:val="nil"/>
              <w:bottom w:val="nil"/>
              <w:right w:val="nil"/>
            </w:tcBorders>
            <w:shd w:val="clear" w:color="auto" w:fill="auto"/>
            <w:noWrap/>
            <w:vAlign w:val="center"/>
            <w:hideMark/>
          </w:tcPr>
          <w:p w14:paraId="0A31D9ED" w14:textId="77777777" w:rsidR="00931FD2" w:rsidRPr="00CD53B8" w:rsidRDefault="00931FD2" w:rsidP="00931FD2">
            <w:pPr>
              <w:jc w:val="center"/>
              <w:rPr>
                <w:b/>
                <w:bCs/>
                <w:color w:val="000000"/>
              </w:rPr>
            </w:pPr>
            <w:r w:rsidRPr="00CD53B8">
              <w:rPr>
                <w:b/>
                <w:bCs/>
                <w:color w:val="000000"/>
              </w:rPr>
              <w:t>1.857</w:t>
            </w:r>
          </w:p>
        </w:tc>
      </w:tr>
      <w:tr w:rsidR="00931FD2" w:rsidRPr="00CD53B8" w14:paraId="7F967AA3"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58D2F8F4"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nil"/>
              <w:right w:val="nil"/>
            </w:tcBorders>
            <w:shd w:val="clear" w:color="auto" w:fill="auto"/>
            <w:noWrap/>
            <w:vAlign w:val="center"/>
            <w:hideMark/>
          </w:tcPr>
          <w:p w14:paraId="30A58A93" w14:textId="77777777" w:rsidR="00931FD2" w:rsidRPr="00CD53B8" w:rsidRDefault="00931FD2" w:rsidP="00931FD2">
            <w:pPr>
              <w:jc w:val="center"/>
              <w:rPr>
                <w:color w:val="000000"/>
              </w:rPr>
            </w:pPr>
            <w:r w:rsidRPr="00CD53B8">
              <w:rPr>
                <w:color w:val="000000"/>
              </w:rPr>
              <w:t>Sweep netting</w:t>
            </w:r>
          </w:p>
        </w:tc>
        <w:tc>
          <w:tcPr>
            <w:tcW w:w="2520" w:type="dxa"/>
            <w:tcBorders>
              <w:top w:val="nil"/>
              <w:left w:val="nil"/>
              <w:bottom w:val="nil"/>
              <w:right w:val="nil"/>
            </w:tcBorders>
            <w:shd w:val="clear" w:color="auto" w:fill="auto"/>
            <w:noWrap/>
            <w:vAlign w:val="center"/>
            <w:hideMark/>
          </w:tcPr>
          <w:p w14:paraId="59C1EC63" w14:textId="77777777" w:rsidR="00931FD2" w:rsidRPr="00CD53B8" w:rsidRDefault="00931FD2" w:rsidP="00931FD2">
            <w:pPr>
              <w:jc w:val="center"/>
              <w:rPr>
                <w:color w:val="000000"/>
              </w:rPr>
            </w:pPr>
            <w:r w:rsidRPr="00CD53B8">
              <w:rPr>
                <w:color w:val="000000"/>
              </w:rPr>
              <w:t>1.672</w:t>
            </w:r>
          </w:p>
        </w:tc>
      </w:tr>
      <w:tr w:rsidR="00931FD2" w:rsidRPr="00CD53B8" w14:paraId="20A8C6F1" w14:textId="77777777" w:rsidTr="00931FD2">
        <w:trPr>
          <w:trHeight w:val="320"/>
          <w:jc w:val="center"/>
        </w:trPr>
        <w:tc>
          <w:tcPr>
            <w:tcW w:w="2280" w:type="dxa"/>
            <w:tcBorders>
              <w:top w:val="nil"/>
              <w:left w:val="nil"/>
              <w:right w:val="nil"/>
            </w:tcBorders>
            <w:shd w:val="clear" w:color="auto" w:fill="auto"/>
            <w:noWrap/>
            <w:vAlign w:val="center"/>
            <w:hideMark/>
          </w:tcPr>
          <w:p w14:paraId="4AEBB5E7" w14:textId="3F46A786" w:rsidR="00931FD2" w:rsidRPr="00CD53B8" w:rsidRDefault="00931FD2" w:rsidP="00931FD2">
            <w:pPr>
              <w:jc w:val="center"/>
              <w:rPr>
                <w:color w:val="000000"/>
              </w:rPr>
            </w:pPr>
            <w:r w:rsidRPr="00CD53B8">
              <w:rPr>
                <w:color w:val="000000"/>
              </w:rPr>
              <w:t>Weedy</w:t>
            </w:r>
          </w:p>
        </w:tc>
        <w:tc>
          <w:tcPr>
            <w:tcW w:w="2220" w:type="dxa"/>
            <w:tcBorders>
              <w:top w:val="nil"/>
              <w:left w:val="nil"/>
              <w:right w:val="nil"/>
            </w:tcBorders>
            <w:shd w:val="clear" w:color="auto" w:fill="auto"/>
            <w:noWrap/>
            <w:vAlign w:val="center"/>
            <w:hideMark/>
          </w:tcPr>
          <w:p w14:paraId="4FAE2DF7" w14:textId="77777777" w:rsidR="00931FD2" w:rsidRPr="00CD53B8" w:rsidRDefault="00931FD2" w:rsidP="00931FD2">
            <w:pPr>
              <w:jc w:val="center"/>
              <w:rPr>
                <w:color w:val="000000"/>
              </w:rPr>
            </w:pPr>
            <w:r w:rsidRPr="00CD53B8">
              <w:rPr>
                <w:color w:val="000000"/>
              </w:rPr>
              <w:t>Observation</w:t>
            </w:r>
          </w:p>
        </w:tc>
        <w:tc>
          <w:tcPr>
            <w:tcW w:w="2520" w:type="dxa"/>
            <w:tcBorders>
              <w:top w:val="nil"/>
              <w:left w:val="nil"/>
              <w:right w:val="nil"/>
            </w:tcBorders>
            <w:shd w:val="clear" w:color="auto" w:fill="auto"/>
            <w:noWrap/>
            <w:vAlign w:val="center"/>
            <w:hideMark/>
          </w:tcPr>
          <w:p w14:paraId="68264EC5" w14:textId="77777777" w:rsidR="00931FD2" w:rsidRPr="00CD53B8" w:rsidRDefault="00931FD2" w:rsidP="00931FD2">
            <w:pPr>
              <w:jc w:val="center"/>
              <w:rPr>
                <w:color w:val="000000"/>
              </w:rPr>
            </w:pPr>
            <w:r w:rsidRPr="00CD53B8">
              <w:rPr>
                <w:color w:val="000000"/>
              </w:rPr>
              <w:t>0.895</w:t>
            </w:r>
          </w:p>
        </w:tc>
      </w:tr>
      <w:tr w:rsidR="00931FD2" w:rsidRPr="00CD53B8" w14:paraId="5B121CF3" w14:textId="77777777" w:rsidTr="00931FD2">
        <w:trPr>
          <w:trHeight w:val="320"/>
          <w:jc w:val="center"/>
        </w:trPr>
        <w:tc>
          <w:tcPr>
            <w:tcW w:w="2280" w:type="dxa"/>
            <w:tcBorders>
              <w:top w:val="nil"/>
              <w:left w:val="nil"/>
              <w:bottom w:val="single" w:sz="4" w:space="0" w:color="auto"/>
              <w:right w:val="nil"/>
            </w:tcBorders>
            <w:shd w:val="clear" w:color="auto" w:fill="auto"/>
            <w:noWrap/>
            <w:vAlign w:val="center"/>
            <w:hideMark/>
          </w:tcPr>
          <w:p w14:paraId="05E4CA32"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single" w:sz="4" w:space="0" w:color="auto"/>
              <w:right w:val="nil"/>
            </w:tcBorders>
            <w:shd w:val="clear" w:color="auto" w:fill="auto"/>
            <w:noWrap/>
            <w:vAlign w:val="center"/>
            <w:hideMark/>
          </w:tcPr>
          <w:p w14:paraId="352D8DF2" w14:textId="14958FB5" w:rsidR="00931FD2" w:rsidRPr="00CD53B8" w:rsidRDefault="00931FD2" w:rsidP="00931FD2">
            <w:pPr>
              <w:jc w:val="center"/>
              <w:rPr>
                <w:color w:val="000000"/>
              </w:rPr>
            </w:pPr>
            <w:r w:rsidRPr="00CD53B8">
              <w:rPr>
                <w:color w:val="000000"/>
              </w:rPr>
              <w:t>Observation</w:t>
            </w:r>
          </w:p>
        </w:tc>
        <w:tc>
          <w:tcPr>
            <w:tcW w:w="2520" w:type="dxa"/>
            <w:tcBorders>
              <w:top w:val="nil"/>
              <w:left w:val="nil"/>
              <w:bottom w:val="single" w:sz="4" w:space="0" w:color="auto"/>
              <w:right w:val="nil"/>
            </w:tcBorders>
            <w:shd w:val="clear" w:color="auto" w:fill="auto"/>
            <w:noWrap/>
            <w:vAlign w:val="center"/>
            <w:hideMark/>
          </w:tcPr>
          <w:p w14:paraId="2FAB5614" w14:textId="77777777" w:rsidR="00931FD2" w:rsidRPr="00CD53B8" w:rsidRDefault="00931FD2" w:rsidP="00931FD2">
            <w:pPr>
              <w:jc w:val="center"/>
              <w:rPr>
                <w:b/>
                <w:bCs/>
                <w:color w:val="000000"/>
              </w:rPr>
            </w:pPr>
            <w:r w:rsidRPr="00CD53B8">
              <w:rPr>
                <w:b/>
                <w:bCs/>
                <w:color w:val="000000"/>
              </w:rPr>
              <w:t>0.951</w:t>
            </w:r>
          </w:p>
        </w:tc>
      </w:tr>
    </w:tbl>
    <w:p w14:paraId="4C9E3938" w14:textId="77777777" w:rsidR="00D1572E" w:rsidRDefault="00931FD2" w:rsidP="00931FD2">
      <w:pPr>
        <w:jc w:val="center"/>
      </w:pPr>
      <w:r w:rsidRPr="00CD53B8">
        <w:rPr>
          <w:b/>
        </w:rPr>
        <w:t xml:space="preserve">Bold </w:t>
      </w:r>
      <w:r w:rsidRPr="00CD53B8">
        <w:t>values indicate higher diversity index between inter-row characteristics.</w:t>
      </w:r>
    </w:p>
    <w:p w14:paraId="1832650B" w14:textId="77777777" w:rsidR="00D1572E" w:rsidRDefault="00D1572E" w:rsidP="00931FD2">
      <w:pPr>
        <w:jc w:val="center"/>
      </w:pPr>
    </w:p>
    <w:p w14:paraId="2009917E" w14:textId="77777777" w:rsidR="00D1572E" w:rsidRDefault="00D1572E" w:rsidP="00931FD2">
      <w:pPr>
        <w:jc w:val="center"/>
      </w:pPr>
    </w:p>
    <w:p w14:paraId="0F67FE75" w14:textId="77777777" w:rsidR="00D1572E" w:rsidRDefault="00D1572E" w:rsidP="00931FD2">
      <w:pPr>
        <w:jc w:val="center"/>
      </w:pPr>
    </w:p>
    <w:p w14:paraId="63A4560C" w14:textId="5918FDDF" w:rsidR="00931FD2" w:rsidRPr="00CD53B8" w:rsidRDefault="00931FD2" w:rsidP="00931FD2">
      <w:pPr>
        <w:jc w:val="center"/>
        <w:sectPr w:rsidR="00931FD2" w:rsidRPr="00CD53B8" w:rsidSect="00654E13">
          <w:pgSz w:w="12240" w:h="15840" w:code="1"/>
          <w:pgMar w:top="1440" w:right="1440" w:bottom="1440" w:left="1440" w:header="720" w:footer="720" w:gutter="0"/>
          <w:cols w:space="720"/>
          <w:docGrid w:linePitch="360"/>
        </w:sectPr>
      </w:pPr>
    </w:p>
    <w:p w14:paraId="53CAB25E" w14:textId="67AC26B3" w:rsidR="00D1572E" w:rsidRDefault="00D1572E" w:rsidP="004D4721">
      <w:bookmarkStart w:id="62" w:name="Fig21"/>
      <w:r>
        <w:rPr>
          <w:b/>
          <w:noProof/>
        </w:rPr>
        <w:lastRenderedPageBreak/>
        <w:drawing>
          <wp:inline distT="0" distB="0" distL="0" distR="0" wp14:anchorId="59CD244D" wp14:editId="2DF69483">
            <wp:extent cx="5384800" cy="2146300"/>
            <wp:effectExtent l="0" t="0" r="0" b="12700"/>
            <wp:docPr id="6" name="Picture 6" descr="../../../../Desktop/Screen%20Shot%202017-09-22%20at%203.3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2%20at%203.30.07%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852" t="2873"/>
                    <a:stretch/>
                  </pic:blipFill>
                  <pic:spPr bwMode="auto">
                    <a:xfrm>
                      <a:off x="0" y="0"/>
                      <a:ext cx="5384800" cy="2146300"/>
                    </a:xfrm>
                    <a:prstGeom prst="rect">
                      <a:avLst/>
                    </a:prstGeom>
                    <a:noFill/>
                    <a:ln>
                      <a:noFill/>
                    </a:ln>
                    <a:extLst>
                      <a:ext uri="{53640926-AAD7-44D8-BBD7-CCE9431645EC}">
                        <a14:shadowObscured xmlns:a14="http://schemas.microsoft.com/office/drawing/2010/main"/>
                      </a:ext>
                    </a:extLst>
                  </pic:spPr>
                </pic:pic>
              </a:graphicData>
            </a:graphic>
          </wp:inline>
        </w:drawing>
      </w:r>
    </w:p>
    <w:p w14:paraId="7BD5FBD3" w14:textId="20CCBC52" w:rsidR="004D4721" w:rsidRPr="00CD53B8" w:rsidRDefault="004D4721" w:rsidP="004D4721">
      <w:r w:rsidRPr="00CD53B8">
        <w:t>Figure 2-1. Map of olive groves surveyed in north central Florida. Stars represent locations of</w:t>
      </w:r>
      <w:r w:rsidRPr="00CD53B8">
        <w:tab/>
        <w:t xml:space="preserve">groves. S is a grove in Suwanneec county, G is a grove in Gilchrist county, M is a grove </w:t>
      </w:r>
      <w:r w:rsidRPr="00CD53B8">
        <w:tab/>
        <w:t xml:space="preserve">in Marion county, V is a grove in Volusia county. Map created using spatial data from </w:t>
      </w:r>
      <w:r w:rsidRPr="00CD53B8">
        <w:tab/>
        <w:t>USGS.</w:t>
      </w:r>
      <w:bookmarkEnd w:id="62"/>
    </w:p>
    <w:p w14:paraId="5B2AB79A" w14:textId="77777777" w:rsidR="004D4721" w:rsidRPr="00CD53B8" w:rsidRDefault="004D4721" w:rsidP="004D4721">
      <w:pPr>
        <w:jc w:val="center"/>
      </w:pPr>
      <w:r w:rsidRPr="00CD53B8">
        <w:rPr>
          <w:b/>
          <w:noProof/>
        </w:rPr>
        <w:drawing>
          <wp:inline distT="0" distB="0" distL="0" distR="0" wp14:anchorId="4C760F71" wp14:editId="683B36A5">
            <wp:extent cx="5486400" cy="3023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7-15 at 4.21.45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023870"/>
                    </a:xfrm>
                    <a:prstGeom prst="rect">
                      <a:avLst/>
                    </a:prstGeom>
                  </pic:spPr>
                </pic:pic>
              </a:graphicData>
            </a:graphic>
          </wp:inline>
        </w:drawing>
      </w:r>
    </w:p>
    <w:p w14:paraId="4986B590" w14:textId="77777777" w:rsidR="00D1572E" w:rsidRDefault="00D1572E" w:rsidP="004D4721">
      <w:pPr>
        <w:ind w:left="360"/>
      </w:pPr>
      <w:bookmarkStart w:id="63" w:name="Fig22"/>
    </w:p>
    <w:p w14:paraId="10D262CB" w14:textId="742EFC01" w:rsidR="004D4721" w:rsidRPr="00CD53B8" w:rsidRDefault="004D4721" w:rsidP="004D4721">
      <w:pPr>
        <w:ind w:left="360"/>
      </w:pPr>
      <w:r w:rsidRPr="00CD53B8">
        <w:t>Figure 2-2. Aerial view of the Suwannee grove in Suwannee County, Florida. The four-</w:t>
      </w:r>
      <w:r w:rsidRPr="00CD53B8">
        <w:tab/>
        <w:t xml:space="preserve"> </w:t>
      </w:r>
      <w:r w:rsidRPr="00CD53B8">
        <w:tab/>
      </w:r>
      <w:r w:rsidRPr="00CD53B8">
        <w:tab/>
        <w:t xml:space="preserve"> hectare sampling area outlined in blue. Image from GoogleMaps.</w:t>
      </w:r>
    </w:p>
    <w:bookmarkEnd w:id="63"/>
    <w:p w14:paraId="7224C309" w14:textId="77777777" w:rsidR="004D4721" w:rsidRPr="00CD53B8" w:rsidRDefault="004D4721" w:rsidP="004D4721">
      <w:pPr>
        <w:rPr>
          <w:b/>
        </w:rPr>
      </w:pPr>
    </w:p>
    <w:p w14:paraId="075B2071" w14:textId="77777777" w:rsidR="004D4721" w:rsidRPr="00CD53B8" w:rsidRDefault="004D4721" w:rsidP="004D4721">
      <w:pPr>
        <w:rPr>
          <w:b/>
        </w:rPr>
      </w:pPr>
    </w:p>
    <w:p w14:paraId="4DF83F61" w14:textId="77777777" w:rsidR="004D4721" w:rsidRPr="00CD53B8" w:rsidRDefault="004D4721" w:rsidP="004D4721">
      <w:pPr>
        <w:rPr>
          <w:b/>
        </w:rPr>
      </w:pPr>
    </w:p>
    <w:p w14:paraId="47A44C25" w14:textId="77777777" w:rsidR="004D4721" w:rsidRPr="00CD53B8" w:rsidRDefault="004D4721" w:rsidP="004D4721">
      <w:pPr>
        <w:rPr>
          <w:b/>
        </w:rPr>
      </w:pPr>
    </w:p>
    <w:p w14:paraId="050A1477" w14:textId="77777777" w:rsidR="004D4721" w:rsidRPr="00CD53B8" w:rsidRDefault="004D4721" w:rsidP="004D4721">
      <w:pPr>
        <w:rPr>
          <w:b/>
        </w:rPr>
      </w:pPr>
    </w:p>
    <w:p w14:paraId="6EBFD7B8" w14:textId="77777777" w:rsidR="004D4721" w:rsidRPr="00CD53B8" w:rsidRDefault="004D4721" w:rsidP="004D4721">
      <w:pPr>
        <w:rPr>
          <w:b/>
        </w:rPr>
      </w:pPr>
    </w:p>
    <w:p w14:paraId="50C39A6A" w14:textId="77777777" w:rsidR="004D4721" w:rsidRPr="00CD53B8" w:rsidRDefault="004D4721" w:rsidP="004D4721">
      <w:pPr>
        <w:rPr>
          <w:b/>
        </w:rPr>
      </w:pPr>
    </w:p>
    <w:p w14:paraId="7B07B5FC" w14:textId="77777777" w:rsidR="004D4721" w:rsidRPr="00CD53B8" w:rsidRDefault="004D4721" w:rsidP="004D4721">
      <w:pPr>
        <w:rPr>
          <w:b/>
        </w:rPr>
      </w:pPr>
    </w:p>
    <w:p w14:paraId="71DD90CF" w14:textId="77777777" w:rsidR="004D4721" w:rsidRPr="00CD53B8" w:rsidRDefault="004D4721" w:rsidP="004D4721">
      <w:pPr>
        <w:rPr>
          <w:b/>
        </w:rPr>
      </w:pPr>
    </w:p>
    <w:p w14:paraId="6D4C2018" w14:textId="77777777" w:rsidR="004D4721" w:rsidRPr="00CD53B8" w:rsidRDefault="004D4721" w:rsidP="004D4721">
      <w:pPr>
        <w:rPr>
          <w:b/>
        </w:rPr>
      </w:pPr>
    </w:p>
    <w:p w14:paraId="1C7823DE" w14:textId="77777777" w:rsidR="004D4721" w:rsidRPr="00CD53B8" w:rsidRDefault="004D4721" w:rsidP="004D4721">
      <w:pPr>
        <w:jc w:val="center"/>
        <w:rPr>
          <w:b/>
        </w:rPr>
      </w:pPr>
      <w:r w:rsidRPr="00CD53B8">
        <w:rPr>
          <w:b/>
          <w:noProof/>
        </w:rPr>
        <w:lastRenderedPageBreak/>
        <w:drawing>
          <wp:inline distT="0" distB="0" distL="0" distR="0" wp14:anchorId="42AC4B8E" wp14:editId="66DB6AD7">
            <wp:extent cx="4157301" cy="4689444"/>
            <wp:effectExtent l="0" t="0" r="0" b="0"/>
            <wp:docPr id="3" name="Picture 3" descr="../../../Desktop/Screen%20Shot%202017-07-15%20at%204.2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5%20at%204.23.25%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6729" r="8388"/>
                    <a:stretch/>
                  </pic:blipFill>
                  <pic:spPr bwMode="auto">
                    <a:xfrm>
                      <a:off x="0" y="0"/>
                      <a:ext cx="4157329" cy="4689475"/>
                    </a:xfrm>
                    <a:prstGeom prst="rect">
                      <a:avLst/>
                    </a:prstGeom>
                    <a:noFill/>
                    <a:ln>
                      <a:noFill/>
                    </a:ln>
                    <a:extLst>
                      <a:ext uri="{53640926-AAD7-44D8-BBD7-CCE9431645EC}">
                        <a14:shadowObscured xmlns:a14="http://schemas.microsoft.com/office/drawing/2010/main"/>
                      </a:ext>
                    </a:extLst>
                  </pic:spPr>
                </pic:pic>
              </a:graphicData>
            </a:graphic>
          </wp:inline>
        </w:drawing>
      </w:r>
    </w:p>
    <w:p w14:paraId="4804CBE5" w14:textId="77777777" w:rsidR="004D4721" w:rsidRPr="00CD53B8" w:rsidRDefault="004D4721" w:rsidP="004D4721">
      <w:bookmarkStart w:id="64" w:name="Fig23"/>
      <w:r w:rsidRPr="00CD53B8">
        <w:t>Figure 2-3. Aerial view of the Gilchrist grove in Gilchrist County, Florida. The four-</w:t>
      </w:r>
      <w:r w:rsidRPr="00CD53B8">
        <w:tab/>
      </w:r>
      <w:r w:rsidRPr="00CD53B8">
        <w:tab/>
      </w:r>
      <w:r w:rsidRPr="00CD53B8">
        <w:tab/>
        <w:t xml:space="preserve"> hectare sampling area outlined in blue. Image from GoogleMaps. </w:t>
      </w:r>
    </w:p>
    <w:bookmarkEnd w:id="64"/>
    <w:p w14:paraId="7B0EFEA2" w14:textId="77777777" w:rsidR="004D4721" w:rsidRPr="00CD53B8" w:rsidRDefault="004D4721" w:rsidP="004D4721">
      <w:pPr>
        <w:rPr>
          <w:b/>
        </w:rPr>
      </w:pPr>
    </w:p>
    <w:p w14:paraId="094B8304" w14:textId="77777777" w:rsidR="004D4721" w:rsidRPr="00CD53B8" w:rsidRDefault="004D4721" w:rsidP="004D4721">
      <w:pPr>
        <w:jc w:val="center"/>
      </w:pPr>
      <w:r w:rsidRPr="00CD53B8">
        <w:rPr>
          <w:b/>
          <w:noProof/>
        </w:rPr>
        <w:lastRenderedPageBreak/>
        <w:drawing>
          <wp:inline distT="0" distB="0" distL="0" distR="0" wp14:anchorId="0A9E954C" wp14:editId="00D23A43">
            <wp:extent cx="3530600" cy="5984240"/>
            <wp:effectExtent l="0" t="0" r="0" b="10160"/>
            <wp:docPr id="4" name="Picture 4" descr="../../../Desktop/Screen%20Shot%202017-07-15%20at%204.2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5%20at%204.24.3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0600" cy="5984240"/>
                    </a:xfrm>
                    <a:prstGeom prst="rect">
                      <a:avLst/>
                    </a:prstGeom>
                    <a:noFill/>
                    <a:ln>
                      <a:noFill/>
                    </a:ln>
                  </pic:spPr>
                </pic:pic>
              </a:graphicData>
            </a:graphic>
          </wp:inline>
        </w:drawing>
      </w:r>
    </w:p>
    <w:p w14:paraId="30EDF52A" w14:textId="77777777" w:rsidR="004D4721" w:rsidRPr="00CD53B8" w:rsidRDefault="004D4721" w:rsidP="004D4721">
      <w:pPr>
        <w:ind w:left="720"/>
      </w:pPr>
      <w:bookmarkStart w:id="65" w:name="Fig24"/>
      <w:r w:rsidRPr="00CD53B8">
        <w:t>Figure 2-4. Aerial view of the Marion grove in Marion County, FL. The one-hectare</w:t>
      </w:r>
      <w:r w:rsidRPr="00CD53B8">
        <w:tab/>
      </w:r>
      <w:r w:rsidRPr="00CD53B8">
        <w:tab/>
      </w:r>
      <w:r w:rsidRPr="00CD53B8">
        <w:tab/>
        <w:t xml:space="preserve"> sampling area outlined in blue. Image from GoogleMaps. </w:t>
      </w:r>
    </w:p>
    <w:bookmarkEnd w:id="65"/>
    <w:p w14:paraId="33E31564" w14:textId="77777777" w:rsidR="004D4721" w:rsidRPr="00CD53B8" w:rsidRDefault="004D4721" w:rsidP="004D4721">
      <w:pPr>
        <w:ind w:left="720"/>
      </w:pPr>
    </w:p>
    <w:p w14:paraId="29B85B98" w14:textId="77777777" w:rsidR="004D4721" w:rsidRPr="00CD53B8" w:rsidRDefault="004D4721" w:rsidP="004D4721">
      <w:pPr>
        <w:ind w:left="720"/>
      </w:pPr>
    </w:p>
    <w:p w14:paraId="209EADE3" w14:textId="77777777" w:rsidR="004D4721" w:rsidRPr="00CD53B8" w:rsidRDefault="004D4721" w:rsidP="004D4721">
      <w:pPr>
        <w:ind w:left="720"/>
      </w:pPr>
    </w:p>
    <w:p w14:paraId="0281A4E0" w14:textId="77777777" w:rsidR="004D4721" w:rsidRPr="00CD53B8" w:rsidRDefault="004D4721" w:rsidP="004D4721">
      <w:pPr>
        <w:ind w:left="720"/>
      </w:pPr>
    </w:p>
    <w:p w14:paraId="429EDCD2" w14:textId="77777777" w:rsidR="004D4721" w:rsidRPr="00CD53B8" w:rsidRDefault="004D4721" w:rsidP="004D4721">
      <w:pPr>
        <w:ind w:left="720"/>
      </w:pPr>
    </w:p>
    <w:p w14:paraId="638A4E03" w14:textId="77777777" w:rsidR="004D4721" w:rsidRPr="00CD53B8" w:rsidRDefault="004D4721" w:rsidP="004D4721">
      <w:pPr>
        <w:ind w:left="720"/>
      </w:pPr>
    </w:p>
    <w:p w14:paraId="4BDFC53F" w14:textId="77777777" w:rsidR="004D4721" w:rsidRPr="00CD53B8" w:rsidRDefault="004D4721" w:rsidP="004D4721">
      <w:pPr>
        <w:ind w:left="720"/>
      </w:pPr>
    </w:p>
    <w:p w14:paraId="629EDAE6" w14:textId="77777777" w:rsidR="004D4721" w:rsidRPr="00CD53B8" w:rsidRDefault="004D4721" w:rsidP="004D4721">
      <w:pPr>
        <w:ind w:left="720"/>
      </w:pPr>
    </w:p>
    <w:p w14:paraId="0340A1AB" w14:textId="77777777" w:rsidR="004D4721" w:rsidRPr="00CD53B8" w:rsidRDefault="004D4721" w:rsidP="004D4721">
      <w:pPr>
        <w:ind w:left="720"/>
      </w:pPr>
    </w:p>
    <w:p w14:paraId="0CF76402" w14:textId="77777777" w:rsidR="004D4721" w:rsidRPr="00CD53B8" w:rsidRDefault="004D4721" w:rsidP="00D1572E"/>
    <w:p w14:paraId="09C45D7F" w14:textId="77777777" w:rsidR="004D4721" w:rsidRPr="00CD53B8" w:rsidRDefault="004D4721" w:rsidP="004D4721">
      <w:pPr>
        <w:ind w:left="720"/>
        <w:jc w:val="center"/>
      </w:pPr>
      <w:r w:rsidRPr="00CD53B8">
        <w:rPr>
          <w:noProof/>
        </w:rPr>
        <w:lastRenderedPageBreak/>
        <w:drawing>
          <wp:inline distT="0" distB="0" distL="0" distR="0" wp14:anchorId="1C11D1EB" wp14:editId="72AED2FA">
            <wp:extent cx="3581400" cy="435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10 at 1.02.47 PM.png"/>
                    <pic:cNvPicPr/>
                  </pic:nvPicPr>
                  <pic:blipFill>
                    <a:blip r:embed="rId28">
                      <a:extLst>
                        <a:ext uri="{28A0092B-C50C-407E-A947-70E740481C1C}">
                          <a14:useLocalDpi xmlns:a14="http://schemas.microsoft.com/office/drawing/2010/main" val="0"/>
                        </a:ext>
                      </a:extLst>
                    </a:blip>
                    <a:stretch>
                      <a:fillRect/>
                    </a:stretch>
                  </pic:blipFill>
                  <pic:spPr>
                    <a:xfrm>
                      <a:off x="0" y="0"/>
                      <a:ext cx="3581400" cy="4356100"/>
                    </a:xfrm>
                    <a:prstGeom prst="rect">
                      <a:avLst/>
                    </a:prstGeom>
                  </pic:spPr>
                </pic:pic>
              </a:graphicData>
            </a:graphic>
          </wp:inline>
        </w:drawing>
      </w:r>
    </w:p>
    <w:p w14:paraId="4D439087" w14:textId="77777777" w:rsidR="004D4721" w:rsidRPr="00CD53B8" w:rsidRDefault="004D4721" w:rsidP="004D4721">
      <w:pPr>
        <w:ind w:left="360"/>
      </w:pPr>
      <w:bookmarkStart w:id="66" w:name="Fig25"/>
      <w:r w:rsidRPr="00CD53B8">
        <w:t>Figure 2-5. Aerial view of the Volusia grove in Volusia County, Florida. The</w:t>
      </w:r>
      <w:r w:rsidRPr="00CD53B8">
        <w:tab/>
      </w:r>
      <w:r w:rsidRPr="00CD53B8">
        <w:tab/>
      </w:r>
      <w:r w:rsidRPr="00CD53B8">
        <w:tab/>
      </w:r>
      <w:r w:rsidRPr="00CD53B8">
        <w:tab/>
        <w:t xml:space="preserve"> four-hectare sampling area outlined in blue. Image from GoogleMaps. </w:t>
      </w:r>
    </w:p>
    <w:bookmarkEnd w:id="66"/>
    <w:p w14:paraId="340C5825" w14:textId="77777777" w:rsidR="004D4721" w:rsidRPr="00CD53B8" w:rsidRDefault="004D4721" w:rsidP="004D4721">
      <w:pPr>
        <w:ind w:left="720"/>
      </w:pPr>
    </w:p>
    <w:p w14:paraId="589E59C2" w14:textId="77777777" w:rsidR="004D4721" w:rsidRPr="00CD53B8" w:rsidRDefault="004D4721" w:rsidP="004D4721">
      <w:pPr>
        <w:jc w:val="center"/>
      </w:pPr>
      <w:r w:rsidRPr="00CD53B8">
        <w:rPr>
          <w:noProof/>
        </w:rPr>
        <w:lastRenderedPageBreak/>
        <w:drawing>
          <wp:inline distT="0" distB="0" distL="0" distR="0" wp14:anchorId="37E0A56A" wp14:editId="4036949F">
            <wp:extent cx="5715000" cy="538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6 at 11.36.48 AM.png"/>
                    <pic:cNvPicPr/>
                  </pic:nvPicPr>
                  <pic:blipFill>
                    <a:blip r:embed="rId29">
                      <a:extLst>
                        <a:ext uri="{28A0092B-C50C-407E-A947-70E740481C1C}">
                          <a14:useLocalDpi xmlns:a14="http://schemas.microsoft.com/office/drawing/2010/main" val="0"/>
                        </a:ext>
                      </a:extLst>
                    </a:blip>
                    <a:stretch>
                      <a:fillRect/>
                    </a:stretch>
                  </pic:blipFill>
                  <pic:spPr>
                    <a:xfrm>
                      <a:off x="0" y="0"/>
                      <a:ext cx="5715000" cy="5384800"/>
                    </a:xfrm>
                    <a:prstGeom prst="rect">
                      <a:avLst/>
                    </a:prstGeom>
                  </pic:spPr>
                </pic:pic>
              </a:graphicData>
            </a:graphic>
          </wp:inline>
        </w:drawing>
      </w:r>
    </w:p>
    <w:p w14:paraId="4DE64AE8" w14:textId="791A815A" w:rsidR="004D4721" w:rsidRPr="00CD53B8" w:rsidRDefault="004D4721" w:rsidP="004D4721">
      <w:bookmarkStart w:id="67" w:name="Fig26"/>
      <w:r w:rsidRPr="00CD53B8">
        <w:t xml:space="preserve">Figure 2-6. Sampling design within the surveyed north central Florida olive groves. The blue </w:t>
      </w:r>
      <w:r w:rsidRPr="00CD53B8">
        <w:tab/>
        <w:t>rectangle represents a four-hectare area surveyed, each purple box represents a one-</w:t>
      </w:r>
      <w:r w:rsidRPr="00CD53B8">
        <w:tab/>
        <w:t xml:space="preserve">hectare subplot. Each letter represents a sampling location where </w:t>
      </w:r>
      <w:r w:rsidR="00850CF4" w:rsidRPr="00CD53B8">
        <w:t xml:space="preserve">yellow and blue </w:t>
      </w:r>
      <w:r w:rsidRPr="00CD53B8">
        <w:t xml:space="preserve">sticky </w:t>
      </w:r>
      <w:r w:rsidR="00850CF4" w:rsidRPr="00CD53B8">
        <w:tab/>
      </w:r>
      <w:r w:rsidRPr="00CD53B8">
        <w:t>traps</w:t>
      </w:r>
      <w:r w:rsidR="00850CF4" w:rsidRPr="00CD53B8">
        <w:t>, bark brush sampling,</w:t>
      </w:r>
      <w:r w:rsidRPr="00CD53B8">
        <w:t xml:space="preserve"> and tap sampling were conducted</w:t>
      </w:r>
      <w:r w:rsidR="00850CF4" w:rsidRPr="00CD53B8">
        <w:t xml:space="preserve"> each sampling visit.</w:t>
      </w:r>
      <w:r w:rsidRPr="00CD53B8">
        <w:t xml:space="preserve"> Letters </w:t>
      </w:r>
      <w:r w:rsidR="00850CF4" w:rsidRPr="00CD53B8">
        <w:tab/>
      </w:r>
      <w:r w:rsidRPr="00CD53B8">
        <w:t xml:space="preserve">with yellow circles represent sampling locations where the additional sampling methods </w:t>
      </w:r>
      <w:r w:rsidR="00850CF4" w:rsidRPr="00CD53B8">
        <w:tab/>
      </w:r>
      <w:r w:rsidRPr="00CD53B8">
        <w:t xml:space="preserve">of sweep netting, five-minute tree observation, stink bug traps, and olive fruit fly traps </w:t>
      </w:r>
      <w:r w:rsidR="00850CF4" w:rsidRPr="00CD53B8">
        <w:tab/>
      </w:r>
      <w:r w:rsidRPr="00CD53B8">
        <w:t xml:space="preserve">were used. </w:t>
      </w:r>
    </w:p>
    <w:bookmarkEnd w:id="67"/>
    <w:p w14:paraId="16D4818C" w14:textId="77777777" w:rsidR="004D4721" w:rsidRPr="00CD53B8" w:rsidRDefault="004D4721" w:rsidP="004D4721"/>
    <w:p w14:paraId="717A9479" w14:textId="77777777" w:rsidR="004D4721" w:rsidRPr="00CD53B8" w:rsidRDefault="004D4721" w:rsidP="004D4721"/>
    <w:p w14:paraId="069EE424" w14:textId="77777777" w:rsidR="004D4721" w:rsidRPr="00CD53B8" w:rsidRDefault="004D4721" w:rsidP="004D4721"/>
    <w:p w14:paraId="18A2E810" w14:textId="77777777" w:rsidR="004D4721" w:rsidRPr="00CD53B8" w:rsidRDefault="004D4721" w:rsidP="004D4721"/>
    <w:p w14:paraId="3CAD5D05" w14:textId="77777777" w:rsidR="004D4721" w:rsidRPr="00CD53B8" w:rsidRDefault="004D4721" w:rsidP="004D4721"/>
    <w:p w14:paraId="61D64CED" w14:textId="77777777" w:rsidR="004D4721" w:rsidRPr="00CD53B8" w:rsidRDefault="004D4721" w:rsidP="004D4721"/>
    <w:p w14:paraId="7551FE34" w14:textId="77777777" w:rsidR="004D4721" w:rsidRPr="00CD53B8" w:rsidRDefault="004D4721" w:rsidP="004D4721"/>
    <w:p w14:paraId="6592167C" w14:textId="77777777" w:rsidR="004D4721" w:rsidRPr="00CD53B8" w:rsidRDefault="004D4721" w:rsidP="004D4721"/>
    <w:p w14:paraId="01E74990" w14:textId="77777777" w:rsidR="004D4721" w:rsidRPr="00CD53B8" w:rsidRDefault="004D4721" w:rsidP="004D4721"/>
    <w:p w14:paraId="20FDCE10" w14:textId="77777777" w:rsidR="004D4721" w:rsidRPr="00CD53B8" w:rsidRDefault="004D4721" w:rsidP="002A5B28">
      <w:pPr>
        <w:jc w:val="center"/>
      </w:pPr>
      <w:r w:rsidRPr="00CD53B8">
        <w:rPr>
          <w:noProof/>
        </w:rPr>
        <w:lastRenderedPageBreak/>
        <w:drawing>
          <wp:inline distT="0" distB="0" distL="0" distR="0" wp14:anchorId="08F06BAF" wp14:editId="0A5FDCD6">
            <wp:extent cx="5943600" cy="4383405"/>
            <wp:effectExtent l="114300" t="50800" r="7620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14 at 9.49.45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383405"/>
                    </a:xfrm>
                    <a:prstGeom prst="rect">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3D710DC" w14:textId="3BD68787" w:rsidR="004D4721" w:rsidRPr="00CD53B8" w:rsidRDefault="004D4721" w:rsidP="004D4721">
      <w:bookmarkStart w:id="68" w:name="Fig27"/>
      <w:r w:rsidRPr="00CD53B8">
        <w:t xml:space="preserve">Figure 2-7. Diagram of spatial identifiers for sampling sites in olive groves. COR = corner site, </w:t>
      </w:r>
      <w:r w:rsidRPr="00CD53B8">
        <w:tab/>
        <w:t xml:space="preserve">CEN= center site, ER = edge of the grove site and bordered by olive trees on ¾ sides of </w:t>
      </w:r>
      <w:r w:rsidRPr="00CD53B8">
        <w:tab/>
        <w:t xml:space="preserve">the tree, END = site located at the end of a row, but not a corner. Circles represent the </w:t>
      </w:r>
      <w:r w:rsidRPr="00CD53B8">
        <w:tab/>
        <w:t>subset of three selected sampling sites per subplot where stink bug and olive fruit fly</w:t>
      </w:r>
      <w:r w:rsidR="0035266D" w:rsidRPr="00CD53B8">
        <w:tab/>
      </w:r>
      <w:r w:rsidR="0035266D" w:rsidRPr="00CD53B8">
        <w:tab/>
      </w:r>
      <w:r w:rsidRPr="00CD53B8">
        <w:t xml:space="preserve"> traps were hung within a grove.</w:t>
      </w:r>
    </w:p>
    <w:bookmarkEnd w:id="68"/>
    <w:p w14:paraId="2CAE989F" w14:textId="77777777" w:rsidR="004D4721" w:rsidRPr="00CD53B8" w:rsidRDefault="004D4721" w:rsidP="004D4721">
      <w:pPr>
        <w:jc w:val="both"/>
      </w:pPr>
    </w:p>
    <w:p w14:paraId="4121D74A" w14:textId="77777777" w:rsidR="004D4721" w:rsidRPr="00CD53B8" w:rsidRDefault="004D4721" w:rsidP="004D4721">
      <w:pPr>
        <w:jc w:val="both"/>
      </w:pPr>
    </w:p>
    <w:p w14:paraId="4A4D0F51" w14:textId="77777777" w:rsidR="004D4721" w:rsidRPr="00CD53B8" w:rsidRDefault="004D4721" w:rsidP="004D4721">
      <w:pPr>
        <w:jc w:val="both"/>
      </w:pPr>
    </w:p>
    <w:p w14:paraId="095183AD" w14:textId="77777777" w:rsidR="004D4721" w:rsidRPr="00CD53B8" w:rsidRDefault="004D4721" w:rsidP="004D4721">
      <w:pPr>
        <w:jc w:val="both"/>
      </w:pPr>
    </w:p>
    <w:p w14:paraId="173530E2" w14:textId="77777777" w:rsidR="004D4721" w:rsidRPr="00CD53B8" w:rsidRDefault="004D4721" w:rsidP="004D4721">
      <w:pPr>
        <w:jc w:val="both"/>
      </w:pPr>
    </w:p>
    <w:p w14:paraId="6EA107F2" w14:textId="77777777" w:rsidR="004D4721" w:rsidRPr="00CD53B8" w:rsidRDefault="004D4721" w:rsidP="004D4721">
      <w:pPr>
        <w:jc w:val="both"/>
      </w:pPr>
    </w:p>
    <w:p w14:paraId="32BAB172" w14:textId="77777777" w:rsidR="004D4721" w:rsidRPr="00CD53B8" w:rsidRDefault="004D4721" w:rsidP="004D4721">
      <w:pPr>
        <w:jc w:val="both"/>
      </w:pPr>
    </w:p>
    <w:p w14:paraId="3F3636DC" w14:textId="77777777" w:rsidR="004D4721" w:rsidRPr="00CD53B8" w:rsidRDefault="004D4721" w:rsidP="004D4721">
      <w:pPr>
        <w:jc w:val="both"/>
      </w:pPr>
    </w:p>
    <w:p w14:paraId="1DE36499" w14:textId="77777777" w:rsidR="004D4721" w:rsidRPr="00CD53B8" w:rsidRDefault="004D4721" w:rsidP="004D4721">
      <w:pPr>
        <w:jc w:val="both"/>
      </w:pPr>
    </w:p>
    <w:p w14:paraId="379710C8" w14:textId="77777777" w:rsidR="004D4721" w:rsidRPr="00CD53B8" w:rsidRDefault="004D4721" w:rsidP="004D4721">
      <w:pPr>
        <w:jc w:val="both"/>
      </w:pPr>
    </w:p>
    <w:p w14:paraId="396BA245" w14:textId="77777777" w:rsidR="004D4721" w:rsidRPr="00CD53B8" w:rsidRDefault="004D4721" w:rsidP="004D4721">
      <w:pPr>
        <w:jc w:val="both"/>
      </w:pPr>
    </w:p>
    <w:p w14:paraId="713D1432" w14:textId="77777777" w:rsidR="004D4721" w:rsidRPr="00CD53B8" w:rsidRDefault="004D4721" w:rsidP="004D4721">
      <w:pPr>
        <w:jc w:val="both"/>
      </w:pPr>
    </w:p>
    <w:p w14:paraId="4F3CA7EB" w14:textId="77777777" w:rsidR="004D4721" w:rsidRPr="00CD53B8" w:rsidRDefault="004D4721" w:rsidP="004D4721">
      <w:pPr>
        <w:jc w:val="both"/>
      </w:pPr>
    </w:p>
    <w:p w14:paraId="6502AF9F" w14:textId="77777777" w:rsidR="004D4721" w:rsidRPr="00CD53B8" w:rsidRDefault="004D4721" w:rsidP="004D4721">
      <w:pPr>
        <w:jc w:val="both"/>
      </w:pPr>
    </w:p>
    <w:p w14:paraId="33184B04" w14:textId="77777777" w:rsidR="004D4721" w:rsidRPr="00CD53B8" w:rsidRDefault="004D4721" w:rsidP="004D4721">
      <w:pPr>
        <w:jc w:val="both"/>
      </w:pPr>
    </w:p>
    <w:p w14:paraId="4602B3A4" w14:textId="77777777" w:rsidR="004D4721" w:rsidRPr="00CD53B8" w:rsidRDefault="004D4721" w:rsidP="004D4721">
      <w:pPr>
        <w:jc w:val="center"/>
      </w:pPr>
      <w:r w:rsidRPr="00CD53B8">
        <w:rPr>
          <w:noProof/>
        </w:rPr>
        <w:lastRenderedPageBreak/>
        <w:drawing>
          <wp:inline distT="0" distB="0" distL="0" distR="0" wp14:anchorId="1AA7C36E" wp14:editId="31010397">
            <wp:extent cx="3169920" cy="2377440"/>
            <wp:effectExtent l="254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nton_new_site_fall_armyworm_fall2017.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169920" cy="2377440"/>
                    </a:xfrm>
                    <a:prstGeom prst="rect">
                      <a:avLst/>
                    </a:prstGeom>
                  </pic:spPr>
                </pic:pic>
              </a:graphicData>
            </a:graphic>
          </wp:inline>
        </w:drawing>
      </w:r>
    </w:p>
    <w:p w14:paraId="70B27696" w14:textId="77777777" w:rsidR="004D4721" w:rsidRPr="00CD53B8" w:rsidRDefault="004D4721" w:rsidP="004D4721">
      <w:bookmarkStart w:id="69" w:name="Fig28"/>
      <w:r w:rsidRPr="00CD53B8">
        <w:t>Figure 2-8. Web damage at terminal end of olive branch symptomatic of fall webworm,</w:t>
      </w:r>
      <w:r w:rsidRPr="00CD53B8">
        <w:tab/>
      </w:r>
      <w:r w:rsidRPr="00CD53B8">
        <w:tab/>
      </w:r>
      <w:r w:rsidRPr="00CD53B8">
        <w:tab/>
        <w:t xml:space="preserve">     </w:t>
      </w:r>
      <w:r w:rsidRPr="00CD53B8">
        <w:rPr>
          <w:i/>
        </w:rPr>
        <w:t xml:space="preserve">Hyphantria cunea </w:t>
      </w:r>
      <w:r w:rsidRPr="00CD53B8">
        <w:t xml:space="preserve">Drury, at a newly planted olive grove Trenton II located near </w:t>
      </w:r>
      <w:r w:rsidRPr="00CD53B8">
        <w:tab/>
      </w:r>
      <w:r w:rsidRPr="00CD53B8">
        <w:tab/>
        <w:t xml:space="preserve">     Trenton, FL in November 2017. </w:t>
      </w:r>
    </w:p>
    <w:bookmarkEnd w:id="69"/>
    <w:p w14:paraId="09195AAF" w14:textId="2CB88F64" w:rsidR="004D4721" w:rsidRPr="00CD53B8" w:rsidRDefault="004D4721"/>
    <w:p w14:paraId="3F61C26D" w14:textId="3211D9DC" w:rsidR="004D4721" w:rsidRPr="00CD53B8" w:rsidRDefault="004D4721"/>
    <w:p w14:paraId="71DF95E6" w14:textId="2986959D" w:rsidR="00500D31" w:rsidRPr="00CD53B8" w:rsidRDefault="00500D31"/>
    <w:p w14:paraId="2B2661A8" w14:textId="7A7D37A7" w:rsidR="00500D31" w:rsidRPr="00CD53B8" w:rsidRDefault="00500D31"/>
    <w:p w14:paraId="30CD08C4" w14:textId="44D60DDC" w:rsidR="00500D31" w:rsidRPr="00CD53B8" w:rsidRDefault="00500D31"/>
    <w:p w14:paraId="62DE95C6" w14:textId="1024B981" w:rsidR="00500D31" w:rsidRPr="00CD53B8" w:rsidRDefault="00500D31"/>
    <w:p w14:paraId="6BED44E8" w14:textId="08795738" w:rsidR="00500D31" w:rsidRPr="00CD53B8" w:rsidRDefault="00500D31"/>
    <w:p w14:paraId="3213B837" w14:textId="398EEAA6" w:rsidR="00500D31" w:rsidRPr="00CD53B8" w:rsidRDefault="00500D31"/>
    <w:p w14:paraId="3ACCC5E3" w14:textId="5CD0584D" w:rsidR="00500D31" w:rsidRPr="00CD53B8" w:rsidRDefault="00500D31"/>
    <w:p w14:paraId="3FD85CB6" w14:textId="6A698AAE" w:rsidR="00500D31" w:rsidRPr="00CD53B8" w:rsidRDefault="00500D31"/>
    <w:p w14:paraId="6DFA29DF" w14:textId="31254919" w:rsidR="00500D31" w:rsidRPr="00CD53B8" w:rsidRDefault="00500D31"/>
    <w:p w14:paraId="7E720BEF" w14:textId="7840D771" w:rsidR="00500D31" w:rsidRPr="00CD53B8" w:rsidRDefault="00500D31"/>
    <w:p w14:paraId="6A96018F" w14:textId="17C6C05D" w:rsidR="00500D31" w:rsidRPr="00CD53B8" w:rsidRDefault="00500D31"/>
    <w:p w14:paraId="3ECE7B77" w14:textId="1263493E" w:rsidR="00500D31" w:rsidRPr="00CD53B8" w:rsidRDefault="00500D31"/>
    <w:p w14:paraId="05FD8E2B" w14:textId="6B43B566" w:rsidR="00500D31" w:rsidRPr="00CD53B8" w:rsidRDefault="00500D31"/>
    <w:p w14:paraId="1F930996" w14:textId="66E378F6" w:rsidR="00500D31" w:rsidRPr="00CD53B8" w:rsidRDefault="00500D31"/>
    <w:p w14:paraId="3FA45B6B" w14:textId="1F5400D9" w:rsidR="00500D31" w:rsidRPr="00CD53B8" w:rsidRDefault="00500D31"/>
    <w:p w14:paraId="74B14AAA" w14:textId="508A40AF" w:rsidR="00500D31" w:rsidRPr="00CD53B8" w:rsidRDefault="00500D31"/>
    <w:p w14:paraId="62E06D30" w14:textId="56C9AEB1" w:rsidR="00500D31" w:rsidRPr="00CD53B8" w:rsidRDefault="00500D31"/>
    <w:p w14:paraId="123F977E" w14:textId="2CA3726C" w:rsidR="00500D31" w:rsidRPr="00CD53B8" w:rsidRDefault="00500D31"/>
    <w:p w14:paraId="1569752D" w14:textId="09C0EDF5" w:rsidR="00500D31" w:rsidRPr="00CD53B8" w:rsidRDefault="00500D31"/>
    <w:p w14:paraId="497582BB" w14:textId="4976D0DE" w:rsidR="00500D31" w:rsidRDefault="00500D31"/>
    <w:p w14:paraId="6E37C08B" w14:textId="4576ACDB" w:rsidR="002A5B28" w:rsidRDefault="002A5B28"/>
    <w:p w14:paraId="74D21783" w14:textId="77777777" w:rsidR="002A5B28" w:rsidRPr="00CD53B8" w:rsidRDefault="002A5B28"/>
    <w:p w14:paraId="762F748A" w14:textId="1596C2FA" w:rsidR="00500D31" w:rsidRPr="00CD53B8" w:rsidRDefault="00500D31"/>
    <w:p w14:paraId="44E0B764" w14:textId="77777777" w:rsidR="00500D31" w:rsidRPr="00CD53B8" w:rsidRDefault="00500D31" w:rsidP="00111883">
      <w:pPr>
        <w:ind w:left="720" w:hanging="720"/>
        <w:jc w:val="center"/>
      </w:pPr>
      <w:bookmarkStart w:id="70" w:name="Chapter3"/>
      <w:r w:rsidRPr="00CD53B8">
        <w:lastRenderedPageBreak/>
        <w:t>CHAPTER 3</w:t>
      </w:r>
      <w:r w:rsidRPr="00CD53B8">
        <w:tab/>
      </w:r>
    </w:p>
    <w:bookmarkEnd w:id="70"/>
    <w:p w14:paraId="7BE85D14" w14:textId="77777777" w:rsidR="00500D31" w:rsidRPr="00CD53B8" w:rsidRDefault="00500D31" w:rsidP="00111883">
      <w:pPr>
        <w:ind w:left="720" w:hanging="720"/>
        <w:jc w:val="center"/>
      </w:pPr>
    </w:p>
    <w:p w14:paraId="1C47BBBC" w14:textId="77777777" w:rsidR="00500D31" w:rsidRPr="00CD53B8" w:rsidRDefault="00500D31" w:rsidP="00111883">
      <w:pPr>
        <w:ind w:left="720" w:hanging="720"/>
        <w:jc w:val="center"/>
      </w:pPr>
      <w:r w:rsidRPr="00CD53B8">
        <w:t>SURVEY OF THYSANOPTERA USING STICKY CARD TRAPS IN COMPARISON TO INFLORESCENCE EVENTS IN FLORIDA OLIVE GROVES</w:t>
      </w:r>
    </w:p>
    <w:p w14:paraId="06F9CB54" w14:textId="77777777" w:rsidR="00500D31" w:rsidRPr="00CD53B8" w:rsidRDefault="00500D31" w:rsidP="00111883">
      <w:pPr>
        <w:ind w:left="720" w:hanging="720"/>
        <w:jc w:val="center"/>
      </w:pPr>
    </w:p>
    <w:p w14:paraId="37FA198D" w14:textId="1093E2D5" w:rsidR="00500D31" w:rsidRPr="00CD53B8" w:rsidRDefault="00500D31" w:rsidP="00111883">
      <w:pPr>
        <w:rPr>
          <w:b/>
        </w:rPr>
      </w:pPr>
      <w:bookmarkStart w:id="71" w:name="IntroCH3"/>
      <w:r w:rsidRPr="00CD53B8">
        <w:rPr>
          <w:b/>
        </w:rPr>
        <w:t>Introduction</w:t>
      </w:r>
    </w:p>
    <w:bookmarkEnd w:id="71"/>
    <w:p w14:paraId="10B30D5E" w14:textId="77777777" w:rsidR="00500D31" w:rsidRPr="00CD53B8" w:rsidRDefault="00500D31" w:rsidP="00111883">
      <w:pPr>
        <w:rPr>
          <w:b/>
        </w:rPr>
      </w:pPr>
    </w:p>
    <w:p w14:paraId="40148C24" w14:textId="0523F1F3" w:rsidR="00500D31" w:rsidRPr="00CD53B8" w:rsidRDefault="00500D31" w:rsidP="00B2078F">
      <w:pPr>
        <w:spacing w:line="480" w:lineRule="auto"/>
        <w:ind w:firstLine="720"/>
      </w:pPr>
      <w:r w:rsidRPr="00CD53B8">
        <w:t xml:space="preserve">Thysanoptera, commonly known as thrips, are a large and diverse insect group with over 5,500 species with 275 species reported from Florida (Diffie et al. 2008).  Generally, less than 1% of species are considered as pests; however, these can result in very costly damage to agricultural crops (Morse and Hoddle 2016). Some species, known as flower thrips, cause damage to flowers via feeding and oviposition, which can lead to early blossom drop and a reduction of crop yield (Morse and Hoddle 2006). Other species can cause severe damage by foliar feeding and several species are competent to vector plant pathogens (Morse and Hoddle 2006). A group of economically important thrips vectors present in Florida are in the subfamily Thripinae from the family Thripidae. Some important group members include </w:t>
      </w:r>
      <w:r w:rsidRPr="00CD53B8">
        <w:rPr>
          <w:i/>
        </w:rPr>
        <w:t>Frankliniella occidentalis</w:t>
      </w:r>
      <w:r w:rsidRPr="00CD53B8">
        <w:t xml:space="preserve"> (Pergande), </w:t>
      </w:r>
      <w:r w:rsidRPr="00CD53B8">
        <w:rPr>
          <w:i/>
        </w:rPr>
        <w:t xml:space="preserve">Frankliniella fusca </w:t>
      </w:r>
      <w:r w:rsidRPr="00CD53B8">
        <w:t>(Hinds)</w:t>
      </w:r>
      <w:r w:rsidRPr="00CD53B8">
        <w:rPr>
          <w:i/>
        </w:rPr>
        <w:t xml:space="preserve">, </w:t>
      </w:r>
      <w:r w:rsidRPr="00CD53B8">
        <w:t xml:space="preserve">and </w:t>
      </w:r>
      <w:r w:rsidRPr="00CD53B8">
        <w:rPr>
          <w:i/>
        </w:rPr>
        <w:t xml:space="preserve">Thrips tabaci </w:t>
      </w:r>
      <w:r w:rsidRPr="00CD53B8">
        <w:t xml:space="preserve">(Lindeman), </w:t>
      </w:r>
      <w:r w:rsidRPr="00CD53B8">
        <w:rPr>
          <w:i/>
        </w:rPr>
        <w:t>Frankliniella schultzei</w:t>
      </w:r>
      <w:r w:rsidRPr="00CD53B8">
        <w:t xml:space="preserve"> (Trybom), </w:t>
      </w:r>
      <w:r w:rsidRPr="00CD53B8">
        <w:rPr>
          <w:i/>
        </w:rPr>
        <w:t>Frankliniella bispinosa</w:t>
      </w:r>
      <w:r w:rsidRPr="00CD53B8">
        <w:t xml:space="preserve"> (Morgan), and </w:t>
      </w:r>
      <w:r w:rsidRPr="00CD53B8">
        <w:rPr>
          <w:i/>
        </w:rPr>
        <w:t>Frankliniella cephalica</w:t>
      </w:r>
      <w:r w:rsidRPr="00CD53B8">
        <w:t xml:space="preserve"> (Crawford), which are all known to be vectors of Tomato spotted wilt virus</w:t>
      </w:r>
      <w:r w:rsidRPr="00CD53B8">
        <w:rPr>
          <w:i/>
        </w:rPr>
        <w:t xml:space="preserve"> </w:t>
      </w:r>
      <w:r w:rsidRPr="00CD53B8">
        <w:t>(Riley et al. 2011). Tomato spotted wilt virus</w:t>
      </w:r>
      <w:r w:rsidRPr="00CD53B8">
        <w:rPr>
          <w:i/>
        </w:rPr>
        <w:t xml:space="preserve"> </w:t>
      </w:r>
      <w:r w:rsidRPr="00CD53B8">
        <w:t>is</w:t>
      </w:r>
      <w:r w:rsidRPr="00CD53B8">
        <w:rPr>
          <w:i/>
        </w:rPr>
        <w:t xml:space="preserve"> </w:t>
      </w:r>
      <w:r w:rsidRPr="00CD53B8">
        <w:t xml:space="preserve">a </w:t>
      </w:r>
      <w:r w:rsidRPr="00CD53B8">
        <w:rPr>
          <w:i/>
        </w:rPr>
        <w:t>Tospovirus</w:t>
      </w:r>
      <w:r w:rsidRPr="00CD53B8">
        <w:t xml:space="preserve"> that causes disease in over 1,000 species of host plants (Parrella et al. 2003) and has been estimated to have caused up to $1.4 billion dollars in economic losses in the U.S. over the course of ten years as a result of </w:t>
      </w:r>
      <w:commentRangeStart w:id="72"/>
      <w:commentRangeStart w:id="73"/>
      <w:r w:rsidRPr="00CD53B8">
        <w:t>Tomato spotted wilt virus</w:t>
      </w:r>
      <w:r w:rsidRPr="00CD53B8">
        <w:rPr>
          <w:i/>
        </w:rPr>
        <w:t xml:space="preserve"> </w:t>
      </w:r>
      <w:commentRangeEnd w:id="72"/>
      <w:r w:rsidRPr="00CD53B8">
        <w:rPr>
          <w:rStyle w:val="CommentReference"/>
        </w:rPr>
        <w:commentReference w:id="72"/>
      </w:r>
      <w:commentRangeEnd w:id="73"/>
      <w:r w:rsidR="00B602A2" w:rsidRPr="00CD53B8">
        <w:rPr>
          <w:rStyle w:val="CommentReference"/>
        </w:rPr>
        <w:commentReference w:id="73"/>
      </w:r>
      <w:r w:rsidRPr="00CD53B8">
        <w:t xml:space="preserve">transmission in many economically important solanaceous, leguminous, and ornamental host plants (Riley et al. 2011). </w:t>
      </w:r>
      <w:r w:rsidRPr="00CD53B8">
        <w:rPr>
          <w:i/>
        </w:rPr>
        <w:t xml:space="preserve"> </w:t>
      </w:r>
    </w:p>
    <w:p w14:paraId="6F51155F" w14:textId="77777777" w:rsidR="00500D31" w:rsidRPr="00CD53B8" w:rsidRDefault="00500D31" w:rsidP="00582C6A">
      <w:pPr>
        <w:ind w:firstLine="720"/>
      </w:pPr>
    </w:p>
    <w:p w14:paraId="14ADC49E" w14:textId="77777777" w:rsidR="00500D31" w:rsidRPr="00CD53B8" w:rsidRDefault="00500D31" w:rsidP="00B2078F">
      <w:pPr>
        <w:spacing w:line="480" w:lineRule="auto"/>
        <w:ind w:firstLine="720"/>
      </w:pPr>
      <w:r w:rsidRPr="00CD53B8">
        <w:t xml:space="preserve">Thrips are considered to be pests of many important crops of Florida such as cotton (Osekre et al. 2009), tomato (Reitz 2002), sweet pepper (Frantz and Mellinger 2009), cucumber, </w:t>
      </w:r>
      <w:r w:rsidRPr="00CD53B8">
        <w:lastRenderedPageBreak/>
        <w:t xml:space="preserve">peanut, blueberry (Rhodes et al. 2012), strawberry (Cluever et al. 2016), mango (Kumar et al. 2012), tobacco, soybean, watermelon, melon, squash, pumpkin, and a wide variety of ornamentals (Jones 2005; Klassen et al. 2008). Though the vector ability of many Florida thrips species is arguably a primary cause for thrips control methods in many high value Florida crops such as tomato and pepper (Riley et al. 2011), plant feeding damage by thrips warrants control and monitoring of thrips in many situations. Species such as </w:t>
      </w:r>
      <w:r w:rsidRPr="00CD53B8">
        <w:rPr>
          <w:i/>
        </w:rPr>
        <w:t>Frankliniella occidentalis,</w:t>
      </w:r>
      <w:r w:rsidRPr="00CD53B8">
        <w:t xml:space="preserve"> </w:t>
      </w:r>
      <w:r w:rsidRPr="00CD53B8">
        <w:rPr>
          <w:i/>
        </w:rPr>
        <w:t>Frankliniella cephalica</w:t>
      </w:r>
      <w:r w:rsidRPr="00CD53B8">
        <w:t xml:space="preserve">, and </w:t>
      </w:r>
      <w:r w:rsidRPr="00CD53B8">
        <w:rPr>
          <w:i/>
        </w:rPr>
        <w:t>Thrips tabaci</w:t>
      </w:r>
      <w:r w:rsidRPr="00CD53B8">
        <w:t xml:space="preserve"> are known to vector Tospoviruses present in Florida (Riley et al. 2011; Diffie et al. 2008) after acquisition of the virus as early instar larvae and transmission as adults. Some thrips species feed primarily on floral structures which results in floral malformation and subsequent lower yields in certain crops such as sweet orange (Childers and Nakahara 2006). Many species feed and oviposit onto the foliage and fruit of plants, which can result in leaf bronzing, fruit scarring, and yield loss (Welter et al. 1990; Riley et al. 2011). Damage from feeding flower thrips in citrus crops in Florida results in lower fruit set (Childers and Nakahara 2006). Blueberry growers in Florida report thrips feeding damage on floral tissue and fruit which can result in major yield loss (Liburd et al. 2009). Most crops appear to be negatively impacted by the presence of thrips.</w:t>
      </w:r>
    </w:p>
    <w:p w14:paraId="695C9279" w14:textId="77777777" w:rsidR="00500D31" w:rsidRPr="00CD53B8" w:rsidRDefault="00500D31" w:rsidP="00582C6A">
      <w:pPr>
        <w:ind w:firstLine="720"/>
      </w:pPr>
    </w:p>
    <w:p w14:paraId="1F6C2B30" w14:textId="77777777" w:rsidR="00500D31" w:rsidRPr="00CD53B8" w:rsidRDefault="00500D31" w:rsidP="00B2078F">
      <w:pPr>
        <w:spacing w:line="480" w:lineRule="auto"/>
        <w:ind w:firstLine="720"/>
      </w:pPr>
      <w:r w:rsidRPr="00CD53B8">
        <w:t xml:space="preserve">Olives, </w:t>
      </w:r>
      <w:r w:rsidRPr="00CD53B8">
        <w:rPr>
          <w:i/>
        </w:rPr>
        <w:t>Olea europaea</w:t>
      </w:r>
      <w:r w:rsidRPr="00CD53B8">
        <w:t xml:space="preserve">, are considered a new potential small fruit crop for Florida. Only within the last decide have olive trees been planted in large-scale, high-density groves in Florida. Thrips infestations of flowers in Australia have been associated with scarred and misshapen fruit in olive groves (Spooner-Hart et al. 2017). While thrips are associated with tospoviruses, olives are not a known host for tospoviruses. In general, thrips species are not reported to be primary pests of olive in the Mediterranean, which is considered the major olive-producing region of the world (Tzanakakis 2003). The exception is one species known to occasionally cause significant </w:t>
      </w:r>
      <w:r w:rsidRPr="00CD53B8">
        <w:lastRenderedPageBreak/>
        <w:t xml:space="preserve">feeding damage to fruit in the Mediterranean region, </w:t>
      </w:r>
      <w:r w:rsidRPr="00CD53B8">
        <w:rPr>
          <w:i/>
        </w:rPr>
        <w:t>Liothrips oleae</w:t>
      </w:r>
      <w:r w:rsidRPr="00CD53B8">
        <w:t xml:space="preserve"> (Costa) (Canale et al. 2003). </w:t>
      </w:r>
      <w:r w:rsidRPr="00CD53B8">
        <w:rPr>
          <w:i/>
        </w:rPr>
        <w:t xml:space="preserve">Liothrips oleae </w:t>
      </w:r>
      <w:r w:rsidRPr="00CD53B8">
        <w:t xml:space="preserve">is only reported in Mediterranean olive-growing regions (Canale et al. 2003). While the diversity and abundance of thrips in Florida have been well studied (Chellemi et al. 1994; Childers and Nakahara 2006; Cluever et al. 2016; Frantz and Mellinger 2009), their impact and abundance on olive remains unclear. </w:t>
      </w:r>
    </w:p>
    <w:p w14:paraId="13C19440" w14:textId="77777777" w:rsidR="00500D31" w:rsidRPr="00CD53B8" w:rsidRDefault="00500D31" w:rsidP="00582C6A">
      <w:pPr>
        <w:ind w:firstLine="720"/>
      </w:pPr>
    </w:p>
    <w:p w14:paraId="04611D7E" w14:textId="0C991D01" w:rsidR="00500D31" w:rsidRPr="00CD53B8" w:rsidRDefault="00500D31" w:rsidP="00B2078F">
      <w:pPr>
        <w:spacing w:line="480" w:lineRule="auto"/>
        <w:ind w:firstLine="720"/>
      </w:pPr>
      <w:r w:rsidRPr="00CD53B8">
        <w:t>Visual attractive sticky card traps placed in fields are one of the most common and effective methods of monitoring for thrips in many different agroecosystems such as blueberry (Liburd et al. 2009), nectarines and apple (Broughton and Harrison 2012), and avocado (Hoddle et al. 2002). These traps generally collect flying or crawling arthropods. They can provide surveillance of thrips populations to determine if chemical control measures are warranted (Gering and Horowitz 1984; Hill and Hopper 1984; Cluever et al. 2016). There are no commercially available attractants for thrips, although there are some promising studies (Frey et al. 1994; Wogin et al. 2010). The primary stimulus for attraction to the sticky card is color and many studies have addressed the optimal trap color for the targeted pest (</w:t>
      </w:r>
      <w:r w:rsidR="00B602A2" w:rsidRPr="00CD53B8">
        <w:t xml:space="preserve">Chen et al. 2004; Devi and Roy 2017; </w:t>
      </w:r>
      <w:r w:rsidRPr="00CD53B8">
        <w:t>Dimrel and Yildrum 2008; Hoddle et al. 2002; Liburd et al. 2009;</w:t>
      </w:r>
      <w:r w:rsidR="00B602A2" w:rsidRPr="00CD53B8">
        <w:t xml:space="preserve"> Prema et al. 2018</w:t>
      </w:r>
      <w:r w:rsidRPr="00CD53B8">
        <w:t>). Blue, white, and yellow sticky cards were more attractive to pest thrips species of nectarine and apple orchards in western Australia compared to black, clear, and red (Broughton and Harrison 2012). In Florida, yellow and blue sticky cards were most effective for determining thrips abundance in an olive grove while clear and white traps were not as effective (Allan and Gillett-Kaufman 2018). The objective of this study was to further determine species present in olive groves in four groves in Florida and to examine the relationship between bloom and abundance.</w:t>
      </w:r>
    </w:p>
    <w:p w14:paraId="68DDEB5F" w14:textId="77777777" w:rsidR="00500D31" w:rsidRPr="00CD53B8" w:rsidRDefault="00500D31" w:rsidP="00582C6A">
      <w:pPr>
        <w:tabs>
          <w:tab w:val="left" w:pos="3920"/>
        </w:tabs>
        <w:jc w:val="both"/>
      </w:pPr>
      <w:r w:rsidRPr="00CD53B8">
        <w:tab/>
      </w:r>
    </w:p>
    <w:p w14:paraId="249B8D2E" w14:textId="77777777" w:rsidR="00500D31" w:rsidRPr="00CD53B8" w:rsidRDefault="00500D31" w:rsidP="00B2078F">
      <w:pPr>
        <w:spacing w:line="480" w:lineRule="auto"/>
        <w:rPr>
          <w:b/>
        </w:rPr>
      </w:pPr>
      <w:bookmarkStart w:id="74" w:name="MatMethCH3"/>
      <w:r w:rsidRPr="00CD53B8">
        <w:rPr>
          <w:b/>
        </w:rPr>
        <w:lastRenderedPageBreak/>
        <w:t>Materials and Methods</w:t>
      </w:r>
    </w:p>
    <w:bookmarkEnd w:id="74"/>
    <w:p w14:paraId="7E83E63D" w14:textId="77777777" w:rsidR="00500D31" w:rsidRPr="00CD53B8" w:rsidRDefault="00500D31" w:rsidP="00582C6A">
      <w:pPr>
        <w:rPr>
          <w:b/>
        </w:rPr>
      </w:pPr>
    </w:p>
    <w:p w14:paraId="2524ABC5" w14:textId="77777777" w:rsidR="00500D31" w:rsidRPr="00CD53B8" w:rsidRDefault="00500D31" w:rsidP="00B2078F">
      <w:pPr>
        <w:spacing w:line="480" w:lineRule="auto"/>
        <w:rPr>
          <w:b/>
        </w:rPr>
      </w:pPr>
      <w:bookmarkStart w:id="75" w:name="FieldSitesCH3"/>
      <w:r w:rsidRPr="00CD53B8">
        <w:rPr>
          <w:b/>
        </w:rPr>
        <w:t xml:space="preserve">Field Sites  </w:t>
      </w:r>
    </w:p>
    <w:bookmarkEnd w:id="75"/>
    <w:p w14:paraId="0ADE76EB" w14:textId="77777777" w:rsidR="00500D31" w:rsidRPr="00CD53B8" w:rsidRDefault="00500D31" w:rsidP="00582C6A"/>
    <w:p w14:paraId="1384BA64" w14:textId="77777777" w:rsidR="00500D31" w:rsidRPr="00CD53B8" w:rsidRDefault="00500D31" w:rsidP="00B2078F">
      <w:pPr>
        <w:spacing w:line="480" w:lineRule="auto"/>
        <w:ind w:firstLine="720"/>
      </w:pPr>
      <w:r w:rsidRPr="00CD53B8">
        <w:t xml:space="preserve">Research was conducted at four commercial olive groves in Florida located in Suwanee, Gilchrist, Marion, and Volusia counties. The groves were comprised primarily of Arbequina cultivars with about 10 to 20% of the grove as pollinizer varieties such as Arbosana, Koroneiki, Luca, and Mission. Four hectares were surveyed at groves Suwannee, Gilchrist, and Volusia, and one hectare was surveyed in Marion for a total of 13 hectares surveyed. </w:t>
      </w:r>
    </w:p>
    <w:p w14:paraId="65EF3776" w14:textId="77777777" w:rsidR="00500D31" w:rsidRPr="00CD53B8" w:rsidRDefault="00500D31" w:rsidP="00582C6A">
      <w:pPr>
        <w:ind w:firstLine="720"/>
      </w:pPr>
    </w:p>
    <w:p w14:paraId="252F9F5B" w14:textId="5423AA82" w:rsidR="00500D31" w:rsidRPr="00CD53B8" w:rsidRDefault="00500D31" w:rsidP="00B2078F">
      <w:pPr>
        <w:spacing w:line="480" w:lineRule="auto"/>
        <w:ind w:firstLine="720"/>
      </w:pPr>
      <w:r w:rsidRPr="00CD53B8">
        <w:t xml:space="preserve">Management practices differed moderately between groves. All except the Marion grove, applied herbicides to manage weeds and all groves used some form of mechanical weed management using weed whips, hoes, and mowing. In general, when chemical control was needed weed management in groves with weedy inter-rows </w:t>
      </w:r>
      <w:r w:rsidR="00517055" w:rsidRPr="00CD53B8">
        <w:t>utilized standard horticultural practices</w:t>
      </w:r>
      <w:r w:rsidRPr="00CD53B8">
        <w:t xml:space="preserve">. </w:t>
      </w:r>
      <w:commentRangeStart w:id="76"/>
      <w:commentRangeEnd w:id="76"/>
      <w:r w:rsidRPr="00CD53B8">
        <w:t xml:space="preserve">At the Suwannee, Gilchrist, and Marion groves, hand removal of pests, occasional applications of horticultural soaps and oils as well as non-synthetic pesticides (e.g., </w:t>
      </w:r>
      <w:r w:rsidRPr="00CD53B8">
        <w:rPr>
          <w:i/>
        </w:rPr>
        <w:t>Bacillus thuringiensis</w:t>
      </w:r>
      <w:r w:rsidRPr="00CD53B8">
        <w:t xml:space="preserve">, Bt) were used to manage insect pests when detected. No arthropod pest management methods were used at the Volusia grove beyond the mechanical removal of pests when detected. All sampled groves used well water with their irrigation systems. The irrigation system in Marion was elevated 65 cm from the ground and all other groves had drip irrigation systems running along the ground of the tree rows. At the Suwannee, Marion, and Volusia groves, trees were irrigated as needed. The Gilchrist grove was irrigated three times per week in the growing season, otherwise irrigation occurred one time a week. The Gilchrist grove </w:t>
      </w:r>
      <w:r w:rsidR="00721758" w:rsidRPr="00CD53B8">
        <w:t>utilized fertigation during irrigation events</w:t>
      </w:r>
      <w:r w:rsidRPr="00CD53B8">
        <w:t xml:space="preserve">. The Suwannee grove utilized a variety of fertilizers in the months of April to June, including liquid lime-potash mixtures and slow release nitrogen solid </w:t>
      </w:r>
      <w:r w:rsidRPr="00CD53B8">
        <w:lastRenderedPageBreak/>
        <w:t xml:space="preserve">fertilizers. The Marion grove utilized a specific blend of fertilizer for the grove after soil analysis that was applied in 2017, and only fish emulsion fertilizer was applied in 2018. The Volusia grove applied some nitrogen and potassium rarely. </w:t>
      </w:r>
    </w:p>
    <w:p w14:paraId="2F0138B5" w14:textId="77777777" w:rsidR="00500D31" w:rsidRPr="00CD53B8" w:rsidRDefault="00500D31" w:rsidP="00582C6A">
      <w:pPr>
        <w:ind w:firstLine="720"/>
      </w:pPr>
    </w:p>
    <w:p w14:paraId="5CE938A4" w14:textId="60E5445F" w:rsidR="00500D31" w:rsidRPr="00CD53B8" w:rsidRDefault="00500D31" w:rsidP="00B2078F">
      <w:pPr>
        <w:spacing w:line="480" w:lineRule="auto"/>
        <w:ind w:firstLine="720"/>
      </w:pPr>
      <w:r w:rsidRPr="00CD53B8">
        <w:t xml:space="preserve">In the Suwannee grove, vegetative suckers were hand pruned at 60.96 cm and below from the grove floor, and to reduce branch density. In the Gilchrist grove, pruning </w:t>
      </w:r>
      <w:r w:rsidR="00721758" w:rsidRPr="00CD53B8">
        <w:t>occurred</w:t>
      </w:r>
      <w:r w:rsidRPr="00CD53B8">
        <w:t xml:space="preserve"> twice per year with hand pruning of suckers and tops of trees and branches extending into the inter-rows mechanically pruned. In the Marion grove, suckers that were 76.2 cm or below from the grove floor were hand pruned. In the Volusia grove, trees were pruned once yearly, the sides of trees to be pruned alternated from year to year. Two of the groves were organic in terms of arthropod management</w:t>
      </w:r>
      <w:r w:rsidR="00721758" w:rsidRPr="00CD53B8">
        <w:t xml:space="preserve"> and these same groves </w:t>
      </w:r>
      <w:r w:rsidRPr="00CD53B8">
        <w:t xml:space="preserve">maintained primarily grassy inter-rows. Extensive details of field sites are provided in </w:t>
      </w:r>
      <w:hyperlink w:anchor="ResearchSites1" w:history="1">
        <w:r w:rsidRPr="00CD53B8">
          <w:rPr>
            <w:rStyle w:val="Hyperlink"/>
          </w:rPr>
          <w:t>Chapter 2</w:t>
        </w:r>
      </w:hyperlink>
      <w:r w:rsidRPr="00CD53B8">
        <w:t xml:space="preserve">. </w:t>
      </w:r>
    </w:p>
    <w:p w14:paraId="7A2ED0F4" w14:textId="77777777" w:rsidR="00500D31" w:rsidRPr="00CD53B8" w:rsidRDefault="00500D31" w:rsidP="00582C6A">
      <w:pPr>
        <w:rPr>
          <w:b/>
        </w:rPr>
      </w:pPr>
    </w:p>
    <w:p w14:paraId="711317A0" w14:textId="77777777" w:rsidR="00500D31" w:rsidRPr="00CD53B8" w:rsidRDefault="00500D31" w:rsidP="00B2078F">
      <w:pPr>
        <w:spacing w:line="480" w:lineRule="auto"/>
        <w:rPr>
          <w:b/>
        </w:rPr>
      </w:pPr>
      <w:bookmarkStart w:id="77" w:name="SamplProtocCH3"/>
      <w:r w:rsidRPr="00CD53B8">
        <w:rPr>
          <w:b/>
        </w:rPr>
        <w:t>Sampling protocol</w:t>
      </w:r>
    </w:p>
    <w:bookmarkEnd w:id="77"/>
    <w:p w14:paraId="047E400D" w14:textId="77777777" w:rsidR="00500D31" w:rsidRPr="00CD53B8" w:rsidRDefault="00500D31" w:rsidP="00582C6A">
      <w:pPr>
        <w:rPr>
          <w:i/>
        </w:rPr>
      </w:pPr>
    </w:p>
    <w:p w14:paraId="7A6BEDFD" w14:textId="35854851" w:rsidR="00500D31" w:rsidRPr="00CD53B8" w:rsidRDefault="00500D31" w:rsidP="00B2078F">
      <w:pPr>
        <w:spacing w:line="480" w:lineRule="auto"/>
        <w:ind w:firstLine="720"/>
      </w:pPr>
      <w:r w:rsidRPr="00CD53B8">
        <w:t>The groves in Suwannee, Gilchrist, and Volusia counties each consisted of four-hectare plots which were divided into four one-hectare subplots for sampling. Within each subplot, sampling locations were located at the four corners and center of the plot (</w:t>
      </w:r>
      <w:r w:rsidRPr="00CD53B8">
        <w:rPr>
          <w:b/>
        </w:rPr>
        <w:t>Figure 2-7</w:t>
      </w:r>
      <w:r w:rsidRPr="00CD53B8">
        <w:t xml:space="preserve">).  In Marion county, one one-hectare plot (which contained similar varieties as the other groves) was </w:t>
      </w:r>
      <w:r w:rsidR="00206CB6" w:rsidRPr="00CD53B8">
        <w:t>selected and contained</w:t>
      </w:r>
      <w:r w:rsidRPr="00CD53B8">
        <w:t xml:space="preserve"> five sampling location</w:t>
      </w:r>
      <w:r w:rsidR="00206CB6" w:rsidRPr="00CD53B8">
        <w:t>s</w:t>
      </w:r>
      <w:r w:rsidRPr="00CD53B8">
        <w:t xml:space="preserve"> (</w:t>
      </w:r>
      <w:r w:rsidRPr="00CD53B8">
        <w:rPr>
          <w:b/>
        </w:rPr>
        <w:t>Figure 2-6</w:t>
      </w:r>
      <w:r w:rsidRPr="00CD53B8">
        <w:t>). Sampling locations within each subplot were classified according to their adjacency to other olive trees (</w:t>
      </w:r>
      <w:r w:rsidRPr="00CD53B8">
        <w:rPr>
          <w:b/>
        </w:rPr>
        <w:t>Figure 2-7</w:t>
      </w:r>
      <w:r w:rsidRPr="00CD53B8">
        <w:t>).</w:t>
      </w:r>
    </w:p>
    <w:p w14:paraId="1995F6C1" w14:textId="77777777" w:rsidR="00500D31" w:rsidRPr="00CD53B8" w:rsidRDefault="00500D31" w:rsidP="00582C6A"/>
    <w:p w14:paraId="2927F6B3" w14:textId="02BC6ADF" w:rsidR="00500D31" w:rsidRPr="00CD53B8" w:rsidRDefault="00500D31" w:rsidP="00B2078F">
      <w:pPr>
        <w:spacing w:line="480" w:lineRule="auto"/>
        <w:ind w:firstLine="720"/>
      </w:pPr>
      <w:r w:rsidRPr="00CD53B8">
        <w:t xml:space="preserve">Sampling began in late February of 2017 and was completed in November of 2018. Traps were replaced every two weeks from February until April and monthly from June to November.  Sticky cards remained in the trees after placement during November sampling in 2017 and were </w:t>
      </w:r>
      <w:r w:rsidRPr="00CD53B8">
        <w:lastRenderedPageBreak/>
        <w:t xml:space="preserve">collected in February 2018 to monitor for any occurrence of pest activity from late November 2017 to late February 2018. No sampling occurred in the Volusia grove in October 2017 due to the damage caused by hurricane Irma. Delayed sampling occurred in October 2017 in the Marion and Suwannee groves due to disruption caused by Irma. Minimal sampling occurred during November 2019. Sampling did not occur during winter months when olive trees were dormant in Florida. Observations were made </w:t>
      </w:r>
      <w:r w:rsidR="00206CB6" w:rsidRPr="00CD53B8">
        <w:t>during budding</w:t>
      </w:r>
      <w:r w:rsidRPr="00CD53B8">
        <w:t>, bloom, and fruit development on olive trees. Olive pollination is primarily wind-mediated, and olive inflorescence is limited to 7 to 10 days in some growing regions (Chaney et al. 2007). Therefore, direct flower samples from olive groves were not taken in order to minimize pollination interference and minimally disturb pollination and fruit set in the recently established groves. Observations of tree phenology were made during every sampling visit (</w:t>
      </w:r>
      <w:r w:rsidRPr="00CD53B8">
        <w:rPr>
          <w:b/>
        </w:rPr>
        <w:t>Figure 3-1</w:t>
      </w:r>
      <w:r w:rsidRPr="00CD53B8">
        <w:t xml:space="preserve">). Extensive details of sampling protocol are in </w:t>
      </w:r>
      <w:hyperlink w:anchor="SamplingPlots1" w:history="1">
        <w:r w:rsidRPr="00CD53B8">
          <w:rPr>
            <w:rStyle w:val="Hyperlink"/>
          </w:rPr>
          <w:t>Chapter 2</w:t>
        </w:r>
      </w:hyperlink>
      <w:r w:rsidRPr="00CD53B8">
        <w:t xml:space="preserve">. </w:t>
      </w:r>
    </w:p>
    <w:p w14:paraId="7D2FE76C" w14:textId="77777777" w:rsidR="00500D31" w:rsidRPr="00CD53B8" w:rsidRDefault="00500D31" w:rsidP="00582C6A"/>
    <w:p w14:paraId="31CE157E" w14:textId="77777777" w:rsidR="00500D31" w:rsidRPr="00CD53B8" w:rsidRDefault="00500D31" w:rsidP="00B2078F">
      <w:pPr>
        <w:spacing w:line="480" w:lineRule="auto"/>
        <w:rPr>
          <w:b/>
        </w:rPr>
      </w:pPr>
      <w:bookmarkStart w:id="78" w:name="stcCH3"/>
      <w:r w:rsidRPr="00CD53B8">
        <w:rPr>
          <w:b/>
        </w:rPr>
        <w:t>Sticky card traps</w:t>
      </w:r>
    </w:p>
    <w:bookmarkEnd w:id="78"/>
    <w:p w14:paraId="4A1B54F8" w14:textId="7378467B" w:rsidR="00500D31" w:rsidRPr="00CD53B8" w:rsidRDefault="00500D31" w:rsidP="00B2078F">
      <w:pPr>
        <w:pStyle w:val="NormalWeb"/>
        <w:spacing w:line="480" w:lineRule="auto"/>
        <w:ind w:firstLine="720"/>
        <w:rPr>
          <w:rFonts w:ascii="Times New Roman" w:hAnsi="Times New Roman"/>
          <w:i/>
          <w:sz w:val="24"/>
          <w:szCs w:val="24"/>
        </w:rPr>
      </w:pPr>
      <w:r w:rsidRPr="00CD53B8">
        <w:rPr>
          <w:rFonts w:ascii="Times New Roman" w:hAnsi="Times New Roman"/>
          <w:sz w:val="24"/>
          <w:szCs w:val="24"/>
        </w:rPr>
        <w:t>Yellow and blue sticky card traps (Great Lakes IPM, Vestaberg, MI) (</w:t>
      </w:r>
      <w:r w:rsidRPr="00CD53B8">
        <w:rPr>
          <w:rFonts w:ascii="Times New Roman" w:hAnsi="Times New Roman"/>
          <w:b/>
          <w:sz w:val="24"/>
          <w:szCs w:val="24"/>
        </w:rPr>
        <w:t>Figure 3-1</w:t>
      </w:r>
      <w:r w:rsidRPr="00CD53B8">
        <w:rPr>
          <w:rFonts w:ascii="Times New Roman" w:hAnsi="Times New Roman"/>
          <w:sz w:val="24"/>
          <w:szCs w:val="24"/>
        </w:rPr>
        <w:t xml:space="preserve">)  were plastic cards (15.2 cm wide x 29.5 cm wide) coated by the manufacturer with </w:t>
      </w:r>
      <w:r w:rsidR="00206CB6" w:rsidRPr="00CD53B8">
        <w:rPr>
          <w:rFonts w:ascii="Times New Roman" w:hAnsi="Times New Roman"/>
          <w:sz w:val="24"/>
          <w:szCs w:val="24"/>
        </w:rPr>
        <w:t>proprietary sticky material</w:t>
      </w:r>
      <w:r w:rsidRPr="00CD53B8">
        <w:rPr>
          <w:rFonts w:ascii="Times New Roman" w:hAnsi="Times New Roman"/>
          <w:sz w:val="24"/>
          <w:szCs w:val="24"/>
        </w:rPr>
        <w:t>, were used for thrips sampling. At each sampling location within the subplots, one yellow and one blue sticky trap was hung in the tree canopy approximately 1 m above the ground and with about 4 m between the traps. Colors selected for traps were based on a prior study in olive</w:t>
      </w:r>
      <w:r w:rsidR="00206CB6" w:rsidRPr="00CD53B8">
        <w:rPr>
          <w:rFonts w:ascii="Times New Roman" w:hAnsi="Times New Roman"/>
          <w:sz w:val="24"/>
          <w:szCs w:val="24"/>
        </w:rPr>
        <w:t xml:space="preserve"> </w:t>
      </w:r>
      <w:r w:rsidRPr="00CD53B8">
        <w:rPr>
          <w:rFonts w:ascii="Times New Roman" w:hAnsi="Times New Roman"/>
          <w:sz w:val="24"/>
          <w:szCs w:val="24"/>
        </w:rPr>
        <w:t>(Allan and Gillett-Kaufman 201</w:t>
      </w:r>
      <w:r w:rsidR="008447AA" w:rsidRPr="00CD53B8">
        <w:rPr>
          <w:rFonts w:ascii="Times New Roman" w:hAnsi="Times New Roman"/>
          <w:sz w:val="24"/>
          <w:szCs w:val="24"/>
        </w:rPr>
        <w:t>8</w:t>
      </w:r>
      <w:r w:rsidRPr="00CD53B8">
        <w:rPr>
          <w:rFonts w:ascii="Times New Roman" w:hAnsi="Times New Roman"/>
          <w:sz w:val="24"/>
          <w:szCs w:val="24"/>
        </w:rPr>
        <w:t xml:space="preserve">). Within each sampling location, the position of yellow and blue traps were switched when new traps were placed to avoid positional bias. When traps were collected, sticky surfaces were </w:t>
      </w:r>
      <w:r w:rsidR="003778C3" w:rsidRPr="00CD53B8">
        <w:rPr>
          <w:rFonts w:ascii="Times New Roman" w:hAnsi="Times New Roman"/>
          <w:sz w:val="24"/>
          <w:szCs w:val="24"/>
        </w:rPr>
        <w:t xml:space="preserve">placed in transparent 3.78-liter plastic bags </w:t>
      </w:r>
      <w:r w:rsidRPr="00CD53B8">
        <w:rPr>
          <w:rFonts w:ascii="Times New Roman" w:hAnsi="Times New Roman"/>
          <w:sz w:val="24"/>
          <w:szCs w:val="24"/>
        </w:rPr>
        <w:t>before transportation back to the laboratory.</w:t>
      </w:r>
    </w:p>
    <w:p w14:paraId="159791E7" w14:textId="3CDEC756" w:rsidR="00500D31" w:rsidRPr="00CD53B8" w:rsidRDefault="00500D31" w:rsidP="00B2078F">
      <w:pPr>
        <w:spacing w:line="480" w:lineRule="auto"/>
        <w:ind w:firstLine="720"/>
      </w:pPr>
      <w:r w:rsidRPr="00CD53B8">
        <w:lastRenderedPageBreak/>
        <w:t>Arthropods on blue and yellow sticky cards were identified and counted. As the sticky card traps can sometimes have thousands of insects on one side of a card, especially during flowering periods. A subsampling method was used similar to that used by Liburd et al. (2009) in a flower thrips monitoring study in blueberries. If cards exceeded 200 arthropods, a transparent plastic sheet (10 cm x 13.5 cm) with a grid of 5 rows of 5 squares (each square was 2.54 x 2.54 cm) was placed over the sticky card for subsampling. One square from each row was randomly selected and divided into four smaller squares. If overall organism abundance on the cards exceeded 200 in one grid square, organisms in one cell of the smaller square was counted, and the resulting number was then multiplied to account for the entire row. Due to time constraints, one side of each card was randomly chosen for counting. Identifications of thrips on cards were based on key diagnostic features under 40x magnification</w:t>
      </w:r>
      <w:r w:rsidR="00340F1C" w:rsidRPr="00CD53B8">
        <w:t xml:space="preserve"> of a dissecting microscope</w:t>
      </w:r>
      <w:r w:rsidRPr="00CD53B8">
        <w:t xml:space="preserve"> (</w:t>
      </w:r>
      <w:r w:rsidR="00340F1C" w:rsidRPr="00CD53B8">
        <w:t>Liburd et al. 2005</w:t>
      </w:r>
      <w:r w:rsidRPr="00CD53B8">
        <w:t xml:space="preserve">) with confirmation using specimens from brush and trap collections with those key characteristics (Chapter 2). In some cases, identification of thrips to species on sticky traps was not possible in many cases due to the fragile state of the thrips in the sticky material and the time required for slide mounting large numbers of thrips. Thus, the species composition of thrips populations in olive canopies were based on samples from brush and tap collections (Chapter 2) which were high quality specimens that could be used for species identification. When fewer than ten thrips were collected from tap and brush samples, thrips collected from sweep samples were also used. These thrips were slide mounted and identified to genus and species using the Thrips of California 2012 Lucid key (Hoddle et al. 2012). Care was taken to base species composition on tap and brush samples collected in the same grove at the same time and location. A similar approach was done by Rodriques-Soana et al. (2010). Once the proportion of </w:t>
      </w:r>
      <w:r w:rsidRPr="00CD53B8">
        <w:lastRenderedPageBreak/>
        <w:t xml:space="preserve">Thysanoptera species were determined, the species composition on the sticky cards could be made. </w:t>
      </w:r>
    </w:p>
    <w:p w14:paraId="72C4FC4B" w14:textId="77777777" w:rsidR="00500D31" w:rsidRPr="00CD53B8" w:rsidRDefault="00500D31" w:rsidP="00582C6A"/>
    <w:p w14:paraId="0A0FBDFD" w14:textId="77777777" w:rsidR="00500D31" w:rsidRPr="00CD53B8" w:rsidRDefault="00500D31" w:rsidP="00B2078F">
      <w:pPr>
        <w:spacing w:line="480" w:lineRule="auto"/>
        <w:rPr>
          <w:b/>
        </w:rPr>
      </w:pPr>
      <w:bookmarkStart w:id="79" w:name="StatAnalCH3"/>
      <w:r w:rsidRPr="00CD53B8">
        <w:rPr>
          <w:b/>
        </w:rPr>
        <w:t xml:space="preserve">Statistical Analysis </w:t>
      </w:r>
    </w:p>
    <w:bookmarkEnd w:id="79"/>
    <w:p w14:paraId="18F84663" w14:textId="5807C52F" w:rsidR="00500D31" w:rsidRPr="00CD53B8" w:rsidRDefault="00500D31" w:rsidP="00B2078F">
      <w:pPr>
        <w:spacing w:line="480" w:lineRule="auto"/>
      </w:pPr>
      <w:r w:rsidRPr="00CD53B8">
        <w:tab/>
        <w:t>Numbers of arthropods collected from traps were divided by the number of days that traps were in placed to provide numbers/trap day. This compensated for several instances where traps could not be collected on time due to weather events, this included early and late removal of traps. Comparisons between means were determined using PROC-GLM in SAS (version 9.3, SAS Institute, Cary, NC). Data were square root (x+0.01) transformed before analysis due to the presence of zero count data. Comparisons in means by year and sticky trap color were conducted with a paired t-test with unequal variance. Monthly and spatial comparisons of means, means of different months and sampling locations were compared for each taxon by ANOVA (Proc-GLM, SAS) followed by means separation by Student-Neuman-Keul’s Test (</w:t>
      </w:r>
      <w:r w:rsidRPr="00CD53B8">
        <w:rPr>
          <w:i/>
        </w:rPr>
        <w:t xml:space="preserve">P </w:t>
      </w:r>
      <w:r w:rsidRPr="00CD53B8">
        <w:t>≤ 0.05) or Tukey Test (</w:t>
      </w:r>
      <w:r w:rsidRPr="00CD53B8">
        <w:rPr>
          <w:i/>
        </w:rPr>
        <w:t xml:space="preserve">P </w:t>
      </w:r>
      <w:r w:rsidRPr="00CD53B8">
        <w:t xml:space="preserve">≤ 0.05).  </w:t>
      </w:r>
    </w:p>
    <w:p w14:paraId="07B115A4" w14:textId="77777777" w:rsidR="00500D31" w:rsidRPr="00CD53B8" w:rsidRDefault="00500D31" w:rsidP="00582C6A"/>
    <w:p w14:paraId="2F97E79B" w14:textId="77777777" w:rsidR="00500D31" w:rsidRPr="00CD53B8" w:rsidRDefault="00500D31" w:rsidP="00B2078F">
      <w:pPr>
        <w:spacing w:line="480" w:lineRule="auto"/>
      </w:pPr>
      <w:bookmarkStart w:id="80" w:name="ResultCH3"/>
      <w:r w:rsidRPr="00CD53B8">
        <w:rPr>
          <w:b/>
        </w:rPr>
        <w:t>Results</w:t>
      </w:r>
      <w:r w:rsidRPr="00CD53B8">
        <w:t xml:space="preserve"> </w:t>
      </w:r>
      <w:bookmarkEnd w:id="80"/>
      <w:r w:rsidRPr="00CD53B8">
        <w:tab/>
      </w:r>
    </w:p>
    <w:p w14:paraId="719CF388" w14:textId="77777777" w:rsidR="00500D31" w:rsidRPr="00CD53B8" w:rsidRDefault="00500D31" w:rsidP="00B2078F">
      <w:pPr>
        <w:spacing w:line="480" w:lineRule="auto"/>
        <w:ind w:firstLine="720"/>
      </w:pPr>
      <w:r w:rsidRPr="00CD53B8">
        <w:t>A total of 538,500 arthropods were counted on the blue and yellow sticky cards hung in the four sampled olive groves for 35,990 trap days over the course of the study (</w:t>
      </w:r>
      <w:r w:rsidRPr="00CD53B8">
        <w:rPr>
          <w:b/>
        </w:rPr>
        <w:t>Table 3-1</w:t>
      </w:r>
      <w:r w:rsidRPr="00CD53B8">
        <w:t xml:space="preserve">). These collections included two orders of Arachnida, and 13 orders of Insecta. Thysanoptera (202,730) was the most numerous order encountered on the cards and represented 37.46% of trap catch. The majority of Thysanoptera were in the family Thripidae (97.98%) with most phytophagous pest thrips in the genus </w:t>
      </w:r>
      <w:r w:rsidRPr="00CD53B8">
        <w:rPr>
          <w:i/>
        </w:rPr>
        <w:t>Frankliniella</w:t>
      </w:r>
      <w:r w:rsidRPr="00CD53B8">
        <w:t xml:space="preserve"> (99.35%). These species included </w:t>
      </w:r>
      <w:r w:rsidRPr="00CD53B8">
        <w:rPr>
          <w:i/>
        </w:rPr>
        <w:t>F. bispinosa</w:t>
      </w:r>
      <w:r w:rsidRPr="00CD53B8">
        <w:t xml:space="preserve"> (98.11%), </w:t>
      </w:r>
      <w:r w:rsidRPr="00CD53B8">
        <w:rPr>
          <w:i/>
        </w:rPr>
        <w:t>F. tritici</w:t>
      </w:r>
      <w:r w:rsidRPr="00CD53B8">
        <w:t xml:space="preserve"> (1.34%), </w:t>
      </w:r>
      <w:r w:rsidRPr="00CD53B8">
        <w:rPr>
          <w:i/>
        </w:rPr>
        <w:t>F. fusca</w:t>
      </w:r>
      <w:r w:rsidRPr="00CD53B8">
        <w:t xml:space="preserve"> (0.34%), </w:t>
      </w:r>
      <w:r w:rsidRPr="00CD53B8">
        <w:rPr>
          <w:i/>
        </w:rPr>
        <w:t>F. occidentalis</w:t>
      </w:r>
      <w:r w:rsidRPr="00CD53B8">
        <w:t xml:space="preserve"> (0.19%) and one specimen of </w:t>
      </w:r>
      <w:r w:rsidRPr="00CD53B8">
        <w:rPr>
          <w:i/>
        </w:rPr>
        <w:t>F. gossyplana</w:t>
      </w:r>
      <w:r w:rsidRPr="00CD53B8">
        <w:t xml:space="preserve">. Other collected thrips in Thripidae included </w:t>
      </w:r>
      <w:r w:rsidRPr="00CD53B8">
        <w:rPr>
          <w:i/>
        </w:rPr>
        <w:t xml:space="preserve">Helopthrips </w:t>
      </w:r>
      <w:r w:rsidRPr="00CD53B8">
        <w:rPr>
          <w:i/>
        </w:rPr>
        <w:lastRenderedPageBreak/>
        <w:t xml:space="preserve">haemerhorrhoidales </w:t>
      </w:r>
      <w:r w:rsidRPr="00CD53B8">
        <w:t>(0.44%)</w:t>
      </w:r>
      <w:r w:rsidRPr="00CD53B8">
        <w:rPr>
          <w:i/>
        </w:rPr>
        <w:t xml:space="preserve">, Microcephalothrips abdominalis </w:t>
      </w:r>
      <w:r w:rsidRPr="00CD53B8">
        <w:t>(0.10%)</w:t>
      </w:r>
      <w:r w:rsidRPr="00CD53B8">
        <w:rPr>
          <w:i/>
        </w:rPr>
        <w:t xml:space="preserve">, Neohydatothrips floridanus </w:t>
      </w:r>
      <w:r w:rsidRPr="00CD53B8">
        <w:t>(0.085%)</w:t>
      </w:r>
      <w:r w:rsidRPr="00CD53B8">
        <w:rPr>
          <w:i/>
        </w:rPr>
        <w:t xml:space="preserve">, Thrips tabaci </w:t>
      </w:r>
      <w:r w:rsidRPr="00CD53B8">
        <w:t>(0.011%)</w:t>
      </w:r>
      <w:r w:rsidRPr="00CD53B8">
        <w:rPr>
          <w:i/>
        </w:rPr>
        <w:t xml:space="preserve">, Leucothrips piercei </w:t>
      </w:r>
      <w:r w:rsidRPr="00CD53B8">
        <w:t>(0.004%), and</w:t>
      </w:r>
      <w:r w:rsidRPr="00CD53B8">
        <w:rPr>
          <w:i/>
        </w:rPr>
        <w:t xml:space="preserve"> Echinothrips americanus</w:t>
      </w:r>
      <w:r w:rsidRPr="00CD53B8">
        <w:t xml:space="preserve"> (0.002%).</w:t>
      </w:r>
    </w:p>
    <w:p w14:paraId="2D379A86" w14:textId="77777777" w:rsidR="00500D31" w:rsidRPr="00CD53B8" w:rsidRDefault="00500D31" w:rsidP="00582C6A">
      <w:pPr>
        <w:ind w:firstLine="720"/>
      </w:pPr>
    </w:p>
    <w:p w14:paraId="492FD2BB" w14:textId="77777777" w:rsidR="00500D31" w:rsidRPr="00CD53B8" w:rsidRDefault="00500D31" w:rsidP="00B2078F">
      <w:pPr>
        <w:spacing w:line="480" w:lineRule="auto"/>
        <w:ind w:firstLine="720"/>
      </w:pPr>
      <w:r w:rsidRPr="00CD53B8">
        <w:t>Thrips from Phlaleothripidae represented 2.02% of Thysanoptera collected and 98.1% were predatory thrips (</w:t>
      </w:r>
      <w:r w:rsidRPr="00CD53B8">
        <w:rPr>
          <w:b/>
        </w:rPr>
        <w:t>Table 3-1</w:t>
      </w:r>
      <w:r w:rsidRPr="00CD53B8">
        <w:t xml:space="preserve">). Of these, the most common was </w:t>
      </w:r>
      <w:r w:rsidRPr="00CD53B8">
        <w:rPr>
          <w:i/>
        </w:rPr>
        <w:t>Karynothrips flavipes</w:t>
      </w:r>
      <w:r w:rsidRPr="00CD53B8">
        <w:t xml:space="preserve"> (96.45%) with remainder of the collection consisting of </w:t>
      </w:r>
      <w:r w:rsidRPr="00CD53B8">
        <w:rPr>
          <w:i/>
        </w:rPr>
        <w:t>Karynothrips melaleucus</w:t>
      </w:r>
      <w:r w:rsidRPr="00CD53B8">
        <w:t xml:space="preserve"> (3.55%). Two species of phytophagous thrips were present, </w:t>
      </w:r>
      <w:r w:rsidRPr="00CD53B8">
        <w:rPr>
          <w:i/>
        </w:rPr>
        <w:t>Liothrips floridensis</w:t>
      </w:r>
      <w:r w:rsidRPr="00CD53B8">
        <w:t xml:space="preserve"> (1.079%), and </w:t>
      </w:r>
      <w:r w:rsidRPr="00CD53B8">
        <w:rPr>
          <w:i/>
        </w:rPr>
        <w:t>Haplothrips gowdeyi</w:t>
      </w:r>
      <w:r w:rsidRPr="00CD53B8">
        <w:t xml:space="preserve"> (0.47%), along with one species of fungivorous thrips, </w:t>
      </w:r>
      <w:r w:rsidRPr="00CD53B8">
        <w:rPr>
          <w:i/>
        </w:rPr>
        <w:t>Neurothrips magnafemoralis</w:t>
      </w:r>
      <w:r w:rsidRPr="00CD53B8">
        <w:t xml:space="preserve"> (0.147%).  </w:t>
      </w:r>
    </w:p>
    <w:p w14:paraId="4AB437C9" w14:textId="77777777" w:rsidR="00500D31" w:rsidRPr="00CD53B8" w:rsidRDefault="00500D31" w:rsidP="00582C6A">
      <w:pPr>
        <w:ind w:firstLine="720"/>
      </w:pPr>
    </w:p>
    <w:p w14:paraId="7ECCEA6A" w14:textId="77777777" w:rsidR="00500D31" w:rsidRPr="00CD53B8" w:rsidRDefault="00500D31" w:rsidP="00B2078F">
      <w:pPr>
        <w:spacing w:line="480" w:lineRule="auto"/>
        <w:ind w:firstLine="720"/>
      </w:pPr>
      <w:r w:rsidRPr="00CD53B8">
        <w:t xml:space="preserve">A wide range of non-target insects were also collected on traps with Diptera, Hymenoptera, and Hemiptera representing 34.50%, 22.50%, and 3.87%, respectively, of the overall trap catch. Few of the Diptera or Hymenoptera, however, were species known to threaten olives. Of the 20,840 hemipterans collected, there were 353 glassy-winged sharpshooters, </w:t>
      </w:r>
      <w:r w:rsidRPr="00CD53B8">
        <w:rPr>
          <w:i/>
        </w:rPr>
        <w:t>Homalodisca vitripennis</w:t>
      </w:r>
      <w:r w:rsidRPr="00CD53B8">
        <w:t xml:space="preserve"> which is considered a potential pest species of olive.  </w:t>
      </w:r>
    </w:p>
    <w:p w14:paraId="1649E0E4" w14:textId="77777777" w:rsidR="00500D31" w:rsidRPr="00CD53B8" w:rsidRDefault="00500D31" w:rsidP="00582C6A">
      <w:pPr>
        <w:ind w:firstLine="720"/>
      </w:pPr>
    </w:p>
    <w:p w14:paraId="2B455263" w14:textId="28072695" w:rsidR="00500D31" w:rsidRPr="00CD53B8" w:rsidRDefault="00500D31" w:rsidP="00B2078F">
      <w:pPr>
        <w:spacing w:line="480" w:lineRule="auto"/>
        <w:ind w:firstLine="720"/>
      </w:pPr>
      <w:r w:rsidRPr="00CD53B8">
        <w:t>Sticky card collection means were compared for variation between years of collection</w:t>
      </w:r>
      <w:r w:rsidRPr="00CD53B8">
        <w:rPr>
          <w:i/>
        </w:rPr>
        <w:t xml:space="preserve"> </w:t>
      </w:r>
      <w:r w:rsidRPr="00CD53B8">
        <w:t>(</w:t>
      </w:r>
      <w:r w:rsidRPr="00CD53B8">
        <w:rPr>
          <w:b/>
        </w:rPr>
        <w:t>Table 3-2</w:t>
      </w:r>
      <w:r w:rsidRPr="00CD53B8">
        <w:t xml:space="preserve">). Overall thrips numbers did not differ between years, nor did numbers of Thripidae, combined </w:t>
      </w:r>
      <w:r w:rsidRPr="00CD53B8">
        <w:rPr>
          <w:i/>
        </w:rPr>
        <w:t xml:space="preserve">Frankliniella </w:t>
      </w:r>
      <w:r w:rsidRPr="00CD53B8">
        <w:t xml:space="preserve">spp. or the most predominant species, </w:t>
      </w:r>
      <w:r w:rsidRPr="00CD53B8">
        <w:rPr>
          <w:i/>
        </w:rPr>
        <w:t>F. bispinosa</w:t>
      </w:r>
      <w:r w:rsidRPr="00CD53B8">
        <w:t>. Several of the less common Thripidae differed between years but the pattern was not consistent. In the Phaleothripidae, there were differences between years but the patterns were not consistent in overall thrips number, by species</w:t>
      </w:r>
      <w:r w:rsidR="00340F1C" w:rsidRPr="00CD53B8">
        <w:t>,</w:t>
      </w:r>
      <w:r w:rsidRPr="00CD53B8">
        <w:t xml:space="preserve"> or between </w:t>
      </w:r>
      <w:r w:rsidRPr="00CD53B8">
        <w:softHyphen/>
      </w:r>
      <w:r w:rsidR="00340F1C" w:rsidRPr="00CD53B8">
        <w:t xml:space="preserve">phytophagous </w:t>
      </w:r>
      <w:r w:rsidRPr="00CD53B8">
        <w:t>or predator</w:t>
      </w:r>
      <w:r w:rsidR="00340F1C" w:rsidRPr="00CD53B8">
        <w:t>y</w:t>
      </w:r>
      <w:r w:rsidRPr="00CD53B8">
        <w:t xml:space="preserve"> species. Several non-Thysanoptera taxa differed between years but there was no particular pattern of higher numbers associated with a particular year. Higher catches in 2017 included Acari, Blattodea, Psocoptera </w:t>
      </w:r>
      <w:r w:rsidRPr="00CD53B8">
        <w:lastRenderedPageBreak/>
        <w:t xml:space="preserve">and taxa with higher numbers in 2018 included Araneae, Coleoptera, Diptera, </w:t>
      </w:r>
      <w:r w:rsidRPr="00CD53B8">
        <w:rPr>
          <w:i/>
        </w:rPr>
        <w:t>Homalodisca vitripennis</w:t>
      </w:r>
      <w:r w:rsidRPr="00CD53B8">
        <w:t>, Hymenoptera, and Lepidoptera. Because there were few defined effects of year of collection, data were combined between years for subsequent analyses.</w:t>
      </w:r>
    </w:p>
    <w:p w14:paraId="1D76655A" w14:textId="77777777" w:rsidR="00500D31" w:rsidRPr="00CD53B8" w:rsidRDefault="00500D31" w:rsidP="00582C6A">
      <w:pPr>
        <w:ind w:firstLine="720"/>
      </w:pPr>
    </w:p>
    <w:p w14:paraId="621AE8D0" w14:textId="77777777" w:rsidR="00500D31" w:rsidRPr="00CD53B8" w:rsidRDefault="00500D31" w:rsidP="00B2078F">
      <w:pPr>
        <w:spacing w:line="480" w:lineRule="auto"/>
        <w:ind w:firstLine="720"/>
      </w:pPr>
      <w:r w:rsidRPr="00CD53B8">
        <w:t>Seasonal effects were present for thrips collections.  The mean number of thrips collected per month showed a decided increase in March and April with a decrease in May (</w:t>
      </w:r>
      <w:r w:rsidRPr="00CD53B8">
        <w:rPr>
          <w:b/>
        </w:rPr>
        <w:t>Figure 3-3</w:t>
      </w:r>
      <w:r w:rsidRPr="00CD53B8">
        <w:t>). The same pattern was clear in both 2017 and 2018 with higher numbers collected in May in 2017 than in 2018.  A slight increase in numbers was also present in October in 2017.  While the greatest numbers of thrips were collected in April followed by March, there were several patterns of abundance detected when examining individual species (</w:t>
      </w:r>
      <w:r w:rsidRPr="00CD53B8">
        <w:rPr>
          <w:b/>
        </w:rPr>
        <w:t>Table 3-3</w:t>
      </w:r>
      <w:r w:rsidRPr="00CD53B8">
        <w:t xml:space="preserve">). Early season abundance (February, March) was high for </w:t>
      </w:r>
      <w:r w:rsidRPr="00CD53B8">
        <w:rPr>
          <w:i/>
        </w:rPr>
        <w:t>L. floridensis, F. occidentalis,</w:t>
      </w:r>
      <w:r w:rsidRPr="00CD53B8">
        <w:t xml:space="preserve"> and </w:t>
      </w:r>
      <w:r w:rsidRPr="00CD53B8">
        <w:rPr>
          <w:i/>
        </w:rPr>
        <w:t>F. tritici</w:t>
      </w:r>
      <w:r w:rsidRPr="00CD53B8">
        <w:t xml:space="preserve">.  Greatest abundance of Thripidae, </w:t>
      </w:r>
      <w:r w:rsidRPr="00CD53B8">
        <w:rPr>
          <w:i/>
        </w:rPr>
        <w:t>Frankliniella</w:t>
      </w:r>
      <w:r w:rsidRPr="00CD53B8">
        <w:t xml:space="preserve"> spp. and </w:t>
      </w:r>
      <w:r w:rsidRPr="00CD53B8">
        <w:rPr>
          <w:i/>
        </w:rPr>
        <w:t>F. bispinosa</w:t>
      </w:r>
      <w:r w:rsidRPr="00CD53B8">
        <w:t xml:space="preserve"> occurred in April.  Within Phaleothripidae the greatest abundance was in May and June and consisted mostly of </w:t>
      </w:r>
      <w:r w:rsidRPr="00CD53B8">
        <w:rPr>
          <w:i/>
        </w:rPr>
        <w:t>K. flavipes</w:t>
      </w:r>
      <w:r w:rsidRPr="00CD53B8">
        <w:t xml:space="preserve">. Greatest abundance of </w:t>
      </w:r>
      <w:r w:rsidRPr="00CD53B8">
        <w:rPr>
          <w:i/>
        </w:rPr>
        <w:t>K. maleulucus</w:t>
      </w:r>
      <w:r w:rsidRPr="00CD53B8">
        <w:t xml:space="preserve"> appeared in late summer and fall.</w:t>
      </w:r>
      <w:r w:rsidRPr="00CD53B8" w:rsidDel="00110B42">
        <w:t xml:space="preserve"> </w:t>
      </w:r>
      <w:r w:rsidRPr="00CD53B8">
        <w:t xml:space="preserve">Small peaks of abundance occurred in October for </w:t>
      </w:r>
      <w:r w:rsidRPr="00CD53B8">
        <w:rPr>
          <w:i/>
        </w:rPr>
        <w:t>K. maleulucus, F. tritici, H. haemerhorrhoidales, L. pierci</w:t>
      </w:r>
      <w:r w:rsidRPr="00CD53B8">
        <w:t xml:space="preserve"> and </w:t>
      </w:r>
      <w:r w:rsidRPr="00CD53B8">
        <w:rPr>
          <w:i/>
        </w:rPr>
        <w:t>M. abdominalis</w:t>
      </w:r>
      <w:r w:rsidRPr="00CD53B8">
        <w:t xml:space="preserve">. Overall abundance of Hemiptera was in October and November.  In contrast, greatest numbers of </w:t>
      </w:r>
      <w:r w:rsidRPr="00CD53B8">
        <w:rPr>
          <w:i/>
        </w:rPr>
        <w:t>H. vitripennis</w:t>
      </w:r>
      <w:r w:rsidRPr="00CD53B8">
        <w:t xml:space="preserve"> were collected in July. Month of collection did not affect thrips species collected in very low numbers (</w:t>
      </w:r>
      <w:r w:rsidRPr="00CD53B8">
        <w:rPr>
          <w:i/>
        </w:rPr>
        <w:t>H. gowdeyi</w:t>
      </w:r>
      <w:r w:rsidRPr="00CD53B8">
        <w:t xml:space="preserve">, </w:t>
      </w:r>
      <w:r w:rsidRPr="00CD53B8">
        <w:rPr>
          <w:i/>
        </w:rPr>
        <w:t>N. magnafemoralis</w:t>
      </w:r>
      <w:r w:rsidRPr="00CD53B8">
        <w:t xml:space="preserve">, </w:t>
      </w:r>
      <w:r w:rsidRPr="00CD53B8">
        <w:rPr>
          <w:i/>
        </w:rPr>
        <w:t>E americanus</w:t>
      </w:r>
      <w:r w:rsidRPr="00CD53B8">
        <w:t xml:space="preserve">, and </w:t>
      </w:r>
      <w:r w:rsidRPr="00CD53B8">
        <w:rPr>
          <w:i/>
        </w:rPr>
        <w:t>L. pierci</w:t>
      </w:r>
      <w:r w:rsidRPr="00CD53B8">
        <w:t>).</w:t>
      </w:r>
    </w:p>
    <w:p w14:paraId="3D625977" w14:textId="77777777" w:rsidR="00500D31" w:rsidRPr="00CD53B8" w:rsidRDefault="00500D31" w:rsidP="00582C6A">
      <w:pPr>
        <w:ind w:firstLine="720"/>
      </w:pPr>
    </w:p>
    <w:p w14:paraId="010F0546" w14:textId="77777777" w:rsidR="00500D31" w:rsidRPr="00CD53B8" w:rsidRDefault="00500D31" w:rsidP="00B2078F">
      <w:pPr>
        <w:spacing w:line="480" w:lineRule="auto"/>
        <w:ind w:firstLine="720"/>
      </w:pPr>
      <w:r w:rsidRPr="00CD53B8">
        <w:t>Non-target insect seasonal patterns were also detected (</w:t>
      </w:r>
      <w:r w:rsidRPr="00CD53B8">
        <w:rPr>
          <w:b/>
        </w:rPr>
        <w:t>Table 3-4</w:t>
      </w:r>
      <w:r w:rsidRPr="00CD53B8">
        <w:t xml:space="preserve">). Collections were highest in the spring (February and April) for Psocoptera and Coleoptera (April). Mid-summer peaks of abundance occurred for Araneae, Collembola, Diptera, and Neuroptera. Fall collections were greatest for Hymenoptera and Trichoptera. Other groups such as Acari, Blattodea, and </w:t>
      </w:r>
      <w:r w:rsidRPr="00CD53B8">
        <w:lastRenderedPageBreak/>
        <w:t>Lepidoptera had several peaks of abundance. Month of collection did not affect Odonata and Orthoptera.</w:t>
      </w:r>
    </w:p>
    <w:p w14:paraId="3849F624" w14:textId="77777777" w:rsidR="00500D31" w:rsidRPr="00CD53B8" w:rsidRDefault="00500D31" w:rsidP="00582C6A">
      <w:pPr>
        <w:ind w:firstLine="720"/>
      </w:pPr>
    </w:p>
    <w:p w14:paraId="0874A743" w14:textId="537C7F4C" w:rsidR="00500D31" w:rsidRPr="00CD53B8" w:rsidRDefault="00500D31" w:rsidP="00B2078F">
      <w:pPr>
        <w:spacing w:line="480" w:lineRule="auto"/>
        <w:ind w:firstLine="720"/>
      </w:pPr>
      <w:r w:rsidRPr="00CD53B8">
        <w:t>Color of sticky cards affected composition of organisms collected (</w:t>
      </w:r>
      <w:r w:rsidRPr="00CD53B8">
        <w:rPr>
          <w:b/>
        </w:rPr>
        <w:t>Table 3-4</w:t>
      </w:r>
      <w:r w:rsidRPr="00CD53B8">
        <w:t xml:space="preserve">). Collections of overall thrips, Thripidae, combined </w:t>
      </w:r>
      <w:r w:rsidRPr="00CD53B8">
        <w:rPr>
          <w:i/>
        </w:rPr>
        <w:t>Frankliniella</w:t>
      </w:r>
      <w:r w:rsidRPr="00CD53B8">
        <w:t xml:space="preserve"> spp., </w:t>
      </w:r>
      <w:r w:rsidRPr="00CD53B8">
        <w:rPr>
          <w:i/>
        </w:rPr>
        <w:t>F. bispinosa</w:t>
      </w:r>
      <w:r w:rsidRPr="00CD53B8">
        <w:t xml:space="preserve">, </w:t>
      </w:r>
      <w:r w:rsidRPr="00CD53B8">
        <w:rPr>
          <w:i/>
        </w:rPr>
        <w:t>F. fusca</w:t>
      </w:r>
      <w:r w:rsidRPr="00CD53B8">
        <w:t xml:space="preserve">, </w:t>
      </w:r>
      <w:r w:rsidRPr="00CD53B8">
        <w:rPr>
          <w:i/>
        </w:rPr>
        <w:t>L. pierci,</w:t>
      </w:r>
      <w:r w:rsidRPr="00CD53B8">
        <w:t xml:space="preserve"> and </w:t>
      </w:r>
      <w:r w:rsidRPr="00CD53B8">
        <w:rPr>
          <w:i/>
        </w:rPr>
        <w:t>E. americanus</w:t>
      </w:r>
      <w:r w:rsidRPr="00CD53B8">
        <w:t xml:space="preserve"> were the same with both trap colors. Yellow traps were more attractive for </w:t>
      </w:r>
      <w:r w:rsidRPr="00CD53B8">
        <w:rPr>
          <w:i/>
        </w:rPr>
        <w:t>H. gowdeyi</w:t>
      </w:r>
      <w:r w:rsidRPr="00CD53B8">
        <w:t xml:space="preserve">, </w:t>
      </w:r>
      <w:r w:rsidRPr="00CD53B8">
        <w:rPr>
          <w:i/>
        </w:rPr>
        <w:t>K. flavipes</w:t>
      </w:r>
      <w:r w:rsidRPr="00CD53B8">
        <w:t xml:space="preserve">, </w:t>
      </w:r>
      <w:r w:rsidRPr="00CD53B8">
        <w:rPr>
          <w:i/>
        </w:rPr>
        <w:t>M. abdominalis</w:t>
      </w:r>
      <w:r w:rsidRPr="00CD53B8">
        <w:t xml:space="preserve">, </w:t>
      </w:r>
      <w:r w:rsidRPr="00CD53B8">
        <w:rPr>
          <w:i/>
        </w:rPr>
        <w:t>N. floridanus,</w:t>
      </w:r>
      <w:r w:rsidRPr="00CD53B8">
        <w:t xml:space="preserve"> and </w:t>
      </w:r>
      <w:r w:rsidRPr="00CD53B8">
        <w:rPr>
          <w:i/>
        </w:rPr>
        <w:t>T. tabaci</w:t>
      </w:r>
      <w:r w:rsidRPr="00CD53B8">
        <w:t xml:space="preserve"> while blue traps were more attractive to </w:t>
      </w:r>
      <w:r w:rsidRPr="00CD53B8">
        <w:rPr>
          <w:i/>
        </w:rPr>
        <w:t>K. maleulucus</w:t>
      </w:r>
      <w:r w:rsidRPr="00CD53B8">
        <w:t xml:space="preserve">, </w:t>
      </w:r>
      <w:r w:rsidRPr="00CD53B8">
        <w:rPr>
          <w:i/>
        </w:rPr>
        <w:t>N. magnafemoralis</w:t>
      </w:r>
      <w:r w:rsidRPr="00CD53B8">
        <w:t xml:space="preserve">, </w:t>
      </w:r>
      <w:r w:rsidRPr="00CD53B8">
        <w:rPr>
          <w:i/>
        </w:rPr>
        <w:t>F. accidentalis,</w:t>
      </w:r>
      <w:r w:rsidRPr="00CD53B8">
        <w:t xml:space="preserve"> and </w:t>
      </w:r>
      <w:r w:rsidRPr="00CD53B8">
        <w:rPr>
          <w:i/>
        </w:rPr>
        <w:t>F. tritici</w:t>
      </w:r>
      <w:r w:rsidRPr="00CD53B8">
        <w:t xml:space="preserve">. Non-target taxa with higher collections on yellow cards included Acari, Araneae, Blattodea, Coleoptera, Collembola, Diptera, </w:t>
      </w:r>
      <w:r w:rsidRPr="00CD53B8">
        <w:rPr>
          <w:i/>
        </w:rPr>
        <w:t>Homalodisca vitripennis</w:t>
      </w:r>
      <w:r w:rsidRPr="00CD53B8">
        <w:t>, Hymenoptera, Psocoptera</w:t>
      </w:r>
      <w:r w:rsidR="00340F1C" w:rsidRPr="00CD53B8">
        <w:t xml:space="preserve">. </w:t>
      </w:r>
      <w:r w:rsidRPr="00CD53B8">
        <w:t>Non-target taxa with higher collections on blue cards included Lepidoptera</w:t>
      </w:r>
      <w:r w:rsidR="00340F1C" w:rsidRPr="00CD53B8">
        <w:t xml:space="preserve"> and </w:t>
      </w:r>
      <w:r w:rsidRPr="00CD53B8">
        <w:t>Trichopter</w:t>
      </w:r>
      <w:r w:rsidR="00340F1C" w:rsidRPr="00CD53B8">
        <w:t>a.</w:t>
      </w:r>
      <w:r w:rsidRPr="00CD53B8">
        <w:t xml:space="preserve"> </w:t>
      </w:r>
    </w:p>
    <w:p w14:paraId="7E416EA8" w14:textId="77777777" w:rsidR="00500D31" w:rsidRPr="00CD53B8" w:rsidRDefault="00500D31" w:rsidP="00582C6A">
      <w:pPr>
        <w:ind w:firstLine="720"/>
      </w:pPr>
    </w:p>
    <w:p w14:paraId="2F3F2183" w14:textId="77777777" w:rsidR="00500D31" w:rsidRPr="00CD53B8" w:rsidRDefault="00500D31" w:rsidP="00B2078F">
      <w:pPr>
        <w:spacing w:line="480" w:lineRule="auto"/>
        <w:ind w:firstLine="720"/>
      </w:pPr>
      <w:r w:rsidRPr="00CD53B8">
        <w:t>The spatial position of the sticky cards within the field plots had an effect on some groups (</w:t>
      </w:r>
      <w:r w:rsidRPr="00CD53B8">
        <w:rPr>
          <w:b/>
        </w:rPr>
        <w:t>Table 3-5</w:t>
      </w:r>
      <w:r w:rsidRPr="00CD53B8">
        <w:t xml:space="preserve">). Overall, the end positions had the lowest numbers of Thysanoptera and a similar pattern was seen with Thripidae which was primarily comprised of </w:t>
      </w:r>
      <w:r w:rsidRPr="00CD53B8">
        <w:rPr>
          <w:i/>
        </w:rPr>
        <w:t>F. bispinosa</w:t>
      </w:r>
      <w:r w:rsidRPr="00CD53B8">
        <w:t xml:space="preserve">.  While there was no overall pattern for Phaleothripidae, larger number of </w:t>
      </w:r>
      <w:r w:rsidRPr="00CD53B8">
        <w:rPr>
          <w:i/>
        </w:rPr>
        <w:t>K. maleulucus</w:t>
      </w:r>
      <w:r w:rsidRPr="00CD53B8">
        <w:t xml:space="preserve"> were present in the center and end position, whereas larger numbers of </w:t>
      </w:r>
      <w:r w:rsidRPr="00CD53B8">
        <w:rPr>
          <w:i/>
        </w:rPr>
        <w:t>N. magnafemoralis</w:t>
      </w:r>
      <w:r w:rsidRPr="00CD53B8">
        <w:t xml:space="preserve"> were present in corner positions. While there was no overall pattern in Hemiptera, greater numbers of </w:t>
      </w:r>
      <w:r w:rsidRPr="00CD53B8">
        <w:rPr>
          <w:i/>
        </w:rPr>
        <w:t>Homalodisca vitripennis</w:t>
      </w:r>
      <w:r w:rsidRPr="00CD53B8">
        <w:t xml:space="preserve"> were collected from corner positions. </w:t>
      </w:r>
    </w:p>
    <w:p w14:paraId="23F56972" w14:textId="77777777" w:rsidR="00500D31" w:rsidRPr="00CD53B8" w:rsidRDefault="00500D31" w:rsidP="00582C6A">
      <w:pPr>
        <w:ind w:firstLine="720"/>
      </w:pPr>
    </w:p>
    <w:p w14:paraId="18DAFF80" w14:textId="77777777" w:rsidR="00500D31" w:rsidRPr="00CD53B8" w:rsidRDefault="00500D31" w:rsidP="00B2078F">
      <w:pPr>
        <w:spacing w:line="480" w:lineRule="auto"/>
        <w:ind w:firstLine="720"/>
      </w:pPr>
      <w:r w:rsidRPr="00CD53B8">
        <w:t xml:space="preserve">The timing of olive tree fruiting and flowering events in 2017 and 2018 are presented in </w:t>
      </w:r>
      <w:r w:rsidRPr="00CD53B8">
        <w:rPr>
          <w:b/>
        </w:rPr>
        <w:t>Figure 3-2</w:t>
      </w:r>
      <w:r w:rsidRPr="00CD53B8">
        <w:t xml:space="preserve">. While flowering occurred for three months in both years, it occurred approximately two months earlier in 2018 than in 2017. Thus, flowering overlapped for three months in 2017 and one month in 2017. Flower development initiated in late February 2018 and April 2017. Main fruiting events, however, such as fruit budding and development, were observed in the </w:t>
      </w:r>
      <w:r w:rsidRPr="00CD53B8">
        <w:lastRenderedPageBreak/>
        <w:t>same timeframe in 2017 and 2018 (</w:t>
      </w:r>
      <w:r w:rsidRPr="00CD53B8">
        <w:rPr>
          <w:b/>
        </w:rPr>
        <w:t>Figure 3-2</w:t>
      </w:r>
      <w:r w:rsidRPr="00CD53B8">
        <w:t>). Fruit bud development was observed in April. Fruit presence and ripening were observed from May until August. Fruit was observed on trees in areas outside of sampling areas as late as October 2018. Flowering was observed more heavily in 2018 than 2017. There were not enough incidents of flowering to statistically analyze the effect of flowering on Thysanoptera abundance during the growing season. Although no significant correlations could be made, the abundance of thrips occurred earlier and higher in 2018, similar to the earlier and heavier flower set in 2018 (</w:t>
      </w:r>
      <w:r w:rsidRPr="00CD53B8">
        <w:rPr>
          <w:b/>
        </w:rPr>
        <w:t>Figure 3-3</w:t>
      </w:r>
      <w:r w:rsidRPr="00CD53B8">
        <w:t xml:space="preserve">) The decline in thrips abundance from April to May was more pronounced in 2018 than 2017, which aligned with evidence of flowering being present through the month of May in 2017. Peak abundance coincided with flowering events of both years with April always the highest, followed by March. When mean abundance of thrips from both years were taken together, the overall trend in thrips abundance was the same. </w:t>
      </w:r>
    </w:p>
    <w:p w14:paraId="2488971C" w14:textId="77777777" w:rsidR="00500D31" w:rsidRPr="00CD53B8" w:rsidRDefault="00500D31" w:rsidP="00582C6A">
      <w:pPr>
        <w:rPr>
          <w:b/>
        </w:rPr>
      </w:pPr>
    </w:p>
    <w:p w14:paraId="2719DD32" w14:textId="77777777" w:rsidR="00500D31" w:rsidRPr="00CD53B8" w:rsidRDefault="00500D31" w:rsidP="00B2078F">
      <w:pPr>
        <w:spacing w:line="480" w:lineRule="auto"/>
      </w:pPr>
      <w:bookmarkStart w:id="81" w:name="DiscCH3"/>
      <w:r w:rsidRPr="00CD53B8">
        <w:rPr>
          <w:b/>
        </w:rPr>
        <w:t>Discussion</w:t>
      </w:r>
      <w:r w:rsidRPr="00CD53B8">
        <w:t xml:space="preserve"> </w:t>
      </w:r>
    </w:p>
    <w:bookmarkEnd w:id="81"/>
    <w:p w14:paraId="2647A0B5" w14:textId="77777777" w:rsidR="00500D31" w:rsidRPr="00CD53B8" w:rsidRDefault="00500D31" w:rsidP="00582C6A"/>
    <w:p w14:paraId="24ECF58E" w14:textId="77777777" w:rsidR="00500D31" w:rsidRPr="00CD53B8" w:rsidRDefault="00500D31" w:rsidP="00B2078F">
      <w:pPr>
        <w:spacing w:line="480" w:lineRule="auto"/>
        <w:ind w:firstLine="720"/>
      </w:pPr>
      <w:r w:rsidRPr="00CD53B8">
        <w:t xml:space="preserve">Flower-infesting thrips in the genus </w:t>
      </w:r>
      <w:r w:rsidRPr="00CD53B8">
        <w:rPr>
          <w:i/>
        </w:rPr>
        <w:t xml:space="preserve">Frankliniella </w:t>
      </w:r>
      <w:r w:rsidRPr="00CD53B8">
        <w:t xml:space="preserve">were the most common thrips collected, with </w:t>
      </w:r>
      <w:r w:rsidRPr="00CD53B8">
        <w:rPr>
          <w:i/>
        </w:rPr>
        <w:t xml:space="preserve">Frankliniella bispinosa </w:t>
      </w:r>
      <w:r w:rsidRPr="00CD53B8">
        <w:t>was the most abundantly encountered species. This species</w:t>
      </w:r>
      <w:r w:rsidRPr="00CD53B8">
        <w:rPr>
          <w:i/>
        </w:rPr>
        <w:t xml:space="preserve"> </w:t>
      </w:r>
      <w:r w:rsidRPr="00CD53B8">
        <w:t xml:space="preserve">has only been documented in Florida, Georgia, and Alabama (Diffie et al. 2008; Funderburk et al. 2007). This finding is similar to other studies of Thysanoptera in Florida (Allan and Gillett-Kaufman 2018; Liburd et al. 2009; Childers and Nakahara 2006; Cluever et al. 2016). In a survey of seven different mid central Florida citrus orchards, </w:t>
      </w:r>
      <w:r w:rsidRPr="00CD53B8">
        <w:rPr>
          <w:i/>
        </w:rPr>
        <w:t xml:space="preserve">Frankliniella bispinosa </w:t>
      </w:r>
      <w:r w:rsidRPr="00CD53B8">
        <w:t>was the most abundant thrips species encountered (Childers and Nakahara 2006). In citrus, this species is associated with</w:t>
      </w:r>
      <w:r w:rsidRPr="00CD53B8">
        <w:rPr>
          <w:i/>
        </w:rPr>
        <w:t xml:space="preserve"> </w:t>
      </w:r>
      <w:r w:rsidRPr="00CD53B8">
        <w:t xml:space="preserve">premature flower drop resulting yield loss in fruit (Childers and Achor 1991). Similarly, in two central Florida rabbiteye and southern highbush blueberry fields 95% of </w:t>
      </w:r>
      <w:r w:rsidRPr="00CD53B8">
        <w:lastRenderedPageBreak/>
        <w:t xml:space="preserve">thysanopteran pests were </w:t>
      </w:r>
      <w:r w:rsidRPr="00CD53B8">
        <w:rPr>
          <w:i/>
        </w:rPr>
        <w:t>Frankliniella bispinosa</w:t>
      </w:r>
      <w:r w:rsidRPr="00CD53B8">
        <w:t xml:space="preserve"> (Liburd et al. 2009). Flower thrips were considered to be pests not only of blueberry flowers, but of developing fruit as well. In Australia, two species of Thripidae, plague thrips </w:t>
      </w:r>
      <w:r w:rsidRPr="00CD53B8">
        <w:rPr>
          <w:i/>
        </w:rPr>
        <w:t>Thrips imagines</w:t>
      </w:r>
      <w:r w:rsidRPr="00CD53B8">
        <w:t xml:space="preserve"> and western flower thrips </w:t>
      </w:r>
      <w:r w:rsidRPr="00CD53B8">
        <w:rPr>
          <w:i/>
        </w:rPr>
        <w:t>Frankliniella occidentalis</w:t>
      </w:r>
      <w:r w:rsidRPr="00CD53B8">
        <w:t xml:space="preserve">, are considered responsible for flower infestations resulting in scarred and misshapen fruit (Spooner-Hart et al. 2007). </w:t>
      </w:r>
      <w:r w:rsidRPr="00CD53B8">
        <w:rPr>
          <w:i/>
        </w:rPr>
        <w:t>Frankliniella occidentalis</w:t>
      </w:r>
      <w:r w:rsidRPr="00CD53B8">
        <w:t xml:space="preserve"> is considered the major thrips pest in California olives (Daane et al. 2005).</w:t>
      </w:r>
    </w:p>
    <w:p w14:paraId="31950C19" w14:textId="77777777" w:rsidR="00500D31" w:rsidRPr="00CD53B8" w:rsidRDefault="00500D31" w:rsidP="00582C6A">
      <w:pPr>
        <w:ind w:firstLine="720"/>
      </w:pPr>
    </w:p>
    <w:p w14:paraId="3DFDE7CF" w14:textId="77777777" w:rsidR="00500D31" w:rsidRPr="00CD53B8" w:rsidRDefault="00500D31" w:rsidP="00B2078F">
      <w:pPr>
        <w:spacing w:line="480" w:lineRule="auto"/>
        <w:ind w:firstLine="720"/>
      </w:pPr>
      <w:r w:rsidRPr="00CD53B8">
        <w:t xml:space="preserve">Other </w:t>
      </w:r>
      <w:r w:rsidRPr="00CD53B8">
        <w:rPr>
          <w:i/>
        </w:rPr>
        <w:t>Frankliniella</w:t>
      </w:r>
      <w:r w:rsidRPr="00CD53B8">
        <w:t xml:space="preserve"> species collected included species that feed on flowers as well as leaves.  Polyphagous species included </w:t>
      </w:r>
      <w:r w:rsidRPr="00CD53B8">
        <w:rPr>
          <w:i/>
        </w:rPr>
        <w:t>F. fusca</w:t>
      </w:r>
      <w:r w:rsidRPr="00CD53B8">
        <w:t xml:space="preserve"> which is important as a pest of field crops in the southeastern USA (Reitz et al. 2003) and </w:t>
      </w:r>
      <w:r w:rsidRPr="00CD53B8">
        <w:rPr>
          <w:i/>
        </w:rPr>
        <w:t>F. gossypiana</w:t>
      </w:r>
      <w:r w:rsidRPr="00CD53B8">
        <w:t xml:space="preserve"> which is associated with a range of flower species but not recorded as a pest (Hoddle et al. 2012). Both </w:t>
      </w:r>
      <w:r w:rsidRPr="00CD53B8">
        <w:rPr>
          <w:i/>
        </w:rPr>
        <w:t>F. occidentalis</w:t>
      </w:r>
      <w:r w:rsidRPr="00CD53B8">
        <w:t xml:space="preserve"> and </w:t>
      </w:r>
      <w:r w:rsidRPr="00CD53B8">
        <w:rPr>
          <w:i/>
        </w:rPr>
        <w:t>F. tritici</w:t>
      </w:r>
      <w:r w:rsidRPr="00CD53B8">
        <w:t xml:space="preserve"> are relatively common species on wild plant species in Florida and the southeastern USA with economic damage to many crops caused by </w:t>
      </w:r>
      <w:r w:rsidRPr="00CD53B8">
        <w:rPr>
          <w:i/>
        </w:rPr>
        <w:t>F. occidentalis</w:t>
      </w:r>
      <w:r w:rsidRPr="00CD53B8">
        <w:t xml:space="preserve"> (Chellemi et al. 1994; Reitz 2008).  </w:t>
      </w:r>
      <w:r w:rsidRPr="00CD53B8">
        <w:rPr>
          <w:i/>
        </w:rPr>
        <w:t>F. tritici</w:t>
      </w:r>
      <w:r w:rsidRPr="00CD53B8">
        <w:t xml:space="preserve"> has been associated with crop damage, particularly roses (Reitz 2008). Seasonal abundance of these species in Florida differ, with </w:t>
      </w:r>
      <w:r w:rsidRPr="00CD53B8">
        <w:rPr>
          <w:i/>
        </w:rPr>
        <w:t>F. tritici</w:t>
      </w:r>
      <w:r w:rsidRPr="00CD53B8">
        <w:t xml:space="preserve"> most common in late spring and late summer, </w:t>
      </w:r>
      <w:r w:rsidRPr="00CD53B8">
        <w:rPr>
          <w:i/>
        </w:rPr>
        <w:t>F. bispinosa</w:t>
      </w:r>
      <w:r w:rsidRPr="00CD53B8">
        <w:t xml:space="preserve"> in June and July, and </w:t>
      </w:r>
      <w:r w:rsidRPr="00CD53B8">
        <w:rPr>
          <w:i/>
        </w:rPr>
        <w:t>F. occidentalis</w:t>
      </w:r>
      <w:r w:rsidRPr="00CD53B8">
        <w:t xml:space="preserve"> in late February and April (Chellemi et al. 1994).</w:t>
      </w:r>
    </w:p>
    <w:p w14:paraId="50B2CA0A" w14:textId="77777777" w:rsidR="00500D31" w:rsidRPr="00CD53B8" w:rsidRDefault="00500D31" w:rsidP="00582C6A">
      <w:pPr>
        <w:ind w:firstLine="720"/>
      </w:pPr>
    </w:p>
    <w:p w14:paraId="75FDB34D" w14:textId="77777777" w:rsidR="00500D31" w:rsidRPr="00CD53B8" w:rsidRDefault="00500D31" w:rsidP="00B2078F">
      <w:pPr>
        <w:spacing w:line="480" w:lineRule="auto"/>
        <w:ind w:firstLine="720"/>
      </w:pPr>
      <w:r w:rsidRPr="00CD53B8">
        <w:t xml:space="preserve">The peak abundance of </w:t>
      </w:r>
      <w:r w:rsidRPr="00CD53B8">
        <w:rPr>
          <w:i/>
        </w:rPr>
        <w:t xml:space="preserve">Frankliniella </w:t>
      </w:r>
      <w:r w:rsidRPr="00CD53B8">
        <w:t xml:space="preserve">species was noted in April of both years, which coincided with flowering and initial fruit budding in olive trees. Due to relatively few observations overall, it was not possible to statistically correlate flowering in the olive groves with peak presence of pest flower thrips. It is probable that the flower thrips are moving from surrounding flowering plants into the groves, or from flowering plants in the inter-row areas to the olive trees. The pest species, </w:t>
      </w:r>
      <w:r w:rsidRPr="00CD53B8">
        <w:rPr>
          <w:i/>
        </w:rPr>
        <w:t>T. imagines</w:t>
      </w:r>
      <w:r w:rsidRPr="00CD53B8">
        <w:t xml:space="preserve"> and </w:t>
      </w:r>
      <w:r w:rsidRPr="00CD53B8">
        <w:rPr>
          <w:i/>
        </w:rPr>
        <w:t>F. occidentalis</w:t>
      </w:r>
      <w:r w:rsidRPr="00CD53B8">
        <w:t xml:space="preserve">, of Australian olive are thought </w:t>
      </w:r>
      <w:r w:rsidRPr="00CD53B8">
        <w:lastRenderedPageBreak/>
        <w:t xml:space="preserve">to feed on understory flowering weeds and adjacent flowers in and then move into the olive groves beginning in spring (Spooner-Hart et al. 2007). </w:t>
      </w:r>
      <w:r w:rsidRPr="00CD53B8">
        <w:rPr>
          <w:i/>
        </w:rPr>
        <w:t xml:space="preserve">Thrips imagines </w:t>
      </w:r>
      <w:r w:rsidRPr="00CD53B8">
        <w:t>is found more commonly in Australian olive flower tap samples and on sticky card traps. The rather sharp drop in overall flower thrips pest groups after April and major flowering may indicate that the thrips are not feeding on other important parts of the plant such as fruit during the remainder of the growing season. The relatively few instances of flowering and fruiting in the olive groves likely reflected the relatively young age of the groves, and response to unseasonally severe cold weather in early spring in both years</w:t>
      </w:r>
      <w:r w:rsidRPr="00CD53B8">
        <w:rPr>
          <w:b/>
        </w:rPr>
        <w:t xml:space="preserve">. </w:t>
      </w:r>
      <w:r w:rsidRPr="00CD53B8">
        <w:t xml:space="preserve">As a result of the low flowering, it was difficult to quantify any significant or direct correlation between thrips abundance, flowering, and any feeding damage effects on subsequent fruiting. As groves mature, the continued monitoring of abundance of </w:t>
      </w:r>
      <w:r w:rsidRPr="00CD53B8">
        <w:rPr>
          <w:i/>
        </w:rPr>
        <w:t xml:space="preserve">Frankliniella </w:t>
      </w:r>
      <w:r w:rsidRPr="00CD53B8">
        <w:t xml:space="preserve">species within the groves is needed to determine if the thrips move into olive groves during the short 7 to 10-day flowering period, or if they are abundant on surrounding flowering weeds and other vegetation coinciding with olive flowering. The determination of a correlation between olive flowering and flower thrips would identify economic thresholds of </w:t>
      </w:r>
      <w:r w:rsidRPr="00CD53B8">
        <w:rPr>
          <w:i/>
        </w:rPr>
        <w:t xml:space="preserve">Frankliniella </w:t>
      </w:r>
      <w:r w:rsidRPr="00CD53B8">
        <w:t>species that could warrant control to prevent subsequent fruit damage. A study done to evaluate olive grove management strategies based on insect orders pre and post-bloom in Córdoba and Grenada, Spain, found that in five out of six groves surveyed, Thysanoptera were more abundant in categorized pre-blooming conditions during the month of May than in post-blooming conditions during collections in June, although the differences were not statistically significant (Cotes et al. 2011). Many studies in Florida agroecosystems show a strong relationship between bloom periods and thrips abundance (Liburd et al. 2009; Chellemi et al. 1994; Allan and Gillett-Kaufman 2018; Frantz and Mellinger 2009; Oskere et al. 2009).</w:t>
      </w:r>
    </w:p>
    <w:p w14:paraId="20D490BA" w14:textId="77777777" w:rsidR="00500D31" w:rsidRPr="00CD53B8" w:rsidRDefault="00500D31" w:rsidP="00582C6A">
      <w:pPr>
        <w:ind w:firstLine="720"/>
      </w:pPr>
    </w:p>
    <w:p w14:paraId="15C0FDE0" w14:textId="2169E434" w:rsidR="00500D31" w:rsidRPr="00CD53B8" w:rsidRDefault="00500D31" w:rsidP="00B2078F">
      <w:pPr>
        <w:spacing w:line="480" w:lineRule="auto"/>
        <w:ind w:firstLine="720"/>
      </w:pPr>
      <w:r w:rsidRPr="00CD53B8">
        <w:lastRenderedPageBreak/>
        <w:t xml:space="preserve">Other thrips species considered phytophagous from Thripidae included </w:t>
      </w:r>
      <w:r w:rsidR="00340F1C" w:rsidRPr="00CD53B8">
        <w:rPr>
          <w:i/>
        </w:rPr>
        <w:t>E.</w:t>
      </w:r>
      <w:r w:rsidRPr="00CD53B8">
        <w:rPr>
          <w:i/>
        </w:rPr>
        <w:t xml:space="preserve"> americanus</w:t>
      </w:r>
      <w:r w:rsidRPr="00CD53B8">
        <w:t xml:space="preserve">, </w:t>
      </w:r>
      <w:r w:rsidR="00340F1C" w:rsidRPr="00CD53B8">
        <w:rPr>
          <w:i/>
        </w:rPr>
        <w:t>H.</w:t>
      </w:r>
      <w:r w:rsidRPr="00CD53B8">
        <w:rPr>
          <w:i/>
        </w:rPr>
        <w:t xml:space="preserve"> hemorrhoidalis</w:t>
      </w:r>
      <w:r w:rsidRPr="00CD53B8">
        <w:t xml:space="preserve">, </w:t>
      </w:r>
      <w:r w:rsidR="00340F1C" w:rsidRPr="00CD53B8">
        <w:rPr>
          <w:i/>
        </w:rPr>
        <w:t>L.</w:t>
      </w:r>
      <w:r w:rsidRPr="00CD53B8">
        <w:rPr>
          <w:i/>
        </w:rPr>
        <w:t xml:space="preserve"> piercei, </w:t>
      </w:r>
      <w:r w:rsidR="00340F1C" w:rsidRPr="00CD53B8">
        <w:rPr>
          <w:i/>
        </w:rPr>
        <w:t>M.</w:t>
      </w:r>
      <w:r w:rsidRPr="00CD53B8">
        <w:rPr>
          <w:i/>
        </w:rPr>
        <w:t xml:space="preserve"> abdominalis, </w:t>
      </w:r>
      <w:r w:rsidR="00340F1C" w:rsidRPr="00CD53B8">
        <w:rPr>
          <w:i/>
        </w:rPr>
        <w:t>N.</w:t>
      </w:r>
      <w:r w:rsidRPr="00CD53B8">
        <w:rPr>
          <w:i/>
        </w:rPr>
        <w:t xml:space="preserve"> floridanus, </w:t>
      </w:r>
      <w:r w:rsidR="00340F1C" w:rsidRPr="00CD53B8">
        <w:rPr>
          <w:i/>
        </w:rPr>
        <w:t>T.</w:t>
      </w:r>
      <w:r w:rsidRPr="00CD53B8">
        <w:rPr>
          <w:i/>
        </w:rPr>
        <w:t xml:space="preserve"> tabaci</w:t>
      </w:r>
      <w:r w:rsidRPr="00CD53B8">
        <w:t xml:space="preserve">, and multiple species from the genus </w:t>
      </w:r>
      <w:r w:rsidRPr="00CD53B8">
        <w:rPr>
          <w:i/>
        </w:rPr>
        <w:t>Frankliniella</w:t>
      </w:r>
      <w:r w:rsidRPr="00CD53B8">
        <w:t xml:space="preserve">, including </w:t>
      </w:r>
      <w:r w:rsidRPr="00CD53B8">
        <w:rPr>
          <w:i/>
        </w:rPr>
        <w:t>F. fusca</w:t>
      </w:r>
      <w:r w:rsidRPr="00CD53B8">
        <w:t xml:space="preserve">, </w:t>
      </w:r>
      <w:r w:rsidRPr="00CD53B8">
        <w:rPr>
          <w:i/>
        </w:rPr>
        <w:t>F. gossypiana</w:t>
      </w:r>
      <w:r w:rsidRPr="00CD53B8">
        <w:t xml:space="preserve">, </w:t>
      </w:r>
      <w:r w:rsidRPr="00CD53B8">
        <w:rPr>
          <w:i/>
        </w:rPr>
        <w:t>F. occidentalis</w:t>
      </w:r>
      <w:r w:rsidRPr="00CD53B8">
        <w:t xml:space="preserve">, and </w:t>
      </w:r>
      <w:r w:rsidRPr="00CD53B8">
        <w:rPr>
          <w:i/>
        </w:rPr>
        <w:t>F. tritici</w:t>
      </w:r>
      <w:r w:rsidRPr="00CD53B8">
        <w:t xml:space="preserve">. Of these species, </w:t>
      </w:r>
      <w:r w:rsidRPr="00CD53B8">
        <w:rPr>
          <w:i/>
        </w:rPr>
        <w:t>N. floridanus</w:t>
      </w:r>
      <w:r w:rsidRPr="00CD53B8">
        <w:t xml:space="preserve"> is not considered a pest in Florida (Childers and Nakahara 2006). </w:t>
      </w:r>
      <w:r w:rsidRPr="00CD53B8">
        <w:rPr>
          <w:i/>
        </w:rPr>
        <w:t>Echinothrips americanus</w:t>
      </w:r>
      <w:r w:rsidRPr="00CD53B8">
        <w:t xml:space="preserve"> is a polyphagous leaf-feeding species reported from at least 40 cultivated and 59 native host plants (Oetting et al. 1993). </w:t>
      </w:r>
      <w:r w:rsidRPr="00CD53B8">
        <w:rPr>
          <w:i/>
        </w:rPr>
        <w:t>Heliothrips haemorrhoidalis</w:t>
      </w:r>
      <w:r w:rsidRPr="00CD53B8">
        <w:t xml:space="preserve"> known to have a broad host range and complete its life cycle on foliage (Del Bene et al. 1998), was reported only from citrus trees and not from ground cover by Childers and Nakahara 2006). It also is known to cause damage to the fruit of red grapefruit in Florida (Childers and Stansly 2005). </w:t>
      </w:r>
      <w:r w:rsidRPr="00CD53B8">
        <w:rPr>
          <w:i/>
        </w:rPr>
        <w:t xml:space="preserve">Leucothrips pierci </w:t>
      </w:r>
      <w:r w:rsidRPr="00CD53B8">
        <w:t>feeds on the foliage and fruit of a variety of economically important crops, such as the leaves and fruit of solanaceous plants such as pepper (</w:t>
      </w:r>
      <w:r w:rsidRPr="00CD53B8">
        <w:rPr>
          <w:i/>
        </w:rPr>
        <w:t>Capsicum annuum</w:t>
      </w:r>
      <w:r w:rsidRPr="00CD53B8">
        <w:t xml:space="preserve"> L.), eggplant (</w:t>
      </w:r>
      <w:r w:rsidRPr="00CD53B8">
        <w:rPr>
          <w:i/>
        </w:rPr>
        <w:t>Solanum melanogena</w:t>
      </w:r>
      <w:r w:rsidRPr="00CD53B8">
        <w:t xml:space="preserve"> L.), (Zamar et al. 2014), as well as other non-agricultural host plants such as redbud trees (</w:t>
      </w:r>
      <w:r w:rsidRPr="00CD53B8">
        <w:rPr>
          <w:i/>
        </w:rPr>
        <w:t xml:space="preserve">Cercis canadensis </w:t>
      </w:r>
      <w:r w:rsidRPr="00CD53B8">
        <w:t xml:space="preserve">L.) (Stannard 1968). </w:t>
      </w:r>
      <w:r w:rsidRPr="00CD53B8">
        <w:rPr>
          <w:i/>
        </w:rPr>
        <w:t>Microcephalothrips abdominalis</w:t>
      </w:r>
      <w:r w:rsidRPr="00CD53B8">
        <w:t xml:space="preserve"> is generally considered a pest of flowers in the family Compositae (Bailey 1937). This species was reported by Childers and Nakahara (2006) as more abundant in vine and ground cover plants than in citrus trees. Little is known about </w:t>
      </w:r>
      <w:r w:rsidR="00340F1C" w:rsidRPr="00CD53B8">
        <w:rPr>
          <w:i/>
        </w:rPr>
        <w:t>N.</w:t>
      </w:r>
      <w:r w:rsidRPr="00CD53B8">
        <w:rPr>
          <w:i/>
        </w:rPr>
        <w:t xml:space="preserve"> floridana</w:t>
      </w:r>
      <w:r w:rsidRPr="00CD53B8">
        <w:t xml:space="preserve"> which is found throughout Florida (Childers and Nakahara 2006). A few specimens of the polyphagous species, </w:t>
      </w:r>
      <w:r w:rsidR="00340F1C" w:rsidRPr="00CD53B8">
        <w:rPr>
          <w:i/>
        </w:rPr>
        <w:t>T.</w:t>
      </w:r>
      <w:r w:rsidRPr="00CD53B8">
        <w:rPr>
          <w:i/>
        </w:rPr>
        <w:t xml:space="preserve"> tabaci</w:t>
      </w:r>
      <w:r w:rsidRPr="00CD53B8">
        <w:t xml:space="preserve">, were encountered.  This species feed on leaves and flowers and have been associated with damage of onion, garlic as well as potatoes and greenhouse crops (Hoddle et al. 2012). Of </w:t>
      </w:r>
      <w:r w:rsidRPr="00CD53B8">
        <w:rPr>
          <w:i/>
        </w:rPr>
        <w:t xml:space="preserve">Frankliniella </w:t>
      </w:r>
      <w:r w:rsidRPr="00CD53B8">
        <w:t xml:space="preserve">spp. besides the most dominant species, </w:t>
      </w:r>
      <w:r w:rsidRPr="00CD53B8">
        <w:rPr>
          <w:i/>
        </w:rPr>
        <w:t>F. bispinosa</w:t>
      </w:r>
      <w:r w:rsidRPr="00CD53B8">
        <w:t xml:space="preserve">, that were encountered, </w:t>
      </w:r>
      <w:r w:rsidRPr="00CD53B8">
        <w:rPr>
          <w:i/>
        </w:rPr>
        <w:t xml:space="preserve">F. tritici </w:t>
      </w:r>
      <w:r w:rsidRPr="00CD53B8">
        <w:t xml:space="preserve">was most dominant. </w:t>
      </w:r>
      <w:r w:rsidRPr="00CD53B8">
        <w:rPr>
          <w:i/>
        </w:rPr>
        <w:t xml:space="preserve">Frankliniella tritici </w:t>
      </w:r>
      <w:r w:rsidRPr="00CD53B8">
        <w:t xml:space="preserve">is considered one of the most abundant thrips species in the southeastern United States (Reitz 2008). Although </w:t>
      </w:r>
      <w:r w:rsidRPr="00CD53B8">
        <w:rPr>
          <w:i/>
        </w:rPr>
        <w:t xml:space="preserve">Frankliniella occidentalis </w:t>
      </w:r>
      <w:r w:rsidRPr="00CD53B8">
        <w:t xml:space="preserve">was the third most encountered thrips species and has been documented in California and Australia as </w:t>
      </w:r>
      <w:r w:rsidRPr="00CD53B8">
        <w:lastRenderedPageBreak/>
        <w:t xml:space="preserve">a primary pest of olive (Spooner-Hart et al. 2007; Daane et al. 2005), Florida scientists postulate that </w:t>
      </w:r>
      <w:r w:rsidRPr="00CD53B8">
        <w:rPr>
          <w:i/>
        </w:rPr>
        <w:t>F. tritici</w:t>
      </w:r>
      <w:r w:rsidRPr="00CD53B8">
        <w:t xml:space="preserve"> may develop and oviposit at higher rates than </w:t>
      </w:r>
      <w:r w:rsidRPr="00CD53B8">
        <w:rPr>
          <w:i/>
        </w:rPr>
        <w:t>F. occidentalis</w:t>
      </w:r>
      <w:r w:rsidRPr="00CD53B8">
        <w:t xml:space="preserve"> (Reitz 2008). The third most abundant </w:t>
      </w:r>
      <w:r w:rsidRPr="00CD53B8">
        <w:rPr>
          <w:i/>
        </w:rPr>
        <w:t xml:space="preserve">Frankliniella </w:t>
      </w:r>
      <w:r w:rsidRPr="00CD53B8">
        <w:t xml:space="preserve">sp. was </w:t>
      </w:r>
      <w:r w:rsidRPr="00CD53B8">
        <w:rPr>
          <w:i/>
        </w:rPr>
        <w:t>F. fusca</w:t>
      </w:r>
      <w:r w:rsidRPr="00CD53B8">
        <w:t xml:space="preserve">, which typically feeds on the new plant growth such as shoots, and are a common pest of many agricultural and ornamental crops such as tobacco, peanut, watermelon, tomato, pepper, and cotton (Jones 2005; Anathakrishman 1993). Only one </w:t>
      </w:r>
      <w:r w:rsidRPr="00CD53B8">
        <w:rPr>
          <w:i/>
        </w:rPr>
        <w:t xml:space="preserve">F. gossypiana </w:t>
      </w:r>
      <w:r w:rsidRPr="00CD53B8">
        <w:t xml:space="preserve">was detected, and this species is considered to reproduce in flowers including </w:t>
      </w:r>
      <w:r w:rsidRPr="00CD53B8">
        <w:rPr>
          <w:rStyle w:val="Emphasis"/>
          <w:color w:val="000000"/>
        </w:rPr>
        <w:t xml:space="preserve">Ipomoea </w:t>
      </w:r>
      <w:r w:rsidRPr="00CD53B8">
        <w:rPr>
          <w:rStyle w:val="Emphasis"/>
          <w:i w:val="0"/>
          <w:color w:val="000000"/>
        </w:rPr>
        <w:t xml:space="preserve">spp. (Hoddle et al. 2012). Childers and Nakahara (2006) recorded this species in citrus, however they only detected it in ground cover plant samples. This may indicate that </w:t>
      </w:r>
      <w:r w:rsidRPr="00CD53B8">
        <w:rPr>
          <w:rStyle w:val="Emphasis"/>
          <w:color w:val="000000"/>
        </w:rPr>
        <w:t xml:space="preserve">F. fusca </w:t>
      </w:r>
      <w:r w:rsidRPr="00CD53B8">
        <w:rPr>
          <w:rStyle w:val="Emphasis"/>
          <w:i w:val="0"/>
          <w:color w:val="000000"/>
        </w:rPr>
        <w:t>prefers flowering weed species in the groves to olive flowers.</w:t>
      </w:r>
      <w:r w:rsidRPr="00CD53B8">
        <w:rPr>
          <w:rStyle w:val="Emphasis"/>
          <w:color w:val="000000"/>
        </w:rPr>
        <w:t xml:space="preserve"> </w:t>
      </w:r>
    </w:p>
    <w:p w14:paraId="27D826BC" w14:textId="77777777" w:rsidR="00500D31" w:rsidRPr="00CD53B8" w:rsidRDefault="00500D31" w:rsidP="00582C6A">
      <w:pPr>
        <w:ind w:firstLine="720"/>
      </w:pPr>
    </w:p>
    <w:p w14:paraId="2A52C228" w14:textId="4E722120" w:rsidR="00500D31" w:rsidRPr="00CD53B8" w:rsidRDefault="00500D31" w:rsidP="00B2078F">
      <w:pPr>
        <w:spacing w:line="480" w:lineRule="auto"/>
        <w:ind w:firstLine="720"/>
      </w:pPr>
      <w:r w:rsidRPr="00CD53B8">
        <w:t xml:space="preserve">Phytophagous thrips species collected from Phlaleothripidae included </w:t>
      </w:r>
      <w:r w:rsidR="00340F1C" w:rsidRPr="00CD53B8">
        <w:rPr>
          <w:i/>
        </w:rPr>
        <w:t>H.</w:t>
      </w:r>
      <w:r w:rsidRPr="00CD53B8">
        <w:rPr>
          <w:i/>
        </w:rPr>
        <w:t xml:space="preserve"> gowdeyi</w:t>
      </w:r>
      <w:r w:rsidRPr="00CD53B8">
        <w:t xml:space="preserve">, </w:t>
      </w:r>
      <w:r w:rsidR="00340F1C" w:rsidRPr="00CD53B8">
        <w:rPr>
          <w:i/>
        </w:rPr>
        <w:t>L.</w:t>
      </w:r>
      <w:r w:rsidRPr="00CD53B8">
        <w:rPr>
          <w:i/>
        </w:rPr>
        <w:t xml:space="preserve"> floridensis</w:t>
      </w:r>
      <w:r w:rsidRPr="00CD53B8">
        <w:t xml:space="preserve"> and </w:t>
      </w:r>
      <w:r w:rsidR="00340F1C" w:rsidRPr="00CD53B8">
        <w:rPr>
          <w:i/>
        </w:rPr>
        <w:t>N.</w:t>
      </w:r>
      <w:r w:rsidRPr="00CD53B8">
        <w:rPr>
          <w:i/>
        </w:rPr>
        <w:t xml:space="preserve"> magnafemoralis</w:t>
      </w:r>
      <w:r w:rsidRPr="00CD53B8">
        <w:t xml:space="preserve">. </w:t>
      </w:r>
      <w:r w:rsidRPr="00CD53B8">
        <w:rPr>
          <w:i/>
        </w:rPr>
        <w:t xml:space="preserve">Haplothrips gowdeyi </w:t>
      </w:r>
      <w:r w:rsidRPr="00CD53B8">
        <w:t>is a</w:t>
      </w:r>
      <w:r w:rsidRPr="00CD53B8">
        <w:rPr>
          <w:i/>
        </w:rPr>
        <w:t xml:space="preserve"> </w:t>
      </w:r>
      <w:r w:rsidRPr="00CD53B8">
        <w:t xml:space="preserve">generalist pest of flowers (Nakahara and Hilburn 1989) and reportedly more abundant on ground cover and citrus tree canopies in Florida (Childers and Nakahara 2006). </w:t>
      </w:r>
      <w:r w:rsidRPr="00CD53B8">
        <w:rPr>
          <w:i/>
        </w:rPr>
        <w:t>Liothrips floridensis</w:t>
      </w:r>
      <w:r w:rsidRPr="00CD53B8">
        <w:t xml:space="preserve"> is specific to camphor trees, known from Florida (Yothers 1924) and more recently has been established in California (Hoddle et al. 2012). Presumably in the current study, thrips were associated with camphor trees in an adjacent wooded area. Of note, this species was only collected on sticky traps, not in tap or brush samples (Chapter 2) indicating that they are not residing in the olive trees but captured in flight around the trees. The less common species, </w:t>
      </w:r>
      <w:r w:rsidRPr="00CD53B8">
        <w:rPr>
          <w:i/>
        </w:rPr>
        <w:t>N. magnafemoralis</w:t>
      </w:r>
      <w:r w:rsidRPr="00CD53B8">
        <w:t>, had been reported from citrus in Florida (Childers and Nakahara 2006). These less common species do not appear to pose a threat to olive trees.</w:t>
      </w:r>
    </w:p>
    <w:p w14:paraId="43EF336D" w14:textId="77777777" w:rsidR="00500D31" w:rsidRPr="00CD53B8" w:rsidRDefault="00500D31" w:rsidP="00582C6A">
      <w:pPr>
        <w:ind w:firstLine="720"/>
      </w:pPr>
    </w:p>
    <w:p w14:paraId="4A94AD98" w14:textId="2E29B2AB" w:rsidR="00500D31" w:rsidRPr="00CD53B8" w:rsidRDefault="00500D31" w:rsidP="00B2078F">
      <w:pPr>
        <w:spacing w:line="480" w:lineRule="auto"/>
        <w:ind w:firstLine="720"/>
      </w:pPr>
      <w:r w:rsidRPr="00CD53B8">
        <w:t xml:space="preserve"> An olive-specific thrips species, </w:t>
      </w:r>
      <w:r w:rsidR="00340F1C" w:rsidRPr="00CD53B8">
        <w:rPr>
          <w:i/>
        </w:rPr>
        <w:t>L.</w:t>
      </w:r>
      <w:r w:rsidRPr="00CD53B8">
        <w:rPr>
          <w:i/>
        </w:rPr>
        <w:t xml:space="preserve"> oleae</w:t>
      </w:r>
      <w:r w:rsidRPr="00CD53B8">
        <w:t xml:space="preserve"> (Costa), is currently only known to be established throughout the Mediterranean and eastern Africa (Haber and Mifsud 2007). This </w:t>
      </w:r>
      <w:r w:rsidRPr="00CD53B8">
        <w:lastRenderedPageBreak/>
        <w:t>species</w:t>
      </w:r>
      <w:r w:rsidRPr="00CD53B8">
        <w:rPr>
          <w:i/>
        </w:rPr>
        <w:t xml:space="preserve"> </w:t>
      </w:r>
      <w:r w:rsidRPr="00CD53B8">
        <w:t xml:space="preserve">is commonly found in olive groves in the Mediterranean, however it is only considered an occasional pest that causes limited economic injury by causing semi-circular leaf calls leading to leaf deformation (Haber and Mifsud 2007). No such evidence of </w:t>
      </w:r>
      <w:r w:rsidRPr="00CD53B8">
        <w:rPr>
          <w:i/>
        </w:rPr>
        <w:t xml:space="preserve">L. oleae </w:t>
      </w:r>
      <w:r w:rsidRPr="00CD53B8">
        <w:t xml:space="preserve">characteristic galls were observed during this survey, and local populations of flower thrips are likely of greatest concern for Florida olive growers. Floral damage from Thysanoptera may be overlooked due to the primary pest olive bud mite, </w:t>
      </w:r>
      <w:r w:rsidRPr="00CD53B8">
        <w:rPr>
          <w:i/>
        </w:rPr>
        <w:t>Euphyllura olivina</w:t>
      </w:r>
      <w:r w:rsidRPr="00CD53B8">
        <w:t xml:space="preserve">. The olive bud mite feeds on floral buds, and can prevent flowering and fruit set if present in high enough numbers. The olive bud mite was detected in Florida previously (Allan and Gillett-Kaufman 2018), but was not detected in the current survey. In other olive growing regions of the world outside of the Mediterranean, flower thrips and plague thrips are reported pest species of olive.  </w:t>
      </w:r>
    </w:p>
    <w:p w14:paraId="44D4879F" w14:textId="77777777" w:rsidR="00500D31" w:rsidRPr="00CD53B8" w:rsidRDefault="00500D31" w:rsidP="00582C6A">
      <w:pPr>
        <w:ind w:firstLine="720"/>
      </w:pPr>
    </w:p>
    <w:p w14:paraId="2863ABB7" w14:textId="51F625E9" w:rsidR="00500D31" w:rsidRPr="00CD53B8" w:rsidRDefault="00500D31" w:rsidP="00B2078F">
      <w:pPr>
        <w:spacing w:line="480" w:lineRule="auto"/>
        <w:ind w:firstLine="720"/>
      </w:pPr>
      <w:r w:rsidRPr="00CD53B8">
        <w:t xml:space="preserve">Predatory thrips are known to be generalists on multiple groups of insects and mites, or specializing in feeding on one group of insects or mites. Predatory thrips identified in the survey included two specialized predators, </w:t>
      </w:r>
      <w:r w:rsidR="00340F1C" w:rsidRPr="00CD53B8">
        <w:rPr>
          <w:i/>
        </w:rPr>
        <w:t>K.</w:t>
      </w:r>
      <w:r w:rsidRPr="00CD53B8">
        <w:rPr>
          <w:i/>
        </w:rPr>
        <w:t xml:space="preserve"> flavipes </w:t>
      </w:r>
      <w:r w:rsidRPr="00CD53B8">
        <w:t>and</w:t>
      </w:r>
      <w:r w:rsidRPr="00CD53B8">
        <w:rPr>
          <w:i/>
        </w:rPr>
        <w:t xml:space="preserve"> </w:t>
      </w:r>
      <w:r w:rsidR="00340F1C" w:rsidRPr="00CD53B8">
        <w:rPr>
          <w:i/>
        </w:rPr>
        <w:t>K.</w:t>
      </w:r>
      <w:r w:rsidRPr="00CD53B8">
        <w:rPr>
          <w:i/>
        </w:rPr>
        <w:t xml:space="preserve"> melaleucus</w:t>
      </w:r>
      <w:r w:rsidRPr="00CD53B8">
        <w:t xml:space="preserve">. The species that was less common in this study, </w:t>
      </w:r>
      <w:r w:rsidRPr="00CD53B8">
        <w:rPr>
          <w:i/>
        </w:rPr>
        <w:t xml:space="preserve">K. melaleucus </w:t>
      </w:r>
      <w:r w:rsidRPr="00CD53B8">
        <w:t>preferentially feeds on soft scale insects (Coccidae) (Pitkin 1976) of which three were collected from brush sampling techniques in the same olive groves surveyed for this study (</w:t>
      </w:r>
      <w:r w:rsidRPr="00CD53B8">
        <w:rPr>
          <w:b/>
        </w:rPr>
        <w:t>Table 2-7</w:t>
      </w:r>
      <w:r w:rsidRPr="00CD53B8">
        <w:t xml:space="preserve">). The more abundant predatory species, </w:t>
      </w:r>
      <w:r w:rsidRPr="00CD53B8">
        <w:rPr>
          <w:i/>
        </w:rPr>
        <w:t xml:space="preserve">K. flavipes, </w:t>
      </w:r>
      <w:r w:rsidRPr="00CD53B8">
        <w:t xml:space="preserve">feed specifically on </w:t>
      </w:r>
      <w:r w:rsidRPr="00CD53B8">
        <w:rPr>
          <w:i/>
        </w:rPr>
        <w:t xml:space="preserve">Saissetia </w:t>
      </w:r>
      <w:r w:rsidRPr="00CD53B8">
        <w:t xml:space="preserve">soft scale (Coccidae), pit scales (Asterolecaniidae: </w:t>
      </w:r>
      <w:r w:rsidRPr="00CD53B8">
        <w:rPr>
          <w:i/>
        </w:rPr>
        <w:t>Asterolecanium</w:t>
      </w:r>
      <w:r w:rsidRPr="00CD53B8">
        <w:t xml:space="preserve">), armored scales (Diaspididae: </w:t>
      </w:r>
      <w:r w:rsidRPr="00CD53B8">
        <w:rPr>
          <w:i/>
        </w:rPr>
        <w:t>Parlatoria</w:t>
      </w:r>
      <w:r w:rsidRPr="00CD53B8">
        <w:t xml:space="preserve">), </w:t>
      </w:r>
      <w:r w:rsidRPr="00CD53B8">
        <w:rPr>
          <w:i/>
        </w:rPr>
        <w:t>Pseudaonidia duplex</w:t>
      </w:r>
      <w:r w:rsidRPr="00CD53B8">
        <w:t xml:space="preserve"> (Cockerell) (Diaspididae), whiteflies, and mites (Pitkin 1976). Tap sampling and observation data (Chapter 2) from the same collection sites revealed an abundance of </w:t>
      </w:r>
      <w:r w:rsidRPr="00CD53B8">
        <w:rPr>
          <w:i/>
        </w:rPr>
        <w:t>Saissetia</w:t>
      </w:r>
      <w:r w:rsidRPr="00CD53B8">
        <w:t xml:space="preserve"> soft scale, likely serving as a food source for this species. Additionally, </w:t>
      </w:r>
      <w:r w:rsidR="00340F1C" w:rsidRPr="00CD53B8">
        <w:rPr>
          <w:i/>
        </w:rPr>
        <w:t>N.</w:t>
      </w:r>
      <w:r w:rsidRPr="00CD53B8">
        <w:rPr>
          <w:i/>
        </w:rPr>
        <w:t xml:space="preserve"> magnafemoralis</w:t>
      </w:r>
      <w:r w:rsidRPr="00CD53B8">
        <w:t xml:space="preserve"> was the only fungivorous feeder that was identified and presumably feeds on lichen commonly reported on the bark of the olive trees. The previous survey of thrips in Florida olive reported one predatory Thysanoptera from Florida </w:t>
      </w:r>
      <w:r w:rsidRPr="00CD53B8">
        <w:lastRenderedPageBreak/>
        <w:t xml:space="preserve">olive, </w:t>
      </w:r>
      <w:r w:rsidRPr="00CD53B8">
        <w:rPr>
          <w:i/>
        </w:rPr>
        <w:t>Leptothrips pini</w:t>
      </w:r>
      <w:r w:rsidRPr="00CD53B8">
        <w:t xml:space="preserve"> (Watson), which was not found in this survey. None of the predatory species reported here are new to the state, and have been documented in other Florida agroecosystems such as citrus (Childers and Nakahara 2006) and blueberry (Liburd et al. 2009). </w:t>
      </w:r>
    </w:p>
    <w:p w14:paraId="12BF53DD" w14:textId="77777777" w:rsidR="00500D31" w:rsidRPr="00CD53B8" w:rsidRDefault="00500D31" w:rsidP="00582C6A">
      <w:pPr>
        <w:ind w:firstLine="720"/>
      </w:pPr>
    </w:p>
    <w:p w14:paraId="51010A98" w14:textId="3F5FBF9D" w:rsidR="00500D31" w:rsidRPr="00CD53B8" w:rsidRDefault="00500D31" w:rsidP="00B2078F">
      <w:pPr>
        <w:spacing w:line="480" w:lineRule="auto"/>
        <w:ind w:firstLine="720"/>
      </w:pPr>
      <w:r w:rsidRPr="00CD53B8">
        <w:t xml:space="preserve">Although there were significant differences between year of collection for some arthropods, there was no difference between years for the abundant flower pest, </w:t>
      </w:r>
      <w:r w:rsidRPr="00CD53B8">
        <w:rPr>
          <w:i/>
        </w:rPr>
        <w:t>F. bispinosa</w:t>
      </w:r>
      <w:r w:rsidRPr="00CD53B8">
        <w:t xml:space="preserve">. This could indicate that the populations of these potentially serious flower pests are fairly stable from year to year. There were two major periods of abundance of thrips, in the spring and early summer and there was a smaller peak of abundance on October. The most abundant thrips in Thripidae included the flower-associated thrips, </w:t>
      </w:r>
      <w:r w:rsidRPr="00CD53B8">
        <w:rPr>
          <w:i/>
        </w:rPr>
        <w:t xml:space="preserve">Frankliniella </w:t>
      </w:r>
      <w:r w:rsidRPr="00CD53B8">
        <w:t xml:space="preserve">species, </w:t>
      </w:r>
      <w:r w:rsidRPr="00CD53B8">
        <w:rPr>
          <w:i/>
        </w:rPr>
        <w:t xml:space="preserve">F. bispinosa, </w:t>
      </w:r>
      <w:r w:rsidR="00DF38FD" w:rsidRPr="00CD53B8">
        <w:rPr>
          <w:i/>
        </w:rPr>
        <w:t>F.</w:t>
      </w:r>
      <w:r w:rsidRPr="00CD53B8">
        <w:rPr>
          <w:i/>
        </w:rPr>
        <w:t xml:space="preserve"> occidentalis, F. tritici, </w:t>
      </w:r>
      <w:r w:rsidRPr="00CD53B8">
        <w:t xml:space="preserve">and </w:t>
      </w:r>
      <w:r w:rsidR="00DF38FD" w:rsidRPr="00CD53B8">
        <w:rPr>
          <w:i/>
        </w:rPr>
        <w:t>N.</w:t>
      </w:r>
      <w:r w:rsidRPr="00CD53B8">
        <w:rPr>
          <w:i/>
        </w:rPr>
        <w:t xml:space="preserve"> floridanus </w:t>
      </w:r>
      <w:r w:rsidRPr="00CD53B8">
        <w:t xml:space="preserve">and had highest populations in the months during peak flowering: March and April. Another late season peak in abundance was observed in October, which was similar to Childers and Nakahara (2006) collections of </w:t>
      </w:r>
      <w:r w:rsidRPr="00CD53B8">
        <w:rPr>
          <w:i/>
        </w:rPr>
        <w:t xml:space="preserve">F. bispinosa </w:t>
      </w:r>
      <w:r w:rsidRPr="00CD53B8">
        <w:t xml:space="preserve">in Florida citrus. They noted an increase of </w:t>
      </w:r>
      <w:r w:rsidRPr="00CD53B8">
        <w:rPr>
          <w:i/>
        </w:rPr>
        <w:t>F. bispinosa</w:t>
      </w:r>
      <w:r w:rsidRPr="00CD53B8">
        <w:t xml:space="preserve"> in November, and that </w:t>
      </w:r>
      <w:r w:rsidRPr="00CD53B8">
        <w:rPr>
          <w:i/>
        </w:rPr>
        <w:t xml:space="preserve">F. bispinosa </w:t>
      </w:r>
      <w:r w:rsidRPr="00CD53B8">
        <w:t xml:space="preserve">was capable of producing multiple generations per year (Childers and Nakahara 2006).  The most common predatory thrips, </w:t>
      </w:r>
      <w:r w:rsidRPr="00CD53B8">
        <w:rPr>
          <w:i/>
        </w:rPr>
        <w:t>K. flavipes</w:t>
      </w:r>
      <w:r w:rsidRPr="00CD53B8">
        <w:t xml:space="preserve">, was most abundant during months following flowering (May, June), possibly showing a lag in population increase after feeding on flower-associated arthropods. Several less common thrips species, </w:t>
      </w:r>
      <w:r w:rsidRPr="00CD53B8">
        <w:rPr>
          <w:i/>
        </w:rPr>
        <w:t>K. maleulucus</w:t>
      </w:r>
      <w:r w:rsidRPr="00CD53B8">
        <w:t xml:space="preserve">, </w:t>
      </w:r>
      <w:r w:rsidRPr="00CD53B8">
        <w:rPr>
          <w:i/>
        </w:rPr>
        <w:t>H. haemerhorrhoidales</w:t>
      </w:r>
      <w:r w:rsidRPr="00CD53B8">
        <w:t xml:space="preserve">, </w:t>
      </w:r>
      <w:r w:rsidRPr="00CD53B8">
        <w:rPr>
          <w:i/>
        </w:rPr>
        <w:t>L.</w:t>
      </w:r>
      <w:r w:rsidRPr="00CD53B8">
        <w:t xml:space="preserve"> </w:t>
      </w:r>
      <w:r w:rsidRPr="00CD53B8">
        <w:rPr>
          <w:i/>
        </w:rPr>
        <w:t>pierci</w:t>
      </w:r>
      <w:r w:rsidRPr="00CD53B8">
        <w:t xml:space="preserve">, </w:t>
      </w:r>
      <w:r w:rsidRPr="00CD53B8">
        <w:rPr>
          <w:i/>
        </w:rPr>
        <w:t>M. abdominalis</w:t>
      </w:r>
      <w:r w:rsidRPr="00CD53B8">
        <w:t xml:space="preserve"> and </w:t>
      </w:r>
      <w:r w:rsidRPr="00CD53B8">
        <w:rPr>
          <w:i/>
        </w:rPr>
        <w:t>T. tabaci</w:t>
      </w:r>
      <w:r w:rsidRPr="00CD53B8">
        <w:t xml:space="preserve"> reached maximum populations in October. These are polyphagous species most likely associated with plant species adjacent to the olive trees or in the inter-row areas and may reflect a new late-season generation?  Generalist predatory arthropod, Araneae, was most abundant after flowering in June, possibly indicating that they may play a role in predation of insects visiting flowers, including thrips. The glassy-winged sharpshooter, </w:t>
      </w:r>
      <w:r w:rsidR="00DF38FD" w:rsidRPr="00CD53B8">
        <w:rPr>
          <w:i/>
        </w:rPr>
        <w:t>H.</w:t>
      </w:r>
      <w:r w:rsidRPr="00CD53B8">
        <w:rPr>
          <w:i/>
        </w:rPr>
        <w:t xml:space="preserve"> vitripennis</w:t>
      </w:r>
      <w:r w:rsidRPr="00CD53B8">
        <w:t xml:space="preserve">, was most abundant in July and June of both years. This is similar to a study done in </w:t>
      </w:r>
      <w:r w:rsidRPr="00CD53B8">
        <w:lastRenderedPageBreak/>
        <w:t xml:space="preserve">Florida grape in 2001 to 2002. The authors found the abundance of </w:t>
      </w:r>
      <w:r w:rsidRPr="00CD53B8">
        <w:rPr>
          <w:i/>
        </w:rPr>
        <w:t xml:space="preserve">H. vitripennis </w:t>
      </w:r>
      <w:r w:rsidRPr="00CD53B8">
        <w:t xml:space="preserve">was highest in late June and July of both years of the study, and thereafter were comparatively absent (Andersen et al 2005). Additionally, Krugner et al. (2009) found that even under continuous deficit irrigation, populations of </w:t>
      </w:r>
      <w:r w:rsidRPr="00CD53B8">
        <w:rPr>
          <w:i/>
        </w:rPr>
        <w:t>H. vitripennis</w:t>
      </w:r>
      <w:r w:rsidRPr="00CD53B8">
        <w:t xml:space="preserve"> peaked in Florida citrus groves in July, with the populations beginning to increase in June.   </w:t>
      </w:r>
    </w:p>
    <w:p w14:paraId="300043BC" w14:textId="77777777" w:rsidR="00500D31" w:rsidRPr="00CD53B8" w:rsidRDefault="00500D31" w:rsidP="00582C6A"/>
    <w:p w14:paraId="153346F6" w14:textId="77777777" w:rsidR="00500D31" w:rsidRPr="00CD53B8" w:rsidRDefault="00500D31" w:rsidP="00B2078F">
      <w:pPr>
        <w:spacing w:line="480" w:lineRule="auto"/>
        <w:ind w:firstLine="720"/>
      </w:pPr>
      <w:r w:rsidRPr="00CD53B8">
        <w:t xml:space="preserve">When considering the different colors of traps, blue appears better suited to determine </w:t>
      </w:r>
      <w:r w:rsidRPr="00CD53B8">
        <w:rPr>
          <w:i/>
        </w:rPr>
        <w:t xml:space="preserve">F. bispinosa </w:t>
      </w:r>
      <w:r w:rsidRPr="00CD53B8">
        <w:t xml:space="preserve">abundance in olive groves. This finding is consistent with other surveys of Thysanoptera (Allan and Gillett-Kaufman 2018; Allsopp 2010; Chen et al. 2004). Other less abundant </w:t>
      </w:r>
      <w:r w:rsidRPr="00CD53B8">
        <w:rPr>
          <w:i/>
        </w:rPr>
        <w:t xml:space="preserve">Frankliniella </w:t>
      </w:r>
      <w:r w:rsidRPr="00CD53B8">
        <w:t xml:space="preserve">species were found to be significantly higher on blue sticky traps, however other genera of phytophagous thrips were found in significantly higher means on yellow sticky cards. </w:t>
      </w:r>
      <w:r w:rsidRPr="00CD53B8">
        <w:rPr>
          <w:i/>
        </w:rPr>
        <w:t xml:space="preserve">Homalodisca vitripennis </w:t>
      </w:r>
      <w:r w:rsidRPr="00CD53B8">
        <w:t xml:space="preserve">was found primarily on the yellow sticky cards. </w:t>
      </w:r>
    </w:p>
    <w:p w14:paraId="6B35FFAA" w14:textId="77777777" w:rsidR="00500D31" w:rsidRPr="00CD53B8" w:rsidRDefault="00500D31" w:rsidP="00582C6A"/>
    <w:p w14:paraId="119E14B9" w14:textId="77777777" w:rsidR="00500D31" w:rsidRPr="00CD53B8" w:rsidRDefault="00500D31" w:rsidP="00B2078F">
      <w:pPr>
        <w:spacing w:line="480" w:lineRule="auto"/>
        <w:ind w:firstLine="720"/>
      </w:pPr>
      <w:r w:rsidRPr="00CD53B8">
        <w:t xml:space="preserve">Traps used in this survey were adjacent to trees and sometimes placed at the edges of branches, so organisms identified give an insight into the non-target arthropod community not only in the olive trees, but those present in Florida olive groves as they move through the groves. Three orders of specifically non-target beneficial arthropods (Araneae, Neuroptera, Odonata) and four orders of incidental arthropods (Blattodea, Collembola, Psocoptera, Trichoptera) were collected on the sticky cards. Additionally, orders containing pollinator species such as Coleoptera, Diptera, Lepidoptera, and Hymenoptera were found in great abundance on the sticky cards. The presence of these orders may be indicative of the fact that relatively low amounts of pesticides are used in the groves surveyed, which other studies have shown can promote increased species diversity, creating complex food web structures, better biological control within olive systems (Ruano et al. 2004; Cotes et al. 2011; Morente et al. 2018). In a survey of </w:t>
      </w:r>
      <w:r w:rsidRPr="00CD53B8">
        <w:lastRenderedPageBreak/>
        <w:t xml:space="preserve">Thysanoptera in Portugal, Rei et al. (2011) found that a single application of dimetheoate insecticide used to control the olive fruit fly, </w:t>
      </w:r>
      <w:r w:rsidRPr="00CD53B8">
        <w:rPr>
          <w:i/>
        </w:rPr>
        <w:t>Bactrocera oleae</w:t>
      </w:r>
      <w:r w:rsidRPr="00CD53B8">
        <w:t xml:space="preserve">, did not have a significant effect on thrips populations. Currently in Florida olive, insecticides are not used to control for thrips, and future studies on thrips response to approved insecticides for the state are warranted. </w:t>
      </w:r>
    </w:p>
    <w:p w14:paraId="788DA956" w14:textId="77777777" w:rsidR="00500D31" w:rsidRPr="00CD53B8" w:rsidRDefault="00500D31" w:rsidP="00582C6A"/>
    <w:p w14:paraId="6DA647EB" w14:textId="77777777" w:rsidR="00500D31" w:rsidRPr="00CD53B8" w:rsidRDefault="00500D31" w:rsidP="00B2078F">
      <w:pPr>
        <w:spacing w:line="480" w:lineRule="auto"/>
        <w:ind w:firstLine="720"/>
      </w:pPr>
      <w:r w:rsidRPr="00CD53B8">
        <w:t xml:space="preserve">The presence of the glassy-winger sharpshooter consistently in Florida olive grove may pose a threat. It is a known vector of the bacterial plant pathogen </w:t>
      </w:r>
      <w:r w:rsidRPr="00CD53B8">
        <w:rPr>
          <w:i/>
        </w:rPr>
        <w:t xml:space="preserve">Xylella fastidiosa </w:t>
      </w:r>
      <w:r w:rsidRPr="00CD53B8">
        <w:t xml:space="preserve">subspecies </w:t>
      </w:r>
      <w:r w:rsidRPr="00CD53B8">
        <w:rPr>
          <w:i/>
        </w:rPr>
        <w:t>fastidiosa</w:t>
      </w:r>
      <w:r w:rsidRPr="00CD53B8">
        <w:t>, causing Pierce’s disease of grape (</w:t>
      </w:r>
      <w:r w:rsidRPr="00CD53B8">
        <w:rPr>
          <w:i/>
        </w:rPr>
        <w:t>Vitis vinefera</w:t>
      </w:r>
      <w:r w:rsidRPr="00CD53B8">
        <w:t xml:space="preserve">), which is native to Florida and allows for only resistant strains of grape to be grown successfully (Hopkins 1989). While </w:t>
      </w:r>
      <w:r w:rsidRPr="00CD53B8">
        <w:rPr>
          <w:i/>
        </w:rPr>
        <w:t>H. vitripennis</w:t>
      </w:r>
      <w:r w:rsidRPr="00CD53B8">
        <w:t xml:space="preserve"> is native to the southeastern United States, where some native grape varieties resistant to Peirce’s disease of grape exist (Mortensen et al. 1977), it was first reported in 1997 in southern California where it is now established and considered a major pest of viticulture in the state, costing millions in losses annually (Tumber et al. 2014). The causal agent </w:t>
      </w:r>
      <w:r w:rsidRPr="00CD53B8">
        <w:rPr>
          <w:i/>
        </w:rPr>
        <w:t>Xylella fastidiosa</w:t>
      </w:r>
      <w:r w:rsidRPr="00CD53B8">
        <w:t xml:space="preserve"> is xylem-limited, and infection spreads between plants by xylem-feeding Hemipteran insect vectors (Purcell and Finlay 1979; Hopkins 1989). Recently, a strain of the disease, </w:t>
      </w:r>
      <w:r w:rsidRPr="00CD53B8">
        <w:rPr>
          <w:i/>
        </w:rPr>
        <w:t xml:space="preserve">X. fastidiosa </w:t>
      </w:r>
      <w:r w:rsidRPr="00CD53B8">
        <w:t xml:space="preserve">subsp. </w:t>
      </w:r>
      <w:r w:rsidRPr="00CD53B8">
        <w:rPr>
          <w:i/>
        </w:rPr>
        <w:t xml:space="preserve">pauca </w:t>
      </w:r>
      <w:r w:rsidRPr="00CD53B8">
        <w:t>strain CoDiRO (</w:t>
      </w:r>
      <w:r w:rsidRPr="00CD53B8">
        <w:rPr>
          <w:i/>
        </w:rPr>
        <w:t>Complesso del Disseccamento Rapido dell’Olivo</w:t>
      </w:r>
      <w:r w:rsidRPr="00CD53B8">
        <w:t xml:space="preserve">), was brought to Italy in infected ornamental plants from Costa Rica (Luvisi et al. 2017). The pathogen was then found causing Olive Quick Decline Syndrome in olive groves in south-eastern Italy. The disease causes desiccation of twigs, which begins in the olive crown and progresses down throughout the canopy, leaving the tree looking scorched (Martelli et al. 2016). Affected trees may continue to put out new foliage known as suckers, however the foliage desiccates and secondary pathogens and insect pests begin to move in and colonize the dying trees (Martelli et al. 2016). This pathogen, </w:t>
      </w:r>
      <w:r w:rsidRPr="00CD53B8">
        <w:rPr>
          <w:i/>
        </w:rPr>
        <w:t xml:space="preserve">X. fastidiosa </w:t>
      </w:r>
      <w:r w:rsidRPr="00CD53B8">
        <w:t xml:space="preserve">subsp. </w:t>
      </w:r>
      <w:r w:rsidRPr="00CD53B8">
        <w:rPr>
          <w:i/>
        </w:rPr>
        <w:t>Pauca,</w:t>
      </w:r>
      <w:r w:rsidRPr="00CD53B8">
        <w:t xml:space="preserve"> is spread by various </w:t>
      </w:r>
      <w:r w:rsidRPr="00CD53B8">
        <w:rPr>
          <w:rFonts w:eastAsiaTheme="minorHAnsi"/>
        </w:rPr>
        <w:t>Auchenorrhyncha</w:t>
      </w:r>
      <w:r w:rsidRPr="00CD53B8">
        <w:t>n</w:t>
      </w:r>
      <w:r w:rsidRPr="00CD53B8">
        <w:rPr>
          <w:rFonts w:eastAsiaTheme="minorHAnsi"/>
        </w:rPr>
        <w:t xml:space="preserve"> </w:t>
      </w:r>
      <w:r w:rsidRPr="00CD53B8">
        <w:lastRenderedPageBreak/>
        <w:t xml:space="preserve">xylem-feeding insects such as cicadas (Hemiptera: Cicadidae), spittlebugs (Hemiptera: Cercopidae, Aphophoridae), and leafhoppers (Hemiptera: Cicadellidae).  </w:t>
      </w:r>
    </w:p>
    <w:p w14:paraId="1F21EFFE" w14:textId="77777777" w:rsidR="00500D31" w:rsidRPr="00CD53B8" w:rsidRDefault="00500D31" w:rsidP="00582C6A">
      <w:pPr>
        <w:ind w:firstLine="720"/>
        <w:rPr>
          <w:rFonts w:cstheme="minorBidi"/>
        </w:rPr>
      </w:pPr>
    </w:p>
    <w:p w14:paraId="435BD83A" w14:textId="01A4D355" w:rsidR="00500D31" w:rsidRPr="00CD53B8" w:rsidRDefault="00500D31" w:rsidP="00B2078F">
      <w:pPr>
        <w:spacing w:line="480" w:lineRule="auto"/>
      </w:pPr>
      <w:r w:rsidRPr="00CD53B8">
        <w:rPr>
          <w:b/>
        </w:rPr>
        <w:tab/>
      </w:r>
      <w:r w:rsidRPr="00CD53B8">
        <w:t xml:space="preserve">The strain </w:t>
      </w:r>
      <w:r w:rsidRPr="00CD53B8">
        <w:rPr>
          <w:i/>
        </w:rPr>
        <w:t xml:space="preserve">X. fastidiosa </w:t>
      </w:r>
      <w:r w:rsidRPr="00CD53B8">
        <w:t xml:space="preserve">subsp. </w:t>
      </w:r>
      <w:r w:rsidRPr="00CD53B8">
        <w:rPr>
          <w:i/>
        </w:rPr>
        <w:t xml:space="preserve">pauca </w:t>
      </w:r>
      <w:r w:rsidRPr="00CD53B8">
        <w:t xml:space="preserve">strain CoDiRO has not been reported in the United States in olive growing regions, however, there have been identifications of multiple subspecies of </w:t>
      </w:r>
      <w:r w:rsidRPr="00CD53B8">
        <w:rPr>
          <w:i/>
        </w:rPr>
        <w:t xml:space="preserve">X. fastidiosa </w:t>
      </w:r>
      <w:r w:rsidRPr="00CD53B8">
        <w:t xml:space="preserve">in California olive trees (Krugner et al. 2014, Martelli et al. 2016). Three subspecies and one clade of </w:t>
      </w:r>
      <w:r w:rsidRPr="00CD53B8">
        <w:rPr>
          <w:i/>
        </w:rPr>
        <w:t xml:space="preserve">X. fastidiosa </w:t>
      </w:r>
      <w:r w:rsidRPr="00CD53B8">
        <w:t xml:space="preserve">have been cultured from California olive, but are not thought to be correlated with disease or symptoms of leaf scorch. Krugner et al. (2014) reported that </w:t>
      </w:r>
      <w:r w:rsidRPr="00CD53B8">
        <w:rPr>
          <w:i/>
        </w:rPr>
        <w:t xml:space="preserve">H. vitripennis </w:t>
      </w:r>
      <w:r w:rsidRPr="00CD53B8">
        <w:t xml:space="preserve">is capable of transmitting </w:t>
      </w:r>
      <w:r w:rsidRPr="00CD53B8">
        <w:rPr>
          <w:i/>
        </w:rPr>
        <w:t xml:space="preserve">X. fastidiosa </w:t>
      </w:r>
      <w:r w:rsidRPr="00CD53B8">
        <w:t xml:space="preserve">subsp. </w:t>
      </w:r>
      <w:r w:rsidRPr="00CD53B8">
        <w:rPr>
          <w:i/>
        </w:rPr>
        <w:t>fastidiosa</w:t>
      </w:r>
      <w:r w:rsidRPr="00CD53B8">
        <w:t xml:space="preserve"> and </w:t>
      </w:r>
      <w:r w:rsidRPr="00CD53B8">
        <w:rPr>
          <w:i/>
        </w:rPr>
        <w:t xml:space="preserve">X. fastidiosa </w:t>
      </w:r>
      <w:r w:rsidRPr="00CD53B8">
        <w:t xml:space="preserve">subsp. </w:t>
      </w:r>
      <w:r w:rsidRPr="00CD53B8">
        <w:rPr>
          <w:i/>
        </w:rPr>
        <w:t xml:space="preserve">multiplex </w:t>
      </w:r>
      <w:r w:rsidRPr="00CD53B8">
        <w:t xml:space="preserve">to olive at low efficiency. </w:t>
      </w:r>
      <w:r w:rsidRPr="00CD53B8">
        <w:rPr>
          <w:i/>
        </w:rPr>
        <w:t xml:space="preserve">Homalodisca vitripennis </w:t>
      </w:r>
      <w:r w:rsidRPr="00CD53B8">
        <w:t xml:space="preserve">is known to be highly mobile (Turner and Pollard 1959; Blackmer et al. 2006) and phytophagous, with host species from 37 families documented in Florida, with most collections occurring from </w:t>
      </w:r>
      <w:r w:rsidRPr="00CD53B8">
        <w:rPr>
          <w:i/>
        </w:rPr>
        <w:t>Citrus</w:t>
      </w:r>
      <w:r w:rsidRPr="00CD53B8">
        <w:t xml:space="preserve"> spp. (Hoddle et al. 2003). The glassy-winged sharpshooter was frequently collected on yellow sticky cards, indicating that it is active in the sampled olive groves. If the </w:t>
      </w:r>
      <w:r w:rsidRPr="00CD53B8">
        <w:rPr>
          <w:i/>
        </w:rPr>
        <w:t xml:space="preserve">X. fastidiosa </w:t>
      </w:r>
      <w:r w:rsidRPr="00CD53B8">
        <w:t xml:space="preserve">subsp. </w:t>
      </w:r>
      <w:r w:rsidRPr="00CD53B8">
        <w:rPr>
          <w:i/>
        </w:rPr>
        <w:t>pauca</w:t>
      </w:r>
      <w:r w:rsidRPr="00CD53B8">
        <w:t xml:space="preserve"> strain CoDiRO pathogen becomes introduced to Florida, it is highly possible that </w:t>
      </w:r>
      <w:r w:rsidRPr="00CD53B8">
        <w:rPr>
          <w:i/>
        </w:rPr>
        <w:t>H. vitripennis</w:t>
      </w:r>
      <w:r w:rsidRPr="00CD53B8">
        <w:t xml:space="preserve"> can serve as a suitable vector. With the present of an effective vector already present in Florida olive, the threat exists of spread of this serious pathogen throughout olive growing regions in the southeast. </w:t>
      </w:r>
    </w:p>
    <w:p w14:paraId="2B4C0A2B" w14:textId="77777777" w:rsidR="00FD43F3" w:rsidRPr="00CD53B8" w:rsidRDefault="00FD43F3" w:rsidP="00582C6A"/>
    <w:p w14:paraId="3582FA25" w14:textId="77777777" w:rsidR="00500D31" w:rsidRPr="00CD53B8" w:rsidRDefault="00500D31" w:rsidP="00B2078F">
      <w:pPr>
        <w:spacing w:line="480" w:lineRule="auto"/>
        <w:rPr>
          <w:b/>
        </w:rPr>
      </w:pPr>
      <w:bookmarkStart w:id="82" w:name="ConclCH3"/>
      <w:r w:rsidRPr="00CD53B8">
        <w:rPr>
          <w:b/>
        </w:rPr>
        <w:t>Conclusion</w:t>
      </w:r>
    </w:p>
    <w:bookmarkEnd w:id="82"/>
    <w:p w14:paraId="7CC32572" w14:textId="00DD185E" w:rsidR="00500D31" w:rsidRPr="00CD53B8" w:rsidRDefault="00500D31" w:rsidP="00B2078F">
      <w:pPr>
        <w:spacing w:line="480" w:lineRule="auto"/>
        <w:ind w:firstLine="720"/>
      </w:pPr>
      <w:r w:rsidRPr="00CD53B8">
        <w:t xml:space="preserve">Thysanoptera most commonly encountered in this study were predominately </w:t>
      </w:r>
      <w:r w:rsidR="00277DC6" w:rsidRPr="00CD53B8">
        <w:rPr>
          <w:i/>
        </w:rPr>
        <w:t>F.</w:t>
      </w:r>
      <w:r w:rsidRPr="00CD53B8">
        <w:rPr>
          <w:i/>
        </w:rPr>
        <w:t xml:space="preserve"> bispinosa </w:t>
      </w:r>
      <w:r w:rsidRPr="00CD53B8">
        <w:t xml:space="preserve">which are found in Florida, southern Georgia, and Alabama. The population abundance of these thrips was highest during bloom in Florida olive groves, indicating these thrips may pose the most significant threat to successful pollination in heavy years of flowering in Florida olive. The </w:t>
      </w:r>
      <w:r w:rsidRPr="00CD53B8">
        <w:lastRenderedPageBreak/>
        <w:t xml:space="preserve">use of blue colored sticky card traps is recommended for monitoring for </w:t>
      </w:r>
      <w:r w:rsidRPr="00CD53B8">
        <w:rPr>
          <w:i/>
        </w:rPr>
        <w:t xml:space="preserve">F. bispinosa </w:t>
      </w:r>
      <w:r w:rsidRPr="00CD53B8">
        <w:t xml:space="preserve">in Florida olive when flower formation is first observed, and the use of yellow sticky cards for additional thrips species monitoring and monitoring for </w:t>
      </w:r>
      <w:r w:rsidR="00277DC6" w:rsidRPr="00CD53B8">
        <w:rPr>
          <w:i/>
        </w:rPr>
        <w:t>H.</w:t>
      </w:r>
      <w:r w:rsidRPr="00CD53B8">
        <w:rPr>
          <w:i/>
        </w:rPr>
        <w:t xml:space="preserve"> vitripennis</w:t>
      </w:r>
      <w:r w:rsidRPr="00CD53B8">
        <w:t xml:space="preserve"> in Florida olive is recommended. Although </w:t>
      </w:r>
      <w:r w:rsidRPr="00CD53B8">
        <w:rPr>
          <w:i/>
        </w:rPr>
        <w:t xml:space="preserve">F. occidentalis </w:t>
      </w:r>
      <w:r w:rsidRPr="00CD53B8">
        <w:t xml:space="preserve">has been reported as a pest of Australian and Californian olive, it was collected much less frequently compared to </w:t>
      </w:r>
      <w:r w:rsidRPr="00CD53B8">
        <w:rPr>
          <w:i/>
        </w:rPr>
        <w:t>F. bispinosa</w:t>
      </w:r>
      <w:r w:rsidRPr="00CD53B8">
        <w:t xml:space="preserve">, and is likely not a key pest. Some Thysanoptera collected on the sticky traps are polyphagous herbivores, and may be passing through the olive groves or feeding on the olives opportunistically. Thrips that would normally inhabit groundcover vegetation or preferentially feed on nearby weed species may also be attracted to the color sticky traps, and the low numbers of these species indicate they are not likely potential pests of Florida olive. The presence and relatively even distribution throughout the groves of multiple guilds of predatory, detritivorous, and fungivorous species denotes a high diversity of arthropods, especially parasitoids, which are indicators of endemic biocontrol in Florida olive. </w:t>
      </w:r>
    </w:p>
    <w:p w14:paraId="6580759B" w14:textId="77777777" w:rsidR="00500D31" w:rsidRPr="00CD53B8" w:rsidRDefault="00500D31" w:rsidP="00500D31">
      <w:pPr>
        <w:rPr>
          <w:b/>
        </w:rPr>
        <w:sectPr w:rsidR="00500D31" w:rsidRPr="00CD53B8" w:rsidSect="00BC008F">
          <w:type w:val="nextPage"/>
          <w:pgSz w:w="12240" w:h="15840" w:code="1"/>
          <w:pgMar w:top="1440" w:right="1440" w:bottom="1440" w:left="1440" w:header="720" w:footer="720" w:gutter="0"/>
          <w:cols w:space="720"/>
          <w:docGrid w:linePitch="360"/>
        </w:sectPr>
      </w:pPr>
    </w:p>
    <w:p w14:paraId="0C2CAA6E" w14:textId="77E57D1C" w:rsidR="00500D31" w:rsidRPr="00CD53B8" w:rsidRDefault="00500D31" w:rsidP="00582C6A">
      <w:bookmarkStart w:id="83" w:name="Table31"/>
      <w:r w:rsidRPr="00CD53B8">
        <w:lastRenderedPageBreak/>
        <w:t>Table 3-1. List and abundance of arthropods collected on yellow and blue sticky cards hung in</w:t>
      </w:r>
      <w:r w:rsidR="00582C6A" w:rsidRPr="00CD53B8">
        <w:tab/>
      </w:r>
      <w:r w:rsidR="00582C6A" w:rsidRPr="00CD53B8">
        <w:tab/>
      </w:r>
      <w:r w:rsidRPr="00CD53B8">
        <w:t xml:space="preserve"> north central Florida olive groves in 2017 and 2018.</w:t>
      </w:r>
    </w:p>
    <w:tbl>
      <w:tblPr>
        <w:tblStyle w:val="TableGrid"/>
        <w:tblpPr w:leftFromText="187" w:rightFromText="187" w:vertAnchor="text" w:horzAnchor="margin" w:tblpXSpec="center" w:tblpY="312"/>
        <w:tblW w:w="1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761"/>
        <w:gridCol w:w="1658"/>
        <w:gridCol w:w="3950"/>
        <w:gridCol w:w="1170"/>
        <w:gridCol w:w="1440"/>
      </w:tblGrid>
      <w:tr w:rsidR="00500D31" w:rsidRPr="00CD53B8" w14:paraId="0A02F9B0" w14:textId="77777777" w:rsidTr="00111883">
        <w:trPr>
          <w:trHeight w:val="320"/>
        </w:trPr>
        <w:tc>
          <w:tcPr>
            <w:tcW w:w="1300" w:type="dxa"/>
            <w:tcBorders>
              <w:top w:val="single" w:sz="4" w:space="0" w:color="000000"/>
              <w:bottom w:val="single" w:sz="4" w:space="0" w:color="000000"/>
            </w:tcBorders>
            <w:vAlign w:val="center"/>
          </w:tcPr>
          <w:bookmarkEnd w:id="83"/>
          <w:p w14:paraId="2892FFC0" w14:textId="77777777" w:rsidR="00500D31" w:rsidRPr="00CD53B8" w:rsidRDefault="00500D31" w:rsidP="006D4899">
            <w:pPr>
              <w:jc w:val="center"/>
              <w:rPr>
                <w:color w:val="000000" w:themeColor="text1"/>
                <w:sz w:val="22"/>
                <w:szCs w:val="22"/>
              </w:rPr>
            </w:pPr>
            <w:r w:rsidRPr="00CD53B8">
              <w:rPr>
                <w:color w:val="000000" w:themeColor="text1"/>
                <w:sz w:val="22"/>
                <w:szCs w:val="22"/>
              </w:rPr>
              <w:t>Class</w:t>
            </w:r>
          </w:p>
        </w:tc>
        <w:tc>
          <w:tcPr>
            <w:tcW w:w="1761" w:type="dxa"/>
            <w:tcBorders>
              <w:top w:val="single" w:sz="4" w:space="0" w:color="000000"/>
              <w:bottom w:val="single" w:sz="4" w:space="0" w:color="000000"/>
            </w:tcBorders>
            <w:noWrap/>
            <w:vAlign w:val="center"/>
            <w:hideMark/>
          </w:tcPr>
          <w:p w14:paraId="2A6A2EA9" w14:textId="77777777" w:rsidR="00500D31" w:rsidRPr="00CD53B8" w:rsidRDefault="00500D31" w:rsidP="006D4899">
            <w:pPr>
              <w:jc w:val="center"/>
              <w:rPr>
                <w:color w:val="000000" w:themeColor="text1"/>
                <w:sz w:val="22"/>
                <w:szCs w:val="22"/>
              </w:rPr>
            </w:pPr>
            <w:r w:rsidRPr="00CD53B8">
              <w:rPr>
                <w:color w:val="000000" w:themeColor="text1"/>
                <w:sz w:val="22"/>
                <w:szCs w:val="22"/>
              </w:rPr>
              <w:t>Order</w:t>
            </w:r>
          </w:p>
        </w:tc>
        <w:tc>
          <w:tcPr>
            <w:tcW w:w="1658" w:type="dxa"/>
            <w:tcBorders>
              <w:top w:val="single" w:sz="4" w:space="0" w:color="000000"/>
              <w:bottom w:val="single" w:sz="4" w:space="0" w:color="000000"/>
            </w:tcBorders>
            <w:vAlign w:val="center"/>
          </w:tcPr>
          <w:p w14:paraId="468CCEEE" w14:textId="77777777" w:rsidR="00500D31" w:rsidRPr="00CD53B8" w:rsidRDefault="00500D31" w:rsidP="006D4899">
            <w:pPr>
              <w:jc w:val="center"/>
              <w:rPr>
                <w:color w:val="000000" w:themeColor="text1"/>
                <w:sz w:val="22"/>
                <w:szCs w:val="22"/>
              </w:rPr>
            </w:pPr>
            <w:r w:rsidRPr="00CD53B8">
              <w:rPr>
                <w:color w:val="000000" w:themeColor="text1"/>
                <w:sz w:val="22"/>
                <w:szCs w:val="22"/>
              </w:rPr>
              <w:t>Family</w:t>
            </w:r>
          </w:p>
        </w:tc>
        <w:tc>
          <w:tcPr>
            <w:tcW w:w="3950" w:type="dxa"/>
            <w:tcBorders>
              <w:top w:val="single" w:sz="4" w:space="0" w:color="000000"/>
              <w:bottom w:val="single" w:sz="4" w:space="0" w:color="000000"/>
            </w:tcBorders>
            <w:noWrap/>
            <w:vAlign w:val="center"/>
            <w:hideMark/>
          </w:tcPr>
          <w:p w14:paraId="22EB4985" w14:textId="77777777" w:rsidR="00500D31" w:rsidRPr="00CD53B8" w:rsidRDefault="00500D31" w:rsidP="006D4899">
            <w:pPr>
              <w:jc w:val="center"/>
              <w:rPr>
                <w:color w:val="000000" w:themeColor="text1"/>
                <w:sz w:val="22"/>
                <w:szCs w:val="22"/>
              </w:rPr>
            </w:pPr>
            <w:r w:rsidRPr="00CD53B8">
              <w:rPr>
                <w:color w:val="000000" w:themeColor="text1"/>
                <w:sz w:val="22"/>
                <w:szCs w:val="22"/>
              </w:rPr>
              <w:t>Species</w:t>
            </w:r>
          </w:p>
        </w:tc>
        <w:tc>
          <w:tcPr>
            <w:tcW w:w="1170" w:type="dxa"/>
            <w:tcBorders>
              <w:top w:val="single" w:sz="4" w:space="0" w:color="000000"/>
              <w:bottom w:val="single" w:sz="4" w:space="0" w:color="000000"/>
            </w:tcBorders>
            <w:noWrap/>
            <w:vAlign w:val="center"/>
            <w:hideMark/>
          </w:tcPr>
          <w:p w14:paraId="37702A9D" w14:textId="77777777" w:rsidR="00500D31" w:rsidRPr="00CD53B8" w:rsidRDefault="00500D31" w:rsidP="006D4899">
            <w:pPr>
              <w:jc w:val="center"/>
              <w:rPr>
                <w:color w:val="000000" w:themeColor="text1"/>
                <w:sz w:val="22"/>
                <w:szCs w:val="22"/>
              </w:rPr>
            </w:pPr>
            <w:r w:rsidRPr="00CD53B8">
              <w:rPr>
                <w:color w:val="000000" w:themeColor="text1"/>
                <w:sz w:val="22"/>
                <w:szCs w:val="22"/>
              </w:rPr>
              <w:t>Total</w:t>
            </w:r>
          </w:p>
        </w:tc>
        <w:tc>
          <w:tcPr>
            <w:tcW w:w="1440" w:type="dxa"/>
            <w:tcBorders>
              <w:top w:val="single" w:sz="4" w:space="0" w:color="000000"/>
              <w:bottom w:val="single" w:sz="4" w:space="0" w:color="000000"/>
            </w:tcBorders>
            <w:vAlign w:val="center"/>
          </w:tcPr>
          <w:p w14:paraId="651FA4D2" w14:textId="77777777" w:rsidR="00500D31" w:rsidRPr="00CD53B8" w:rsidRDefault="00500D31" w:rsidP="006D4899">
            <w:pPr>
              <w:jc w:val="center"/>
              <w:rPr>
                <w:color w:val="000000" w:themeColor="text1"/>
                <w:sz w:val="22"/>
                <w:szCs w:val="22"/>
              </w:rPr>
            </w:pPr>
            <w:r w:rsidRPr="00CD53B8">
              <w:rPr>
                <w:color w:val="000000" w:themeColor="text1"/>
                <w:sz w:val="22"/>
                <w:szCs w:val="22"/>
              </w:rPr>
              <w:t>Extended total</w:t>
            </w:r>
          </w:p>
        </w:tc>
      </w:tr>
      <w:tr w:rsidR="00500D31" w:rsidRPr="00CD53B8" w14:paraId="71AC8A0A" w14:textId="77777777" w:rsidTr="00111883">
        <w:trPr>
          <w:trHeight w:val="320"/>
        </w:trPr>
        <w:tc>
          <w:tcPr>
            <w:tcW w:w="1300" w:type="dxa"/>
            <w:tcBorders>
              <w:top w:val="single" w:sz="4" w:space="0" w:color="000000"/>
            </w:tcBorders>
          </w:tcPr>
          <w:p w14:paraId="2F318FE8" w14:textId="77777777" w:rsidR="00500D31" w:rsidRPr="00CD53B8" w:rsidRDefault="00500D31" w:rsidP="006D4899">
            <w:pPr>
              <w:rPr>
                <w:bCs/>
                <w:color w:val="000000" w:themeColor="text1"/>
                <w:sz w:val="22"/>
                <w:szCs w:val="22"/>
              </w:rPr>
            </w:pPr>
          </w:p>
        </w:tc>
        <w:tc>
          <w:tcPr>
            <w:tcW w:w="1761" w:type="dxa"/>
            <w:tcBorders>
              <w:top w:val="single" w:sz="4" w:space="0" w:color="000000"/>
            </w:tcBorders>
            <w:noWrap/>
          </w:tcPr>
          <w:p w14:paraId="1B6A8F40" w14:textId="77777777" w:rsidR="00500D31" w:rsidRPr="00CD53B8" w:rsidRDefault="00500D31" w:rsidP="006D4899">
            <w:pPr>
              <w:rPr>
                <w:bCs/>
                <w:color w:val="000000" w:themeColor="text1"/>
                <w:sz w:val="22"/>
                <w:szCs w:val="22"/>
              </w:rPr>
            </w:pPr>
          </w:p>
        </w:tc>
        <w:tc>
          <w:tcPr>
            <w:tcW w:w="1658" w:type="dxa"/>
            <w:tcBorders>
              <w:top w:val="single" w:sz="4" w:space="0" w:color="000000"/>
            </w:tcBorders>
          </w:tcPr>
          <w:p w14:paraId="6206472A" w14:textId="77777777" w:rsidR="00500D31" w:rsidRPr="00CD53B8" w:rsidRDefault="00500D31" w:rsidP="006D4899">
            <w:pPr>
              <w:rPr>
                <w:bCs/>
                <w:color w:val="000000" w:themeColor="text1"/>
                <w:sz w:val="22"/>
                <w:szCs w:val="22"/>
              </w:rPr>
            </w:pPr>
          </w:p>
        </w:tc>
        <w:tc>
          <w:tcPr>
            <w:tcW w:w="3950" w:type="dxa"/>
            <w:tcBorders>
              <w:top w:val="single" w:sz="4" w:space="0" w:color="000000"/>
            </w:tcBorders>
            <w:noWrap/>
          </w:tcPr>
          <w:p w14:paraId="25E509F3" w14:textId="77777777" w:rsidR="00500D31" w:rsidRPr="00CD53B8" w:rsidRDefault="00500D31" w:rsidP="006D4899">
            <w:pPr>
              <w:rPr>
                <w:bCs/>
                <w:color w:val="000000" w:themeColor="text1"/>
                <w:sz w:val="22"/>
                <w:szCs w:val="22"/>
              </w:rPr>
            </w:pPr>
          </w:p>
        </w:tc>
        <w:tc>
          <w:tcPr>
            <w:tcW w:w="1170" w:type="dxa"/>
            <w:tcBorders>
              <w:top w:val="single" w:sz="4" w:space="0" w:color="000000"/>
            </w:tcBorders>
            <w:noWrap/>
          </w:tcPr>
          <w:p w14:paraId="5EBB7423" w14:textId="77777777" w:rsidR="00500D31" w:rsidRPr="00CD53B8" w:rsidRDefault="00500D31" w:rsidP="006D4899">
            <w:pPr>
              <w:jc w:val="right"/>
              <w:rPr>
                <w:color w:val="000000" w:themeColor="text1"/>
                <w:sz w:val="22"/>
                <w:szCs w:val="22"/>
              </w:rPr>
            </w:pPr>
          </w:p>
        </w:tc>
        <w:tc>
          <w:tcPr>
            <w:tcW w:w="1440" w:type="dxa"/>
            <w:tcBorders>
              <w:top w:val="single" w:sz="4" w:space="0" w:color="000000"/>
            </w:tcBorders>
          </w:tcPr>
          <w:p w14:paraId="586339C8" w14:textId="77777777" w:rsidR="00500D31" w:rsidRPr="00CD53B8" w:rsidRDefault="00500D31" w:rsidP="006D4899">
            <w:pPr>
              <w:jc w:val="right"/>
              <w:rPr>
                <w:color w:val="000000" w:themeColor="text1"/>
                <w:sz w:val="22"/>
                <w:szCs w:val="22"/>
              </w:rPr>
            </w:pPr>
          </w:p>
        </w:tc>
      </w:tr>
      <w:tr w:rsidR="00500D31" w:rsidRPr="00CD53B8" w14:paraId="6E00A175" w14:textId="77777777" w:rsidTr="00111883">
        <w:trPr>
          <w:trHeight w:val="320"/>
        </w:trPr>
        <w:tc>
          <w:tcPr>
            <w:tcW w:w="1300" w:type="dxa"/>
          </w:tcPr>
          <w:p w14:paraId="0338A06A" w14:textId="77777777" w:rsidR="00500D31" w:rsidRPr="00CD53B8" w:rsidRDefault="00500D31" w:rsidP="006D4899">
            <w:pPr>
              <w:rPr>
                <w:bCs/>
                <w:color w:val="000000" w:themeColor="text1"/>
                <w:sz w:val="22"/>
                <w:szCs w:val="22"/>
              </w:rPr>
            </w:pPr>
            <w:r w:rsidRPr="00CD53B8">
              <w:rPr>
                <w:bCs/>
                <w:color w:val="000000" w:themeColor="text1"/>
                <w:sz w:val="22"/>
                <w:szCs w:val="22"/>
              </w:rPr>
              <w:t>Arachnida</w:t>
            </w:r>
          </w:p>
        </w:tc>
        <w:tc>
          <w:tcPr>
            <w:tcW w:w="1761" w:type="dxa"/>
            <w:noWrap/>
            <w:hideMark/>
          </w:tcPr>
          <w:p w14:paraId="2E6EC2DF" w14:textId="77777777" w:rsidR="00500D31" w:rsidRPr="00CD53B8" w:rsidRDefault="00500D31" w:rsidP="006D4899">
            <w:pPr>
              <w:rPr>
                <w:bCs/>
                <w:color w:val="000000" w:themeColor="text1"/>
                <w:sz w:val="22"/>
                <w:szCs w:val="22"/>
              </w:rPr>
            </w:pPr>
            <w:r w:rsidRPr="00CD53B8">
              <w:rPr>
                <w:bCs/>
                <w:color w:val="000000" w:themeColor="text1"/>
                <w:sz w:val="22"/>
                <w:szCs w:val="22"/>
              </w:rPr>
              <w:t>Acari</w:t>
            </w:r>
          </w:p>
        </w:tc>
        <w:tc>
          <w:tcPr>
            <w:tcW w:w="1658" w:type="dxa"/>
          </w:tcPr>
          <w:p w14:paraId="6A36BFFA" w14:textId="77777777" w:rsidR="00500D31" w:rsidRPr="00CD53B8" w:rsidRDefault="00500D31" w:rsidP="006D4899">
            <w:pPr>
              <w:rPr>
                <w:bCs/>
                <w:color w:val="000000" w:themeColor="text1"/>
                <w:sz w:val="22"/>
                <w:szCs w:val="22"/>
              </w:rPr>
            </w:pPr>
          </w:p>
        </w:tc>
        <w:tc>
          <w:tcPr>
            <w:tcW w:w="3950" w:type="dxa"/>
            <w:noWrap/>
            <w:hideMark/>
          </w:tcPr>
          <w:p w14:paraId="516FB7EE" w14:textId="77777777" w:rsidR="00500D31" w:rsidRPr="00CD53B8" w:rsidRDefault="00500D31" w:rsidP="006D4899">
            <w:pPr>
              <w:rPr>
                <w:bCs/>
                <w:color w:val="000000" w:themeColor="text1"/>
                <w:sz w:val="22"/>
                <w:szCs w:val="22"/>
              </w:rPr>
            </w:pPr>
          </w:p>
        </w:tc>
        <w:tc>
          <w:tcPr>
            <w:tcW w:w="1170" w:type="dxa"/>
            <w:noWrap/>
            <w:hideMark/>
          </w:tcPr>
          <w:p w14:paraId="45F004B2"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23F0F556" w14:textId="77777777" w:rsidR="00500D31" w:rsidRPr="00CD53B8" w:rsidRDefault="00500D31" w:rsidP="006D4899">
            <w:pPr>
              <w:jc w:val="right"/>
              <w:rPr>
                <w:color w:val="000000" w:themeColor="text1"/>
                <w:sz w:val="22"/>
                <w:szCs w:val="22"/>
              </w:rPr>
            </w:pPr>
            <w:r w:rsidRPr="00CD53B8">
              <w:rPr>
                <w:color w:val="000000" w:themeColor="text1"/>
                <w:sz w:val="22"/>
                <w:szCs w:val="22"/>
              </w:rPr>
              <w:t>115</w:t>
            </w:r>
          </w:p>
        </w:tc>
      </w:tr>
      <w:tr w:rsidR="00500D31" w:rsidRPr="00CD53B8" w14:paraId="075CD7EA" w14:textId="77777777" w:rsidTr="00111883">
        <w:trPr>
          <w:trHeight w:val="320"/>
        </w:trPr>
        <w:tc>
          <w:tcPr>
            <w:tcW w:w="1300" w:type="dxa"/>
          </w:tcPr>
          <w:p w14:paraId="293EEEB4" w14:textId="77777777" w:rsidR="00500D31" w:rsidRPr="00CD53B8" w:rsidRDefault="00500D31" w:rsidP="006D4899">
            <w:pPr>
              <w:rPr>
                <w:bCs/>
                <w:color w:val="000000" w:themeColor="text1"/>
                <w:sz w:val="22"/>
                <w:szCs w:val="22"/>
              </w:rPr>
            </w:pPr>
          </w:p>
        </w:tc>
        <w:tc>
          <w:tcPr>
            <w:tcW w:w="1761" w:type="dxa"/>
            <w:noWrap/>
            <w:hideMark/>
          </w:tcPr>
          <w:p w14:paraId="6E584A20" w14:textId="77777777" w:rsidR="00500D31" w:rsidRPr="00CD53B8" w:rsidRDefault="00500D31" w:rsidP="006D4899">
            <w:pPr>
              <w:rPr>
                <w:bCs/>
                <w:color w:val="000000" w:themeColor="text1"/>
                <w:sz w:val="22"/>
                <w:szCs w:val="22"/>
              </w:rPr>
            </w:pPr>
            <w:r w:rsidRPr="00CD53B8">
              <w:rPr>
                <w:bCs/>
                <w:color w:val="000000" w:themeColor="text1"/>
                <w:sz w:val="22"/>
                <w:szCs w:val="22"/>
              </w:rPr>
              <w:t>Araneae</w:t>
            </w:r>
            <w:r w:rsidRPr="00CD53B8">
              <w:rPr>
                <w:color w:val="222222"/>
                <w:sz w:val="22"/>
                <w:szCs w:val="22"/>
                <w:shd w:val="clear" w:color="auto" w:fill="FFFFFF"/>
              </w:rPr>
              <w:t>†</w:t>
            </w:r>
          </w:p>
        </w:tc>
        <w:tc>
          <w:tcPr>
            <w:tcW w:w="1658" w:type="dxa"/>
          </w:tcPr>
          <w:p w14:paraId="4C20AC8E" w14:textId="77777777" w:rsidR="00500D31" w:rsidRPr="00CD53B8" w:rsidRDefault="00500D31" w:rsidP="006D4899">
            <w:pPr>
              <w:rPr>
                <w:bCs/>
                <w:color w:val="000000" w:themeColor="text1"/>
                <w:sz w:val="22"/>
                <w:szCs w:val="22"/>
              </w:rPr>
            </w:pPr>
          </w:p>
        </w:tc>
        <w:tc>
          <w:tcPr>
            <w:tcW w:w="3950" w:type="dxa"/>
            <w:noWrap/>
            <w:hideMark/>
          </w:tcPr>
          <w:p w14:paraId="1C88920A" w14:textId="77777777" w:rsidR="00500D31" w:rsidRPr="00CD53B8" w:rsidRDefault="00500D31" w:rsidP="006D4899">
            <w:pPr>
              <w:rPr>
                <w:bCs/>
                <w:color w:val="000000" w:themeColor="text1"/>
                <w:sz w:val="22"/>
                <w:szCs w:val="22"/>
              </w:rPr>
            </w:pPr>
          </w:p>
        </w:tc>
        <w:tc>
          <w:tcPr>
            <w:tcW w:w="1170" w:type="dxa"/>
            <w:noWrap/>
            <w:hideMark/>
          </w:tcPr>
          <w:p w14:paraId="3E5743ED"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34D5C113" w14:textId="77777777" w:rsidR="00500D31" w:rsidRPr="00CD53B8" w:rsidRDefault="00500D31" w:rsidP="006D4899">
            <w:pPr>
              <w:jc w:val="right"/>
              <w:rPr>
                <w:color w:val="000000" w:themeColor="text1"/>
                <w:sz w:val="22"/>
                <w:szCs w:val="22"/>
              </w:rPr>
            </w:pPr>
            <w:r w:rsidRPr="00CD53B8">
              <w:rPr>
                <w:color w:val="000000" w:themeColor="text1"/>
                <w:sz w:val="22"/>
                <w:szCs w:val="22"/>
              </w:rPr>
              <w:t>1,675</w:t>
            </w:r>
          </w:p>
        </w:tc>
      </w:tr>
      <w:tr w:rsidR="00500D31" w:rsidRPr="00CD53B8" w14:paraId="5B585A7B" w14:textId="77777777" w:rsidTr="00111883">
        <w:trPr>
          <w:trHeight w:val="320"/>
        </w:trPr>
        <w:tc>
          <w:tcPr>
            <w:tcW w:w="1300" w:type="dxa"/>
          </w:tcPr>
          <w:p w14:paraId="0FD3CF9A" w14:textId="77777777" w:rsidR="00500D31" w:rsidRPr="00CD53B8" w:rsidRDefault="00500D31" w:rsidP="006D4899">
            <w:pPr>
              <w:rPr>
                <w:bCs/>
                <w:color w:val="000000" w:themeColor="text1"/>
                <w:sz w:val="22"/>
                <w:szCs w:val="22"/>
              </w:rPr>
            </w:pPr>
            <w:r w:rsidRPr="00CD53B8">
              <w:rPr>
                <w:bCs/>
                <w:color w:val="000000" w:themeColor="text1"/>
                <w:sz w:val="22"/>
                <w:szCs w:val="22"/>
              </w:rPr>
              <w:t>Insecta</w:t>
            </w:r>
          </w:p>
        </w:tc>
        <w:tc>
          <w:tcPr>
            <w:tcW w:w="1761" w:type="dxa"/>
            <w:noWrap/>
            <w:hideMark/>
          </w:tcPr>
          <w:p w14:paraId="4BD00523" w14:textId="77777777" w:rsidR="00500D31" w:rsidRPr="00CD53B8" w:rsidRDefault="00500D31" w:rsidP="006D4899">
            <w:pPr>
              <w:rPr>
                <w:bCs/>
                <w:color w:val="000000" w:themeColor="text1"/>
                <w:sz w:val="22"/>
                <w:szCs w:val="22"/>
              </w:rPr>
            </w:pPr>
            <w:r w:rsidRPr="00CD53B8">
              <w:rPr>
                <w:bCs/>
                <w:color w:val="000000" w:themeColor="text1"/>
                <w:sz w:val="22"/>
                <w:szCs w:val="22"/>
              </w:rPr>
              <w:t>Blattodea</w:t>
            </w:r>
            <w:r w:rsidRPr="00CD53B8">
              <w:rPr>
                <w:color w:val="222222"/>
                <w:sz w:val="22"/>
                <w:szCs w:val="22"/>
                <w:shd w:val="clear" w:color="auto" w:fill="FFFFFF"/>
              </w:rPr>
              <w:sym w:font="Symbol" w:char="F0C4"/>
            </w:r>
          </w:p>
        </w:tc>
        <w:tc>
          <w:tcPr>
            <w:tcW w:w="1658" w:type="dxa"/>
          </w:tcPr>
          <w:p w14:paraId="0661E06B" w14:textId="77777777" w:rsidR="00500D31" w:rsidRPr="00CD53B8" w:rsidRDefault="00500D31" w:rsidP="006D4899">
            <w:pPr>
              <w:rPr>
                <w:bCs/>
                <w:color w:val="000000" w:themeColor="text1"/>
                <w:sz w:val="22"/>
                <w:szCs w:val="22"/>
              </w:rPr>
            </w:pPr>
          </w:p>
        </w:tc>
        <w:tc>
          <w:tcPr>
            <w:tcW w:w="3950" w:type="dxa"/>
            <w:noWrap/>
            <w:hideMark/>
          </w:tcPr>
          <w:p w14:paraId="73EB0E08" w14:textId="77777777" w:rsidR="00500D31" w:rsidRPr="00CD53B8" w:rsidRDefault="00500D31" w:rsidP="006D4899">
            <w:pPr>
              <w:rPr>
                <w:bCs/>
                <w:color w:val="000000" w:themeColor="text1"/>
                <w:sz w:val="22"/>
                <w:szCs w:val="22"/>
              </w:rPr>
            </w:pPr>
          </w:p>
        </w:tc>
        <w:tc>
          <w:tcPr>
            <w:tcW w:w="1170" w:type="dxa"/>
            <w:noWrap/>
            <w:hideMark/>
          </w:tcPr>
          <w:p w14:paraId="1B864CB5" w14:textId="77777777" w:rsidR="00500D31" w:rsidRPr="00CD53B8" w:rsidRDefault="00500D31" w:rsidP="006D4899">
            <w:pPr>
              <w:jc w:val="right"/>
              <w:rPr>
                <w:color w:val="000000" w:themeColor="text1"/>
                <w:sz w:val="22"/>
                <w:szCs w:val="22"/>
              </w:rPr>
            </w:pPr>
          </w:p>
        </w:tc>
        <w:tc>
          <w:tcPr>
            <w:tcW w:w="1440" w:type="dxa"/>
          </w:tcPr>
          <w:p w14:paraId="0A3982B7" w14:textId="77777777" w:rsidR="00500D31" w:rsidRPr="00CD53B8" w:rsidRDefault="00500D31" w:rsidP="006D4899">
            <w:pPr>
              <w:jc w:val="right"/>
              <w:rPr>
                <w:color w:val="000000" w:themeColor="text1"/>
                <w:sz w:val="22"/>
                <w:szCs w:val="22"/>
              </w:rPr>
            </w:pPr>
            <w:r w:rsidRPr="00CD53B8">
              <w:rPr>
                <w:color w:val="000000" w:themeColor="text1"/>
                <w:sz w:val="22"/>
                <w:szCs w:val="22"/>
              </w:rPr>
              <w:t>41</w:t>
            </w:r>
          </w:p>
        </w:tc>
      </w:tr>
      <w:tr w:rsidR="00500D31" w:rsidRPr="00CD53B8" w14:paraId="60DFE3F7" w14:textId="77777777" w:rsidTr="00111883">
        <w:trPr>
          <w:trHeight w:val="320"/>
        </w:trPr>
        <w:tc>
          <w:tcPr>
            <w:tcW w:w="1300" w:type="dxa"/>
          </w:tcPr>
          <w:p w14:paraId="6793FCC5" w14:textId="77777777" w:rsidR="00500D31" w:rsidRPr="00CD53B8" w:rsidRDefault="00500D31" w:rsidP="006D4899">
            <w:pPr>
              <w:rPr>
                <w:bCs/>
                <w:color w:val="000000" w:themeColor="text1"/>
                <w:sz w:val="22"/>
                <w:szCs w:val="22"/>
              </w:rPr>
            </w:pPr>
          </w:p>
        </w:tc>
        <w:tc>
          <w:tcPr>
            <w:tcW w:w="1761" w:type="dxa"/>
            <w:noWrap/>
            <w:hideMark/>
          </w:tcPr>
          <w:p w14:paraId="3354F479" w14:textId="77777777" w:rsidR="00500D31" w:rsidRPr="00CD53B8" w:rsidRDefault="00500D31" w:rsidP="006D4899">
            <w:pPr>
              <w:rPr>
                <w:bCs/>
                <w:color w:val="000000" w:themeColor="text1"/>
                <w:sz w:val="22"/>
                <w:szCs w:val="22"/>
              </w:rPr>
            </w:pPr>
            <w:r w:rsidRPr="00CD53B8">
              <w:rPr>
                <w:bCs/>
                <w:color w:val="000000" w:themeColor="text1"/>
                <w:sz w:val="22"/>
                <w:szCs w:val="22"/>
              </w:rPr>
              <w:t>Coleoptera</w:t>
            </w:r>
          </w:p>
        </w:tc>
        <w:tc>
          <w:tcPr>
            <w:tcW w:w="1658" w:type="dxa"/>
          </w:tcPr>
          <w:p w14:paraId="5D3396CE" w14:textId="77777777" w:rsidR="00500D31" w:rsidRPr="00CD53B8" w:rsidRDefault="00500D31" w:rsidP="006D4899">
            <w:pPr>
              <w:rPr>
                <w:bCs/>
                <w:color w:val="000000" w:themeColor="text1"/>
                <w:sz w:val="22"/>
                <w:szCs w:val="22"/>
              </w:rPr>
            </w:pPr>
          </w:p>
        </w:tc>
        <w:tc>
          <w:tcPr>
            <w:tcW w:w="3950" w:type="dxa"/>
            <w:noWrap/>
            <w:hideMark/>
          </w:tcPr>
          <w:p w14:paraId="1F2D364D" w14:textId="77777777" w:rsidR="00500D31" w:rsidRPr="00CD53B8" w:rsidRDefault="00500D31" w:rsidP="006D4899">
            <w:pPr>
              <w:rPr>
                <w:bCs/>
                <w:color w:val="000000" w:themeColor="text1"/>
                <w:sz w:val="22"/>
                <w:szCs w:val="22"/>
              </w:rPr>
            </w:pPr>
          </w:p>
        </w:tc>
        <w:tc>
          <w:tcPr>
            <w:tcW w:w="1170" w:type="dxa"/>
            <w:noWrap/>
            <w:hideMark/>
          </w:tcPr>
          <w:p w14:paraId="2488FD2B"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36652241" w14:textId="77777777" w:rsidR="00500D31" w:rsidRPr="00CD53B8" w:rsidRDefault="00500D31" w:rsidP="006D4899">
            <w:pPr>
              <w:jc w:val="right"/>
              <w:rPr>
                <w:color w:val="000000" w:themeColor="text1"/>
                <w:sz w:val="22"/>
                <w:szCs w:val="22"/>
              </w:rPr>
            </w:pPr>
            <w:r w:rsidRPr="00CD53B8">
              <w:rPr>
                <w:color w:val="000000" w:themeColor="text1"/>
                <w:sz w:val="22"/>
                <w:szCs w:val="22"/>
              </w:rPr>
              <w:t>3,186</w:t>
            </w:r>
          </w:p>
        </w:tc>
      </w:tr>
      <w:tr w:rsidR="00500D31" w:rsidRPr="00CD53B8" w14:paraId="6ED1F180" w14:textId="77777777" w:rsidTr="00111883">
        <w:trPr>
          <w:trHeight w:val="320"/>
        </w:trPr>
        <w:tc>
          <w:tcPr>
            <w:tcW w:w="1300" w:type="dxa"/>
          </w:tcPr>
          <w:p w14:paraId="08395818" w14:textId="77777777" w:rsidR="00500D31" w:rsidRPr="00CD53B8" w:rsidRDefault="00500D31" w:rsidP="006D4899">
            <w:pPr>
              <w:rPr>
                <w:bCs/>
                <w:color w:val="000000" w:themeColor="text1"/>
                <w:sz w:val="22"/>
                <w:szCs w:val="22"/>
              </w:rPr>
            </w:pPr>
          </w:p>
        </w:tc>
        <w:tc>
          <w:tcPr>
            <w:tcW w:w="1761" w:type="dxa"/>
            <w:noWrap/>
            <w:hideMark/>
          </w:tcPr>
          <w:p w14:paraId="1AF550A3" w14:textId="77777777" w:rsidR="00500D31" w:rsidRPr="00CD53B8" w:rsidRDefault="00500D31" w:rsidP="006D4899">
            <w:pPr>
              <w:rPr>
                <w:bCs/>
                <w:color w:val="000000" w:themeColor="text1"/>
                <w:sz w:val="22"/>
                <w:szCs w:val="22"/>
              </w:rPr>
            </w:pPr>
            <w:r w:rsidRPr="00CD53B8">
              <w:rPr>
                <w:bCs/>
                <w:color w:val="000000" w:themeColor="text1"/>
                <w:sz w:val="22"/>
                <w:szCs w:val="22"/>
              </w:rPr>
              <w:t>Collembola</w:t>
            </w:r>
            <w:r w:rsidRPr="00CD53B8">
              <w:rPr>
                <w:color w:val="222222"/>
                <w:sz w:val="22"/>
                <w:szCs w:val="22"/>
                <w:shd w:val="clear" w:color="auto" w:fill="FFFFFF"/>
              </w:rPr>
              <w:sym w:font="Symbol" w:char="F0C4"/>
            </w:r>
          </w:p>
        </w:tc>
        <w:tc>
          <w:tcPr>
            <w:tcW w:w="1658" w:type="dxa"/>
          </w:tcPr>
          <w:p w14:paraId="50232E5E" w14:textId="77777777" w:rsidR="00500D31" w:rsidRPr="00CD53B8" w:rsidRDefault="00500D31" w:rsidP="006D4899">
            <w:pPr>
              <w:rPr>
                <w:bCs/>
                <w:color w:val="000000" w:themeColor="text1"/>
                <w:sz w:val="22"/>
                <w:szCs w:val="22"/>
              </w:rPr>
            </w:pPr>
          </w:p>
        </w:tc>
        <w:tc>
          <w:tcPr>
            <w:tcW w:w="3950" w:type="dxa"/>
            <w:noWrap/>
            <w:hideMark/>
          </w:tcPr>
          <w:p w14:paraId="70B6ABFB" w14:textId="77777777" w:rsidR="00500D31" w:rsidRPr="00CD53B8" w:rsidRDefault="00500D31" w:rsidP="006D4899">
            <w:pPr>
              <w:rPr>
                <w:bCs/>
                <w:color w:val="000000" w:themeColor="text1"/>
                <w:sz w:val="22"/>
                <w:szCs w:val="22"/>
              </w:rPr>
            </w:pPr>
          </w:p>
        </w:tc>
        <w:tc>
          <w:tcPr>
            <w:tcW w:w="1170" w:type="dxa"/>
            <w:noWrap/>
            <w:hideMark/>
          </w:tcPr>
          <w:p w14:paraId="2AF0A23D" w14:textId="77777777" w:rsidR="00500D31" w:rsidRPr="00CD53B8" w:rsidRDefault="00500D31" w:rsidP="006D4899">
            <w:pPr>
              <w:jc w:val="center"/>
              <w:rPr>
                <w:color w:val="000000" w:themeColor="text1"/>
                <w:sz w:val="22"/>
                <w:szCs w:val="22"/>
              </w:rPr>
            </w:pPr>
          </w:p>
        </w:tc>
        <w:tc>
          <w:tcPr>
            <w:tcW w:w="1440" w:type="dxa"/>
          </w:tcPr>
          <w:p w14:paraId="6C8CC0EB" w14:textId="77777777" w:rsidR="00500D31" w:rsidRPr="00CD53B8" w:rsidRDefault="00500D31" w:rsidP="006D4899">
            <w:pPr>
              <w:jc w:val="right"/>
              <w:rPr>
                <w:color w:val="000000" w:themeColor="text1"/>
                <w:sz w:val="22"/>
                <w:szCs w:val="22"/>
              </w:rPr>
            </w:pPr>
            <w:r w:rsidRPr="00CD53B8">
              <w:rPr>
                <w:color w:val="000000" w:themeColor="text1"/>
                <w:sz w:val="22"/>
                <w:szCs w:val="22"/>
              </w:rPr>
              <w:t>184</w:t>
            </w:r>
          </w:p>
        </w:tc>
      </w:tr>
      <w:tr w:rsidR="00500D31" w:rsidRPr="00CD53B8" w14:paraId="0FA9E5E9" w14:textId="77777777" w:rsidTr="00111883">
        <w:trPr>
          <w:trHeight w:val="320"/>
        </w:trPr>
        <w:tc>
          <w:tcPr>
            <w:tcW w:w="1300" w:type="dxa"/>
          </w:tcPr>
          <w:p w14:paraId="072ABEB4" w14:textId="77777777" w:rsidR="00500D31" w:rsidRPr="00CD53B8" w:rsidRDefault="00500D31" w:rsidP="006D4899">
            <w:pPr>
              <w:rPr>
                <w:bCs/>
                <w:color w:val="000000" w:themeColor="text1"/>
                <w:sz w:val="22"/>
                <w:szCs w:val="22"/>
              </w:rPr>
            </w:pPr>
          </w:p>
        </w:tc>
        <w:tc>
          <w:tcPr>
            <w:tcW w:w="1761" w:type="dxa"/>
            <w:noWrap/>
            <w:hideMark/>
          </w:tcPr>
          <w:p w14:paraId="0DE2B4F8" w14:textId="77777777" w:rsidR="00500D31" w:rsidRPr="00CD53B8" w:rsidRDefault="00500D31" w:rsidP="006D4899">
            <w:pPr>
              <w:rPr>
                <w:bCs/>
                <w:color w:val="000000" w:themeColor="text1"/>
                <w:sz w:val="22"/>
                <w:szCs w:val="22"/>
              </w:rPr>
            </w:pPr>
            <w:r w:rsidRPr="00CD53B8">
              <w:rPr>
                <w:bCs/>
                <w:color w:val="000000" w:themeColor="text1"/>
                <w:sz w:val="22"/>
                <w:szCs w:val="22"/>
              </w:rPr>
              <w:t>Diptera</w:t>
            </w:r>
          </w:p>
        </w:tc>
        <w:tc>
          <w:tcPr>
            <w:tcW w:w="1658" w:type="dxa"/>
          </w:tcPr>
          <w:p w14:paraId="4D453CB3" w14:textId="77777777" w:rsidR="00500D31" w:rsidRPr="00CD53B8" w:rsidRDefault="00500D31" w:rsidP="006D4899">
            <w:pPr>
              <w:rPr>
                <w:bCs/>
                <w:color w:val="000000" w:themeColor="text1"/>
                <w:sz w:val="22"/>
                <w:szCs w:val="22"/>
              </w:rPr>
            </w:pPr>
          </w:p>
        </w:tc>
        <w:tc>
          <w:tcPr>
            <w:tcW w:w="3950" w:type="dxa"/>
            <w:noWrap/>
            <w:hideMark/>
          </w:tcPr>
          <w:p w14:paraId="7436781D" w14:textId="77777777" w:rsidR="00500D31" w:rsidRPr="00CD53B8" w:rsidRDefault="00500D31" w:rsidP="006D4899">
            <w:pPr>
              <w:rPr>
                <w:bCs/>
                <w:color w:val="000000" w:themeColor="text1"/>
                <w:sz w:val="22"/>
                <w:szCs w:val="22"/>
              </w:rPr>
            </w:pPr>
          </w:p>
        </w:tc>
        <w:tc>
          <w:tcPr>
            <w:tcW w:w="1170" w:type="dxa"/>
            <w:noWrap/>
            <w:hideMark/>
          </w:tcPr>
          <w:p w14:paraId="68AAEF9D"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00B73647" w14:textId="77777777" w:rsidR="00500D31" w:rsidRPr="00CD53B8" w:rsidRDefault="00500D31" w:rsidP="006D4899">
            <w:pPr>
              <w:jc w:val="right"/>
              <w:rPr>
                <w:color w:val="000000" w:themeColor="text1"/>
                <w:sz w:val="22"/>
                <w:szCs w:val="22"/>
              </w:rPr>
            </w:pPr>
            <w:r w:rsidRPr="00CD53B8">
              <w:rPr>
                <w:color w:val="000000" w:themeColor="text1"/>
                <w:sz w:val="22"/>
                <w:szCs w:val="22"/>
              </w:rPr>
              <w:t>185,800</w:t>
            </w:r>
          </w:p>
        </w:tc>
      </w:tr>
      <w:tr w:rsidR="00500D31" w:rsidRPr="00CD53B8" w14:paraId="12D6ABE8" w14:textId="77777777" w:rsidTr="00111883">
        <w:trPr>
          <w:trHeight w:val="320"/>
        </w:trPr>
        <w:tc>
          <w:tcPr>
            <w:tcW w:w="1300" w:type="dxa"/>
          </w:tcPr>
          <w:p w14:paraId="03E5E441" w14:textId="77777777" w:rsidR="00500D31" w:rsidRPr="00CD53B8" w:rsidRDefault="00500D31" w:rsidP="006D4899">
            <w:pPr>
              <w:rPr>
                <w:color w:val="000000" w:themeColor="text1"/>
                <w:sz w:val="22"/>
                <w:szCs w:val="22"/>
              </w:rPr>
            </w:pPr>
          </w:p>
        </w:tc>
        <w:tc>
          <w:tcPr>
            <w:tcW w:w="1761" w:type="dxa"/>
            <w:noWrap/>
            <w:hideMark/>
          </w:tcPr>
          <w:p w14:paraId="257250F8" w14:textId="77777777" w:rsidR="00500D31" w:rsidRPr="00CD53B8" w:rsidRDefault="00500D31" w:rsidP="006D4899">
            <w:pPr>
              <w:rPr>
                <w:color w:val="000000" w:themeColor="text1"/>
                <w:sz w:val="22"/>
                <w:szCs w:val="22"/>
              </w:rPr>
            </w:pPr>
            <w:r w:rsidRPr="00CD53B8">
              <w:rPr>
                <w:color w:val="000000" w:themeColor="text1"/>
                <w:sz w:val="22"/>
                <w:szCs w:val="22"/>
              </w:rPr>
              <w:t>Hemiptera</w:t>
            </w:r>
          </w:p>
        </w:tc>
        <w:tc>
          <w:tcPr>
            <w:tcW w:w="1658" w:type="dxa"/>
          </w:tcPr>
          <w:p w14:paraId="2D98F088" w14:textId="77777777" w:rsidR="00500D31" w:rsidRPr="00CD53B8" w:rsidRDefault="00500D31" w:rsidP="006D4899">
            <w:pPr>
              <w:rPr>
                <w:color w:val="000000" w:themeColor="text1"/>
                <w:sz w:val="22"/>
                <w:szCs w:val="22"/>
              </w:rPr>
            </w:pPr>
          </w:p>
        </w:tc>
        <w:tc>
          <w:tcPr>
            <w:tcW w:w="3950" w:type="dxa"/>
            <w:noWrap/>
            <w:hideMark/>
          </w:tcPr>
          <w:p w14:paraId="5F50569A" w14:textId="77777777" w:rsidR="00500D31" w:rsidRPr="00CD53B8" w:rsidRDefault="00500D31" w:rsidP="006D4899">
            <w:pPr>
              <w:rPr>
                <w:color w:val="000000" w:themeColor="text1"/>
                <w:sz w:val="22"/>
                <w:szCs w:val="22"/>
              </w:rPr>
            </w:pPr>
          </w:p>
        </w:tc>
        <w:tc>
          <w:tcPr>
            <w:tcW w:w="1170" w:type="dxa"/>
            <w:noWrap/>
            <w:hideMark/>
          </w:tcPr>
          <w:p w14:paraId="28173531"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1D604F80" w14:textId="77777777" w:rsidR="00500D31" w:rsidRPr="00CD53B8" w:rsidRDefault="00500D31" w:rsidP="006D4899">
            <w:pPr>
              <w:jc w:val="right"/>
              <w:rPr>
                <w:color w:val="000000" w:themeColor="text1"/>
                <w:sz w:val="22"/>
                <w:szCs w:val="22"/>
              </w:rPr>
            </w:pPr>
            <w:r w:rsidRPr="00CD53B8">
              <w:rPr>
                <w:color w:val="000000" w:themeColor="text1"/>
                <w:sz w:val="22"/>
                <w:szCs w:val="22"/>
              </w:rPr>
              <w:t>20,840</w:t>
            </w:r>
          </w:p>
        </w:tc>
      </w:tr>
      <w:tr w:rsidR="00500D31" w:rsidRPr="00CD53B8" w14:paraId="5D403E62" w14:textId="77777777" w:rsidTr="00111883">
        <w:trPr>
          <w:trHeight w:val="320"/>
        </w:trPr>
        <w:tc>
          <w:tcPr>
            <w:tcW w:w="1300" w:type="dxa"/>
          </w:tcPr>
          <w:p w14:paraId="508DA4EB" w14:textId="77777777" w:rsidR="00500D31" w:rsidRPr="00CD53B8" w:rsidRDefault="00500D31" w:rsidP="006D4899">
            <w:pPr>
              <w:rPr>
                <w:bCs/>
                <w:color w:val="000000" w:themeColor="text1"/>
                <w:sz w:val="22"/>
                <w:szCs w:val="22"/>
              </w:rPr>
            </w:pPr>
          </w:p>
        </w:tc>
        <w:tc>
          <w:tcPr>
            <w:tcW w:w="1761" w:type="dxa"/>
            <w:noWrap/>
          </w:tcPr>
          <w:p w14:paraId="64FCA9B4" w14:textId="77777777" w:rsidR="00500D31" w:rsidRPr="00CD53B8" w:rsidRDefault="00500D31" w:rsidP="006D4899">
            <w:pPr>
              <w:rPr>
                <w:bCs/>
                <w:color w:val="000000" w:themeColor="text1"/>
                <w:sz w:val="22"/>
                <w:szCs w:val="22"/>
              </w:rPr>
            </w:pPr>
          </w:p>
        </w:tc>
        <w:tc>
          <w:tcPr>
            <w:tcW w:w="1658" w:type="dxa"/>
          </w:tcPr>
          <w:p w14:paraId="4C075287" w14:textId="77777777" w:rsidR="00500D31" w:rsidRPr="00CD53B8" w:rsidRDefault="00500D31" w:rsidP="006D4899">
            <w:pPr>
              <w:rPr>
                <w:bCs/>
                <w:i/>
                <w:color w:val="000000" w:themeColor="text1"/>
                <w:sz w:val="22"/>
                <w:szCs w:val="22"/>
              </w:rPr>
            </w:pPr>
          </w:p>
        </w:tc>
        <w:tc>
          <w:tcPr>
            <w:tcW w:w="3950" w:type="dxa"/>
            <w:noWrap/>
          </w:tcPr>
          <w:p w14:paraId="4FF5F3B6" w14:textId="77777777" w:rsidR="00500D31" w:rsidRPr="00CD53B8" w:rsidRDefault="00500D31" w:rsidP="006D4899">
            <w:pPr>
              <w:rPr>
                <w:bCs/>
                <w:i/>
                <w:color w:val="000000" w:themeColor="text1"/>
                <w:sz w:val="22"/>
                <w:szCs w:val="22"/>
              </w:rPr>
            </w:pPr>
            <w:r w:rsidRPr="00CD53B8">
              <w:rPr>
                <w:bCs/>
                <w:i/>
                <w:color w:val="000000" w:themeColor="text1"/>
                <w:sz w:val="22"/>
                <w:szCs w:val="22"/>
              </w:rPr>
              <w:t>Homalodisca vitripennis*</w:t>
            </w:r>
          </w:p>
        </w:tc>
        <w:tc>
          <w:tcPr>
            <w:tcW w:w="1170" w:type="dxa"/>
            <w:noWrap/>
          </w:tcPr>
          <w:p w14:paraId="299371D3" w14:textId="77777777" w:rsidR="00500D31" w:rsidRPr="00CD53B8" w:rsidRDefault="00500D31" w:rsidP="006D4899">
            <w:pPr>
              <w:jc w:val="right"/>
              <w:rPr>
                <w:color w:val="000000" w:themeColor="text1"/>
                <w:sz w:val="22"/>
                <w:szCs w:val="22"/>
              </w:rPr>
            </w:pPr>
            <w:r w:rsidRPr="00CD53B8">
              <w:rPr>
                <w:color w:val="000000" w:themeColor="text1"/>
                <w:sz w:val="22"/>
                <w:szCs w:val="22"/>
              </w:rPr>
              <w:t>353</w:t>
            </w:r>
          </w:p>
        </w:tc>
        <w:tc>
          <w:tcPr>
            <w:tcW w:w="1440" w:type="dxa"/>
          </w:tcPr>
          <w:p w14:paraId="188263ED" w14:textId="77777777" w:rsidR="00500D31" w:rsidRPr="00CD53B8" w:rsidRDefault="00500D31" w:rsidP="006D4899">
            <w:pPr>
              <w:jc w:val="right"/>
              <w:rPr>
                <w:color w:val="000000" w:themeColor="text1"/>
                <w:sz w:val="22"/>
                <w:szCs w:val="22"/>
              </w:rPr>
            </w:pPr>
          </w:p>
        </w:tc>
      </w:tr>
      <w:tr w:rsidR="00500D31" w:rsidRPr="00CD53B8" w14:paraId="0450F343" w14:textId="77777777" w:rsidTr="00111883">
        <w:trPr>
          <w:trHeight w:val="320"/>
        </w:trPr>
        <w:tc>
          <w:tcPr>
            <w:tcW w:w="1300" w:type="dxa"/>
          </w:tcPr>
          <w:p w14:paraId="04A613CA" w14:textId="77777777" w:rsidR="00500D31" w:rsidRPr="00CD53B8" w:rsidRDefault="00500D31" w:rsidP="006D4899">
            <w:pPr>
              <w:rPr>
                <w:bCs/>
                <w:color w:val="000000" w:themeColor="text1"/>
                <w:sz w:val="22"/>
                <w:szCs w:val="22"/>
              </w:rPr>
            </w:pPr>
          </w:p>
        </w:tc>
        <w:tc>
          <w:tcPr>
            <w:tcW w:w="1761" w:type="dxa"/>
            <w:noWrap/>
            <w:hideMark/>
          </w:tcPr>
          <w:p w14:paraId="7251EC38" w14:textId="77777777" w:rsidR="00500D31" w:rsidRPr="00CD53B8" w:rsidRDefault="00500D31" w:rsidP="006D4899">
            <w:pPr>
              <w:rPr>
                <w:bCs/>
                <w:color w:val="000000" w:themeColor="text1"/>
                <w:sz w:val="22"/>
                <w:szCs w:val="22"/>
              </w:rPr>
            </w:pPr>
            <w:r w:rsidRPr="00CD53B8">
              <w:rPr>
                <w:bCs/>
                <w:color w:val="000000" w:themeColor="text1"/>
                <w:sz w:val="22"/>
                <w:szCs w:val="22"/>
              </w:rPr>
              <w:t>Hymenoptera</w:t>
            </w:r>
          </w:p>
        </w:tc>
        <w:tc>
          <w:tcPr>
            <w:tcW w:w="1658" w:type="dxa"/>
          </w:tcPr>
          <w:p w14:paraId="4BE01741" w14:textId="77777777" w:rsidR="00500D31" w:rsidRPr="00CD53B8" w:rsidRDefault="00500D31" w:rsidP="006D4899">
            <w:pPr>
              <w:rPr>
                <w:bCs/>
                <w:color w:val="000000" w:themeColor="text1"/>
                <w:sz w:val="22"/>
                <w:szCs w:val="22"/>
              </w:rPr>
            </w:pPr>
          </w:p>
        </w:tc>
        <w:tc>
          <w:tcPr>
            <w:tcW w:w="3950" w:type="dxa"/>
            <w:noWrap/>
            <w:hideMark/>
          </w:tcPr>
          <w:p w14:paraId="6EE8FCA4" w14:textId="77777777" w:rsidR="00500D31" w:rsidRPr="00CD53B8" w:rsidRDefault="00500D31" w:rsidP="006D4899">
            <w:pPr>
              <w:rPr>
                <w:bCs/>
                <w:color w:val="000000" w:themeColor="text1"/>
                <w:sz w:val="22"/>
                <w:szCs w:val="22"/>
              </w:rPr>
            </w:pPr>
          </w:p>
        </w:tc>
        <w:tc>
          <w:tcPr>
            <w:tcW w:w="1170" w:type="dxa"/>
            <w:noWrap/>
            <w:hideMark/>
          </w:tcPr>
          <w:p w14:paraId="7B310C39"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23AECF3C" w14:textId="77777777" w:rsidR="00500D31" w:rsidRPr="00CD53B8" w:rsidRDefault="00500D31" w:rsidP="006D4899">
            <w:pPr>
              <w:jc w:val="right"/>
              <w:rPr>
                <w:color w:val="000000" w:themeColor="text1"/>
                <w:sz w:val="22"/>
                <w:szCs w:val="22"/>
              </w:rPr>
            </w:pPr>
            <w:r w:rsidRPr="00CD53B8">
              <w:rPr>
                <w:color w:val="000000" w:themeColor="text1"/>
                <w:sz w:val="22"/>
                <w:szCs w:val="22"/>
              </w:rPr>
              <w:t>121,167</w:t>
            </w:r>
          </w:p>
        </w:tc>
      </w:tr>
      <w:tr w:rsidR="00500D31" w:rsidRPr="00CD53B8" w14:paraId="284399C5" w14:textId="77777777" w:rsidTr="00111883">
        <w:trPr>
          <w:trHeight w:val="320"/>
        </w:trPr>
        <w:tc>
          <w:tcPr>
            <w:tcW w:w="1300" w:type="dxa"/>
          </w:tcPr>
          <w:p w14:paraId="3091093D" w14:textId="77777777" w:rsidR="00500D31" w:rsidRPr="00CD53B8" w:rsidRDefault="00500D31" w:rsidP="006D4899">
            <w:pPr>
              <w:rPr>
                <w:bCs/>
                <w:color w:val="000000" w:themeColor="text1"/>
                <w:sz w:val="22"/>
                <w:szCs w:val="22"/>
              </w:rPr>
            </w:pPr>
          </w:p>
        </w:tc>
        <w:tc>
          <w:tcPr>
            <w:tcW w:w="1761" w:type="dxa"/>
            <w:noWrap/>
            <w:hideMark/>
          </w:tcPr>
          <w:p w14:paraId="471C2FF8" w14:textId="77777777" w:rsidR="00500D31" w:rsidRPr="00CD53B8" w:rsidRDefault="00500D31" w:rsidP="006D4899">
            <w:pPr>
              <w:rPr>
                <w:bCs/>
                <w:color w:val="000000" w:themeColor="text1"/>
                <w:sz w:val="22"/>
                <w:szCs w:val="22"/>
              </w:rPr>
            </w:pPr>
            <w:r w:rsidRPr="00CD53B8">
              <w:rPr>
                <w:bCs/>
                <w:color w:val="000000" w:themeColor="text1"/>
                <w:sz w:val="22"/>
                <w:szCs w:val="22"/>
              </w:rPr>
              <w:t>Lepidoptera</w:t>
            </w:r>
          </w:p>
        </w:tc>
        <w:tc>
          <w:tcPr>
            <w:tcW w:w="1658" w:type="dxa"/>
          </w:tcPr>
          <w:p w14:paraId="1F690986" w14:textId="77777777" w:rsidR="00500D31" w:rsidRPr="00CD53B8" w:rsidRDefault="00500D31" w:rsidP="006D4899">
            <w:pPr>
              <w:rPr>
                <w:bCs/>
                <w:color w:val="000000" w:themeColor="text1"/>
                <w:sz w:val="22"/>
                <w:szCs w:val="22"/>
              </w:rPr>
            </w:pPr>
          </w:p>
        </w:tc>
        <w:tc>
          <w:tcPr>
            <w:tcW w:w="3950" w:type="dxa"/>
            <w:noWrap/>
            <w:hideMark/>
          </w:tcPr>
          <w:p w14:paraId="1B9F17A6" w14:textId="77777777" w:rsidR="00500D31" w:rsidRPr="00CD53B8" w:rsidRDefault="00500D31" w:rsidP="006D4899">
            <w:pPr>
              <w:rPr>
                <w:bCs/>
                <w:color w:val="000000" w:themeColor="text1"/>
                <w:sz w:val="22"/>
                <w:szCs w:val="22"/>
              </w:rPr>
            </w:pPr>
          </w:p>
        </w:tc>
        <w:tc>
          <w:tcPr>
            <w:tcW w:w="1170" w:type="dxa"/>
            <w:noWrap/>
            <w:hideMark/>
          </w:tcPr>
          <w:p w14:paraId="415AF719"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59C651F9" w14:textId="77777777" w:rsidR="00500D31" w:rsidRPr="00CD53B8" w:rsidRDefault="00500D31" w:rsidP="006D4899">
            <w:pPr>
              <w:jc w:val="right"/>
              <w:rPr>
                <w:color w:val="000000" w:themeColor="text1"/>
                <w:sz w:val="22"/>
                <w:szCs w:val="22"/>
              </w:rPr>
            </w:pPr>
            <w:r w:rsidRPr="00CD53B8">
              <w:rPr>
                <w:color w:val="000000" w:themeColor="text1"/>
                <w:sz w:val="22"/>
                <w:szCs w:val="22"/>
              </w:rPr>
              <w:t>324</w:t>
            </w:r>
          </w:p>
        </w:tc>
      </w:tr>
      <w:tr w:rsidR="00500D31" w:rsidRPr="00CD53B8" w14:paraId="057DA54F" w14:textId="77777777" w:rsidTr="00111883">
        <w:trPr>
          <w:trHeight w:val="320"/>
        </w:trPr>
        <w:tc>
          <w:tcPr>
            <w:tcW w:w="1300" w:type="dxa"/>
          </w:tcPr>
          <w:p w14:paraId="446EEC03" w14:textId="77777777" w:rsidR="00500D31" w:rsidRPr="00CD53B8" w:rsidRDefault="00500D31" w:rsidP="006D4899">
            <w:pPr>
              <w:rPr>
                <w:color w:val="000000" w:themeColor="text1"/>
                <w:sz w:val="22"/>
                <w:szCs w:val="22"/>
              </w:rPr>
            </w:pPr>
          </w:p>
        </w:tc>
        <w:tc>
          <w:tcPr>
            <w:tcW w:w="1761" w:type="dxa"/>
            <w:noWrap/>
            <w:hideMark/>
          </w:tcPr>
          <w:p w14:paraId="6E6119EF" w14:textId="77777777" w:rsidR="00500D31" w:rsidRPr="00CD53B8" w:rsidRDefault="00500D31" w:rsidP="006D4899">
            <w:pPr>
              <w:rPr>
                <w:color w:val="000000" w:themeColor="text1"/>
                <w:sz w:val="22"/>
                <w:szCs w:val="22"/>
              </w:rPr>
            </w:pPr>
            <w:r w:rsidRPr="00CD53B8">
              <w:rPr>
                <w:color w:val="000000" w:themeColor="text1"/>
                <w:sz w:val="22"/>
                <w:szCs w:val="22"/>
              </w:rPr>
              <w:t>Neuroptera</w:t>
            </w:r>
            <w:r w:rsidRPr="00CD53B8">
              <w:rPr>
                <w:color w:val="222222"/>
                <w:sz w:val="22"/>
                <w:szCs w:val="22"/>
                <w:shd w:val="clear" w:color="auto" w:fill="FFFFFF"/>
              </w:rPr>
              <w:t>†</w:t>
            </w:r>
          </w:p>
        </w:tc>
        <w:tc>
          <w:tcPr>
            <w:tcW w:w="1658" w:type="dxa"/>
          </w:tcPr>
          <w:p w14:paraId="1E2CE6C7" w14:textId="77777777" w:rsidR="00500D31" w:rsidRPr="00CD53B8" w:rsidRDefault="00500D31" w:rsidP="006D4899">
            <w:pPr>
              <w:rPr>
                <w:color w:val="000000" w:themeColor="text1"/>
                <w:sz w:val="22"/>
                <w:szCs w:val="22"/>
              </w:rPr>
            </w:pPr>
          </w:p>
        </w:tc>
        <w:tc>
          <w:tcPr>
            <w:tcW w:w="3950" w:type="dxa"/>
            <w:noWrap/>
            <w:hideMark/>
          </w:tcPr>
          <w:p w14:paraId="3B9E2AFF" w14:textId="77777777" w:rsidR="00500D31" w:rsidRPr="00CD53B8" w:rsidRDefault="00500D31" w:rsidP="006D4899">
            <w:pPr>
              <w:rPr>
                <w:color w:val="000000" w:themeColor="text1"/>
                <w:sz w:val="22"/>
                <w:szCs w:val="22"/>
              </w:rPr>
            </w:pPr>
          </w:p>
        </w:tc>
        <w:tc>
          <w:tcPr>
            <w:tcW w:w="1170" w:type="dxa"/>
            <w:noWrap/>
            <w:hideMark/>
          </w:tcPr>
          <w:p w14:paraId="3DE45626" w14:textId="77777777" w:rsidR="00500D31" w:rsidRPr="00CD53B8" w:rsidRDefault="00500D31" w:rsidP="006D4899">
            <w:pPr>
              <w:jc w:val="right"/>
              <w:rPr>
                <w:color w:val="000000" w:themeColor="text1"/>
                <w:sz w:val="22"/>
                <w:szCs w:val="22"/>
              </w:rPr>
            </w:pPr>
          </w:p>
        </w:tc>
        <w:tc>
          <w:tcPr>
            <w:tcW w:w="1440" w:type="dxa"/>
          </w:tcPr>
          <w:p w14:paraId="7BC9BDA7" w14:textId="77777777" w:rsidR="00500D31" w:rsidRPr="00CD53B8" w:rsidRDefault="00500D31" w:rsidP="006D4899">
            <w:pPr>
              <w:jc w:val="right"/>
              <w:rPr>
                <w:color w:val="000000" w:themeColor="text1"/>
                <w:sz w:val="22"/>
                <w:szCs w:val="22"/>
              </w:rPr>
            </w:pPr>
            <w:r w:rsidRPr="00CD53B8">
              <w:rPr>
                <w:color w:val="000000" w:themeColor="text1"/>
                <w:sz w:val="22"/>
                <w:szCs w:val="22"/>
              </w:rPr>
              <w:t>81</w:t>
            </w:r>
          </w:p>
        </w:tc>
      </w:tr>
      <w:tr w:rsidR="00500D31" w:rsidRPr="00CD53B8" w14:paraId="5B8CADD9" w14:textId="77777777" w:rsidTr="00111883">
        <w:trPr>
          <w:trHeight w:val="320"/>
        </w:trPr>
        <w:tc>
          <w:tcPr>
            <w:tcW w:w="1300" w:type="dxa"/>
          </w:tcPr>
          <w:p w14:paraId="403B8212" w14:textId="77777777" w:rsidR="00500D31" w:rsidRPr="00CD53B8" w:rsidRDefault="00500D31" w:rsidP="006D4899">
            <w:pPr>
              <w:rPr>
                <w:color w:val="000000" w:themeColor="text1"/>
                <w:sz w:val="22"/>
                <w:szCs w:val="22"/>
              </w:rPr>
            </w:pPr>
          </w:p>
        </w:tc>
        <w:tc>
          <w:tcPr>
            <w:tcW w:w="1761" w:type="dxa"/>
            <w:noWrap/>
            <w:hideMark/>
          </w:tcPr>
          <w:p w14:paraId="45F9B31F" w14:textId="77777777" w:rsidR="00500D31" w:rsidRPr="00CD53B8" w:rsidRDefault="00500D31" w:rsidP="006D4899">
            <w:pPr>
              <w:rPr>
                <w:color w:val="000000" w:themeColor="text1"/>
                <w:sz w:val="22"/>
                <w:szCs w:val="22"/>
              </w:rPr>
            </w:pPr>
            <w:r w:rsidRPr="00CD53B8">
              <w:rPr>
                <w:color w:val="000000" w:themeColor="text1"/>
                <w:sz w:val="22"/>
                <w:szCs w:val="22"/>
              </w:rPr>
              <w:t>Odonata</w:t>
            </w:r>
            <w:r w:rsidRPr="00CD53B8">
              <w:rPr>
                <w:color w:val="222222"/>
                <w:sz w:val="22"/>
                <w:szCs w:val="22"/>
                <w:shd w:val="clear" w:color="auto" w:fill="FFFFFF"/>
              </w:rPr>
              <w:t>†</w:t>
            </w:r>
          </w:p>
        </w:tc>
        <w:tc>
          <w:tcPr>
            <w:tcW w:w="1658" w:type="dxa"/>
          </w:tcPr>
          <w:p w14:paraId="17598A26" w14:textId="77777777" w:rsidR="00500D31" w:rsidRPr="00CD53B8" w:rsidRDefault="00500D31" w:rsidP="006D4899">
            <w:pPr>
              <w:rPr>
                <w:color w:val="000000" w:themeColor="text1"/>
                <w:sz w:val="22"/>
                <w:szCs w:val="22"/>
              </w:rPr>
            </w:pPr>
          </w:p>
        </w:tc>
        <w:tc>
          <w:tcPr>
            <w:tcW w:w="3950" w:type="dxa"/>
            <w:noWrap/>
            <w:hideMark/>
          </w:tcPr>
          <w:p w14:paraId="61159E22" w14:textId="77777777" w:rsidR="00500D31" w:rsidRPr="00CD53B8" w:rsidRDefault="00500D31" w:rsidP="006D4899">
            <w:pPr>
              <w:rPr>
                <w:color w:val="000000" w:themeColor="text1"/>
                <w:sz w:val="22"/>
                <w:szCs w:val="22"/>
              </w:rPr>
            </w:pPr>
          </w:p>
        </w:tc>
        <w:tc>
          <w:tcPr>
            <w:tcW w:w="1170" w:type="dxa"/>
            <w:noWrap/>
            <w:hideMark/>
          </w:tcPr>
          <w:p w14:paraId="15605F63" w14:textId="77777777" w:rsidR="00500D31" w:rsidRPr="00CD53B8" w:rsidRDefault="00500D31" w:rsidP="006D4899">
            <w:pPr>
              <w:jc w:val="right"/>
              <w:rPr>
                <w:color w:val="000000" w:themeColor="text1"/>
                <w:sz w:val="22"/>
                <w:szCs w:val="22"/>
              </w:rPr>
            </w:pPr>
          </w:p>
        </w:tc>
        <w:tc>
          <w:tcPr>
            <w:tcW w:w="1440" w:type="dxa"/>
          </w:tcPr>
          <w:p w14:paraId="2D38150F" w14:textId="77777777" w:rsidR="00500D31" w:rsidRPr="00CD53B8" w:rsidRDefault="00500D31" w:rsidP="006D4899">
            <w:pPr>
              <w:jc w:val="right"/>
              <w:rPr>
                <w:color w:val="000000" w:themeColor="text1"/>
                <w:sz w:val="22"/>
                <w:szCs w:val="22"/>
              </w:rPr>
            </w:pPr>
            <w:r w:rsidRPr="00CD53B8">
              <w:rPr>
                <w:color w:val="000000" w:themeColor="text1"/>
                <w:sz w:val="22"/>
                <w:szCs w:val="22"/>
              </w:rPr>
              <w:t>23</w:t>
            </w:r>
          </w:p>
        </w:tc>
      </w:tr>
      <w:tr w:rsidR="00500D31" w:rsidRPr="00CD53B8" w14:paraId="0B149423" w14:textId="77777777" w:rsidTr="00111883">
        <w:trPr>
          <w:trHeight w:val="320"/>
        </w:trPr>
        <w:tc>
          <w:tcPr>
            <w:tcW w:w="1300" w:type="dxa"/>
          </w:tcPr>
          <w:p w14:paraId="3EF65006" w14:textId="77777777" w:rsidR="00500D31" w:rsidRPr="00CD53B8" w:rsidRDefault="00500D31" w:rsidP="006D4899">
            <w:pPr>
              <w:rPr>
                <w:bCs/>
                <w:color w:val="000000" w:themeColor="text1"/>
                <w:sz w:val="22"/>
                <w:szCs w:val="22"/>
              </w:rPr>
            </w:pPr>
          </w:p>
        </w:tc>
        <w:tc>
          <w:tcPr>
            <w:tcW w:w="1761" w:type="dxa"/>
            <w:noWrap/>
            <w:hideMark/>
          </w:tcPr>
          <w:p w14:paraId="0A68C921" w14:textId="77777777" w:rsidR="00500D31" w:rsidRPr="00CD53B8" w:rsidRDefault="00500D31" w:rsidP="006D4899">
            <w:pPr>
              <w:rPr>
                <w:bCs/>
                <w:color w:val="000000" w:themeColor="text1"/>
                <w:sz w:val="22"/>
                <w:szCs w:val="22"/>
              </w:rPr>
            </w:pPr>
            <w:r w:rsidRPr="00CD53B8">
              <w:rPr>
                <w:bCs/>
                <w:color w:val="000000" w:themeColor="text1"/>
                <w:sz w:val="22"/>
                <w:szCs w:val="22"/>
              </w:rPr>
              <w:t>Orthoptera</w:t>
            </w:r>
            <w:r w:rsidRPr="00CD53B8">
              <w:rPr>
                <w:sz w:val="22"/>
                <w:szCs w:val="22"/>
              </w:rPr>
              <w:t>*</w:t>
            </w:r>
          </w:p>
        </w:tc>
        <w:tc>
          <w:tcPr>
            <w:tcW w:w="1658" w:type="dxa"/>
          </w:tcPr>
          <w:p w14:paraId="70F8AD62" w14:textId="77777777" w:rsidR="00500D31" w:rsidRPr="00CD53B8" w:rsidRDefault="00500D31" w:rsidP="006D4899">
            <w:pPr>
              <w:rPr>
                <w:bCs/>
                <w:color w:val="000000" w:themeColor="text1"/>
                <w:sz w:val="22"/>
                <w:szCs w:val="22"/>
              </w:rPr>
            </w:pPr>
          </w:p>
        </w:tc>
        <w:tc>
          <w:tcPr>
            <w:tcW w:w="3950" w:type="dxa"/>
            <w:noWrap/>
            <w:hideMark/>
          </w:tcPr>
          <w:p w14:paraId="0F2083DD" w14:textId="77777777" w:rsidR="00500D31" w:rsidRPr="00CD53B8" w:rsidRDefault="00500D31" w:rsidP="006D4899">
            <w:pPr>
              <w:rPr>
                <w:bCs/>
                <w:color w:val="000000" w:themeColor="text1"/>
                <w:sz w:val="22"/>
                <w:szCs w:val="22"/>
              </w:rPr>
            </w:pPr>
          </w:p>
        </w:tc>
        <w:tc>
          <w:tcPr>
            <w:tcW w:w="1170" w:type="dxa"/>
            <w:noWrap/>
            <w:hideMark/>
          </w:tcPr>
          <w:p w14:paraId="6D6F611E" w14:textId="77777777" w:rsidR="00500D31" w:rsidRPr="00CD53B8" w:rsidRDefault="00500D31" w:rsidP="006D4899">
            <w:pPr>
              <w:jc w:val="right"/>
              <w:rPr>
                <w:color w:val="000000" w:themeColor="text1"/>
                <w:sz w:val="22"/>
                <w:szCs w:val="22"/>
              </w:rPr>
            </w:pPr>
          </w:p>
        </w:tc>
        <w:tc>
          <w:tcPr>
            <w:tcW w:w="1440" w:type="dxa"/>
          </w:tcPr>
          <w:p w14:paraId="64ED9FB3" w14:textId="77777777" w:rsidR="00500D31" w:rsidRPr="00CD53B8" w:rsidRDefault="00500D31" w:rsidP="006D4899">
            <w:pPr>
              <w:jc w:val="right"/>
              <w:rPr>
                <w:color w:val="000000" w:themeColor="text1"/>
                <w:sz w:val="22"/>
                <w:szCs w:val="22"/>
              </w:rPr>
            </w:pPr>
            <w:r w:rsidRPr="00CD53B8">
              <w:rPr>
                <w:color w:val="000000" w:themeColor="text1"/>
                <w:sz w:val="22"/>
                <w:szCs w:val="22"/>
              </w:rPr>
              <w:t>33</w:t>
            </w:r>
          </w:p>
        </w:tc>
      </w:tr>
      <w:tr w:rsidR="00500D31" w:rsidRPr="00CD53B8" w14:paraId="77C5CB65" w14:textId="77777777" w:rsidTr="00111883">
        <w:trPr>
          <w:trHeight w:val="320"/>
        </w:trPr>
        <w:tc>
          <w:tcPr>
            <w:tcW w:w="1300" w:type="dxa"/>
          </w:tcPr>
          <w:p w14:paraId="2F83AABA" w14:textId="77777777" w:rsidR="00500D31" w:rsidRPr="00CD53B8" w:rsidRDefault="00500D31" w:rsidP="006D4899">
            <w:pPr>
              <w:rPr>
                <w:color w:val="000000" w:themeColor="text1"/>
                <w:sz w:val="22"/>
                <w:szCs w:val="22"/>
              </w:rPr>
            </w:pPr>
          </w:p>
        </w:tc>
        <w:tc>
          <w:tcPr>
            <w:tcW w:w="1761" w:type="dxa"/>
            <w:noWrap/>
            <w:hideMark/>
          </w:tcPr>
          <w:p w14:paraId="69397B42" w14:textId="77777777" w:rsidR="00500D31" w:rsidRPr="00CD53B8" w:rsidRDefault="00500D31" w:rsidP="006D4899">
            <w:pPr>
              <w:rPr>
                <w:color w:val="000000" w:themeColor="text1"/>
                <w:sz w:val="22"/>
                <w:szCs w:val="22"/>
              </w:rPr>
            </w:pPr>
            <w:r w:rsidRPr="00CD53B8">
              <w:rPr>
                <w:color w:val="000000" w:themeColor="text1"/>
                <w:sz w:val="22"/>
                <w:szCs w:val="22"/>
              </w:rPr>
              <w:t>Phasmatodea*</w:t>
            </w:r>
          </w:p>
        </w:tc>
        <w:tc>
          <w:tcPr>
            <w:tcW w:w="1658" w:type="dxa"/>
          </w:tcPr>
          <w:p w14:paraId="5D3A7D13" w14:textId="77777777" w:rsidR="00500D31" w:rsidRPr="00CD53B8" w:rsidRDefault="00500D31" w:rsidP="006D4899">
            <w:pPr>
              <w:rPr>
                <w:color w:val="000000" w:themeColor="text1"/>
                <w:sz w:val="22"/>
                <w:szCs w:val="22"/>
              </w:rPr>
            </w:pPr>
          </w:p>
        </w:tc>
        <w:tc>
          <w:tcPr>
            <w:tcW w:w="3950" w:type="dxa"/>
            <w:noWrap/>
            <w:hideMark/>
          </w:tcPr>
          <w:p w14:paraId="27DD2389" w14:textId="77777777" w:rsidR="00500D31" w:rsidRPr="00CD53B8" w:rsidRDefault="00500D31" w:rsidP="006D4899">
            <w:pPr>
              <w:rPr>
                <w:color w:val="000000" w:themeColor="text1"/>
                <w:sz w:val="22"/>
                <w:szCs w:val="22"/>
              </w:rPr>
            </w:pPr>
          </w:p>
        </w:tc>
        <w:tc>
          <w:tcPr>
            <w:tcW w:w="1170" w:type="dxa"/>
            <w:noWrap/>
            <w:hideMark/>
          </w:tcPr>
          <w:p w14:paraId="69A90C3E" w14:textId="77777777" w:rsidR="00500D31" w:rsidRPr="00CD53B8" w:rsidRDefault="00500D31" w:rsidP="006D4899">
            <w:pPr>
              <w:jc w:val="right"/>
              <w:rPr>
                <w:color w:val="000000" w:themeColor="text1"/>
                <w:sz w:val="22"/>
                <w:szCs w:val="22"/>
              </w:rPr>
            </w:pPr>
          </w:p>
        </w:tc>
        <w:tc>
          <w:tcPr>
            <w:tcW w:w="1440" w:type="dxa"/>
          </w:tcPr>
          <w:p w14:paraId="15479FAF" w14:textId="77777777" w:rsidR="00500D31" w:rsidRPr="00CD53B8" w:rsidRDefault="00500D31" w:rsidP="006D4899">
            <w:pPr>
              <w:jc w:val="right"/>
              <w:rPr>
                <w:color w:val="000000" w:themeColor="text1"/>
                <w:sz w:val="22"/>
                <w:szCs w:val="22"/>
              </w:rPr>
            </w:pPr>
            <w:r w:rsidRPr="00CD53B8">
              <w:rPr>
                <w:color w:val="000000" w:themeColor="text1"/>
                <w:sz w:val="22"/>
                <w:szCs w:val="22"/>
              </w:rPr>
              <w:t>1</w:t>
            </w:r>
          </w:p>
        </w:tc>
      </w:tr>
      <w:tr w:rsidR="00500D31" w:rsidRPr="00CD53B8" w14:paraId="1E5C48AF" w14:textId="77777777" w:rsidTr="00111883">
        <w:trPr>
          <w:trHeight w:val="320"/>
        </w:trPr>
        <w:tc>
          <w:tcPr>
            <w:tcW w:w="1300" w:type="dxa"/>
          </w:tcPr>
          <w:p w14:paraId="7A18E530" w14:textId="77777777" w:rsidR="00500D31" w:rsidRPr="00CD53B8" w:rsidRDefault="00500D31" w:rsidP="006D4899">
            <w:pPr>
              <w:rPr>
                <w:bCs/>
                <w:color w:val="000000" w:themeColor="text1"/>
                <w:sz w:val="22"/>
                <w:szCs w:val="22"/>
              </w:rPr>
            </w:pPr>
          </w:p>
        </w:tc>
        <w:tc>
          <w:tcPr>
            <w:tcW w:w="1761" w:type="dxa"/>
            <w:noWrap/>
            <w:hideMark/>
          </w:tcPr>
          <w:p w14:paraId="281D5A40" w14:textId="77777777" w:rsidR="00500D31" w:rsidRPr="00CD53B8" w:rsidRDefault="00500D31" w:rsidP="006D4899">
            <w:pPr>
              <w:rPr>
                <w:bCs/>
                <w:color w:val="000000" w:themeColor="text1"/>
                <w:sz w:val="22"/>
                <w:szCs w:val="22"/>
              </w:rPr>
            </w:pPr>
            <w:r w:rsidRPr="00CD53B8">
              <w:rPr>
                <w:bCs/>
                <w:color w:val="000000" w:themeColor="text1"/>
                <w:sz w:val="22"/>
                <w:szCs w:val="22"/>
              </w:rPr>
              <w:t>Psocoptera</w:t>
            </w:r>
            <w:r w:rsidRPr="00CD53B8">
              <w:rPr>
                <w:color w:val="222222"/>
                <w:sz w:val="22"/>
                <w:szCs w:val="22"/>
                <w:shd w:val="clear" w:color="auto" w:fill="FFFFFF"/>
              </w:rPr>
              <w:sym w:font="Symbol" w:char="F0C4"/>
            </w:r>
          </w:p>
        </w:tc>
        <w:tc>
          <w:tcPr>
            <w:tcW w:w="1658" w:type="dxa"/>
          </w:tcPr>
          <w:p w14:paraId="091C0DD0" w14:textId="77777777" w:rsidR="00500D31" w:rsidRPr="00CD53B8" w:rsidRDefault="00500D31" w:rsidP="006D4899">
            <w:pPr>
              <w:rPr>
                <w:bCs/>
                <w:color w:val="000000" w:themeColor="text1"/>
                <w:sz w:val="22"/>
                <w:szCs w:val="22"/>
              </w:rPr>
            </w:pPr>
          </w:p>
        </w:tc>
        <w:tc>
          <w:tcPr>
            <w:tcW w:w="3950" w:type="dxa"/>
            <w:noWrap/>
            <w:hideMark/>
          </w:tcPr>
          <w:p w14:paraId="144A9FC2" w14:textId="77777777" w:rsidR="00500D31" w:rsidRPr="00CD53B8" w:rsidRDefault="00500D31" w:rsidP="006D4899">
            <w:pPr>
              <w:rPr>
                <w:bCs/>
                <w:color w:val="000000" w:themeColor="text1"/>
                <w:sz w:val="22"/>
                <w:szCs w:val="22"/>
              </w:rPr>
            </w:pPr>
          </w:p>
        </w:tc>
        <w:tc>
          <w:tcPr>
            <w:tcW w:w="1170" w:type="dxa"/>
            <w:noWrap/>
            <w:hideMark/>
          </w:tcPr>
          <w:p w14:paraId="0DDF9BFD" w14:textId="77777777" w:rsidR="00500D31" w:rsidRPr="00CD53B8" w:rsidRDefault="00500D31" w:rsidP="006D4899">
            <w:pPr>
              <w:jc w:val="right"/>
              <w:rPr>
                <w:color w:val="000000" w:themeColor="text1"/>
                <w:sz w:val="22"/>
                <w:szCs w:val="22"/>
              </w:rPr>
            </w:pPr>
          </w:p>
        </w:tc>
        <w:tc>
          <w:tcPr>
            <w:tcW w:w="1440" w:type="dxa"/>
          </w:tcPr>
          <w:p w14:paraId="566FE976" w14:textId="77777777" w:rsidR="00500D31" w:rsidRPr="00CD53B8" w:rsidRDefault="00500D31" w:rsidP="006D4899">
            <w:pPr>
              <w:jc w:val="right"/>
              <w:rPr>
                <w:color w:val="000000" w:themeColor="text1"/>
                <w:sz w:val="22"/>
                <w:szCs w:val="22"/>
              </w:rPr>
            </w:pPr>
            <w:r w:rsidRPr="00CD53B8">
              <w:rPr>
                <w:color w:val="000000" w:themeColor="text1"/>
                <w:sz w:val="22"/>
                <w:szCs w:val="22"/>
              </w:rPr>
              <w:t>2,287</w:t>
            </w:r>
          </w:p>
        </w:tc>
      </w:tr>
      <w:tr w:rsidR="00500D31" w:rsidRPr="00CD53B8" w14:paraId="2F25F493" w14:textId="77777777" w:rsidTr="00111883">
        <w:trPr>
          <w:trHeight w:val="320"/>
        </w:trPr>
        <w:tc>
          <w:tcPr>
            <w:tcW w:w="1300" w:type="dxa"/>
          </w:tcPr>
          <w:p w14:paraId="555D1BDE" w14:textId="77777777" w:rsidR="00500D31" w:rsidRPr="00CD53B8" w:rsidRDefault="00500D31" w:rsidP="006D4899">
            <w:pPr>
              <w:rPr>
                <w:bCs/>
                <w:color w:val="000000" w:themeColor="text1"/>
                <w:sz w:val="22"/>
                <w:szCs w:val="22"/>
              </w:rPr>
            </w:pPr>
          </w:p>
        </w:tc>
        <w:tc>
          <w:tcPr>
            <w:tcW w:w="1761" w:type="dxa"/>
            <w:noWrap/>
            <w:hideMark/>
          </w:tcPr>
          <w:p w14:paraId="7002F9A0" w14:textId="77777777" w:rsidR="00500D31" w:rsidRPr="00CD53B8" w:rsidRDefault="00500D31" w:rsidP="006D4899">
            <w:pPr>
              <w:rPr>
                <w:bCs/>
                <w:color w:val="000000" w:themeColor="text1"/>
                <w:sz w:val="22"/>
                <w:szCs w:val="22"/>
              </w:rPr>
            </w:pPr>
            <w:r w:rsidRPr="00CD53B8">
              <w:rPr>
                <w:bCs/>
                <w:color w:val="000000" w:themeColor="text1"/>
                <w:sz w:val="22"/>
                <w:szCs w:val="22"/>
              </w:rPr>
              <w:t>Trichoptera~</w:t>
            </w:r>
          </w:p>
        </w:tc>
        <w:tc>
          <w:tcPr>
            <w:tcW w:w="1658" w:type="dxa"/>
          </w:tcPr>
          <w:p w14:paraId="3D2F5122" w14:textId="77777777" w:rsidR="00500D31" w:rsidRPr="00CD53B8" w:rsidRDefault="00500D31" w:rsidP="006D4899">
            <w:pPr>
              <w:rPr>
                <w:bCs/>
                <w:color w:val="000000" w:themeColor="text1"/>
                <w:sz w:val="22"/>
                <w:szCs w:val="22"/>
              </w:rPr>
            </w:pPr>
          </w:p>
        </w:tc>
        <w:tc>
          <w:tcPr>
            <w:tcW w:w="3950" w:type="dxa"/>
            <w:noWrap/>
            <w:hideMark/>
          </w:tcPr>
          <w:p w14:paraId="5B484F4E" w14:textId="77777777" w:rsidR="00500D31" w:rsidRPr="00CD53B8" w:rsidRDefault="00500D31" w:rsidP="006D4899">
            <w:pPr>
              <w:rPr>
                <w:bCs/>
                <w:color w:val="000000" w:themeColor="text1"/>
                <w:sz w:val="22"/>
                <w:szCs w:val="22"/>
              </w:rPr>
            </w:pPr>
          </w:p>
        </w:tc>
        <w:tc>
          <w:tcPr>
            <w:tcW w:w="1170" w:type="dxa"/>
            <w:noWrap/>
            <w:hideMark/>
          </w:tcPr>
          <w:p w14:paraId="001747E5" w14:textId="77777777" w:rsidR="00500D31" w:rsidRPr="00CD53B8" w:rsidRDefault="00500D31" w:rsidP="006D4899">
            <w:pPr>
              <w:jc w:val="right"/>
              <w:rPr>
                <w:color w:val="000000" w:themeColor="text1"/>
                <w:sz w:val="22"/>
                <w:szCs w:val="22"/>
              </w:rPr>
            </w:pPr>
          </w:p>
        </w:tc>
        <w:tc>
          <w:tcPr>
            <w:tcW w:w="1440" w:type="dxa"/>
          </w:tcPr>
          <w:p w14:paraId="182DC687" w14:textId="77777777" w:rsidR="00500D31" w:rsidRPr="00CD53B8" w:rsidRDefault="00500D31" w:rsidP="006D4899">
            <w:pPr>
              <w:jc w:val="right"/>
              <w:rPr>
                <w:color w:val="000000" w:themeColor="text1"/>
                <w:sz w:val="22"/>
                <w:szCs w:val="22"/>
              </w:rPr>
            </w:pPr>
            <w:r w:rsidRPr="00CD53B8">
              <w:rPr>
                <w:color w:val="000000" w:themeColor="text1"/>
                <w:sz w:val="22"/>
                <w:szCs w:val="22"/>
              </w:rPr>
              <w:t>11</w:t>
            </w:r>
          </w:p>
        </w:tc>
      </w:tr>
      <w:tr w:rsidR="00500D31" w:rsidRPr="00CD53B8" w14:paraId="50F2C8F2" w14:textId="77777777" w:rsidTr="00111883">
        <w:trPr>
          <w:trHeight w:val="320"/>
        </w:trPr>
        <w:tc>
          <w:tcPr>
            <w:tcW w:w="1300" w:type="dxa"/>
          </w:tcPr>
          <w:p w14:paraId="5E247021" w14:textId="77777777" w:rsidR="00500D31" w:rsidRPr="00CD53B8" w:rsidRDefault="00500D31" w:rsidP="006D4899">
            <w:pPr>
              <w:rPr>
                <w:bCs/>
                <w:color w:val="000000" w:themeColor="text1"/>
                <w:sz w:val="22"/>
                <w:szCs w:val="22"/>
              </w:rPr>
            </w:pPr>
          </w:p>
        </w:tc>
        <w:tc>
          <w:tcPr>
            <w:tcW w:w="1761" w:type="dxa"/>
            <w:noWrap/>
          </w:tcPr>
          <w:p w14:paraId="36EE899D"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Thysanoptera </w:t>
            </w:r>
          </w:p>
        </w:tc>
        <w:tc>
          <w:tcPr>
            <w:tcW w:w="1658" w:type="dxa"/>
          </w:tcPr>
          <w:p w14:paraId="78222DE3" w14:textId="77777777" w:rsidR="00500D31" w:rsidRPr="00CD53B8" w:rsidRDefault="00500D31" w:rsidP="006D4899">
            <w:pPr>
              <w:rPr>
                <w:bCs/>
                <w:color w:val="000000" w:themeColor="text1"/>
                <w:sz w:val="22"/>
                <w:szCs w:val="22"/>
              </w:rPr>
            </w:pPr>
          </w:p>
        </w:tc>
        <w:tc>
          <w:tcPr>
            <w:tcW w:w="3950" w:type="dxa"/>
            <w:noWrap/>
          </w:tcPr>
          <w:p w14:paraId="52476635" w14:textId="77777777" w:rsidR="00500D31" w:rsidRPr="00CD53B8" w:rsidRDefault="00500D31" w:rsidP="006D4899">
            <w:pPr>
              <w:rPr>
                <w:bCs/>
                <w:color w:val="000000" w:themeColor="text1"/>
                <w:sz w:val="22"/>
                <w:szCs w:val="22"/>
              </w:rPr>
            </w:pPr>
          </w:p>
        </w:tc>
        <w:tc>
          <w:tcPr>
            <w:tcW w:w="1170" w:type="dxa"/>
            <w:noWrap/>
          </w:tcPr>
          <w:p w14:paraId="1828EC21" w14:textId="77777777" w:rsidR="00500D31" w:rsidRPr="00CD53B8" w:rsidRDefault="00500D31" w:rsidP="006D4899">
            <w:pPr>
              <w:jc w:val="right"/>
              <w:rPr>
                <w:color w:val="000000" w:themeColor="text1"/>
                <w:sz w:val="22"/>
                <w:szCs w:val="22"/>
              </w:rPr>
            </w:pPr>
          </w:p>
        </w:tc>
        <w:tc>
          <w:tcPr>
            <w:tcW w:w="1440" w:type="dxa"/>
          </w:tcPr>
          <w:p w14:paraId="74F75E8A" w14:textId="77777777" w:rsidR="00500D31" w:rsidRPr="00CD53B8" w:rsidRDefault="00500D31" w:rsidP="006D4899">
            <w:pPr>
              <w:jc w:val="right"/>
              <w:rPr>
                <w:color w:val="000000" w:themeColor="text1"/>
                <w:sz w:val="22"/>
                <w:szCs w:val="22"/>
              </w:rPr>
            </w:pPr>
            <w:r w:rsidRPr="00CD53B8">
              <w:rPr>
                <w:color w:val="000000" w:themeColor="text1"/>
                <w:sz w:val="22"/>
                <w:szCs w:val="22"/>
              </w:rPr>
              <w:t>202,730</w:t>
            </w:r>
          </w:p>
        </w:tc>
      </w:tr>
      <w:tr w:rsidR="00500D31" w:rsidRPr="00CD53B8" w14:paraId="4828364E" w14:textId="77777777" w:rsidTr="00111883">
        <w:trPr>
          <w:trHeight w:val="320"/>
        </w:trPr>
        <w:tc>
          <w:tcPr>
            <w:tcW w:w="1300" w:type="dxa"/>
          </w:tcPr>
          <w:p w14:paraId="0D13CCA6" w14:textId="77777777" w:rsidR="00500D31" w:rsidRPr="00CD53B8" w:rsidRDefault="00500D31" w:rsidP="006D4899">
            <w:pPr>
              <w:rPr>
                <w:bCs/>
                <w:color w:val="000000" w:themeColor="text1"/>
                <w:sz w:val="22"/>
                <w:szCs w:val="22"/>
              </w:rPr>
            </w:pPr>
          </w:p>
        </w:tc>
        <w:tc>
          <w:tcPr>
            <w:tcW w:w="1761" w:type="dxa"/>
            <w:noWrap/>
            <w:hideMark/>
          </w:tcPr>
          <w:p w14:paraId="4B9EC2E3" w14:textId="77777777" w:rsidR="00500D31" w:rsidRPr="00CD53B8" w:rsidRDefault="00500D31" w:rsidP="006D4899">
            <w:pPr>
              <w:rPr>
                <w:bCs/>
                <w:color w:val="000000" w:themeColor="text1"/>
                <w:sz w:val="22"/>
                <w:szCs w:val="22"/>
              </w:rPr>
            </w:pPr>
          </w:p>
        </w:tc>
        <w:tc>
          <w:tcPr>
            <w:tcW w:w="1658" w:type="dxa"/>
            <w:vAlign w:val="center"/>
          </w:tcPr>
          <w:p w14:paraId="24A75C5A" w14:textId="77777777" w:rsidR="00500D31" w:rsidRPr="00CD53B8" w:rsidRDefault="00500D31" w:rsidP="006D4899">
            <w:pPr>
              <w:rPr>
                <w:bCs/>
                <w:color w:val="000000" w:themeColor="text1"/>
                <w:sz w:val="22"/>
                <w:szCs w:val="22"/>
              </w:rPr>
            </w:pPr>
            <w:r w:rsidRPr="00CD53B8">
              <w:rPr>
                <w:bCs/>
                <w:color w:val="000000" w:themeColor="text1"/>
                <w:sz w:val="22"/>
                <w:szCs w:val="22"/>
              </w:rPr>
              <w:t>Phlaleothripidae</w:t>
            </w:r>
          </w:p>
        </w:tc>
        <w:tc>
          <w:tcPr>
            <w:tcW w:w="3950" w:type="dxa"/>
            <w:noWrap/>
            <w:hideMark/>
          </w:tcPr>
          <w:p w14:paraId="438EB306"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 </w:t>
            </w:r>
          </w:p>
        </w:tc>
        <w:tc>
          <w:tcPr>
            <w:tcW w:w="1170" w:type="dxa"/>
            <w:noWrap/>
            <w:hideMark/>
          </w:tcPr>
          <w:p w14:paraId="5476CE36"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5 </w:t>
            </w:r>
          </w:p>
        </w:tc>
        <w:tc>
          <w:tcPr>
            <w:tcW w:w="1440" w:type="dxa"/>
            <w:vAlign w:val="center"/>
          </w:tcPr>
          <w:p w14:paraId="6CD1D012" w14:textId="77777777" w:rsidR="00500D31" w:rsidRPr="00CD53B8" w:rsidRDefault="00500D31" w:rsidP="006D4899">
            <w:pPr>
              <w:jc w:val="right"/>
              <w:rPr>
                <w:color w:val="000000" w:themeColor="text1"/>
                <w:sz w:val="22"/>
                <w:szCs w:val="22"/>
              </w:rPr>
            </w:pPr>
            <w:r w:rsidRPr="00CD53B8">
              <w:rPr>
                <w:color w:val="000000" w:themeColor="text1"/>
                <w:sz w:val="22"/>
                <w:szCs w:val="22"/>
              </w:rPr>
              <w:t>4,077</w:t>
            </w:r>
          </w:p>
        </w:tc>
      </w:tr>
      <w:tr w:rsidR="00500D31" w:rsidRPr="00CD53B8" w14:paraId="4DC3C7DB" w14:textId="77777777" w:rsidTr="00111883">
        <w:trPr>
          <w:trHeight w:val="320"/>
        </w:trPr>
        <w:tc>
          <w:tcPr>
            <w:tcW w:w="1300" w:type="dxa"/>
          </w:tcPr>
          <w:p w14:paraId="49B81A3D" w14:textId="77777777" w:rsidR="00500D31" w:rsidRPr="00CD53B8" w:rsidRDefault="00500D31" w:rsidP="006D4899">
            <w:pPr>
              <w:rPr>
                <w:bCs/>
                <w:color w:val="000000" w:themeColor="text1"/>
                <w:sz w:val="22"/>
                <w:szCs w:val="22"/>
              </w:rPr>
            </w:pPr>
          </w:p>
        </w:tc>
        <w:tc>
          <w:tcPr>
            <w:tcW w:w="1761" w:type="dxa"/>
            <w:noWrap/>
            <w:hideMark/>
          </w:tcPr>
          <w:p w14:paraId="36D37013" w14:textId="77777777" w:rsidR="00500D31" w:rsidRPr="00CD53B8" w:rsidRDefault="00500D31" w:rsidP="006D4899">
            <w:pPr>
              <w:rPr>
                <w:bCs/>
                <w:color w:val="000000" w:themeColor="text1"/>
                <w:sz w:val="22"/>
                <w:szCs w:val="22"/>
              </w:rPr>
            </w:pPr>
          </w:p>
        </w:tc>
        <w:tc>
          <w:tcPr>
            <w:tcW w:w="1658" w:type="dxa"/>
            <w:vAlign w:val="center"/>
          </w:tcPr>
          <w:p w14:paraId="687F618A"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79CDE6C3"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Haplothrips gowdeyi </w:t>
            </w:r>
            <w:r w:rsidRPr="00CD53B8">
              <w:rPr>
                <w:bCs/>
                <w:color w:val="000000" w:themeColor="text1"/>
                <w:sz w:val="22"/>
                <w:szCs w:val="22"/>
              </w:rPr>
              <w:t>Franklin *</w:t>
            </w:r>
          </w:p>
        </w:tc>
        <w:tc>
          <w:tcPr>
            <w:tcW w:w="1170" w:type="dxa"/>
            <w:noWrap/>
            <w:hideMark/>
          </w:tcPr>
          <w:p w14:paraId="6B1ABBCD" w14:textId="77777777" w:rsidR="00500D31" w:rsidRPr="00CD53B8" w:rsidRDefault="00500D31" w:rsidP="006D4899">
            <w:pPr>
              <w:jc w:val="right"/>
              <w:rPr>
                <w:color w:val="000000" w:themeColor="text1"/>
                <w:sz w:val="22"/>
                <w:szCs w:val="22"/>
              </w:rPr>
            </w:pPr>
            <w:r w:rsidRPr="00CD53B8">
              <w:rPr>
                <w:color w:val="000000" w:themeColor="text1"/>
                <w:sz w:val="22"/>
                <w:szCs w:val="22"/>
              </w:rPr>
              <w:t>19</w:t>
            </w:r>
          </w:p>
        </w:tc>
        <w:tc>
          <w:tcPr>
            <w:tcW w:w="1440" w:type="dxa"/>
          </w:tcPr>
          <w:p w14:paraId="7BA39623" w14:textId="77777777" w:rsidR="00500D31" w:rsidRPr="00CD53B8" w:rsidRDefault="00500D31" w:rsidP="006D4899">
            <w:pPr>
              <w:jc w:val="right"/>
              <w:rPr>
                <w:color w:val="000000" w:themeColor="text1"/>
                <w:sz w:val="22"/>
                <w:szCs w:val="22"/>
              </w:rPr>
            </w:pPr>
          </w:p>
        </w:tc>
      </w:tr>
      <w:tr w:rsidR="00500D31" w:rsidRPr="00CD53B8" w14:paraId="04D0909D" w14:textId="77777777" w:rsidTr="00111883">
        <w:trPr>
          <w:trHeight w:val="320"/>
        </w:trPr>
        <w:tc>
          <w:tcPr>
            <w:tcW w:w="1300" w:type="dxa"/>
          </w:tcPr>
          <w:p w14:paraId="6AD7023C" w14:textId="77777777" w:rsidR="00500D31" w:rsidRPr="00CD53B8" w:rsidRDefault="00500D31" w:rsidP="006D4899">
            <w:pPr>
              <w:rPr>
                <w:bCs/>
                <w:color w:val="000000" w:themeColor="text1"/>
                <w:sz w:val="22"/>
                <w:szCs w:val="22"/>
              </w:rPr>
            </w:pPr>
          </w:p>
        </w:tc>
        <w:tc>
          <w:tcPr>
            <w:tcW w:w="1761" w:type="dxa"/>
            <w:noWrap/>
            <w:hideMark/>
          </w:tcPr>
          <w:p w14:paraId="557DA44B" w14:textId="77777777" w:rsidR="00500D31" w:rsidRPr="00CD53B8" w:rsidRDefault="00500D31" w:rsidP="006D4899">
            <w:pPr>
              <w:rPr>
                <w:bCs/>
                <w:color w:val="000000" w:themeColor="text1"/>
                <w:sz w:val="22"/>
                <w:szCs w:val="22"/>
              </w:rPr>
            </w:pPr>
          </w:p>
        </w:tc>
        <w:tc>
          <w:tcPr>
            <w:tcW w:w="1658" w:type="dxa"/>
            <w:vAlign w:val="center"/>
          </w:tcPr>
          <w:p w14:paraId="5014ABAF"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440B3BA1"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Karynothriops flavipes </w:t>
            </w:r>
            <w:r w:rsidRPr="00CD53B8">
              <w:rPr>
                <w:bCs/>
                <w:color w:val="000000" w:themeColor="text1"/>
                <w:sz w:val="22"/>
                <w:szCs w:val="22"/>
              </w:rPr>
              <w:t xml:space="preserve">Jones </w:t>
            </w:r>
            <w:r w:rsidRPr="00CD53B8">
              <w:rPr>
                <w:color w:val="222222"/>
                <w:sz w:val="22"/>
                <w:szCs w:val="22"/>
                <w:shd w:val="clear" w:color="auto" w:fill="FFFFFF"/>
              </w:rPr>
              <w:t>†</w:t>
            </w:r>
          </w:p>
        </w:tc>
        <w:tc>
          <w:tcPr>
            <w:tcW w:w="1170" w:type="dxa"/>
            <w:noWrap/>
            <w:hideMark/>
          </w:tcPr>
          <w:p w14:paraId="7DFB6E45" w14:textId="77777777" w:rsidR="00500D31" w:rsidRPr="00CD53B8" w:rsidRDefault="00500D31" w:rsidP="006D4899">
            <w:pPr>
              <w:jc w:val="right"/>
              <w:rPr>
                <w:color w:val="000000" w:themeColor="text1"/>
                <w:sz w:val="22"/>
                <w:szCs w:val="22"/>
              </w:rPr>
            </w:pPr>
            <w:r w:rsidRPr="00CD53B8">
              <w:rPr>
                <w:color w:val="000000" w:themeColor="text1"/>
                <w:sz w:val="22"/>
                <w:szCs w:val="22"/>
              </w:rPr>
              <w:t>3,861</w:t>
            </w:r>
          </w:p>
        </w:tc>
        <w:tc>
          <w:tcPr>
            <w:tcW w:w="1440" w:type="dxa"/>
          </w:tcPr>
          <w:p w14:paraId="31C244A7" w14:textId="77777777" w:rsidR="00500D31" w:rsidRPr="00CD53B8" w:rsidRDefault="00500D31" w:rsidP="006D4899">
            <w:pPr>
              <w:jc w:val="right"/>
              <w:rPr>
                <w:color w:val="000000" w:themeColor="text1"/>
                <w:sz w:val="22"/>
                <w:szCs w:val="22"/>
              </w:rPr>
            </w:pPr>
          </w:p>
        </w:tc>
      </w:tr>
      <w:tr w:rsidR="00500D31" w:rsidRPr="00CD53B8" w14:paraId="70B15A11" w14:textId="77777777" w:rsidTr="00111883">
        <w:trPr>
          <w:trHeight w:val="320"/>
        </w:trPr>
        <w:tc>
          <w:tcPr>
            <w:tcW w:w="1300" w:type="dxa"/>
          </w:tcPr>
          <w:p w14:paraId="5048979F" w14:textId="77777777" w:rsidR="00500D31" w:rsidRPr="00CD53B8" w:rsidRDefault="00500D31" w:rsidP="006D4899">
            <w:pPr>
              <w:rPr>
                <w:bCs/>
                <w:color w:val="000000" w:themeColor="text1"/>
                <w:sz w:val="22"/>
                <w:szCs w:val="22"/>
              </w:rPr>
            </w:pPr>
          </w:p>
        </w:tc>
        <w:tc>
          <w:tcPr>
            <w:tcW w:w="1761" w:type="dxa"/>
            <w:noWrap/>
            <w:hideMark/>
          </w:tcPr>
          <w:p w14:paraId="0BED9EA2" w14:textId="77777777" w:rsidR="00500D31" w:rsidRPr="00CD53B8" w:rsidRDefault="00500D31" w:rsidP="006D4899">
            <w:pPr>
              <w:rPr>
                <w:bCs/>
                <w:color w:val="000000" w:themeColor="text1"/>
                <w:sz w:val="22"/>
                <w:szCs w:val="22"/>
              </w:rPr>
            </w:pPr>
          </w:p>
        </w:tc>
        <w:tc>
          <w:tcPr>
            <w:tcW w:w="1658" w:type="dxa"/>
            <w:vAlign w:val="center"/>
          </w:tcPr>
          <w:p w14:paraId="35EB6799"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22F21BA5"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Karynothrips melaleucus </w:t>
            </w:r>
            <w:r w:rsidRPr="00CD53B8">
              <w:rPr>
                <w:bCs/>
                <w:color w:val="000000" w:themeColor="text1"/>
                <w:sz w:val="22"/>
                <w:szCs w:val="22"/>
              </w:rPr>
              <w:t xml:space="preserve">Bagnall </w:t>
            </w:r>
            <w:r w:rsidRPr="00CD53B8">
              <w:rPr>
                <w:color w:val="222222"/>
                <w:sz w:val="22"/>
                <w:szCs w:val="22"/>
                <w:shd w:val="clear" w:color="auto" w:fill="FFFFFF"/>
              </w:rPr>
              <w:t>†</w:t>
            </w:r>
          </w:p>
        </w:tc>
        <w:tc>
          <w:tcPr>
            <w:tcW w:w="1170" w:type="dxa"/>
            <w:noWrap/>
            <w:hideMark/>
          </w:tcPr>
          <w:p w14:paraId="3D1B5239" w14:textId="77777777" w:rsidR="00500D31" w:rsidRPr="00CD53B8" w:rsidRDefault="00500D31" w:rsidP="006D4899">
            <w:pPr>
              <w:jc w:val="right"/>
              <w:rPr>
                <w:color w:val="000000" w:themeColor="text1"/>
                <w:sz w:val="22"/>
                <w:szCs w:val="22"/>
              </w:rPr>
            </w:pPr>
            <w:r w:rsidRPr="00CD53B8">
              <w:rPr>
                <w:color w:val="000000" w:themeColor="text1"/>
                <w:sz w:val="22"/>
                <w:szCs w:val="22"/>
              </w:rPr>
              <w:t>142</w:t>
            </w:r>
          </w:p>
        </w:tc>
        <w:tc>
          <w:tcPr>
            <w:tcW w:w="1440" w:type="dxa"/>
          </w:tcPr>
          <w:p w14:paraId="5C2E20E8" w14:textId="77777777" w:rsidR="00500D31" w:rsidRPr="00CD53B8" w:rsidRDefault="00500D31" w:rsidP="006D4899">
            <w:pPr>
              <w:jc w:val="right"/>
              <w:rPr>
                <w:color w:val="000000" w:themeColor="text1"/>
                <w:sz w:val="22"/>
                <w:szCs w:val="22"/>
              </w:rPr>
            </w:pPr>
          </w:p>
        </w:tc>
      </w:tr>
      <w:tr w:rsidR="00500D31" w:rsidRPr="00CD53B8" w14:paraId="65A97810" w14:textId="77777777" w:rsidTr="00111883">
        <w:trPr>
          <w:trHeight w:val="320"/>
        </w:trPr>
        <w:tc>
          <w:tcPr>
            <w:tcW w:w="1300" w:type="dxa"/>
          </w:tcPr>
          <w:p w14:paraId="5ED92CB2" w14:textId="77777777" w:rsidR="00500D31" w:rsidRPr="00CD53B8" w:rsidRDefault="00500D31" w:rsidP="006D4899">
            <w:pPr>
              <w:rPr>
                <w:bCs/>
                <w:color w:val="000000" w:themeColor="text1"/>
                <w:sz w:val="22"/>
                <w:szCs w:val="22"/>
              </w:rPr>
            </w:pPr>
          </w:p>
        </w:tc>
        <w:tc>
          <w:tcPr>
            <w:tcW w:w="1761" w:type="dxa"/>
            <w:noWrap/>
            <w:hideMark/>
          </w:tcPr>
          <w:p w14:paraId="4C947F81" w14:textId="77777777" w:rsidR="00500D31" w:rsidRPr="00CD53B8" w:rsidRDefault="00500D31" w:rsidP="006D4899">
            <w:pPr>
              <w:rPr>
                <w:bCs/>
                <w:color w:val="000000" w:themeColor="text1"/>
                <w:sz w:val="22"/>
                <w:szCs w:val="22"/>
              </w:rPr>
            </w:pPr>
          </w:p>
        </w:tc>
        <w:tc>
          <w:tcPr>
            <w:tcW w:w="1658" w:type="dxa"/>
            <w:vAlign w:val="center"/>
          </w:tcPr>
          <w:p w14:paraId="77EC65B4"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4306B588"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Liothrips floridensis </w:t>
            </w:r>
            <w:r w:rsidRPr="00CD53B8">
              <w:rPr>
                <w:bCs/>
                <w:color w:val="000000" w:themeColor="text1"/>
                <w:sz w:val="22"/>
                <w:szCs w:val="22"/>
              </w:rPr>
              <w:t>Watson *</w:t>
            </w:r>
          </w:p>
        </w:tc>
        <w:tc>
          <w:tcPr>
            <w:tcW w:w="1170" w:type="dxa"/>
            <w:noWrap/>
            <w:hideMark/>
          </w:tcPr>
          <w:p w14:paraId="736F0815" w14:textId="77777777" w:rsidR="00500D31" w:rsidRPr="00CD53B8" w:rsidRDefault="00500D31" w:rsidP="006D4899">
            <w:pPr>
              <w:jc w:val="right"/>
              <w:rPr>
                <w:color w:val="000000" w:themeColor="text1"/>
                <w:sz w:val="22"/>
                <w:szCs w:val="22"/>
              </w:rPr>
            </w:pPr>
            <w:r w:rsidRPr="00CD53B8">
              <w:rPr>
                <w:color w:val="000000" w:themeColor="text1"/>
                <w:sz w:val="22"/>
                <w:szCs w:val="22"/>
              </w:rPr>
              <w:t>44</w:t>
            </w:r>
          </w:p>
        </w:tc>
        <w:tc>
          <w:tcPr>
            <w:tcW w:w="1440" w:type="dxa"/>
          </w:tcPr>
          <w:p w14:paraId="0595FA21" w14:textId="77777777" w:rsidR="00500D31" w:rsidRPr="00CD53B8" w:rsidRDefault="00500D31" w:rsidP="006D4899">
            <w:pPr>
              <w:jc w:val="right"/>
              <w:rPr>
                <w:color w:val="000000" w:themeColor="text1"/>
                <w:sz w:val="22"/>
                <w:szCs w:val="22"/>
              </w:rPr>
            </w:pPr>
          </w:p>
        </w:tc>
      </w:tr>
      <w:tr w:rsidR="00500D31" w:rsidRPr="00CD53B8" w14:paraId="1FB21A8E" w14:textId="77777777" w:rsidTr="00111883">
        <w:trPr>
          <w:trHeight w:val="320"/>
        </w:trPr>
        <w:tc>
          <w:tcPr>
            <w:tcW w:w="1300" w:type="dxa"/>
          </w:tcPr>
          <w:p w14:paraId="316FE0DE" w14:textId="77777777" w:rsidR="00500D31" w:rsidRPr="00CD53B8" w:rsidRDefault="00500D31" w:rsidP="006D4899">
            <w:pPr>
              <w:rPr>
                <w:i/>
                <w:iCs/>
                <w:color w:val="000000" w:themeColor="text1"/>
                <w:sz w:val="22"/>
                <w:szCs w:val="22"/>
              </w:rPr>
            </w:pPr>
          </w:p>
        </w:tc>
        <w:tc>
          <w:tcPr>
            <w:tcW w:w="1761" w:type="dxa"/>
            <w:noWrap/>
            <w:hideMark/>
          </w:tcPr>
          <w:p w14:paraId="2C12836F" w14:textId="77777777" w:rsidR="00500D31" w:rsidRPr="00CD53B8" w:rsidRDefault="00500D31" w:rsidP="006D4899">
            <w:pPr>
              <w:rPr>
                <w:i/>
                <w:iCs/>
                <w:color w:val="000000" w:themeColor="text1"/>
                <w:sz w:val="22"/>
                <w:szCs w:val="22"/>
              </w:rPr>
            </w:pPr>
          </w:p>
        </w:tc>
        <w:tc>
          <w:tcPr>
            <w:tcW w:w="1658" w:type="dxa"/>
            <w:vAlign w:val="center"/>
          </w:tcPr>
          <w:p w14:paraId="5D490A8C" w14:textId="77777777" w:rsidR="00500D31" w:rsidRPr="00CD53B8" w:rsidRDefault="00500D31" w:rsidP="006D4899">
            <w:pPr>
              <w:rPr>
                <w:i/>
                <w:iCs/>
                <w:color w:val="000000" w:themeColor="text1"/>
                <w:sz w:val="22"/>
                <w:szCs w:val="22"/>
              </w:rPr>
            </w:pPr>
            <w:r w:rsidRPr="00CD53B8">
              <w:rPr>
                <w:bCs/>
                <w:color w:val="000000" w:themeColor="text1"/>
                <w:sz w:val="22"/>
                <w:szCs w:val="22"/>
              </w:rPr>
              <w:t xml:space="preserve"> </w:t>
            </w:r>
          </w:p>
        </w:tc>
        <w:tc>
          <w:tcPr>
            <w:tcW w:w="3950" w:type="dxa"/>
            <w:noWrap/>
            <w:hideMark/>
          </w:tcPr>
          <w:p w14:paraId="562672CD" w14:textId="77777777" w:rsidR="00500D31" w:rsidRPr="00CD53B8" w:rsidRDefault="00500D31" w:rsidP="006D4899">
            <w:pPr>
              <w:rPr>
                <w:iCs/>
                <w:color w:val="000000" w:themeColor="text1"/>
                <w:sz w:val="22"/>
                <w:szCs w:val="22"/>
              </w:rPr>
            </w:pPr>
            <w:r w:rsidRPr="00CD53B8">
              <w:rPr>
                <w:bCs/>
                <w:i/>
                <w:color w:val="000000" w:themeColor="text1"/>
                <w:sz w:val="22"/>
                <w:szCs w:val="22"/>
              </w:rPr>
              <w:t xml:space="preserve">Neurothrips magnafemoralis </w:t>
            </w:r>
            <w:r w:rsidRPr="00CD53B8">
              <w:rPr>
                <w:bCs/>
                <w:color w:val="000000" w:themeColor="text1"/>
                <w:sz w:val="22"/>
                <w:szCs w:val="22"/>
              </w:rPr>
              <w:t xml:space="preserve">Hinds </w:t>
            </w:r>
            <w:r w:rsidRPr="00CD53B8">
              <w:rPr>
                <w:color w:val="222222"/>
                <w:sz w:val="22"/>
                <w:szCs w:val="22"/>
                <w:shd w:val="clear" w:color="auto" w:fill="FFFFFF"/>
              </w:rPr>
              <w:sym w:font="Symbol" w:char="F0C4"/>
            </w:r>
          </w:p>
        </w:tc>
        <w:tc>
          <w:tcPr>
            <w:tcW w:w="1170" w:type="dxa"/>
            <w:noWrap/>
            <w:hideMark/>
          </w:tcPr>
          <w:p w14:paraId="1C0F096D" w14:textId="77777777" w:rsidR="00500D31" w:rsidRPr="00CD53B8" w:rsidRDefault="00500D31" w:rsidP="006D4899">
            <w:pPr>
              <w:jc w:val="right"/>
              <w:rPr>
                <w:color w:val="000000" w:themeColor="text1"/>
                <w:sz w:val="22"/>
                <w:szCs w:val="22"/>
              </w:rPr>
            </w:pPr>
            <w:r w:rsidRPr="00CD53B8">
              <w:rPr>
                <w:color w:val="000000" w:themeColor="text1"/>
                <w:sz w:val="22"/>
                <w:szCs w:val="22"/>
              </w:rPr>
              <w:t>6</w:t>
            </w:r>
          </w:p>
        </w:tc>
        <w:tc>
          <w:tcPr>
            <w:tcW w:w="1440" w:type="dxa"/>
          </w:tcPr>
          <w:p w14:paraId="07E9641B" w14:textId="77777777" w:rsidR="00500D31" w:rsidRPr="00CD53B8" w:rsidRDefault="00500D31" w:rsidP="006D4899">
            <w:pPr>
              <w:jc w:val="right"/>
              <w:rPr>
                <w:color w:val="000000" w:themeColor="text1"/>
                <w:sz w:val="22"/>
                <w:szCs w:val="22"/>
              </w:rPr>
            </w:pPr>
          </w:p>
        </w:tc>
      </w:tr>
      <w:tr w:rsidR="00500D31" w:rsidRPr="00CD53B8" w14:paraId="2DEFCEF0" w14:textId="77777777" w:rsidTr="00111883">
        <w:trPr>
          <w:trHeight w:val="320"/>
        </w:trPr>
        <w:tc>
          <w:tcPr>
            <w:tcW w:w="1300" w:type="dxa"/>
          </w:tcPr>
          <w:p w14:paraId="0EB17CA6" w14:textId="77777777" w:rsidR="00500D31" w:rsidRPr="00CD53B8" w:rsidRDefault="00500D31" w:rsidP="006D4899">
            <w:pPr>
              <w:rPr>
                <w:bCs/>
                <w:color w:val="000000" w:themeColor="text1"/>
                <w:sz w:val="22"/>
                <w:szCs w:val="22"/>
              </w:rPr>
            </w:pPr>
          </w:p>
        </w:tc>
        <w:tc>
          <w:tcPr>
            <w:tcW w:w="1761" w:type="dxa"/>
            <w:noWrap/>
            <w:hideMark/>
          </w:tcPr>
          <w:p w14:paraId="4A07B596"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vAlign w:val="center"/>
          </w:tcPr>
          <w:p w14:paraId="24CE07B2" w14:textId="77777777" w:rsidR="00500D31" w:rsidRPr="00CD53B8" w:rsidRDefault="00500D31" w:rsidP="006D4899">
            <w:pPr>
              <w:tabs>
                <w:tab w:val="center" w:pos="786"/>
              </w:tabs>
              <w:rPr>
                <w:bCs/>
                <w:i/>
                <w:color w:val="000000" w:themeColor="text1"/>
                <w:sz w:val="22"/>
                <w:szCs w:val="22"/>
              </w:rPr>
            </w:pPr>
            <w:r w:rsidRPr="00CD53B8">
              <w:rPr>
                <w:bCs/>
                <w:color w:val="000000" w:themeColor="text1"/>
                <w:sz w:val="22"/>
                <w:szCs w:val="22"/>
              </w:rPr>
              <w:t xml:space="preserve">Thripidae </w:t>
            </w:r>
          </w:p>
        </w:tc>
        <w:tc>
          <w:tcPr>
            <w:tcW w:w="3950" w:type="dxa"/>
            <w:noWrap/>
            <w:hideMark/>
          </w:tcPr>
          <w:p w14:paraId="0F0A0717"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 </w:t>
            </w:r>
          </w:p>
        </w:tc>
        <w:tc>
          <w:tcPr>
            <w:tcW w:w="1170" w:type="dxa"/>
            <w:noWrap/>
            <w:hideMark/>
          </w:tcPr>
          <w:p w14:paraId="0EBEC584"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47AC095B" w14:textId="77777777" w:rsidR="00500D31" w:rsidRPr="00CD53B8" w:rsidRDefault="00500D31" w:rsidP="006D4899">
            <w:pPr>
              <w:jc w:val="right"/>
              <w:rPr>
                <w:color w:val="000000" w:themeColor="text1"/>
                <w:sz w:val="22"/>
                <w:szCs w:val="22"/>
              </w:rPr>
            </w:pPr>
            <w:r w:rsidRPr="00CD53B8">
              <w:rPr>
                <w:color w:val="000000" w:themeColor="text1"/>
                <w:sz w:val="22"/>
                <w:szCs w:val="22"/>
              </w:rPr>
              <w:t>198,655</w:t>
            </w:r>
          </w:p>
        </w:tc>
      </w:tr>
      <w:tr w:rsidR="00500D31" w:rsidRPr="00CD53B8" w14:paraId="691897E4" w14:textId="77777777" w:rsidTr="00111883">
        <w:trPr>
          <w:trHeight w:val="320"/>
        </w:trPr>
        <w:tc>
          <w:tcPr>
            <w:tcW w:w="1300" w:type="dxa"/>
          </w:tcPr>
          <w:p w14:paraId="63E28FB9" w14:textId="77777777" w:rsidR="00500D31" w:rsidRPr="00CD53B8" w:rsidRDefault="00500D31" w:rsidP="006D4899">
            <w:pPr>
              <w:rPr>
                <w:bCs/>
                <w:color w:val="000000" w:themeColor="text1"/>
                <w:sz w:val="22"/>
                <w:szCs w:val="22"/>
              </w:rPr>
            </w:pPr>
          </w:p>
        </w:tc>
        <w:tc>
          <w:tcPr>
            <w:tcW w:w="1761" w:type="dxa"/>
            <w:noWrap/>
            <w:hideMark/>
          </w:tcPr>
          <w:p w14:paraId="05B09170"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tcPr>
          <w:p w14:paraId="61C8385F"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592787AD" w14:textId="77777777" w:rsidR="00500D31" w:rsidRPr="00CD53B8" w:rsidRDefault="00500D31" w:rsidP="006D4899">
            <w:pPr>
              <w:rPr>
                <w:bCs/>
                <w:color w:val="000000" w:themeColor="text1"/>
                <w:sz w:val="22"/>
                <w:szCs w:val="22"/>
              </w:rPr>
            </w:pPr>
            <w:r w:rsidRPr="00CD53B8">
              <w:rPr>
                <w:i/>
                <w:color w:val="000000" w:themeColor="text1"/>
                <w:sz w:val="22"/>
                <w:szCs w:val="22"/>
              </w:rPr>
              <w:t xml:space="preserve">Echinothrips americanus </w:t>
            </w:r>
            <w:r w:rsidRPr="00CD53B8">
              <w:rPr>
                <w:color w:val="000000" w:themeColor="text1"/>
                <w:sz w:val="22"/>
                <w:szCs w:val="22"/>
              </w:rPr>
              <w:t>Morgan *</w:t>
            </w:r>
          </w:p>
        </w:tc>
        <w:tc>
          <w:tcPr>
            <w:tcW w:w="1170" w:type="dxa"/>
            <w:noWrap/>
            <w:hideMark/>
          </w:tcPr>
          <w:p w14:paraId="5C8CD8A7" w14:textId="77777777" w:rsidR="00500D31" w:rsidRPr="00CD53B8" w:rsidRDefault="00500D31" w:rsidP="006D4899">
            <w:pPr>
              <w:jc w:val="right"/>
              <w:rPr>
                <w:color w:val="000000" w:themeColor="text1"/>
                <w:sz w:val="22"/>
                <w:szCs w:val="22"/>
              </w:rPr>
            </w:pPr>
            <w:r w:rsidRPr="00CD53B8">
              <w:rPr>
                <w:color w:val="000000" w:themeColor="text1"/>
                <w:sz w:val="22"/>
                <w:szCs w:val="22"/>
              </w:rPr>
              <w:t>5</w:t>
            </w:r>
          </w:p>
        </w:tc>
        <w:tc>
          <w:tcPr>
            <w:tcW w:w="1440" w:type="dxa"/>
          </w:tcPr>
          <w:p w14:paraId="22607296" w14:textId="77777777" w:rsidR="00500D31" w:rsidRPr="00CD53B8" w:rsidRDefault="00500D31" w:rsidP="006D4899">
            <w:pPr>
              <w:jc w:val="right"/>
              <w:rPr>
                <w:color w:val="000000" w:themeColor="text1"/>
                <w:sz w:val="22"/>
                <w:szCs w:val="22"/>
              </w:rPr>
            </w:pPr>
          </w:p>
        </w:tc>
      </w:tr>
      <w:tr w:rsidR="00500D31" w:rsidRPr="00CD53B8" w14:paraId="5557539B" w14:textId="77777777" w:rsidTr="00111883">
        <w:trPr>
          <w:trHeight w:val="320"/>
        </w:trPr>
        <w:tc>
          <w:tcPr>
            <w:tcW w:w="1300" w:type="dxa"/>
          </w:tcPr>
          <w:p w14:paraId="6F87F6E4" w14:textId="77777777" w:rsidR="00500D31" w:rsidRPr="00CD53B8" w:rsidRDefault="00500D31" w:rsidP="006D4899">
            <w:pPr>
              <w:rPr>
                <w:bCs/>
                <w:color w:val="000000" w:themeColor="text1"/>
                <w:sz w:val="22"/>
                <w:szCs w:val="22"/>
              </w:rPr>
            </w:pPr>
          </w:p>
        </w:tc>
        <w:tc>
          <w:tcPr>
            <w:tcW w:w="1761" w:type="dxa"/>
            <w:noWrap/>
            <w:hideMark/>
          </w:tcPr>
          <w:p w14:paraId="4E178CB4"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tcPr>
          <w:p w14:paraId="787DA33D"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tcPr>
          <w:p w14:paraId="06EC50CD"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Frankliniella bispinosa </w:t>
            </w:r>
            <w:r w:rsidRPr="00CD53B8">
              <w:rPr>
                <w:bCs/>
                <w:color w:val="000000" w:themeColor="text1"/>
                <w:sz w:val="22"/>
                <w:szCs w:val="22"/>
              </w:rPr>
              <w:t>Morgan *</w:t>
            </w:r>
          </w:p>
        </w:tc>
        <w:tc>
          <w:tcPr>
            <w:tcW w:w="1170" w:type="dxa"/>
            <w:noWrap/>
            <w:hideMark/>
          </w:tcPr>
          <w:p w14:paraId="32E482D8" w14:textId="77777777" w:rsidR="00500D31" w:rsidRPr="00CD53B8" w:rsidRDefault="00500D31" w:rsidP="006D4899">
            <w:pPr>
              <w:jc w:val="right"/>
              <w:rPr>
                <w:color w:val="000000" w:themeColor="text1"/>
                <w:sz w:val="22"/>
                <w:szCs w:val="22"/>
              </w:rPr>
            </w:pPr>
            <w:r w:rsidRPr="00CD53B8">
              <w:rPr>
                <w:color w:val="000000" w:themeColor="text1"/>
                <w:sz w:val="22"/>
                <w:szCs w:val="22"/>
              </w:rPr>
              <w:t>193,650</w:t>
            </w:r>
          </w:p>
        </w:tc>
        <w:tc>
          <w:tcPr>
            <w:tcW w:w="1440" w:type="dxa"/>
          </w:tcPr>
          <w:p w14:paraId="037C5F0E"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r>
      <w:tr w:rsidR="00500D31" w:rsidRPr="00CD53B8" w14:paraId="78F59E10" w14:textId="77777777" w:rsidTr="00111883">
        <w:trPr>
          <w:trHeight w:val="320"/>
        </w:trPr>
        <w:tc>
          <w:tcPr>
            <w:tcW w:w="1300" w:type="dxa"/>
          </w:tcPr>
          <w:p w14:paraId="122F5201" w14:textId="77777777" w:rsidR="00500D31" w:rsidRPr="00CD53B8" w:rsidRDefault="00500D31" w:rsidP="006D4899">
            <w:pPr>
              <w:rPr>
                <w:bCs/>
                <w:color w:val="000000" w:themeColor="text1"/>
                <w:sz w:val="22"/>
                <w:szCs w:val="22"/>
              </w:rPr>
            </w:pPr>
          </w:p>
        </w:tc>
        <w:tc>
          <w:tcPr>
            <w:tcW w:w="1761" w:type="dxa"/>
            <w:noWrap/>
            <w:hideMark/>
          </w:tcPr>
          <w:p w14:paraId="3C69AB08" w14:textId="77777777" w:rsidR="00500D31" w:rsidRPr="00CD53B8" w:rsidRDefault="00500D31" w:rsidP="006D4899">
            <w:pPr>
              <w:rPr>
                <w:bCs/>
                <w:color w:val="000000" w:themeColor="text1"/>
                <w:sz w:val="22"/>
                <w:szCs w:val="22"/>
              </w:rPr>
            </w:pPr>
          </w:p>
        </w:tc>
        <w:tc>
          <w:tcPr>
            <w:tcW w:w="1658" w:type="dxa"/>
          </w:tcPr>
          <w:p w14:paraId="3CD3345D"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tcPr>
          <w:p w14:paraId="0D8CA131"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Frankliniella fusca </w:t>
            </w:r>
            <w:r w:rsidRPr="00CD53B8">
              <w:rPr>
                <w:bCs/>
                <w:color w:val="000000" w:themeColor="text1"/>
                <w:sz w:val="22"/>
                <w:szCs w:val="22"/>
              </w:rPr>
              <w:t>Hinds *</w:t>
            </w:r>
          </w:p>
        </w:tc>
        <w:tc>
          <w:tcPr>
            <w:tcW w:w="1170" w:type="dxa"/>
            <w:noWrap/>
            <w:hideMark/>
          </w:tcPr>
          <w:p w14:paraId="67107A43" w14:textId="77777777" w:rsidR="00500D31" w:rsidRPr="00CD53B8" w:rsidRDefault="00500D31" w:rsidP="006D4899">
            <w:pPr>
              <w:jc w:val="right"/>
              <w:rPr>
                <w:color w:val="000000" w:themeColor="text1"/>
                <w:sz w:val="22"/>
                <w:szCs w:val="22"/>
              </w:rPr>
            </w:pPr>
            <w:r w:rsidRPr="00CD53B8">
              <w:rPr>
                <w:color w:val="000000" w:themeColor="text1"/>
                <w:sz w:val="22"/>
                <w:szCs w:val="22"/>
              </w:rPr>
              <w:t>676</w:t>
            </w:r>
          </w:p>
        </w:tc>
        <w:tc>
          <w:tcPr>
            <w:tcW w:w="1440" w:type="dxa"/>
          </w:tcPr>
          <w:p w14:paraId="7E2F55A5" w14:textId="77777777" w:rsidR="00500D31" w:rsidRPr="00CD53B8" w:rsidRDefault="00500D31" w:rsidP="006D4899">
            <w:pPr>
              <w:jc w:val="right"/>
              <w:rPr>
                <w:color w:val="000000" w:themeColor="text1"/>
                <w:sz w:val="22"/>
                <w:szCs w:val="22"/>
              </w:rPr>
            </w:pPr>
          </w:p>
        </w:tc>
      </w:tr>
      <w:tr w:rsidR="00500D31" w:rsidRPr="00CD53B8" w14:paraId="32ED9BE8" w14:textId="77777777" w:rsidTr="00111883">
        <w:trPr>
          <w:trHeight w:val="320"/>
        </w:trPr>
        <w:tc>
          <w:tcPr>
            <w:tcW w:w="1300" w:type="dxa"/>
          </w:tcPr>
          <w:p w14:paraId="01BDC739" w14:textId="77777777" w:rsidR="00500D31" w:rsidRPr="00CD53B8" w:rsidRDefault="00500D31" w:rsidP="006D4899">
            <w:pPr>
              <w:rPr>
                <w:bCs/>
                <w:color w:val="000000" w:themeColor="text1"/>
                <w:sz w:val="22"/>
                <w:szCs w:val="22"/>
              </w:rPr>
            </w:pPr>
          </w:p>
        </w:tc>
        <w:tc>
          <w:tcPr>
            <w:tcW w:w="1761" w:type="dxa"/>
            <w:noWrap/>
            <w:hideMark/>
          </w:tcPr>
          <w:p w14:paraId="68908F79" w14:textId="77777777" w:rsidR="00500D31" w:rsidRPr="00CD53B8" w:rsidRDefault="00500D31" w:rsidP="006D4899">
            <w:pPr>
              <w:rPr>
                <w:bCs/>
                <w:color w:val="000000" w:themeColor="text1"/>
                <w:sz w:val="22"/>
                <w:szCs w:val="22"/>
              </w:rPr>
            </w:pPr>
          </w:p>
        </w:tc>
        <w:tc>
          <w:tcPr>
            <w:tcW w:w="1658" w:type="dxa"/>
          </w:tcPr>
          <w:p w14:paraId="0CDD16E3"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18C3CB99" w14:textId="77777777" w:rsidR="00500D31" w:rsidRPr="00CD53B8" w:rsidRDefault="00500D31" w:rsidP="006D4899">
            <w:pPr>
              <w:tabs>
                <w:tab w:val="left" w:pos="1210"/>
              </w:tabs>
              <w:rPr>
                <w:bCs/>
                <w:color w:val="000000" w:themeColor="text1"/>
                <w:sz w:val="22"/>
                <w:szCs w:val="22"/>
              </w:rPr>
            </w:pPr>
            <w:r w:rsidRPr="00CD53B8">
              <w:rPr>
                <w:bCs/>
                <w:i/>
                <w:color w:val="000000" w:themeColor="text1"/>
                <w:sz w:val="22"/>
                <w:szCs w:val="22"/>
              </w:rPr>
              <w:t xml:space="preserve">Frankliniella gossypiana </w:t>
            </w:r>
            <w:r w:rsidRPr="00CD53B8">
              <w:rPr>
                <w:bCs/>
                <w:color w:val="000000" w:themeColor="text1"/>
                <w:sz w:val="22"/>
                <w:szCs w:val="22"/>
              </w:rPr>
              <w:t>Hood *</w:t>
            </w:r>
          </w:p>
        </w:tc>
        <w:tc>
          <w:tcPr>
            <w:tcW w:w="1170" w:type="dxa"/>
            <w:noWrap/>
            <w:hideMark/>
          </w:tcPr>
          <w:p w14:paraId="2A666AD9" w14:textId="77777777" w:rsidR="00500D31" w:rsidRPr="00CD53B8" w:rsidRDefault="00500D31" w:rsidP="006D4899">
            <w:pPr>
              <w:jc w:val="right"/>
              <w:rPr>
                <w:color w:val="000000" w:themeColor="text1"/>
                <w:sz w:val="22"/>
                <w:szCs w:val="22"/>
              </w:rPr>
            </w:pPr>
            <w:r w:rsidRPr="00CD53B8">
              <w:rPr>
                <w:color w:val="000000" w:themeColor="text1"/>
                <w:sz w:val="22"/>
                <w:szCs w:val="22"/>
              </w:rPr>
              <w:t>1</w:t>
            </w:r>
          </w:p>
        </w:tc>
        <w:tc>
          <w:tcPr>
            <w:tcW w:w="1440" w:type="dxa"/>
          </w:tcPr>
          <w:p w14:paraId="361DDE80"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r>
      <w:tr w:rsidR="00500D31" w:rsidRPr="00CD53B8" w14:paraId="59AC2875" w14:textId="77777777" w:rsidTr="00111883">
        <w:trPr>
          <w:trHeight w:val="320"/>
        </w:trPr>
        <w:tc>
          <w:tcPr>
            <w:tcW w:w="1300" w:type="dxa"/>
          </w:tcPr>
          <w:p w14:paraId="6082F117" w14:textId="77777777" w:rsidR="00500D31" w:rsidRPr="00CD53B8" w:rsidRDefault="00500D31" w:rsidP="006D4899">
            <w:pPr>
              <w:rPr>
                <w:bCs/>
                <w:color w:val="000000" w:themeColor="text1"/>
                <w:sz w:val="22"/>
                <w:szCs w:val="22"/>
              </w:rPr>
            </w:pPr>
          </w:p>
        </w:tc>
        <w:tc>
          <w:tcPr>
            <w:tcW w:w="1761" w:type="dxa"/>
            <w:noWrap/>
            <w:hideMark/>
          </w:tcPr>
          <w:p w14:paraId="1A67E915" w14:textId="77777777" w:rsidR="00500D31" w:rsidRPr="00CD53B8" w:rsidRDefault="00500D31" w:rsidP="006D4899">
            <w:pPr>
              <w:rPr>
                <w:bCs/>
                <w:color w:val="000000" w:themeColor="text1"/>
                <w:sz w:val="22"/>
                <w:szCs w:val="22"/>
              </w:rPr>
            </w:pPr>
          </w:p>
        </w:tc>
        <w:tc>
          <w:tcPr>
            <w:tcW w:w="1658" w:type="dxa"/>
          </w:tcPr>
          <w:p w14:paraId="1F65896C"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tcPr>
          <w:p w14:paraId="1555AFF5"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Frankliniella occidentalis </w:t>
            </w:r>
            <w:r w:rsidRPr="00CD53B8">
              <w:rPr>
                <w:bCs/>
                <w:color w:val="000000" w:themeColor="text1"/>
                <w:sz w:val="22"/>
                <w:szCs w:val="22"/>
              </w:rPr>
              <w:t>Pergande *</w:t>
            </w:r>
          </w:p>
        </w:tc>
        <w:tc>
          <w:tcPr>
            <w:tcW w:w="1170" w:type="dxa"/>
            <w:noWrap/>
            <w:hideMark/>
          </w:tcPr>
          <w:p w14:paraId="134BF491" w14:textId="77777777" w:rsidR="00500D31" w:rsidRPr="00CD53B8" w:rsidRDefault="00500D31" w:rsidP="006D4899">
            <w:pPr>
              <w:jc w:val="right"/>
              <w:rPr>
                <w:color w:val="000000" w:themeColor="text1"/>
                <w:sz w:val="22"/>
                <w:szCs w:val="22"/>
              </w:rPr>
            </w:pPr>
            <w:r w:rsidRPr="00CD53B8">
              <w:rPr>
                <w:color w:val="000000" w:themeColor="text1"/>
                <w:sz w:val="22"/>
                <w:szCs w:val="22"/>
              </w:rPr>
              <w:t>383</w:t>
            </w:r>
          </w:p>
        </w:tc>
        <w:tc>
          <w:tcPr>
            <w:tcW w:w="1440" w:type="dxa"/>
          </w:tcPr>
          <w:p w14:paraId="63F218BE" w14:textId="77777777" w:rsidR="00500D31" w:rsidRPr="00CD53B8" w:rsidRDefault="00500D31" w:rsidP="006D4899">
            <w:pPr>
              <w:jc w:val="right"/>
              <w:rPr>
                <w:color w:val="000000" w:themeColor="text1"/>
                <w:sz w:val="22"/>
                <w:szCs w:val="22"/>
              </w:rPr>
            </w:pPr>
          </w:p>
        </w:tc>
      </w:tr>
      <w:tr w:rsidR="00500D31" w:rsidRPr="00CD53B8" w14:paraId="71171528" w14:textId="77777777" w:rsidTr="00111883">
        <w:trPr>
          <w:trHeight w:val="320"/>
        </w:trPr>
        <w:tc>
          <w:tcPr>
            <w:tcW w:w="1300" w:type="dxa"/>
          </w:tcPr>
          <w:p w14:paraId="3C98FEE0" w14:textId="77777777" w:rsidR="00500D31" w:rsidRPr="00CD53B8" w:rsidRDefault="00500D31" w:rsidP="006D4899">
            <w:pPr>
              <w:rPr>
                <w:bCs/>
                <w:color w:val="000000" w:themeColor="text1"/>
                <w:sz w:val="22"/>
                <w:szCs w:val="22"/>
              </w:rPr>
            </w:pPr>
          </w:p>
        </w:tc>
        <w:tc>
          <w:tcPr>
            <w:tcW w:w="1761" w:type="dxa"/>
            <w:noWrap/>
            <w:hideMark/>
          </w:tcPr>
          <w:p w14:paraId="5476A034"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tcPr>
          <w:p w14:paraId="65ECDA02"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4A7466E0" w14:textId="77777777" w:rsidR="00500D31" w:rsidRPr="00CD53B8" w:rsidRDefault="00500D31" w:rsidP="006D4899">
            <w:pPr>
              <w:rPr>
                <w:bCs/>
                <w:i/>
                <w:color w:val="000000" w:themeColor="text1"/>
                <w:sz w:val="22"/>
                <w:szCs w:val="22"/>
              </w:rPr>
            </w:pPr>
            <w:r w:rsidRPr="00CD53B8">
              <w:rPr>
                <w:bCs/>
                <w:i/>
                <w:color w:val="000000" w:themeColor="text1"/>
                <w:sz w:val="22"/>
                <w:szCs w:val="22"/>
              </w:rPr>
              <w:t xml:space="preserve">Frankliniella tritici </w:t>
            </w:r>
            <w:r w:rsidRPr="00CD53B8">
              <w:rPr>
                <w:bCs/>
                <w:color w:val="000000" w:themeColor="text1"/>
                <w:sz w:val="22"/>
                <w:szCs w:val="22"/>
              </w:rPr>
              <w:t>Fitch *</w:t>
            </w:r>
          </w:p>
        </w:tc>
        <w:tc>
          <w:tcPr>
            <w:tcW w:w="1170" w:type="dxa"/>
            <w:noWrap/>
            <w:hideMark/>
          </w:tcPr>
          <w:p w14:paraId="6E9B8BA5" w14:textId="77777777" w:rsidR="00500D31" w:rsidRPr="00CD53B8" w:rsidRDefault="00500D31" w:rsidP="006D4899">
            <w:pPr>
              <w:jc w:val="right"/>
              <w:rPr>
                <w:color w:val="000000" w:themeColor="text1"/>
                <w:sz w:val="22"/>
                <w:szCs w:val="22"/>
              </w:rPr>
            </w:pPr>
            <w:r w:rsidRPr="00CD53B8">
              <w:rPr>
                <w:color w:val="000000" w:themeColor="text1"/>
                <w:sz w:val="22"/>
                <w:szCs w:val="22"/>
              </w:rPr>
              <w:t>2,654</w:t>
            </w:r>
          </w:p>
        </w:tc>
        <w:tc>
          <w:tcPr>
            <w:tcW w:w="1440" w:type="dxa"/>
          </w:tcPr>
          <w:p w14:paraId="604924D6" w14:textId="77777777" w:rsidR="00500D31" w:rsidRPr="00CD53B8" w:rsidRDefault="00500D31" w:rsidP="006D4899">
            <w:pPr>
              <w:jc w:val="right"/>
              <w:rPr>
                <w:color w:val="000000" w:themeColor="text1"/>
                <w:sz w:val="22"/>
                <w:szCs w:val="22"/>
              </w:rPr>
            </w:pPr>
          </w:p>
        </w:tc>
      </w:tr>
      <w:tr w:rsidR="00500D31" w:rsidRPr="00CD53B8" w14:paraId="63A12F5E" w14:textId="77777777" w:rsidTr="00111883">
        <w:trPr>
          <w:trHeight w:val="320"/>
        </w:trPr>
        <w:tc>
          <w:tcPr>
            <w:tcW w:w="1300" w:type="dxa"/>
          </w:tcPr>
          <w:p w14:paraId="1D93A38F"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 </w:t>
            </w:r>
          </w:p>
        </w:tc>
        <w:tc>
          <w:tcPr>
            <w:tcW w:w="1761" w:type="dxa"/>
            <w:noWrap/>
            <w:hideMark/>
          </w:tcPr>
          <w:p w14:paraId="43F65A86" w14:textId="77777777" w:rsidR="00500D31" w:rsidRPr="00CD53B8" w:rsidRDefault="00500D31" w:rsidP="006D4899">
            <w:pPr>
              <w:rPr>
                <w:bCs/>
                <w:color w:val="000000" w:themeColor="text1"/>
                <w:sz w:val="22"/>
                <w:szCs w:val="22"/>
              </w:rPr>
            </w:pPr>
            <w:r w:rsidRPr="00CD53B8">
              <w:rPr>
                <w:color w:val="000000" w:themeColor="text1"/>
                <w:sz w:val="22"/>
                <w:szCs w:val="22"/>
              </w:rPr>
              <w:t xml:space="preserve"> </w:t>
            </w:r>
          </w:p>
        </w:tc>
        <w:tc>
          <w:tcPr>
            <w:tcW w:w="1658" w:type="dxa"/>
          </w:tcPr>
          <w:p w14:paraId="5CFB9BA6"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tcPr>
          <w:p w14:paraId="3B8F0865"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Heliothrips haemorrhoidalis </w:t>
            </w:r>
            <w:r w:rsidRPr="00CD53B8">
              <w:rPr>
                <w:bCs/>
                <w:color w:val="000000" w:themeColor="text1"/>
                <w:sz w:val="22"/>
                <w:szCs w:val="22"/>
              </w:rPr>
              <w:t>(Bouché) *</w:t>
            </w:r>
          </w:p>
        </w:tc>
        <w:tc>
          <w:tcPr>
            <w:tcW w:w="1170" w:type="dxa"/>
            <w:noWrap/>
            <w:hideMark/>
          </w:tcPr>
          <w:p w14:paraId="7941E367" w14:textId="77777777" w:rsidR="00500D31" w:rsidRPr="00CD53B8" w:rsidRDefault="00500D31" w:rsidP="006D4899">
            <w:pPr>
              <w:jc w:val="right"/>
              <w:rPr>
                <w:color w:val="000000" w:themeColor="text1"/>
                <w:sz w:val="22"/>
                <w:szCs w:val="22"/>
              </w:rPr>
            </w:pPr>
            <w:r w:rsidRPr="00CD53B8">
              <w:rPr>
                <w:color w:val="000000" w:themeColor="text1"/>
                <w:sz w:val="22"/>
                <w:szCs w:val="22"/>
              </w:rPr>
              <w:t>878</w:t>
            </w:r>
          </w:p>
        </w:tc>
        <w:tc>
          <w:tcPr>
            <w:tcW w:w="1440" w:type="dxa"/>
          </w:tcPr>
          <w:p w14:paraId="6FBDE904" w14:textId="77777777" w:rsidR="00500D31" w:rsidRPr="00CD53B8" w:rsidRDefault="00500D31" w:rsidP="006D4899">
            <w:pPr>
              <w:jc w:val="right"/>
              <w:rPr>
                <w:color w:val="000000" w:themeColor="text1"/>
                <w:sz w:val="22"/>
                <w:szCs w:val="22"/>
              </w:rPr>
            </w:pPr>
          </w:p>
        </w:tc>
      </w:tr>
      <w:tr w:rsidR="00500D31" w:rsidRPr="00CD53B8" w14:paraId="2F19FCE7" w14:textId="77777777" w:rsidTr="00111883">
        <w:trPr>
          <w:trHeight w:val="320"/>
        </w:trPr>
        <w:tc>
          <w:tcPr>
            <w:tcW w:w="1300" w:type="dxa"/>
          </w:tcPr>
          <w:p w14:paraId="39A31F29" w14:textId="77777777" w:rsidR="00500D31" w:rsidRPr="00CD53B8" w:rsidRDefault="00500D31" w:rsidP="006D4899">
            <w:pPr>
              <w:rPr>
                <w:bCs/>
                <w:color w:val="000000" w:themeColor="text1"/>
                <w:sz w:val="22"/>
                <w:szCs w:val="22"/>
              </w:rPr>
            </w:pPr>
          </w:p>
        </w:tc>
        <w:tc>
          <w:tcPr>
            <w:tcW w:w="1761" w:type="dxa"/>
            <w:noWrap/>
            <w:hideMark/>
          </w:tcPr>
          <w:p w14:paraId="41EF44F5" w14:textId="77777777" w:rsidR="00500D31" w:rsidRPr="00CD53B8" w:rsidRDefault="00500D31" w:rsidP="006D4899">
            <w:pPr>
              <w:rPr>
                <w:bCs/>
                <w:color w:val="000000" w:themeColor="text1"/>
                <w:sz w:val="22"/>
                <w:szCs w:val="22"/>
              </w:rPr>
            </w:pPr>
          </w:p>
        </w:tc>
        <w:tc>
          <w:tcPr>
            <w:tcW w:w="1658" w:type="dxa"/>
          </w:tcPr>
          <w:p w14:paraId="13353569"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noWrap/>
            <w:hideMark/>
          </w:tcPr>
          <w:p w14:paraId="7B4EBEC7" w14:textId="77777777" w:rsidR="00500D31" w:rsidRPr="00CD53B8" w:rsidRDefault="00500D31" w:rsidP="006D4899">
            <w:pPr>
              <w:rPr>
                <w:bCs/>
                <w:color w:val="000000" w:themeColor="text1"/>
                <w:sz w:val="22"/>
                <w:szCs w:val="22"/>
              </w:rPr>
            </w:pPr>
            <w:r w:rsidRPr="00CD53B8">
              <w:rPr>
                <w:i/>
                <w:color w:val="000000" w:themeColor="text1"/>
                <w:sz w:val="22"/>
                <w:szCs w:val="22"/>
              </w:rPr>
              <w:t xml:space="preserve">Leucothrips pierce </w:t>
            </w:r>
            <w:r w:rsidRPr="00CD53B8">
              <w:rPr>
                <w:color w:val="000000" w:themeColor="text1"/>
                <w:sz w:val="22"/>
                <w:szCs w:val="22"/>
              </w:rPr>
              <w:t>Morgan *</w:t>
            </w:r>
          </w:p>
        </w:tc>
        <w:tc>
          <w:tcPr>
            <w:tcW w:w="1170" w:type="dxa"/>
            <w:noWrap/>
            <w:hideMark/>
          </w:tcPr>
          <w:p w14:paraId="16F9DCFE" w14:textId="77777777" w:rsidR="00500D31" w:rsidRPr="00CD53B8" w:rsidRDefault="00500D31" w:rsidP="006D4899">
            <w:pPr>
              <w:jc w:val="right"/>
              <w:rPr>
                <w:color w:val="000000" w:themeColor="text1"/>
                <w:sz w:val="22"/>
                <w:szCs w:val="22"/>
              </w:rPr>
            </w:pPr>
            <w:r w:rsidRPr="00CD53B8">
              <w:rPr>
                <w:color w:val="000000" w:themeColor="text1"/>
                <w:sz w:val="22"/>
                <w:szCs w:val="22"/>
              </w:rPr>
              <w:t>8</w:t>
            </w:r>
          </w:p>
        </w:tc>
        <w:tc>
          <w:tcPr>
            <w:tcW w:w="1440" w:type="dxa"/>
          </w:tcPr>
          <w:p w14:paraId="0A9FCA21"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r>
      <w:tr w:rsidR="00500D31" w:rsidRPr="00CD53B8" w14:paraId="33F6114D" w14:textId="77777777" w:rsidTr="00111883">
        <w:trPr>
          <w:trHeight w:val="320"/>
        </w:trPr>
        <w:tc>
          <w:tcPr>
            <w:tcW w:w="1300" w:type="dxa"/>
          </w:tcPr>
          <w:p w14:paraId="1307E424" w14:textId="77777777" w:rsidR="00500D31" w:rsidRPr="00CD53B8" w:rsidRDefault="00500D31" w:rsidP="006D4899">
            <w:pPr>
              <w:rPr>
                <w:bCs/>
                <w:color w:val="000000" w:themeColor="text1"/>
                <w:sz w:val="22"/>
                <w:szCs w:val="22"/>
              </w:rPr>
            </w:pPr>
          </w:p>
        </w:tc>
        <w:tc>
          <w:tcPr>
            <w:tcW w:w="1761" w:type="dxa"/>
            <w:noWrap/>
            <w:hideMark/>
          </w:tcPr>
          <w:p w14:paraId="30C7F1BA" w14:textId="77777777" w:rsidR="00500D31" w:rsidRPr="00CD53B8" w:rsidRDefault="00500D31" w:rsidP="006D4899">
            <w:pPr>
              <w:rPr>
                <w:bCs/>
                <w:color w:val="000000" w:themeColor="text1"/>
                <w:sz w:val="22"/>
                <w:szCs w:val="22"/>
              </w:rPr>
            </w:pPr>
          </w:p>
        </w:tc>
        <w:tc>
          <w:tcPr>
            <w:tcW w:w="1658" w:type="dxa"/>
          </w:tcPr>
          <w:p w14:paraId="01912C57"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noWrap/>
            <w:hideMark/>
          </w:tcPr>
          <w:p w14:paraId="395EA8D3"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Microcephalothrips abdominalis </w:t>
            </w:r>
            <w:r w:rsidRPr="00CD53B8">
              <w:rPr>
                <w:bCs/>
                <w:color w:val="000000" w:themeColor="text1"/>
                <w:sz w:val="22"/>
                <w:szCs w:val="22"/>
              </w:rPr>
              <w:t>Crawford *</w:t>
            </w:r>
          </w:p>
        </w:tc>
        <w:tc>
          <w:tcPr>
            <w:tcW w:w="1170" w:type="dxa"/>
            <w:noWrap/>
            <w:hideMark/>
          </w:tcPr>
          <w:p w14:paraId="7F7F685D" w14:textId="77777777" w:rsidR="00500D31" w:rsidRPr="00CD53B8" w:rsidRDefault="00500D31" w:rsidP="006D4899">
            <w:pPr>
              <w:jc w:val="right"/>
              <w:rPr>
                <w:color w:val="000000" w:themeColor="text1"/>
                <w:sz w:val="22"/>
                <w:szCs w:val="22"/>
              </w:rPr>
            </w:pPr>
            <w:r w:rsidRPr="00CD53B8">
              <w:rPr>
                <w:color w:val="000000" w:themeColor="text1"/>
                <w:sz w:val="22"/>
                <w:szCs w:val="22"/>
              </w:rPr>
              <w:t>207</w:t>
            </w:r>
          </w:p>
        </w:tc>
        <w:tc>
          <w:tcPr>
            <w:tcW w:w="1440" w:type="dxa"/>
          </w:tcPr>
          <w:p w14:paraId="55D3A88D" w14:textId="77777777" w:rsidR="00500D31" w:rsidRPr="00CD53B8" w:rsidRDefault="00500D31" w:rsidP="006D4899">
            <w:pPr>
              <w:jc w:val="right"/>
              <w:rPr>
                <w:color w:val="000000" w:themeColor="text1"/>
                <w:sz w:val="22"/>
                <w:szCs w:val="22"/>
              </w:rPr>
            </w:pPr>
          </w:p>
        </w:tc>
      </w:tr>
      <w:tr w:rsidR="00500D31" w:rsidRPr="00CD53B8" w14:paraId="4A36E35B" w14:textId="77777777" w:rsidTr="00111883">
        <w:trPr>
          <w:trHeight w:val="320"/>
        </w:trPr>
        <w:tc>
          <w:tcPr>
            <w:tcW w:w="1300" w:type="dxa"/>
          </w:tcPr>
          <w:p w14:paraId="020275EB" w14:textId="77777777" w:rsidR="00500D31" w:rsidRPr="00CD53B8" w:rsidRDefault="00500D31" w:rsidP="006D4899">
            <w:pPr>
              <w:rPr>
                <w:color w:val="000000" w:themeColor="text1"/>
                <w:sz w:val="22"/>
                <w:szCs w:val="22"/>
              </w:rPr>
            </w:pPr>
          </w:p>
        </w:tc>
        <w:tc>
          <w:tcPr>
            <w:tcW w:w="1761" w:type="dxa"/>
            <w:noWrap/>
            <w:hideMark/>
          </w:tcPr>
          <w:p w14:paraId="33725BAA"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1658" w:type="dxa"/>
          </w:tcPr>
          <w:p w14:paraId="45335171"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3950" w:type="dxa"/>
          </w:tcPr>
          <w:p w14:paraId="5CC82DDF" w14:textId="77777777" w:rsidR="00500D31" w:rsidRPr="00CD53B8" w:rsidRDefault="00500D31" w:rsidP="006D4899">
            <w:pPr>
              <w:rPr>
                <w:color w:val="000000" w:themeColor="text1"/>
                <w:sz w:val="22"/>
                <w:szCs w:val="22"/>
              </w:rPr>
            </w:pPr>
            <w:r w:rsidRPr="00CD53B8">
              <w:rPr>
                <w:bCs/>
                <w:i/>
                <w:color w:val="000000" w:themeColor="text1"/>
                <w:sz w:val="22"/>
                <w:szCs w:val="22"/>
              </w:rPr>
              <w:t xml:space="preserve">Neohydatothrips floridanus </w:t>
            </w:r>
            <w:r w:rsidRPr="00CD53B8">
              <w:rPr>
                <w:bCs/>
                <w:color w:val="000000" w:themeColor="text1"/>
                <w:sz w:val="22"/>
                <w:szCs w:val="22"/>
              </w:rPr>
              <w:t>Watson</w:t>
            </w:r>
            <w:r w:rsidRPr="00CD53B8">
              <w:rPr>
                <w:bCs/>
                <w:i/>
                <w:color w:val="000000" w:themeColor="text1"/>
                <w:sz w:val="22"/>
                <w:szCs w:val="22"/>
              </w:rPr>
              <w:t xml:space="preserve"> </w:t>
            </w:r>
            <w:r w:rsidRPr="00CD53B8">
              <w:rPr>
                <w:bCs/>
                <w:color w:val="000000" w:themeColor="text1"/>
                <w:sz w:val="22"/>
                <w:szCs w:val="22"/>
              </w:rPr>
              <w:t xml:space="preserve">* </w:t>
            </w:r>
          </w:p>
        </w:tc>
        <w:tc>
          <w:tcPr>
            <w:tcW w:w="1170" w:type="dxa"/>
            <w:noWrap/>
            <w:hideMark/>
          </w:tcPr>
          <w:p w14:paraId="0694AB57" w14:textId="77777777" w:rsidR="00500D31" w:rsidRPr="00CD53B8" w:rsidRDefault="00500D31" w:rsidP="006D4899">
            <w:pPr>
              <w:jc w:val="right"/>
              <w:rPr>
                <w:color w:val="000000" w:themeColor="text1"/>
                <w:sz w:val="22"/>
                <w:szCs w:val="22"/>
              </w:rPr>
            </w:pPr>
            <w:r w:rsidRPr="00CD53B8">
              <w:rPr>
                <w:color w:val="000000" w:themeColor="text1"/>
                <w:sz w:val="22"/>
                <w:szCs w:val="22"/>
              </w:rPr>
              <w:t>170</w:t>
            </w:r>
          </w:p>
        </w:tc>
        <w:tc>
          <w:tcPr>
            <w:tcW w:w="1440" w:type="dxa"/>
          </w:tcPr>
          <w:p w14:paraId="107DEE97" w14:textId="77777777" w:rsidR="00500D31" w:rsidRPr="00CD53B8" w:rsidRDefault="00500D31" w:rsidP="006D4899">
            <w:pPr>
              <w:jc w:val="right"/>
              <w:rPr>
                <w:color w:val="000000" w:themeColor="text1"/>
                <w:sz w:val="22"/>
                <w:szCs w:val="22"/>
              </w:rPr>
            </w:pPr>
          </w:p>
        </w:tc>
      </w:tr>
      <w:tr w:rsidR="00500D31" w:rsidRPr="00CD53B8" w14:paraId="0ED29DB3" w14:textId="77777777" w:rsidTr="00111883">
        <w:trPr>
          <w:trHeight w:val="320"/>
        </w:trPr>
        <w:tc>
          <w:tcPr>
            <w:tcW w:w="1300" w:type="dxa"/>
          </w:tcPr>
          <w:p w14:paraId="36BD055B" w14:textId="77777777" w:rsidR="00500D31" w:rsidRPr="00CD53B8" w:rsidRDefault="00500D31" w:rsidP="006D4899">
            <w:pPr>
              <w:rPr>
                <w:color w:val="000000" w:themeColor="text1"/>
                <w:sz w:val="22"/>
                <w:szCs w:val="22"/>
              </w:rPr>
            </w:pPr>
          </w:p>
        </w:tc>
        <w:tc>
          <w:tcPr>
            <w:tcW w:w="1761" w:type="dxa"/>
            <w:noWrap/>
            <w:hideMark/>
          </w:tcPr>
          <w:p w14:paraId="0C835219"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1658" w:type="dxa"/>
          </w:tcPr>
          <w:p w14:paraId="24F13AFC"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3950" w:type="dxa"/>
            <w:noWrap/>
            <w:hideMark/>
          </w:tcPr>
          <w:p w14:paraId="5570AE56" w14:textId="77777777" w:rsidR="00500D31" w:rsidRPr="00CD53B8" w:rsidRDefault="00500D31" w:rsidP="006D4899">
            <w:pPr>
              <w:rPr>
                <w:color w:val="000000" w:themeColor="text1"/>
                <w:sz w:val="22"/>
                <w:szCs w:val="22"/>
              </w:rPr>
            </w:pPr>
            <w:r w:rsidRPr="00CD53B8">
              <w:rPr>
                <w:bCs/>
                <w:i/>
                <w:color w:val="000000" w:themeColor="text1"/>
                <w:sz w:val="22"/>
                <w:szCs w:val="22"/>
              </w:rPr>
              <w:t xml:space="preserve">Thrips tabaci </w:t>
            </w:r>
            <w:r w:rsidRPr="00CD53B8">
              <w:rPr>
                <w:bCs/>
                <w:color w:val="000000" w:themeColor="text1"/>
                <w:sz w:val="22"/>
                <w:szCs w:val="22"/>
              </w:rPr>
              <w:t>Lind *</w:t>
            </w:r>
          </w:p>
        </w:tc>
        <w:tc>
          <w:tcPr>
            <w:tcW w:w="1170" w:type="dxa"/>
            <w:noWrap/>
            <w:hideMark/>
          </w:tcPr>
          <w:p w14:paraId="5EDCFC72" w14:textId="77777777" w:rsidR="00500D31" w:rsidRPr="00CD53B8" w:rsidRDefault="00500D31" w:rsidP="006D4899">
            <w:pPr>
              <w:jc w:val="right"/>
              <w:rPr>
                <w:color w:val="000000" w:themeColor="text1"/>
                <w:sz w:val="22"/>
                <w:szCs w:val="22"/>
              </w:rPr>
            </w:pPr>
            <w:r w:rsidRPr="00CD53B8">
              <w:rPr>
                <w:color w:val="000000" w:themeColor="text1"/>
                <w:sz w:val="22"/>
                <w:szCs w:val="22"/>
              </w:rPr>
              <w:t>23</w:t>
            </w:r>
          </w:p>
        </w:tc>
        <w:tc>
          <w:tcPr>
            <w:tcW w:w="1440" w:type="dxa"/>
          </w:tcPr>
          <w:p w14:paraId="5ECD8E22" w14:textId="77777777" w:rsidR="00500D31" w:rsidRPr="00CD53B8" w:rsidRDefault="00500D31" w:rsidP="006D4899">
            <w:pPr>
              <w:jc w:val="right"/>
              <w:rPr>
                <w:color w:val="000000" w:themeColor="text1"/>
                <w:sz w:val="22"/>
                <w:szCs w:val="22"/>
              </w:rPr>
            </w:pPr>
          </w:p>
        </w:tc>
      </w:tr>
      <w:tr w:rsidR="00500D31" w:rsidRPr="00CD53B8" w14:paraId="76C2915B" w14:textId="77777777" w:rsidTr="00111883">
        <w:trPr>
          <w:trHeight w:val="296"/>
        </w:trPr>
        <w:tc>
          <w:tcPr>
            <w:tcW w:w="1300" w:type="dxa"/>
            <w:tcBorders>
              <w:bottom w:val="single" w:sz="4" w:space="0" w:color="000000"/>
            </w:tcBorders>
          </w:tcPr>
          <w:p w14:paraId="40F88C5B" w14:textId="77777777" w:rsidR="00500D31" w:rsidRPr="00CD53B8" w:rsidRDefault="00500D31" w:rsidP="006D4899">
            <w:pPr>
              <w:rPr>
                <w:color w:val="000000" w:themeColor="text1"/>
                <w:sz w:val="22"/>
                <w:szCs w:val="22"/>
              </w:rPr>
            </w:pPr>
          </w:p>
        </w:tc>
        <w:tc>
          <w:tcPr>
            <w:tcW w:w="1761" w:type="dxa"/>
            <w:tcBorders>
              <w:bottom w:val="single" w:sz="4" w:space="0" w:color="000000"/>
            </w:tcBorders>
            <w:noWrap/>
          </w:tcPr>
          <w:p w14:paraId="1A2D5EF8" w14:textId="77777777" w:rsidR="00500D31" w:rsidRPr="00CD53B8" w:rsidRDefault="00500D31" w:rsidP="006D4899">
            <w:pPr>
              <w:rPr>
                <w:color w:val="000000" w:themeColor="text1"/>
                <w:sz w:val="22"/>
                <w:szCs w:val="22"/>
              </w:rPr>
            </w:pPr>
          </w:p>
        </w:tc>
        <w:tc>
          <w:tcPr>
            <w:tcW w:w="1658" w:type="dxa"/>
            <w:tcBorders>
              <w:bottom w:val="single" w:sz="4" w:space="0" w:color="000000"/>
            </w:tcBorders>
          </w:tcPr>
          <w:p w14:paraId="59A116C0" w14:textId="77777777" w:rsidR="00500D31" w:rsidRPr="00CD53B8" w:rsidRDefault="00500D31" w:rsidP="006D4899">
            <w:pPr>
              <w:jc w:val="right"/>
              <w:rPr>
                <w:color w:val="000000" w:themeColor="text1"/>
                <w:sz w:val="22"/>
                <w:szCs w:val="22"/>
              </w:rPr>
            </w:pPr>
          </w:p>
        </w:tc>
        <w:tc>
          <w:tcPr>
            <w:tcW w:w="5120" w:type="dxa"/>
            <w:gridSpan w:val="2"/>
            <w:tcBorders>
              <w:bottom w:val="single" w:sz="4" w:space="0" w:color="000000"/>
            </w:tcBorders>
            <w:noWrap/>
          </w:tcPr>
          <w:p w14:paraId="13F2A89B" w14:textId="77777777" w:rsidR="00500D31" w:rsidRPr="00CD53B8" w:rsidRDefault="00500D31" w:rsidP="006D4899">
            <w:pPr>
              <w:jc w:val="right"/>
              <w:rPr>
                <w:color w:val="000000" w:themeColor="text1"/>
                <w:sz w:val="22"/>
                <w:szCs w:val="22"/>
              </w:rPr>
            </w:pPr>
            <w:r w:rsidRPr="00CD53B8">
              <w:rPr>
                <w:color w:val="000000" w:themeColor="text1"/>
                <w:sz w:val="22"/>
                <w:szCs w:val="22"/>
              </w:rPr>
              <w:t>Total</w:t>
            </w:r>
            <w:r w:rsidRPr="00CD53B8">
              <w:rPr>
                <w:b/>
                <w:color w:val="000000" w:themeColor="text1"/>
                <w:sz w:val="22"/>
                <w:szCs w:val="22"/>
              </w:rPr>
              <w:t xml:space="preserve"> </w:t>
            </w:r>
          </w:p>
        </w:tc>
        <w:tc>
          <w:tcPr>
            <w:tcW w:w="1440" w:type="dxa"/>
            <w:tcBorders>
              <w:bottom w:val="single" w:sz="4" w:space="0" w:color="000000"/>
            </w:tcBorders>
          </w:tcPr>
          <w:p w14:paraId="5F3B0884" w14:textId="77777777" w:rsidR="00500D31" w:rsidRPr="00CD53B8" w:rsidRDefault="00500D31" w:rsidP="006D4899">
            <w:pPr>
              <w:jc w:val="right"/>
              <w:rPr>
                <w:b/>
                <w:color w:val="000000" w:themeColor="text1"/>
                <w:sz w:val="22"/>
                <w:szCs w:val="22"/>
              </w:rPr>
            </w:pPr>
            <w:r w:rsidRPr="00CD53B8">
              <w:rPr>
                <w:b/>
                <w:color w:val="000000" w:themeColor="text1"/>
                <w:sz w:val="22"/>
                <w:szCs w:val="22"/>
              </w:rPr>
              <w:t>538,500</w:t>
            </w:r>
          </w:p>
        </w:tc>
      </w:tr>
    </w:tbl>
    <w:p w14:paraId="50679A56" w14:textId="52C2923D" w:rsidR="00500D31" w:rsidRPr="00CD53B8" w:rsidRDefault="00500D31" w:rsidP="00500D31">
      <w:r w:rsidRPr="00CD53B8">
        <w:t xml:space="preserve"> * indicate phytophagous groups. </w:t>
      </w:r>
      <w:r w:rsidRPr="00CD53B8">
        <w:rPr>
          <w:color w:val="222222"/>
          <w:shd w:val="clear" w:color="auto" w:fill="FFFFFF"/>
        </w:rPr>
        <w:t xml:space="preserve">†indicate predatory groups. </w:t>
      </w:r>
      <w:r w:rsidRPr="00CD53B8">
        <w:rPr>
          <w:color w:val="222222"/>
          <w:shd w:val="clear" w:color="auto" w:fill="FFFFFF"/>
        </w:rPr>
        <w:sym w:font="Symbol" w:char="F0C4"/>
      </w:r>
      <w:r w:rsidRPr="00CD53B8">
        <w:rPr>
          <w:color w:val="222222"/>
          <w:shd w:val="clear" w:color="auto" w:fill="FFFFFF"/>
        </w:rPr>
        <w:t xml:space="preserve"> indicate fungivore/detritivore groups.</w:t>
      </w:r>
      <w:r w:rsidRPr="00CD53B8">
        <w:t xml:space="preserve"> ~ indicate groups that do not feed in the identified adult stage. Extended totals are listed by order and comprise the total sum in </w:t>
      </w:r>
      <w:r w:rsidRPr="00CD53B8">
        <w:rPr>
          <w:b/>
        </w:rPr>
        <w:t>bold</w:t>
      </w:r>
      <w:r w:rsidRPr="00CD53B8">
        <w:t xml:space="preserve">.    </w:t>
      </w:r>
    </w:p>
    <w:p w14:paraId="3198A438" w14:textId="77777777" w:rsidR="00500D31" w:rsidRPr="00CD53B8" w:rsidRDefault="00500D31" w:rsidP="00500D31">
      <w:pPr>
        <w:rPr>
          <w:b/>
        </w:rPr>
      </w:pPr>
    </w:p>
    <w:p w14:paraId="47E0BD0E" w14:textId="77777777" w:rsidR="00500D31" w:rsidRPr="00CD53B8" w:rsidRDefault="00500D31" w:rsidP="00500D31">
      <w:pPr>
        <w:rPr>
          <w:b/>
        </w:rPr>
      </w:pPr>
    </w:p>
    <w:p w14:paraId="0306A19D" w14:textId="77777777" w:rsidR="00500D31" w:rsidRPr="00CD53B8" w:rsidRDefault="00500D31" w:rsidP="00500D31">
      <w:pPr>
        <w:rPr>
          <w:b/>
        </w:rPr>
        <w:sectPr w:rsidR="00500D31" w:rsidRPr="00CD53B8" w:rsidSect="00BC008F">
          <w:type w:val="nextPage"/>
          <w:pgSz w:w="12240" w:h="15840" w:orient="landscape" w:code="1"/>
          <w:pgMar w:top="1440" w:right="1440" w:bottom="1440" w:left="1440" w:header="720" w:footer="720" w:gutter="0"/>
          <w:cols w:space="720"/>
          <w:docGrid w:linePitch="360"/>
        </w:sectPr>
      </w:pPr>
    </w:p>
    <w:p w14:paraId="53412622" w14:textId="0D71023C" w:rsidR="00C45B8D" w:rsidRPr="00CD53B8" w:rsidRDefault="00500D31" w:rsidP="00500D31">
      <w:bookmarkStart w:id="84" w:name="Table32"/>
      <w:r w:rsidRPr="00CD53B8">
        <w:lastRenderedPageBreak/>
        <w:t xml:space="preserve">Table 3-2. Comparison of yearly means (SE) of arthropods caught on yellow and blue sticky </w:t>
      </w:r>
      <w:r w:rsidRPr="00CD53B8">
        <w:tab/>
        <w:t>traps hung in north central Florida olive orchards in 2017 and 2018.</w:t>
      </w:r>
      <w:bookmarkEnd w:id="84"/>
    </w:p>
    <w:tbl>
      <w:tblPr>
        <w:tblStyle w:val="TableGrid"/>
        <w:tblW w:w="8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1890"/>
        <w:gridCol w:w="1800"/>
        <w:gridCol w:w="810"/>
        <w:gridCol w:w="1060"/>
      </w:tblGrid>
      <w:tr w:rsidR="00500D31" w:rsidRPr="00CD53B8" w14:paraId="4DEA6C61" w14:textId="77777777" w:rsidTr="006D4899">
        <w:trPr>
          <w:trHeight w:val="300"/>
          <w:jc w:val="center"/>
        </w:trPr>
        <w:tc>
          <w:tcPr>
            <w:tcW w:w="3150" w:type="dxa"/>
            <w:tcBorders>
              <w:top w:val="single" w:sz="4" w:space="0" w:color="000000"/>
            </w:tcBorders>
            <w:noWrap/>
            <w:vAlign w:val="center"/>
            <w:hideMark/>
          </w:tcPr>
          <w:p w14:paraId="3BA39204" w14:textId="77777777" w:rsidR="00500D31" w:rsidRPr="00CD53B8" w:rsidRDefault="00500D31" w:rsidP="006D4899">
            <w:pPr>
              <w:jc w:val="center"/>
              <w:rPr>
                <w:color w:val="000000"/>
                <w:sz w:val="22"/>
                <w:szCs w:val="22"/>
              </w:rPr>
            </w:pPr>
          </w:p>
        </w:tc>
        <w:tc>
          <w:tcPr>
            <w:tcW w:w="3690" w:type="dxa"/>
            <w:gridSpan w:val="2"/>
            <w:tcBorders>
              <w:top w:val="single" w:sz="4" w:space="0" w:color="000000"/>
              <w:bottom w:val="single" w:sz="4" w:space="0" w:color="000000"/>
            </w:tcBorders>
            <w:vAlign w:val="center"/>
          </w:tcPr>
          <w:p w14:paraId="0D2571E8" w14:textId="77777777" w:rsidR="00500D31" w:rsidRPr="00CD53B8" w:rsidRDefault="00500D31" w:rsidP="006D4899">
            <w:pPr>
              <w:jc w:val="center"/>
              <w:rPr>
                <w:bCs/>
                <w:sz w:val="22"/>
                <w:szCs w:val="22"/>
              </w:rPr>
            </w:pPr>
            <w:r w:rsidRPr="00CD53B8">
              <w:rPr>
                <w:color w:val="000000"/>
                <w:sz w:val="22"/>
                <w:szCs w:val="22"/>
              </w:rPr>
              <w:t>Mean (</w:t>
            </w:r>
            <w:r w:rsidRPr="00CD53B8">
              <w:rPr>
                <w:sz w:val="22"/>
                <w:szCs w:val="22"/>
              </w:rPr>
              <w:t>SE)/Trap day</w:t>
            </w:r>
          </w:p>
        </w:tc>
        <w:tc>
          <w:tcPr>
            <w:tcW w:w="1870" w:type="dxa"/>
            <w:gridSpan w:val="2"/>
            <w:tcBorders>
              <w:top w:val="single" w:sz="4" w:space="0" w:color="000000"/>
            </w:tcBorders>
            <w:vAlign w:val="center"/>
          </w:tcPr>
          <w:p w14:paraId="708F8B93" w14:textId="77777777" w:rsidR="00500D31" w:rsidRPr="00CD53B8" w:rsidRDefault="00500D31" w:rsidP="006D4899">
            <w:pPr>
              <w:jc w:val="center"/>
              <w:rPr>
                <w:b/>
                <w:sz w:val="22"/>
                <w:szCs w:val="22"/>
              </w:rPr>
            </w:pPr>
          </w:p>
        </w:tc>
      </w:tr>
      <w:tr w:rsidR="00500D31" w:rsidRPr="00CD53B8" w14:paraId="49A6AA3A" w14:textId="77777777" w:rsidTr="006D4899">
        <w:trPr>
          <w:trHeight w:val="300"/>
          <w:jc w:val="center"/>
        </w:trPr>
        <w:tc>
          <w:tcPr>
            <w:tcW w:w="3150" w:type="dxa"/>
            <w:tcBorders>
              <w:bottom w:val="single" w:sz="4" w:space="0" w:color="000000"/>
            </w:tcBorders>
            <w:noWrap/>
            <w:vAlign w:val="center"/>
            <w:hideMark/>
          </w:tcPr>
          <w:p w14:paraId="354CA752" w14:textId="77777777" w:rsidR="00500D31" w:rsidRPr="00CD53B8" w:rsidRDefault="00500D31" w:rsidP="006D4899">
            <w:pPr>
              <w:jc w:val="center"/>
              <w:rPr>
                <w:color w:val="000000"/>
                <w:sz w:val="22"/>
                <w:szCs w:val="22"/>
              </w:rPr>
            </w:pPr>
            <w:r w:rsidRPr="00CD53B8">
              <w:rPr>
                <w:color w:val="000000"/>
                <w:sz w:val="22"/>
                <w:szCs w:val="22"/>
              </w:rPr>
              <w:t>Group</w:t>
            </w:r>
          </w:p>
        </w:tc>
        <w:tc>
          <w:tcPr>
            <w:tcW w:w="1890" w:type="dxa"/>
            <w:tcBorders>
              <w:top w:val="single" w:sz="4" w:space="0" w:color="000000"/>
              <w:bottom w:val="single" w:sz="4" w:space="0" w:color="000000"/>
            </w:tcBorders>
            <w:noWrap/>
            <w:vAlign w:val="center"/>
            <w:hideMark/>
          </w:tcPr>
          <w:p w14:paraId="58BBC5B6" w14:textId="77777777" w:rsidR="00500D31" w:rsidRPr="00CD53B8" w:rsidRDefault="00500D31" w:rsidP="006D4899">
            <w:pPr>
              <w:jc w:val="center"/>
              <w:rPr>
                <w:color w:val="000000"/>
                <w:sz w:val="22"/>
                <w:szCs w:val="22"/>
              </w:rPr>
            </w:pPr>
            <w:r w:rsidRPr="00CD53B8">
              <w:rPr>
                <w:color w:val="000000"/>
                <w:sz w:val="22"/>
                <w:szCs w:val="22"/>
              </w:rPr>
              <w:t>2017</w:t>
            </w:r>
          </w:p>
        </w:tc>
        <w:tc>
          <w:tcPr>
            <w:tcW w:w="1800" w:type="dxa"/>
            <w:tcBorders>
              <w:top w:val="single" w:sz="4" w:space="0" w:color="000000"/>
              <w:bottom w:val="single" w:sz="4" w:space="0" w:color="000000"/>
            </w:tcBorders>
            <w:noWrap/>
            <w:vAlign w:val="center"/>
            <w:hideMark/>
          </w:tcPr>
          <w:p w14:paraId="369CB78D" w14:textId="77777777" w:rsidR="00500D31" w:rsidRPr="00CD53B8" w:rsidRDefault="00500D31" w:rsidP="006D4899">
            <w:pPr>
              <w:jc w:val="center"/>
              <w:rPr>
                <w:color w:val="000000"/>
                <w:sz w:val="22"/>
                <w:szCs w:val="22"/>
              </w:rPr>
            </w:pPr>
            <w:r w:rsidRPr="00CD53B8">
              <w:rPr>
                <w:color w:val="000000"/>
                <w:sz w:val="22"/>
                <w:szCs w:val="22"/>
              </w:rPr>
              <w:t>2018</w:t>
            </w:r>
          </w:p>
        </w:tc>
        <w:tc>
          <w:tcPr>
            <w:tcW w:w="810" w:type="dxa"/>
            <w:tcBorders>
              <w:bottom w:val="single" w:sz="4" w:space="0" w:color="000000"/>
            </w:tcBorders>
            <w:noWrap/>
            <w:vAlign w:val="center"/>
            <w:hideMark/>
          </w:tcPr>
          <w:p w14:paraId="353A6D4C" w14:textId="77777777" w:rsidR="00500D31" w:rsidRPr="00CD53B8" w:rsidRDefault="00500D31" w:rsidP="006D4899">
            <w:pPr>
              <w:jc w:val="center"/>
              <w:rPr>
                <w:i/>
                <w:color w:val="000000"/>
                <w:sz w:val="22"/>
                <w:szCs w:val="22"/>
              </w:rPr>
            </w:pPr>
            <w:r w:rsidRPr="00CD53B8">
              <w:rPr>
                <w:i/>
                <w:color w:val="000000"/>
                <w:sz w:val="22"/>
                <w:szCs w:val="22"/>
              </w:rPr>
              <w:t xml:space="preserve">  t</w:t>
            </w:r>
          </w:p>
        </w:tc>
        <w:tc>
          <w:tcPr>
            <w:tcW w:w="1060" w:type="dxa"/>
            <w:tcBorders>
              <w:bottom w:val="single" w:sz="4" w:space="0" w:color="000000"/>
            </w:tcBorders>
            <w:noWrap/>
            <w:vAlign w:val="center"/>
            <w:hideMark/>
          </w:tcPr>
          <w:p w14:paraId="1D7FC49E" w14:textId="77777777" w:rsidR="00500D31" w:rsidRPr="00CD53B8" w:rsidRDefault="00500D31" w:rsidP="006D4899">
            <w:pPr>
              <w:jc w:val="center"/>
              <w:rPr>
                <w:i/>
                <w:iCs/>
                <w:color w:val="000000"/>
                <w:sz w:val="22"/>
                <w:szCs w:val="22"/>
              </w:rPr>
            </w:pPr>
            <w:r w:rsidRPr="00CD53B8">
              <w:rPr>
                <w:i/>
                <w:iCs/>
                <w:color w:val="000000"/>
                <w:sz w:val="22"/>
                <w:szCs w:val="22"/>
              </w:rPr>
              <w:t xml:space="preserve">   P</w:t>
            </w:r>
          </w:p>
        </w:tc>
      </w:tr>
      <w:tr w:rsidR="00500D31" w:rsidRPr="00CD53B8" w14:paraId="14877E25" w14:textId="77777777" w:rsidTr="006D4899">
        <w:trPr>
          <w:trHeight w:val="300"/>
          <w:jc w:val="center"/>
        </w:trPr>
        <w:tc>
          <w:tcPr>
            <w:tcW w:w="3150" w:type="dxa"/>
            <w:tcBorders>
              <w:top w:val="single" w:sz="4" w:space="0" w:color="000000"/>
            </w:tcBorders>
            <w:noWrap/>
            <w:hideMark/>
          </w:tcPr>
          <w:p w14:paraId="19DD6231" w14:textId="77777777" w:rsidR="00500D31" w:rsidRPr="00CD53B8" w:rsidRDefault="00500D31" w:rsidP="006D4899">
            <w:pPr>
              <w:rPr>
                <w:color w:val="000000"/>
                <w:sz w:val="22"/>
                <w:szCs w:val="22"/>
              </w:rPr>
            </w:pPr>
            <w:r w:rsidRPr="00CD53B8">
              <w:rPr>
                <w:color w:val="000000"/>
                <w:sz w:val="22"/>
                <w:szCs w:val="22"/>
              </w:rPr>
              <w:t>Acari</w:t>
            </w:r>
          </w:p>
        </w:tc>
        <w:tc>
          <w:tcPr>
            <w:tcW w:w="1890" w:type="dxa"/>
            <w:tcBorders>
              <w:top w:val="single" w:sz="4" w:space="0" w:color="000000"/>
            </w:tcBorders>
            <w:noWrap/>
            <w:hideMark/>
          </w:tcPr>
          <w:p w14:paraId="5D0CB396" w14:textId="77777777" w:rsidR="00500D31" w:rsidRPr="00CD53B8" w:rsidRDefault="00500D31" w:rsidP="006D4899">
            <w:pPr>
              <w:jc w:val="right"/>
              <w:rPr>
                <w:b/>
                <w:color w:val="000000"/>
                <w:sz w:val="22"/>
                <w:szCs w:val="22"/>
              </w:rPr>
            </w:pPr>
            <w:r w:rsidRPr="00CD53B8">
              <w:rPr>
                <w:b/>
                <w:color w:val="000000"/>
                <w:sz w:val="22"/>
                <w:szCs w:val="22"/>
              </w:rPr>
              <w:t>0.057 (</w:t>
            </w:r>
            <w:r w:rsidRPr="00CD53B8">
              <w:rPr>
                <w:b/>
                <w:color w:val="000000"/>
                <w:sz w:val="22"/>
                <w:szCs w:val="22"/>
                <w:shd w:val="clear" w:color="auto" w:fill="E7E6E6" w:themeFill="background2"/>
              </w:rPr>
              <w:t>0</w:t>
            </w:r>
            <w:r w:rsidRPr="00CD53B8">
              <w:rPr>
                <w:b/>
                <w:color w:val="000000"/>
                <w:sz w:val="22"/>
                <w:szCs w:val="22"/>
              </w:rPr>
              <w:t>.008)</w:t>
            </w:r>
          </w:p>
        </w:tc>
        <w:tc>
          <w:tcPr>
            <w:tcW w:w="1800" w:type="dxa"/>
            <w:tcBorders>
              <w:top w:val="single" w:sz="4" w:space="0" w:color="000000"/>
            </w:tcBorders>
            <w:noWrap/>
            <w:hideMark/>
          </w:tcPr>
          <w:p w14:paraId="4B526DC3" w14:textId="77777777" w:rsidR="00500D31" w:rsidRPr="00CD53B8" w:rsidRDefault="00500D31" w:rsidP="006D4899">
            <w:pPr>
              <w:jc w:val="right"/>
              <w:rPr>
                <w:color w:val="000000"/>
                <w:sz w:val="22"/>
                <w:szCs w:val="22"/>
              </w:rPr>
            </w:pPr>
            <w:r w:rsidRPr="00CD53B8">
              <w:rPr>
                <w:color w:val="000000"/>
                <w:sz w:val="22"/>
                <w:szCs w:val="22"/>
              </w:rPr>
              <w:t>0.033 (0.010)</w:t>
            </w:r>
          </w:p>
        </w:tc>
        <w:tc>
          <w:tcPr>
            <w:tcW w:w="810" w:type="dxa"/>
            <w:tcBorders>
              <w:top w:val="single" w:sz="4" w:space="0" w:color="000000"/>
            </w:tcBorders>
            <w:noWrap/>
            <w:hideMark/>
          </w:tcPr>
          <w:p w14:paraId="3449BDBD" w14:textId="77777777" w:rsidR="00500D31" w:rsidRPr="00CD53B8" w:rsidRDefault="00500D31" w:rsidP="006D4899">
            <w:pPr>
              <w:jc w:val="right"/>
              <w:rPr>
                <w:color w:val="000000"/>
                <w:sz w:val="22"/>
                <w:szCs w:val="22"/>
              </w:rPr>
            </w:pPr>
            <w:r w:rsidRPr="00CD53B8">
              <w:rPr>
                <w:color w:val="000000"/>
                <w:sz w:val="22"/>
                <w:szCs w:val="22"/>
              </w:rPr>
              <w:t>2.75</w:t>
            </w:r>
          </w:p>
        </w:tc>
        <w:tc>
          <w:tcPr>
            <w:tcW w:w="1060" w:type="dxa"/>
            <w:tcBorders>
              <w:top w:val="single" w:sz="4" w:space="0" w:color="000000"/>
            </w:tcBorders>
            <w:noWrap/>
            <w:hideMark/>
          </w:tcPr>
          <w:p w14:paraId="0C00C4B8" w14:textId="77777777" w:rsidR="00500D31" w:rsidRPr="00CD53B8" w:rsidRDefault="00500D31" w:rsidP="006D4899">
            <w:pPr>
              <w:jc w:val="right"/>
              <w:rPr>
                <w:b/>
                <w:bCs/>
                <w:color w:val="000000"/>
                <w:sz w:val="22"/>
                <w:szCs w:val="22"/>
              </w:rPr>
            </w:pPr>
            <w:r w:rsidRPr="00CD53B8">
              <w:rPr>
                <w:b/>
                <w:bCs/>
                <w:color w:val="000000"/>
                <w:sz w:val="22"/>
                <w:szCs w:val="22"/>
              </w:rPr>
              <w:t>0.006</w:t>
            </w:r>
          </w:p>
        </w:tc>
      </w:tr>
      <w:tr w:rsidR="00500D31" w:rsidRPr="00CD53B8" w14:paraId="2A2CE222" w14:textId="77777777" w:rsidTr="006D4899">
        <w:trPr>
          <w:trHeight w:val="300"/>
          <w:jc w:val="center"/>
        </w:trPr>
        <w:tc>
          <w:tcPr>
            <w:tcW w:w="3150" w:type="dxa"/>
            <w:noWrap/>
            <w:hideMark/>
          </w:tcPr>
          <w:p w14:paraId="2CFF06DE" w14:textId="77777777" w:rsidR="00500D31" w:rsidRPr="00CD53B8" w:rsidRDefault="00500D31" w:rsidP="006D4899">
            <w:pPr>
              <w:rPr>
                <w:color w:val="000000"/>
                <w:sz w:val="22"/>
                <w:szCs w:val="22"/>
              </w:rPr>
            </w:pPr>
            <w:r w:rsidRPr="00CD53B8">
              <w:rPr>
                <w:color w:val="000000"/>
                <w:sz w:val="22"/>
                <w:szCs w:val="22"/>
              </w:rPr>
              <w:t>Araneae</w:t>
            </w:r>
          </w:p>
        </w:tc>
        <w:tc>
          <w:tcPr>
            <w:tcW w:w="1890" w:type="dxa"/>
            <w:noWrap/>
            <w:hideMark/>
          </w:tcPr>
          <w:p w14:paraId="4EB739AE" w14:textId="77777777" w:rsidR="00500D31" w:rsidRPr="00CD53B8" w:rsidRDefault="00500D31" w:rsidP="006D4899">
            <w:pPr>
              <w:jc w:val="right"/>
              <w:rPr>
                <w:color w:val="000000"/>
                <w:sz w:val="22"/>
                <w:szCs w:val="22"/>
              </w:rPr>
            </w:pPr>
            <w:r w:rsidRPr="00CD53B8">
              <w:rPr>
                <w:color w:val="000000"/>
                <w:sz w:val="22"/>
                <w:szCs w:val="22"/>
              </w:rPr>
              <w:t>0.625 (0.033)</w:t>
            </w:r>
          </w:p>
        </w:tc>
        <w:tc>
          <w:tcPr>
            <w:tcW w:w="1800" w:type="dxa"/>
            <w:noWrap/>
            <w:hideMark/>
          </w:tcPr>
          <w:p w14:paraId="662CA98A" w14:textId="77777777" w:rsidR="00500D31" w:rsidRPr="00CD53B8" w:rsidRDefault="00500D31" w:rsidP="006D4899">
            <w:pPr>
              <w:jc w:val="right"/>
              <w:rPr>
                <w:color w:val="000000"/>
                <w:sz w:val="22"/>
                <w:szCs w:val="22"/>
              </w:rPr>
            </w:pPr>
            <w:r w:rsidRPr="00CD53B8">
              <w:rPr>
                <w:b/>
                <w:color w:val="000000"/>
                <w:sz w:val="22"/>
                <w:szCs w:val="22"/>
              </w:rPr>
              <w:t>0.739 (0.032</w:t>
            </w:r>
            <w:r w:rsidRPr="00CD53B8">
              <w:rPr>
                <w:color w:val="000000"/>
                <w:sz w:val="22"/>
                <w:szCs w:val="22"/>
              </w:rPr>
              <w:t>)</w:t>
            </w:r>
          </w:p>
        </w:tc>
        <w:tc>
          <w:tcPr>
            <w:tcW w:w="810" w:type="dxa"/>
            <w:noWrap/>
            <w:hideMark/>
          </w:tcPr>
          <w:p w14:paraId="5A711176" w14:textId="77777777" w:rsidR="00500D31" w:rsidRPr="00CD53B8" w:rsidRDefault="00500D31" w:rsidP="006D4899">
            <w:pPr>
              <w:jc w:val="right"/>
              <w:rPr>
                <w:color w:val="000000"/>
                <w:sz w:val="22"/>
                <w:szCs w:val="22"/>
              </w:rPr>
            </w:pPr>
            <w:r w:rsidRPr="00CD53B8">
              <w:rPr>
                <w:color w:val="000000"/>
                <w:sz w:val="22"/>
                <w:szCs w:val="22"/>
              </w:rPr>
              <w:t>4.18</w:t>
            </w:r>
          </w:p>
        </w:tc>
        <w:tc>
          <w:tcPr>
            <w:tcW w:w="1060" w:type="dxa"/>
            <w:noWrap/>
            <w:hideMark/>
          </w:tcPr>
          <w:p w14:paraId="3EB7BF26"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67927674" w14:textId="77777777" w:rsidTr="006D4899">
        <w:trPr>
          <w:trHeight w:val="300"/>
          <w:jc w:val="center"/>
        </w:trPr>
        <w:tc>
          <w:tcPr>
            <w:tcW w:w="3150" w:type="dxa"/>
            <w:noWrap/>
            <w:hideMark/>
          </w:tcPr>
          <w:p w14:paraId="16EBF737" w14:textId="77777777" w:rsidR="00500D31" w:rsidRPr="00CD53B8" w:rsidRDefault="00500D31" w:rsidP="006D4899">
            <w:pPr>
              <w:rPr>
                <w:color w:val="000000"/>
                <w:sz w:val="22"/>
                <w:szCs w:val="22"/>
              </w:rPr>
            </w:pPr>
            <w:r w:rsidRPr="00CD53B8">
              <w:rPr>
                <w:color w:val="000000"/>
                <w:sz w:val="22"/>
                <w:szCs w:val="22"/>
              </w:rPr>
              <w:t>Blattodea</w:t>
            </w:r>
          </w:p>
        </w:tc>
        <w:tc>
          <w:tcPr>
            <w:tcW w:w="1890" w:type="dxa"/>
            <w:noWrap/>
            <w:hideMark/>
          </w:tcPr>
          <w:p w14:paraId="7577A9AE" w14:textId="77777777" w:rsidR="00500D31" w:rsidRPr="00CD53B8" w:rsidRDefault="00500D31" w:rsidP="006D4899">
            <w:pPr>
              <w:jc w:val="right"/>
              <w:rPr>
                <w:b/>
                <w:color w:val="000000"/>
                <w:sz w:val="22"/>
                <w:szCs w:val="22"/>
              </w:rPr>
            </w:pPr>
            <w:r w:rsidRPr="00CD53B8">
              <w:rPr>
                <w:b/>
                <w:color w:val="000000"/>
                <w:sz w:val="22"/>
                <w:szCs w:val="22"/>
              </w:rPr>
              <w:t>0.029 (0.005)</w:t>
            </w:r>
          </w:p>
        </w:tc>
        <w:tc>
          <w:tcPr>
            <w:tcW w:w="1800" w:type="dxa"/>
            <w:noWrap/>
            <w:hideMark/>
          </w:tcPr>
          <w:p w14:paraId="0AB57AF7"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6F3B07DB" w14:textId="77777777" w:rsidR="00500D31" w:rsidRPr="00CD53B8" w:rsidRDefault="00500D31" w:rsidP="006D4899">
            <w:pPr>
              <w:jc w:val="right"/>
              <w:rPr>
                <w:color w:val="000000"/>
                <w:sz w:val="22"/>
                <w:szCs w:val="22"/>
              </w:rPr>
            </w:pPr>
            <w:r w:rsidRPr="00CD53B8">
              <w:rPr>
                <w:color w:val="000000"/>
                <w:sz w:val="22"/>
                <w:szCs w:val="22"/>
              </w:rPr>
              <w:t>5.66</w:t>
            </w:r>
          </w:p>
        </w:tc>
        <w:tc>
          <w:tcPr>
            <w:tcW w:w="1060" w:type="dxa"/>
            <w:noWrap/>
            <w:hideMark/>
          </w:tcPr>
          <w:p w14:paraId="46A94A41"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0B67D87E" w14:textId="77777777" w:rsidTr="006D4899">
        <w:trPr>
          <w:trHeight w:val="300"/>
          <w:jc w:val="center"/>
        </w:trPr>
        <w:tc>
          <w:tcPr>
            <w:tcW w:w="3150" w:type="dxa"/>
            <w:noWrap/>
            <w:hideMark/>
          </w:tcPr>
          <w:p w14:paraId="78D72DFB" w14:textId="77777777" w:rsidR="00500D31" w:rsidRPr="00CD53B8" w:rsidRDefault="00500D31" w:rsidP="006D4899">
            <w:pPr>
              <w:rPr>
                <w:color w:val="000000"/>
                <w:sz w:val="22"/>
                <w:szCs w:val="22"/>
              </w:rPr>
            </w:pPr>
            <w:r w:rsidRPr="00CD53B8">
              <w:rPr>
                <w:color w:val="000000"/>
                <w:sz w:val="22"/>
                <w:szCs w:val="22"/>
              </w:rPr>
              <w:t>Coleoptera</w:t>
            </w:r>
          </w:p>
        </w:tc>
        <w:tc>
          <w:tcPr>
            <w:tcW w:w="1890" w:type="dxa"/>
            <w:noWrap/>
            <w:hideMark/>
          </w:tcPr>
          <w:p w14:paraId="720C0153" w14:textId="77777777" w:rsidR="00500D31" w:rsidRPr="00CD53B8" w:rsidRDefault="00500D31" w:rsidP="006D4899">
            <w:pPr>
              <w:jc w:val="right"/>
              <w:rPr>
                <w:color w:val="000000"/>
                <w:sz w:val="22"/>
                <w:szCs w:val="22"/>
              </w:rPr>
            </w:pPr>
            <w:r w:rsidRPr="00CD53B8">
              <w:rPr>
                <w:color w:val="000000"/>
                <w:sz w:val="22"/>
                <w:szCs w:val="22"/>
              </w:rPr>
              <w:t>1.09 (0.058)</w:t>
            </w:r>
          </w:p>
        </w:tc>
        <w:tc>
          <w:tcPr>
            <w:tcW w:w="1800" w:type="dxa"/>
            <w:noWrap/>
            <w:hideMark/>
          </w:tcPr>
          <w:p w14:paraId="519BB2D4" w14:textId="77777777" w:rsidR="00500D31" w:rsidRPr="00CD53B8" w:rsidRDefault="00500D31" w:rsidP="006D4899">
            <w:pPr>
              <w:jc w:val="right"/>
              <w:rPr>
                <w:b/>
                <w:color w:val="000000"/>
                <w:sz w:val="22"/>
                <w:szCs w:val="22"/>
              </w:rPr>
            </w:pPr>
            <w:r w:rsidRPr="00CD53B8">
              <w:rPr>
                <w:b/>
                <w:color w:val="000000"/>
                <w:sz w:val="22"/>
                <w:szCs w:val="22"/>
              </w:rPr>
              <w:t>1.533 (0.171)</w:t>
            </w:r>
          </w:p>
        </w:tc>
        <w:tc>
          <w:tcPr>
            <w:tcW w:w="810" w:type="dxa"/>
            <w:noWrap/>
            <w:hideMark/>
          </w:tcPr>
          <w:p w14:paraId="5D285B96" w14:textId="77777777" w:rsidR="00500D31" w:rsidRPr="00CD53B8" w:rsidRDefault="00500D31" w:rsidP="006D4899">
            <w:pPr>
              <w:jc w:val="right"/>
              <w:rPr>
                <w:color w:val="000000"/>
                <w:sz w:val="22"/>
                <w:szCs w:val="22"/>
              </w:rPr>
            </w:pPr>
            <w:r w:rsidRPr="00CD53B8">
              <w:rPr>
                <w:color w:val="000000"/>
                <w:sz w:val="22"/>
                <w:szCs w:val="22"/>
              </w:rPr>
              <w:t>2.26</w:t>
            </w:r>
          </w:p>
        </w:tc>
        <w:tc>
          <w:tcPr>
            <w:tcW w:w="1060" w:type="dxa"/>
            <w:noWrap/>
            <w:hideMark/>
          </w:tcPr>
          <w:p w14:paraId="704E6AE5" w14:textId="77777777" w:rsidR="00500D31" w:rsidRPr="00CD53B8" w:rsidRDefault="00500D31" w:rsidP="006D4899">
            <w:pPr>
              <w:jc w:val="right"/>
              <w:rPr>
                <w:b/>
                <w:bCs/>
                <w:color w:val="000000"/>
                <w:sz w:val="22"/>
                <w:szCs w:val="22"/>
              </w:rPr>
            </w:pPr>
            <w:r w:rsidRPr="00CD53B8">
              <w:rPr>
                <w:b/>
                <w:bCs/>
                <w:color w:val="000000"/>
                <w:sz w:val="22"/>
                <w:szCs w:val="22"/>
              </w:rPr>
              <w:t>0.024</w:t>
            </w:r>
          </w:p>
        </w:tc>
      </w:tr>
      <w:tr w:rsidR="00500D31" w:rsidRPr="00CD53B8" w14:paraId="5C645447" w14:textId="77777777" w:rsidTr="006D4899">
        <w:trPr>
          <w:trHeight w:val="300"/>
          <w:jc w:val="center"/>
        </w:trPr>
        <w:tc>
          <w:tcPr>
            <w:tcW w:w="3150" w:type="dxa"/>
            <w:noWrap/>
            <w:hideMark/>
          </w:tcPr>
          <w:p w14:paraId="29E912A5" w14:textId="77777777" w:rsidR="00500D31" w:rsidRPr="00CD53B8" w:rsidRDefault="00500D31" w:rsidP="006D4899">
            <w:pPr>
              <w:rPr>
                <w:color w:val="000000"/>
                <w:sz w:val="22"/>
                <w:szCs w:val="22"/>
              </w:rPr>
            </w:pPr>
            <w:r w:rsidRPr="00CD53B8">
              <w:rPr>
                <w:color w:val="000000"/>
                <w:sz w:val="22"/>
                <w:szCs w:val="22"/>
              </w:rPr>
              <w:t>Collembola</w:t>
            </w:r>
          </w:p>
        </w:tc>
        <w:tc>
          <w:tcPr>
            <w:tcW w:w="1890" w:type="dxa"/>
            <w:noWrap/>
            <w:hideMark/>
          </w:tcPr>
          <w:p w14:paraId="6D7D189C" w14:textId="77777777" w:rsidR="00500D31" w:rsidRPr="00CD53B8" w:rsidRDefault="00500D31" w:rsidP="006D4899">
            <w:pPr>
              <w:jc w:val="right"/>
              <w:rPr>
                <w:b/>
                <w:color w:val="000000"/>
                <w:sz w:val="22"/>
                <w:szCs w:val="22"/>
              </w:rPr>
            </w:pPr>
            <w:r w:rsidRPr="00CD53B8">
              <w:rPr>
                <w:b/>
                <w:color w:val="000000"/>
                <w:sz w:val="22"/>
                <w:szCs w:val="22"/>
              </w:rPr>
              <w:t>0.128 (0.029)</w:t>
            </w:r>
          </w:p>
        </w:tc>
        <w:tc>
          <w:tcPr>
            <w:tcW w:w="1800" w:type="dxa"/>
            <w:noWrap/>
            <w:hideMark/>
          </w:tcPr>
          <w:p w14:paraId="7325FC40" w14:textId="77777777" w:rsidR="00500D31" w:rsidRPr="00CD53B8" w:rsidRDefault="00500D31" w:rsidP="006D4899">
            <w:pPr>
              <w:jc w:val="right"/>
              <w:rPr>
                <w:color w:val="000000"/>
                <w:sz w:val="22"/>
                <w:szCs w:val="22"/>
              </w:rPr>
            </w:pPr>
            <w:r w:rsidRPr="00CD53B8">
              <w:rPr>
                <w:color w:val="000000"/>
                <w:sz w:val="22"/>
                <w:szCs w:val="22"/>
              </w:rPr>
              <w:t>0.006 (0.003)</w:t>
            </w:r>
          </w:p>
        </w:tc>
        <w:tc>
          <w:tcPr>
            <w:tcW w:w="810" w:type="dxa"/>
            <w:noWrap/>
            <w:hideMark/>
          </w:tcPr>
          <w:p w14:paraId="134B0C87" w14:textId="77777777" w:rsidR="00500D31" w:rsidRPr="00CD53B8" w:rsidRDefault="00500D31" w:rsidP="006D4899">
            <w:pPr>
              <w:jc w:val="right"/>
              <w:rPr>
                <w:color w:val="000000"/>
                <w:sz w:val="22"/>
                <w:szCs w:val="22"/>
              </w:rPr>
            </w:pPr>
            <w:r w:rsidRPr="00CD53B8">
              <w:rPr>
                <w:color w:val="000000"/>
                <w:sz w:val="22"/>
                <w:szCs w:val="22"/>
              </w:rPr>
              <w:t>4.91</w:t>
            </w:r>
          </w:p>
        </w:tc>
        <w:tc>
          <w:tcPr>
            <w:tcW w:w="1060" w:type="dxa"/>
            <w:noWrap/>
            <w:hideMark/>
          </w:tcPr>
          <w:p w14:paraId="412C5276"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018EEF2B" w14:textId="77777777" w:rsidTr="006D4899">
        <w:trPr>
          <w:trHeight w:val="300"/>
          <w:jc w:val="center"/>
        </w:trPr>
        <w:tc>
          <w:tcPr>
            <w:tcW w:w="3150" w:type="dxa"/>
            <w:noWrap/>
            <w:hideMark/>
          </w:tcPr>
          <w:p w14:paraId="100218B7" w14:textId="77777777" w:rsidR="00500D31" w:rsidRPr="00CD53B8" w:rsidRDefault="00500D31" w:rsidP="006D4899">
            <w:pPr>
              <w:rPr>
                <w:color w:val="000000"/>
                <w:sz w:val="22"/>
                <w:szCs w:val="22"/>
              </w:rPr>
            </w:pPr>
            <w:r w:rsidRPr="00CD53B8">
              <w:rPr>
                <w:color w:val="000000"/>
                <w:sz w:val="22"/>
                <w:szCs w:val="22"/>
              </w:rPr>
              <w:t>Diptera</w:t>
            </w:r>
          </w:p>
        </w:tc>
        <w:tc>
          <w:tcPr>
            <w:tcW w:w="1890" w:type="dxa"/>
            <w:noWrap/>
            <w:hideMark/>
          </w:tcPr>
          <w:p w14:paraId="3B7ACDB1" w14:textId="77777777" w:rsidR="00500D31" w:rsidRPr="00CD53B8" w:rsidRDefault="00500D31" w:rsidP="006D4899">
            <w:pPr>
              <w:jc w:val="right"/>
              <w:rPr>
                <w:color w:val="000000"/>
                <w:sz w:val="22"/>
                <w:szCs w:val="22"/>
              </w:rPr>
            </w:pPr>
            <w:r w:rsidRPr="00CD53B8">
              <w:rPr>
                <w:color w:val="000000"/>
                <w:sz w:val="22"/>
                <w:szCs w:val="22"/>
              </w:rPr>
              <w:t>71.572 (2.030)</w:t>
            </w:r>
          </w:p>
        </w:tc>
        <w:tc>
          <w:tcPr>
            <w:tcW w:w="1800" w:type="dxa"/>
            <w:noWrap/>
            <w:hideMark/>
          </w:tcPr>
          <w:p w14:paraId="7131D564" w14:textId="77777777" w:rsidR="00500D31" w:rsidRPr="00CD53B8" w:rsidRDefault="00500D31" w:rsidP="006D4899">
            <w:pPr>
              <w:jc w:val="right"/>
              <w:rPr>
                <w:b/>
                <w:color w:val="000000"/>
                <w:sz w:val="22"/>
                <w:szCs w:val="22"/>
              </w:rPr>
            </w:pPr>
            <w:r w:rsidRPr="00CD53B8">
              <w:rPr>
                <w:b/>
                <w:color w:val="000000"/>
                <w:sz w:val="22"/>
                <w:szCs w:val="22"/>
              </w:rPr>
              <w:t>79.187 (2.349)</w:t>
            </w:r>
          </w:p>
        </w:tc>
        <w:tc>
          <w:tcPr>
            <w:tcW w:w="810" w:type="dxa"/>
            <w:noWrap/>
            <w:hideMark/>
          </w:tcPr>
          <w:p w14:paraId="1FD45238" w14:textId="77777777" w:rsidR="00500D31" w:rsidRPr="00CD53B8" w:rsidRDefault="00500D31" w:rsidP="006D4899">
            <w:pPr>
              <w:jc w:val="right"/>
              <w:rPr>
                <w:color w:val="000000"/>
                <w:sz w:val="22"/>
                <w:szCs w:val="22"/>
              </w:rPr>
            </w:pPr>
            <w:r w:rsidRPr="00CD53B8">
              <w:rPr>
                <w:color w:val="000000"/>
                <w:sz w:val="22"/>
                <w:szCs w:val="22"/>
              </w:rPr>
              <w:t>3.66</w:t>
            </w:r>
          </w:p>
        </w:tc>
        <w:tc>
          <w:tcPr>
            <w:tcW w:w="1060" w:type="dxa"/>
            <w:noWrap/>
            <w:hideMark/>
          </w:tcPr>
          <w:p w14:paraId="2F62EF9C" w14:textId="77777777" w:rsidR="00500D31" w:rsidRPr="00CD53B8" w:rsidRDefault="00500D31" w:rsidP="006D4899">
            <w:pPr>
              <w:jc w:val="right"/>
              <w:rPr>
                <w:b/>
                <w:bCs/>
                <w:color w:val="000000"/>
                <w:sz w:val="22"/>
                <w:szCs w:val="22"/>
              </w:rPr>
            </w:pPr>
            <w:r w:rsidRPr="00CD53B8">
              <w:rPr>
                <w:b/>
                <w:bCs/>
                <w:color w:val="000000"/>
                <w:sz w:val="22"/>
                <w:szCs w:val="22"/>
              </w:rPr>
              <w:t>0.0003</w:t>
            </w:r>
          </w:p>
        </w:tc>
      </w:tr>
      <w:tr w:rsidR="00500D31" w:rsidRPr="00CD53B8" w14:paraId="379CBA82" w14:textId="77777777" w:rsidTr="006D4899">
        <w:trPr>
          <w:trHeight w:val="300"/>
          <w:jc w:val="center"/>
        </w:trPr>
        <w:tc>
          <w:tcPr>
            <w:tcW w:w="3150" w:type="dxa"/>
            <w:noWrap/>
            <w:hideMark/>
          </w:tcPr>
          <w:p w14:paraId="637A00A3" w14:textId="77777777" w:rsidR="00500D31" w:rsidRPr="00CD53B8" w:rsidRDefault="00500D31" w:rsidP="006D4899">
            <w:pPr>
              <w:rPr>
                <w:color w:val="000000"/>
                <w:sz w:val="22"/>
                <w:szCs w:val="22"/>
              </w:rPr>
            </w:pPr>
            <w:r w:rsidRPr="00CD53B8">
              <w:rPr>
                <w:color w:val="000000"/>
                <w:sz w:val="22"/>
                <w:szCs w:val="22"/>
              </w:rPr>
              <w:t>Hemiptera</w:t>
            </w:r>
          </w:p>
        </w:tc>
        <w:tc>
          <w:tcPr>
            <w:tcW w:w="1890" w:type="dxa"/>
            <w:noWrap/>
            <w:hideMark/>
          </w:tcPr>
          <w:p w14:paraId="5A775A03" w14:textId="77777777" w:rsidR="00500D31" w:rsidRPr="00CD53B8" w:rsidRDefault="00500D31" w:rsidP="006D4899">
            <w:pPr>
              <w:jc w:val="right"/>
              <w:rPr>
                <w:color w:val="000000"/>
                <w:sz w:val="22"/>
                <w:szCs w:val="22"/>
              </w:rPr>
            </w:pPr>
            <w:r w:rsidRPr="00CD53B8">
              <w:rPr>
                <w:color w:val="000000"/>
                <w:sz w:val="22"/>
                <w:szCs w:val="22"/>
              </w:rPr>
              <w:t>8.867 (0.481)</w:t>
            </w:r>
          </w:p>
        </w:tc>
        <w:tc>
          <w:tcPr>
            <w:tcW w:w="1800" w:type="dxa"/>
            <w:noWrap/>
            <w:hideMark/>
          </w:tcPr>
          <w:p w14:paraId="2FC50081" w14:textId="77777777" w:rsidR="00500D31" w:rsidRPr="00CD53B8" w:rsidRDefault="00500D31" w:rsidP="006D4899">
            <w:pPr>
              <w:jc w:val="right"/>
              <w:rPr>
                <w:color w:val="000000"/>
                <w:sz w:val="22"/>
                <w:szCs w:val="22"/>
              </w:rPr>
            </w:pPr>
            <w:r w:rsidRPr="00CD53B8">
              <w:rPr>
                <w:color w:val="000000"/>
                <w:sz w:val="22"/>
                <w:szCs w:val="22"/>
              </w:rPr>
              <w:t>7.489 (0.383)</w:t>
            </w:r>
          </w:p>
        </w:tc>
        <w:tc>
          <w:tcPr>
            <w:tcW w:w="810" w:type="dxa"/>
            <w:noWrap/>
            <w:hideMark/>
          </w:tcPr>
          <w:p w14:paraId="33B11F6B" w14:textId="77777777" w:rsidR="00500D31" w:rsidRPr="00CD53B8" w:rsidRDefault="00500D31" w:rsidP="006D4899">
            <w:pPr>
              <w:jc w:val="right"/>
              <w:rPr>
                <w:color w:val="000000"/>
                <w:sz w:val="22"/>
                <w:szCs w:val="22"/>
              </w:rPr>
            </w:pPr>
            <w:r w:rsidRPr="00CD53B8">
              <w:rPr>
                <w:color w:val="000000"/>
                <w:sz w:val="22"/>
                <w:szCs w:val="22"/>
              </w:rPr>
              <w:t>0.93</w:t>
            </w:r>
          </w:p>
        </w:tc>
        <w:tc>
          <w:tcPr>
            <w:tcW w:w="1060" w:type="dxa"/>
            <w:noWrap/>
            <w:hideMark/>
          </w:tcPr>
          <w:p w14:paraId="2D0F1B72" w14:textId="77777777" w:rsidR="00500D31" w:rsidRPr="00CD53B8" w:rsidRDefault="00500D31" w:rsidP="006D4899">
            <w:pPr>
              <w:jc w:val="right"/>
              <w:rPr>
                <w:color w:val="000000"/>
                <w:sz w:val="22"/>
                <w:szCs w:val="22"/>
              </w:rPr>
            </w:pPr>
            <w:r w:rsidRPr="00CD53B8">
              <w:rPr>
                <w:color w:val="000000"/>
                <w:sz w:val="22"/>
                <w:szCs w:val="22"/>
              </w:rPr>
              <w:t>0.353</w:t>
            </w:r>
          </w:p>
        </w:tc>
      </w:tr>
      <w:tr w:rsidR="00500D31" w:rsidRPr="00CD53B8" w14:paraId="0E6DE4E0" w14:textId="77777777" w:rsidTr="006D4899">
        <w:trPr>
          <w:trHeight w:val="300"/>
          <w:jc w:val="center"/>
        </w:trPr>
        <w:tc>
          <w:tcPr>
            <w:tcW w:w="3150" w:type="dxa"/>
            <w:noWrap/>
            <w:hideMark/>
          </w:tcPr>
          <w:p w14:paraId="12ABDBC1" w14:textId="77777777" w:rsidR="00500D31" w:rsidRPr="00CD53B8" w:rsidRDefault="00500D31" w:rsidP="006D4899">
            <w:pPr>
              <w:jc w:val="right"/>
              <w:rPr>
                <w:i/>
                <w:iCs/>
                <w:color w:val="000000"/>
                <w:sz w:val="22"/>
                <w:szCs w:val="22"/>
              </w:rPr>
            </w:pPr>
            <w:r w:rsidRPr="00CD53B8">
              <w:rPr>
                <w:i/>
                <w:iCs/>
                <w:color w:val="000000"/>
                <w:sz w:val="22"/>
                <w:szCs w:val="22"/>
              </w:rPr>
              <w:t>Homalodisca vitripennis</w:t>
            </w:r>
          </w:p>
        </w:tc>
        <w:tc>
          <w:tcPr>
            <w:tcW w:w="1890" w:type="dxa"/>
            <w:noWrap/>
            <w:hideMark/>
          </w:tcPr>
          <w:p w14:paraId="661A3C60" w14:textId="77777777" w:rsidR="00500D31" w:rsidRPr="00CD53B8" w:rsidRDefault="00500D31" w:rsidP="006D4899">
            <w:pPr>
              <w:jc w:val="right"/>
              <w:rPr>
                <w:color w:val="000000"/>
                <w:sz w:val="22"/>
                <w:szCs w:val="22"/>
              </w:rPr>
            </w:pPr>
            <w:r w:rsidRPr="00CD53B8">
              <w:rPr>
                <w:color w:val="000000"/>
                <w:sz w:val="22"/>
                <w:szCs w:val="22"/>
              </w:rPr>
              <w:t>0.077 (0.009)</w:t>
            </w:r>
          </w:p>
        </w:tc>
        <w:tc>
          <w:tcPr>
            <w:tcW w:w="1800" w:type="dxa"/>
            <w:noWrap/>
            <w:hideMark/>
          </w:tcPr>
          <w:p w14:paraId="178B10BC" w14:textId="77777777" w:rsidR="00500D31" w:rsidRPr="00CD53B8" w:rsidRDefault="00500D31" w:rsidP="006D4899">
            <w:pPr>
              <w:jc w:val="right"/>
              <w:rPr>
                <w:b/>
                <w:color w:val="000000"/>
                <w:sz w:val="22"/>
                <w:szCs w:val="22"/>
              </w:rPr>
            </w:pPr>
            <w:r w:rsidRPr="00CD53B8">
              <w:rPr>
                <w:b/>
                <w:color w:val="000000"/>
                <w:sz w:val="22"/>
                <w:szCs w:val="22"/>
              </w:rPr>
              <w:t>0.225 (0.023)</w:t>
            </w:r>
          </w:p>
        </w:tc>
        <w:tc>
          <w:tcPr>
            <w:tcW w:w="810" w:type="dxa"/>
            <w:noWrap/>
            <w:hideMark/>
          </w:tcPr>
          <w:p w14:paraId="4D0DB850" w14:textId="77777777" w:rsidR="00500D31" w:rsidRPr="00CD53B8" w:rsidRDefault="00500D31" w:rsidP="006D4899">
            <w:pPr>
              <w:jc w:val="right"/>
              <w:rPr>
                <w:color w:val="000000"/>
                <w:sz w:val="22"/>
                <w:szCs w:val="22"/>
              </w:rPr>
            </w:pPr>
            <w:r w:rsidRPr="00CD53B8">
              <w:rPr>
                <w:color w:val="000000"/>
                <w:sz w:val="22"/>
                <w:szCs w:val="22"/>
              </w:rPr>
              <w:t>6.38</w:t>
            </w:r>
          </w:p>
        </w:tc>
        <w:tc>
          <w:tcPr>
            <w:tcW w:w="1060" w:type="dxa"/>
            <w:noWrap/>
            <w:hideMark/>
          </w:tcPr>
          <w:p w14:paraId="2264C1DC"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5F29B4E6" w14:textId="77777777" w:rsidTr="006D4899">
        <w:trPr>
          <w:trHeight w:val="300"/>
          <w:jc w:val="center"/>
        </w:trPr>
        <w:tc>
          <w:tcPr>
            <w:tcW w:w="3150" w:type="dxa"/>
            <w:noWrap/>
            <w:hideMark/>
          </w:tcPr>
          <w:p w14:paraId="28F21196" w14:textId="77777777" w:rsidR="00500D31" w:rsidRPr="00CD53B8" w:rsidRDefault="00500D31" w:rsidP="006D4899">
            <w:pPr>
              <w:rPr>
                <w:color w:val="000000"/>
                <w:sz w:val="22"/>
                <w:szCs w:val="22"/>
              </w:rPr>
            </w:pPr>
            <w:r w:rsidRPr="00CD53B8">
              <w:rPr>
                <w:color w:val="000000"/>
                <w:sz w:val="22"/>
                <w:szCs w:val="22"/>
              </w:rPr>
              <w:t>Hymenoptera</w:t>
            </w:r>
          </w:p>
        </w:tc>
        <w:tc>
          <w:tcPr>
            <w:tcW w:w="1890" w:type="dxa"/>
            <w:noWrap/>
            <w:hideMark/>
          </w:tcPr>
          <w:p w14:paraId="69996169" w14:textId="77777777" w:rsidR="00500D31" w:rsidRPr="00CD53B8" w:rsidRDefault="00500D31" w:rsidP="006D4899">
            <w:pPr>
              <w:jc w:val="right"/>
              <w:rPr>
                <w:color w:val="000000"/>
                <w:sz w:val="22"/>
                <w:szCs w:val="22"/>
              </w:rPr>
            </w:pPr>
            <w:r w:rsidRPr="00CD53B8">
              <w:rPr>
                <w:color w:val="000000"/>
                <w:sz w:val="22"/>
                <w:szCs w:val="22"/>
              </w:rPr>
              <w:t>44.167 (1.263)</w:t>
            </w:r>
          </w:p>
        </w:tc>
        <w:tc>
          <w:tcPr>
            <w:tcW w:w="1800" w:type="dxa"/>
            <w:noWrap/>
            <w:hideMark/>
          </w:tcPr>
          <w:p w14:paraId="3C3AE2A5" w14:textId="77777777" w:rsidR="00500D31" w:rsidRPr="00CD53B8" w:rsidRDefault="00500D31" w:rsidP="006D4899">
            <w:pPr>
              <w:jc w:val="right"/>
              <w:rPr>
                <w:b/>
                <w:color w:val="000000"/>
                <w:sz w:val="22"/>
                <w:szCs w:val="22"/>
              </w:rPr>
            </w:pPr>
            <w:r w:rsidRPr="00CD53B8">
              <w:rPr>
                <w:b/>
                <w:color w:val="000000"/>
                <w:sz w:val="22"/>
                <w:szCs w:val="22"/>
              </w:rPr>
              <w:t>54.839 (2.723)</w:t>
            </w:r>
          </w:p>
        </w:tc>
        <w:tc>
          <w:tcPr>
            <w:tcW w:w="810" w:type="dxa"/>
            <w:noWrap/>
            <w:hideMark/>
          </w:tcPr>
          <w:p w14:paraId="3A15A431" w14:textId="77777777" w:rsidR="00500D31" w:rsidRPr="00CD53B8" w:rsidRDefault="00500D31" w:rsidP="006D4899">
            <w:pPr>
              <w:jc w:val="right"/>
              <w:rPr>
                <w:color w:val="000000"/>
                <w:sz w:val="22"/>
                <w:szCs w:val="22"/>
              </w:rPr>
            </w:pPr>
            <w:r w:rsidRPr="00CD53B8">
              <w:rPr>
                <w:color w:val="000000"/>
                <w:sz w:val="22"/>
                <w:szCs w:val="22"/>
              </w:rPr>
              <w:t>3.98</w:t>
            </w:r>
          </w:p>
        </w:tc>
        <w:tc>
          <w:tcPr>
            <w:tcW w:w="1060" w:type="dxa"/>
            <w:noWrap/>
            <w:hideMark/>
          </w:tcPr>
          <w:p w14:paraId="6B48B3E1"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7CC92BFD" w14:textId="77777777" w:rsidTr="006D4899">
        <w:trPr>
          <w:trHeight w:val="300"/>
          <w:jc w:val="center"/>
        </w:trPr>
        <w:tc>
          <w:tcPr>
            <w:tcW w:w="3150" w:type="dxa"/>
            <w:noWrap/>
            <w:hideMark/>
          </w:tcPr>
          <w:p w14:paraId="5E0DC6A0" w14:textId="77777777" w:rsidR="00500D31" w:rsidRPr="00CD53B8" w:rsidRDefault="00500D31" w:rsidP="006D4899">
            <w:pPr>
              <w:rPr>
                <w:color w:val="000000"/>
                <w:sz w:val="22"/>
                <w:szCs w:val="22"/>
              </w:rPr>
            </w:pPr>
            <w:r w:rsidRPr="00CD53B8">
              <w:rPr>
                <w:color w:val="000000"/>
                <w:sz w:val="22"/>
                <w:szCs w:val="22"/>
              </w:rPr>
              <w:t>Lepidoptera</w:t>
            </w:r>
          </w:p>
        </w:tc>
        <w:tc>
          <w:tcPr>
            <w:tcW w:w="1890" w:type="dxa"/>
            <w:noWrap/>
            <w:hideMark/>
          </w:tcPr>
          <w:p w14:paraId="5189D79E" w14:textId="77777777" w:rsidR="00500D31" w:rsidRPr="00CD53B8" w:rsidRDefault="00500D31" w:rsidP="006D4899">
            <w:pPr>
              <w:jc w:val="right"/>
              <w:rPr>
                <w:color w:val="000000"/>
                <w:sz w:val="22"/>
                <w:szCs w:val="22"/>
              </w:rPr>
            </w:pPr>
            <w:r w:rsidRPr="00CD53B8">
              <w:rPr>
                <w:color w:val="000000"/>
                <w:sz w:val="22"/>
                <w:szCs w:val="22"/>
              </w:rPr>
              <w:t>0.109 (0.010)</w:t>
            </w:r>
          </w:p>
        </w:tc>
        <w:tc>
          <w:tcPr>
            <w:tcW w:w="1800" w:type="dxa"/>
            <w:noWrap/>
            <w:hideMark/>
          </w:tcPr>
          <w:p w14:paraId="3021AD07" w14:textId="77777777" w:rsidR="00500D31" w:rsidRPr="00CD53B8" w:rsidRDefault="00500D31" w:rsidP="006D4899">
            <w:pPr>
              <w:jc w:val="right"/>
              <w:rPr>
                <w:b/>
                <w:color w:val="000000"/>
                <w:sz w:val="22"/>
                <w:szCs w:val="22"/>
              </w:rPr>
            </w:pPr>
            <w:r w:rsidRPr="00CD53B8">
              <w:rPr>
                <w:b/>
                <w:color w:val="000000"/>
                <w:sz w:val="22"/>
                <w:szCs w:val="22"/>
              </w:rPr>
              <w:t>0.159 (0.015)</w:t>
            </w:r>
          </w:p>
        </w:tc>
        <w:tc>
          <w:tcPr>
            <w:tcW w:w="810" w:type="dxa"/>
            <w:noWrap/>
            <w:hideMark/>
          </w:tcPr>
          <w:p w14:paraId="16F7BD36" w14:textId="77777777" w:rsidR="00500D31" w:rsidRPr="00CD53B8" w:rsidRDefault="00500D31" w:rsidP="006D4899">
            <w:pPr>
              <w:jc w:val="right"/>
              <w:rPr>
                <w:color w:val="000000"/>
                <w:sz w:val="22"/>
                <w:szCs w:val="22"/>
              </w:rPr>
            </w:pPr>
            <w:r w:rsidRPr="00CD53B8">
              <w:rPr>
                <w:color w:val="000000"/>
                <w:sz w:val="22"/>
                <w:szCs w:val="22"/>
              </w:rPr>
              <w:t>2.82</w:t>
            </w:r>
          </w:p>
        </w:tc>
        <w:tc>
          <w:tcPr>
            <w:tcW w:w="1060" w:type="dxa"/>
            <w:noWrap/>
            <w:hideMark/>
          </w:tcPr>
          <w:p w14:paraId="39228806" w14:textId="77777777" w:rsidR="00500D31" w:rsidRPr="00CD53B8" w:rsidRDefault="00500D31" w:rsidP="006D4899">
            <w:pPr>
              <w:jc w:val="right"/>
              <w:rPr>
                <w:b/>
                <w:bCs/>
                <w:color w:val="000000"/>
                <w:sz w:val="22"/>
                <w:szCs w:val="22"/>
              </w:rPr>
            </w:pPr>
            <w:r w:rsidRPr="00CD53B8">
              <w:rPr>
                <w:b/>
                <w:bCs/>
                <w:color w:val="000000"/>
                <w:sz w:val="22"/>
                <w:szCs w:val="22"/>
              </w:rPr>
              <w:t>0.005</w:t>
            </w:r>
          </w:p>
        </w:tc>
      </w:tr>
      <w:tr w:rsidR="00500D31" w:rsidRPr="00CD53B8" w14:paraId="1481A04B" w14:textId="77777777" w:rsidTr="006D4899">
        <w:trPr>
          <w:trHeight w:val="300"/>
          <w:jc w:val="center"/>
        </w:trPr>
        <w:tc>
          <w:tcPr>
            <w:tcW w:w="3150" w:type="dxa"/>
            <w:noWrap/>
            <w:hideMark/>
          </w:tcPr>
          <w:p w14:paraId="4CA972A2" w14:textId="77777777" w:rsidR="00500D31" w:rsidRPr="00CD53B8" w:rsidRDefault="00500D31" w:rsidP="006D4899">
            <w:pPr>
              <w:rPr>
                <w:color w:val="000000"/>
                <w:sz w:val="22"/>
                <w:szCs w:val="22"/>
              </w:rPr>
            </w:pPr>
            <w:r w:rsidRPr="00CD53B8">
              <w:rPr>
                <w:color w:val="000000"/>
                <w:sz w:val="22"/>
                <w:szCs w:val="22"/>
              </w:rPr>
              <w:t>Neuroptera</w:t>
            </w:r>
          </w:p>
        </w:tc>
        <w:tc>
          <w:tcPr>
            <w:tcW w:w="1890" w:type="dxa"/>
            <w:noWrap/>
            <w:hideMark/>
          </w:tcPr>
          <w:p w14:paraId="1B9F9615" w14:textId="77777777" w:rsidR="00500D31" w:rsidRPr="00CD53B8" w:rsidRDefault="00500D31" w:rsidP="006D4899">
            <w:pPr>
              <w:jc w:val="right"/>
              <w:rPr>
                <w:color w:val="000000"/>
                <w:sz w:val="22"/>
                <w:szCs w:val="22"/>
              </w:rPr>
            </w:pPr>
            <w:r w:rsidRPr="00CD53B8">
              <w:rPr>
                <w:color w:val="000000"/>
                <w:sz w:val="22"/>
                <w:szCs w:val="22"/>
              </w:rPr>
              <w:t>0.037 (0.006)</w:t>
            </w:r>
          </w:p>
        </w:tc>
        <w:tc>
          <w:tcPr>
            <w:tcW w:w="1800" w:type="dxa"/>
            <w:noWrap/>
            <w:hideMark/>
          </w:tcPr>
          <w:p w14:paraId="544D6650" w14:textId="77777777" w:rsidR="00500D31" w:rsidRPr="00CD53B8" w:rsidRDefault="00500D31" w:rsidP="006D4899">
            <w:pPr>
              <w:jc w:val="right"/>
              <w:rPr>
                <w:color w:val="000000"/>
                <w:sz w:val="22"/>
                <w:szCs w:val="22"/>
              </w:rPr>
            </w:pPr>
            <w:r w:rsidRPr="00CD53B8">
              <w:rPr>
                <w:color w:val="000000"/>
                <w:sz w:val="22"/>
                <w:szCs w:val="22"/>
              </w:rPr>
              <w:t>0.028 (0.008)</w:t>
            </w:r>
          </w:p>
        </w:tc>
        <w:tc>
          <w:tcPr>
            <w:tcW w:w="810" w:type="dxa"/>
            <w:noWrap/>
            <w:hideMark/>
          </w:tcPr>
          <w:p w14:paraId="385AFE3A" w14:textId="77777777" w:rsidR="00500D31" w:rsidRPr="00CD53B8" w:rsidRDefault="00500D31" w:rsidP="006D4899">
            <w:pPr>
              <w:jc w:val="right"/>
              <w:rPr>
                <w:color w:val="000000"/>
                <w:sz w:val="22"/>
                <w:szCs w:val="22"/>
              </w:rPr>
            </w:pPr>
            <w:r w:rsidRPr="00CD53B8">
              <w:rPr>
                <w:color w:val="000000"/>
                <w:sz w:val="22"/>
                <w:szCs w:val="22"/>
              </w:rPr>
              <w:t>1.25</w:t>
            </w:r>
          </w:p>
        </w:tc>
        <w:tc>
          <w:tcPr>
            <w:tcW w:w="1060" w:type="dxa"/>
            <w:noWrap/>
            <w:hideMark/>
          </w:tcPr>
          <w:p w14:paraId="15D7D7E1" w14:textId="77777777" w:rsidR="00500D31" w:rsidRPr="00CD53B8" w:rsidRDefault="00500D31" w:rsidP="006D4899">
            <w:pPr>
              <w:jc w:val="right"/>
              <w:rPr>
                <w:color w:val="000000"/>
                <w:sz w:val="22"/>
                <w:szCs w:val="22"/>
              </w:rPr>
            </w:pPr>
            <w:r w:rsidRPr="00CD53B8">
              <w:rPr>
                <w:color w:val="000000"/>
                <w:sz w:val="22"/>
                <w:szCs w:val="22"/>
              </w:rPr>
              <w:t>0.211</w:t>
            </w:r>
          </w:p>
        </w:tc>
      </w:tr>
      <w:tr w:rsidR="00500D31" w:rsidRPr="00CD53B8" w14:paraId="484E095E" w14:textId="77777777" w:rsidTr="006D4899">
        <w:trPr>
          <w:trHeight w:val="300"/>
          <w:jc w:val="center"/>
        </w:trPr>
        <w:tc>
          <w:tcPr>
            <w:tcW w:w="3150" w:type="dxa"/>
            <w:noWrap/>
            <w:hideMark/>
          </w:tcPr>
          <w:p w14:paraId="4BEF10A6" w14:textId="77777777" w:rsidR="00500D31" w:rsidRPr="00CD53B8" w:rsidRDefault="00500D31" w:rsidP="006D4899">
            <w:pPr>
              <w:rPr>
                <w:color w:val="000000"/>
                <w:sz w:val="22"/>
                <w:szCs w:val="22"/>
              </w:rPr>
            </w:pPr>
            <w:r w:rsidRPr="00CD53B8">
              <w:rPr>
                <w:color w:val="000000"/>
                <w:sz w:val="22"/>
                <w:szCs w:val="22"/>
              </w:rPr>
              <w:t>Odonata</w:t>
            </w:r>
          </w:p>
        </w:tc>
        <w:tc>
          <w:tcPr>
            <w:tcW w:w="1890" w:type="dxa"/>
            <w:noWrap/>
            <w:hideMark/>
          </w:tcPr>
          <w:p w14:paraId="2D5E7B02" w14:textId="77777777" w:rsidR="00500D31" w:rsidRPr="00CD53B8" w:rsidRDefault="00500D31" w:rsidP="006D4899">
            <w:pPr>
              <w:jc w:val="right"/>
              <w:rPr>
                <w:color w:val="000000"/>
                <w:sz w:val="22"/>
                <w:szCs w:val="22"/>
              </w:rPr>
            </w:pPr>
            <w:r w:rsidRPr="00CD53B8">
              <w:rPr>
                <w:color w:val="000000"/>
                <w:sz w:val="22"/>
                <w:szCs w:val="22"/>
              </w:rPr>
              <w:t>0.006 (0.002)</w:t>
            </w:r>
          </w:p>
        </w:tc>
        <w:tc>
          <w:tcPr>
            <w:tcW w:w="1800" w:type="dxa"/>
            <w:noWrap/>
            <w:hideMark/>
          </w:tcPr>
          <w:p w14:paraId="1CA1D93D" w14:textId="77777777" w:rsidR="00500D31" w:rsidRPr="00CD53B8" w:rsidRDefault="00500D31" w:rsidP="006D4899">
            <w:pPr>
              <w:jc w:val="right"/>
              <w:rPr>
                <w:color w:val="000000"/>
                <w:sz w:val="22"/>
                <w:szCs w:val="22"/>
              </w:rPr>
            </w:pPr>
            <w:r w:rsidRPr="00CD53B8">
              <w:rPr>
                <w:color w:val="000000"/>
                <w:sz w:val="22"/>
                <w:szCs w:val="22"/>
              </w:rPr>
              <w:t>0.014 (0.004)</w:t>
            </w:r>
          </w:p>
        </w:tc>
        <w:tc>
          <w:tcPr>
            <w:tcW w:w="810" w:type="dxa"/>
            <w:noWrap/>
            <w:hideMark/>
          </w:tcPr>
          <w:p w14:paraId="0817C704" w14:textId="77777777" w:rsidR="00500D31" w:rsidRPr="00CD53B8" w:rsidRDefault="00500D31" w:rsidP="006D4899">
            <w:pPr>
              <w:jc w:val="right"/>
              <w:rPr>
                <w:color w:val="000000"/>
                <w:sz w:val="22"/>
                <w:szCs w:val="22"/>
              </w:rPr>
            </w:pPr>
            <w:r w:rsidRPr="00CD53B8">
              <w:rPr>
                <w:color w:val="000000"/>
                <w:sz w:val="22"/>
                <w:szCs w:val="22"/>
              </w:rPr>
              <w:t>1.82</w:t>
            </w:r>
          </w:p>
        </w:tc>
        <w:tc>
          <w:tcPr>
            <w:tcW w:w="1060" w:type="dxa"/>
            <w:noWrap/>
            <w:hideMark/>
          </w:tcPr>
          <w:p w14:paraId="133A8D5E" w14:textId="77777777" w:rsidR="00500D31" w:rsidRPr="00CD53B8" w:rsidRDefault="00500D31" w:rsidP="006D4899">
            <w:pPr>
              <w:jc w:val="right"/>
              <w:rPr>
                <w:color w:val="000000"/>
                <w:sz w:val="22"/>
                <w:szCs w:val="22"/>
              </w:rPr>
            </w:pPr>
            <w:r w:rsidRPr="00CD53B8">
              <w:rPr>
                <w:color w:val="000000"/>
                <w:sz w:val="22"/>
                <w:szCs w:val="22"/>
              </w:rPr>
              <w:t>0.069</w:t>
            </w:r>
          </w:p>
        </w:tc>
      </w:tr>
      <w:tr w:rsidR="00500D31" w:rsidRPr="00CD53B8" w14:paraId="434B27F9" w14:textId="77777777" w:rsidTr="006D4899">
        <w:trPr>
          <w:trHeight w:val="300"/>
          <w:jc w:val="center"/>
        </w:trPr>
        <w:tc>
          <w:tcPr>
            <w:tcW w:w="3150" w:type="dxa"/>
            <w:noWrap/>
            <w:hideMark/>
          </w:tcPr>
          <w:p w14:paraId="74CA3A28" w14:textId="77777777" w:rsidR="00500D31" w:rsidRPr="00CD53B8" w:rsidRDefault="00500D31" w:rsidP="006D4899">
            <w:pPr>
              <w:rPr>
                <w:color w:val="000000"/>
                <w:sz w:val="22"/>
                <w:szCs w:val="22"/>
              </w:rPr>
            </w:pPr>
            <w:r w:rsidRPr="00CD53B8">
              <w:rPr>
                <w:color w:val="000000"/>
                <w:sz w:val="22"/>
                <w:szCs w:val="22"/>
              </w:rPr>
              <w:t>Orthoptera</w:t>
            </w:r>
          </w:p>
        </w:tc>
        <w:tc>
          <w:tcPr>
            <w:tcW w:w="1890" w:type="dxa"/>
            <w:noWrap/>
            <w:hideMark/>
          </w:tcPr>
          <w:p w14:paraId="0D25F6A9" w14:textId="77777777" w:rsidR="00500D31" w:rsidRPr="00CD53B8" w:rsidRDefault="00500D31" w:rsidP="006D4899">
            <w:pPr>
              <w:jc w:val="right"/>
              <w:rPr>
                <w:color w:val="000000"/>
                <w:sz w:val="22"/>
                <w:szCs w:val="22"/>
              </w:rPr>
            </w:pPr>
            <w:r w:rsidRPr="00CD53B8">
              <w:rPr>
                <w:color w:val="000000"/>
                <w:sz w:val="22"/>
                <w:szCs w:val="22"/>
              </w:rPr>
              <w:t>0.012 (0.003)</w:t>
            </w:r>
          </w:p>
        </w:tc>
        <w:tc>
          <w:tcPr>
            <w:tcW w:w="1800" w:type="dxa"/>
            <w:noWrap/>
            <w:hideMark/>
          </w:tcPr>
          <w:p w14:paraId="04747B0E" w14:textId="77777777" w:rsidR="00500D31" w:rsidRPr="00CD53B8" w:rsidRDefault="00500D31" w:rsidP="006D4899">
            <w:pPr>
              <w:jc w:val="right"/>
              <w:rPr>
                <w:color w:val="000000"/>
                <w:sz w:val="22"/>
                <w:szCs w:val="22"/>
              </w:rPr>
            </w:pPr>
            <w:r w:rsidRPr="00CD53B8">
              <w:rPr>
                <w:color w:val="000000"/>
                <w:sz w:val="22"/>
                <w:szCs w:val="22"/>
              </w:rPr>
              <w:t>0.015 (0.004)</w:t>
            </w:r>
          </w:p>
        </w:tc>
        <w:tc>
          <w:tcPr>
            <w:tcW w:w="810" w:type="dxa"/>
            <w:noWrap/>
            <w:hideMark/>
          </w:tcPr>
          <w:p w14:paraId="03A16A68" w14:textId="77777777" w:rsidR="00500D31" w:rsidRPr="00CD53B8" w:rsidRDefault="00500D31" w:rsidP="006D4899">
            <w:pPr>
              <w:jc w:val="right"/>
              <w:rPr>
                <w:color w:val="000000"/>
                <w:sz w:val="22"/>
                <w:szCs w:val="22"/>
              </w:rPr>
            </w:pPr>
            <w:r w:rsidRPr="00CD53B8">
              <w:rPr>
                <w:color w:val="000000"/>
                <w:sz w:val="22"/>
                <w:szCs w:val="22"/>
              </w:rPr>
              <w:t>0.32</w:t>
            </w:r>
          </w:p>
        </w:tc>
        <w:tc>
          <w:tcPr>
            <w:tcW w:w="1060" w:type="dxa"/>
            <w:noWrap/>
            <w:hideMark/>
          </w:tcPr>
          <w:p w14:paraId="627BD299" w14:textId="77777777" w:rsidR="00500D31" w:rsidRPr="00CD53B8" w:rsidRDefault="00500D31" w:rsidP="006D4899">
            <w:pPr>
              <w:jc w:val="right"/>
              <w:rPr>
                <w:color w:val="000000"/>
                <w:sz w:val="22"/>
                <w:szCs w:val="22"/>
              </w:rPr>
            </w:pPr>
            <w:r w:rsidRPr="00CD53B8">
              <w:rPr>
                <w:color w:val="000000"/>
                <w:sz w:val="22"/>
                <w:szCs w:val="22"/>
              </w:rPr>
              <w:t>0.752</w:t>
            </w:r>
          </w:p>
        </w:tc>
      </w:tr>
      <w:tr w:rsidR="00500D31" w:rsidRPr="00CD53B8" w14:paraId="10D16A4A" w14:textId="77777777" w:rsidTr="006D4899">
        <w:trPr>
          <w:trHeight w:val="300"/>
          <w:jc w:val="center"/>
        </w:trPr>
        <w:tc>
          <w:tcPr>
            <w:tcW w:w="3150" w:type="dxa"/>
            <w:noWrap/>
            <w:hideMark/>
          </w:tcPr>
          <w:p w14:paraId="354966FB" w14:textId="77777777" w:rsidR="00500D31" w:rsidRPr="00CD53B8" w:rsidRDefault="00500D31" w:rsidP="006D4899">
            <w:pPr>
              <w:rPr>
                <w:color w:val="000000"/>
                <w:sz w:val="22"/>
                <w:szCs w:val="22"/>
              </w:rPr>
            </w:pPr>
            <w:r w:rsidRPr="00CD53B8">
              <w:rPr>
                <w:color w:val="000000"/>
                <w:sz w:val="22"/>
                <w:szCs w:val="22"/>
              </w:rPr>
              <w:t>Psocoptera</w:t>
            </w:r>
          </w:p>
        </w:tc>
        <w:tc>
          <w:tcPr>
            <w:tcW w:w="1890" w:type="dxa"/>
            <w:noWrap/>
            <w:hideMark/>
          </w:tcPr>
          <w:p w14:paraId="5C0077C2" w14:textId="77777777" w:rsidR="00500D31" w:rsidRPr="00CD53B8" w:rsidRDefault="00500D31" w:rsidP="006D4899">
            <w:pPr>
              <w:jc w:val="right"/>
              <w:rPr>
                <w:b/>
                <w:color w:val="000000"/>
                <w:sz w:val="22"/>
                <w:szCs w:val="22"/>
              </w:rPr>
            </w:pPr>
            <w:r w:rsidRPr="00CD53B8">
              <w:rPr>
                <w:b/>
                <w:color w:val="000000"/>
                <w:sz w:val="22"/>
                <w:szCs w:val="22"/>
              </w:rPr>
              <w:t>1.067 (0.072)</w:t>
            </w:r>
          </w:p>
        </w:tc>
        <w:tc>
          <w:tcPr>
            <w:tcW w:w="1800" w:type="dxa"/>
            <w:noWrap/>
            <w:hideMark/>
          </w:tcPr>
          <w:p w14:paraId="18FF3FBF" w14:textId="77777777" w:rsidR="00500D31" w:rsidRPr="00CD53B8" w:rsidRDefault="00500D31" w:rsidP="006D4899">
            <w:pPr>
              <w:jc w:val="right"/>
              <w:rPr>
                <w:color w:val="000000"/>
                <w:sz w:val="22"/>
                <w:szCs w:val="22"/>
              </w:rPr>
            </w:pPr>
            <w:r w:rsidRPr="00CD53B8">
              <w:rPr>
                <w:color w:val="000000"/>
                <w:sz w:val="22"/>
                <w:szCs w:val="22"/>
              </w:rPr>
              <w:t>0.737 (0.060)</w:t>
            </w:r>
          </w:p>
        </w:tc>
        <w:tc>
          <w:tcPr>
            <w:tcW w:w="810" w:type="dxa"/>
            <w:noWrap/>
            <w:hideMark/>
          </w:tcPr>
          <w:p w14:paraId="133D35F1" w14:textId="77777777" w:rsidR="00500D31" w:rsidRPr="00CD53B8" w:rsidRDefault="00500D31" w:rsidP="006D4899">
            <w:pPr>
              <w:jc w:val="right"/>
              <w:rPr>
                <w:color w:val="000000"/>
                <w:sz w:val="22"/>
                <w:szCs w:val="22"/>
              </w:rPr>
            </w:pPr>
            <w:r w:rsidRPr="00CD53B8">
              <w:rPr>
                <w:color w:val="000000"/>
                <w:sz w:val="22"/>
                <w:szCs w:val="22"/>
              </w:rPr>
              <w:t>3.49</w:t>
            </w:r>
          </w:p>
        </w:tc>
        <w:tc>
          <w:tcPr>
            <w:tcW w:w="1060" w:type="dxa"/>
            <w:noWrap/>
            <w:hideMark/>
          </w:tcPr>
          <w:p w14:paraId="2E4B10D4" w14:textId="77777777" w:rsidR="00500D31" w:rsidRPr="00CD53B8" w:rsidRDefault="00500D31" w:rsidP="006D4899">
            <w:pPr>
              <w:jc w:val="right"/>
              <w:rPr>
                <w:b/>
                <w:bCs/>
                <w:color w:val="000000"/>
                <w:sz w:val="22"/>
                <w:szCs w:val="22"/>
              </w:rPr>
            </w:pPr>
            <w:r w:rsidRPr="00CD53B8">
              <w:rPr>
                <w:b/>
                <w:bCs/>
                <w:color w:val="000000"/>
                <w:sz w:val="22"/>
                <w:szCs w:val="22"/>
              </w:rPr>
              <w:t>0.0005</w:t>
            </w:r>
          </w:p>
        </w:tc>
      </w:tr>
      <w:tr w:rsidR="00500D31" w:rsidRPr="00CD53B8" w14:paraId="422E0236" w14:textId="77777777" w:rsidTr="006D4899">
        <w:trPr>
          <w:trHeight w:val="300"/>
          <w:jc w:val="center"/>
        </w:trPr>
        <w:tc>
          <w:tcPr>
            <w:tcW w:w="3150" w:type="dxa"/>
            <w:noWrap/>
            <w:hideMark/>
          </w:tcPr>
          <w:p w14:paraId="4CE7411E" w14:textId="77777777" w:rsidR="00500D31" w:rsidRPr="00CD53B8" w:rsidRDefault="00500D31" w:rsidP="006D4899">
            <w:pPr>
              <w:rPr>
                <w:color w:val="000000"/>
                <w:sz w:val="22"/>
                <w:szCs w:val="22"/>
              </w:rPr>
            </w:pPr>
            <w:r w:rsidRPr="00CD53B8">
              <w:rPr>
                <w:color w:val="000000"/>
                <w:sz w:val="22"/>
                <w:szCs w:val="22"/>
              </w:rPr>
              <w:t>Trichoptera</w:t>
            </w:r>
          </w:p>
        </w:tc>
        <w:tc>
          <w:tcPr>
            <w:tcW w:w="1890" w:type="dxa"/>
            <w:noWrap/>
            <w:hideMark/>
          </w:tcPr>
          <w:p w14:paraId="5EBA0A7E" w14:textId="77777777" w:rsidR="00500D31" w:rsidRPr="00CD53B8" w:rsidRDefault="00500D31" w:rsidP="006D4899">
            <w:pPr>
              <w:jc w:val="right"/>
              <w:rPr>
                <w:b/>
                <w:color w:val="000000"/>
                <w:sz w:val="22"/>
                <w:szCs w:val="22"/>
              </w:rPr>
            </w:pPr>
            <w:r w:rsidRPr="00CD53B8">
              <w:rPr>
                <w:b/>
                <w:color w:val="000000"/>
                <w:sz w:val="22"/>
                <w:szCs w:val="22"/>
              </w:rPr>
              <w:t>0.007 (0.002)</w:t>
            </w:r>
          </w:p>
        </w:tc>
        <w:tc>
          <w:tcPr>
            <w:tcW w:w="1800" w:type="dxa"/>
            <w:noWrap/>
            <w:hideMark/>
          </w:tcPr>
          <w:p w14:paraId="22316183" w14:textId="77777777" w:rsidR="00500D31" w:rsidRPr="00CD53B8" w:rsidRDefault="00500D31" w:rsidP="006D4899">
            <w:pPr>
              <w:jc w:val="right"/>
              <w:rPr>
                <w:color w:val="000000"/>
                <w:sz w:val="22"/>
                <w:szCs w:val="22"/>
              </w:rPr>
            </w:pPr>
            <w:r w:rsidRPr="00CD53B8">
              <w:rPr>
                <w:color w:val="000000"/>
                <w:sz w:val="22"/>
                <w:szCs w:val="22"/>
              </w:rPr>
              <w:t>0.001 (0.001)</w:t>
            </w:r>
          </w:p>
        </w:tc>
        <w:tc>
          <w:tcPr>
            <w:tcW w:w="810" w:type="dxa"/>
            <w:noWrap/>
            <w:hideMark/>
          </w:tcPr>
          <w:p w14:paraId="5B769AFB" w14:textId="77777777" w:rsidR="00500D31" w:rsidRPr="00CD53B8" w:rsidRDefault="00500D31" w:rsidP="006D4899">
            <w:pPr>
              <w:jc w:val="right"/>
              <w:rPr>
                <w:color w:val="000000"/>
                <w:sz w:val="22"/>
                <w:szCs w:val="22"/>
              </w:rPr>
            </w:pPr>
            <w:r w:rsidRPr="00CD53B8">
              <w:rPr>
                <w:color w:val="000000"/>
                <w:sz w:val="22"/>
                <w:szCs w:val="22"/>
              </w:rPr>
              <w:t>2.18</w:t>
            </w:r>
          </w:p>
        </w:tc>
        <w:tc>
          <w:tcPr>
            <w:tcW w:w="1060" w:type="dxa"/>
            <w:noWrap/>
            <w:hideMark/>
          </w:tcPr>
          <w:p w14:paraId="70247875" w14:textId="77777777" w:rsidR="00500D31" w:rsidRPr="00CD53B8" w:rsidRDefault="00500D31" w:rsidP="006D4899">
            <w:pPr>
              <w:jc w:val="right"/>
              <w:rPr>
                <w:b/>
                <w:bCs/>
                <w:color w:val="000000"/>
                <w:sz w:val="22"/>
                <w:szCs w:val="22"/>
              </w:rPr>
            </w:pPr>
            <w:r w:rsidRPr="00CD53B8">
              <w:rPr>
                <w:b/>
                <w:bCs/>
                <w:color w:val="000000"/>
                <w:sz w:val="22"/>
                <w:szCs w:val="22"/>
              </w:rPr>
              <w:t>0.03</w:t>
            </w:r>
          </w:p>
        </w:tc>
      </w:tr>
      <w:tr w:rsidR="00500D31" w:rsidRPr="00CD53B8" w14:paraId="1DD1D55B" w14:textId="77777777" w:rsidTr="006D4899">
        <w:trPr>
          <w:trHeight w:val="300"/>
          <w:jc w:val="center"/>
        </w:trPr>
        <w:tc>
          <w:tcPr>
            <w:tcW w:w="3150" w:type="dxa"/>
            <w:noWrap/>
            <w:hideMark/>
          </w:tcPr>
          <w:p w14:paraId="7A17A60F" w14:textId="77777777" w:rsidR="00500D31" w:rsidRPr="00CD53B8" w:rsidRDefault="00500D31" w:rsidP="006D4899">
            <w:pPr>
              <w:rPr>
                <w:color w:val="000000"/>
                <w:sz w:val="22"/>
                <w:szCs w:val="22"/>
              </w:rPr>
            </w:pPr>
            <w:r w:rsidRPr="00CD53B8">
              <w:rPr>
                <w:color w:val="000000"/>
                <w:sz w:val="22"/>
                <w:szCs w:val="22"/>
              </w:rPr>
              <w:t>Thysanoptera</w:t>
            </w:r>
          </w:p>
        </w:tc>
        <w:tc>
          <w:tcPr>
            <w:tcW w:w="1890" w:type="dxa"/>
            <w:noWrap/>
            <w:hideMark/>
          </w:tcPr>
          <w:p w14:paraId="784A827C" w14:textId="77777777" w:rsidR="00500D31" w:rsidRPr="00CD53B8" w:rsidRDefault="00500D31" w:rsidP="006D4899">
            <w:pPr>
              <w:jc w:val="right"/>
              <w:rPr>
                <w:color w:val="000000"/>
                <w:sz w:val="22"/>
                <w:szCs w:val="22"/>
              </w:rPr>
            </w:pPr>
            <w:r w:rsidRPr="00CD53B8">
              <w:rPr>
                <w:color w:val="000000"/>
                <w:sz w:val="22"/>
                <w:szCs w:val="22"/>
              </w:rPr>
              <w:t>80.322 (5.439)</w:t>
            </w:r>
          </w:p>
        </w:tc>
        <w:tc>
          <w:tcPr>
            <w:tcW w:w="1800" w:type="dxa"/>
            <w:noWrap/>
            <w:hideMark/>
          </w:tcPr>
          <w:p w14:paraId="5D7CC4C2" w14:textId="77777777" w:rsidR="00500D31" w:rsidRPr="00CD53B8" w:rsidRDefault="00500D31" w:rsidP="006D4899">
            <w:pPr>
              <w:jc w:val="right"/>
              <w:rPr>
                <w:color w:val="000000"/>
                <w:sz w:val="22"/>
                <w:szCs w:val="22"/>
              </w:rPr>
            </w:pPr>
            <w:r w:rsidRPr="00CD53B8">
              <w:rPr>
                <w:color w:val="000000"/>
                <w:sz w:val="22"/>
                <w:szCs w:val="22"/>
              </w:rPr>
              <w:t>83.562 (7.197)</w:t>
            </w:r>
          </w:p>
        </w:tc>
        <w:tc>
          <w:tcPr>
            <w:tcW w:w="810" w:type="dxa"/>
            <w:noWrap/>
            <w:hideMark/>
          </w:tcPr>
          <w:p w14:paraId="16952E1B" w14:textId="77777777" w:rsidR="00500D31" w:rsidRPr="00CD53B8" w:rsidRDefault="00500D31" w:rsidP="006D4899">
            <w:pPr>
              <w:jc w:val="right"/>
              <w:rPr>
                <w:color w:val="000000"/>
                <w:sz w:val="22"/>
                <w:szCs w:val="22"/>
              </w:rPr>
            </w:pPr>
            <w:r w:rsidRPr="00CD53B8">
              <w:rPr>
                <w:color w:val="000000"/>
                <w:sz w:val="22"/>
                <w:szCs w:val="22"/>
              </w:rPr>
              <w:t>0.75</w:t>
            </w:r>
          </w:p>
        </w:tc>
        <w:tc>
          <w:tcPr>
            <w:tcW w:w="1060" w:type="dxa"/>
            <w:noWrap/>
            <w:hideMark/>
          </w:tcPr>
          <w:p w14:paraId="74167D4C" w14:textId="77777777" w:rsidR="00500D31" w:rsidRPr="00CD53B8" w:rsidRDefault="00500D31" w:rsidP="006D4899">
            <w:pPr>
              <w:jc w:val="right"/>
              <w:rPr>
                <w:color w:val="000000"/>
                <w:sz w:val="22"/>
                <w:szCs w:val="22"/>
              </w:rPr>
            </w:pPr>
            <w:r w:rsidRPr="00CD53B8">
              <w:rPr>
                <w:color w:val="000000"/>
                <w:sz w:val="22"/>
                <w:szCs w:val="22"/>
              </w:rPr>
              <w:t>0.458</w:t>
            </w:r>
          </w:p>
        </w:tc>
      </w:tr>
      <w:tr w:rsidR="00500D31" w:rsidRPr="00CD53B8" w14:paraId="4B6CDD12" w14:textId="77777777" w:rsidTr="006D4899">
        <w:trPr>
          <w:trHeight w:val="300"/>
          <w:jc w:val="center"/>
        </w:trPr>
        <w:tc>
          <w:tcPr>
            <w:tcW w:w="3150" w:type="dxa"/>
            <w:noWrap/>
            <w:hideMark/>
          </w:tcPr>
          <w:p w14:paraId="15F2CA92" w14:textId="77777777" w:rsidR="00500D31" w:rsidRPr="00CD53B8" w:rsidRDefault="00500D31" w:rsidP="006D4899">
            <w:pPr>
              <w:jc w:val="center"/>
              <w:rPr>
                <w:color w:val="000000"/>
                <w:sz w:val="22"/>
                <w:szCs w:val="22"/>
              </w:rPr>
            </w:pPr>
            <w:r w:rsidRPr="00CD53B8">
              <w:rPr>
                <w:color w:val="000000"/>
                <w:sz w:val="22"/>
                <w:szCs w:val="22"/>
              </w:rPr>
              <w:t>Phaleothripidae</w:t>
            </w:r>
          </w:p>
        </w:tc>
        <w:tc>
          <w:tcPr>
            <w:tcW w:w="1890" w:type="dxa"/>
            <w:noWrap/>
            <w:hideMark/>
          </w:tcPr>
          <w:p w14:paraId="1E51F398" w14:textId="77777777" w:rsidR="00500D31" w:rsidRPr="00CD53B8" w:rsidRDefault="00500D31" w:rsidP="006D4899">
            <w:pPr>
              <w:jc w:val="right"/>
              <w:rPr>
                <w:color w:val="000000"/>
                <w:sz w:val="22"/>
                <w:szCs w:val="22"/>
              </w:rPr>
            </w:pPr>
            <w:r w:rsidRPr="00CD53B8">
              <w:rPr>
                <w:color w:val="000000"/>
                <w:sz w:val="22"/>
                <w:szCs w:val="22"/>
              </w:rPr>
              <w:t>1.626 (0.144)</w:t>
            </w:r>
          </w:p>
        </w:tc>
        <w:tc>
          <w:tcPr>
            <w:tcW w:w="1800" w:type="dxa"/>
            <w:noWrap/>
            <w:hideMark/>
          </w:tcPr>
          <w:p w14:paraId="48FADCAB" w14:textId="77777777" w:rsidR="00500D31" w:rsidRPr="00CD53B8" w:rsidRDefault="00500D31" w:rsidP="006D4899">
            <w:pPr>
              <w:jc w:val="right"/>
              <w:rPr>
                <w:b/>
                <w:color w:val="000000"/>
                <w:sz w:val="22"/>
                <w:szCs w:val="22"/>
              </w:rPr>
            </w:pPr>
            <w:r w:rsidRPr="00CD53B8">
              <w:rPr>
                <w:b/>
                <w:color w:val="000000"/>
                <w:sz w:val="22"/>
                <w:szCs w:val="22"/>
              </w:rPr>
              <w:t>1.667 (0.136)</w:t>
            </w:r>
          </w:p>
        </w:tc>
        <w:tc>
          <w:tcPr>
            <w:tcW w:w="810" w:type="dxa"/>
            <w:noWrap/>
            <w:hideMark/>
          </w:tcPr>
          <w:p w14:paraId="5AF06CC7" w14:textId="77777777" w:rsidR="00500D31" w:rsidRPr="00CD53B8" w:rsidRDefault="00500D31" w:rsidP="006D4899">
            <w:pPr>
              <w:jc w:val="right"/>
              <w:rPr>
                <w:color w:val="000000"/>
                <w:sz w:val="22"/>
                <w:szCs w:val="22"/>
              </w:rPr>
            </w:pPr>
            <w:r w:rsidRPr="00CD53B8">
              <w:rPr>
                <w:color w:val="000000"/>
                <w:sz w:val="22"/>
                <w:szCs w:val="22"/>
              </w:rPr>
              <w:t>2.95</w:t>
            </w:r>
          </w:p>
        </w:tc>
        <w:tc>
          <w:tcPr>
            <w:tcW w:w="1060" w:type="dxa"/>
            <w:noWrap/>
            <w:hideMark/>
          </w:tcPr>
          <w:p w14:paraId="5489F445" w14:textId="77777777" w:rsidR="00500D31" w:rsidRPr="00CD53B8" w:rsidRDefault="00500D31" w:rsidP="006D4899">
            <w:pPr>
              <w:jc w:val="right"/>
              <w:rPr>
                <w:b/>
                <w:bCs/>
                <w:color w:val="000000"/>
                <w:sz w:val="22"/>
                <w:szCs w:val="22"/>
              </w:rPr>
            </w:pPr>
            <w:r w:rsidRPr="00CD53B8">
              <w:rPr>
                <w:b/>
                <w:bCs/>
                <w:color w:val="000000"/>
                <w:sz w:val="22"/>
                <w:szCs w:val="22"/>
              </w:rPr>
              <w:t>0.003</w:t>
            </w:r>
          </w:p>
        </w:tc>
      </w:tr>
      <w:tr w:rsidR="00500D31" w:rsidRPr="00CD53B8" w14:paraId="5ACE23BC" w14:textId="77777777" w:rsidTr="006D4899">
        <w:trPr>
          <w:trHeight w:val="300"/>
          <w:jc w:val="center"/>
        </w:trPr>
        <w:tc>
          <w:tcPr>
            <w:tcW w:w="3150" w:type="dxa"/>
            <w:noWrap/>
            <w:hideMark/>
          </w:tcPr>
          <w:p w14:paraId="2A69EBDC" w14:textId="77777777" w:rsidR="00500D31" w:rsidRPr="00CD53B8" w:rsidRDefault="00500D31" w:rsidP="006D4899">
            <w:pPr>
              <w:jc w:val="right"/>
              <w:rPr>
                <w:i/>
                <w:iCs/>
                <w:color w:val="000000"/>
                <w:sz w:val="22"/>
                <w:szCs w:val="22"/>
              </w:rPr>
            </w:pPr>
            <w:r w:rsidRPr="00CD53B8">
              <w:rPr>
                <w:i/>
                <w:iCs/>
                <w:color w:val="000000"/>
                <w:sz w:val="22"/>
                <w:szCs w:val="22"/>
              </w:rPr>
              <w:t>Haplothrip gowdeyi</w:t>
            </w:r>
          </w:p>
        </w:tc>
        <w:tc>
          <w:tcPr>
            <w:tcW w:w="1890" w:type="dxa"/>
            <w:noWrap/>
            <w:hideMark/>
          </w:tcPr>
          <w:p w14:paraId="3C8A151D" w14:textId="77777777" w:rsidR="00500D31" w:rsidRPr="00CD53B8" w:rsidRDefault="00500D31" w:rsidP="006D4899">
            <w:pPr>
              <w:jc w:val="right"/>
              <w:rPr>
                <w:color w:val="000000"/>
                <w:sz w:val="22"/>
                <w:szCs w:val="22"/>
              </w:rPr>
            </w:pPr>
            <w:r w:rsidRPr="00CD53B8">
              <w:rPr>
                <w:color w:val="000000"/>
                <w:sz w:val="22"/>
                <w:szCs w:val="22"/>
              </w:rPr>
              <w:t>0.002 (0.002)</w:t>
            </w:r>
          </w:p>
        </w:tc>
        <w:tc>
          <w:tcPr>
            <w:tcW w:w="1800" w:type="dxa"/>
            <w:noWrap/>
            <w:hideMark/>
          </w:tcPr>
          <w:p w14:paraId="1858CA3C" w14:textId="77777777" w:rsidR="00500D31" w:rsidRPr="00CD53B8" w:rsidRDefault="00500D31" w:rsidP="006D4899">
            <w:pPr>
              <w:jc w:val="right"/>
              <w:rPr>
                <w:b/>
                <w:color w:val="000000"/>
                <w:sz w:val="22"/>
                <w:szCs w:val="22"/>
              </w:rPr>
            </w:pPr>
            <w:r w:rsidRPr="00CD53B8">
              <w:rPr>
                <w:b/>
                <w:color w:val="000000"/>
                <w:sz w:val="22"/>
                <w:szCs w:val="22"/>
              </w:rPr>
              <w:t>0.015 (0.004)</w:t>
            </w:r>
          </w:p>
        </w:tc>
        <w:tc>
          <w:tcPr>
            <w:tcW w:w="810" w:type="dxa"/>
            <w:noWrap/>
            <w:hideMark/>
          </w:tcPr>
          <w:p w14:paraId="21532B54" w14:textId="77777777" w:rsidR="00500D31" w:rsidRPr="00CD53B8" w:rsidRDefault="00500D31" w:rsidP="006D4899">
            <w:pPr>
              <w:jc w:val="right"/>
              <w:rPr>
                <w:color w:val="000000"/>
                <w:sz w:val="22"/>
                <w:szCs w:val="22"/>
              </w:rPr>
            </w:pPr>
            <w:r w:rsidRPr="00CD53B8">
              <w:rPr>
                <w:color w:val="000000"/>
                <w:sz w:val="22"/>
                <w:szCs w:val="22"/>
              </w:rPr>
              <w:t>3.53</w:t>
            </w:r>
          </w:p>
        </w:tc>
        <w:tc>
          <w:tcPr>
            <w:tcW w:w="1060" w:type="dxa"/>
            <w:noWrap/>
            <w:hideMark/>
          </w:tcPr>
          <w:p w14:paraId="0EB1EC97" w14:textId="77777777" w:rsidR="00500D31" w:rsidRPr="00CD53B8" w:rsidRDefault="00500D31" w:rsidP="006D4899">
            <w:pPr>
              <w:jc w:val="right"/>
              <w:rPr>
                <w:b/>
                <w:bCs/>
                <w:color w:val="000000"/>
                <w:sz w:val="22"/>
                <w:szCs w:val="22"/>
              </w:rPr>
            </w:pPr>
            <w:r w:rsidRPr="00CD53B8">
              <w:rPr>
                <w:b/>
                <w:bCs/>
                <w:color w:val="000000"/>
                <w:sz w:val="22"/>
                <w:szCs w:val="22"/>
              </w:rPr>
              <w:t>0.0004</w:t>
            </w:r>
          </w:p>
        </w:tc>
      </w:tr>
      <w:tr w:rsidR="00500D31" w:rsidRPr="00CD53B8" w14:paraId="355F188D" w14:textId="77777777" w:rsidTr="006D4899">
        <w:trPr>
          <w:trHeight w:val="300"/>
          <w:jc w:val="center"/>
        </w:trPr>
        <w:tc>
          <w:tcPr>
            <w:tcW w:w="3150" w:type="dxa"/>
            <w:noWrap/>
            <w:hideMark/>
          </w:tcPr>
          <w:p w14:paraId="313DDD0E" w14:textId="77777777" w:rsidR="00500D31" w:rsidRPr="00CD53B8" w:rsidRDefault="00500D31" w:rsidP="006D4899">
            <w:pPr>
              <w:jc w:val="right"/>
              <w:rPr>
                <w:i/>
                <w:iCs/>
                <w:color w:val="000000"/>
                <w:sz w:val="22"/>
                <w:szCs w:val="22"/>
              </w:rPr>
            </w:pPr>
            <w:r w:rsidRPr="00CD53B8">
              <w:rPr>
                <w:i/>
                <w:iCs/>
                <w:color w:val="000000"/>
                <w:sz w:val="22"/>
                <w:szCs w:val="22"/>
              </w:rPr>
              <w:t>Karynothrips flavipes</w:t>
            </w:r>
          </w:p>
        </w:tc>
        <w:tc>
          <w:tcPr>
            <w:tcW w:w="1890" w:type="dxa"/>
            <w:noWrap/>
            <w:hideMark/>
          </w:tcPr>
          <w:p w14:paraId="2D56424C" w14:textId="77777777" w:rsidR="00500D31" w:rsidRPr="00CD53B8" w:rsidRDefault="00500D31" w:rsidP="006D4899">
            <w:pPr>
              <w:jc w:val="right"/>
              <w:rPr>
                <w:b/>
                <w:color w:val="000000"/>
                <w:sz w:val="22"/>
                <w:szCs w:val="22"/>
              </w:rPr>
            </w:pPr>
            <w:r w:rsidRPr="00CD53B8">
              <w:rPr>
                <w:b/>
                <w:color w:val="000000"/>
                <w:sz w:val="22"/>
                <w:szCs w:val="22"/>
              </w:rPr>
              <w:t>1.565 (0.144)</w:t>
            </w:r>
          </w:p>
        </w:tc>
        <w:tc>
          <w:tcPr>
            <w:tcW w:w="1800" w:type="dxa"/>
            <w:noWrap/>
            <w:hideMark/>
          </w:tcPr>
          <w:p w14:paraId="613A19C6" w14:textId="77777777" w:rsidR="00500D31" w:rsidRPr="00CD53B8" w:rsidRDefault="00500D31" w:rsidP="006D4899">
            <w:pPr>
              <w:jc w:val="right"/>
              <w:rPr>
                <w:color w:val="000000"/>
                <w:sz w:val="22"/>
                <w:szCs w:val="22"/>
              </w:rPr>
            </w:pPr>
            <w:r w:rsidRPr="00CD53B8">
              <w:rPr>
                <w:color w:val="000000"/>
                <w:sz w:val="22"/>
                <w:szCs w:val="22"/>
              </w:rPr>
              <w:t>1.546 (0.134)</w:t>
            </w:r>
          </w:p>
        </w:tc>
        <w:tc>
          <w:tcPr>
            <w:tcW w:w="810" w:type="dxa"/>
            <w:noWrap/>
            <w:hideMark/>
          </w:tcPr>
          <w:p w14:paraId="0CFBBBAA" w14:textId="77777777" w:rsidR="00500D31" w:rsidRPr="00CD53B8" w:rsidRDefault="00500D31" w:rsidP="006D4899">
            <w:pPr>
              <w:jc w:val="right"/>
              <w:rPr>
                <w:color w:val="000000"/>
                <w:sz w:val="22"/>
                <w:szCs w:val="22"/>
              </w:rPr>
            </w:pPr>
            <w:r w:rsidRPr="00CD53B8">
              <w:rPr>
                <w:color w:val="000000"/>
                <w:sz w:val="22"/>
                <w:szCs w:val="22"/>
              </w:rPr>
              <w:t>2.51</w:t>
            </w:r>
          </w:p>
        </w:tc>
        <w:tc>
          <w:tcPr>
            <w:tcW w:w="1060" w:type="dxa"/>
            <w:noWrap/>
            <w:hideMark/>
          </w:tcPr>
          <w:p w14:paraId="305B3077" w14:textId="77777777" w:rsidR="00500D31" w:rsidRPr="00CD53B8" w:rsidRDefault="00500D31" w:rsidP="006D4899">
            <w:pPr>
              <w:jc w:val="right"/>
              <w:rPr>
                <w:b/>
                <w:bCs/>
                <w:color w:val="000000"/>
                <w:sz w:val="22"/>
                <w:szCs w:val="22"/>
              </w:rPr>
            </w:pPr>
            <w:r w:rsidRPr="00CD53B8">
              <w:rPr>
                <w:b/>
                <w:bCs/>
                <w:color w:val="000000"/>
                <w:sz w:val="22"/>
                <w:szCs w:val="22"/>
              </w:rPr>
              <w:t>0.012</w:t>
            </w:r>
          </w:p>
        </w:tc>
      </w:tr>
      <w:tr w:rsidR="00500D31" w:rsidRPr="00CD53B8" w14:paraId="53A86391" w14:textId="77777777" w:rsidTr="006D4899">
        <w:trPr>
          <w:trHeight w:val="300"/>
          <w:jc w:val="center"/>
        </w:trPr>
        <w:tc>
          <w:tcPr>
            <w:tcW w:w="3150" w:type="dxa"/>
            <w:noWrap/>
            <w:hideMark/>
          </w:tcPr>
          <w:p w14:paraId="1C3DB277" w14:textId="77777777" w:rsidR="00500D31" w:rsidRPr="00CD53B8" w:rsidRDefault="00500D31" w:rsidP="006D4899">
            <w:pPr>
              <w:jc w:val="right"/>
              <w:rPr>
                <w:i/>
                <w:iCs/>
                <w:color w:val="000000"/>
                <w:sz w:val="22"/>
                <w:szCs w:val="22"/>
              </w:rPr>
            </w:pPr>
            <w:r w:rsidRPr="00CD53B8">
              <w:rPr>
                <w:i/>
                <w:iCs/>
                <w:color w:val="000000"/>
                <w:sz w:val="22"/>
                <w:szCs w:val="22"/>
              </w:rPr>
              <w:t>Karinyothrips maleulucus</w:t>
            </w:r>
          </w:p>
        </w:tc>
        <w:tc>
          <w:tcPr>
            <w:tcW w:w="1890" w:type="dxa"/>
            <w:noWrap/>
            <w:hideMark/>
          </w:tcPr>
          <w:p w14:paraId="05F43F86" w14:textId="77777777" w:rsidR="00500D31" w:rsidRPr="00CD53B8" w:rsidRDefault="00500D31" w:rsidP="006D4899">
            <w:pPr>
              <w:jc w:val="right"/>
              <w:rPr>
                <w:color w:val="000000"/>
                <w:sz w:val="22"/>
                <w:szCs w:val="22"/>
              </w:rPr>
            </w:pPr>
            <w:r w:rsidRPr="00CD53B8">
              <w:rPr>
                <w:color w:val="000000"/>
                <w:sz w:val="22"/>
                <w:szCs w:val="22"/>
              </w:rPr>
              <w:t>0.020 (0.007)</w:t>
            </w:r>
          </w:p>
        </w:tc>
        <w:tc>
          <w:tcPr>
            <w:tcW w:w="1800" w:type="dxa"/>
            <w:noWrap/>
            <w:hideMark/>
          </w:tcPr>
          <w:p w14:paraId="0635A551" w14:textId="77777777" w:rsidR="00500D31" w:rsidRPr="00CD53B8" w:rsidRDefault="00500D31" w:rsidP="006D4899">
            <w:pPr>
              <w:jc w:val="right"/>
              <w:rPr>
                <w:b/>
                <w:color w:val="000000"/>
                <w:sz w:val="22"/>
                <w:szCs w:val="22"/>
              </w:rPr>
            </w:pPr>
            <w:r w:rsidRPr="00CD53B8">
              <w:rPr>
                <w:b/>
                <w:color w:val="000000"/>
                <w:sz w:val="22"/>
                <w:szCs w:val="22"/>
              </w:rPr>
              <w:t>0.105 (0.013)</w:t>
            </w:r>
          </w:p>
        </w:tc>
        <w:tc>
          <w:tcPr>
            <w:tcW w:w="810" w:type="dxa"/>
            <w:noWrap/>
            <w:hideMark/>
          </w:tcPr>
          <w:p w14:paraId="5313B94A" w14:textId="77777777" w:rsidR="00500D31" w:rsidRPr="00CD53B8" w:rsidRDefault="00500D31" w:rsidP="006D4899">
            <w:pPr>
              <w:jc w:val="right"/>
              <w:rPr>
                <w:color w:val="000000"/>
                <w:sz w:val="22"/>
                <w:szCs w:val="22"/>
              </w:rPr>
            </w:pPr>
            <w:r w:rsidRPr="00CD53B8">
              <w:rPr>
                <w:color w:val="000000"/>
                <w:sz w:val="22"/>
                <w:szCs w:val="22"/>
              </w:rPr>
              <w:t>7.40</w:t>
            </w:r>
          </w:p>
        </w:tc>
        <w:tc>
          <w:tcPr>
            <w:tcW w:w="1060" w:type="dxa"/>
            <w:noWrap/>
            <w:hideMark/>
          </w:tcPr>
          <w:p w14:paraId="36B833CF"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35F8C404" w14:textId="77777777" w:rsidTr="006D4899">
        <w:trPr>
          <w:trHeight w:val="300"/>
          <w:jc w:val="center"/>
        </w:trPr>
        <w:tc>
          <w:tcPr>
            <w:tcW w:w="3150" w:type="dxa"/>
            <w:noWrap/>
            <w:hideMark/>
          </w:tcPr>
          <w:p w14:paraId="7E008392" w14:textId="77777777" w:rsidR="00500D31" w:rsidRPr="00CD53B8" w:rsidRDefault="00500D31" w:rsidP="006D4899">
            <w:pPr>
              <w:jc w:val="right"/>
              <w:rPr>
                <w:i/>
                <w:iCs/>
                <w:color w:val="000000"/>
                <w:sz w:val="22"/>
                <w:szCs w:val="22"/>
              </w:rPr>
            </w:pPr>
            <w:r w:rsidRPr="00CD53B8">
              <w:rPr>
                <w:i/>
                <w:iCs/>
                <w:color w:val="000000"/>
                <w:sz w:val="22"/>
                <w:szCs w:val="22"/>
              </w:rPr>
              <w:t>Liothrips floridensis</w:t>
            </w:r>
          </w:p>
        </w:tc>
        <w:tc>
          <w:tcPr>
            <w:tcW w:w="1890" w:type="dxa"/>
            <w:noWrap/>
            <w:hideMark/>
          </w:tcPr>
          <w:p w14:paraId="74C46655" w14:textId="77777777" w:rsidR="00500D31" w:rsidRPr="00CD53B8" w:rsidRDefault="00500D31" w:rsidP="006D4899">
            <w:pPr>
              <w:jc w:val="right"/>
              <w:rPr>
                <w:b/>
                <w:color w:val="000000"/>
                <w:sz w:val="22"/>
                <w:szCs w:val="22"/>
              </w:rPr>
            </w:pPr>
            <w:r w:rsidRPr="00CD53B8">
              <w:rPr>
                <w:b/>
                <w:color w:val="000000"/>
                <w:sz w:val="22"/>
                <w:szCs w:val="22"/>
              </w:rPr>
              <w:t>0.030 (0.008)</w:t>
            </w:r>
          </w:p>
        </w:tc>
        <w:tc>
          <w:tcPr>
            <w:tcW w:w="1800" w:type="dxa"/>
            <w:noWrap/>
            <w:hideMark/>
          </w:tcPr>
          <w:p w14:paraId="2D96B31B" w14:textId="77777777" w:rsidR="00500D31" w:rsidRPr="00CD53B8" w:rsidRDefault="00500D31" w:rsidP="006D4899">
            <w:pPr>
              <w:jc w:val="right"/>
              <w:rPr>
                <w:color w:val="000000"/>
                <w:sz w:val="22"/>
                <w:szCs w:val="22"/>
              </w:rPr>
            </w:pPr>
            <w:r w:rsidRPr="00CD53B8">
              <w:rPr>
                <w:color w:val="000000"/>
                <w:sz w:val="22"/>
                <w:szCs w:val="22"/>
              </w:rPr>
              <w:t>0.002 (0.001)</w:t>
            </w:r>
          </w:p>
        </w:tc>
        <w:tc>
          <w:tcPr>
            <w:tcW w:w="810" w:type="dxa"/>
            <w:noWrap/>
            <w:hideMark/>
          </w:tcPr>
          <w:p w14:paraId="0961DFC3" w14:textId="77777777" w:rsidR="00500D31" w:rsidRPr="00CD53B8" w:rsidRDefault="00500D31" w:rsidP="006D4899">
            <w:pPr>
              <w:jc w:val="right"/>
              <w:rPr>
                <w:color w:val="000000"/>
                <w:sz w:val="22"/>
                <w:szCs w:val="22"/>
              </w:rPr>
            </w:pPr>
            <w:r w:rsidRPr="00CD53B8">
              <w:rPr>
                <w:color w:val="000000"/>
                <w:sz w:val="22"/>
                <w:szCs w:val="22"/>
              </w:rPr>
              <w:t>3.51</w:t>
            </w:r>
          </w:p>
        </w:tc>
        <w:tc>
          <w:tcPr>
            <w:tcW w:w="1060" w:type="dxa"/>
            <w:noWrap/>
            <w:hideMark/>
          </w:tcPr>
          <w:p w14:paraId="0AD20439" w14:textId="77777777" w:rsidR="00500D31" w:rsidRPr="00CD53B8" w:rsidRDefault="00500D31" w:rsidP="006D4899">
            <w:pPr>
              <w:jc w:val="right"/>
              <w:rPr>
                <w:b/>
                <w:bCs/>
                <w:color w:val="000000"/>
                <w:sz w:val="22"/>
                <w:szCs w:val="22"/>
              </w:rPr>
            </w:pPr>
            <w:r w:rsidRPr="00CD53B8">
              <w:rPr>
                <w:b/>
                <w:bCs/>
                <w:color w:val="000000"/>
                <w:sz w:val="22"/>
                <w:szCs w:val="22"/>
              </w:rPr>
              <w:t>0.0005</w:t>
            </w:r>
          </w:p>
        </w:tc>
      </w:tr>
      <w:tr w:rsidR="00500D31" w:rsidRPr="00CD53B8" w14:paraId="75984398" w14:textId="77777777" w:rsidTr="006D4899">
        <w:trPr>
          <w:trHeight w:val="300"/>
          <w:jc w:val="center"/>
        </w:trPr>
        <w:tc>
          <w:tcPr>
            <w:tcW w:w="3150" w:type="dxa"/>
            <w:noWrap/>
            <w:hideMark/>
          </w:tcPr>
          <w:p w14:paraId="2384A7F8" w14:textId="77777777" w:rsidR="00500D31" w:rsidRPr="00CD53B8" w:rsidRDefault="00500D31" w:rsidP="006D4899">
            <w:pPr>
              <w:jc w:val="right"/>
              <w:rPr>
                <w:i/>
                <w:iCs/>
                <w:color w:val="000000"/>
                <w:sz w:val="22"/>
                <w:szCs w:val="22"/>
              </w:rPr>
            </w:pPr>
            <w:r w:rsidRPr="00CD53B8">
              <w:rPr>
                <w:i/>
                <w:iCs/>
                <w:color w:val="000000"/>
                <w:sz w:val="22"/>
                <w:szCs w:val="22"/>
              </w:rPr>
              <w:t>Neurothrips magnafemoralis</w:t>
            </w:r>
          </w:p>
        </w:tc>
        <w:tc>
          <w:tcPr>
            <w:tcW w:w="1890" w:type="dxa"/>
            <w:noWrap/>
            <w:hideMark/>
          </w:tcPr>
          <w:p w14:paraId="332C98C1" w14:textId="77777777" w:rsidR="00500D31" w:rsidRPr="00CD53B8" w:rsidRDefault="00500D31" w:rsidP="006D4899">
            <w:pPr>
              <w:jc w:val="right"/>
              <w:rPr>
                <w:b/>
                <w:color w:val="000000"/>
                <w:sz w:val="22"/>
                <w:szCs w:val="22"/>
              </w:rPr>
            </w:pPr>
            <w:r w:rsidRPr="00CD53B8">
              <w:rPr>
                <w:b/>
                <w:color w:val="000000"/>
                <w:sz w:val="22"/>
                <w:szCs w:val="22"/>
              </w:rPr>
              <w:t>0.004 (0.002)</w:t>
            </w:r>
          </w:p>
        </w:tc>
        <w:tc>
          <w:tcPr>
            <w:tcW w:w="1800" w:type="dxa"/>
            <w:noWrap/>
            <w:hideMark/>
          </w:tcPr>
          <w:p w14:paraId="50ECFEC7"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2EF6E9E4" w14:textId="77777777" w:rsidR="00500D31" w:rsidRPr="00CD53B8" w:rsidRDefault="00500D31" w:rsidP="006D4899">
            <w:pPr>
              <w:jc w:val="right"/>
              <w:rPr>
                <w:color w:val="000000"/>
                <w:sz w:val="22"/>
                <w:szCs w:val="22"/>
              </w:rPr>
            </w:pPr>
            <w:r w:rsidRPr="00CD53B8">
              <w:rPr>
                <w:color w:val="000000"/>
                <w:sz w:val="22"/>
                <w:szCs w:val="22"/>
              </w:rPr>
              <w:t>2.17</w:t>
            </w:r>
          </w:p>
        </w:tc>
        <w:tc>
          <w:tcPr>
            <w:tcW w:w="1060" w:type="dxa"/>
            <w:noWrap/>
            <w:hideMark/>
          </w:tcPr>
          <w:p w14:paraId="5177A240" w14:textId="77777777" w:rsidR="00500D31" w:rsidRPr="00CD53B8" w:rsidRDefault="00500D31" w:rsidP="006D4899">
            <w:pPr>
              <w:jc w:val="right"/>
              <w:rPr>
                <w:b/>
                <w:bCs/>
                <w:color w:val="000000"/>
                <w:sz w:val="22"/>
                <w:szCs w:val="22"/>
              </w:rPr>
            </w:pPr>
            <w:r w:rsidRPr="00CD53B8">
              <w:rPr>
                <w:b/>
                <w:bCs/>
                <w:color w:val="000000"/>
                <w:sz w:val="22"/>
                <w:szCs w:val="22"/>
              </w:rPr>
              <w:t>0.03</w:t>
            </w:r>
          </w:p>
        </w:tc>
      </w:tr>
      <w:tr w:rsidR="00500D31" w:rsidRPr="00CD53B8" w14:paraId="266166E1" w14:textId="77777777" w:rsidTr="006D4899">
        <w:trPr>
          <w:trHeight w:val="300"/>
          <w:jc w:val="center"/>
        </w:trPr>
        <w:tc>
          <w:tcPr>
            <w:tcW w:w="3150" w:type="dxa"/>
            <w:noWrap/>
            <w:hideMark/>
          </w:tcPr>
          <w:p w14:paraId="6D660FF5" w14:textId="77777777" w:rsidR="00500D31" w:rsidRPr="00CD53B8" w:rsidRDefault="00500D31" w:rsidP="006D4899">
            <w:pPr>
              <w:jc w:val="center"/>
              <w:rPr>
                <w:color w:val="000000"/>
                <w:sz w:val="22"/>
                <w:szCs w:val="22"/>
              </w:rPr>
            </w:pPr>
            <w:r w:rsidRPr="00CD53B8">
              <w:rPr>
                <w:color w:val="000000"/>
                <w:sz w:val="22"/>
                <w:szCs w:val="22"/>
              </w:rPr>
              <w:t>Thripidae</w:t>
            </w:r>
          </w:p>
        </w:tc>
        <w:tc>
          <w:tcPr>
            <w:tcW w:w="1890" w:type="dxa"/>
            <w:noWrap/>
            <w:hideMark/>
          </w:tcPr>
          <w:p w14:paraId="7F7F2003" w14:textId="77777777" w:rsidR="00500D31" w:rsidRPr="00CD53B8" w:rsidRDefault="00500D31" w:rsidP="006D4899">
            <w:pPr>
              <w:jc w:val="right"/>
              <w:rPr>
                <w:color w:val="000000"/>
                <w:sz w:val="22"/>
                <w:szCs w:val="22"/>
              </w:rPr>
            </w:pPr>
            <w:r w:rsidRPr="00CD53B8">
              <w:rPr>
                <w:color w:val="000000"/>
                <w:sz w:val="22"/>
                <w:szCs w:val="22"/>
              </w:rPr>
              <w:t>78.696 (5.440)</w:t>
            </w:r>
          </w:p>
        </w:tc>
        <w:tc>
          <w:tcPr>
            <w:tcW w:w="1800" w:type="dxa"/>
            <w:noWrap/>
            <w:hideMark/>
          </w:tcPr>
          <w:p w14:paraId="4AFC1697" w14:textId="77777777" w:rsidR="00500D31" w:rsidRPr="00CD53B8" w:rsidRDefault="00500D31" w:rsidP="006D4899">
            <w:pPr>
              <w:jc w:val="right"/>
              <w:rPr>
                <w:color w:val="000000"/>
                <w:sz w:val="22"/>
                <w:szCs w:val="22"/>
              </w:rPr>
            </w:pPr>
            <w:r w:rsidRPr="00CD53B8">
              <w:rPr>
                <w:color w:val="000000"/>
                <w:sz w:val="22"/>
                <w:szCs w:val="22"/>
              </w:rPr>
              <w:t>81.895 (7.195)</w:t>
            </w:r>
          </w:p>
        </w:tc>
        <w:tc>
          <w:tcPr>
            <w:tcW w:w="810" w:type="dxa"/>
            <w:noWrap/>
            <w:hideMark/>
          </w:tcPr>
          <w:p w14:paraId="43FB704D" w14:textId="77777777" w:rsidR="00500D31" w:rsidRPr="00CD53B8" w:rsidRDefault="00500D31" w:rsidP="006D4899">
            <w:pPr>
              <w:jc w:val="right"/>
              <w:rPr>
                <w:color w:val="000000"/>
                <w:sz w:val="22"/>
                <w:szCs w:val="22"/>
              </w:rPr>
            </w:pPr>
            <w:r w:rsidRPr="00CD53B8">
              <w:rPr>
                <w:color w:val="000000"/>
                <w:sz w:val="22"/>
                <w:szCs w:val="22"/>
              </w:rPr>
              <w:t>0.86</w:t>
            </w:r>
          </w:p>
        </w:tc>
        <w:tc>
          <w:tcPr>
            <w:tcW w:w="1060" w:type="dxa"/>
            <w:noWrap/>
            <w:hideMark/>
          </w:tcPr>
          <w:p w14:paraId="201024D3" w14:textId="77777777" w:rsidR="00500D31" w:rsidRPr="00CD53B8" w:rsidRDefault="00500D31" w:rsidP="006D4899">
            <w:pPr>
              <w:jc w:val="right"/>
              <w:rPr>
                <w:color w:val="000000"/>
                <w:sz w:val="22"/>
                <w:szCs w:val="22"/>
              </w:rPr>
            </w:pPr>
            <w:r w:rsidRPr="00CD53B8">
              <w:rPr>
                <w:color w:val="000000"/>
                <w:sz w:val="22"/>
                <w:szCs w:val="22"/>
              </w:rPr>
              <w:t>0.395</w:t>
            </w:r>
          </w:p>
        </w:tc>
      </w:tr>
      <w:tr w:rsidR="00500D31" w:rsidRPr="00CD53B8" w14:paraId="68ED8238" w14:textId="77777777" w:rsidTr="006D4899">
        <w:trPr>
          <w:trHeight w:val="300"/>
          <w:jc w:val="center"/>
        </w:trPr>
        <w:tc>
          <w:tcPr>
            <w:tcW w:w="3150" w:type="dxa"/>
            <w:noWrap/>
            <w:hideMark/>
          </w:tcPr>
          <w:p w14:paraId="01B4905F" w14:textId="77777777" w:rsidR="00500D31" w:rsidRPr="00CD53B8" w:rsidRDefault="00500D31" w:rsidP="006D4899">
            <w:pPr>
              <w:jc w:val="right"/>
              <w:rPr>
                <w:i/>
                <w:iCs/>
                <w:color w:val="000000"/>
                <w:sz w:val="22"/>
                <w:szCs w:val="22"/>
              </w:rPr>
            </w:pPr>
            <w:r w:rsidRPr="00CD53B8">
              <w:rPr>
                <w:i/>
                <w:iCs/>
                <w:color w:val="000000"/>
                <w:sz w:val="22"/>
                <w:szCs w:val="22"/>
              </w:rPr>
              <w:t>Echinothrips americanus</w:t>
            </w:r>
          </w:p>
        </w:tc>
        <w:tc>
          <w:tcPr>
            <w:tcW w:w="1890" w:type="dxa"/>
            <w:noWrap/>
            <w:hideMark/>
          </w:tcPr>
          <w:p w14:paraId="07133CB2" w14:textId="77777777" w:rsidR="00500D31" w:rsidRPr="00CD53B8" w:rsidRDefault="00500D31" w:rsidP="006D4899">
            <w:pPr>
              <w:jc w:val="right"/>
              <w:rPr>
                <w:color w:val="000000"/>
                <w:sz w:val="22"/>
                <w:szCs w:val="22"/>
              </w:rPr>
            </w:pPr>
            <w:r w:rsidRPr="00CD53B8">
              <w:rPr>
                <w:color w:val="000000"/>
                <w:sz w:val="22"/>
                <w:szCs w:val="22"/>
              </w:rPr>
              <w:t>0.003 (0.001)</w:t>
            </w:r>
          </w:p>
        </w:tc>
        <w:tc>
          <w:tcPr>
            <w:tcW w:w="1800" w:type="dxa"/>
            <w:noWrap/>
            <w:hideMark/>
          </w:tcPr>
          <w:p w14:paraId="080C2447" w14:textId="77777777" w:rsidR="00500D31" w:rsidRPr="00CD53B8" w:rsidRDefault="00500D31" w:rsidP="006D4899">
            <w:pPr>
              <w:jc w:val="right"/>
              <w:rPr>
                <w:color w:val="000000"/>
                <w:sz w:val="22"/>
                <w:szCs w:val="22"/>
              </w:rPr>
            </w:pPr>
            <w:r w:rsidRPr="00CD53B8">
              <w:rPr>
                <w:color w:val="000000"/>
                <w:sz w:val="22"/>
                <w:szCs w:val="22"/>
              </w:rPr>
              <w:t>0.001 (0.001)</w:t>
            </w:r>
          </w:p>
        </w:tc>
        <w:tc>
          <w:tcPr>
            <w:tcW w:w="810" w:type="dxa"/>
            <w:noWrap/>
            <w:hideMark/>
          </w:tcPr>
          <w:p w14:paraId="54D87752" w14:textId="77777777" w:rsidR="00500D31" w:rsidRPr="00CD53B8" w:rsidRDefault="00500D31" w:rsidP="006D4899">
            <w:pPr>
              <w:jc w:val="right"/>
              <w:rPr>
                <w:color w:val="000000"/>
                <w:sz w:val="22"/>
                <w:szCs w:val="22"/>
              </w:rPr>
            </w:pPr>
            <w:r w:rsidRPr="00CD53B8">
              <w:rPr>
                <w:color w:val="000000"/>
                <w:sz w:val="22"/>
                <w:szCs w:val="22"/>
              </w:rPr>
              <w:t>1.21</w:t>
            </w:r>
          </w:p>
        </w:tc>
        <w:tc>
          <w:tcPr>
            <w:tcW w:w="1060" w:type="dxa"/>
            <w:noWrap/>
            <w:hideMark/>
          </w:tcPr>
          <w:p w14:paraId="0F6676F0" w14:textId="77777777" w:rsidR="00500D31" w:rsidRPr="00CD53B8" w:rsidRDefault="00500D31" w:rsidP="006D4899">
            <w:pPr>
              <w:jc w:val="right"/>
              <w:rPr>
                <w:color w:val="000000"/>
                <w:sz w:val="22"/>
                <w:szCs w:val="22"/>
              </w:rPr>
            </w:pPr>
            <w:r w:rsidRPr="00CD53B8">
              <w:rPr>
                <w:color w:val="000000"/>
                <w:sz w:val="22"/>
                <w:szCs w:val="22"/>
              </w:rPr>
              <w:t>0.228</w:t>
            </w:r>
          </w:p>
        </w:tc>
      </w:tr>
      <w:tr w:rsidR="00500D31" w:rsidRPr="00CD53B8" w14:paraId="0CBB0396" w14:textId="77777777" w:rsidTr="006D4899">
        <w:trPr>
          <w:trHeight w:val="300"/>
          <w:jc w:val="center"/>
        </w:trPr>
        <w:tc>
          <w:tcPr>
            <w:tcW w:w="3150" w:type="dxa"/>
            <w:noWrap/>
            <w:hideMark/>
          </w:tcPr>
          <w:p w14:paraId="7AA97E8C" w14:textId="77777777" w:rsidR="00500D31" w:rsidRPr="00CD53B8" w:rsidRDefault="00500D31" w:rsidP="006D4899">
            <w:pPr>
              <w:jc w:val="right"/>
              <w:rPr>
                <w:i/>
                <w:iCs/>
                <w:color w:val="000000"/>
                <w:sz w:val="22"/>
                <w:szCs w:val="22"/>
              </w:rPr>
            </w:pPr>
            <w:r w:rsidRPr="00CD53B8">
              <w:rPr>
                <w:i/>
                <w:iCs/>
                <w:color w:val="000000"/>
                <w:sz w:val="22"/>
                <w:szCs w:val="22"/>
              </w:rPr>
              <w:t xml:space="preserve">Frankliniella </w:t>
            </w:r>
            <w:r w:rsidRPr="00CD53B8">
              <w:rPr>
                <w:color w:val="000000"/>
                <w:sz w:val="22"/>
                <w:szCs w:val="22"/>
              </w:rPr>
              <w:t>spp.</w:t>
            </w:r>
          </w:p>
        </w:tc>
        <w:tc>
          <w:tcPr>
            <w:tcW w:w="1890" w:type="dxa"/>
            <w:noWrap/>
            <w:hideMark/>
          </w:tcPr>
          <w:p w14:paraId="5368C9C1" w14:textId="77777777" w:rsidR="00500D31" w:rsidRPr="00CD53B8" w:rsidRDefault="00500D31" w:rsidP="006D4899">
            <w:pPr>
              <w:jc w:val="right"/>
              <w:rPr>
                <w:color w:val="000000"/>
                <w:sz w:val="22"/>
                <w:szCs w:val="22"/>
              </w:rPr>
            </w:pPr>
            <w:r w:rsidRPr="00CD53B8">
              <w:rPr>
                <w:color w:val="000000"/>
                <w:sz w:val="22"/>
                <w:szCs w:val="22"/>
              </w:rPr>
              <w:t>78.133 (5.442)</w:t>
            </w:r>
          </w:p>
        </w:tc>
        <w:tc>
          <w:tcPr>
            <w:tcW w:w="1800" w:type="dxa"/>
            <w:noWrap/>
            <w:hideMark/>
          </w:tcPr>
          <w:p w14:paraId="7610C58E" w14:textId="77777777" w:rsidR="00500D31" w:rsidRPr="00CD53B8" w:rsidRDefault="00500D31" w:rsidP="006D4899">
            <w:pPr>
              <w:jc w:val="right"/>
              <w:rPr>
                <w:color w:val="000000"/>
                <w:sz w:val="22"/>
                <w:szCs w:val="22"/>
              </w:rPr>
            </w:pPr>
            <w:r w:rsidRPr="00CD53B8">
              <w:rPr>
                <w:color w:val="000000"/>
                <w:sz w:val="22"/>
                <w:szCs w:val="22"/>
              </w:rPr>
              <w:t>81.43 (7.189)</w:t>
            </w:r>
          </w:p>
        </w:tc>
        <w:tc>
          <w:tcPr>
            <w:tcW w:w="810" w:type="dxa"/>
            <w:noWrap/>
            <w:hideMark/>
          </w:tcPr>
          <w:p w14:paraId="7C77CD9F" w14:textId="77777777" w:rsidR="00500D31" w:rsidRPr="00CD53B8" w:rsidRDefault="00500D31" w:rsidP="006D4899">
            <w:pPr>
              <w:jc w:val="right"/>
              <w:rPr>
                <w:color w:val="000000"/>
                <w:sz w:val="22"/>
                <w:szCs w:val="22"/>
              </w:rPr>
            </w:pPr>
            <w:r w:rsidRPr="00CD53B8">
              <w:rPr>
                <w:color w:val="000000"/>
                <w:sz w:val="22"/>
                <w:szCs w:val="22"/>
              </w:rPr>
              <w:t>0.69</w:t>
            </w:r>
          </w:p>
        </w:tc>
        <w:tc>
          <w:tcPr>
            <w:tcW w:w="1060" w:type="dxa"/>
            <w:noWrap/>
            <w:hideMark/>
          </w:tcPr>
          <w:p w14:paraId="1B18427A" w14:textId="77777777" w:rsidR="00500D31" w:rsidRPr="00CD53B8" w:rsidRDefault="00500D31" w:rsidP="006D4899">
            <w:pPr>
              <w:jc w:val="right"/>
              <w:rPr>
                <w:color w:val="000000"/>
                <w:sz w:val="22"/>
                <w:szCs w:val="22"/>
              </w:rPr>
            </w:pPr>
            <w:r w:rsidRPr="00CD53B8">
              <w:rPr>
                <w:color w:val="000000"/>
                <w:sz w:val="22"/>
                <w:szCs w:val="22"/>
              </w:rPr>
              <w:t>0.489</w:t>
            </w:r>
          </w:p>
        </w:tc>
      </w:tr>
      <w:tr w:rsidR="00500D31" w:rsidRPr="00CD53B8" w14:paraId="7D439FAD" w14:textId="77777777" w:rsidTr="006D4899">
        <w:trPr>
          <w:trHeight w:val="300"/>
          <w:jc w:val="center"/>
        </w:trPr>
        <w:tc>
          <w:tcPr>
            <w:tcW w:w="3150" w:type="dxa"/>
            <w:noWrap/>
            <w:hideMark/>
          </w:tcPr>
          <w:p w14:paraId="7D854CFB" w14:textId="77777777" w:rsidR="00500D31" w:rsidRPr="00CD53B8" w:rsidRDefault="00500D31" w:rsidP="006D4899">
            <w:pPr>
              <w:jc w:val="right"/>
              <w:rPr>
                <w:i/>
                <w:iCs/>
                <w:color w:val="000000"/>
                <w:sz w:val="22"/>
                <w:szCs w:val="22"/>
              </w:rPr>
            </w:pPr>
            <w:r w:rsidRPr="00CD53B8">
              <w:rPr>
                <w:i/>
                <w:iCs/>
                <w:color w:val="000000"/>
                <w:sz w:val="22"/>
                <w:szCs w:val="22"/>
              </w:rPr>
              <w:t>Frankliniella bispinosa</w:t>
            </w:r>
          </w:p>
        </w:tc>
        <w:tc>
          <w:tcPr>
            <w:tcW w:w="1890" w:type="dxa"/>
            <w:noWrap/>
            <w:hideMark/>
          </w:tcPr>
          <w:p w14:paraId="7DE741ED" w14:textId="77777777" w:rsidR="00500D31" w:rsidRPr="00CD53B8" w:rsidRDefault="00500D31" w:rsidP="006D4899">
            <w:pPr>
              <w:jc w:val="right"/>
              <w:rPr>
                <w:color w:val="000000"/>
                <w:sz w:val="22"/>
                <w:szCs w:val="22"/>
              </w:rPr>
            </w:pPr>
            <w:r w:rsidRPr="00CD53B8">
              <w:rPr>
                <w:color w:val="000000"/>
                <w:sz w:val="22"/>
                <w:szCs w:val="22"/>
              </w:rPr>
              <w:t>77.764 (5.442)</w:t>
            </w:r>
          </w:p>
        </w:tc>
        <w:tc>
          <w:tcPr>
            <w:tcW w:w="1800" w:type="dxa"/>
            <w:noWrap/>
            <w:hideMark/>
          </w:tcPr>
          <w:p w14:paraId="2BD90DF8" w14:textId="77777777" w:rsidR="00500D31" w:rsidRPr="00CD53B8" w:rsidRDefault="00500D31" w:rsidP="006D4899">
            <w:pPr>
              <w:jc w:val="right"/>
              <w:rPr>
                <w:color w:val="000000"/>
                <w:sz w:val="22"/>
                <w:szCs w:val="22"/>
              </w:rPr>
            </w:pPr>
            <w:r w:rsidRPr="00CD53B8">
              <w:rPr>
                <w:color w:val="000000"/>
                <w:sz w:val="22"/>
                <w:szCs w:val="22"/>
              </w:rPr>
              <w:t>78.493 (7.083)</w:t>
            </w:r>
          </w:p>
        </w:tc>
        <w:tc>
          <w:tcPr>
            <w:tcW w:w="810" w:type="dxa"/>
            <w:noWrap/>
            <w:hideMark/>
          </w:tcPr>
          <w:p w14:paraId="40F9BA16" w14:textId="77777777" w:rsidR="00500D31" w:rsidRPr="00CD53B8" w:rsidRDefault="00500D31" w:rsidP="006D4899">
            <w:pPr>
              <w:jc w:val="right"/>
              <w:rPr>
                <w:color w:val="000000"/>
                <w:sz w:val="22"/>
                <w:szCs w:val="22"/>
              </w:rPr>
            </w:pPr>
            <w:r w:rsidRPr="00CD53B8">
              <w:rPr>
                <w:color w:val="000000"/>
                <w:sz w:val="22"/>
                <w:szCs w:val="22"/>
              </w:rPr>
              <w:t>1.30</w:t>
            </w:r>
          </w:p>
        </w:tc>
        <w:tc>
          <w:tcPr>
            <w:tcW w:w="1060" w:type="dxa"/>
            <w:noWrap/>
            <w:hideMark/>
          </w:tcPr>
          <w:p w14:paraId="4764B369" w14:textId="77777777" w:rsidR="00500D31" w:rsidRPr="00CD53B8" w:rsidRDefault="00500D31" w:rsidP="006D4899">
            <w:pPr>
              <w:jc w:val="right"/>
              <w:rPr>
                <w:color w:val="000000"/>
                <w:sz w:val="22"/>
                <w:szCs w:val="22"/>
              </w:rPr>
            </w:pPr>
            <w:r w:rsidRPr="00CD53B8">
              <w:rPr>
                <w:color w:val="000000"/>
                <w:sz w:val="22"/>
                <w:szCs w:val="22"/>
              </w:rPr>
              <w:t>0.193</w:t>
            </w:r>
          </w:p>
        </w:tc>
      </w:tr>
      <w:tr w:rsidR="00500D31" w:rsidRPr="00CD53B8" w14:paraId="1212D128" w14:textId="77777777" w:rsidTr="006D4899">
        <w:trPr>
          <w:trHeight w:val="300"/>
          <w:jc w:val="center"/>
        </w:trPr>
        <w:tc>
          <w:tcPr>
            <w:tcW w:w="3150" w:type="dxa"/>
            <w:noWrap/>
            <w:hideMark/>
          </w:tcPr>
          <w:p w14:paraId="2651BC91" w14:textId="77777777" w:rsidR="00500D31" w:rsidRPr="00CD53B8" w:rsidRDefault="00500D31" w:rsidP="006D4899">
            <w:pPr>
              <w:jc w:val="right"/>
              <w:rPr>
                <w:i/>
                <w:iCs/>
                <w:color w:val="000000"/>
                <w:sz w:val="22"/>
                <w:szCs w:val="22"/>
              </w:rPr>
            </w:pPr>
            <w:r w:rsidRPr="00CD53B8">
              <w:rPr>
                <w:i/>
                <w:iCs/>
                <w:color w:val="000000"/>
                <w:sz w:val="22"/>
                <w:szCs w:val="22"/>
              </w:rPr>
              <w:t>Frankliniella fusca</w:t>
            </w:r>
          </w:p>
        </w:tc>
        <w:tc>
          <w:tcPr>
            <w:tcW w:w="1890" w:type="dxa"/>
            <w:noWrap/>
            <w:hideMark/>
          </w:tcPr>
          <w:p w14:paraId="28BBBEF3" w14:textId="77777777" w:rsidR="00500D31" w:rsidRPr="00CD53B8" w:rsidRDefault="00500D31" w:rsidP="006D4899">
            <w:pPr>
              <w:jc w:val="right"/>
              <w:rPr>
                <w:color w:val="000000"/>
                <w:sz w:val="22"/>
                <w:szCs w:val="22"/>
              </w:rPr>
            </w:pPr>
            <w:r w:rsidRPr="00CD53B8">
              <w:rPr>
                <w:color w:val="000000"/>
                <w:sz w:val="22"/>
                <w:szCs w:val="22"/>
              </w:rPr>
              <w:t>0.130 (0.031)</w:t>
            </w:r>
          </w:p>
        </w:tc>
        <w:tc>
          <w:tcPr>
            <w:tcW w:w="1800" w:type="dxa"/>
            <w:noWrap/>
            <w:hideMark/>
          </w:tcPr>
          <w:p w14:paraId="45993390" w14:textId="77777777" w:rsidR="00500D31" w:rsidRPr="00CD53B8" w:rsidRDefault="00500D31" w:rsidP="006D4899">
            <w:pPr>
              <w:jc w:val="right"/>
              <w:rPr>
                <w:color w:val="000000"/>
                <w:sz w:val="22"/>
                <w:szCs w:val="22"/>
              </w:rPr>
            </w:pPr>
            <w:r w:rsidRPr="00CD53B8">
              <w:rPr>
                <w:color w:val="000000"/>
                <w:sz w:val="22"/>
                <w:szCs w:val="22"/>
              </w:rPr>
              <w:t>0.454 (0.229)</w:t>
            </w:r>
          </w:p>
        </w:tc>
        <w:tc>
          <w:tcPr>
            <w:tcW w:w="810" w:type="dxa"/>
            <w:noWrap/>
            <w:hideMark/>
          </w:tcPr>
          <w:p w14:paraId="215BF980" w14:textId="77777777" w:rsidR="00500D31" w:rsidRPr="00CD53B8" w:rsidRDefault="00500D31" w:rsidP="006D4899">
            <w:pPr>
              <w:jc w:val="right"/>
              <w:rPr>
                <w:color w:val="000000"/>
                <w:sz w:val="22"/>
                <w:szCs w:val="22"/>
              </w:rPr>
            </w:pPr>
            <w:r w:rsidRPr="00CD53B8">
              <w:rPr>
                <w:color w:val="000000"/>
                <w:sz w:val="22"/>
                <w:szCs w:val="22"/>
              </w:rPr>
              <w:t>0.38</w:t>
            </w:r>
          </w:p>
        </w:tc>
        <w:tc>
          <w:tcPr>
            <w:tcW w:w="1060" w:type="dxa"/>
            <w:noWrap/>
            <w:hideMark/>
          </w:tcPr>
          <w:p w14:paraId="607F6356" w14:textId="77777777" w:rsidR="00500D31" w:rsidRPr="00CD53B8" w:rsidRDefault="00500D31" w:rsidP="006D4899">
            <w:pPr>
              <w:jc w:val="right"/>
              <w:rPr>
                <w:color w:val="000000"/>
                <w:sz w:val="22"/>
                <w:szCs w:val="22"/>
              </w:rPr>
            </w:pPr>
            <w:r w:rsidRPr="00CD53B8">
              <w:rPr>
                <w:color w:val="000000"/>
                <w:sz w:val="22"/>
                <w:szCs w:val="22"/>
              </w:rPr>
              <w:t>0.707</w:t>
            </w:r>
          </w:p>
        </w:tc>
      </w:tr>
      <w:tr w:rsidR="00500D31" w:rsidRPr="00CD53B8" w14:paraId="7BA03A80" w14:textId="77777777" w:rsidTr="006D4899">
        <w:trPr>
          <w:trHeight w:val="300"/>
          <w:jc w:val="center"/>
        </w:trPr>
        <w:tc>
          <w:tcPr>
            <w:tcW w:w="3150" w:type="dxa"/>
            <w:noWrap/>
            <w:hideMark/>
          </w:tcPr>
          <w:p w14:paraId="76EEA91F" w14:textId="77777777" w:rsidR="00500D31" w:rsidRPr="00CD53B8" w:rsidRDefault="00500D31" w:rsidP="006D4899">
            <w:pPr>
              <w:jc w:val="right"/>
              <w:rPr>
                <w:i/>
                <w:iCs/>
                <w:color w:val="000000"/>
                <w:sz w:val="22"/>
                <w:szCs w:val="22"/>
              </w:rPr>
            </w:pPr>
            <w:r w:rsidRPr="00CD53B8">
              <w:rPr>
                <w:i/>
                <w:iCs/>
                <w:color w:val="000000"/>
                <w:sz w:val="22"/>
                <w:szCs w:val="22"/>
              </w:rPr>
              <w:t>Frankliniella occidentalis</w:t>
            </w:r>
          </w:p>
        </w:tc>
        <w:tc>
          <w:tcPr>
            <w:tcW w:w="1890" w:type="dxa"/>
            <w:noWrap/>
            <w:hideMark/>
          </w:tcPr>
          <w:p w14:paraId="3CDAEFF1" w14:textId="77777777" w:rsidR="00500D31" w:rsidRPr="00CD53B8" w:rsidRDefault="00500D31" w:rsidP="006D4899">
            <w:pPr>
              <w:jc w:val="right"/>
              <w:rPr>
                <w:color w:val="000000"/>
                <w:sz w:val="22"/>
                <w:szCs w:val="22"/>
              </w:rPr>
            </w:pPr>
            <w:r w:rsidRPr="00CD53B8">
              <w:rPr>
                <w:color w:val="000000"/>
                <w:sz w:val="22"/>
                <w:szCs w:val="22"/>
              </w:rPr>
              <w:t>0.001 (0.001)</w:t>
            </w:r>
          </w:p>
        </w:tc>
        <w:tc>
          <w:tcPr>
            <w:tcW w:w="1800" w:type="dxa"/>
            <w:noWrap/>
            <w:hideMark/>
          </w:tcPr>
          <w:p w14:paraId="3633B6C2" w14:textId="77777777" w:rsidR="00500D31" w:rsidRPr="00CD53B8" w:rsidRDefault="00500D31" w:rsidP="006D4899">
            <w:pPr>
              <w:jc w:val="right"/>
              <w:rPr>
                <w:b/>
                <w:color w:val="000000"/>
                <w:sz w:val="22"/>
                <w:szCs w:val="22"/>
              </w:rPr>
            </w:pPr>
            <w:r w:rsidRPr="00CD53B8">
              <w:rPr>
                <w:b/>
                <w:color w:val="000000"/>
                <w:sz w:val="22"/>
                <w:szCs w:val="22"/>
              </w:rPr>
              <w:t>0.350 (0.059)</w:t>
            </w:r>
          </w:p>
        </w:tc>
        <w:tc>
          <w:tcPr>
            <w:tcW w:w="810" w:type="dxa"/>
            <w:noWrap/>
            <w:hideMark/>
          </w:tcPr>
          <w:p w14:paraId="78F711E1" w14:textId="77777777" w:rsidR="00500D31" w:rsidRPr="00CD53B8" w:rsidRDefault="00500D31" w:rsidP="006D4899">
            <w:pPr>
              <w:jc w:val="right"/>
              <w:rPr>
                <w:color w:val="000000"/>
                <w:sz w:val="22"/>
                <w:szCs w:val="22"/>
              </w:rPr>
            </w:pPr>
            <w:r w:rsidRPr="00CD53B8">
              <w:rPr>
                <w:color w:val="000000"/>
                <w:sz w:val="22"/>
                <w:szCs w:val="22"/>
              </w:rPr>
              <w:t>8.41</w:t>
            </w:r>
          </w:p>
        </w:tc>
        <w:tc>
          <w:tcPr>
            <w:tcW w:w="1060" w:type="dxa"/>
            <w:noWrap/>
            <w:hideMark/>
          </w:tcPr>
          <w:p w14:paraId="3975EA09"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7C4591B5" w14:textId="77777777" w:rsidTr="006D4899">
        <w:trPr>
          <w:trHeight w:val="300"/>
          <w:jc w:val="center"/>
        </w:trPr>
        <w:tc>
          <w:tcPr>
            <w:tcW w:w="3150" w:type="dxa"/>
            <w:noWrap/>
            <w:hideMark/>
          </w:tcPr>
          <w:p w14:paraId="4CF13B88" w14:textId="77777777" w:rsidR="00500D31" w:rsidRPr="00CD53B8" w:rsidRDefault="00500D31" w:rsidP="006D4899">
            <w:pPr>
              <w:jc w:val="right"/>
              <w:rPr>
                <w:i/>
                <w:iCs/>
                <w:color w:val="000000"/>
                <w:sz w:val="22"/>
                <w:szCs w:val="22"/>
              </w:rPr>
            </w:pPr>
            <w:r w:rsidRPr="00CD53B8">
              <w:rPr>
                <w:i/>
                <w:iCs/>
                <w:color w:val="000000"/>
                <w:sz w:val="22"/>
                <w:szCs w:val="22"/>
              </w:rPr>
              <w:t>Frankliniella tritici</w:t>
            </w:r>
          </w:p>
        </w:tc>
        <w:tc>
          <w:tcPr>
            <w:tcW w:w="1890" w:type="dxa"/>
            <w:noWrap/>
            <w:hideMark/>
          </w:tcPr>
          <w:p w14:paraId="5D85B422" w14:textId="77777777" w:rsidR="00500D31" w:rsidRPr="00CD53B8" w:rsidRDefault="00500D31" w:rsidP="006D4899">
            <w:pPr>
              <w:jc w:val="right"/>
              <w:rPr>
                <w:color w:val="000000"/>
                <w:sz w:val="22"/>
                <w:szCs w:val="22"/>
              </w:rPr>
            </w:pPr>
            <w:r w:rsidRPr="00CD53B8">
              <w:rPr>
                <w:color w:val="000000"/>
                <w:sz w:val="22"/>
                <w:szCs w:val="22"/>
              </w:rPr>
              <w:t>0.237 (0.067)</w:t>
            </w:r>
          </w:p>
        </w:tc>
        <w:tc>
          <w:tcPr>
            <w:tcW w:w="1800" w:type="dxa"/>
            <w:noWrap/>
            <w:hideMark/>
          </w:tcPr>
          <w:p w14:paraId="6D5C737C" w14:textId="77777777" w:rsidR="00500D31" w:rsidRPr="00CD53B8" w:rsidRDefault="00500D31" w:rsidP="006D4899">
            <w:pPr>
              <w:jc w:val="right"/>
              <w:rPr>
                <w:b/>
                <w:color w:val="000000"/>
                <w:sz w:val="22"/>
                <w:szCs w:val="22"/>
              </w:rPr>
            </w:pPr>
            <w:r w:rsidRPr="00CD53B8">
              <w:rPr>
                <w:b/>
                <w:color w:val="000000"/>
                <w:sz w:val="22"/>
                <w:szCs w:val="22"/>
              </w:rPr>
              <w:t>2.132 (1.017)</w:t>
            </w:r>
          </w:p>
        </w:tc>
        <w:tc>
          <w:tcPr>
            <w:tcW w:w="810" w:type="dxa"/>
            <w:noWrap/>
            <w:hideMark/>
          </w:tcPr>
          <w:p w14:paraId="0EC754E9" w14:textId="77777777" w:rsidR="00500D31" w:rsidRPr="00CD53B8" w:rsidRDefault="00500D31" w:rsidP="006D4899">
            <w:pPr>
              <w:jc w:val="right"/>
              <w:rPr>
                <w:color w:val="000000"/>
                <w:sz w:val="22"/>
                <w:szCs w:val="22"/>
              </w:rPr>
            </w:pPr>
            <w:r w:rsidRPr="00CD53B8">
              <w:rPr>
                <w:color w:val="000000"/>
                <w:sz w:val="22"/>
                <w:szCs w:val="22"/>
              </w:rPr>
              <w:t>4.54</w:t>
            </w:r>
          </w:p>
        </w:tc>
        <w:tc>
          <w:tcPr>
            <w:tcW w:w="1060" w:type="dxa"/>
            <w:noWrap/>
            <w:hideMark/>
          </w:tcPr>
          <w:p w14:paraId="101121AD"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3FA254C8" w14:textId="77777777" w:rsidTr="006D4899">
        <w:trPr>
          <w:trHeight w:val="300"/>
          <w:jc w:val="center"/>
        </w:trPr>
        <w:tc>
          <w:tcPr>
            <w:tcW w:w="3150" w:type="dxa"/>
            <w:noWrap/>
            <w:hideMark/>
          </w:tcPr>
          <w:p w14:paraId="13F3BEDF" w14:textId="77777777" w:rsidR="00500D31" w:rsidRPr="00CD53B8" w:rsidRDefault="00500D31" w:rsidP="006D4899">
            <w:pPr>
              <w:jc w:val="right"/>
              <w:rPr>
                <w:i/>
                <w:iCs/>
                <w:color w:val="000000"/>
                <w:sz w:val="22"/>
                <w:szCs w:val="22"/>
              </w:rPr>
            </w:pPr>
            <w:r w:rsidRPr="00CD53B8">
              <w:rPr>
                <w:i/>
                <w:iCs/>
                <w:color w:val="000000"/>
                <w:sz w:val="22"/>
                <w:szCs w:val="22"/>
              </w:rPr>
              <w:t>Heliothrips haemerhorrhoidales</w:t>
            </w:r>
          </w:p>
        </w:tc>
        <w:tc>
          <w:tcPr>
            <w:tcW w:w="1890" w:type="dxa"/>
            <w:noWrap/>
            <w:hideMark/>
          </w:tcPr>
          <w:p w14:paraId="08EE3D11" w14:textId="77777777" w:rsidR="00500D31" w:rsidRPr="00CD53B8" w:rsidRDefault="00500D31" w:rsidP="006D4899">
            <w:pPr>
              <w:jc w:val="right"/>
              <w:rPr>
                <w:color w:val="000000"/>
                <w:sz w:val="22"/>
                <w:szCs w:val="22"/>
              </w:rPr>
            </w:pPr>
            <w:r w:rsidRPr="00CD53B8">
              <w:rPr>
                <w:color w:val="000000"/>
                <w:sz w:val="22"/>
                <w:szCs w:val="22"/>
              </w:rPr>
              <w:t>0.363 (0.035)</w:t>
            </w:r>
          </w:p>
        </w:tc>
        <w:tc>
          <w:tcPr>
            <w:tcW w:w="1800" w:type="dxa"/>
            <w:noWrap/>
            <w:hideMark/>
          </w:tcPr>
          <w:p w14:paraId="36A976AA" w14:textId="77777777" w:rsidR="00500D31" w:rsidRPr="00CD53B8" w:rsidRDefault="00500D31" w:rsidP="006D4899">
            <w:pPr>
              <w:jc w:val="right"/>
              <w:rPr>
                <w:color w:val="000000"/>
                <w:sz w:val="22"/>
                <w:szCs w:val="22"/>
              </w:rPr>
            </w:pPr>
            <w:r w:rsidRPr="00CD53B8">
              <w:rPr>
                <w:color w:val="000000"/>
                <w:sz w:val="22"/>
                <w:szCs w:val="22"/>
              </w:rPr>
              <w:t>0.342 (0.028)</w:t>
            </w:r>
          </w:p>
        </w:tc>
        <w:tc>
          <w:tcPr>
            <w:tcW w:w="810" w:type="dxa"/>
            <w:noWrap/>
            <w:hideMark/>
          </w:tcPr>
          <w:p w14:paraId="1E3A2829" w14:textId="77777777" w:rsidR="00500D31" w:rsidRPr="00CD53B8" w:rsidRDefault="00500D31" w:rsidP="006D4899">
            <w:pPr>
              <w:jc w:val="right"/>
              <w:rPr>
                <w:color w:val="000000"/>
                <w:sz w:val="22"/>
                <w:szCs w:val="22"/>
              </w:rPr>
            </w:pPr>
            <w:r w:rsidRPr="00CD53B8">
              <w:rPr>
                <w:color w:val="000000"/>
                <w:sz w:val="22"/>
                <w:szCs w:val="22"/>
              </w:rPr>
              <w:t>0.74</w:t>
            </w:r>
          </w:p>
        </w:tc>
        <w:tc>
          <w:tcPr>
            <w:tcW w:w="1060" w:type="dxa"/>
            <w:noWrap/>
            <w:hideMark/>
          </w:tcPr>
          <w:p w14:paraId="38235C8D" w14:textId="77777777" w:rsidR="00500D31" w:rsidRPr="00CD53B8" w:rsidRDefault="00500D31" w:rsidP="006D4899">
            <w:pPr>
              <w:jc w:val="right"/>
              <w:rPr>
                <w:color w:val="000000"/>
                <w:sz w:val="22"/>
                <w:szCs w:val="22"/>
              </w:rPr>
            </w:pPr>
            <w:r w:rsidRPr="00CD53B8">
              <w:rPr>
                <w:color w:val="000000"/>
                <w:sz w:val="22"/>
                <w:szCs w:val="22"/>
              </w:rPr>
              <w:t>0.462</w:t>
            </w:r>
          </w:p>
        </w:tc>
      </w:tr>
      <w:tr w:rsidR="00500D31" w:rsidRPr="00CD53B8" w14:paraId="51F50A1D" w14:textId="77777777" w:rsidTr="006D4899">
        <w:trPr>
          <w:trHeight w:val="300"/>
          <w:jc w:val="center"/>
        </w:trPr>
        <w:tc>
          <w:tcPr>
            <w:tcW w:w="3150" w:type="dxa"/>
            <w:noWrap/>
            <w:hideMark/>
          </w:tcPr>
          <w:p w14:paraId="519B420A" w14:textId="77777777" w:rsidR="00500D31" w:rsidRPr="00CD53B8" w:rsidRDefault="00500D31" w:rsidP="006D4899">
            <w:pPr>
              <w:jc w:val="right"/>
              <w:rPr>
                <w:i/>
                <w:iCs/>
                <w:color w:val="000000"/>
                <w:sz w:val="22"/>
                <w:szCs w:val="22"/>
              </w:rPr>
            </w:pPr>
            <w:r w:rsidRPr="00CD53B8">
              <w:rPr>
                <w:i/>
                <w:iCs/>
                <w:color w:val="000000"/>
                <w:sz w:val="22"/>
                <w:szCs w:val="22"/>
              </w:rPr>
              <w:t>Leucothrips pierci</w:t>
            </w:r>
          </w:p>
        </w:tc>
        <w:tc>
          <w:tcPr>
            <w:tcW w:w="1890" w:type="dxa"/>
            <w:noWrap/>
            <w:hideMark/>
          </w:tcPr>
          <w:p w14:paraId="4C415B1D" w14:textId="77777777" w:rsidR="00500D31" w:rsidRPr="00CD53B8" w:rsidRDefault="00500D31" w:rsidP="006D4899">
            <w:pPr>
              <w:jc w:val="right"/>
              <w:rPr>
                <w:color w:val="000000"/>
                <w:sz w:val="22"/>
                <w:szCs w:val="22"/>
              </w:rPr>
            </w:pPr>
            <w:r w:rsidRPr="00CD53B8">
              <w:rPr>
                <w:color w:val="000000"/>
                <w:sz w:val="22"/>
                <w:szCs w:val="22"/>
              </w:rPr>
              <w:t>0.006 (0.004)</w:t>
            </w:r>
          </w:p>
        </w:tc>
        <w:tc>
          <w:tcPr>
            <w:tcW w:w="1800" w:type="dxa"/>
            <w:noWrap/>
            <w:hideMark/>
          </w:tcPr>
          <w:p w14:paraId="02514D71"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04149CBB" w14:textId="77777777" w:rsidR="00500D31" w:rsidRPr="00CD53B8" w:rsidRDefault="00500D31" w:rsidP="006D4899">
            <w:pPr>
              <w:jc w:val="right"/>
              <w:rPr>
                <w:color w:val="000000"/>
                <w:sz w:val="22"/>
                <w:szCs w:val="22"/>
              </w:rPr>
            </w:pPr>
            <w:r w:rsidRPr="00CD53B8">
              <w:rPr>
                <w:color w:val="000000"/>
                <w:sz w:val="22"/>
                <w:szCs w:val="22"/>
              </w:rPr>
              <w:t>1.34</w:t>
            </w:r>
          </w:p>
        </w:tc>
        <w:tc>
          <w:tcPr>
            <w:tcW w:w="1060" w:type="dxa"/>
            <w:noWrap/>
            <w:hideMark/>
          </w:tcPr>
          <w:p w14:paraId="25CD59A6" w14:textId="77777777" w:rsidR="00500D31" w:rsidRPr="00CD53B8" w:rsidRDefault="00500D31" w:rsidP="006D4899">
            <w:pPr>
              <w:jc w:val="right"/>
              <w:rPr>
                <w:color w:val="000000"/>
                <w:sz w:val="22"/>
                <w:szCs w:val="22"/>
              </w:rPr>
            </w:pPr>
            <w:r w:rsidRPr="00CD53B8">
              <w:rPr>
                <w:color w:val="000000"/>
                <w:sz w:val="22"/>
                <w:szCs w:val="22"/>
              </w:rPr>
              <w:t>0.180</w:t>
            </w:r>
          </w:p>
        </w:tc>
      </w:tr>
      <w:tr w:rsidR="00500D31" w:rsidRPr="00CD53B8" w14:paraId="4339CCE9" w14:textId="77777777" w:rsidTr="006D4899">
        <w:trPr>
          <w:trHeight w:val="300"/>
          <w:jc w:val="center"/>
        </w:trPr>
        <w:tc>
          <w:tcPr>
            <w:tcW w:w="3150" w:type="dxa"/>
            <w:noWrap/>
            <w:hideMark/>
          </w:tcPr>
          <w:p w14:paraId="4091DCCE" w14:textId="77777777" w:rsidR="00500D31" w:rsidRPr="00CD53B8" w:rsidRDefault="00500D31" w:rsidP="006D4899">
            <w:pPr>
              <w:jc w:val="right"/>
              <w:rPr>
                <w:i/>
                <w:iCs/>
                <w:color w:val="000000"/>
                <w:sz w:val="22"/>
                <w:szCs w:val="22"/>
              </w:rPr>
            </w:pPr>
            <w:r w:rsidRPr="00CD53B8">
              <w:rPr>
                <w:i/>
                <w:iCs/>
                <w:color w:val="000000"/>
                <w:sz w:val="22"/>
                <w:szCs w:val="22"/>
              </w:rPr>
              <w:t>Microcephalothrips abdominalis</w:t>
            </w:r>
          </w:p>
        </w:tc>
        <w:tc>
          <w:tcPr>
            <w:tcW w:w="1890" w:type="dxa"/>
            <w:noWrap/>
            <w:hideMark/>
          </w:tcPr>
          <w:p w14:paraId="36D099F6" w14:textId="77777777" w:rsidR="00500D31" w:rsidRPr="00CD53B8" w:rsidRDefault="00500D31" w:rsidP="006D4899">
            <w:pPr>
              <w:jc w:val="right"/>
              <w:rPr>
                <w:color w:val="000000"/>
                <w:sz w:val="22"/>
                <w:szCs w:val="22"/>
              </w:rPr>
            </w:pPr>
            <w:r w:rsidRPr="00CD53B8">
              <w:rPr>
                <w:color w:val="000000"/>
                <w:sz w:val="22"/>
                <w:szCs w:val="22"/>
              </w:rPr>
              <w:t>0.057 (0.016)</w:t>
            </w:r>
          </w:p>
        </w:tc>
        <w:tc>
          <w:tcPr>
            <w:tcW w:w="1800" w:type="dxa"/>
            <w:noWrap/>
            <w:hideMark/>
          </w:tcPr>
          <w:p w14:paraId="7BAF4503" w14:textId="77777777" w:rsidR="00500D31" w:rsidRPr="00CD53B8" w:rsidRDefault="00500D31" w:rsidP="006D4899">
            <w:pPr>
              <w:jc w:val="right"/>
              <w:rPr>
                <w:color w:val="000000"/>
                <w:sz w:val="22"/>
                <w:szCs w:val="22"/>
              </w:rPr>
            </w:pPr>
            <w:r w:rsidRPr="00CD53B8">
              <w:rPr>
                <w:b/>
                <w:color w:val="000000"/>
                <w:sz w:val="22"/>
                <w:szCs w:val="22"/>
              </w:rPr>
              <w:t>0.117 (0.022)</w:t>
            </w:r>
          </w:p>
        </w:tc>
        <w:tc>
          <w:tcPr>
            <w:tcW w:w="810" w:type="dxa"/>
            <w:noWrap/>
            <w:hideMark/>
          </w:tcPr>
          <w:p w14:paraId="0DF76B58" w14:textId="77777777" w:rsidR="00500D31" w:rsidRPr="00CD53B8" w:rsidRDefault="00500D31" w:rsidP="006D4899">
            <w:pPr>
              <w:jc w:val="right"/>
              <w:rPr>
                <w:color w:val="000000"/>
                <w:sz w:val="22"/>
                <w:szCs w:val="22"/>
              </w:rPr>
            </w:pPr>
            <w:r w:rsidRPr="00CD53B8">
              <w:rPr>
                <w:color w:val="000000"/>
                <w:sz w:val="22"/>
                <w:szCs w:val="22"/>
              </w:rPr>
              <w:t>4.16</w:t>
            </w:r>
          </w:p>
        </w:tc>
        <w:tc>
          <w:tcPr>
            <w:tcW w:w="1060" w:type="dxa"/>
            <w:noWrap/>
            <w:hideMark/>
          </w:tcPr>
          <w:p w14:paraId="67DDCE22"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06AFAEC4" w14:textId="77777777" w:rsidTr="006D4899">
        <w:trPr>
          <w:trHeight w:val="300"/>
          <w:jc w:val="center"/>
        </w:trPr>
        <w:tc>
          <w:tcPr>
            <w:tcW w:w="3150" w:type="dxa"/>
            <w:noWrap/>
            <w:hideMark/>
          </w:tcPr>
          <w:p w14:paraId="1B76E954" w14:textId="77777777" w:rsidR="00500D31" w:rsidRPr="00CD53B8" w:rsidRDefault="00500D31" w:rsidP="006D4899">
            <w:pPr>
              <w:jc w:val="right"/>
              <w:rPr>
                <w:i/>
                <w:iCs/>
                <w:color w:val="000000"/>
                <w:sz w:val="22"/>
                <w:szCs w:val="22"/>
              </w:rPr>
            </w:pPr>
            <w:r w:rsidRPr="00CD53B8">
              <w:rPr>
                <w:i/>
                <w:iCs/>
                <w:color w:val="000000"/>
                <w:sz w:val="22"/>
                <w:szCs w:val="22"/>
              </w:rPr>
              <w:t>Neohydatothrips floridanus</w:t>
            </w:r>
          </w:p>
        </w:tc>
        <w:tc>
          <w:tcPr>
            <w:tcW w:w="1890" w:type="dxa"/>
            <w:noWrap/>
            <w:hideMark/>
          </w:tcPr>
          <w:p w14:paraId="3BE1F775" w14:textId="77777777" w:rsidR="00500D31" w:rsidRPr="00CD53B8" w:rsidRDefault="00500D31" w:rsidP="006D4899">
            <w:pPr>
              <w:jc w:val="right"/>
              <w:rPr>
                <w:b/>
                <w:color w:val="000000"/>
                <w:sz w:val="22"/>
                <w:szCs w:val="22"/>
              </w:rPr>
            </w:pPr>
            <w:r w:rsidRPr="00CD53B8">
              <w:rPr>
                <w:b/>
                <w:color w:val="000000"/>
                <w:sz w:val="22"/>
                <w:szCs w:val="22"/>
              </w:rPr>
              <w:t>0.118 (0.016)</w:t>
            </w:r>
          </w:p>
        </w:tc>
        <w:tc>
          <w:tcPr>
            <w:tcW w:w="1800" w:type="dxa"/>
            <w:noWrap/>
            <w:hideMark/>
          </w:tcPr>
          <w:p w14:paraId="66DF2954" w14:textId="77777777" w:rsidR="00500D31" w:rsidRPr="00CD53B8" w:rsidRDefault="00500D31" w:rsidP="006D4899">
            <w:pPr>
              <w:jc w:val="right"/>
              <w:rPr>
                <w:color w:val="000000"/>
                <w:sz w:val="22"/>
                <w:szCs w:val="22"/>
              </w:rPr>
            </w:pPr>
            <w:r w:rsidRPr="00CD53B8">
              <w:rPr>
                <w:color w:val="000000"/>
                <w:sz w:val="22"/>
                <w:szCs w:val="22"/>
              </w:rPr>
              <w:t>0.006 (0.003)</w:t>
            </w:r>
          </w:p>
        </w:tc>
        <w:tc>
          <w:tcPr>
            <w:tcW w:w="810" w:type="dxa"/>
            <w:noWrap/>
            <w:hideMark/>
          </w:tcPr>
          <w:p w14:paraId="1A4175F3" w14:textId="77777777" w:rsidR="00500D31" w:rsidRPr="00CD53B8" w:rsidRDefault="00500D31" w:rsidP="006D4899">
            <w:pPr>
              <w:jc w:val="right"/>
              <w:rPr>
                <w:color w:val="000000"/>
                <w:sz w:val="22"/>
                <w:szCs w:val="22"/>
              </w:rPr>
            </w:pPr>
            <w:r w:rsidRPr="00CD53B8">
              <w:rPr>
                <w:color w:val="000000"/>
                <w:sz w:val="22"/>
                <w:szCs w:val="22"/>
              </w:rPr>
              <w:t>7.39</w:t>
            </w:r>
          </w:p>
        </w:tc>
        <w:tc>
          <w:tcPr>
            <w:tcW w:w="1060" w:type="dxa"/>
            <w:noWrap/>
            <w:hideMark/>
          </w:tcPr>
          <w:p w14:paraId="5C56BD79"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16EA1E9B" w14:textId="77777777" w:rsidTr="006D4899">
        <w:trPr>
          <w:trHeight w:val="300"/>
          <w:jc w:val="center"/>
        </w:trPr>
        <w:tc>
          <w:tcPr>
            <w:tcW w:w="3150" w:type="dxa"/>
            <w:noWrap/>
            <w:hideMark/>
          </w:tcPr>
          <w:p w14:paraId="1CD04695" w14:textId="77777777" w:rsidR="00500D31" w:rsidRPr="00CD53B8" w:rsidRDefault="00500D31" w:rsidP="006D4899">
            <w:pPr>
              <w:jc w:val="right"/>
              <w:rPr>
                <w:i/>
                <w:iCs/>
                <w:color w:val="000000"/>
                <w:sz w:val="22"/>
                <w:szCs w:val="22"/>
              </w:rPr>
            </w:pPr>
            <w:r w:rsidRPr="00CD53B8">
              <w:rPr>
                <w:i/>
                <w:iCs/>
                <w:color w:val="000000"/>
                <w:sz w:val="22"/>
                <w:szCs w:val="22"/>
              </w:rPr>
              <w:t>Thrips tabaci</w:t>
            </w:r>
          </w:p>
        </w:tc>
        <w:tc>
          <w:tcPr>
            <w:tcW w:w="1890" w:type="dxa"/>
            <w:noWrap/>
            <w:hideMark/>
          </w:tcPr>
          <w:p w14:paraId="7D309080" w14:textId="77777777" w:rsidR="00500D31" w:rsidRPr="00CD53B8" w:rsidRDefault="00500D31" w:rsidP="006D4899">
            <w:pPr>
              <w:jc w:val="right"/>
              <w:rPr>
                <w:b/>
                <w:color w:val="000000"/>
                <w:sz w:val="22"/>
                <w:szCs w:val="22"/>
              </w:rPr>
            </w:pPr>
            <w:r w:rsidRPr="00CD53B8">
              <w:rPr>
                <w:b/>
                <w:color w:val="000000"/>
                <w:sz w:val="22"/>
                <w:szCs w:val="22"/>
              </w:rPr>
              <w:t>0.016 (0.005)</w:t>
            </w:r>
          </w:p>
        </w:tc>
        <w:tc>
          <w:tcPr>
            <w:tcW w:w="1800" w:type="dxa"/>
            <w:noWrap/>
            <w:hideMark/>
          </w:tcPr>
          <w:p w14:paraId="4B247E8D"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5217D165" w14:textId="77777777" w:rsidR="00500D31" w:rsidRPr="00CD53B8" w:rsidRDefault="00500D31" w:rsidP="006D4899">
            <w:pPr>
              <w:jc w:val="right"/>
              <w:rPr>
                <w:color w:val="000000"/>
                <w:sz w:val="22"/>
                <w:szCs w:val="22"/>
              </w:rPr>
            </w:pPr>
            <w:r w:rsidRPr="00CD53B8">
              <w:rPr>
                <w:color w:val="000000"/>
                <w:sz w:val="22"/>
                <w:szCs w:val="22"/>
              </w:rPr>
              <w:t>3.17</w:t>
            </w:r>
          </w:p>
        </w:tc>
        <w:tc>
          <w:tcPr>
            <w:tcW w:w="1060" w:type="dxa"/>
            <w:noWrap/>
            <w:hideMark/>
          </w:tcPr>
          <w:p w14:paraId="76C8F84A" w14:textId="77777777" w:rsidR="00500D31" w:rsidRPr="00CD53B8" w:rsidRDefault="00500D31" w:rsidP="006D4899">
            <w:pPr>
              <w:jc w:val="right"/>
              <w:rPr>
                <w:b/>
                <w:bCs/>
                <w:color w:val="000000"/>
                <w:sz w:val="22"/>
                <w:szCs w:val="22"/>
              </w:rPr>
            </w:pPr>
            <w:r w:rsidRPr="00CD53B8">
              <w:rPr>
                <w:b/>
                <w:bCs/>
                <w:color w:val="000000"/>
                <w:sz w:val="22"/>
                <w:szCs w:val="22"/>
              </w:rPr>
              <w:t>0.002</w:t>
            </w:r>
          </w:p>
        </w:tc>
      </w:tr>
      <w:tr w:rsidR="00500D31" w:rsidRPr="00CD53B8" w14:paraId="2FF2A252" w14:textId="77777777" w:rsidTr="006D4899">
        <w:trPr>
          <w:trHeight w:val="300"/>
          <w:jc w:val="center"/>
        </w:trPr>
        <w:tc>
          <w:tcPr>
            <w:tcW w:w="3150" w:type="dxa"/>
            <w:noWrap/>
            <w:hideMark/>
          </w:tcPr>
          <w:p w14:paraId="2EA4CD31" w14:textId="77777777" w:rsidR="00500D31" w:rsidRPr="00CD53B8" w:rsidRDefault="00500D31" w:rsidP="006D4899">
            <w:pPr>
              <w:jc w:val="right"/>
              <w:rPr>
                <w:color w:val="000000"/>
                <w:sz w:val="22"/>
                <w:szCs w:val="22"/>
              </w:rPr>
            </w:pPr>
            <w:r w:rsidRPr="00CD53B8">
              <w:rPr>
                <w:color w:val="000000"/>
                <w:sz w:val="22"/>
                <w:szCs w:val="22"/>
              </w:rPr>
              <w:t>N</w:t>
            </w:r>
          </w:p>
        </w:tc>
        <w:tc>
          <w:tcPr>
            <w:tcW w:w="1890" w:type="dxa"/>
            <w:noWrap/>
            <w:hideMark/>
          </w:tcPr>
          <w:p w14:paraId="0360A313" w14:textId="77777777" w:rsidR="00500D31" w:rsidRPr="00CD53B8" w:rsidRDefault="00500D31" w:rsidP="006D4899">
            <w:pPr>
              <w:jc w:val="right"/>
              <w:rPr>
                <w:color w:val="000000"/>
                <w:sz w:val="22"/>
                <w:szCs w:val="22"/>
              </w:rPr>
            </w:pPr>
            <w:r w:rsidRPr="00CD53B8">
              <w:rPr>
                <w:color w:val="000000"/>
                <w:sz w:val="22"/>
                <w:szCs w:val="22"/>
              </w:rPr>
              <w:t>1390</w:t>
            </w:r>
          </w:p>
        </w:tc>
        <w:tc>
          <w:tcPr>
            <w:tcW w:w="1800" w:type="dxa"/>
            <w:noWrap/>
            <w:hideMark/>
          </w:tcPr>
          <w:p w14:paraId="2D5CD450" w14:textId="77777777" w:rsidR="00500D31" w:rsidRPr="00CD53B8" w:rsidRDefault="00500D31" w:rsidP="006D4899">
            <w:pPr>
              <w:jc w:val="right"/>
              <w:rPr>
                <w:color w:val="000000"/>
                <w:sz w:val="22"/>
                <w:szCs w:val="22"/>
              </w:rPr>
            </w:pPr>
            <w:r w:rsidRPr="00CD53B8">
              <w:rPr>
                <w:color w:val="000000"/>
                <w:sz w:val="22"/>
                <w:szCs w:val="22"/>
              </w:rPr>
              <w:t>1090</w:t>
            </w:r>
          </w:p>
        </w:tc>
        <w:tc>
          <w:tcPr>
            <w:tcW w:w="810" w:type="dxa"/>
            <w:noWrap/>
            <w:hideMark/>
          </w:tcPr>
          <w:p w14:paraId="5D49D4AE" w14:textId="77777777" w:rsidR="00500D31" w:rsidRPr="00CD53B8" w:rsidRDefault="00500D31" w:rsidP="006D4899">
            <w:pPr>
              <w:rPr>
                <w:sz w:val="22"/>
                <w:szCs w:val="22"/>
              </w:rPr>
            </w:pPr>
          </w:p>
        </w:tc>
        <w:tc>
          <w:tcPr>
            <w:tcW w:w="1060" w:type="dxa"/>
            <w:noWrap/>
            <w:hideMark/>
          </w:tcPr>
          <w:p w14:paraId="74710C52" w14:textId="77777777" w:rsidR="00500D31" w:rsidRPr="00CD53B8" w:rsidRDefault="00500D31" w:rsidP="006D4899">
            <w:pPr>
              <w:rPr>
                <w:sz w:val="22"/>
                <w:szCs w:val="22"/>
              </w:rPr>
            </w:pPr>
          </w:p>
        </w:tc>
      </w:tr>
      <w:tr w:rsidR="00500D31" w:rsidRPr="00CD53B8" w14:paraId="282D5C4C" w14:textId="77777777" w:rsidTr="006D4899">
        <w:trPr>
          <w:trHeight w:val="300"/>
          <w:jc w:val="center"/>
        </w:trPr>
        <w:tc>
          <w:tcPr>
            <w:tcW w:w="3150" w:type="dxa"/>
            <w:tcBorders>
              <w:bottom w:val="single" w:sz="4" w:space="0" w:color="000000"/>
            </w:tcBorders>
            <w:noWrap/>
          </w:tcPr>
          <w:p w14:paraId="0A49F970" w14:textId="77777777" w:rsidR="00500D31" w:rsidRPr="00CD53B8" w:rsidRDefault="00500D31" w:rsidP="006D4899">
            <w:pPr>
              <w:jc w:val="right"/>
              <w:rPr>
                <w:color w:val="000000"/>
                <w:sz w:val="22"/>
                <w:szCs w:val="22"/>
              </w:rPr>
            </w:pPr>
            <w:r w:rsidRPr="00CD53B8">
              <w:rPr>
                <w:color w:val="000000"/>
                <w:sz w:val="22"/>
                <w:szCs w:val="22"/>
              </w:rPr>
              <w:t>df</w:t>
            </w:r>
          </w:p>
        </w:tc>
        <w:tc>
          <w:tcPr>
            <w:tcW w:w="1890" w:type="dxa"/>
            <w:tcBorders>
              <w:bottom w:val="single" w:sz="4" w:space="0" w:color="000000"/>
            </w:tcBorders>
            <w:noWrap/>
          </w:tcPr>
          <w:p w14:paraId="52F2E267" w14:textId="77777777" w:rsidR="00500D31" w:rsidRPr="00CD53B8" w:rsidRDefault="00500D31" w:rsidP="006D4899">
            <w:pPr>
              <w:jc w:val="right"/>
              <w:rPr>
                <w:color w:val="000000"/>
                <w:sz w:val="22"/>
                <w:szCs w:val="22"/>
              </w:rPr>
            </w:pPr>
            <w:r w:rsidRPr="00CD53B8">
              <w:rPr>
                <w:color w:val="000000"/>
                <w:sz w:val="22"/>
                <w:szCs w:val="22"/>
              </w:rPr>
              <w:t>1, 2,417</w:t>
            </w:r>
          </w:p>
        </w:tc>
        <w:tc>
          <w:tcPr>
            <w:tcW w:w="1800" w:type="dxa"/>
            <w:tcBorders>
              <w:bottom w:val="single" w:sz="4" w:space="0" w:color="000000"/>
            </w:tcBorders>
            <w:noWrap/>
          </w:tcPr>
          <w:p w14:paraId="4AE46368" w14:textId="77777777" w:rsidR="00500D31" w:rsidRPr="00CD53B8" w:rsidRDefault="00500D31" w:rsidP="006D4899">
            <w:pPr>
              <w:jc w:val="right"/>
              <w:rPr>
                <w:color w:val="000000"/>
                <w:sz w:val="22"/>
                <w:szCs w:val="22"/>
              </w:rPr>
            </w:pPr>
          </w:p>
        </w:tc>
        <w:tc>
          <w:tcPr>
            <w:tcW w:w="810" w:type="dxa"/>
            <w:tcBorders>
              <w:bottom w:val="single" w:sz="4" w:space="0" w:color="000000"/>
            </w:tcBorders>
            <w:noWrap/>
          </w:tcPr>
          <w:p w14:paraId="36C66C64" w14:textId="77777777" w:rsidR="00500D31" w:rsidRPr="00CD53B8" w:rsidRDefault="00500D31" w:rsidP="006D4899">
            <w:pPr>
              <w:rPr>
                <w:sz w:val="22"/>
                <w:szCs w:val="22"/>
              </w:rPr>
            </w:pPr>
          </w:p>
        </w:tc>
        <w:tc>
          <w:tcPr>
            <w:tcW w:w="1060" w:type="dxa"/>
            <w:tcBorders>
              <w:bottom w:val="single" w:sz="4" w:space="0" w:color="000000"/>
            </w:tcBorders>
            <w:noWrap/>
          </w:tcPr>
          <w:p w14:paraId="75390979" w14:textId="77777777" w:rsidR="00500D31" w:rsidRPr="00CD53B8" w:rsidRDefault="00500D31" w:rsidP="006D4899">
            <w:pPr>
              <w:rPr>
                <w:sz w:val="22"/>
                <w:szCs w:val="22"/>
              </w:rPr>
            </w:pPr>
          </w:p>
        </w:tc>
      </w:tr>
    </w:tbl>
    <w:p w14:paraId="6F3A9477" w14:textId="77777777" w:rsidR="00500D31" w:rsidRPr="00CD53B8" w:rsidRDefault="00500D31" w:rsidP="00500D31">
      <w:r w:rsidRPr="00CD53B8">
        <w:t>N = total number of traps deployed each month in both years. Data analyzed with a t-test (</w:t>
      </w:r>
      <w:r w:rsidRPr="00CD53B8">
        <w:rPr>
          <w:i/>
        </w:rPr>
        <w:t xml:space="preserve">P ≤ </w:t>
      </w:r>
      <w:r w:rsidRPr="00CD53B8">
        <w:t xml:space="preserve">0.05). </w:t>
      </w:r>
      <w:r w:rsidRPr="00CD53B8">
        <w:rPr>
          <w:b/>
        </w:rPr>
        <w:t>Bold</w:t>
      </w:r>
      <w:r w:rsidRPr="00CD53B8">
        <w:t xml:space="preserve"> values indicate significant statistical differences.</w:t>
      </w:r>
    </w:p>
    <w:p w14:paraId="08C6ADEF" w14:textId="77777777" w:rsidR="00500D31" w:rsidRPr="00CD53B8" w:rsidRDefault="00500D31" w:rsidP="00500D31">
      <w:pPr>
        <w:sectPr w:rsidR="00500D31" w:rsidRPr="00CD53B8" w:rsidSect="00BC008F">
          <w:type w:val="nextPage"/>
          <w:pgSz w:w="12240" w:h="15840" w:code="1"/>
          <w:pgMar w:top="1440" w:right="1440" w:bottom="1440" w:left="1440" w:header="720" w:footer="720" w:gutter="0"/>
          <w:cols w:space="720"/>
          <w:docGrid w:linePitch="360"/>
        </w:sectPr>
      </w:pPr>
    </w:p>
    <w:p w14:paraId="55E72F0C" w14:textId="27D88486" w:rsidR="00500D31" w:rsidRPr="00CD53B8" w:rsidRDefault="00500D31" w:rsidP="00500D31">
      <w:bookmarkStart w:id="85" w:name="Table33"/>
      <w:r w:rsidRPr="00CD53B8">
        <w:lastRenderedPageBreak/>
        <w:t xml:space="preserve">Table 3-3. Monthly means (SE) of Thysanoptera and Hemiptera collected on yellow and blue traps hung in north central Florida olive </w:t>
      </w:r>
      <w:r w:rsidR="00647E73" w:rsidRPr="00CD53B8">
        <w:tab/>
      </w:r>
      <w:r w:rsidRPr="00CD53B8">
        <w:t>orchards in 2017 and 2018.</w:t>
      </w:r>
      <w:bookmarkEnd w:id="85"/>
    </w:p>
    <w:tbl>
      <w:tblPr>
        <w:tblStyle w:val="TableGrid"/>
        <w:tblpPr w:leftFromText="187" w:rightFromText="187" w:vertAnchor="text" w:horzAnchor="margin" w:tblpXSpec="center" w:tblpY="1"/>
        <w:tblOverlap w:val="never"/>
        <w:tblW w:w="573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3"/>
        <w:gridCol w:w="1168"/>
        <w:gridCol w:w="1171"/>
        <w:gridCol w:w="1081"/>
        <w:gridCol w:w="1167"/>
        <w:gridCol w:w="1081"/>
        <w:gridCol w:w="1081"/>
        <w:gridCol w:w="1081"/>
        <w:gridCol w:w="1081"/>
        <w:gridCol w:w="1167"/>
        <w:gridCol w:w="1170"/>
        <w:gridCol w:w="811"/>
        <w:gridCol w:w="900"/>
      </w:tblGrid>
      <w:tr w:rsidR="00500D31" w:rsidRPr="00CD53B8" w14:paraId="4D8987F7" w14:textId="77777777" w:rsidTr="006D4899">
        <w:trPr>
          <w:trHeight w:val="300"/>
        </w:trPr>
        <w:tc>
          <w:tcPr>
            <w:tcW w:w="5000" w:type="pct"/>
            <w:gridSpan w:val="13"/>
            <w:tcBorders>
              <w:top w:val="single" w:sz="4" w:space="0" w:color="000000"/>
            </w:tcBorders>
            <w:noWrap/>
            <w:vAlign w:val="center"/>
            <w:hideMark/>
          </w:tcPr>
          <w:p w14:paraId="2104BB13" w14:textId="77777777" w:rsidR="00500D31" w:rsidRPr="00CD53B8" w:rsidRDefault="00500D31" w:rsidP="006D4899">
            <w:pPr>
              <w:jc w:val="center"/>
              <w:rPr>
                <w:b/>
                <w:sz w:val="20"/>
                <w:szCs w:val="20"/>
              </w:rPr>
            </w:pPr>
            <w:r w:rsidRPr="00CD53B8">
              <w:rPr>
                <w:sz w:val="20"/>
                <w:szCs w:val="20"/>
              </w:rPr>
              <w:t>Mean (SE)/Trap day</w:t>
            </w:r>
          </w:p>
        </w:tc>
      </w:tr>
      <w:tr w:rsidR="00500D31" w:rsidRPr="00CD53B8" w14:paraId="23050D5A" w14:textId="77777777" w:rsidTr="006D4899">
        <w:trPr>
          <w:trHeight w:val="300"/>
        </w:trPr>
        <w:tc>
          <w:tcPr>
            <w:tcW w:w="637" w:type="pct"/>
            <w:tcBorders>
              <w:bottom w:val="single" w:sz="4" w:space="0" w:color="000000"/>
            </w:tcBorders>
            <w:noWrap/>
            <w:vAlign w:val="center"/>
            <w:hideMark/>
          </w:tcPr>
          <w:p w14:paraId="3031F42F" w14:textId="77777777" w:rsidR="00500D31" w:rsidRPr="00CD53B8" w:rsidRDefault="00500D31" w:rsidP="006D4899">
            <w:pPr>
              <w:jc w:val="center"/>
              <w:rPr>
                <w:color w:val="000000"/>
                <w:sz w:val="20"/>
                <w:szCs w:val="20"/>
              </w:rPr>
            </w:pPr>
            <w:r w:rsidRPr="00CD53B8">
              <w:rPr>
                <w:color w:val="000000"/>
                <w:sz w:val="20"/>
                <w:szCs w:val="20"/>
              </w:rPr>
              <w:t>Group</w:t>
            </w:r>
          </w:p>
        </w:tc>
        <w:tc>
          <w:tcPr>
            <w:tcW w:w="393" w:type="pct"/>
            <w:tcBorders>
              <w:top w:val="single" w:sz="4" w:space="0" w:color="000000"/>
              <w:bottom w:val="single" w:sz="4" w:space="0" w:color="000000"/>
            </w:tcBorders>
            <w:noWrap/>
            <w:vAlign w:val="center"/>
            <w:hideMark/>
          </w:tcPr>
          <w:p w14:paraId="077186AB" w14:textId="77777777" w:rsidR="00500D31" w:rsidRPr="00CD53B8" w:rsidRDefault="00500D31" w:rsidP="006D4899">
            <w:pPr>
              <w:jc w:val="center"/>
              <w:rPr>
                <w:color w:val="000000"/>
                <w:sz w:val="20"/>
                <w:szCs w:val="20"/>
              </w:rPr>
            </w:pPr>
            <w:r w:rsidRPr="00CD53B8">
              <w:rPr>
                <w:color w:val="000000"/>
                <w:sz w:val="20"/>
                <w:szCs w:val="20"/>
              </w:rPr>
              <w:t>Feb</w:t>
            </w:r>
          </w:p>
        </w:tc>
        <w:tc>
          <w:tcPr>
            <w:tcW w:w="394" w:type="pct"/>
            <w:tcBorders>
              <w:top w:val="single" w:sz="4" w:space="0" w:color="000000"/>
              <w:bottom w:val="single" w:sz="4" w:space="0" w:color="000000"/>
            </w:tcBorders>
            <w:noWrap/>
            <w:vAlign w:val="center"/>
            <w:hideMark/>
          </w:tcPr>
          <w:p w14:paraId="29480E90" w14:textId="77777777" w:rsidR="00500D31" w:rsidRPr="00CD53B8" w:rsidRDefault="00500D31" w:rsidP="006D4899">
            <w:pPr>
              <w:jc w:val="center"/>
              <w:rPr>
                <w:color w:val="000000"/>
                <w:sz w:val="20"/>
                <w:szCs w:val="20"/>
              </w:rPr>
            </w:pPr>
            <w:r w:rsidRPr="00CD53B8">
              <w:rPr>
                <w:color w:val="000000"/>
                <w:sz w:val="20"/>
                <w:szCs w:val="20"/>
              </w:rPr>
              <w:t>Mar</w:t>
            </w:r>
          </w:p>
        </w:tc>
        <w:tc>
          <w:tcPr>
            <w:tcW w:w="364" w:type="pct"/>
            <w:tcBorders>
              <w:top w:val="single" w:sz="4" w:space="0" w:color="000000"/>
              <w:bottom w:val="single" w:sz="4" w:space="0" w:color="000000"/>
            </w:tcBorders>
            <w:noWrap/>
            <w:vAlign w:val="center"/>
            <w:hideMark/>
          </w:tcPr>
          <w:p w14:paraId="4C6365E1" w14:textId="77777777" w:rsidR="00500D31" w:rsidRPr="00CD53B8" w:rsidRDefault="00500D31" w:rsidP="006D4899">
            <w:pPr>
              <w:jc w:val="center"/>
              <w:rPr>
                <w:color w:val="000000"/>
                <w:sz w:val="20"/>
                <w:szCs w:val="20"/>
              </w:rPr>
            </w:pPr>
            <w:r w:rsidRPr="00CD53B8">
              <w:rPr>
                <w:color w:val="000000"/>
                <w:sz w:val="20"/>
                <w:szCs w:val="20"/>
              </w:rPr>
              <w:t>Apr</w:t>
            </w:r>
          </w:p>
        </w:tc>
        <w:tc>
          <w:tcPr>
            <w:tcW w:w="393" w:type="pct"/>
            <w:tcBorders>
              <w:top w:val="single" w:sz="4" w:space="0" w:color="000000"/>
              <w:bottom w:val="single" w:sz="4" w:space="0" w:color="000000"/>
            </w:tcBorders>
            <w:noWrap/>
            <w:vAlign w:val="center"/>
            <w:hideMark/>
          </w:tcPr>
          <w:p w14:paraId="1C485217" w14:textId="77777777" w:rsidR="00500D31" w:rsidRPr="00CD53B8" w:rsidRDefault="00500D31" w:rsidP="006D4899">
            <w:pPr>
              <w:jc w:val="center"/>
              <w:rPr>
                <w:color w:val="000000"/>
                <w:sz w:val="20"/>
                <w:szCs w:val="20"/>
              </w:rPr>
            </w:pPr>
            <w:r w:rsidRPr="00CD53B8">
              <w:rPr>
                <w:color w:val="000000"/>
                <w:sz w:val="20"/>
                <w:szCs w:val="20"/>
              </w:rPr>
              <w:t>May</w:t>
            </w:r>
          </w:p>
        </w:tc>
        <w:tc>
          <w:tcPr>
            <w:tcW w:w="364" w:type="pct"/>
            <w:tcBorders>
              <w:top w:val="single" w:sz="4" w:space="0" w:color="000000"/>
              <w:bottom w:val="single" w:sz="4" w:space="0" w:color="000000"/>
            </w:tcBorders>
            <w:noWrap/>
            <w:vAlign w:val="center"/>
            <w:hideMark/>
          </w:tcPr>
          <w:p w14:paraId="1D81FEAB" w14:textId="77777777" w:rsidR="00500D31" w:rsidRPr="00CD53B8" w:rsidRDefault="00500D31" w:rsidP="006D4899">
            <w:pPr>
              <w:jc w:val="center"/>
              <w:rPr>
                <w:color w:val="000000"/>
                <w:sz w:val="20"/>
                <w:szCs w:val="20"/>
              </w:rPr>
            </w:pPr>
            <w:r w:rsidRPr="00CD53B8">
              <w:rPr>
                <w:color w:val="000000"/>
                <w:sz w:val="20"/>
                <w:szCs w:val="20"/>
              </w:rPr>
              <w:t>Jun</w:t>
            </w:r>
          </w:p>
        </w:tc>
        <w:tc>
          <w:tcPr>
            <w:tcW w:w="364" w:type="pct"/>
            <w:tcBorders>
              <w:top w:val="single" w:sz="4" w:space="0" w:color="000000"/>
              <w:bottom w:val="single" w:sz="4" w:space="0" w:color="000000"/>
            </w:tcBorders>
            <w:noWrap/>
            <w:vAlign w:val="center"/>
            <w:hideMark/>
          </w:tcPr>
          <w:p w14:paraId="1F13B672" w14:textId="77777777" w:rsidR="00500D31" w:rsidRPr="00CD53B8" w:rsidRDefault="00500D31" w:rsidP="006D4899">
            <w:pPr>
              <w:jc w:val="center"/>
              <w:rPr>
                <w:color w:val="000000"/>
                <w:sz w:val="20"/>
                <w:szCs w:val="20"/>
              </w:rPr>
            </w:pPr>
            <w:r w:rsidRPr="00CD53B8">
              <w:rPr>
                <w:color w:val="000000"/>
                <w:sz w:val="20"/>
                <w:szCs w:val="20"/>
              </w:rPr>
              <w:t>Jul</w:t>
            </w:r>
          </w:p>
        </w:tc>
        <w:tc>
          <w:tcPr>
            <w:tcW w:w="364" w:type="pct"/>
            <w:tcBorders>
              <w:top w:val="single" w:sz="4" w:space="0" w:color="000000"/>
              <w:bottom w:val="single" w:sz="4" w:space="0" w:color="000000"/>
            </w:tcBorders>
            <w:noWrap/>
            <w:vAlign w:val="center"/>
            <w:hideMark/>
          </w:tcPr>
          <w:p w14:paraId="524B0276" w14:textId="77777777" w:rsidR="00500D31" w:rsidRPr="00CD53B8" w:rsidRDefault="00500D31" w:rsidP="006D4899">
            <w:pPr>
              <w:jc w:val="center"/>
              <w:rPr>
                <w:color w:val="000000"/>
                <w:sz w:val="20"/>
                <w:szCs w:val="20"/>
              </w:rPr>
            </w:pPr>
            <w:r w:rsidRPr="00CD53B8">
              <w:rPr>
                <w:color w:val="000000"/>
                <w:sz w:val="20"/>
                <w:szCs w:val="20"/>
              </w:rPr>
              <w:t>Aug</w:t>
            </w:r>
          </w:p>
        </w:tc>
        <w:tc>
          <w:tcPr>
            <w:tcW w:w="364" w:type="pct"/>
            <w:tcBorders>
              <w:top w:val="single" w:sz="4" w:space="0" w:color="000000"/>
              <w:bottom w:val="single" w:sz="4" w:space="0" w:color="000000"/>
            </w:tcBorders>
            <w:noWrap/>
            <w:vAlign w:val="center"/>
            <w:hideMark/>
          </w:tcPr>
          <w:p w14:paraId="22AA5AE9" w14:textId="77777777" w:rsidR="00500D31" w:rsidRPr="00CD53B8" w:rsidRDefault="00500D31" w:rsidP="006D4899">
            <w:pPr>
              <w:jc w:val="center"/>
              <w:rPr>
                <w:color w:val="000000"/>
                <w:sz w:val="20"/>
                <w:szCs w:val="20"/>
              </w:rPr>
            </w:pPr>
            <w:r w:rsidRPr="00CD53B8">
              <w:rPr>
                <w:color w:val="000000"/>
                <w:sz w:val="20"/>
                <w:szCs w:val="20"/>
              </w:rPr>
              <w:t>Sept</w:t>
            </w:r>
          </w:p>
        </w:tc>
        <w:tc>
          <w:tcPr>
            <w:tcW w:w="393" w:type="pct"/>
            <w:tcBorders>
              <w:top w:val="single" w:sz="4" w:space="0" w:color="000000"/>
              <w:bottom w:val="single" w:sz="4" w:space="0" w:color="000000"/>
            </w:tcBorders>
            <w:noWrap/>
            <w:vAlign w:val="center"/>
            <w:hideMark/>
          </w:tcPr>
          <w:p w14:paraId="7C6E61A6" w14:textId="77777777" w:rsidR="00500D31" w:rsidRPr="00CD53B8" w:rsidRDefault="00500D31" w:rsidP="006D4899">
            <w:pPr>
              <w:jc w:val="center"/>
              <w:rPr>
                <w:color w:val="000000"/>
                <w:sz w:val="20"/>
                <w:szCs w:val="20"/>
              </w:rPr>
            </w:pPr>
            <w:r w:rsidRPr="00CD53B8">
              <w:rPr>
                <w:color w:val="000000"/>
                <w:sz w:val="20"/>
                <w:szCs w:val="20"/>
              </w:rPr>
              <w:t>Oct</w:t>
            </w:r>
          </w:p>
        </w:tc>
        <w:tc>
          <w:tcPr>
            <w:tcW w:w="394" w:type="pct"/>
            <w:tcBorders>
              <w:top w:val="single" w:sz="4" w:space="0" w:color="000000"/>
              <w:bottom w:val="single" w:sz="4" w:space="0" w:color="000000"/>
            </w:tcBorders>
            <w:noWrap/>
            <w:vAlign w:val="center"/>
            <w:hideMark/>
          </w:tcPr>
          <w:p w14:paraId="31A528AC" w14:textId="77777777" w:rsidR="00500D31" w:rsidRPr="00CD53B8" w:rsidRDefault="00500D31" w:rsidP="006D4899">
            <w:pPr>
              <w:jc w:val="center"/>
              <w:rPr>
                <w:color w:val="000000"/>
                <w:sz w:val="20"/>
                <w:szCs w:val="20"/>
              </w:rPr>
            </w:pPr>
            <w:r w:rsidRPr="00CD53B8">
              <w:rPr>
                <w:color w:val="000000"/>
                <w:sz w:val="20"/>
                <w:szCs w:val="20"/>
              </w:rPr>
              <w:t>Nov</w:t>
            </w:r>
          </w:p>
        </w:tc>
        <w:tc>
          <w:tcPr>
            <w:tcW w:w="273" w:type="pct"/>
            <w:tcBorders>
              <w:bottom w:val="single" w:sz="4" w:space="0" w:color="000000"/>
            </w:tcBorders>
            <w:noWrap/>
            <w:vAlign w:val="center"/>
            <w:hideMark/>
          </w:tcPr>
          <w:p w14:paraId="281622A1" w14:textId="77777777" w:rsidR="00500D31" w:rsidRPr="00CD53B8" w:rsidRDefault="00500D31" w:rsidP="006D4899">
            <w:pPr>
              <w:jc w:val="center"/>
              <w:rPr>
                <w:color w:val="000000"/>
                <w:sz w:val="20"/>
                <w:szCs w:val="20"/>
              </w:rPr>
            </w:pPr>
            <w:r w:rsidRPr="00CD53B8">
              <w:rPr>
                <w:color w:val="000000"/>
                <w:sz w:val="20"/>
                <w:szCs w:val="20"/>
              </w:rPr>
              <w:t>F</w:t>
            </w:r>
          </w:p>
        </w:tc>
        <w:tc>
          <w:tcPr>
            <w:tcW w:w="303" w:type="pct"/>
            <w:tcBorders>
              <w:bottom w:val="single" w:sz="4" w:space="0" w:color="000000"/>
            </w:tcBorders>
            <w:noWrap/>
            <w:vAlign w:val="center"/>
            <w:hideMark/>
          </w:tcPr>
          <w:p w14:paraId="743B53A6" w14:textId="77777777" w:rsidR="00500D31" w:rsidRPr="00CD53B8" w:rsidRDefault="00500D31" w:rsidP="006D4899">
            <w:pPr>
              <w:jc w:val="center"/>
              <w:rPr>
                <w:i/>
                <w:iCs/>
                <w:color w:val="000000"/>
                <w:sz w:val="20"/>
                <w:szCs w:val="20"/>
              </w:rPr>
            </w:pPr>
            <w:r w:rsidRPr="00CD53B8">
              <w:rPr>
                <w:i/>
                <w:iCs/>
                <w:color w:val="000000"/>
                <w:sz w:val="20"/>
                <w:szCs w:val="20"/>
              </w:rPr>
              <w:t>P</w:t>
            </w:r>
          </w:p>
        </w:tc>
      </w:tr>
      <w:tr w:rsidR="00500D31" w:rsidRPr="00CD53B8" w14:paraId="3AB532E9" w14:textId="77777777" w:rsidTr="006D4899">
        <w:trPr>
          <w:trHeight w:val="300"/>
        </w:trPr>
        <w:tc>
          <w:tcPr>
            <w:tcW w:w="637" w:type="pct"/>
            <w:noWrap/>
            <w:hideMark/>
          </w:tcPr>
          <w:p w14:paraId="13DE0DE4" w14:textId="77777777" w:rsidR="00500D31" w:rsidRPr="00CD53B8" w:rsidRDefault="00500D31" w:rsidP="006D4899">
            <w:pPr>
              <w:rPr>
                <w:color w:val="000000"/>
                <w:sz w:val="20"/>
                <w:szCs w:val="20"/>
              </w:rPr>
            </w:pPr>
            <w:r w:rsidRPr="00CD53B8">
              <w:rPr>
                <w:color w:val="000000"/>
                <w:sz w:val="20"/>
                <w:szCs w:val="20"/>
              </w:rPr>
              <w:t>Thysanoptera</w:t>
            </w:r>
          </w:p>
        </w:tc>
        <w:tc>
          <w:tcPr>
            <w:tcW w:w="393" w:type="pct"/>
            <w:noWrap/>
            <w:hideMark/>
          </w:tcPr>
          <w:p w14:paraId="48C78F49" w14:textId="77777777" w:rsidR="00500D31" w:rsidRPr="00CD53B8" w:rsidRDefault="00500D31" w:rsidP="006D4899">
            <w:pPr>
              <w:rPr>
                <w:color w:val="000000"/>
                <w:sz w:val="20"/>
                <w:szCs w:val="20"/>
              </w:rPr>
            </w:pPr>
            <w:r w:rsidRPr="00CD53B8">
              <w:rPr>
                <w:color w:val="000000"/>
                <w:sz w:val="20"/>
                <w:szCs w:val="20"/>
              </w:rPr>
              <w:t>29.429 (7.128) cd</w:t>
            </w:r>
          </w:p>
        </w:tc>
        <w:tc>
          <w:tcPr>
            <w:tcW w:w="394" w:type="pct"/>
            <w:noWrap/>
            <w:hideMark/>
          </w:tcPr>
          <w:p w14:paraId="2AD0CAD9" w14:textId="77777777" w:rsidR="00500D31" w:rsidRPr="00CD53B8" w:rsidRDefault="00500D31" w:rsidP="006D4899">
            <w:pPr>
              <w:rPr>
                <w:color w:val="000000"/>
                <w:sz w:val="20"/>
                <w:szCs w:val="20"/>
              </w:rPr>
            </w:pPr>
            <w:r w:rsidRPr="00CD53B8">
              <w:rPr>
                <w:color w:val="000000"/>
                <w:sz w:val="20"/>
                <w:szCs w:val="20"/>
              </w:rPr>
              <w:t>196.165 (19.893) b</w:t>
            </w:r>
          </w:p>
        </w:tc>
        <w:tc>
          <w:tcPr>
            <w:tcW w:w="364" w:type="pct"/>
            <w:noWrap/>
            <w:hideMark/>
          </w:tcPr>
          <w:p w14:paraId="2702ACD1" w14:textId="77777777" w:rsidR="00500D31" w:rsidRPr="00CD53B8" w:rsidRDefault="00500D31" w:rsidP="006D4899">
            <w:pPr>
              <w:rPr>
                <w:b/>
                <w:color w:val="000000"/>
                <w:sz w:val="20"/>
                <w:szCs w:val="20"/>
              </w:rPr>
            </w:pPr>
            <w:r w:rsidRPr="00CD53B8">
              <w:rPr>
                <w:b/>
                <w:color w:val="000000"/>
                <w:sz w:val="20"/>
                <w:szCs w:val="20"/>
              </w:rPr>
              <w:t>216.131 (14.593) a</w:t>
            </w:r>
          </w:p>
        </w:tc>
        <w:tc>
          <w:tcPr>
            <w:tcW w:w="393" w:type="pct"/>
            <w:noWrap/>
            <w:hideMark/>
          </w:tcPr>
          <w:p w14:paraId="2CAC9A6E" w14:textId="77777777" w:rsidR="00500D31" w:rsidRPr="00CD53B8" w:rsidRDefault="00500D31" w:rsidP="006D4899">
            <w:pPr>
              <w:rPr>
                <w:color w:val="000000"/>
                <w:sz w:val="20"/>
                <w:szCs w:val="20"/>
              </w:rPr>
            </w:pPr>
            <w:r w:rsidRPr="00CD53B8">
              <w:rPr>
                <w:color w:val="000000"/>
                <w:sz w:val="20"/>
                <w:szCs w:val="20"/>
              </w:rPr>
              <w:t>46.783 (4.854) c</w:t>
            </w:r>
          </w:p>
        </w:tc>
        <w:tc>
          <w:tcPr>
            <w:tcW w:w="364" w:type="pct"/>
            <w:noWrap/>
            <w:hideMark/>
          </w:tcPr>
          <w:p w14:paraId="74AD32E4" w14:textId="77777777" w:rsidR="00500D31" w:rsidRPr="00CD53B8" w:rsidRDefault="00500D31" w:rsidP="006D4899">
            <w:pPr>
              <w:rPr>
                <w:color w:val="000000"/>
                <w:sz w:val="20"/>
                <w:szCs w:val="20"/>
              </w:rPr>
            </w:pPr>
            <w:r w:rsidRPr="00CD53B8">
              <w:rPr>
                <w:color w:val="000000"/>
                <w:sz w:val="20"/>
                <w:szCs w:val="20"/>
              </w:rPr>
              <w:t>23.732 (2.193) d</w:t>
            </w:r>
          </w:p>
        </w:tc>
        <w:tc>
          <w:tcPr>
            <w:tcW w:w="364" w:type="pct"/>
            <w:noWrap/>
            <w:hideMark/>
          </w:tcPr>
          <w:p w14:paraId="3386593A" w14:textId="77777777" w:rsidR="00500D31" w:rsidRPr="00CD53B8" w:rsidRDefault="00500D31" w:rsidP="006D4899">
            <w:pPr>
              <w:rPr>
                <w:color w:val="000000"/>
                <w:sz w:val="20"/>
                <w:szCs w:val="20"/>
              </w:rPr>
            </w:pPr>
            <w:r w:rsidRPr="00CD53B8">
              <w:rPr>
                <w:color w:val="000000"/>
                <w:sz w:val="20"/>
                <w:szCs w:val="20"/>
              </w:rPr>
              <w:t>11.364 (1.691) ef</w:t>
            </w:r>
          </w:p>
        </w:tc>
        <w:tc>
          <w:tcPr>
            <w:tcW w:w="364" w:type="pct"/>
            <w:noWrap/>
            <w:hideMark/>
          </w:tcPr>
          <w:p w14:paraId="4419DE69" w14:textId="77777777" w:rsidR="00500D31" w:rsidRPr="00CD53B8" w:rsidRDefault="00500D31" w:rsidP="006D4899">
            <w:pPr>
              <w:rPr>
                <w:color w:val="000000"/>
                <w:sz w:val="20"/>
                <w:szCs w:val="20"/>
              </w:rPr>
            </w:pPr>
            <w:r w:rsidRPr="00CD53B8">
              <w:rPr>
                <w:color w:val="000000"/>
                <w:sz w:val="20"/>
                <w:szCs w:val="20"/>
              </w:rPr>
              <w:t>4.827 (0.662) f</w:t>
            </w:r>
          </w:p>
        </w:tc>
        <w:tc>
          <w:tcPr>
            <w:tcW w:w="364" w:type="pct"/>
            <w:noWrap/>
            <w:hideMark/>
          </w:tcPr>
          <w:p w14:paraId="2F7641E7" w14:textId="77777777" w:rsidR="00500D31" w:rsidRPr="00CD53B8" w:rsidRDefault="00500D31" w:rsidP="006D4899">
            <w:pPr>
              <w:rPr>
                <w:color w:val="000000"/>
                <w:sz w:val="20"/>
                <w:szCs w:val="20"/>
              </w:rPr>
            </w:pPr>
            <w:r w:rsidRPr="00CD53B8">
              <w:rPr>
                <w:color w:val="000000"/>
                <w:sz w:val="20"/>
                <w:szCs w:val="20"/>
              </w:rPr>
              <w:t>3.873 (0.594) f</w:t>
            </w:r>
          </w:p>
        </w:tc>
        <w:tc>
          <w:tcPr>
            <w:tcW w:w="393" w:type="pct"/>
            <w:noWrap/>
            <w:hideMark/>
          </w:tcPr>
          <w:p w14:paraId="66CB1A00" w14:textId="77777777" w:rsidR="00500D31" w:rsidRPr="00CD53B8" w:rsidRDefault="00500D31" w:rsidP="006D4899">
            <w:pPr>
              <w:rPr>
                <w:color w:val="000000"/>
                <w:sz w:val="20"/>
                <w:szCs w:val="20"/>
              </w:rPr>
            </w:pPr>
            <w:r w:rsidRPr="00CD53B8">
              <w:rPr>
                <w:color w:val="000000"/>
                <w:sz w:val="20"/>
                <w:szCs w:val="20"/>
              </w:rPr>
              <w:t>16.417 (1.674) de</w:t>
            </w:r>
          </w:p>
        </w:tc>
        <w:tc>
          <w:tcPr>
            <w:tcW w:w="394" w:type="pct"/>
            <w:noWrap/>
            <w:hideMark/>
          </w:tcPr>
          <w:p w14:paraId="18B15F19" w14:textId="77777777" w:rsidR="00500D31" w:rsidRPr="00CD53B8" w:rsidRDefault="00500D31" w:rsidP="006D4899">
            <w:pPr>
              <w:rPr>
                <w:color w:val="000000"/>
                <w:sz w:val="20"/>
                <w:szCs w:val="20"/>
              </w:rPr>
            </w:pPr>
            <w:r w:rsidRPr="00CD53B8">
              <w:rPr>
                <w:color w:val="000000"/>
                <w:sz w:val="20"/>
                <w:szCs w:val="20"/>
              </w:rPr>
              <w:t xml:space="preserve">5.100 (0.507) f </w:t>
            </w:r>
          </w:p>
        </w:tc>
        <w:tc>
          <w:tcPr>
            <w:tcW w:w="273" w:type="pct"/>
            <w:noWrap/>
            <w:hideMark/>
          </w:tcPr>
          <w:p w14:paraId="679A078A" w14:textId="77777777" w:rsidR="00500D31" w:rsidRPr="00CD53B8" w:rsidRDefault="00500D31" w:rsidP="006D4899">
            <w:pPr>
              <w:jc w:val="right"/>
              <w:rPr>
                <w:color w:val="000000"/>
                <w:sz w:val="20"/>
                <w:szCs w:val="20"/>
              </w:rPr>
            </w:pPr>
            <w:r w:rsidRPr="00CD53B8">
              <w:rPr>
                <w:color w:val="000000"/>
                <w:sz w:val="20"/>
                <w:szCs w:val="20"/>
              </w:rPr>
              <w:t>141.83</w:t>
            </w:r>
          </w:p>
        </w:tc>
        <w:tc>
          <w:tcPr>
            <w:tcW w:w="303" w:type="pct"/>
            <w:noWrap/>
            <w:hideMark/>
          </w:tcPr>
          <w:p w14:paraId="1B202196"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7AD718DF" w14:textId="77777777" w:rsidTr="006D4899">
        <w:trPr>
          <w:trHeight w:val="300"/>
        </w:trPr>
        <w:tc>
          <w:tcPr>
            <w:tcW w:w="637" w:type="pct"/>
            <w:noWrap/>
            <w:hideMark/>
          </w:tcPr>
          <w:p w14:paraId="546EF00E" w14:textId="77777777" w:rsidR="00500D31" w:rsidRPr="00CD53B8" w:rsidRDefault="00500D31" w:rsidP="006D4899">
            <w:pPr>
              <w:jc w:val="center"/>
              <w:rPr>
                <w:color w:val="000000"/>
                <w:sz w:val="20"/>
                <w:szCs w:val="20"/>
              </w:rPr>
            </w:pPr>
            <w:r w:rsidRPr="00CD53B8">
              <w:rPr>
                <w:color w:val="000000"/>
                <w:sz w:val="20"/>
                <w:szCs w:val="20"/>
              </w:rPr>
              <w:t>Phaleothripidae</w:t>
            </w:r>
          </w:p>
        </w:tc>
        <w:tc>
          <w:tcPr>
            <w:tcW w:w="393" w:type="pct"/>
            <w:noWrap/>
            <w:hideMark/>
          </w:tcPr>
          <w:p w14:paraId="3EFC3A01" w14:textId="77777777" w:rsidR="00500D31" w:rsidRPr="00CD53B8" w:rsidRDefault="00500D31" w:rsidP="006D4899">
            <w:pPr>
              <w:rPr>
                <w:color w:val="000000"/>
                <w:sz w:val="20"/>
                <w:szCs w:val="20"/>
              </w:rPr>
            </w:pPr>
            <w:r w:rsidRPr="00CD53B8">
              <w:rPr>
                <w:color w:val="000000"/>
                <w:sz w:val="20"/>
                <w:szCs w:val="20"/>
              </w:rPr>
              <w:t>0.344 (0.048) c</w:t>
            </w:r>
          </w:p>
        </w:tc>
        <w:tc>
          <w:tcPr>
            <w:tcW w:w="394" w:type="pct"/>
            <w:noWrap/>
            <w:hideMark/>
          </w:tcPr>
          <w:p w14:paraId="6D4A07EF" w14:textId="77777777" w:rsidR="00500D31" w:rsidRPr="00CD53B8" w:rsidRDefault="00500D31" w:rsidP="006D4899">
            <w:pPr>
              <w:rPr>
                <w:color w:val="000000"/>
                <w:sz w:val="20"/>
                <w:szCs w:val="20"/>
              </w:rPr>
            </w:pPr>
            <w:r w:rsidRPr="00CD53B8">
              <w:rPr>
                <w:color w:val="000000"/>
                <w:sz w:val="20"/>
                <w:szCs w:val="20"/>
              </w:rPr>
              <w:t>0.731 (0.070) c</w:t>
            </w:r>
          </w:p>
        </w:tc>
        <w:tc>
          <w:tcPr>
            <w:tcW w:w="364" w:type="pct"/>
            <w:noWrap/>
            <w:hideMark/>
          </w:tcPr>
          <w:p w14:paraId="4C1F5848" w14:textId="77777777" w:rsidR="00500D31" w:rsidRPr="00CD53B8" w:rsidRDefault="00500D31" w:rsidP="006D4899">
            <w:pPr>
              <w:rPr>
                <w:color w:val="000000"/>
                <w:sz w:val="20"/>
                <w:szCs w:val="20"/>
              </w:rPr>
            </w:pPr>
            <w:r w:rsidRPr="00CD53B8">
              <w:rPr>
                <w:color w:val="000000"/>
                <w:sz w:val="20"/>
                <w:szCs w:val="20"/>
              </w:rPr>
              <w:t>2.619 (0.322) b</w:t>
            </w:r>
          </w:p>
        </w:tc>
        <w:tc>
          <w:tcPr>
            <w:tcW w:w="393" w:type="pct"/>
            <w:noWrap/>
            <w:hideMark/>
          </w:tcPr>
          <w:p w14:paraId="698A90C1" w14:textId="77777777" w:rsidR="00500D31" w:rsidRPr="00CD53B8" w:rsidRDefault="00500D31" w:rsidP="006D4899">
            <w:pPr>
              <w:rPr>
                <w:b/>
                <w:color w:val="000000"/>
                <w:sz w:val="20"/>
                <w:szCs w:val="20"/>
              </w:rPr>
            </w:pPr>
            <w:r w:rsidRPr="00CD53B8">
              <w:rPr>
                <w:b/>
                <w:color w:val="000000"/>
                <w:sz w:val="20"/>
                <w:szCs w:val="20"/>
              </w:rPr>
              <w:t>3.677 (0.482) a</w:t>
            </w:r>
          </w:p>
        </w:tc>
        <w:tc>
          <w:tcPr>
            <w:tcW w:w="364" w:type="pct"/>
            <w:noWrap/>
            <w:hideMark/>
          </w:tcPr>
          <w:p w14:paraId="03E02AB6" w14:textId="77777777" w:rsidR="00500D31" w:rsidRPr="00CD53B8" w:rsidRDefault="00500D31" w:rsidP="006D4899">
            <w:pPr>
              <w:rPr>
                <w:color w:val="000000"/>
                <w:sz w:val="20"/>
                <w:szCs w:val="20"/>
              </w:rPr>
            </w:pPr>
            <w:r w:rsidRPr="00CD53B8">
              <w:rPr>
                <w:color w:val="000000"/>
                <w:sz w:val="20"/>
                <w:szCs w:val="20"/>
              </w:rPr>
              <w:t>2.900 (0.462) ab</w:t>
            </w:r>
          </w:p>
        </w:tc>
        <w:tc>
          <w:tcPr>
            <w:tcW w:w="364" w:type="pct"/>
            <w:noWrap/>
            <w:hideMark/>
          </w:tcPr>
          <w:p w14:paraId="49D33F7D" w14:textId="77777777" w:rsidR="00500D31" w:rsidRPr="00CD53B8" w:rsidRDefault="00500D31" w:rsidP="006D4899">
            <w:pPr>
              <w:rPr>
                <w:color w:val="000000"/>
                <w:sz w:val="20"/>
                <w:szCs w:val="20"/>
              </w:rPr>
            </w:pPr>
            <w:r w:rsidRPr="00CD53B8">
              <w:rPr>
                <w:color w:val="000000"/>
                <w:sz w:val="20"/>
                <w:szCs w:val="20"/>
              </w:rPr>
              <w:t>0.755 (0.092) c</w:t>
            </w:r>
          </w:p>
        </w:tc>
        <w:tc>
          <w:tcPr>
            <w:tcW w:w="364" w:type="pct"/>
            <w:noWrap/>
            <w:hideMark/>
          </w:tcPr>
          <w:p w14:paraId="4837812A" w14:textId="77777777" w:rsidR="00500D31" w:rsidRPr="00CD53B8" w:rsidRDefault="00500D31" w:rsidP="006D4899">
            <w:pPr>
              <w:rPr>
                <w:color w:val="000000"/>
                <w:sz w:val="20"/>
                <w:szCs w:val="20"/>
              </w:rPr>
            </w:pPr>
            <w:r w:rsidRPr="00CD53B8">
              <w:rPr>
                <w:color w:val="000000"/>
                <w:sz w:val="20"/>
                <w:szCs w:val="20"/>
              </w:rPr>
              <w:t>0.541 (0.094) c</w:t>
            </w:r>
          </w:p>
        </w:tc>
        <w:tc>
          <w:tcPr>
            <w:tcW w:w="364" w:type="pct"/>
            <w:noWrap/>
            <w:hideMark/>
          </w:tcPr>
          <w:p w14:paraId="14631189" w14:textId="77777777" w:rsidR="00500D31" w:rsidRPr="00CD53B8" w:rsidRDefault="00500D31" w:rsidP="006D4899">
            <w:pPr>
              <w:rPr>
                <w:color w:val="000000"/>
                <w:sz w:val="20"/>
                <w:szCs w:val="20"/>
              </w:rPr>
            </w:pPr>
            <w:r w:rsidRPr="00CD53B8">
              <w:rPr>
                <w:color w:val="000000"/>
                <w:sz w:val="20"/>
                <w:szCs w:val="20"/>
              </w:rPr>
              <w:t>0.568 (0.129) c</w:t>
            </w:r>
          </w:p>
        </w:tc>
        <w:tc>
          <w:tcPr>
            <w:tcW w:w="393" w:type="pct"/>
            <w:noWrap/>
            <w:hideMark/>
          </w:tcPr>
          <w:p w14:paraId="37A4701D" w14:textId="77777777" w:rsidR="00500D31" w:rsidRPr="00CD53B8" w:rsidRDefault="00500D31" w:rsidP="006D4899">
            <w:pPr>
              <w:rPr>
                <w:color w:val="000000"/>
                <w:sz w:val="20"/>
                <w:szCs w:val="20"/>
              </w:rPr>
            </w:pPr>
            <w:r w:rsidRPr="00CD53B8">
              <w:rPr>
                <w:color w:val="000000"/>
                <w:sz w:val="20"/>
                <w:szCs w:val="20"/>
              </w:rPr>
              <w:t>1.500 (0.164) b</w:t>
            </w:r>
          </w:p>
        </w:tc>
        <w:tc>
          <w:tcPr>
            <w:tcW w:w="394" w:type="pct"/>
            <w:noWrap/>
            <w:hideMark/>
          </w:tcPr>
          <w:p w14:paraId="3A6DDCFB" w14:textId="77777777" w:rsidR="00500D31" w:rsidRPr="00CD53B8" w:rsidRDefault="00500D31" w:rsidP="006D4899">
            <w:pPr>
              <w:rPr>
                <w:color w:val="000000"/>
                <w:sz w:val="20"/>
                <w:szCs w:val="20"/>
              </w:rPr>
            </w:pPr>
            <w:r w:rsidRPr="00CD53B8">
              <w:rPr>
                <w:color w:val="000000"/>
                <w:sz w:val="20"/>
                <w:szCs w:val="20"/>
              </w:rPr>
              <w:t>0.708 (0.140) c</w:t>
            </w:r>
          </w:p>
        </w:tc>
        <w:tc>
          <w:tcPr>
            <w:tcW w:w="273" w:type="pct"/>
            <w:noWrap/>
            <w:hideMark/>
          </w:tcPr>
          <w:p w14:paraId="23C357DC" w14:textId="77777777" w:rsidR="00500D31" w:rsidRPr="00CD53B8" w:rsidRDefault="00500D31" w:rsidP="006D4899">
            <w:pPr>
              <w:jc w:val="right"/>
              <w:rPr>
                <w:color w:val="000000"/>
                <w:sz w:val="20"/>
                <w:szCs w:val="20"/>
              </w:rPr>
            </w:pPr>
            <w:r w:rsidRPr="00CD53B8">
              <w:rPr>
                <w:color w:val="000000"/>
                <w:sz w:val="20"/>
                <w:szCs w:val="20"/>
              </w:rPr>
              <w:t>23.02</w:t>
            </w:r>
          </w:p>
        </w:tc>
        <w:tc>
          <w:tcPr>
            <w:tcW w:w="303" w:type="pct"/>
            <w:noWrap/>
            <w:hideMark/>
          </w:tcPr>
          <w:p w14:paraId="180E6220"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130B8809" w14:textId="77777777" w:rsidTr="006D4899">
        <w:trPr>
          <w:trHeight w:val="300"/>
        </w:trPr>
        <w:tc>
          <w:tcPr>
            <w:tcW w:w="637" w:type="pct"/>
            <w:noWrap/>
            <w:hideMark/>
          </w:tcPr>
          <w:p w14:paraId="28E22C82" w14:textId="77777777" w:rsidR="00500D31" w:rsidRPr="00CD53B8" w:rsidRDefault="00500D31" w:rsidP="006D4899">
            <w:pPr>
              <w:jc w:val="right"/>
              <w:rPr>
                <w:i/>
                <w:iCs/>
                <w:color w:val="000000"/>
                <w:sz w:val="20"/>
                <w:szCs w:val="20"/>
              </w:rPr>
            </w:pPr>
            <w:r w:rsidRPr="00CD53B8">
              <w:rPr>
                <w:i/>
                <w:iCs/>
                <w:color w:val="000000"/>
                <w:sz w:val="20"/>
                <w:szCs w:val="20"/>
              </w:rPr>
              <w:t>Haplothrips gowdeyi</w:t>
            </w:r>
          </w:p>
        </w:tc>
        <w:tc>
          <w:tcPr>
            <w:tcW w:w="393" w:type="pct"/>
            <w:noWrap/>
            <w:hideMark/>
          </w:tcPr>
          <w:p w14:paraId="07D236B2" w14:textId="77777777" w:rsidR="00500D31" w:rsidRPr="00CD53B8" w:rsidRDefault="00500D31" w:rsidP="006D4899">
            <w:pPr>
              <w:rPr>
                <w:color w:val="000000"/>
                <w:sz w:val="20"/>
                <w:szCs w:val="20"/>
              </w:rPr>
            </w:pPr>
            <w:r w:rsidRPr="00CD53B8">
              <w:rPr>
                <w:color w:val="000000"/>
                <w:sz w:val="20"/>
                <w:szCs w:val="20"/>
              </w:rPr>
              <w:t>0.012 (0.008) a</w:t>
            </w:r>
          </w:p>
        </w:tc>
        <w:tc>
          <w:tcPr>
            <w:tcW w:w="394" w:type="pct"/>
            <w:noWrap/>
            <w:hideMark/>
          </w:tcPr>
          <w:p w14:paraId="2688F85F"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6FAD26B5" w14:textId="77777777" w:rsidR="00500D31" w:rsidRPr="00CD53B8" w:rsidRDefault="00500D31" w:rsidP="006D4899">
            <w:pPr>
              <w:rPr>
                <w:color w:val="000000"/>
                <w:sz w:val="20"/>
                <w:szCs w:val="20"/>
              </w:rPr>
            </w:pPr>
            <w:r w:rsidRPr="00CD53B8">
              <w:rPr>
                <w:color w:val="000000"/>
                <w:sz w:val="20"/>
                <w:szCs w:val="20"/>
              </w:rPr>
              <w:t>0.008 (0.004) a</w:t>
            </w:r>
          </w:p>
        </w:tc>
        <w:tc>
          <w:tcPr>
            <w:tcW w:w="393" w:type="pct"/>
            <w:noWrap/>
            <w:hideMark/>
          </w:tcPr>
          <w:p w14:paraId="60B2D18F" w14:textId="77777777" w:rsidR="00500D31" w:rsidRPr="00CD53B8" w:rsidRDefault="00500D31" w:rsidP="006D4899">
            <w:pPr>
              <w:rPr>
                <w:color w:val="000000"/>
                <w:sz w:val="20"/>
                <w:szCs w:val="20"/>
              </w:rPr>
            </w:pPr>
            <w:r w:rsidRPr="00CD53B8">
              <w:rPr>
                <w:color w:val="000000"/>
                <w:sz w:val="20"/>
                <w:szCs w:val="20"/>
              </w:rPr>
              <w:t>0.007 (0.005) a</w:t>
            </w:r>
          </w:p>
        </w:tc>
        <w:tc>
          <w:tcPr>
            <w:tcW w:w="364" w:type="pct"/>
            <w:noWrap/>
            <w:hideMark/>
          </w:tcPr>
          <w:p w14:paraId="471E32B1" w14:textId="77777777" w:rsidR="00500D31" w:rsidRPr="00CD53B8" w:rsidRDefault="00500D31" w:rsidP="006D4899">
            <w:pPr>
              <w:rPr>
                <w:color w:val="000000"/>
                <w:sz w:val="20"/>
                <w:szCs w:val="20"/>
              </w:rPr>
            </w:pPr>
            <w:r w:rsidRPr="00CD53B8">
              <w:rPr>
                <w:color w:val="000000"/>
                <w:sz w:val="20"/>
                <w:szCs w:val="20"/>
              </w:rPr>
              <w:t>0.014 (0.010) a</w:t>
            </w:r>
          </w:p>
        </w:tc>
        <w:tc>
          <w:tcPr>
            <w:tcW w:w="364" w:type="pct"/>
            <w:noWrap/>
            <w:hideMark/>
          </w:tcPr>
          <w:p w14:paraId="6C8B7EAC"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3E878C8A" w14:textId="77777777" w:rsidR="00500D31" w:rsidRPr="00CD53B8" w:rsidRDefault="00500D31" w:rsidP="006D4899">
            <w:pPr>
              <w:rPr>
                <w:color w:val="000000"/>
                <w:sz w:val="20"/>
                <w:szCs w:val="20"/>
              </w:rPr>
            </w:pPr>
            <w:r w:rsidRPr="00CD53B8">
              <w:rPr>
                <w:color w:val="000000"/>
                <w:sz w:val="20"/>
                <w:szCs w:val="20"/>
              </w:rPr>
              <w:t>0.009 (0.006) a</w:t>
            </w:r>
          </w:p>
        </w:tc>
        <w:tc>
          <w:tcPr>
            <w:tcW w:w="364" w:type="pct"/>
            <w:noWrap/>
            <w:hideMark/>
          </w:tcPr>
          <w:p w14:paraId="71274DF1" w14:textId="77777777" w:rsidR="00500D31" w:rsidRPr="00CD53B8" w:rsidRDefault="00500D31" w:rsidP="006D4899">
            <w:pPr>
              <w:rPr>
                <w:color w:val="000000"/>
                <w:sz w:val="20"/>
                <w:szCs w:val="20"/>
              </w:rPr>
            </w:pPr>
            <w:r w:rsidRPr="00CD53B8">
              <w:rPr>
                <w:color w:val="000000"/>
                <w:sz w:val="20"/>
                <w:szCs w:val="20"/>
              </w:rPr>
              <w:t>0.005 (0.005) a</w:t>
            </w:r>
          </w:p>
        </w:tc>
        <w:tc>
          <w:tcPr>
            <w:tcW w:w="393" w:type="pct"/>
            <w:noWrap/>
            <w:hideMark/>
          </w:tcPr>
          <w:p w14:paraId="0BE5FF27" w14:textId="77777777" w:rsidR="00500D31" w:rsidRPr="00CD53B8" w:rsidRDefault="00500D31" w:rsidP="006D4899">
            <w:pPr>
              <w:rPr>
                <w:color w:val="000000"/>
                <w:sz w:val="20"/>
                <w:szCs w:val="20"/>
              </w:rPr>
            </w:pPr>
            <w:r w:rsidRPr="00CD53B8">
              <w:rPr>
                <w:color w:val="000000"/>
                <w:sz w:val="20"/>
                <w:szCs w:val="20"/>
              </w:rPr>
              <w:t>0.011 (0.008) a</w:t>
            </w:r>
          </w:p>
        </w:tc>
        <w:tc>
          <w:tcPr>
            <w:tcW w:w="394" w:type="pct"/>
            <w:noWrap/>
            <w:hideMark/>
          </w:tcPr>
          <w:p w14:paraId="117A4487" w14:textId="77777777" w:rsidR="00500D31" w:rsidRPr="00CD53B8" w:rsidRDefault="00500D31" w:rsidP="006D4899">
            <w:pPr>
              <w:rPr>
                <w:color w:val="000000"/>
                <w:sz w:val="20"/>
                <w:szCs w:val="20"/>
              </w:rPr>
            </w:pPr>
            <w:r w:rsidRPr="00CD53B8">
              <w:rPr>
                <w:color w:val="000000"/>
                <w:sz w:val="20"/>
                <w:szCs w:val="20"/>
              </w:rPr>
              <w:t>0.023 (0.023) a</w:t>
            </w:r>
          </w:p>
        </w:tc>
        <w:tc>
          <w:tcPr>
            <w:tcW w:w="273" w:type="pct"/>
            <w:noWrap/>
            <w:hideMark/>
          </w:tcPr>
          <w:p w14:paraId="1AA39BDA" w14:textId="77777777" w:rsidR="00500D31" w:rsidRPr="00CD53B8" w:rsidRDefault="00500D31" w:rsidP="006D4899">
            <w:pPr>
              <w:jc w:val="right"/>
              <w:rPr>
                <w:color w:val="000000"/>
                <w:sz w:val="20"/>
                <w:szCs w:val="20"/>
              </w:rPr>
            </w:pPr>
            <w:r w:rsidRPr="00CD53B8">
              <w:rPr>
                <w:color w:val="000000"/>
                <w:sz w:val="20"/>
                <w:szCs w:val="20"/>
              </w:rPr>
              <w:t>0.69</w:t>
            </w:r>
          </w:p>
        </w:tc>
        <w:tc>
          <w:tcPr>
            <w:tcW w:w="303" w:type="pct"/>
            <w:noWrap/>
            <w:hideMark/>
          </w:tcPr>
          <w:p w14:paraId="119EC580" w14:textId="77777777" w:rsidR="00500D31" w:rsidRPr="00CD53B8" w:rsidRDefault="00500D31" w:rsidP="006D4899">
            <w:pPr>
              <w:jc w:val="right"/>
              <w:rPr>
                <w:color w:val="000000"/>
                <w:sz w:val="20"/>
                <w:szCs w:val="20"/>
              </w:rPr>
            </w:pPr>
            <w:r w:rsidRPr="00CD53B8">
              <w:rPr>
                <w:color w:val="000000"/>
                <w:sz w:val="20"/>
                <w:szCs w:val="20"/>
              </w:rPr>
              <w:t>0.716</w:t>
            </w:r>
          </w:p>
        </w:tc>
      </w:tr>
      <w:tr w:rsidR="00500D31" w:rsidRPr="00CD53B8" w14:paraId="2830D57F" w14:textId="77777777" w:rsidTr="006D4899">
        <w:trPr>
          <w:trHeight w:val="300"/>
        </w:trPr>
        <w:tc>
          <w:tcPr>
            <w:tcW w:w="637" w:type="pct"/>
            <w:noWrap/>
            <w:hideMark/>
          </w:tcPr>
          <w:p w14:paraId="3C6E6E27" w14:textId="77777777" w:rsidR="00500D31" w:rsidRPr="00CD53B8" w:rsidRDefault="00500D31" w:rsidP="006D4899">
            <w:pPr>
              <w:jc w:val="right"/>
              <w:rPr>
                <w:i/>
                <w:iCs/>
                <w:color w:val="000000"/>
                <w:sz w:val="20"/>
                <w:szCs w:val="20"/>
              </w:rPr>
            </w:pPr>
            <w:r w:rsidRPr="00CD53B8">
              <w:rPr>
                <w:i/>
                <w:iCs/>
                <w:color w:val="000000"/>
                <w:sz w:val="20"/>
                <w:szCs w:val="20"/>
              </w:rPr>
              <w:t>Karynothrips flavipes</w:t>
            </w:r>
          </w:p>
        </w:tc>
        <w:tc>
          <w:tcPr>
            <w:tcW w:w="393" w:type="pct"/>
            <w:noWrap/>
            <w:hideMark/>
          </w:tcPr>
          <w:p w14:paraId="7384A070" w14:textId="77777777" w:rsidR="00500D31" w:rsidRPr="00CD53B8" w:rsidRDefault="00500D31" w:rsidP="006D4899">
            <w:pPr>
              <w:rPr>
                <w:color w:val="000000"/>
                <w:sz w:val="20"/>
                <w:szCs w:val="20"/>
              </w:rPr>
            </w:pPr>
            <w:r w:rsidRPr="00CD53B8">
              <w:rPr>
                <w:color w:val="000000"/>
                <w:sz w:val="20"/>
                <w:szCs w:val="20"/>
              </w:rPr>
              <w:t>0.271 (0.043) d</w:t>
            </w:r>
          </w:p>
        </w:tc>
        <w:tc>
          <w:tcPr>
            <w:tcW w:w="394" w:type="pct"/>
            <w:noWrap/>
            <w:hideMark/>
          </w:tcPr>
          <w:p w14:paraId="420BD376" w14:textId="77777777" w:rsidR="00500D31" w:rsidRPr="00CD53B8" w:rsidRDefault="00500D31" w:rsidP="006D4899">
            <w:pPr>
              <w:rPr>
                <w:color w:val="000000"/>
                <w:sz w:val="20"/>
                <w:szCs w:val="20"/>
              </w:rPr>
            </w:pPr>
            <w:r w:rsidRPr="00CD53B8">
              <w:rPr>
                <w:color w:val="000000"/>
                <w:sz w:val="20"/>
                <w:szCs w:val="20"/>
              </w:rPr>
              <w:t>0.618 (0.060) d</w:t>
            </w:r>
          </w:p>
        </w:tc>
        <w:tc>
          <w:tcPr>
            <w:tcW w:w="364" w:type="pct"/>
            <w:noWrap/>
            <w:hideMark/>
          </w:tcPr>
          <w:p w14:paraId="5ABC2990" w14:textId="77777777" w:rsidR="00500D31" w:rsidRPr="00CD53B8" w:rsidRDefault="00500D31" w:rsidP="006D4899">
            <w:pPr>
              <w:rPr>
                <w:color w:val="000000"/>
                <w:sz w:val="20"/>
                <w:szCs w:val="20"/>
              </w:rPr>
            </w:pPr>
            <w:r w:rsidRPr="00CD53B8">
              <w:rPr>
                <w:color w:val="000000"/>
                <w:sz w:val="20"/>
                <w:szCs w:val="20"/>
              </w:rPr>
              <w:t>2.546 (0.321) bc</w:t>
            </w:r>
          </w:p>
        </w:tc>
        <w:tc>
          <w:tcPr>
            <w:tcW w:w="393" w:type="pct"/>
            <w:noWrap/>
            <w:hideMark/>
          </w:tcPr>
          <w:p w14:paraId="7F934F07" w14:textId="77777777" w:rsidR="00500D31" w:rsidRPr="00CD53B8" w:rsidRDefault="00500D31" w:rsidP="006D4899">
            <w:pPr>
              <w:rPr>
                <w:b/>
                <w:color w:val="000000"/>
                <w:sz w:val="20"/>
                <w:szCs w:val="20"/>
              </w:rPr>
            </w:pPr>
            <w:r w:rsidRPr="00CD53B8">
              <w:rPr>
                <w:b/>
                <w:color w:val="000000"/>
                <w:sz w:val="20"/>
                <w:szCs w:val="20"/>
              </w:rPr>
              <w:t>3.653 (0.483) a</w:t>
            </w:r>
          </w:p>
        </w:tc>
        <w:tc>
          <w:tcPr>
            <w:tcW w:w="364" w:type="pct"/>
            <w:noWrap/>
            <w:hideMark/>
          </w:tcPr>
          <w:p w14:paraId="514BB7F4" w14:textId="77777777" w:rsidR="00500D31" w:rsidRPr="00CD53B8" w:rsidRDefault="00500D31" w:rsidP="006D4899">
            <w:pPr>
              <w:rPr>
                <w:color w:val="000000"/>
                <w:sz w:val="20"/>
                <w:szCs w:val="20"/>
              </w:rPr>
            </w:pPr>
            <w:r w:rsidRPr="00CD53B8">
              <w:rPr>
                <w:color w:val="000000"/>
                <w:sz w:val="20"/>
                <w:szCs w:val="20"/>
              </w:rPr>
              <w:t>2.791 (0.462) ab</w:t>
            </w:r>
          </w:p>
        </w:tc>
        <w:tc>
          <w:tcPr>
            <w:tcW w:w="364" w:type="pct"/>
            <w:noWrap/>
            <w:hideMark/>
          </w:tcPr>
          <w:p w14:paraId="60DCE195" w14:textId="77777777" w:rsidR="00500D31" w:rsidRPr="00CD53B8" w:rsidRDefault="00500D31" w:rsidP="006D4899">
            <w:pPr>
              <w:rPr>
                <w:color w:val="000000"/>
                <w:sz w:val="20"/>
                <w:szCs w:val="20"/>
              </w:rPr>
            </w:pPr>
            <w:r w:rsidRPr="00CD53B8">
              <w:rPr>
                <w:color w:val="000000"/>
                <w:sz w:val="20"/>
                <w:szCs w:val="20"/>
              </w:rPr>
              <w:t>0.664 (0.086) d</w:t>
            </w:r>
          </w:p>
        </w:tc>
        <w:tc>
          <w:tcPr>
            <w:tcW w:w="364" w:type="pct"/>
            <w:noWrap/>
            <w:hideMark/>
          </w:tcPr>
          <w:p w14:paraId="14C6F815" w14:textId="77777777" w:rsidR="00500D31" w:rsidRPr="00CD53B8" w:rsidRDefault="00500D31" w:rsidP="006D4899">
            <w:pPr>
              <w:rPr>
                <w:color w:val="000000"/>
                <w:sz w:val="20"/>
                <w:szCs w:val="20"/>
              </w:rPr>
            </w:pPr>
            <w:r w:rsidRPr="00CD53B8">
              <w:rPr>
                <w:color w:val="000000"/>
                <w:sz w:val="20"/>
                <w:szCs w:val="20"/>
              </w:rPr>
              <w:t>0.441 (0.077) d</w:t>
            </w:r>
          </w:p>
        </w:tc>
        <w:tc>
          <w:tcPr>
            <w:tcW w:w="364" w:type="pct"/>
            <w:noWrap/>
            <w:hideMark/>
          </w:tcPr>
          <w:p w14:paraId="30280723" w14:textId="77777777" w:rsidR="00500D31" w:rsidRPr="00CD53B8" w:rsidRDefault="00500D31" w:rsidP="006D4899">
            <w:pPr>
              <w:rPr>
                <w:color w:val="000000"/>
                <w:sz w:val="20"/>
                <w:szCs w:val="20"/>
              </w:rPr>
            </w:pPr>
            <w:r w:rsidRPr="00CD53B8">
              <w:rPr>
                <w:color w:val="000000"/>
                <w:sz w:val="20"/>
                <w:szCs w:val="20"/>
              </w:rPr>
              <w:t>0.491 (0.114) d</w:t>
            </w:r>
          </w:p>
        </w:tc>
        <w:tc>
          <w:tcPr>
            <w:tcW w:w="393" w:type="pct"/>
            <w:noWrap/>
            <w:hideMark/>
          </w:tcPr>
          <w:p w14:paraId="0AA68476" w14:textId="77777777" w:rsidR="00500D31" w:rsidRPr="00CD53B8" w:rsidRDefault="00500D31" w:rsidP="006D4899">
            <w:pPr>
              <w:rPr>
                <w:color w:val="000000"/>
                <w:sz w:val="20"/>
                <w:szCs w:val="20"/>
              </w:rPr>
            </w:pPr>
            <w:r w:rsidRPr="00CD53B8">
              <w:rPr>
                <w:color w:val="000000"/>
                <w:sz w:val="20"/>
                <w:szCs w:val="20"/>
              </w:rPr>
              <w:t>1.300 (0.147) c</w:t>
            </w:r>
          </w:p>
        </w:tc>
        <w:tc>
          <w:tcPr>
            <w:tcW w:w="394" w:type="pct"/>
            <w:noWrap/>
            <w:hideMark/>
          </w:tcPr>
          <w:p w14:paraId="313465EE" w14:textId="77777777" w:rsidR="00500D31" w:rsidRPr="00CD53B8" w:rsidRDefault="00500D31" w:rsidP="006D4899">
            <w:pPr>
              <w:rPr>
                <w:color w:val="000000"/>
                <w:sz w:val="20"/>
                <w:szCs w:val="20"/>
              </w:rPr>
            </w:pPr>
            <w:r w:rsidRPr="00CD53B8">
              <w:rPr>
                <w:color w:val="000000"/>
                <w:sz w:val="20"/>
                <w:szCs w:val="20"/>
              </w:rPr>
              <w:t>0.677 (0.139) d</w:t>
            </w:r>
          </w:p>
        </w:tc>
        <w:tc>
          <w:tcPr>
            <w:tcW w:w="273" w:type="pct"/>
            <w:noWrap/>
            <w:hideMark/>
          </w:tcPr>
          <w:p w14:paraId="423724BE" w14:textId="77777777" w:rsidR="00500D31" w:rsidRPr="00CD53B8" w:rsidRDefault="00500D31" w:rsidP="006D4899">
            <w:pPr>
              <w:jc w:val="right"/>
              <w:rPr>
                <w:color w:val="000000"/>
                <w:sz w:val="20"/>
                <w:szCs w:val="20"/>
              </w:rPr>
            </w:pPr>
            <w:r w:rsidRPr="00CD53B8">
              <w:rPr>
                <w:color w:val="000000"/>
                <w:sz w:val="20"/>
                <w:szCs w:val="20"/>
              </w:rPr>
              <w:t>24.61</w:t>
            </w:r>
          </w:p>
        </w:tc>
        <w:tc>
          <w:tcPr>
            <w:tcW w:w="303" w:type="pct"/>
            <w:noWrap/>
            <w:hideMark/>
          </w:tcPr>
          <w:p w14:paraId="58895939"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4D7A175D" w14:textId="77777777" w:rsidTr="006D4899">
        <w:trPr>
          <w:trHeight w:val="300"/>
        </w:trPr>
        <w:tc>
          <w:tcPr>
            <w:tcW w:w="637" w:type="pct"/>
            <w:noWrap/>
            <w:hideMark/>
          </w:tcPr>
          <w:p w14:paraId="747B314A" w14:textId="77777777" w:rsidR="00500D31" w:rsidRPr="00CD53B8" w:rsidRDefault="00500D31" w:rsidP="006D4899">
            <w:pPr>
              <w:jc w:val="right"/>
              <w:rPr>
                <w:i/>
                <w:iCs/>
                <w:color w:val="000000"/>
                <w:sz w:val="20"/>
                <w:szCs w:val="20"/>
              </w:rPr>
            </w:pPr>
            <w:r w:rsidRPr="00CD53B8">
              <w:rPr>
                <w:i/>
                <w:iCs/>
                <w:color w:val="000000"/>
                <w:sz w:val="20"/>
                <w:szCs w:val="20"/>
              </w:rPr>
              <w:t>Karinyothrips maleulucus</w:t>
            </w:r>
          </w:p>
        </w:tc>
        <w:tc>
          <w:tcPr>
            <w:tcW w:w="393" w:type="pct"/>
            <w:noWrap/>
            <w:hideMark/>
          </w:tcPr>
          <w:p w14:paraId="351EE104" w14:textId="77777777" w:rsidR="00500D31" w:rsidRPr="00CD53B8" w:rsidRDefault="00500D31" w:rsidP="006D4899">
            <w:pPr>
              <w:rPr>
                <w:color w:val="000000"/>
                <w:sz w:val="20"/>
                <w:szCs w:val="20"/>
              </w:rPr>
            </w:pPr>
            <w:r w:rsidRPr="00CD53B8">
              <w:rPr>
                <w:color w:val="000000"/>
                <w:sz w:val="20"/>
                <w:szCs w:val="20"/>
              </w:rPr>
              <w:t>0.006 (0.006) c</w:t>
            </w:r>
          </w:p>
        </w:tc>
        <w:tc>
          <w:tcPr>
            <w:tcW w:w="394" w:type="pct"/>
            <w:noWrap/>
            <w:hideMark/>
          </w:tcPr>
          <w:p w14:paraId="7CAB171D" w14:textId="77777777" w:rsidR="00500D31" w:rsidRPr="00CD53B8" w:rsidRDefault="00500D31" w:rsidP="006D4899">
            <w:pPr>
              <w:rPr>
                <w:color w:val="000000"/>
                <w:sz w:val="20"/>
                <w:szCs w:val="20"/>
              </w:rPr>
            </w:pPr>
            <w:r w:rsidRPr="00CD53B8">
              <w:rPr>
                <w:color w:val="000000"/>
                <w:sz w:val="20"/>
                <w:szCs w:val="20"/>
              </w:rPr>
              <w:t>0.021 (0.010) bc</w:t>
            </w:r>
          </w:p>
        </w:tc>
        <w:tc>
          <w:tcPr>
            <w:tcW w:w="364" w:type="pct"/>
            <w:noWrap/>
            <w:hideMark/>
          </w:tcPr>
          <w:p w14:paraId="4AA2AA5F" w14:textId="77777777" w:rsidR="00500D31" w:rsidRPr="00CD53B8" w:rsidRDefault="00500D31" w:rsidP="006D4899">
            <w:pPr>
              <w:rPr>
                <w:color w:val="000000"/>
                <w:sz w:val="20"/>
                <w:szCs w:val="20"/>
              </w:rPr>
            </w:pPr>
            <w:r w:rsidRPr="00CD53B8">
              <w:rPr>
                <w:color w:val="000000"/>
                <w:sz w:val="20"/>
                <w:szCs w:val="20"/>
              </w:rPr>
              <w:t>0.044 (0.013) bc</w:t>
            </w:r>
          </w:p>
        </w:tc>
        <w:tc>
          <w:tcPr>
            <w:tcW w:w="393" w:type="pct"/>
            <w:noWrap/>
            <w:hideMark/>
          </w:tcPr>
          <w:p w14:paraId="5D6EDBA5" w14:textId="77777777" w:rsidR="00500D31" w:rsidRPr="00CD53B8" w:rsidRDefault="00500D31" w:rsidP="006D4899">
            <w:pPr>
              <w:rPr>
                <w:color w:val="000000"/>
                <w:sz w:val="20"/>
                <w:szCs w:val="20"/>
              </w:rPr>
            </w:pPr>
            <w:r w:rsidRPr="00CD53B8">
              <w:rPr>
                <w:color w:val="000000"/>
                <w:sz w:val="20"/>
                <w:szCs w:val="20"/>
              </w:rPr>
              <w:t>0.010 (0.006) c</w:t>
            </w:r>
          </w:p>
        </w:tc>
        <w:tc>
          <w:tcPr>
            <w:tcW w:w="364" w:type="pct"/>
            <w:noWrap/>
            <w:hideMark/>
          </w:tcPr>
          <w:p w14:paraId="00ED40AE" w14:textId="77777777" w:rsidR="00500D31" w:rsidRPr="00CD53B8" w:rsidRDefault="00500D31" w:rsidP="006D4899">
            <w:pPr>
              <w:rPr>
                <w:color w:val="000000"/>
                <w:sz w:val="20"/>
                <w:szCs w:val="20"/>
              </w:rPr>
            </w:pPr>
            <w:r w:rsidRPr="00CD53B8">
              <w:rPr>
                <w:color w:val="000000"/>
                <w:sz w:val="20"/>
                <w:szCs w:val="20"/>
              </w:rPr>
              <w:t>0.095 (0.028) ab</w:t>
            </w:r>
          </w:p>
        </w:tc>
        <w:tc>
          <w:tcPr>
            <w:tcW w:w="364" w:type="pct"/>
            <w:noWrap/>
            <w:hideMark/>
          </w:tcPr>
          <w:p w14:paraId="28D710BB" w14:textId="77777777" w:rsidR="00500D31" w:rsidRPr="00CD53B8" w:rsidRDefault="00500D31" w:rsidP="006D4899">
            <w:pPr>
              <w:rPr>
                <w:color w:val="000000"/>
                <w:sz w:val="20"/>
                <w:szCs w:val="20"/>
              </w:rPr>
            </w:pPr>
            <w:r w:rsidRPr="00CD53B8">
              <w:rPr>
                <w:color w:val="000000"/>
                <w:sz w:val="20"/>
                <w:szCs w:val="20"/>
              </w:rPr>
              <w:t>0.091 (0.022) ab</w:t>
            </w:r>
          </w:p>
        </w:tc>
        <w:tc>
          <w:tcPr>
            <w:tcW w:w="364" w:type="pct"/>
            <w:noWrap/>
            <w:hideMark/>
          </w:tcPr>
          <w:p w14:paraId="5DA98E48" w14:textId="77777777" w:rsidR="00500D31" w:rsidRPr="00CD53B8" w:rsidRDefault="00500D31" w:rsidP="006D4899">
            <w:pPr>
              <w:rPr>
                <w:color w:val="000000"/>
                <w:sz w:val="20"/>
                <w:szCs w:val="20"/>
              </w:rPr>
            </w:pPr>
            <w:r w:rsidRPr="00CD53B8">
              <w:rPr>
                <w:color w:val="000000"/>
                <w:sz w:val="20"/>
                <w:szCs w:val="20"/>
              </w:rPr>
              <w:t>0.086 (0.022) ab</w:t>
            </w:r>
          </w:p>
        </w:tc>
        <w:tc>
          <w:tcPr>
            <w:tcW w:w="364" w:type="pct"/>
            <w:noWrap/>
            <w:hideMark/>
          </w:tcPr>
          <w:p w14:paraId="4CC435E9" w14:textId="77777777" w:rsidR="00500D31" w:rsidRPr="00CD53B8" w:rsidRDefault="00500D31" w:rsidP="006D4899">
            <w:pPr>
              <w:rPr>
                <w:color w:val="000000"/>
                <w:sz w:val="20"/>
                <w:szCs w:val="20"/>
              </w:rPr>
            </w:pPr>
            <w:r w:rsidRPr="00CD53B8">
              <w:rPr>
                <w:color w:val="000000"/>
                <w:sz w:val="20"/>
                <w:szCs w:val="20"/>
              </w:rPr>
              <w:t>0.068 (0.023) bc</w:t>
            </w:r>
          </w:p>
        </w:tc>
        <w:tc>
          <w:tcPr>
            <w:tcW w:w="393" w:type="pct"/>
            <w:noWrap/>
            <w:hideMark/>
          </w:tcPr>
          <w:p w14:paraId="1E551466" w14:textId="77777777" w:rsidR="00500D31" w:rsidRPr="00CD53B8" w:rsidRDefault="00500D31" w:rsidP="006D4899">
            <w:pPr>
              <w:rPr>
                <w:b/>
                <w:color w:val="000000"/>
                <w:sz w:val="20"/>
                <w:szCs w:val="20"/>
              </w:rPr>
            </w:pPr>
            <w:r w:rsidRPr="00CD53B8">
              <w:rPr>
                <w:b/>
                <w:color w:val="000000"/>
                <w:sz w:val="20"/>
                <w:szCs w:val="20"/>
              </w:rPr>
              <w:t>0.189 (0.062) a</w:t>
            </w:r>
          </w:p>
        </w:tc>
        <w:tc>
          <w:tcPr>
            <w:tcW w:w="394" w:type="pct"/>
            <w:noWrap/>
            <w:hideMark/>
          </w:tcPr>
          <w:p w14:paraId="40FC3DFC" w14:textId="77777777" w:rsidR="00500D31" w:rsidRPr="00CD53B8" w:rsidRDefault="00500D31" w:rsidP="006D4899">
            <w:pPr>
              <w:rPr>
                <w:color w:val="000000"/>
                <w:sz w:val="20"/>
                <w:szCs w:val="20"/>
              </w:rPr>
            </w:pPr>
            <w:r w:rsidRPr="00CD53B8">
              <w:rPr>
                <w:color w:val="000000"/>
                <w:sz w:val="20"/>
                <w:szCs w:val="20"/>
              </w:rPr>
              <w:t>0.008 (0.008) c</w:t>
            </w:r>
          </w:p>
        </w:tc>
        <w:tc>
          <w:tcPr>
            <w:tcW w:w="273" w:type="pct"/>
            <w:noWrap/>
            <w:hideMark/>
          </w:tcPr>
          <w:p w14:paraId="27E2B77A" w14:textId="77777777" w:rsidR="00500D31" w:rsidRPr="00CD53B8" w:rsidRDefault="00500D31" w:rsidP="006D4899">
            <w:pPr>
              <w:jc w:val="right"/>
              <w:rPr>
                <w:color w:val="000000"/>
                <w:sz w:val="20"/>
                <w:szCs w:val="20"/>
              </w:rPr>
            </w:pPr>
            <w:r w:rsidRPr="00CD53B8">
              <w:rPr>
                <w:color w:val="000000"/>
                <w:sz w:val="20"/>
                <w:szCs w:val="20"/>
              </w:rPr>
              <w:t>5.61</w:t>
            </w:r>
          </w:p>
        </w:tc>
        <w:tc>
          <w:tcPr>
            <w:tcW w:w="303" w:type="pct"/>
            <w:noWrap/>
            <w:hideMark/>
          </w:tcPr>
          <w:p w14:paraId="3FA58F5F"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59DA09F8" w14:textId="77777777" w:rsidTr="006D4899">
        <w:trPr>
          <w:trHeight w:val="300"/>
        </w:trPr>
        <w:tc>
          <w:tcPr>
            <w:tcW w:w="637" w:type="pct"/>
            <w:noWrap/>
            <w:hideMark/>
          </w:tcPr>
          <w:p w14:paraId="5FDF1B2E" w14:textId="77777777" w:rsidR="00500D31" w:rsidRPr="00CD53B8" w:rsidRDefault="00500D31" w:rsidP="006D4899">
            <w:pPr>
              <w:jc w:val="right"/>
              <w:rPr>
                <w:i/>
                <w:iCs/>
                <w:color w:val="000000"/>
                <w:sz w:val="20"/>
                <w:szCs w:val="20"/>
              </w:rPr>
            </w:pPr>
            <w:r w:rsidRPr="00CD53B8">
              <w:rPr>
                <w:i/>
                <w:iCs/>
                <w:color w:val="000000"/>
                <w:sz w:val="20"/>
                <w:szCs w:val="20"/>
              </w:rPr>
              <w:t>Liothrips floridensis</w:t>
            </w:r>
          </w:p>
        </w:tc>
        <w:tc>
          <w:tcPr>
            <w:tcW w:w="393" w:type="pct"/>
            <w:noWrap/>
            <w:hideMark/>
          </w:tcPr>
          <w:p w14:paraId="0D22B018" w14:textId="77777777" w:rsidR="00500D31" w:rsidRPr="00CD53B8" w:rsidRDefault="00500D31" w:rsidP="006D4899">
            <w:pPr>
              <w:rPr>
                <w:color w:val="000000"/>
                <w:sz w:val="20"/>
                <w:szCs w:val="20"/>
              </w:rPr>
            </w:pPr>
            <w:r w:rsidRPr="00CD53B8">
              <w:rPr>
                <w:color w:val="000000"/>
                <w:sz w:val="20"/>
                <w:szCs w:val="20"/>
              </w:rPr>
              <w:t>0.038 (0.014) ab</w:t>
            </w:r>
          </w:p>
        </w:tc>
        <w:tc>
          <w:tcPr>
            <w:tcW w:w="394" w:type="pct"/>
            <w:noWrap/>
            <w:hideMark/>
          </w:tcPr>
          <w:p w14:paraId="06CA5047" w14:textId="77777777" w:rsidR="00500D31" w:rsidRPr="00CD53B8" w:rsidRDefault="00500D31" w:rsidP="006D4899">
            <w:pPr>
              <w:rPr>
                <w:b/>
                <w:color w:val="000000"/>
                <w:sz w:val="20"/>
                <w:szCs w:val="20"/>
              </w:rPr>
            </w:pPr>
            <w:r w:rsidRPr="00CD53B8">
              <w:rPr>
                <w:b/>
                <w:color w:val="000000"/>
                <w:sz w:val="20"/>
                <w:szCs w:val="20"/>
              </w:rPr>
              <w:t>0.084 (0.029) a</w:t>
            </w:r>
          </w:p>
        </w:tc>
        <w:tc>
          <w:tcPr>
            <w:tcW w:w="364" w:type="pct"/>
            <w:noWrap/>
            <w:hideMark/>
          </w:tcPr>
          <w:p w14:paraId="1A76792E" w14:textId="77777777" w:rsidR="00500D31" w:rsidRPr="00CD53B8" w:rsidRDefault="00500D31" w:rsidP="006D4899">
            <w:pPr>
              <w:rPr>
                <w:color w:val="000000"/>
                <w:sz w:val="20"/>
                <w:szCs w:val="20"/>
              </w:rPr>
            </w:pPr>
            <w:r w:rsidRPr="00CD53B8">
              <w:rPr>
                <w:color w:val="000000"/>
                <w:sz w:val="20"/>
                <w:szCs w:val="20"/>
              </w:rPr>
              <w:t>0.015 (0.009) b</w:t>
            </w:r>
          </w:p>
        </w:tc>
        <w:tc>
          <w:tcPr>
            <w:tcW w:w="393" w:type="pct"/>
            <w:noWrap/>
            <w:hideMark/>
          </w:tcPr>
          <w:p w14:paraId="4E1394D4"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60416EEB"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9490869"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11D47239" w14:textId="77777777" w:rsidR="00500D31" w:rsidRPr="00CD53B8" w:rsidRDefault="00500D31" w:rsidP="006D4899">
            <w:pPr>
              <w:rPr>
                <w:color w:val="000000"/>
                <w:sz w:val="20"/>
                <w:szCs w:val="20"/>
              </w:rPr>
            </w:pPr>
            <w:r w:rsidRPr="00CD53B8">
              <w:rPr>
                <w:color w:val="000000"/>
                <w:sz w:val="20"/>
                <w:szCs w:val="20"/>
              </w:rPr>
              <w:t>0.005 (0.005) b</w:t>
            </w:r>
          </w:p>
        </w:tc>
        <w:tc>
          <w:tcPr>
            <w:tcW w:w="364" w:type="pct"/>
            <w:noWrap/>
            <w:hideMark/>
          </w:tcPr>
          <w:p w14:paraId="1E2EB286" w14:textId="77777777" w:rsidR="00500D31" w:rsidRPr="00CD53B8" w:rsidRDefault="00500D31" w:rsidP="006D4899">
            <w:pPr>
              <w:rPr>
                <w:color w:val="000000"/>
                <w:sz w:val="20"/>
                <w:szCs w:val="20"/>
              </w:rPr>
            </w:pPr>
            <w:r w:rsidRPr="00CD53B8">
              <w:rPr>
                <w:color w:val="000000"/>
                <w:sz w:val="20"/>
                <w:szCs w:val="20"/>
              </w:rPr>
              <w:t>0.005 (0.005) b</w:t>
            </w:r>
          </w:p>
        </w:tc>
        <w:tc>
          <w:tcPr>
            <w:tcW w:w="393" w:type="pct"/>
            <w:noWrap/>
            <w:hideMark/>
          </w:tcPr>
          <w:p w14:paraId="008392E7"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52A761B0" w14:textId="77777777" w:rsidR="00500D31" w:rsidRPr="00CD53B8" w:rsidRDefault="00500D31" w:rsidP="006D4899">
            <w:pPr>
              <w:rPr>
                <w:color w:val="000000"/>
                <w:sz w:val="20"/>
                <w:szCs w:val="20"/>
              </w:rPr>
            </w:pPr>
            <w:r w:rsidRPr="00CD53B8">
              <w:rPr>
                <w:color w:val="000000"/>
                <w:sz w:val="20"/>
                <w:szCs w:val="20"/>
              </w:rPr>
              <w:t>0.000 (0.000) b</w:t>
            </w:r>
          </w:p>
        </w:tc>
        <w:tc>
          <w:tcPr>
            <w:tcW w:w="273" w:type="pct"/>
            <w:noWrap/>
            <w:hideMark/>
          </w:tcPr>
          <w:p w14:paraId="7A5B787F" w14:textId="77777777" w:rsidR="00500D31" w:rsidRPr="00CD53B8" w:rsidRDefault="00500D31" w:rsidP="006D4899">
            <w:pPr>
              <w:jc w:val="right"/>
              <w:rPr>
                <w:color w:val="000000"/>
                <w:sz w:val="20"/>
                <w:szCs w:val="20"/>
              </w:rPr>
            </w:pPr>
            <w:r w:rsidRPr="00CD53B8">
              <w:rPr>
                <w:color w:val="000000"/>
                <w:sz w:val="20"/>
                <w:szCs w:val="20"/>
              </w:rPr>
              <w:t>5.33</w:t>
            </w:r>
          </w:p>
        </w:tc>
        <w:tc>
          <w:tcPr>
            <w:tcW w:w="303" w:type="pct"/>
            <w:noWrap/>
            <w:hideMark/>
          </w:tcPr>
          <w:p w14:paraId="222AAA75"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033122D4" w14:textId="77777777" w:rsidTr="006D4899">
        <w:trPr>
          <w:trHeight w:val="300"/>
        </w:trPr>
        <w:tc>
          <w:tcPr>
            <w:tcW w:w="637" w:type="pct"/>
            <w:noWrap/>
            <w:hideMark/>
          </w:tcPr>
          <w:p w14:paraId="1CBD432A" w14:textId="77777777" w:rsidR="00500D31" w:rsidRPr="00CD53B8" w:rsidRDefault="00500D31" w:rsidP="006D4899">
            <w:pPr>
              <w:jc w:val="right"/>
              <w:rPr>
                <w:i/>
                <w:iCs/>
                <w:color w:val="000000"/>
                <w:sz w:val="20"/>
                <w:szCs w:val="20"/>
              </w:rPr>
            </w:pPr>
            <w:r w:rsidRPr="00CD53B8">
              <w:rPr>
                <w:i/>
                <w:iCs/>
                <w:color w:val="000000"/>
                <w:sz w:val="20"/>
                <w:szCs w:val="20"/>
              </w:rPr>
              <w:t>Neurothrips magnafemoralis</w:t>
            </w:r>
          </w:p>
        </w:tc>
        <w:tc>
          <w:tcPr>
            <w:tcW w:w="393" w:type="pct"/>
            <w:noWrap/>
            <w:hideMark/>
          </w:tcPr>
          <w:p w14:paraId="23C67475" w14:textId="77777777" w:rsidR="00500D31" w:rsidRPr="00CD53B8" w:rsidRDefault="00500D31" w:rsidP="006D4899">
            <w:pPr>
              <w:rPr>
                <w:color w:val="000000"/>
                <w:sz w:val="20"/>
                <w:szCs w:val="20"/>
              </w:rPr>
            </w:pPr>
            <w:r w:rsidRPr="00CD53B8">
              <w:rPr>
                <w:color w:val="000000"/>
                <w:sz w:val="20"/>
                <w:szCs w:val="20"/>
              </w:rPr>
              <w:t>0.006 (0.006) a</w:t>
            </w:r>
          </w:p>
        </w:tc>
        <w:tc>
          <w:tcPr>
            <w:tcW w:w="394" w:type="pct"/>
            <w:noWrap/>
            <w:hideMark/>
          </w:tcPr>
          <w:p w14:paraId="0F6E69F3" w14:textId="77777777" w:rsidR="00500D31" w:rsidRPr="00CD53B8" w:rsidRDefault="00500D31" w:rsidP="006D4899">
            <w:pPr>
              <w:rPr>
                <w:color w:val="000000"/>
                <w:sz w:val="20"/>
                <w:szCs w:val="20"/>
              </w:rPr>
            </w:pPr>
            <w:r w:rsidRPr="00CD53B8">
              <w:rPr>
                <w:color w:val="000000"/>
                <w:sz w:val="20"/>
                <w:szCs w:val="20"/>
              </w:rPr>
              <w:t>0.003 (0.003) a</w:t>
            </w:r>
          </w:p>
        </w:tc>
        <w:tc>
          <w:tcPr>
            <w:tcW w:w="364" w:type="pct"/>
            <w:noWrap/>
            <w:hideMark/>
          </w:tcPr>
          <w:p w14:paraId="19E340A8" w14:textId="77777777" w:rsidR="00500D31" w:rsidRPr="00CD53B8" w:rsidRDefault="00500D31" w:rsidP="006D4899">
            <w:pPr>
              <w:rPr>
                <w:color w:val="000000"/>
                <w:sz w:val="20"/>
                <w:szCs w:val="20"/>
              </w:rPr>
            </w:pPr>
            <w:r w:rsidRPr="00CD53B8">
              <w:rPr>
                <w:color w:val="000000"/>
                <w:sz w:val="20"/>
                <w:szCs w:val="20"/>
              </w:rPr>
              <w:t>0.004 (0.003) a</w:t>
            </w:r>
          </w:p>
        </w:tc>
        <w:tc>
          <w:tcPr>
            <w:tcW w:w="393" w:type="pct"/>
            <w:noWrap/>
            <w:hideMark/>
          </w:tcPr>
          <w:p w14:paraId="3E343B68" w14:textId="77777777" w:rsidR="00500D31" w:rsidRPr="00CD53B8" w:rsidRDefault="00500D31" w:rsidP="006D4899">
            <w:pPr>
              <w:rPr>
                <w:color w:val="000000"/>
                <w:sz w:val="20"/>
                <w:szCs w:val="20"/>
              </w:rPr>
            </w:pPr>
            <w:r w:rsidRPr="00CD53B8">
              <w:rPr>
                <w:color w:val="000000"/>
                <w:sz w:val="20"/>
                <w:szCs w:val="20"/>
              </w:rPr>
              <w:t>0.007 (0.005) a</w:t>
            </w:r>
          </w:p>
        </w:tc>
        <w:tc>
          <w:tcPr>
            <w:tcW w:w="364" w:type="pct"/>
            <w:noWrap/>
            <w:hideMark/>
          </w:tcPr>
          <w:p w14:paraId="74D7DE78"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187E8BB2"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49C1E6EF"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2EC52C4D" w14:textId="77777777" w:rsidR="00500D31" w:rsidRPr="00CD53B8" w:rsidRDefault="00500D31" w:rsidP="006D4899">
            <w:pPr>
              <w:rPr>
                <w:color w:val="000000"/>
                <w:sz w:val="20"/>
                <w:szCs w:val="20"/>
              </w:rPr>
            </w:pPr>
            <w:r w:rsidRPr="00CD53B8">
              <w:rPr>
                <w:color w:val="000000"/>
                <w:sz w:val="20"/>
                <w:szCs w:val="20"/>
              </w:rPr>
              <w:t>0.000 (0.000) a</w:t>
            </w:r>
          </w:p>
        </w:tc>
        <w:tc>
          <w:tcPr>
            <w:tcW w:w="393" w:type="pct"/>
            <w:noWrap/>
            <w:hideMark/>
          </w:tcPr>
          <w:p w14:paraId="5D4158C4"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2EF74C64" w14:textId="77777777" w:rsidR="00500D31" w:rsidRPr="00CD53B8" w:rsidRDefault="00500D31" w:rsidP="006D4899">
            <w:pPr>
              <w:rPr>
                <w:color w:val="000000"/>
                <w:sz w:val="20"/>
                <w:szCs w:val="20"/>
              </w:rPr>
            </w:pPr>
            <w:r w:rsidRPr="00CD53B8">
              <w:rPr>
                <w:color w:val="000000"/>
                <w:sz w:val="20"/>
                <w:szCs w:val="20"/>
              </w:rPr>
              <w:t>0.000 (0.000) a</w:t>
            </w:r>
          </w:p>
        </w:tc>
        <w:tc>
          <w:tcPr>
            <w:tcW w:w="273" w:type="pct"/>
            <w:noWrap/>
            <w:hideMark/>
          </w:tcPr>
          <w:p w14:paraId="603A7576" w14:textId="77777777" w:rsidR="00500D31" w:rsidRPr="00CD53B8" w:rsidRDefault="00500D31" w:rsidP="006D4899">
            <w:pPr>
              <w:jc w:val="right"/>
              <w:rPr>
                <w:color w:val="000000"/>
                <w:sz w:val="20"/>
                <w:szCs w:val="20"/>
              </w:rPr>
            </w:pPr>
            <w:r w:rsidRPr="00CD53B8">
              <w:rPr>
                <w:color w:val="000000"/>
                <w:sz w:val="20"/>
                <w:szCs w:val="20"/>
              </w:rPr>
              <w:t>0.73</w:t>
            </w:r>
          </w:p>
        </w:tc>
        <w:tc>
          <w:tcPr>
            <w:tcW w:w="303" w:type="pct"/>
            <w:noWrap/>
            <w:hideMark/>
          </w:tcPr>
          <w:p w14:paraId="3DB9279A" w14:textId="77777777" w:rsidR="00500D31" w:rsidRPr="00CD53B8" w:rsidRDefault="00500D31" w:rsidP="006D4899">
            <w:pPr>
              <w:jc w:val="right"/>
              <w:rPr>
                <w:color w:val="000000"/>
                <w:sz w:val="20"/>
                <w:szCs w:val="20"/>
              </w:rPr>
            </w:pPr>
            <w:r w:rsidRPr="00CD53B8">
              <w:rPr>
                <w:color w:val="000000"/>
                <w:sz w:val="20"/>
                <w:szCs w:val="20"/>
              </w:rPr>
              <w:t>0.678</w:t>
            </w:r>
          </w:p>
        </w:tc>
      </w:tr>
      <w:tr w:rsidR="00500D31" w:rsidRPr="00CD53B8" w14:paraId="75412A30" w14:textId="77777777" w:rsidTr="006D4899">
        <w:trPr>
          <w:trHeight w:val="300"/>
        </w:trPr>
        <w:tc>
          <w:tcPr>
            <w:tcW w:w="637" w:type="pct"/>
            <w:noWrap/>
            <w:hideMark/>
          </w:tcPr>
          <w:p w14:paraId="0F11D75D" w14:textId="77777777" w:rsidR="00500D31" w:rsidRPr="00CD53B8" w:rsidRDefault="00500D31" w:rsidP="006D4899">
            <w:pPr>
              <w:jc w:val="center"/>
              <w:rPr>
                <w:color w:val="000000"/>
                <w:sz w:val="20"/>
                <w:szCs w:val="20"/>
              </w:rPr>
            </w:pPr>
            <w:r w:rsidRPr="00CD53B8">
              <w:rPr>
                <w:color w:val="000000"/>
                <w:sz w:val="20"/>
                <w:szCs w:val="20"/>
              </w:rPr>
              <w:t>Thripidae</w:t>
            </w:r>
          </w:p>
        </w:tc>
        <w:tc>
          <w:tcPr>
            <w:tcW w:w="393" w:type="pct"/>
            <w:noWrap/>
            <w:hideMark/>
          </w:tcPr>
          <w:p w14:paraId="3A7FD50B" w14:textId="77777777" w:rsidR="00500D31" w:rsidRPr="00CD53B8" w:rsidRDefault="00500D31" w:rsidP="006D4899">
            <w:pPr>
              <w:rPr>
                <w:color w:val="000000"/>
                <w:sz w:val="20"/>
                <w:szCs w:val="20"/>
              </w:rPr>
            </w:pPr>
            <w:r w:rsidRPr="00CD53B8">
              <w:rPr>
                <w:color w:val="000000"/>
                <w:sz w:val="20"/>
                <w:szCs w:val="20"/>
              </w:rPr>
              <w:t xml:space="preserve">29.085 (7.122) cd </w:t>
            </w:r>
          </w:p>
        </w:tc>
        <w:tc>
          <w:tcPr>
            <w:tcW w:w="394" w:type="pct"/>
            <w:noWrap/>
            <w:hideMark/>
          </w:tcPr>
          <w:p w14:paraId="551CD1B3" w14:textId="77777777" w:rsidR="00500D31" w:rsidRPr="00CD53B8" w:rsidRDefault="00500D31" w:rsidP="006D4899">
            <w:pPr>
              <w:rPr>
                <w:color w:val="000000"/>
                <w:sz w:val="20"/>
                <w:szCs w:val="20"/>
              </w:rPr>
            </w:pPr>
            <w:r w:rsidRPr="00CD53B8">
              <w:rPr>
                <w:color w:val="000000"/>
                <w:sz w:val="20"/>
                <w:szCs w:val="20"/>
              </w:rPr>
              <w:t>195.434 (19.883) b</w:t>
            </w:r>
          </w:p>
        </w:tc>
        <w:tc>
          <w:tcPr>
            <w:tcW w:w="364" w:type="pct"/>
            <w:noWrap/>
            <w:hideMark/>
          </w:tcPr>
          <w:p w14:paraId="4DA59D8A" w14:textId="77777777" w:rsidR="00500D31" w:rsidRPr="00CD53B8" w:rsidRDefault="00500D31" w:rsidP="006D4899">
            <w:pPr>
              <w:rPr>
                <w:b/>
                <w:color w:val="000000"/>
                <w:sz w:val="20"/>
                <w:szCs w:val="20"/>
              </w:rPr>
            </w:pPr>
            <w:r w:rsidRPr="00CD53B8">
              <w:rPr>
                <w:b/>
                <w:color w:val="000000"/>
                <w:sz w:val="20"/>
                <w:szCs w:val="20"/>
              </w:rPr>
              <w:t>213.513 (14.618) a</w:t>
            </w:r>
          </w:p>
        </w:tc>
        <w:tc>
          <w:tcPr>
            <w:tcW w:w="393" w:type="pct"/>
            <w:noWrap/>
            <w:hideMark/>
          </w:tcPr>
          <w:p w14:paraId="659984FB" w14:textId="77777777" w:rsidR="00500D31" w:rsidRPr="00CD53B8" w:rsidRDefault="00500D31" w:rsidP="006D4899">
            <w:pPr>
              <w:rPr>
                <w:color w:val="000000"/>
                <w:sz w:val="20"/>
                <w:szCs w:val="20"/>
              </w:rPr>
            </w:pPr>
            <w:r w:rsidRPr="00CD53B8">
              <w:rPr>
                <w:color w:val="000000"/>
                <w:sz w:val="20"/>
                <w:szCs w:val="20"/>
              </w:rPr>
              <w:t>43.107 (4.857) c</w:t>
            </w:r>
          </w:p>
        </w:tc>
        <w:tc>
          <w:tcPr>
            <w:tcW w:w="364" w:type="pct"/>
            <w:noWrap/>
            <w:hideMark/>
          </w:tcPr>
          <w:p w14:paraId="4D8F86D2" w14:textId="77777777" w:rsidR="00500D31" w:rsidRPr="00CD53B8" w:rsidRDefault="00500D31" w:rsidP="006D4899">
            <w:pPr>
              <w:rPr>
                <w:color w:val="000000"/>
                <w:sz w:val="20"/>
                <w:szCs w:val="20"/>
              </w:rPr>
            </w:pPr>
            <w:r w:rsidRPr="00CD53B8">
              <w:rPr>
                <w:color w:val="000000"/>
                <w:sz w:val="20"/>
                <w:szCs w:val="20"/>
              </w:rPr>
              <w:t>20.832 (2.193) de</w:t>
            </w:r>
          </w:p>
        </w:tc>
        <w:tc>
          <w:tcPr>
            <w:tcW w:w="364" w:type="pct"/>
            <w:noWrap/>
            <w:hideMark/>
          </w:tcPr>
          <w:p w14:paraId="163406E0" w14:textId="77777777" w:rsidR="00500D31" w:rsidRPr="00CD53B8" w:rsidRDefault="00500D31" w:rsidP="006D4899">
            <w:pPr>
              <w:rPr>
                <w:color w:val="000000"/>
                <w:sz w:val="20"/>
                <w:szCs w:val="20"/>
              </w:rPr>
            </w:pPr>
            <w:r w:rsidRPr="00CD53B8">
              <w:rPr>
                <w:color w:val="000000"/>
                <w:sz w:val="20"/>
                <w:szCs w:val="20"/>
              </w:rPr>
              <w:t>10.609 (1.666) ef</w:t>
            </w:r>
          </w:p>
        </w:tc>
        <w:tc>
          <w:tcPr>
            <w:tcW w:w="364" w:type="pct"/>
            <w:noWrap/>
            <w:hideMark/>
          </w:tcPr>
          <w:p w14:paraId="64F87805" w14:textId="77777777" w:rsidR="00500D31" w:rsidRPr="00CD53B8" w:rsidRDefault="00500D31" w:rsidP="006D4899">
            <w:pPr>
              <w:rPr>
                <w:color w:val="000000"/>
                <w:sz w:val="20"/>
                <w:szCs w:val="20"/>
              </w:rPr>
            </w:pPr>
            <w:r w:rsidRPr="00CD53B8">
              <w:rPr>
                <w:color w:val="000000"/>
                <w:sz w:val="20"/>
                <w:szCs w:val="20"/>
              </w:rPr>
              <w:t>4.286 (0.617) f</w:t>
            </w:r>
          </w:p>
        </w:tc>
        <w:tc>
          <w:tcPr>
            <w:tcW w:w="364" w:type="pct"/>
            <w:noWrap/>
            <w:hideMark/>
          </w:tcPr>
          <w:p w14:paraId="2B213DF2" w14:textId="77777777" w:rsidR="00500D31" w:rsidRPr="00CD53B8" w:rsidRDefault="00500D31" w:rsidP="006D4899">
            <w:pPr>
              <w:rPr>
                <w:color w:val="000000"/>
                <w:sz w:val="20"/>
                <w:szCs w:val="20"/>
              </w:rPr>
            </w:pPr>
            <w:r w:rsidRPr="00CD53B8">
              <w:rPr>
                <w:color w:val="000000"/>
                <w:sz w:val="20"/>
                <w:szCs w:val="20"/>
              </w:rPr>
              <w:t>3.305 (0.515) f</w:t>
            </w:r>
          </w:p>
        </w:tc>
        <w:tc>
          <w:tcPr>
            <w:tcW w:w="393" w:type="pct"/>
            <w:noWrap/>
            <w:hideMark/>
          </w:tcPr>
          <w:p w14:paraId="3552367F" w14:textId="77777777" w:rsidR="00500D31" w:rsidRPr="00CD53B8" w:rsidRDefault="00500D31" w:rsidP="006D4899">
            <w:pPr>
              <w:rPr>
                <w:color w:val="000000"/>
                <w:sz w:val="20"/>
                <w:szCs w:val="20"/>
              </w:rPr>
            </w:pPr>
            <w:r w:rsidRPr="00CD53B8">
              <w:rPr>
                <w:color w:val="000000"/>
                <w:sz w:val="20"/>
                <w:szCs w:val="20"/>
              </w:rPr>
              <w:t>14.917 (1.615) de</w:t>
            </w:r>
          </w:p>
        </w:tc>
        <w:tc>
          <w:tcPr>
            <w:tcW w:w="394" w:type="pct"/>
            <w:noWrap/>
            <w:hideMark/>
          </w:tcPr>
          <w:p w14:paraId="2E0167DA" w14:textId="77777777" w:rsidR="00500D31" w:rsidRPr="00CD53B8" w:rsidRDefault="00500D31" w:rsidP="006D4899">
            <w:pPr>
              <w:rPr>
                <w:color w:val="000000"/>
                <w:sz w:val="20"/>
                <w:szCs w:val="20"/>
              </w:rPr>
            </w:pPr>
            <w:r w:rsidRPr="00CD53B8">
              <w:rPr>
                <w:color w:val="000000"/>
                <w:sz w:val="20"/>
                <w:szCs w:val="20"/>
              </w:rPr>
              <w:t>4.392 (0.456) f</w:t>
            </w:r>
          </w:p>
        </w:tc>
        <w:tc>
          <w:tcPr>
            <w:tcW w:w="273" w:type="pct"/>
            <w:noWrap/>
            <w:hideMark/>
          </w:tcPr>
          <w:p w14:paraId="06F9D524" w14:textId="77777777" w:rsidR="00500D31" w:rsidRPr="00CD53B8" w:rsidRDefault="00500D31" w:rsidP="006D4899">
            <w:pPr>
              <w:jc w:val="right"/>
              <w:rPr>
                <w:color w:val="000000"/>
                <w:sz w:val="20"/>
                <w:szCs w:val="20"/>
              </w:rPr>
            </w:pPr>
            <w:r w:rsidRPr="00CD53B8">
              <w:rPr>
                <w:color w:val="000000"/>
                <w:sz w:val="20"/>
                <w:szCs w:val="20"/>
              </w:rPr>
              <w:t>142.69</w:t>
            </w:r>
          </w:p>
        </w:tc>
        <w:tc>
          <w:tcPr>
            <w:tcW w:w="303" w:type="pct"/>
            <w:noWrap/>
            <w:hideMark/>
          </w:tcPr>
          <w:p w14:paraId="3972695F"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0E91C2EA" w14:textId="77777777" w:rsidTr="006D4899">
        <w:trPr>
          <w:trHeight w:val="300"/>
        </w:trPr>
        <w:tc>
          <w:tcPr>
            <w:tcW w:w="637" w:type="pct"/>
            <w:noWrap/>
            <w:hideMark/>
          </w:tcPr>
          <w:p w14:paraId="5FFC7AFB" w14:textId="77777777" w:rsidR="00500D31" w:rsidRPr="00CD53B8" w:rsidRDefault="00500D31" w:rsidP="006D4899">
            <w:pPr>
              <w:jc w:val="right"/>
              <w:rPr>
                <w:i/>
                <w:iCs/>
                <w:color w:val="000000"/>
                <w:sz w:val="20"/>
                <w:szCs w:val="20"/>
              </w:rPr>
            </w:pPr>
            <w:r w:rsidRPr="00CD53B8">
              <w:rPr>
                <w:i/>
                <w:iCs/>
                <w:color w:val="000000"/>
                <w:sz w:val="20"/>
                <w:szCs w:val="20"/>
              </w:rPr>
              <w:t>Echinothrips americanus</w:t>
            </w:r>
          </w:p>
        </w:tc>
        <w:tc>
          <w:tcPr>
            <w:tcW w:w="393" w:type="pct"/>
            <w:noWrap/>
            <w:hideMark/>
          </w:tcPr>
          <w:p w14:paraId="7406DFA6"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46BED5CC" w14:textId="77777777" w:rsidR="00500D31" w:rsidRPr="00CD53B8" w:rsidRDefault="00500D31" w:rsidP="006D4899">
            <w:pPr>
              <w:rPr>
                <w:color w:val="000000"/>
                <w:sz w:val="20"/>
                <w:szCs w:val="20"/>
              </w:rPr>
            </w:pPr>
            <w:r w:rsidRPr="00CD53B8">
              <w:rPr>
                <w:color w:val="000000"/>
                <w:sz w:val="20"/>
                <w:szCs w:val="20"/>
              </w:rPr>
              <w:t>0.009 (0.005) a</w:t>
            </w:r>
          </w:p>
        </w:tc>
        <w:tc>
          <w:tcPr>
            <w:tcW w:w="364" w:type="pct"/>
            <w:noWrap/>
            <w:hideMark/>
          </w:tcPr>
          <w:p w14:paraId="221CBB91" w14:textId="77777777" w:rsidR="00500D31" w:rsidRPr="00CD53B8" w:rsidRDefault="00500D31" w:rsidP="006D4899">
            <w:pPr>
              <w:rPr>
                <w:color w:val="000000"/>
                <w:sz w:val="20"/>
                <w:szCs w:val="20"/>
              </w:rPr>
            </w:pPr>
            <w:r w:rsidRPr="00CD53B8">
              <w:rPr>
                <w:color w:val="000000"/>
                <w:sz w:val="20"/>
                <w:szCs w:val="20"/>
              </w:rPr>
              <w:t>0.004 (0.003) a</w:t>
            </w:r>
          </w:p>
        </w:tc>
        <w:tc>
          <w:tcPr>
            <w:tcW w:w="393" w:type="pct"/>
            <w:noWrap/>
            <w:hideMark/>
          </w:tcPr>
          <w:p w14:paraId="435475F4"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1A3DE809"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53FB654E"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6E6A387A"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7C0583AC" w14:textId="77777777" w:rsidR="00500D31" w:rsidRPr="00CD53B8" w:rsidRDefault="00500D31" w:rsidP="006D4899">
            <w:pPr>
              <w:rPr>
                <w:color w:val="000000"/>
                <w:sz w:val="20"/>
                <w:szCs w:val="20"/>
              </w:rPr>
            </w:pPr>
            <w:r w:rsidRPr="00CD53B8">
              <w:rPr>
                <w:color w:val="000000"/>
                <w:sz w:val="20"/>
                <w:szCs w:val="20"/>
              </w:rPr>
              <w:t>0.000 (0.000) a</w:t>
            </w:r>
          </w:p>
        </w:tc>
        <w:tc>
          <w:tcPr>
            <w:tcW w:w="393" w:type="pct"/>
            <w:noWrap/>
            <w:hideMark/>
          </w:tcPr>
          <w:p w14:paraId="7A99584A"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67DD03FE" w14:textId="77777777" w:rsidR="00500D31" w:rsidRPr="00CD53B8" w:rsidRDefault="00500D31" w:rsidP="006D4899">
            <w:pPr>
              <w:rPr>
                <w:color w:val="000000"/>
                <w:sz w:val="20"/>
                <w:szCs w:val="20"/>
              </w:rPr>
            </w:pPr>
            <w:r w:rsidRPr="00CD53B8">
              <w:rPr>
                <w:color w:val="000000"/>
                <w:sz w:val="20"/>
                <w:szCs w:val="20"/>
              </w:rPr>
              <w:t>0.000 (0.000) a</w:t>
            </w:r>
          </w:p>
        </w:tc>
        <w:tc>
          <w:tcPr>
            <w:tcW w:w="273" w:type="pct"/>
            <w:noWrap/>
            <w:hideMark/>
          </w:tcPr>
          <w:p w14:paraId="24EF23E2" w14:textId="77777777" w:rsidR="00500D31" w:rsidRPr="00CD53B8" w:rsidRDefault="00500D31" w:rsidP="006D4899">
            <w:pPr>
              <w:jc w:val="right"/>
              <w:rPr>
                <w:color w:val="000000"/>
                <w:sz w:val="20"/>
                <w:szCs w:val="20"/>
              </w:rPr>
            </w:pPr>
            <w:r w:rsidRPr="00CD53B8">
              <w:rPr>
                <w:color w:val="000000"/>
                <w:sz w:val="20"/>
                <w:szCs w:val="20"/>
              </w:rPr>
              <w:t>1.64</w:t>
            </w:r>
          </w:p>
        </w:tc>
        <w:tc>
          <w:tcPr>
            <w:tcW w:w="303" w:type="pct"/>
            <w:noWrap/>
            <w:hideMark/>
          </w:tcPr>
          <w:p w14:paraId="05404B34" w14:textId="77777777" w:rsidR="00500D31" w:rsidRPr="00CD53B8" w:rsidRDefault="00500D31" w:rsidP="006D4899">
            <w:pPr>
              <w:jc w:val="right"/>
              <w:rPr>
                <w:color w:val="000000"/>
                <w:sz w:val="20"/>
                <w:szCs w:val="20"/>
              </w:rPr>
            </w:pPr>
            <w:r w:rsidRPr="00CD53B8">
              <w:rPr>
                <w:color w:val="000000"/>
                <w:sz w:val="20"/>
                <w:szCs w:val="20"/>
              </w:rPr>
              <w:t>0.099</w:t>
            </w:r>
          </w:p>
        </w:tc>
      </w:tr>
      <w:tr w:rsidR="00500D31" w:rsidRPr="00CD53B8" w14:paraId="1DD63138" w14:textId="77777777" w:rsidTr="006D4899">
        <w:trPr>
          <w:trHeight w:val="300"/>
        </w:trPr>
        <w:tc>
          <w:tcPr>
            <w:tcW w:w="637" w:type="pct"/>
            <w:noWrap/>
            <w:hideMark/>
          </w:tcPr>
          <w:p w14:paraId="08EF4741" w14:textId="77777777" w:rsidR="00500D31" w:rsidRPr="00CD53B8" w:rsidRDefault="00500D31" w:rsidP="006D4899">
            <w:pPr>
              <w:jc w:val="right"/>
              <w:rPr>
                <w:i/>
                <w:iCs/>
                <w:color w:val="000000"/>
                <w:sz w:val="20"/>
                <w:szCs w:val="20"/>
              </w:rPr>
            </w:pPr>
            <w:r w:rsidRPr="00CD53B8">
              <w:rPr>
                <w:i/>
                <w:iCs/>
                <w:color w:val="000000"/>
                <w:sz w:val="20"/>
                <w:szCs w:val="20"/>
              </w:rPr>
              <w:t xml:space="preserve">Frankliniella </w:t>
            </w:r>
            <w:r w:rsidRPr="00CD53B8">
              <w:rPr>
                <w:color w:val="000000"/>
                <w:sz w:val="20"/>
                <w:szCs w:val="20"/>
              </w:rPr>
              <w:t>spp.</w:t>
            </w:r>
          </w:p>
        </w:tc>
        <w:tc>
          <w:tcPr>
            <w:tcW w:w="393" w:type="pct"/>
            <w:noWrap/>
            <w:hideMark/>
          </w:tcPr>
          <w:p w14:paraId="5E8D3D96" w14:textId="77777777" w:rsidR="00500D31" w:rsidRPr="00CD53B8" w:rsidRDefault="00500D31" w:rsidP="006D4899">
            <w:pPr>
              <w:rPr>
                <w:color w:val="000000"/>
                <w:sz w:val="20"/>
                <w:szCs w:val="20"/>
              </w:rPr>
            </w:pPr>
            <w:r w:rsidRPr="00CD53B8">
              <w:rPr>
                <w:color w:val="000000"/>
                <w:sz w:val="20"/>
                <w:szCs w:val="20"/>
              </w:rPr>
              <w:t>28.359 (7.092) cd</w:t>
            </w:r>
          </w:p>
        </w:tc>
        <w:tc>
          <w:tcPr>
            <w:tcW w:w="394" w:type="pct"/>
            <w:noWrap/>
            <w:hideMark/>
          </w:tcPr>
          <w:p w14:paraId="6B808D70" w14:textId="77777777" w:rsidR="00500D31" w:rsidRPr="00CD53B8" w:rsidRDefault="00500D31" w:rsidP="006D4899">
            <w:pPr>
              <w:rPr>
                <w:color w:val="000000"/>
                <w:sz w:val="20"/>
                <w:szCs w:val="20"/>
              </w:rPr>
            </w:pPr>
            <w:r w:rsidRPr="00CD53B8">
              <w:rPr>
                <w:color w:val="000000"/>
                <w:sz w:val="20"/>
                <w:szCs w:val="20"/>
              </w:rPr>
              <w:t>194.540 (19.880) b</w:t>
            </w:r>
          </w:p>
        </w:tc>
        <w:tc>
          <w:tcPr>
            <w:tcW w:w="364" w:type="pct"/>
            <w:noWrap/>
            <w:hideMark/>
          </w:tcPr>
          <w:p w14:paraId="3DBEFBBF" w14:textId="77777777" w:rsidR="00500D31" w:rsidRPr="00CD53B8" w:rsidRDefault="00500D31" w:rsidP="006D4899">
            <w:pPr>
              <w:rPr>
                <w:b/>
                <w:color w:val="000000"/>
                <w:sz w:val="20"/>
                <w:szCs w:val="20"/>
              </w:rPr>
            </w:pPr>
            <w:r w:rsidRPr="00CD53B8">
              <w:rPr>
                <w:b/>
                <w:color w:val="000000"/>
                <w:sz w:val="20"/>
                <w:szCs w:val="20"/>
              </w:rPr>
              <w:t>213.200 (14.614) a</w:t>
            </w:r>
          </w:p>
        </w:tc>
        <w:tc>
          <w:tcPr>
            <w:tcW w:w="393" w:type="pct"/>
            <w:noWrap/>
            <w:hideMark/>
          </w:tcPr>
          <w:p w14:paraId="62CCA42E" w14:textId="77777777" w:rsidR="00500D31" w:rsidRPr="00CD53B8" w:rsidRDefault="00500D31" w:rsidP="006D4899">
            <w:pPr>
              <w:rPr>
                <w:color w:val="000000"/>
                <w:sz w:val="20"/>
                <w:szCs w:val="20"/>
              </w:rPr>
            </w:pPr>
            <w:r w:rsidRPr="00CD53B8">
              <w:rPr>
                <w:color w:val="000000"/>
                <w:sz w:val="20"/>
                <w:szCs w:val="20"/>
              </w:rPr>
              <w:t>42.993 (4.859) c</w:t>
            </w:r>
          </w:p>
        </w:tc>
        <w:tc>
          <w:tcPr>
            <w:tcW w:w="364" w:type="pct"/>
            <w:noWrap/>
            <w:hideMark/>
          </w:tcPr>
          <w:p w14:paraId="5FC351B9" w14:textId="77777777" w:rsidR="00500D31" w:rsidRPr="00CD53B8" w:rsidRDefault="00500D31" w:rsidP="006D4899">
            <w:pPr>
              <w:rPr>
                <w:color w:val="000000"/>
                <w:sz w:val="20"/>
                <w:szCs w:val="20"/>
              </w:rPr>
            </w:pPr>
            <w:r w:rsidRPr="00CD53B8">
              <w:rPr>
                <w:color w:val="000000"/>
                <w:sz w:val="20"/>
                <w:szCs w:val="20"/>
              </w:rPr>
              <w:t>20.600 (2.190) de</w:t>
            </w:r>
          </w:p>
        </w:tc>
        <w:tc>
          <w:tcPr>
            <w:tcW w:w="364" w:type="pct"/>
            <w:noWrap/>
            <w:hideMark/>
          </w:tcPr>
          <w:p w14:paraId="63231E51" w14:textId="77777777" w:rsidR="00500D31" w:rsidRPr="00CD53B8" w:rsidRDefault="00500D31" w:rsidP="006D4899">
            <w:pPr>
              <w:rPr>
                <w:color w:val="000000"/>
                <w:sz w:val="20"/>
                <w:szCs w:val="20"/>
              </w:rPr>
            </w:pPr>
            <w:r w:rsidRPr="00CD53B8">
              <w:rPr>
                <w:color w:val="000000"/>
                <w:sz w:val="20"/>
                <w:szCs w:val="20"/>
              </w:rPr>
              <w:t>10.550 (1.664) ef</w:t>
            </w:r>
          </w:p>
        </w:tc>
        <w:tc>
          <w:tcPr>
            <w:tcW w:w="364" w:type="pct"/>
            <w:noWrap/>
            <w:hideMark/>
          </w:tcPr>
          <w:p w14:paraId="554EE9C8" w14:textId="77777777" w:rsidR="00500D31" w:rsidRPr="00CD53B8" w:rsidRDefault="00500D31" w:rsidP="006D4899">
            <w:pPr>
              <w:rPr>
                <w:color w:val="000000"/>
                <w:sz w:val="20"/>
                <w:szCs w:val="20"/>
              </w:rPr>
            </w:pPr>
            <w:r w:rsidRPr="00CD53B8">
              <w:rPr>
                <w:color w:val="000000"/>
                <w:sz w:val="20"/>
                <w:szCs w:val="20"/>
              </w:rPr>
              <w:t>4.150 (0.615) f</w:t>
            </w:r>
          </w:p>
        </w:tc>
        <w:tc>
          <w:tcPr>
            <w:tcW w:w="364" w:type="pct"/>
            <w:noWrap/>
            <w:hideMark/>
          </w:tcPr>
          <w:p w14:paraId="4F6B8E1F" w14:textId="77777777" w:rsidR="00500D31" w:rsidRPr="00CD53B8" w:rsidRDefault="00500D31" w:rsidP="006D4899">
            <w:pPr>
              <w:rPr>
                <w:color w:val="000000"/>
                <w:sz w:val="20"/>
                <w:szCs w:val="20"/>
              </w:rPr>
            </w:pPr>
            <w:r w:rsidRPr="00CD53B8">
              <w:rPr>
                <w:color w:val="000000"/>
                <w:sz w:val="20"/>
                <w:szCs w:val="20"/>
              </w:rPr>
              <w:t>3.109 (0.516) f</w:t>
            </w:r>
          </w:p>
        </w:tc>
        <w:tc>
          <w:tcPr>
            <w:tcW w:w="393" w:type="pct"/>
            <w:noWrap/>
            <w:hideMark/>
          </w:tcPr>
          <w:p w14:paraId="6C382DC0" w14:textId="77777777" w:rsidR="00500D31" w:rsidRPr="00CD53B8" w:rsidRDefault="00500D31" w:rsidP="006D4899">
            <w:pPr>
              <w:rPr>
                <w:color w:val="000000"/>
                <w:sz w:val="20"/>
                <w:szCs w:val="20"/>
              </w:rPr>
            </w:pPr>
            <w:r w:rsidRPr="00CD53B8">
              <w:rPr>
                <w:color w:val="000000"/>
                <w:sz w:val="20"/>
                <w:szCs w:val="20"/>
              </w:rPr>
              <w:t>12.650 (1.570) de</w:t>
            </w:r>
          </w:p>
        </w:tc>
        <w:tc>
          <w:tcPr>
            <w:tcW w:w="394" w:type="pct"/>
            <w:noWrap/>
            <w:hideMark/>
          </w:tcPr>
          <w:p w14:paraId="42400D92" w14:textId="77777777" w:rsidR="00500D31" w:rsidRPr="00CD53B8" w:rsidRDefault="00500D31" w:rsidP="006D4899">
            <w:pPr>
              <w:rPr>
                <w:color w:val="000000"/>
                <w:sz w:val="20"/>
                <w:szCs w:val="20"/>
              </w:rPr>
            </w:pPr>
            <w:r w:rsidRPr="00CD53B8">
              <w:rPr>
                <w:color w:val="000000"/>
                <w:sz w:val="20"/>
                <w:szCs w:val="20"/>
              </w:rPr>
              <w:t>3.369 (0.396) f</w:t>
            </w:r>
          </w:p>
        </w:tc>
        <w:tc>
          <w:tcPr>
            <w:tcW w:w="273" w:type="pct"/>
            <w:noWrap/>
            <w:hideMark/>
          </w:tcPr>
          <w:p w14:paraId="2E556664" w14:textId="77777777" w:rsidR="00500D31" w:rsidRPr="00CD53B8" w:rsidRDefault="00500D31" w:rsidP="006D4899">
            <w:pPr>
              <w:jc w:val="right"/>
              <w:rPr>
                <w:color w:val="000000"/>
                <w:sz w:val="20"/>
                <w:szCs w:val="20"/>
              </w:rPr>
            </w:pPr>
            <w:r w:rsidRPr="00CD53B8">
              <w:rPr>
                <w:color w:val="000000"/>
                <w:sz w:val="20"/>
                <w:szCs w:val="20"/>
              </w:rPr>
              <w:t>144.68</w:t>
            </w:r>
          </w:p>
        </w:tc>
        <w:tc>
          <w:tcPr>
            <w:tcW w:w="303" w:type="pct"/>
            <w:noWrap/>
            <w:hideMark/>
          </w:tcPr>
          <w:p w14:paraId="1D45E7B1"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1EC0F616" w14:textId="77777777" w:rsidTr="006D4899">
        <w:trPr>
          <w:trHeight w:val="300"/>
        </w:trPr>
        <w:tc>
          <w:tcPr>
            <w:tcW w:w="637" w:type="pct"/>
            <w:noWrap/>
            <w:hideMark/>
          </w:tcPr>
          <w:p w14:paraId="3D2AE27F" w14:textId="77777777" w:rsidR="00500D31" w:rsidRPr="00CD53B8" w:rsidRDefault="00500D31" w:rsidP="006D4899">
            <w:pPr>
              <w:jc w:val="right"/>
              <w:rPr>
                <w:i/>
                <w:iCs/>
                <w:color w:val="000000"/>
                <w:sz w:val="20"/>
                <w:szCs w:val="20"/>
              </w:rPr>
            </w:pPr>
            <w:r w:rsidRPr="00CD53B8">
              <w:rPr>
                <w:i/>
                <w:iCs/>
                <w:color w:val="000000"/>
                <w:sz w:val="20"/>
                <w:szCs w:val="20"/>
              </w:rPr>
              <w:t>Frankliniella bispinosa</w:t>
            </w:r>
          </w:p>
        </w:tc>
        <w:tc>
          <w:tcPr>
            <w:tcW w:w="393" w:type="pct"/>
            <w:noWrap/>
            <w:hideMark/>
          </w:tcPr>
          <w:p w14:paraId="314001F9" w14:textId="77777777" w:rsidR="00500D31" w:rsidRPr="00CD53B8" w:rsidRDefault="00500D31" w:rsidP="006D4899">
            <w:pPr>
              <w:rPr>
                <w:color w:val="000000"/>
                <w:sz w:val="20"/>
                <w:szCs w:val="20"/>
              </w:rPr>
            </w:pPr>
            <w:r w:rsidRPr="00CD53B8">
              <w:rPr>
                <w:color w:val="000000"/>
                <w:sz w:val="20"/>
                <w:szCs w:val="20"/>
              </w:rPr>
              <w:t>26.782 (7.112) d</w:t>
            </w:r>
          </w:p>
        </w:tc>
        <w:tc>
          <w:tcPr>
            <w:tcW w:w="394" w:type="pct"/>
            <w:noWrap/>
            <w:hideMark/>
          </w:tcPr>
          <w:p w14:paraId="7F986D24" w14:textId="77777777" w:rsidR="00500D31" w:rsidRPr="00CD53B8" w:rsidRDefault="00500D31" w:rsidP="006D4899">
            <w:pPr>
              <w:rPr>
                <w:color w:val="000000"/>
                <w:sz w:val="20"/>
                <w:szCs w:val="20"/>
              </w:rPr>
            </w:pPr>
            <w:r w:rsidRPr="00CD53B8">
              <w:rPr>
                <w:color w:val="000000"/>
                <w:sz w:val="20"/>
                <w:szCs w:val="20"/>
              </w:rPr>
              <w:t>191.601(19.857) b</w:t>
            </w:r>
          </w:p>
        </w:tc>
        <w:tc>
          <w:tcPr>
            <w:tcW w:w="364" w:type="pct"/>
            <w:noWrap/>
            <w:hideMark/>
          </w:tcPr>
          <w:p w14:paraId="15A00D6B" w14:textId="77777777" w:rsidR="00500D31" w:rsidRPr="00CD53B8" w:rsidRDefault="00500D31" w:rsidP="006D4899">
            <w:pPr>
              <w:rPr>
                <w:b/>
                <w:color w:val="000000"/>
                <w:sz w:val="20"/>
                <w:szCs w:val="20"/>
              </w:rPr>
            </w:pPr>
            <w:r w:rsidRPr="00CD53B8">
              <w:rPr>
                <w:b/>
                <w:color w:val="000000"/>
                <w:sz w:val="20"/>
                <w:szCs w:val="20"/>
              </w:rPr>
              <w:t>208.871 (14.466) a</w:t>
            </w:r>
          </w:p>
        </w:tc>
        <w:tc>
          <w:tcPr>
            <w:tcW w:w="393" w:type="pct"/>
            <w:noWrap/>
            <w:hideMark/>
          </w:tcPr>
          <w:p w14:paraId="382F87C8" w14:textId="77777777" w:rsidR="00500D31" w:rsidRPr="00CD53B8" w:rsidRDefault="00500D31" w:rsidP="006D4899">
            <w:pPr>
              <w:rPr>
                <w:color w:val="000000"/>
                <w:sz w:val="20"/>
                <w:szCs w:val="20"/>
              </w:rPr>
            </w:pPr>
            <w:r w:rsidRPr="00CD53B8">
              <w:rPr>
                <w:color w:val="000000"/>
                <w:sz w:val="20"/>
                <w:szCs w:val="20"/>
              </w:rPr>
              <w:t>42.983 (4.859) c</w:t>
            </w:r>
          </w:p>
        </w:tc>
        <w:tc>
          <w:tcPr>
            <w:tcW w:w="364" w:type="pct"/>
            <w:noWrap/>
            <w:hideMark/>
          </w:tcPr>
          <w:p w14:paraId="1278C931" w14:textId="77777777" w:rsidR="00500D31" w:rsidRPr="00CD53B8" w:rsidRDefault="00500D31" w:rsidP="006D4899">
            <w:pPr>
              <w:rPr>
                <w:color w:val="000000"/>
                <w:sz w:val="20"/>
                <w:szCs w:val="20"/>
              </w:rPr>
            </w:pPr>
            <w:r w:rsidRPr="00CD53B8">
              <w:rPr>
                <w:color w:val="000000"/>
                <w:sz w:val="20"/>
                <w:szCs w:val="20"/>
              </w:rPr>
              <w:t>20.582 (2.190) d</w:t>
            </w:r>
          </w:p>
        </w:tc>
        <w:tc>
          <w:tcPr>
            <w:tcW w:w="364" w:type="pct"/>
            <w:noWrap/>
            <w:hideMark/>
          </w:tcPr>
          <w:p w14:paraId="3ECB25DB" w14:textId="77777777" w:rsidR="00500D31" w:rsidRPr="00CD53B8" w:rsidRDefault="00500D31" w:rsidP="006D4899">
            <w:pPr>
              <w:rPr>
                <w:color w:val="000000"/>
                <w:sz w:val="20"/>
                <w:szCs w:val="20"/>
              </w:rPr>
            </w:pPr>
            <w:r w:rsidRPr="00CD53B8">
              <w:rPr>
                <w:color w:val="000000"/>
                <w:sz w:val="20"/>
                <w:szCs w:val="20"/>
              </w:rPr>
              <w:t>10.545 (1.664) de</w:t>
            </w:r>
          </w:p>
        </w:tc>
        <w:tc>
          <w:tcPr>
            <w:tcW w:w="364" w:type="pct"/>
            <w:noWrap/>
            <w:hideMark/>
          </w:tcPr>
          <w:p w14:paraId="12782039" w14:textId="77777777" w:rsidR="00500D31" w:rsidRPr="00CD53B8" w:rsidRDefault="00500D31" w:rsidP="006D4899">
            <w:pPr>
              <w:rPr>
                <w:color w:val="000000"/>
                <w:sz w:val="20"/>
                <w:szCs w:val="20"/>
              </w:rPr>
            </w:pPr>
            <w:r w:rsidRPr="00CD53B8">
              <w:rPr>
                <w:color w:val="000000"/>
                <w:sz w:val="20"/>
                <w:szCs w:val="20"/>
              </w:rPr>
              <w:t>4.141 (0.614) e</w:t>
            </w:r>
          </w:p>
        </w:tc>
        <w:tc>
          <w:tcPr>
            <w:tcW w:w="364" w:type="pct"/>
            <w:noWrap/>
            <w:hideMark/>
          </w:tcPr>
          <w:p w14:paraId="2578E022" w14:textId="77777777" w:rsidR="00500D31" w:rsidRPr="00CD53B8" w:rsidRDefault="00500D31" w:rsidP="006D4899">
            <w:pPr>
              <w:rPr>
                <w:color w:val="000000"/>
                <w:sz w:val="20"/>
                <w:szCs w:val="20"/>
              </w:rPr>
            </w:pPr>
            <w:r w:rsidRPr="00CD53B8">
              <w:rPr>
                <w:color w:val="000000"/>
                <w:sz w:val="20"/>
                <w:szCs w:val="20"/>
              </w:rPr>
              <w:t>3.082 (0.516) e</w:t>
            </w:r>
          </w:p>
        </w:tc>
        <w:tc>
          <w:tcPr>
            <w:tcW w:w="393" w:type="pct"/>
            <w:noWrap/>
            <w:hideMark/>
          </w:tcPr>
          <w:p w14:paraId="293B3F63" w14:textId="77777777" w:rsidR="00500D31" w:rsidRPr="00CD53B8" w:rsidRDefault="00500D31" w:rsidP="006D4899">
            <w:pPr>
              <w:rPr>
                <w:color w:val="000000"/>
                <w:sz w:val="20"/>
                <w:szCs w:val="20"/>
              </w:rPr>
            </w:pPr>
            <w:r w:rsidRPr="00CD53B8">
              <w:rPr>
                <w:color w:val="000000"/>
                <w:sz w:val="20"/>
                <w:szCs w:val="20"/>
              </w:rPr>
              <w:t>11.000 (1.519) de</w:t>
            </w:r>
          </w:p>
        </w:tc>
        <w:tc>
          <w:tcPr>
            <w:tcW w:w="394" w:type="pct"/>
            <w:noWrap/>
            <w:hideMark/>
          </w:tcPr>
          <w:p w14:paraId="60FB73EF" w14:textId="77777777" w:rsidR="00500D31" w:rsidRPr="00CD53B8" w:rsidRDefault="00500D31" w:rsidP="006D4899">
            <w:pPr>
              <w:rPr>
                <w:color w:val="000000"/>
                <w:sz w:val="20"/>
                <w:szCs w:val="20"/>
              </w:rPr>
            </w:pPr>
            <w:r w:rsidRPr="00CD53B8">
              <w:rPr>
                <w:color w:val="000000"/>
                <w:sz w:val="20"/>
                <w:szCs w:val="20"/>
              </w:rPr>
              <w:t>2.938 (0.400) e</w:t>
            </w:r>
          </w:p>
        </w:tc>
        <w:tc>
          <w:tcPr>
            <w:tcW w:w="273" w:type="pct"/>
            <w:noWrap/>
            <w:hideMark/>
          </w:tcPr>
          <w:p w14:paraId="299B6FCB" w14:textId="77777777" w:rsidR="00500D31" w:rsidRPr="00CD53B8" w:rsidRDefault="00500D31" w:rsidP="006D4899">
            <w:pPr>
              <w:jc w:val="right"/>
              <w:rPr>
                <w:color w:val="000000"/>
                <w:sz w:val="20"/>
                <w:szCs w:val="20"/>
              </w:rPr>
            </w:pPr>
            <w:r w:rsidRPr="00CD53B8">
              <w:rPr>
                <w:color w:val="000000"/>
                <w:sz w:val="20"/>
                <w:szCs w:val="20"/>
              </w:rPr>
              <w:t>137.11</w:t>
            </w:r>
          </w:p>
        </w:tc>
        <w:tc>
          <w:tcPr>
            <w:tcW w:w="303" w:type="pct"/>
            <w:noWrap/>
            <w:hideMark/>
          </w:tcPr>
          <w:p w14:paraId="4B1C7BA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1551894" w14:textId="77777777" w:rsidTr="006D4899">
        <w:trPr>
          <w:trHeight w:val="300"/>
        </w:trPr>
        <w:tc>
          <w:tcPr>
            <w:tcW w:w="637" w:type="pct"/>
            <w:noWrap/>
            <w:hideMark/>
          </w:tcPr>
          <w:p w14:paraId="6BAD6ED9" w14:textId="77777777" w:rsidR="00500D31" w:rsidRPr="00CD53B8" w:rsidRDefault="00500D31" w:rsidP="006D4899">
            <w:pPr>
              <w:jc w:val="right"/>
              <w:rPr>
                <w:i/>
                <w:iCs/>
                <w:color w:val="000000"/>
                <w:sz w:val="20"/>
                <w:szCs w:val="20"/>
              </w:rPr>
            </w:pPr>
            <w:r w:rsidRPr="00CD53B8">
              <w:rPr>
                <w:i/>
                <w:iCs/>
                <w:color w:val="000000"/>
                <w:sz w:val="20"/>
                <w:szCs w:val="20"/>
              </w:rPr>
              <w:t>Frankliniella fusca</w:t>
            </w:r>
          </w:p>
        </w:tc>
        <w:tc>
          <w:tcPr>
            <w:tcW w:w="393" w:type="pct"/>
            <w:noWrap/>
            <w:hideMark/>
          </w:tcPr>
          <w:p w14:paraId="77827842" w14:textId="77777777" w:rsidR="00500D31" w:rsidRPr="00CD53B8" w:rsidRDefault="00500D31" w:rsidP="006D4899">
            <w:pPr>
              <w:rPr>
                <w:color w:val="000000"/>
                <w:sz w:val="20"/>
                <w:szCs w:val="20"/>
              </w:rPr>
            </w:pPr>
            <w:r w:rsidRPr="00CD53B8">
              <w:rPr>
                <w:color w:val="000000"/>
                <w:sz w:val="20"/>
                <w:szCs w:val="20"/>
              </w:rPr>
              <w:t>0.224 (0.049)</w:t>
            </w:r>
          </w:p>
        </w:tc>
        <w:tc>
          <w:tcPr>
            <w:tcW w:w="394" w:type="pct"/>
            <w:noWrap/>
            <w:hideMark/>
          </w:tcPr>
          <w:p w14:paraId="634C7EE0" w14:textId="77777777" w:rsidR="00500D31" w:rsidRPr="00CD53B8" w:rsidRDefault="00500D31" w:rsidP="006D4899">
            <w:pPr>
              <w:rPr>
                <w:color w:val="000000"/>
                <w:sz w:val="20"/>
                <w:szCs w:val="20"/>
              </w:rPr>
            </w:pPr>
            <w:r w:rsidRPr="00CD53B8">
              <w:rPr>
                <w:color w:val="000000"/>
                <w:sz w:val="20"/>
                <w:szCs w:val="20"/>
              </w:rPr>
              <w:t>0.482 (0.190)</w:t>
            </w:r>
          </w:p>
        </w:tc>
        <w:tc>
          <w:tcPr>
            <w:tcW w:w="364" w:type="pct"/>
            <w:noWrap/>
            <w:hideMark/>
          </w:tcPr>
          <w:p w14:paraId="08AC3DCE" w14:textId="77777777" w:rsidR="00500D31" w:rsidRPr="00CD53B8" w:rsidRDefault="00500D31" w:rsidP="006D4899">
            <w:pPr>
              <w:rPr>
                <w:b/>
                <w:color w:val="000000"/>
                <w:sz w:val="20"/>
                <w:szCs w:val="20"/>
              </w:rPr>
            </w:pPr>
            <w:r w:rsidRPr="00CD53B8">
              <w:rPr>
                <w:b/>
                <w:color w:val="000000"/>
                <w:sz w:val="20"/>
                <w:szCs w:val="20"/>
              </w:rPr>
              <w:t>0.929 (0.509)</w:t>
            </w:r>
          </w:p>
        </w:tc>
        <w:tc>
          <w:tcPr>
            <w:tcW w:w="393" w:type="pct"/>
            <w:noWrap/>
            <w:hideMark/>
          </w:tcPr>
          <w:p w14:paraId="52CBC6ED" w14:textId="77777777" w:rsidR="00500D31" w:rsidRPr="00CD53B8" w:rsidRDefault="00500D31" w:rsidP="006D4899">
            <w:pPr>
              <w:rPr>
                <w:color w:val="000000"/>
                <w:sz w:val="20"/>
                <w:szCs w:val="20"/>
              </w:rPr>
            </w:pPr>
            <w:r w:rsidRPr="00CD53B8">
              <w:rPr>
                <w:color w:val="000000"/>
                <w:sz w:val="20"/>
                <w:szCs w:val="20"/>
              </w:rPr>
              <w:t>0.003 (0.003)</w:t>
            </w:r>
          </w:p>
        </w:tc>
        <w:tc>
          <w:tcPr>
            <w:tcW w:w="364" w:type="pct"/>
            <w:noWrap/>
            <w:hideMark/>
          </w:tcPr>
          <w:p w14:paraId="6E9B49B0" w14:textId="77777777" w:rsidR="00500D31" w:rsidRPr="00CD53B8" w:rsidRDefault="00500D31" w:rsidP="006D4899">
            <w:pPr>
              <w:rPr>
                <w:color w:val="000000"/>
                <w:sz w:val="20"/>
                <w:szCs w:val="20"/>
              </w:rPr>
            </w:pPr>
            <w:r w:rsidRPr="00CD53B8">
              <w:rPr>
                <w:color w:val="000000"/>
                <w:sz w:val="20"/>
                <w:szCs w:val="20"/>
              </w:rPr>
              <w:t>0.014 (0.008)</w:t>
            </w:r>
          </w:p>
        </w:tc>
        <w:tc>
          <w:tcPr>
            <w:tcW w:w="364" w:type="pct"/>
            <w:noWrap/>
            <w:hideMark/>
          </w:tcPr>
          <w:p w14:paraId="5666CBBD" w14:textId="77777777" w:rsidR="00500D31" w:rsidRPr="00CD53B8" w:rsidRDefault="00500D31" w:rsidP="006D4899">
            <w:pPr>
              <w:rPr>
                <w:color w:val="000000"/>
                <w:sz w:val="20"/>
                <w:szCs w:val="20"/>
              </w:rPr>
            </w:pPr>
            <w:r w:rsidRPr="00CD53B8">
              <w:rPr>
                <w:color w:val="000000"/>
                <w:sz w:val="20"/>
                <w:szCs w:val="20"/>
              </w:rPr>
              <w:t>0.005 (0.005)</w:t>
            </w:r>
          </w:p>
        </w:tc>
        <w:tc>
          <w:tcPr>
            <w:tcW w:w="364" w:type="pct"/>
            <w:noWrap/>
            <w:hideMark/>
          </w:tcPr>
          <w:p w14:paraId="40A2F397" w14:textId="77777777" w:rsidR="00500D31" w:rsidRPr="00CD53B8" w:rsidRDefault="00500D31" w:rsidP="006D4899">
            <w:pPr>
              <w:rPr>
                <w:color w:val="000000"/>
                <w:sz w:val="20"/>
                <w:szCs w:val="20"/>
              </w:rPr>
            </w:pPr>
            <w:r w:rsidRPr="00CD53B8">
              <w:rPr>
                <w:color w:val="000000"/>
                <w:sz w:val="20"/>
                <w:szCs w:val="20"/>
              </w:rPr>
              <w:t>0.005 (0.005)</w:t>
            </w:r>
          </w:p>
        </w:tc>
        <w:tc>
          <w:tcPr>
            <w:tcW w:w="364" w:type="pct"/>
            <w:noWrap/>
            <w:hideMark/>
          </w:tcPr>
          <w:p w14:paraId="4667D134" w14:textId="77777777" w:rsidR="00500D31" w:rsidRPr="00CD53B8" w:rsidRDefault="00500D31" w:rsidP="006D4899">
            <w:pPr>
              <w:rPr>
                <w:color w:val="000000"/>
                <w:sz w:val="20"/>
                <w:szCs w:val="20"/>
              </w:rPr>
            </w:pPr>
            <w:r w:rsidRPr="00CD53B8">
              <w:rPr>
                <w:color w:val="000000"/>
                <w:sz w:val="20"/>
                <w:szCs w:val="20"/>
              </w:rPr>
              <w:t>0.018 (0.011)</w:t>
            </w:r>
          </w:p>
        </w:tc>
        <w:tc>
          <w:tcPr>
            <w:tcW w:w="393" w:type="pct"/>
            <w:noWrap/>
            <w:hideMark/>
          </w:tcPr>
          <w:p w14:paraId="17D1A091" w14:textId="77777777" w:rsidR="00500D31" w:rsidRPr="00CD53B8" w:rsidRDefault="00500D31" w:rsidP="006D4899">
            <w:pPr>
              <w:rPr>
                <w:color w:val="000000"/>
                <w:sz w:val="20"/>
                <w:szCs w:val="20"/>
              </w:rPr>
            </w:pPr>
            <w:r w:rsidRPr="00CD53B8">
              <w:rPr>
                <w:color w:val="000000"/>
                <w:sz w:val="20"/>
                <w:szCs w:val="20"/>
              </w:rPr>
              <w:t>0.100 (0.043)</w:t>
            </w:r>
          </w:p>
        </w:tc>
        <w:tc>
          <w:tcPr>
            <w:tcW w:w="394" w:type="pct"/>
            <w:noWrap/>
            <w:hideMark/>
          </w:tcPr>
          <w:p w14:paraId="6009AAFF" w14:textId="77777777" w:rsidR="00500D31" w:rsidRPr="00CD53B8" w:rsidRDefault="00500D31" w:rsidP="006D4899">
            <w:pPr>
              <w:rPr>
                <w:color w:val="000000"/>
                <w:sz w:val="20"/>
                <w:szCs w:val="20"/>
              </w:rPr>
            </w:pPr>
            <w:r w:rsidRPr="00CD53B8">
              <w:rPr>
                <w:color w:val="000000"/>
                <w:sz w:val="20"/>
                <w:szCs w:val="20"/>
              </w:rPr>
              <w:t>0.000 (0.000)</w:t>
            </w:r>
          </w:p>
        </w:tc>
        <w:tc>
          <w:tcPr>
            <w:tcW w:w="273" w:type="pct"/>
            <w:noWrap/>
            <w:hideMark/>
          </w:tcPr>
          <w:p w14:paraId="6DF1EE0C" w14:textId="77777777" w:rsidR="00500D31" w:rsidRPr="00CD53B8" w:rsidRDefault="00500D31" w:rsidP="006D4899">
            <w:pPr>
              <w:jc w:val="right"/>
              <w:rPr>
                <w:color w:val="000000"/>
                <w:sz w:val="20"/>
                <w:szCs w:val="20"/>
              </w:rPr>
            </w:pPr>
            <w:r w:rsidRPr="00CD53B8">
              <w:rPr>
                <w:color w:val="000000"/>
                <w:sz w:val="20"/>
                <w:szCs w:val="20"/>
              </w:rPr>
              <w:t>3.44</w:t>
            </w:r>
          </w:p>
        </w:tc>
        <w:tc>
          <w:tcPr>
            <w:tcW w:w="303" w:type="pct"/>
            <w:noWrap/>
            <w:hideMark/>
          </w:tcPr>
          <w:p w14:paraId="75463466" w14:textId="77777777" w:rsidR="00500D31" w:rsidRPr="00CD53B8" w:rsidRDefault="00500D31" w:rsidP="006D4899">
            <w:pPr>
              <w:jc w:val="right"/>
              <w:rPr>
                <w:b/>
                <w:bCs/>
                <w:color w:val="000000"/>
                <w:sz w:val="20"/>
                <w:szCs w:val="20"/>
              </w:rPr>
            </w:pPr>
            <w:r w:rsidRPr="00CD53B8">
              <w:rPr>
                <w:b/>
                <w:bCs/>
                <w:color w:val="000000"/>
                <w:sz w:val="20"/>
                <w:szCs w:val="20"/>
              </w:rPr>
              <w:t>0.0003</w:t>
            </w:r>
          </w:p>
        </w:tc>
      </w:tr>
      <w:tr w:rsidR="00500D31" w:rsidRPr="00CD53B8" w14:paraId="7FC057F4" w14:textId="77777777" w:rsidTr="006D4899">
        <w:trPr>
          <w:trHeight w:val="300"/>
        </w:trPr>
        <w:tc>
          <w:tcPr>
            <w:tcW w:w="637" w:type="pct"/>
            <w:noWrap/>
            <w:hideMark/>
          </w:tcPr>
          <w:p w14:paraId="589CB26B" w14:textId="77777777" w:rsidR="00500D31" w:rsidRPr="00CD53B8" w:rsidRDefault="00500D31" w:rsidP="006D4899">
            <w:pPr>
              <w:jc w:val="right"/>
              <w:rPr>
                <w:i/>
                <w:iCs/>
                <w:color w:val="000000"/>
                <w:sz w:val="20"/>
                <w:szCs w:val="20"/>
              </w:rPr>
            </w:pPr>
            <w:r w:rsidRPr="00CD53B8">
              <w:rPr>
                <w:i/>
                <w:iCs/>
                <w:color w:val="000000"/>
                <w:sz w:val="20"/>
                <w:szCs w:val="20"/>
              </w:rPr>
              <w:t>Frankliniella occidentalis</w:t>
            </w:r>
          </w:p>
        </w:tc>
        <w:tc>
          <w:tcPr>
            <w:tcW w:w="393" w:type="pct"/>
            <w:noWrap/>
            <w:hideMark/>
          </w:tcPr>
          <w:p w14:paraId="0E7585BF" w14:textId="77777777" w:rsidR="00500D31" w:rsidRPr="00CD53B8" w:rsidRDefault="00500D31" w:rsidP="006D4899">
            <w:pPr>
              <w:rPr>
                <w:color w:val="000000"/>
                <w:sz w:val="20"/>
                <w:szCs w:val="20"/>
              </w:rPr>
            </w:pPr>
            <w:r w:rsidRPr="00CD53B8">
              <w:rPr>
                <w:color w:val="000000"/>
                <w:sz w:val="20"/>
                <w:szCs w:val="20"/>
              </w:rPr>
              <w:t>0.018 (0.010) b</w:t>
            </w:r>
          </w:p>
        </w:tc>
        <w:tc>
          <w:tcPr>
            <w:tcW w:w="394" w:type="pct"/>
            <w:noWrap/>
            <w:hideMark/>
          </w:tcPr>
          <w:p w14:paraId="4D989FD1" w14:textId="77777777" w:rsidR="00500D31" w:rsidRPr="00CD53B8" w:rsidRDefault="00500D31" w:rsidP="006D4899">
            <w:pPr>
              <w:rPr>
                <w:b/>
                <w:color w:val="000000"/>
                <w:sz w:val="20"/>
                <w:szCs w:val="20"/>
              </w:rPr>
            </w:pPr>
            <w:r w:rsidRPr="00CD53B8">
              <w:rPr>
                <w:b/>
                <w:color w:val="000000"/>
                <w:sz w:val="20"/>
                <w:szCs w:val="20"/>
              </w:rPr>
              <w:t>0.771 (0.173) a</w:t>
            </w:r>
          </w:p>
        </w:tc>
        <w:tc>
          <w:tcPr>
            <w:tcW w:w="364" w:type="pct"/>
            <w:noWrap/>
            <w:hideMark/>
          </w:tcPr>
          <w:p w14:paraId="7337EDF0" w14:textId="77777777" w:rsidR="00500D31" w:rsidRPr="00CD53B8" w:rsidRDefault="00500D31" w:rsidP="006D4899">
            <w:pPr>
              <w:rPr>
                <w:color w:val="000000"/>
                <w:sz w:val="20"/>
                <w:szCs w:val="20"/>
              </w:rPr>
            </w:pPr>
            <w:r w:rsidRPr="00CD53B8">
              <w:rPr>
                <w:color w:val="000000"/>
                <w:sz w:val="20"/>
                <w:szCs w:val="20"/>
              </w:rPr>
              <w:t>0.240 (0.052) b</w:t>
            </w:r>
          </w:p>
        </w:tc>
        <w:tc>
          <w:tcPr>
            <w:tcW w:w="393" w:type="pct"/>
            <w:noWrap/>
            <w:hideMark/>
          </w:tcPr>
          <w:p w14:paraId="43B0084C" w14:textId="77777777" w:rsidR="00500D31" w:rsidRPr="00CD53B8" w:rsidRDefault="00500D31" w:rsidP="006D4899">
            <w:pPr>
              <w:rPr>
                <w:color w:val="000000"/>
                <w:sz w:val="20"/>
                <w:szCs w:val="20"/>
              </w:rPr>
            </w:pPr>
            <w:r w:rsidRPr="00CD53B8">
              <w:rPr>
                <w:color w:val="000000"/>
                <w:sz w:val="20"/>
                <w:szCs w:val="20"/>
              </w:rPr>
              <w:t>0.003 (0.003) b</w:t>
            </w:r>
          </w:p>
        </w:tc>
        <w:tc>
          <w:tcPr>
            <w:tcW w:w="364" w:type="pct"/>
            <w:noWrap/>
            <w:hideMark/>
          </w:tcPr>
          <w:p w14:paraId="533B2C0B" w14:textId="77777777" w:rsidR="00500D31" w:rsidRPr="00CD53B8" w:rsidRDefault="00500D31" w:rsidP="006D4899">
            <w:pPr>
              <w:rPr>
                <w:color w:val="000000"/>
                <w:sz w:val="20"/>
                <w:szCs w:val="20"/>
              </w:rPr>
            </w:pPr>
            <w:r w:rsidRPr="00CD53B8">
              <w:rPr>
                <w:color w:val="000000"/>
                <w:sz w:val="20"/>
                <w:szCs w:val="20"/>
              </w:rPr>
              <w:t>0.005 (0.005) b</w:t>
            </w:r>
          </w:p>
        </w:tc>
        <w:tc>
          <w:tcPr>
            <w:tcW w:w="364" w:type="pct"/>
            <w:noWrap/>
            <w:hideMark/>
          </w:tcPr>
          <w:p w14:paraId="20157312"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71EC418B"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0F9B60B1"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56D92F0E" w14:textId="77777777" w:rsidR="00500D31" w:rsidRPr="00CD53B8" w:rsidRDefault="00500D31" w:rsidP="006D4899">
            <w:pPr>
              <w:rPr>
                <w:color w:val="000000"/>
                <w:sz w:val="20"/>
                <w:szCs w:val="20"/>
              </w:rPr>
            </w:pPr>
            <w:r w:rsidRPr="00CD53B8">
              <w:rPr>
                <w:color w:val="000000"/>
                <w:sz w:val="20"/>
                <w:szCs w:val="20"/>
              </w:rPr>
              <w:t>0.006 (0.006) b</w:t>
            </w:r>
          </w:p>
        </w:tc>
        <w:tc>
          <w:tcPr>
            <w:tcW w:w="394" w:type="pct"/>
            <w:noWrap/>
            <w:hideMark/>
          </w:tcPr>
          <w:p w14:paraId="64EF143C" w14:textId="77777777" w:rsidR="00500D31" w:rsidRPr="00CD53B8" w:rsidRDefault="00500D31" w:rsidP="006D4899">
            <w:pPr>
              <w:rPr>
                <w:color w:val="000000"/>
                <w:sz w:val="20"/>
                <w:szCs w:val="20"/>
              </w:rPr>
            </w:pPr>
            <w:r w:rsidRPr="00CD53B8">
              <w:rPr>
                <w:color w:val="000000"/>
                <w:sz w:val="20"/>
                <w:szCs w:val="20"/>
              </w:rPr>
              <w:t>0.000 (0.000) b</w:t>
            </w:r>
          </w:p>
        </w:tc>
        <w:tc>
          <w:tcPr>
            <w:tcW w:w="273" w:type="pct"/>
            <w:noWrap/>
            <w:hideMark/>
          </w:tcPr>
          <w:p w14:paraId="42E82E12" w14:textId="77777777" w:rsidR="00500D31" w:rsidRPr="00CD53B8" w:rsidRDefault="00500D31" w:rsidP="006D4899">
            <w:pPr>
              <w:jc w:val="right"/>
              <w:rPr>
                <w:color w:val="000000"/>
                <w:sz w:val="20"/>
                <w:szCs w:val="20"/>
              </w:rPr>
            </w:pPr>
            <w:r w:rsidRPr="00CD53B8">
              <w:rPr>
                <w:color w:val="000000"/>
                <w:sz w:val="20"/>
                <w:szCs w:val="20"/>
              </w:rPr>
              <w:t>15.15</w:t>
            </w:r>
          </w:p>
        </w:tc>
        <w:tc>
          <w:tcPr>
            <w:tcW w:w="303" w:type="pct"/>
            <w:noWrap/>
            <w:hideMark/>
          </w:tcPr>
          <w:p w14:paraId="603C2E12"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1579B4CC" w14:textId="77777777" w:rsidTr="006D4899">
        <w:trPr>
          <w:trHeight w:val="300"/>
        </w:trPr>
        <w:tc>
          <w:tcPr>
            <w:tcW w:w="637" w:type="pct"/>
            <w:noWrap/>
            <w:hideMark/>
          </w:tcPr>
          <w:p w14:paraId="10FB2FAB" w14:textId="77777777" w:rsidR="00500D31" w:rsidRPr="00CD53B8" w:rsidRDefault="00500D31" w:rsidP="006D4899">
            <w:pPr>
              <w:jc w:val="right"/>
              <w:rPr>
                <w:i/>
                <w:iCs/>
                <w:color w:val="000000"/>
                <w:sz w:val="20"/>
                <w:szCs w:val="20"/>
              </w:rPr>
            </w:pPr>
            <w:r w:rsidRPr="00CD53B8">
              <w:rPr>
                <w:i/>
                <w:iCs/>
                <w:color w:val="000000"/>
                <w:sz w:val="20"/>
                <w:szCs w:val="20"/>
              </w:rPr>
              <w:t>Frankliniella tritici</w:t>
            </w:r>
          </w:p>
        </w:tc>
        <w:tc>
          <w:tcPr>
            <w:tcW w:w="393" w:type="pct"/>
            <w:noWrap/>
            <w:hideMark/>
          </w:tcPr>
          <w:p w14:paraId="0F6068B3" w14:textId="77777777" w:rsidR="00500D31" w:rsidRPr="00CD53B8" w:rsidRDefault="00500D31" w:rsidP="006D4899">
            <w:pPr>
              <w:rPr>
                <w:color w:val="000000"/>
                <w:sz w:val="20"/>
                <w:szCs w:val="20"/>
              </w:rPr>
            </w:pPr>
            <w:r w:rsidRPr="00CD53B8">
              <w:rPr>
                <w:color w:val="000000"/>
                <w:sz w:val="20"/>
                <w:szCs w:val="20"/>
              </w:rPr>
              <w:t>1.329 (0.306) a</w:t>
            </w:r>
          </w:p>
        </w:tc>
        <w:tc>
          <w:tcPr>
            <w:tcW w:w="394" w:type="pct"/>
            <w:noWrap/>
            <w:hideMark/>
          </w:tcPr>
          <w:p w14:paraId="009D49A3" w14:textId="77777777" w:rsidR="00500D31" w:rsidRPr="00CD53B8" w:rsidRDefault="00500D31" w:rsidP="006D4899">
            <w:pPr>
              <w:rPr>
                <w:color w:val="000000"/>
                <w:sz w:val="20"/>
                <w:szCs w:val="20"/>
              </w:rPr>
            </w:pPr>
            <w:r w:rsidRPr="00CD53B8">
              <w:rPr>
                <w:color w:val="000000"/>
                <w:sz w:val="20"/>
                <w:szCs w:val="20"/>
              </w:rPr>
              <w:t>1.685 (0.429) ab</w:t>
            </w:r>
          </w:p>
        </w:tc>
        <w:tc>
          <w:tcPr>
            <w:tcW w:w="364" w:type="pct"/>
            <w:noWrap/>
            <w:hideMark/>
          </w:tcPr>
          <w:p w14:paraId="2D1EA4F1" w14:textId="77777777" w:rsidR="00500D31" w:rsidRPr="00CD53B8" w:rsidRDefault="00500D31" w:rsidP="006D4899">
            <w:pPr>
              <w:rPr>
                <w:b/>
                <w:color w:val="000000"/>
                <w:sz w:val="20"/>
                <w:szCs w:val="20"/>
              </w:rPr>
            </w:pPr>
            <w:r w:rsidRPr="00CD53B8">
              <w:rPr>
                <w:b/>
                <w:color w:val="000000"/>
                <w:sz w:val="20"/>
                <w:szCs w:val="20"/>
              </w:rPr>
              <w:t>3.160 (2.286) bc</w:t>
            </w:r>
          </w:p>
        </w:tc>
        <w:tc>
          <w:tcPr>
            <w:tcW w:w="393" w:type="pct"/>
            <w:noWrap/>
            <w:hideMark/>
          </w:tcPr>
          <w:p w14:paraId="0BAA8A45" w14:textId="77777777" w:rsidR="00500D31" w:rsidRPr="00CD53B8" w:rsidRDefault="00500D31" w:rsidP="006D4899">
            <w:pPr>
              <w:rPr>
                <w:color w:val="000000"/>
                <w:sz w:val="20"/>
                <w:szCs w:val="20"/>
              </w:rPr>
            </w:pPr>
            <w:r w:rsidRPr="00CD53B8">
              <w:rPr>
                <w:color w:val="000000"/>
                <w:sz w:val="20"/>
                <w:szCs w:val="20"/>
              </w:rPr>
              <w:t>0.003 (0.003) c</w:t>
            </w:r>
          </w:p>
        </w:tc>
        <w:tc>
          <w:tcPr>
            <w:tcW w:w="364" w:type="pct"/>
            <w:noWrap/>
            <w:hideMark/>
          </w:tcPr>
          <w:p w14:paraId="28873A71" w14:textId="77777777" w:rsidR="00500D31" w:rsidRPr="00CD53B8" w:rsidRDefault="00500D31" w:rsidP="006D4899">
            <w:pPr>
              <w:rPr>
                <w:color w:val="000000"/>
                <w:sz w:val="20"/>
                <w:szCs w:val="20"/>
              </w:rPr>
            </w:pPr>
            <w:r w:rsidRPr="00CD53B8">
              <w:rPr>
                <w:color w:val="000000"/>
                <w:sz w:val="20"/>
                <w:szCs w:val="20"/>
              </w:rPr>
              <w:t>0.000 (0.000) c</w:t>
            </w:r>
          </w:p>
        </w:tc>
        <w:tc>
          <w:tcPr>
            <w:tcW w:w="364" w:type="pct"/>
            <w:noWrap/>
            <w:hideMark/>
          </w:tcPr>
          <w:p w14:paraId="66D9DA2D" w14:textId="77777777" w:rsidR="00500D31" w:rsidRPr="00CD53B8" w:rsidRDefault="00500D31" w:rsidP="006D4899">
            <w:pPr>
              <w:rPr>
                <w:color w:val="000000"/>
                <w:sz w:val="20"/>
                <w:szCs w:val="20"/>
              </w:rPr>
            </w:pPr>
            <w:r w:rsidRPr="00CD53B8">
              <w:rPr>
                <w:color w:val="000000"/>
                <w:sz w:val="20"/>
                <w:szCs w:val="20"/>
              </w:rPr>
              <w:t>0.000 (0.000) c</w:t>
            </w:r>
          </w:p>
        </w:tc>
        <w:tc>
          <w:tcPr>
            <w:tcW w:w="364" w:type="pct"/>
            <w:noWrap/>
            <w:hideMark/>
          </w:tcPr>
          <w:p w14:paraId="4E93DFBA" w14:textId="77777777" w:rsidR="00500D31" w:rsidRPr="00CD53B8" w:rsidRDefault="00500D31" w:rsidP="006D4899">
            <w:pPr>
              <w:rPr>
                <w:color w:val="000000"/>
                <w:sz w:val="20"/>
                <w:szCs w:val="20"/>
              </w:rPr>
            </w:pPr>
            <w:r w:rsidRPr="00CD53B8">
              <w:rPr>
                <w:color w:val="000000"/>
                <w:sz w:val="20"/>
                <w:szCs w:val="20"/>
              </w:rPr>
              <w:t>0.005 (0.005) c</w:t>
            </w:r>
          </w:p>
        </w:tc>
        <w:tc>
          <w:tcPr>
            <w:tcW w:w="364" w:type="pct"/>
            <w:noWrap/>
            <w:hideMark/>
          </w:tcPr>
          <w:p w14:paraId="19FACFF8" w14:textId="77777777" w:rsidR="00500D31" w:rsidRPr="00CD53B8" w:rsidRDefault="00500D31" w:rsidP="006D4899">
            <w:pPr>
              <w:rPr>
                <w:color w:val="000000"/>
                <w:sz w:val="20"/>
                <w:szCs w:val="20"/>
              </w:rPr>
            </w:pPr>
            <w:r w:rsidRPr="00CD53B8">
              <w:rPr>
                <w:color w:val="000000"/>
                <w:sz w:val="20"/>
                <w:szCs w:val="20"/>
              </w:rPr>
              <w:t>0.009 (0.009) c</w:t>
            </w:r>
          </w:p>
        </w:tc>
        <w:tc>
          <w:tcPr>
            <w:tcW w:w="393" w:type="pct"/>
            <w:noWrap/>
            <w:hideMark/>
          </w:tcPr>
          <w:p w14:paraId="46091810" w14:textId="77777777" w:rsidR="00500D31" w:rsidRPr="00CD53B8" w:rsidRDefault="00500D31" w:rsidP="006D4899">
            <w:pPr>
              <w:rPr>
                <w:color w:val="000000"/>
                <w:sz w:val="20"/>
                <w:szCs w:val="20"/>
              </w:rPr>
            </w:pPr>
            <w:r w:rsidRPr="00CD53B8">
              <w:rPr>
                <w:color w:val="000000"/>
                <w:sz w:val="20"/>
                <w:szCs w:val="20"/>
              </w:rPr>
              <w:t>1.544 (0.505) ab</w:t>
            </w:r>
          </w:p>
        </w:tc>
        <w:tc>
          <w:tcPr>
            <w:tcW w:w="394" w:type="pct"/>
            <w:noWrap/>
            <w:hideMark/>
          </w:tcPr>
          <w:p w14:paraId="65ECF5C7" w14:textId="77777777" w:rsidR="00500D31" w:rsidRPr="00CD53B8" w:rsidRDefault="00500D31" w:rsidP="006D4899">
            <w:pPr>
              <w:rPr>
                <w:color w:val="000000"/>
                <w:sz w:val="20"/>
                <w:szCs w:val="20"/>
              </w:rPr>
            </w:pPr>
            <w:r w:rsidRPr="00CD53B8">
              <w:rPr>
                <w:color w:val="000000"/>
                <w:sz w:val="20"/>
                <w:szCs w:val="20"/>
              </w:rPr>
              <w:t>0.431 (0.115) abc</w:t>
            </w:r>
          </w:p>
        </w:tc>
        <w:tc>
          <w:tcPr>
            <w:tcW w:w="273" w:type="pct"/>
            <w:noWrap/>
            <w:hideMark/>
          </w:tcPr>
          <w:p w14:paraId="4E9DB693" w14:textId="77777777" w:rsidR="00500D31" w:rsidRPr="00CD53B8" w:rsidRDefault="00500D31" w:rsidP="006D4899">
            <w:pPr>
              <w:jc w:val="right"/>
              <w:rPr>
                <w:color w:val="000000"/>
                <w:sz w:val="20"/>
                <w:szCs w:val="20"/>
              </w:rPr>
            </w:pPr>
            <w:r w:rsidRPr="00CD53B8">
              <w:rPr>
                <w:color w:val="000000"/>
                <w:sz w:val="20"/>
                <w:szCs w:val="20"/>
              </w:rPr>
              <w:t>6.46</w:t>
            </w:r>
          </w:p>
        </w:tc>
        <w:tc>
          <w:tcPr>
            <w:tcW w:w="303" w:type="pct"/>
            <w:noWrap/>
            <w:hideMark/>
          </w:tcPr>
          <w:p w14:paraId="1371F2BB"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9CF2A59" w14:textId="77777777" w:rsidTr="006D4899">
        <w:trPr>
          <w:trHeight w:val="300"/>
        </w:trPr>
        <w:tc>
          <w:tcPr>
            <w:tcW w:w="637" w:type="pct"/>
            <w:noWrap/>
            <w:hideMark/>
          </w:tcPr>
          <w:p w14:paraId="7919A6CF" w14:textId="77777777" w:rsidR="00500D31" w:rsidRPr="00CD53B8" w:rsidRDefault="00500D31" w:rsidP="006D4899">
            <w:pPr>
              <w:jc w:val="right"/>
              <w:rPr>
                <w:i/>
                <w:iCs/>
                <w:color w:val="000000"/>
                <w:sz w:val="20"/>
                <w:szCs w:val="20"/>
              </w:rPr>
            </w:pPr>
            <w:r w:rsidRPr="00CD53B8">
              <w:rPr>
                <w:i/>
                <w:iCs/>
                <w:color w:val="000000"/>
                <w:sz w:val="20"/>
                <w:szCs w:val="20"/>
              </w:rPr>
              <w:t>Heliothrips haemerhorrhoidales</w:t>
            </w:r>
          </w:p>
        </w:tc>
        <w:tc>
          <w:tcPr>
            <w:tcW w:w="393" w:type="pct"/>
            <w:noWrap/>
            <w:hideMark/>
          </w:tcPr>
          <w:p w14:paraId="682155F2" w14:textId="77777777" w:rsidR="00500D31" w:rsidRPr="00CD53B8" w:rsidRDefault="00500D31" w:rsidP="006D4899">
            <w:pPr>
              <w:rPr>
                <w:color w:val="000000"/>
                <w:sz w:val="20"/>
                <w:szCs w:val="20"/>
              </w:rPr>
            </w:pPr>
            <w:r w:rsidRPr="00CD53B8">
              <w:rPr>
                <w:color w:val="000000"/>
                <w:sz w:val="20"/>
                <w:szCs w:val="20"/>
              </w:rPr>
              <w:t>0.703 (0.089) b</w:t>
            </w:r>
          </w:p>
        </w:tc>
        <w:tc>
          <w:tcPr>
            <w:tcW w:w="394" w:type="pct"/>
            <w:noWrap/>
            <w:hideMark/>
          </w:tcPr>
          <w:p w14:paraId="61EB23C4" w14:textId="77777777" w:rsidR="00500D31" w:rsidRPr="00CD53B8" w:rsidRDefault="00500D31" w:rsidP="006D4899">
            <w:pPr>
              <w:rPr>
                <w:color w:val="000000"/>
                <w:sz w:val="20"/>
                <w:szCs w:val="20"/>
              </w:rPr>
            </w:pPr>
            <w:r w:rsidRPr="00CD53B8">
              <w:rPr>
                <w:color w:val="000000"/>
                <w:sz w:val="20"/>
                <w:szCs w:val="20"/>
              </w:rPr>
              <w:t>0.372 (0.053) c</w:t>
            </w:r>
          </w:p>
        </w:tc>
        <w:tc>
          <w:tcPr>
            <w:tcW w:w="364" w:type="pct"/>
            <w:noWrap/>
            <w:hideMark/>
          </w:tcPr>
          <w:p w14:paraId="14C803E7" w14:textId="77777777" w:rsidR="00500D31" w:rsidRPr="00CD53B8" w:rsidRDefault="00500D31" w:rsidP="006D4899">
            <w:pPr>
              <w:rPr>
                <w:color w:val="000000"/>
                <w:sz w:val="20"/>
                <w:szCs w:val="20"/>
              </w:rPr>
            </w:pPr>
            <w:r w:rsidRPr="00CD53B8">
              <w:rPr>
                <w:color w:val="000000"/>
                <w:sz w:val="20"/>
                <w:szCs w:val="20"/>
              </w:rPr>
              <w:t>0.235 (0.038) cd</w:t>
            </w:r>
          </w:p>
        </w:tc>
        <w:tc>
          <w:tcPr>
            <w:tcW w:w="393" w:type="pct"/>
            <w:noWrap/>
            <w:hideMark/>
          </w:tcPr>
          <w:p w14:paraId="584A6565" w14:textId="77777777" w:rsidR="00500D31" w:rsidRPr="00CD53B8" w:rsidRDefault="00500D31" w:rsidP="006D4899">
            <w:pPr>
              <w:rPr>
                <w:color w:val="000000"/>
                <w:sz w:val="20"/>
                <w:szCs w:val="20"/>
              </w:rPr>
            </w:pPr>
            <w:r w:rsidRPr="00CD53B8">
              <w:rPr>
                <w:color w:val="000000"/>
                <w:sz w:val="20"/>
                <w:szCs w:val="20"/>
              </w:rPr>
              <w:t>0.023 (0.009) d</w:t>
            </w:r>
          </w:p>
        </w:tc>
        <w:tc>
          <w:tcPr>
            <w:tcW w:w="364" w:type="pct"/>
            <w:noWrap/>
            <w:hideMark/>
          </w:tcPr>
          <w:p w14:paraId="3920C189" w14:textId="77777777" w:rsidR="00500D31" w:rsidRPr="00CD53B8" w:rsidRDefault="00500D31" w:rsidP="006D4899">
            <w:pPr>
              <w:rPr>
                <w:color w:val="000000"/>
                <w:sz w:val="20"/>
                <w:szCs w:val="20"/>
              </w:rPr>
            </w:pPr>
            <w:r w:rsidRPr="00CD53B8">
              <w:rPr>
                <w:color w:val="000000"/>
                <w:sz w:val="20"/>
                <w:szCs w:val="20"/>
              </w:rPr>
              <w:t>0.132 (0.027) d</w:t>
            </w:r>
          </w:p>
        </w:tc>
        <w:tc>
          <w:tcPr>
            <w:tcW w:w="364" w:type="pct"/>
            <w:noWrap/>
            <w:hideMark/>
          </w:tcPr>
          <w:p w14:paraId="38AD898D" w14:textId="77777777" w:rsidR="00500D31" w:rsidRPr="00CD53B8" w:rsidRDefault="00500D31" w:rsidP="006D4899">
            <w:pPr>
              <w:rPr>
                <w:color w:val="000000"/>
                <w:sz w:val="20"/>
                <w:szCs w:val="20"/>
              </w:rPr>
            </w:pPr>
            <w:r w:rsidRPr="00CD53B8">
              <w:rPr>
                <w:color w:val="000000"/>
                <w:sz w:val="20"/>
                <w:szCs w:val="20"/>
              </w:rPr>
              <w:t>0.027 (0.011) d</w:t>
            </w:r>
          </w:p>
        </w:tc>
        <w:tc>
          <w:tcPr>
            <w:tcW w:w="364" w:type="pct"/>
            <w:noWrap/>
            <w:hideMark/>
          </w:tcPr>
          <w:p w14:paraId="7482A576" w14:textId="77777777" w:rsidR="00500D31" w:rsidRPr="00CD53B8" w:rsidRDefault="00500D31" w:rsidP="006D4899">
            <w:pPr>
              <w:rPr>
                <w:color w:val="000000"/>
                <w:sz w:val="20"/>
                <w:szCs w:val="20"/>
              </w:rPr>
            </w:pPr>
            <w:r w:rsidRPr="00CD53B8">
              <w:rPr>
                <w:color w:val="000000"/>
                <w:sz w:val="20"/>
                <w:szCs w:val="20"/>
              </w:rPr>
              <w:t>0.091 (0.022) d</w:t>
            </w:r>
          </w:p>
        </w:tc>
        <w:tc>
          <w:tcPr>
            <w:tcW w:w="364" w:type="pct"/>
            <w:noWrap/>
            <w:hideMark/>
          </w:tcPr>
          <w:p w14:paraId="53128565" w14:textId="77777777" w:rsidR="00500D31" w:rsidRPr="00CD53B8" w:rsidRDefault="00500D31" w:rsidP="006D4899">
            <w:pPr>
              <w:rPr>
                <w:color w:val="000000"/>
                <w:sz w:val="20"/>
                <w:szCs w:val="20"/>
              </w:rPr>
            </w:pPr>
            <w:r w:rsidRPr="00CD53B8">
              <w:rPr>
                <w:color w:val="000000"/>
                <w:sz w:val="20"/>
                <w:szCs w:val="20"/>
              </w:rPr>
              <w:t>0.168 (0.033) d</w:t>
            </w:r>
          </w:p>
        </w:tc>
        <w:tc>
          <w:tcPr>
            <w:tcW w:w="393" w:type="pct"/>
            <w:noWrap/>
            <w:hideMark/>
          </w:tcPr>
          <w:p w14:paraId="08945254" w14:textId="77777777" w:rsidR="00500D31" w:rsidRPr="00CD53B8" w:rsidRDefault="00500D31" w:rsidP="006D4899">
            <w:pPr>
              <w:rPr>
                <w:b/>
                <w:color w:val="000000"/>
                <w:sz w:val="20"/>
                <w:szCs w:val="20"/>
              </w:rPr>
            </w:pPr>
            <w:r w:rsidRPr="00CD53B8">
              <w:rPr>
                <w:b/>
                <w:color w:val="000000"/>
                <w:sz w:val="20"/>
                <w:szCs w:val="20"/>
              </w:rPr>
              <w:t>1.700 (0.218) a</w:t>
            </w:r>
          </w:p>
        </w:tc>
        <w:tc>
          <w:tcPr>
            <w:tcW w:w="394" w:type="pct"/>
            <w:noWrap/>
            <w:hideMark/>
          </w:tcPr>
          <w:p w14:paraId="3D2723CD" w14:textId="77777777" w:rsidR="00500D31" w:rsidRPr="00CD53B8" w:rsidRDefault="00500D31" w:rsidP="006D4899">
            <w:pPr>
              <w:rPr>
                <w:color w:val="000000"/>
                <w:sz w:val="20"/>
                <w:szCs w:val="20"/>
              </w:rPr>
            </w:pPr>
            <w:r w:rsidRPr="00CD53B8">
              <w:rPr>
                <w:color w:val="000000"/>
                <w:sz w:val="20"/>
                <w:szCs w:val="20"/>
              </w:rPr>
              <w:t>0.877 (0.141) b</w:t>
            </w:r>
          </w:p>
        </w:tc>
        <w:tc>
          <w:tcPr>
            <w:tcW w:w="273" w:type="pct"/>
            <w:noWrap/>
            <w:hideMark/>
          </w:tcPr>
          <w:p w14:paraId="21954DA9" w14:textId="77777777" w:rsidR="00500D31" w:rsidRPr="00CD53B8" w:rsidRDefault="00500D31" w:rsidP="006D4899">
            <w:pPr>
              <w:jc w:val="right"/>
              <w:rPr>
                <w:color w:val="000000"/>
                <w:sz w:val="20"/>
                <w:szCs w:val="20"/>
              </w:rPr>
            </w:pPr>
            <w:r w:rsidRPr="00CD53B8">
              <w:rPr>
                <w:color w:val="000000"/>
                <w:sz w:val="20"/>
                <w:szCs w:val="20"/>
              </w:rPr>
              <w:t>50.87</w:t>
            </w:r>
          </w:p>
        </w:tc>
        <w:tc>
          <w:tcPr>
            <w:tcW w:w="303" w:type="pct"/>
            <w:noWrap/>
            <w:hideMark/>
          </w:tcPr>
          <w:p w14:paraId="77D10C3B"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49964112" w14:textId="77777777" w:rsidTr="006D4899">
        <w:trPr>
          <w:trHeight w:val="300"/>
        </w:trPr>
        <w:tc>
          <w:tcPr>
            <w:tcW w:w="637" w:type="pct"/>
            <w:noWrap/>
            <w:hideMark/>
          </w:tcPr>
          <w:p w14:paraId="0B985600" w14:textId="77777777" w:rsidR="00500D31" w:rsidRPr="00CD53B8" w:rsidRDefault="00500D31" w:rsidP="006D4899">
            <w:pPr>
              <w:jc w:val="right"/>
              <w:rPr>
                <w:i/>
                <w:iCs/>
                <w:color w:val="000000"/>
                <w:sz w:val="20"/>
                <w:szCs w:val="20"/>
              </w:rPr>
            </w:pPr>
            <w:r w:rsidRPr="00CD53B8">
              <w:rPr>
                <w:i/>
                <w:iCs/>
                <w:color w:val="000000"/>
                <w:sz w:val="20"/>
                <w:szCs w:val="20"/>
              </w:rPr>
              <w:t>Leucothrips pierci</w:t>
            </w:r>
          </w:p>
        </w:tc>
        <w:tc>
          <w:tcPr>
            <w:tcW w:w="393" w:type="pct"/>
            <w:noWrap/>
            <w:hideMark/>
          </w:tcPr>
          <w:p w14:paraId="6E280448"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10392689"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7B880A4A"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2CFFC5C0"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6B521CCE"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82804AB" w14:textId="77777777" w:rsidR="00500D31" w:rsidRPr="00CD53B8" w:rsidRDefault="00500D31" w:rsidP="006D4899">
            <w:pPr>
              <w:rPr>
                <w:color w:val="000000"/>
                <w:sz w:val="20"/>
                <w:szCs w:val="20"/>
              </w:rPr>
            </w:pPr>
            <w:r w:rsidRPr="00CD53B8">
              <w:rPr>
                <w:color w:val="000000"/>
                <w:sz w:val="20"/>
                <w:szCs w:val="20"/>
              </w:rPr>
              <w:t>0.005 (0.005) b</w:t>
            </w:r>
          </w:p>
        </w:tc>
        <w:tc>
          <w:tcPr>
            <w:tcW w:w="364" w:type="pct"/>
            <w:noWrap/>
            <w:hideMark/>
          </w:tcPr>
          <w:p w14:paraId="4247FB73"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5E8630C2"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5D097557" w14:textId="77777777" w:rsidR="00500D31" w:rsidRPr="00CD53B8" w:rsidRDefault="00500D31" w:rsidP="006D4899">
            <w:pPr>
              <w:rPr>
                <w:b/>
                <w:color w:val="000000"/>
                <w:sz w:val="20"/>
                <w:szCs w:val="20"/>
              </w:rPr>
            </w:pPr>
            <w:r w:rsidRPr="00CD53B8">
              <w:rPr>
                <w:b/>
                <w:color w:val="000000"/>
                <w:sz w:val="20"/>
                <w:szCs w:val="20"/>
              </w:rPr>
              <w:t>0.039 (0.034) a</w:t>
            </w:r>
          </w:p>
        </w:tc>
        <w:tc>
          <w:tcPr>
            <w:tcW w:w="394" w:type="pct"/>
            <w:noWrap/>
            <w:hideMark/>
          </w:tcPr>
          <w:p w14:paraId="4EE775E7" w14:textId="77777777" w:rsidR="00500D31" w:rsidRPr="00CD53B8" w:rsidRDefault="00500D31" w:rsidP="006D4899">
            <w:pPr>
              <w:rPr>
                <w:color w:val="000000"/>
                <w:sz w:val="20"/>
                <w:szCs w:val="20"/>
              </w:rPr>
            </w:pPr>
            <w:r w:rsidRPr="00CD53B8">
              <w:rPr>
                <w:color w:val="000000"/>
                <w:sz w:val="20"/>
                <w:szCs w:val="20"/>
              </w:rPr>
              <w:t>0.000 (0.000) b</w:t>
            </w:r>
          </w:p>
        </w:tc>
        <w:tc>
          <w:tcPr>
            <w:tcW w:w="273" w:type="pct"/>
            <w:noWrap/>
            <w:hideMark/>
          </w:tcPr>
          <w:p w14:paraId="20A2FCF5" w14:textId="77777777" w:rsidR="00500D31" w:rsidRPr="00CD53B8" w:rsidRDefault="00500D31" w:rsidP="006D4899">
            <w:pPr>
              <w:jc w:val="right"/>
              <w:rPr>
                <w:color w:val="000000"/>
                <w:sz w:val="20"/>
                <w:szCs w:val="20"/>
              </w:rPr>
            </w:pPr>
            <w:r w:rsidRPr="00CD53B8">
              <w:rPr>
                <w:color w:val="000000"/>
                <w:sz w:val="20"/>
                <w:szCs w:val="20"/>
              </w:rPr>
              <w:t>2.11</w:t>
            </w:r>
          </w:p>
        </w:tc>
        <w:tc>
          <w:tcPr>
            <w:tcW w:w="303" w:type="pct"/>
            <w:noWrap/>
            <w:hideMark/>
          </w:tcPr>
          <w:p w14:paraId="27CEF4E8" w14:textId="77777777" w:rsidR="00500D31" w:rsidRPr="00CD53B8" w:rsidRDefault="00500D31" w:rsidP="006D4899">
            <w:pPr>
              <w:jc w:val="right"/>
              <w:rPr>
                <w:b/>
                <w:bCs/>
                <w:color w:val="000000"/>
                <w:sz w:val="20"/>
                <w:szCs w:val="20"/>
              </w:rPr>
            </w:pPr>
            <w:r w:rsidRPr="00CD53B8">
              <w:rPr>
                <w:b/>
                <w:bCs/>
                <w:color w:val="000000"/>
                <w:sz w:val="20"/>
                <w:szCs w:val="20"/>
              </w:rPr>
              <w:t>0.026</w:t>
            </w:r>
          </w:p>
        </w:tc>
      </w:tr>
      <w:tr w:rsidR="00500D31" w:rsidRPr="00CD53B8" w14:paraId="36A2C335" w14:textId="77777777" w:rsidTr="006D4899">
        <w:trPr>
          <w:trHeight w:val="300"/>
        </w:trPr>
        <w:tc>
          <w:tcPr>
            <w:tcW w:w="637" w:type="pct"/>
            <w:noWrap/>
            <w:hideMark/>
          </w:tcPr>
          <w:p w14:paraId="244B32BF" w14:textId="77777777" w:rsidR="00500D31" w:rsidRPr="00CD53B8" w:rsidRDefault="00500D31" w:rsidP="006D4899">
            <w:pPr>
              <w:jc w:val="right"/>
              <w:rPr>
                <w:i/>
                <w:iCs/>
                <w:color w:val="000000"/>
                <w:sz w:val="20"/>
                <w:szCs w:val="20"/>
              </w:rPr>
            </w:pPr>
            <w:r w:rsidRPr="00CD53B8">
              <w:rPr>
                <w:i/>
                <w:iCs/>
                <w:color w:val="000000"/>
                <w:sz w:val="20"/>
                <w:szCs w:val="20"/>
              </w:rPr>
              <w:t>Microcephalothrips abdominalis</w:t>
            </w:r>
          </w:p>
        </w:tc>
        <w:tc>
          <w:tcPr>
            <w:tcW w:w="393" w:type="pct"/>
            <w:noWrap/>
            <w:hideMark/>
          </w:tcPr>
          <w:p w14:paraId="73E68FBE" w14:textId="77777777" w:rsidR="00500D31" w:rsidRPr="00CD53B8" w:rsidRDefault="00500D31" w:rsidP="006D4899">
            <w:pPr>
              <w:rPr>
                <w:color w:val="000000"/>
                <w:sz w:val="20"/>
                <w:szCs w:val="20"/>
              </w:rPr>
            </w:pPr>
            <w:r w:rsidRPr="00CD53B8">
              <w:rPr>
                <w:color w:val="000000"/>
                <w:sz w:val="20"/>
                <w:szCs w:val="20"/>
              </w:rPr>
              <w:t>0.012 (0.008) b</w:t>
            </w:r>
          </w:p>
        </w:tc>
        <w:tc>
          <w:tcPr>
            <w:tcW w:w="394" w:type="pct"/>
            <w:noWrap/>
            <w:hideMark/>
          </w:tcPr>
          <w:p w14:paraId="6F255B5D" w14:textId="77777777" w:rsidR="00500D31" w:rsidRPr="00CD53B8" w:rsidRDefault="00500D31" w:rsidP="006D4899">
            <w:pPr>
              <w:rPr>
                <w:color w:val="000000"/>
                <w:sz w:val="20"/>
                <w:szCs w:val="20"/>
              </w:rPr>
            </w:pPr>
            <w:r w:rsidRPr="00CD53B8">
              <w:rPr>
                <w:color w:val="000000"/>
                <w:sz w:val="20"/>
                <w:szCs w:val="20"/>
              </w:rPr>
              <w:t>0.109 (0.060) b</w:t>
            </w:r>
          </w:p>
        </w:tc>
        <w:tc>
          <w:tcPr>
            <w:tcW w:w="364" w:type="pct"/>
            <w:noWrap/>
            <w:hideMark/>
          </w:tcPr>
          <w:p w14:paraId="072EFBFE" w14:textId="77777777" w:rsidR="00500D31" w:rsidRPr="00CD53B8" w:rsidRDefault="00500D31" w:rsidP="006D4899">
            <w:pPr>
              <w:rPr>
                <w:color w:val="000000"/>
                <w:sz w:val="20"/>
                <w:szCs w:val="20"/>
              </w:rPr>
            </w:pPr>
            <w:r w:rsidRPr="00CD53B8">
              <w:rPr>
                <w:color w:val="000000"/>
                <w:sz w:val="20"/>
                <w:szCs w:val="20"/>
              </w:rPr>
              <w:t>0.052 (0.014) b</w:t>
            </w:r>
          </w:p>
        </w:tc>
        <w:tc>
          <w:tcPr>
            <w:tcW w:w="393" w:type="pct"/>
            <w:noWrap/>
            <w:hideMark/>
          </w:tcPr>
          <w:p w14:paraId="308606D5" w14:textId="77777777" w:rsidR="00500D31" w:rsidRPr="00CD53B8" w:rsidRDefault="00500D31" w:rsidP="006D4899">
            <w:pPr>
              <w:rPr>
                <w:color w:val="000000"/>
                <w:sz w:val="20"/>
                <w:szCs w:val="20"/>
              </w:rPr>
            </w:pPr>
            <w:r w:rsidRPr="00CD53B8">
              <w:rPr>
                <w:color w:val="000000"/>
                <w:sz w:val="20"/>
                <w:szCs w:val="20"/>
              </w:rPr>
              <w:t>0.080 (0.021) b</w:t>
            </w:r>
          </w:p>
        </w:tc>
        <w:tc>
          <w:tcPr>
            <w:tcW w:w="364" w:type="pct"/>
            <w:noWrap/>
            <w:hideMark/>
          </w:tcPr>
          <w:p w14:paraId="20C0DEC4" w14:textId="77777777" w:rsidR="00500D31" w:rsidRPr="00CD53B8" w:rsidRDefault="00500D31" w:rsidP="006D4899">
            <w:pPr>
              <w:rPr>
                <w:color w:val="000000"/>
                <w:sz w:val="20"/>
                <w:szCs w:val="20"/>
              </w:rPr>
            </w:pPr>
            <w:r w:rsidRPr="00CD53B8">
              <w:rPr>
                <w:color w:val="000000"/>
                <w:sz w:val="20"/>
                <w:szCs w:val="20"/>
              </w:rPr>
              <w:t>0.036 (0.017) b</w:t>
            </w:r>
          </w:p>
        </w:tc>
        <w:tc>
          <w:tcPr>
            <w:tcW w:w="364" w:type="pct"/>
            <w:noWrap/>
            <w:hideMark/>
          </w:tcPr>
          <w:p w14:paraId="222EC053" w14:textId="77777777" w:rsidR="00500D31" w:rsidRPr="00CD53B8" w:rsidRDefault="00500D31" w:rsidP="006D4899">
            <w:pPr>
              <w:rPr>
                <w:color w:val="000000"/>
                <w:sz w:val="20"/>
                <w:szCs w:val="20"/>
              </w:rPr>
            </w:pPr>
            <w:r w:rsidRPr="00CD53B8">
              <w:rPr>
                <w:color w:val="000000"/>
                <w:sz w:val="20"/>
                <w:szCs w:val="20"/>
              </w:rPr>
              <w:t>0.027 (0.013) b</w:t>
            </w:r>
          </w:p>
        </w:tc>
        <w:tc>
          <w:tcPr>
            <w:tcW w:w="364" w:type="pct"/>
            <w:noWrap/>
            <w:hideMark/>
          </w:tcPr>
          <w:p w14:paraId="7694EFB0" w14:textId="77777777" w:rsidR="00500D31" w:rsidRPr="00CD53B8" w:rsidRDefault="00500D31" w:rsidP="006D4899">
            <w:pPr>
              <w:rPr>
                <w:color w:val="000000"/>
                <w:sz w:val="20"/>
                <w:szCs w:val="20"/>
              </w:rPr>
            </w:pPr>
            <w:r w:rsidRPr="00CD53B8">
              <w:rPr>
                <w:color w:val="000000"/>
                <w:sz w:val="20"/>
                <w:szCs w:val="20"/>
              </w:rPr>
              <w:t>0.045 (0.018) b</w:t>
            </w:r>
          </w:p>
        </w:tc>
        <w:tc>
          <w:tcPr>
            <w:tcW w:w="364" w:type="pct"/>
            <w:noWrap/>
            <w:hideMark/>
          </w:tcPr>
          <w:p w14:paraId="4ABC3457" w14:textId="77777777" w:rsidR="00500D31" w:rsidRPr="00CD53B8" w:rsidRDefault="00500D31" w:rsidP="006D4899">
            <w:pPr>
              <w:rPr>
                <w:color w:val="000000"/>
                <w:sz w:val="20"/>
                <w:szCs w:val="20"/>
              </w:rPr>
            </w:pPr>
            <w:r w:rsidRPr="00CD53B8">
              <w:rPr>
                <w:color w:val="000000"/>
                <w:sz w:val="20"/>
                <w:szCs w:val="20"/>
              </w:rPr>
              <w:t>0.027 (0.013) b</w:t>
            </w:r>
          </w:p>
        </w:tc>
        <w:tc>
          <w:tcPr>
            <w:tcW w:w="393" w:type="pct"/>
            <w:noWrap/>
            <w:hideMark/>
          </w:tcPr>
          <w:p w14:paraId="3130BBC2" w14:textId="77777777" w:rsidR="00500D31" w:rsidRPr="00CD53B8" w:rsidRDefault="00500D31" w:rsidP="006D4899">
            <w:pPr>
              <w:rPr>
                <w:b/>
                <w:color w:val="000000"/>
                <w:sz w:val="20"/>
                <w:szCs w:val="20"/>
              </w:rPr>
            </w:pPr>
            <w:r w:rsidRPr="00CD53B8">
              <w:rPr>
                <w:b/>
                <w:color w:val="000000"/>
                <w:sz w:val="20"/>
                <w:szCs w:val="20"/>
              </w:rPr>
              <w:t>0.456 (0.123) a</w:t>
            </w:r>
          </w:p>
        </w:tc>
        <w:tc>
          <w:tcPr>
            <w:tcW w:w="394" w:type="pct"/>
            <w:noWrap/>
            <w:hideMark/>
          </w:tcPr>
          <w:p w14:paraId="359FC643" w14:textId="77777777" w:rsidR="00500D31" w:rsidRPr="00CD53B8" w:rsidRDefault="00500D31" w:rsidP="006D4899">
            <w:pPr>
              <w:rPr>
                <w:color w:val="000000"/>
                <w:sz w:val="20"/>
                <w:szCs w:val="20"/>
              </w:rPr>
            </w:pPr>
            <w:r w:rsidRPr="00CD53B8">
              <w:rPr>
                <w:color w:val="000000"/>
                <w:sz w:val="20"/>
                <w:szCs w:val="20"/>
              </w:rPr>
              <w:t>0.054 (0.033) b</w:t>
            </w:r>
          </w:p>
        </w:tc>
        <w:tc>
          <w:tcPr>
            <w:tcW w:w="273" w:type="pct"/>
            <w:noWrap/>
            <w:hideMark/>
          </w:tcPr>
          <w:p w14:paraId="4D85C870" w14:textId="77777777" w:rsidR="00500D31" w:rsidRPr="00CD53B8" w:rsidRDefault="00500D31" w:rsidP="006D4899">
            <w:pPr>
              <w:jc w:val="right"/>
              <w:rPr>
                <w:color w:val="000000"/>
                <w:sz w:val="20"/>
                <w:szCs w:val="20"/>
              </w:rPr>
            </w:pPr>
            <w:r w:rsidRPr="00CD53B8">
              <w:rPr>
                <w:color w:val="000000"/>
                <w:sz w:val="20"/>
                <w:szCs w:val="20"/>
              </w:rPr>
              <w:t>8.57</w:t>
            </w:r>
          </w:p>
        </w:tc>
        <w:tc>
          <w:tcPr>
            <w:tcW w:w="303" w:type="pct"/>
            <w:noWrap/>
            <w:hideMark/>
          </w:tcPr>
          <w:p w14:paraId="20675133"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bl>
    <w:p w14:paraId="3A66E3BF" w14:textId="183BE6CA" w:rsidR="0078730A" w:rsidRDefault="0078730A"/>
    <w:p w14:paraId="4D118309" w14:textId="3DA69E92" w:rsidR="0078730A" w:rsidRDefault="0078730A">
      <w:r>
        <w:lastRenderedPageBreak/>
        <w:t>Table 3-3. Continued</w:t>
      </w:r>
    </w:p>
    <w:tbl>
      <w:tblPr>
        <w:tblStyle w:val="TableGrid"/>
        <w:tblpPr w:leftFromText="187" w:rightFromText="187" w:vertAnchor="text" w:horzAnchor="margin" w:tblpXSpec="center" w:tblpY="1"/>
        <w:tblOverlap w:val="never"/>
        <w:tblW w:w="573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3"/>
        <w:gridCol w:w="1168"/>
        <w:gridCol w:w="1171"/>
        <w:gridCol w:w="1081"/>
        <w:gridCol w:w="1167"/>
        <w:gridCol w:w="1081"/>
        <w:gridCol w:w="1081"/>
        <w:gridCol w:w="1081"/>
        <w:gridCol w:w="1081"/>
        <w:gridCol w:w="1167"/>
        <w:gridCol w:w="1170"/>
        <w:gridCol w:w="811"/>
        <w:gridCol w:w="900"/>
      </w:tblGrid>
      <w:tr w:rsidR="005A1184" w:rsidRPr="00CD53B8" w14:paraId="53825CB4" w14:textId="77777777" w:rsidTr="005A1184">
        <w:trPr>
          <w:trHeight w:val="300"/>
        </w:trPr>
        <w:tc>
          <w:tcPr>
            <w:tcW w:w="637" w:type="pct"/>
            <w:tcBorders>
              <w:top w:val="single" w:sz="4" w:space="0" w:color="auto"/>
            </w:tcBorders>
            <w:noWrap/>
          </w:tcPr>
          <w:p w14:paraId="13C348E7" w14:textId="77777777" w:rsidR="005A1184" w:rsidRPr="00CD53B8" w:rsidRDefault="005A1184" w:rsidP="006D4899">
            <w:pPr>
              <w:jc w:val="right"/>
              <w:rPr>
                <w:i/>
                <w:iCs/>
                <w:color w:val="000000"/>
                <w:sz w:val="20"/>
                <w:szCs w:val="20"/>
              </w:rPr>
            </w:pPr>
          </w:p>
        </w:tc>
        <w:tc>
          <w:tcPr>
            <w:tcW w:w="3787" w:type="pct"/>
            <w:gridSpan w:val="10"/>
            <w:tcBorders>
              <w:top w:val="single" w:sz="4" w:space="0" w:color="auto"/>
            </w:tcBorders>
            <w:noWrap/>
            <w:vAlign w:val="center"/>
          </w:tcPr>
          <w:p w14:paraId="00F3BE74" w14:textId="3EAA1DBE" w:rsidR="005A1184" w:rsidRPr="00CD53B8" w:rsidRDefault="005A1184" w:rsidP="005A1184">
            <w:pPr>
              <w:jc w:val="center"/>
              <w:rPr>
                <w:color w:val="000000"/>
                <w:sz w:val="20"/>
                <w:szCs w:val="20"/>
              </w:rPr>
            </w:pPr>
            <w:r w:rsidRPr="00CD53B8">
              <w:rPr>
                <w:sz w:val="20"/>
                <w:szCs w:val="20"/>
              </w:rPr>
              <w:t>Mean (SE)/Trap day</w:t>
            </w:r>
          </w:p>
        </w:tc>
        <w:tc>
          <w:tcPr>
            <w:tcW w:w="273" w:type="pct"/>
            <w:tcBorders>
              <w:top w:val="single" w:sz="4" w:space="0" w:color="auto"/>
            </w:tcBorders>
            <w:noWrap/>
          </w:tcPr>
          <w:p w14:paraId="21DE1E02" w14:textId="77777777" w:rsidR="005A1184" w:rsidRPr="00CD53B8" w:rsidRDefault="005A1184" w:rsidP="006D4899">
            <w:pPr>
              <w:jc w:val="right"/>
              <w:rPr>
                <w:color w:val="000000"/>
                <w:sz w:val="20"/>
                <w:szCs w:val="20"/>
              </w:rPr>
            </w:pPr>
          </w:p>
        </w:tc>
        <w:tc>
          <w:tcPr>
            <w:tcW w:w="303" w:type="pct"/>
            <w:tcBorders>
              <w:top w:val="single" w:sz="4" w:space="0" w:color="auto"/>
            </w:tcBorders>
            <w:noWrap/>
          </w:tcPr>
          <w:p w14:paraId="6131EDF3" w14:textId="77777777" w:rsidR="005A1184" w:rsidRPr="00CD53B8" w:rsidRDefault="005A1184" w:rsidP="006D4899">
            <w:pPr>
              <w:jc w:val="right"/>
              <w:rPr>
                <w:b/>
                <w:bCs/>
                <w:color w:val="000000"/>
                <w:sz w:val="20"/>
                <w:szCs w:val="20"/>
              </w:rPr>
            </w:pPr>
          </w:p>
        </w:tc>
      </w:tr>
      <w:tr w:rsidR="005A1184" w:rsidRPr="00CD53B8" w14:paraId="545F8B8D" w14:textId="77777777" w:rsidTr="005A1184">
        <w:trPr>
          <w:trHeight w:val="300"/>
        </w:trPr>
        <w:tc>
          <w:tcPr>
            <w:tcW w:w="637" w:type="pct"/>
            <w:tcBorders>
              <w:bottom w:val="single" w:sz="4" w:space="0" w:color="auto"/>
            </w:tcBorders>
            <w:noWrap/>
            <w:vAlign w:val="center"/>
          </w:tcPr>
          <w:p w14:paraId="375951ED" w14:textId="1A0413A0" w:rsidR="005A1184" w:rsidRPr="00CD53B8" w:rsidRDefault="005A1184" w:rsidP="005A1184">
            <w:pPr>
              <w:jc w:val="center"/>
              <w:rPr>
                <w:i/>
                <w:iCs/>
                <w:color w:val="000000"/>
                <w:sz w:val="20"/>
                <w:szCs w:val="20"/>
              </w:rPr>
            </w:pPr>
            <w:r w:rsidRPr="00CD53B8">
              <w:rPr>
                <w:color w:val="000000"/>
                <w:sz w:val="20"/>
                <w:szCs w:val="20"/>
              </w:rPr>
              <w:t>Group</w:t>
            </w:r>
          </w:p>
        </w:tc>
        <w:tc>
          <w:tcPr>
            <w:tcW w:w="393" w:type="pct"/>
            <w:tcBorders>
              <w:bottom w:val="single" w:sz="4" w:space="0" w:color="auto"/>
            </w:tcBorders>
            <w:noWrap/>
            <w:vAlign w:val="center"/>
          </w:tcPr>
          <w:p w14:paraId="78A8B9ED" w14:textId="2971AD54" w:rsidR="005A1184" w:rsidRPr="00CD53B8" w:rsidRDefault="005A1184" w:rsidP="005A1184">
            <w:pPr>
              <w:jc w:val="center"/>
              <w:rPr>
                <w:color w:val="000000"/>
                <w:sz w:val="20"/>
                <w:szCs w:val="20"/>
              </w:rPr>
            </w:pPr>
            <w:r w:rsidRPr="00CD53B8">
              <w:rPr>
                <w:color w:val="000000"/>
                <w:sz w:val="20"/>
                <w:szCs w:val="20"/>
              </w:rPr>
              <w:t>Feb</w:t>
            </w:r>
          </w:p>
        </w:tc>
        <w:tc>
          <w:tcPr>
            <w:tcW w:w="394" w:type="pct"/>
            <w:tcBorders>
              <w:bottom w:val="single" w:sz="4" w:space="0" w:color="auto"/>
            </w:tcBorders>
            <w:noWrap/>
            <w:vAlign w:val="center"/>
          </w:tcPr>
          <w:p w14:paraId="7BF1A837" w14:textId="09133EF1" w:rsidR="005A1184" w:rsidRPr="00CD53B8" w:rsidRDefault="005A1184" w:rsidP="005A1184">
            <w:pPr>
              <w:jc w:val="center"/>
              <w:rPr>
                <w:b/>
                <w:color w:val="000000"/>
                <w:sz w:val="20"/>
                <w:szCs w:val="20"/>
              </w:rPr>
            </w:pPr>
            <w:r w:rsidRPr="00CD53B8">
              <w:rPr>
                <w:color w:val="000000"/>
                <w:sz w:val="20"/>
                <w:szCs w:val="20"/>
              </w:rPr>
              <w:t>Mar</w:t>
            </w:r>
          </w:p>
        </w:tc>
        <w:tc>
          <w:tcPr>
            <w:tcW w:w="364" w:type="pct"/>
            <w:tcBorders>
              <w:bottom w:val="single" w:sz="4" w:space="0" w:color="auto"/>
            </w:tcBorders>
            <w:noWrap/>
            <w:vAlign w:val="center"/>
          </w:tcPr>
          <w:p w14:paraId="00CF2E36" w14:textId="42626BB5" w:rsidR="005A1184" w:rsidRPr="00CD53B8" w:rsidRDefault="005A1184" w:rsidP="005A1184">
            <w:pPr>
              <w:jc w:val="center"/>
              <w:rPr>
                <w:color w:val="000000"/>
                <w:sz w:val="20"/>
                <w:szCs w:val="20"/>
              </w:rPr>
            </w:pPr>
            <w:r w:rsidRPr="00CD53B8">
              <w:rPr>
                <w:color w:val="000000"/>
                <w:sz w:val="20"/>
                <w:szCs w:val="20"/>
              </w:rPr>
              <w:t>Apr</w:t>
            </w:r>
          </w:p>
        </w:tc>
        <w:tc>
          <w:tcPr>
            <w:tcW w:w="393" w:type="pct"/>
            <w:tcBorders>
              <w:bottom w:val="single" w:sz="4" w:space="0" w:color="auto"/>
            </w:tcBorders>
            <w:noWrap/>
            <w:vAlign w:val="center"/>
          </w:tcPr>
          <w:p w14:paraId="272C7435" w14:textId="54CAD585" w:rsidR="005A1184" w:rsidRPr="00CD53B8" w:rsidRDefault="005A1184" w:rsidP="005A1184">
            <w:pPr>
              <w:jc w:val="center"/>
              <w:rPr>
                <w:color w:val="000000"/>
                <w:sz w:val="20"/>
                <w:szCs w:val="20"/>
              </w:rPr>
            </w:pPr>
            <w:r w:rsidRPr="00CD53B8">
              <w:rPr>
                <w:color w:val="000000"/>
                <w:sz w:val="20"/>
                <w:szCs w:val="20"/>
              </w:rPr>
              <w:t>May</w:t>
            </w:r>
          </w:p>
        </w:tc>
        <w:tc>
          <w:tcPr>
            <w:tcW w:w="364" w:type="pct"/>
            <w:tcBorders>
              <w:bottom w:val="single" w:sz="4" w:space="0" w:color="auto"/>
            </w:tcBorders>
            <w:noWrap/>
            <w:vAlign w:val="center"/>
          </w:tcPr>
          <w:p w14:paraId="6F72DDA2" w14:textId="046E3632" w:rsidR="005A1184" w:rsidRPr="00CD53B8" w:rsidRDefault="005A1184" w:rsidP="005A1184">
            <w:pPr>
              <w:jc w:val="center"/>
              <w:rPr>
                <w:color w:val="000000"/>
                <w:sz w:val="20"/>
                <w:szCs w:val="20"/>
              </w:rPr>
            </w:pPr>
            <w:r w:rsidRPr="00CD53B8">
              <w:rPr>
                <w:color w:val="000000"/>
                <w:sz w:val="20"/>
                <w:szCs w:val="20"/>
              </w:rPr>
              <w:t>Jun</w:t>
            </w:r>
          </w:p>
        </w:tc>
        <w:tc>
          <w:tcPr>
            <w:tcW w:w="364" w:type="pct"/>
            <w:tcBorders>
              <w:bottom w:val="single" w:sz="4" w:space="0" w:color="auto"/>
            </w:tcBorders>
            <w:noWrap/>
            <w:vAlign w:val="center"/>
          </w:tcPr>
          <w:p w14:paraId="24AD8707" w14:textId="1321DEB4" w:rsidR="005A1184" w:rsidRPr="00CD53B8" w:rsidRDefault="005A1184" w:rsidP="005A1184">
            <w:pPr>
              <w:jc w:val="center"/>
              <w:rPr>
                <w:color w:val="000000"/>
                <w:sz w:val="20"/>
                <w:szCs w:val="20"/>
              </w:rPr>
            </w:pPr>
            <w:r w:rsidRPr="00CD53B8">
              <w:rPr>
                <w:color w:val="000000"/>
                <w:sz w:val="20"/>
                <w:szCs w:val="20"/>
              </w:rPr>
              <w:t>Jul</w:t>
            </w:r>
          </w:p>
        </w:tc>
        <w:tc>
          <w:tcPr>
            <w:tcW w:w="364" w:type="pct"/>
            <w:tcBorders>
              <w:bottom w:val="single" w:sz="4" w:space="0" w:color="auto"/>
            </w:tcBorders>
            <w:noWrap/>
            <w:vAlign w:val="center"/>
          </w:tcPr>
          <w:p w14:paraId="3021DA75" w14:textId="15695E42" w:rsidR="005A1184" w:rsidRPr="00CD53B8" w:rsidRDefault="005A1184" w:rsidP="005A1184">
            <w:pPr>
              <w:jc w:val="center"/>
              <w:rPr>
                <w:color w:val="000000"/>
                <w:sz w:val="20"/>
                <w:szCs w:val="20"/>
              </w:rPr>
            </w:pPr>
            <w:r w:rsidRPr="00CD53B8">
              <w:rPr>
                <w:color w:val="000000"/>
                <w:sz w:val="20"/>
                <w:szCs w:val="20"/>
              </w:rPr>
              <w:t>Aug</w:t>
            </w:r>
          </w:p>
        </w:tc>
        <w:tc>
          <w:tcPr>
            <w:tcW w:w="364" w:type="pct"/>
            <w:tcBorders>
              <w:bottom w:val="single" w:sz="4" w:space="0" w:color="auto"/>
            </w:tcBorders>
            <w:noWrap/>
            <w:vAlign w:val="center"/>
          </w:tcPr>
          <w:p w14:paraId="1DC675D9" w14:textId="0651CCAB" w:rsidR="005A1184" w:rsidRPr="00CD53B8" w:rsidRDefault="005A1184" w:rsidP="005A1184">
            <w:pPr>
              <w:jc w:val="center"/>
              <w:rPr>
                <w:color w:val="000000"/>
                <w:sz w:val="20"/>
                <w:szCs w:val="20"/>
              </w:rPr>
            </w:pPr>
            <w:r w:rsidRPr="00CD53B8">
              <w:rPr>
                <w:color w:val="000000"/>
                <w:sz w:val="20"/>
                <w:szCs w:val="20"/>
              </w:rPr>
              <w:t>Sept</w:t>
            </w:r>
          </w:p>
        </w:tc>
        <w:tc>
          <w:tcPr>
            <w:tcW w:w="393" w:type="pct"/>
            <w:tcBorders>
              <w:bottom w:val="single" w:sz="4" w:space="0" w:color="auto"/>
            </w:tcBorders>
            <w:noWrap/>
            <w:vAlign w:val="center"/>
          </w:tcPr>
          <w:p w14:paraId="61A3DA46" w14:textId="0B256290" w:rsidR="005A1184" w:rsidRPr="00CD53B8" w:rsidRDefault="005A1184" w:rsidP="005A1184">
            <w:pPr>
              <w:jc w:val="center"/>
              <w:rPr>
                <w:color w:val="000000"/>
                <w:sz w:val="20"/>
                <w:szCs w:val="20"/>
              </w:rPr>
            </w:pPr>
            <w:r w:rsidRPr="00CD53B8">
              <w:rPr>
                <w:color w:val="000000"/>
                <w:sz w:val="20"/>
                <w:szCs w:val="20"/>
              </w:rPr>
              <w:t>Oct</w:t>
            </w:r>
          </w:p>
        </w:tc>
        <w:tc>
          <w:tcPr>
            <w:tcW w:w="394" w:type="pct"/>
            <w:tcBorders>
              <w:bottom w:val="single" w:sz="4" w:space="0" w:color="auto"/>
            </w:tcBorders>
            <w:noWrap/>
            <w:vAlign w:val="center"/>
          </w:tcPr>
          <w:p w14:paraId="65F9A477" w14:textId="3442E8C2" w:rsidR="005A1184" w:rsidRPr="00CD53B8" w:rsidRDefault="005A1184" w:rsidP="005A1184">
            <w:pPr>
              <w:jc w:val="center"/>
              <w:rPr>
                <w:color w:val="000000"/>
                <w:sz w:val="20"/>
                <w:szCs w:val="20"/>
              </w:rPr>
            </w:pPr>
            <w:r w:rsidRPr="00CD53B8">
              <w:rPr>
                <w:color w:val="000000"/>
                <w:sz w:val="20"/>
                <w:szCs w:val="20"/>
              </w:rPr>
              <w:t>Nov</w:t>
            </w:r>
          </w:p>
        </w:tc>
        <w:tc>
          <w:tcPr>
            <w:tcW w:w="273" w:type="pct"/>
            <w:tcBorders>
              <w:bottom w:val="single" w:sz="4" w:space="0" w:color="auto"/>
            </w:tcBorders>
            <w:noWrap/>
            <w:vAlign w:val="center"/>
          </w:tcPr>
          <w:p w14:paraId="35275ECB" w14:textId="05E82808" w:rsidR="005A1184" w:rsidRPr="00CD53B8" w:rsidRDefault="005A1184" w:rsidP="005A1184">
            <w:pPr>
              <w:jc w:val="center"/>
              <w:rPr>
                <w:color w:val="000000"/>
                <w:sz w:val="20"/>
                <w:szCs w:val="20"/>
              </w:rPr>
            </w:pPr>
            <w:r w:rsidRPr="00CD53B8">
              <w:rPr>
                <w:color w:val="000000"/>
                <w:sz w:val="20"/>
                <w:szCs w:val="20"/>
              </w:rPr>
              <w:t>F</w:t>
            </w:r>
          </w:p>
        </w:tc>
        <w:tc>
          <w:tcPr>
            <w:tcW w:w="303" w:type="pct"/>
            <w:tcBorders>
              <w:bottom w:val="single" w:sz="4" w:space="0" w:color="auto"/>
            </w:tcBorders>
            <w:noWrap/>
            <w:vAlign w:val="center"/>
          </w:tcPr>
          <w:p w14:paraId="426C6B5C" w14:textId="36546E4F" w:rsidR="005A1184" w:rsidRPr="00CD53B8" w:rsidRDefault="005A1184" w:rsidP="005A1184">
            <w:pPr>
              <w:jc w:val="center"/>
              <w:rPr>
                <w:b/>
                <w:bCs/>
                <w:color w:val="000000"/>
                <w:sz w:val="20"/>
                <w:szCs w:val="20"/>
              </w:rPr>
            </w:pPr>
            <w:r w:rsidRPr="00CD53B8">
              <w:rPr>
                <w:i/>
                <w:iCs/>
                <w:color w:val="000000"/>
                <w:sz w:val="20"/>
                <w:szCs w:val="20"/>
              </w:rPr>
              <w:t>P</w:t>
            </w:r>
          </w:p>
        </w:tc>
      </w:tr>
      <w:tr w:rsidR="005A1184" w:rsidRPr="00CD53B8" w14:paraId="3C940502" w14:textId="77777777" w:rsidTr="005A1184">
        <w:trPr>
          <w:trHeight w:val="300"/>
        </w:trPr>
        <w:tc>
          <w:tcPr>
            <w:tcW w:w="637" w:type="pct"/>
            <w:tcBorders>
              <w:top w:val="single" w:sz="4" w:space="0" w:color="auto"/>
            </w:tcBorders>
            <w:noWrap/>
            <w:hideMark/>
          </w:tcPr>
          <w:p w14:paraId="1D278C24" w14:textId="77777777" w:rsidR="005A1184" w:rsidRPr="00CD53B8" w:rsidRDefault="005A1184" w:rsidP="005A1184">
            <w:pPr>
              <w:jc w:val="right"/>
              <w:rPr>
                <w:i/>
                <w:iCs/>
                <w:color w:val="000000"/>
                <w:sz w:val="20"/>
                <w:szCs w:val="20"/>
              </w:rPr>
            </w:pPr>
            <w:r w:rsidRPr="00CD53B8">
              <w:rPr>
                <w:i/>
                <w:iCs/>
                <w:color w:val="000000"/>
                <w:sz w:val="20"/>
                <w:szCs w:val="20"/>
              </w:rPr>
              <w:t>Neohydatothrips floridanus</w:t>
            </w:r>
          </w:p>
        </w:tc>
        <w:tc>
          <w:tcPr>
            <w:tcW w:w="393" w:type="pct"/>
            <w:tcBorders>
              <w:top w:val="single" w:sz="4" w:space="0" w:color="auto"/>
            </w:tcBorders>
            <w:noWrap/>
            <w:hideMark/>
          </w:tcPr>
          <w:p w14:paraId="11380A49" w14:textId="77777777" w:rsidR="005A1184" w:rsidRPr="00CD53B8" w:rsidRDefault="005A1184" w:rsidP="005A1184">
            <w:pPr>
              <w:rPr>
                <w:color w:val="000000"/>
                <w:sz w:val="20"/>
                <w:szCs w:val="20"/>
              </w:rPr>
            </w:pPr>
            <w:r w:rsidRPr="00CD53B8">
              <w:rPr>
                <w:color w:val="000000"/>
                <w:sz w:val="20"/>
                <w:szCs w:val="20"/>
              </w:rPr>
              <w:t>0.018 (0.010) b</w:t>
            </w:r>
          </w:p>
        </w:tc>
        <w:tc>
          <w:tcPr>
            <w:tcW w:w="394" w:type="pct"/>
            <w:tcBorders>
              <w:top w:val="single" w:sz="4" w:space="0" w:color="auto"/>
            </w:tcBorders>
            <w:noWrap/>
            <w:hideMark/>
          </w:tcPr>
          <w:p w14:paraId="2DEF57C1" w14:textId="77777777" w:rsidR="005A1184" w:rsidRPr="00CD53B8" w:rsidRDefault="005A1184" w:rsidP="005A1184">
            <w:pPr>
              <w:rPr>
                <w:b/>
                <w:color w:val="000000"/>
                <w:sz w:val="20"/>
                <w:szCs w:val="20"/>
              </w:rPr>
            </w:pPr>
            <w:r w:rsidRPr="00CD53B8">
              <w:rPr>
                <w:b/>
                <w:color w:val="000000"/>
                <w:sz w:val="20"/>
                <w:szCs w:val="20"/>
              </w:rPr>
              <w:t>0.376 (0.055) a</w:t>
            </w:r>
          </w:p>
        </w:tc>
        <w:tc>
          <w:tcPr>
            <w:tcW w:w="364" w:type="pct"/>
            <w:tcBorders>
              <w:top w:val="single" w:sz="4" w:space="0" w:color="auto"/>
            </w:tcBorders>
            <w:noWrap/>
            <w:hideMark/>
          </w:tcPr>
          <w:p w14:paraId="52065AA8" w14:textId="77777777" w:rsidR="005A1184" w:rsidRPr="00CD53B8" w:rsidRDefault="005A1184" w:rsidP="005A1184">
            <w:pPr>
              <w:rPr>
                <w:color w:val="000000"/>
                <w:sz w:val="20"/>
                <w:szCs w:val="20"/>
              </w:rPr>
            </w:pPr>
            <w:r w:rsidRPr="00CD53B8">
              <w:rPr>
                <w:color w:val="000000"/>
                <w:sz w:val="20"/>
                <w:szCs w:val="20"/>
              </w:rPr>
              <w:t>0.015 (0.008) b</w:t>
            </w:r>
          </w:p>
        </w:tc>
        <w:tc>
          <w:tcPr>
            <w:tcW w:w="393" w:type="pct"/>
            <w:tcBorders>
              <w:top w:val="single" w:sz="4" w:space="0" w:color="auto"/>
            </w:tcBorders>
            <w:noWrap/>
            <w:hideMark/>
          </w:tcPr>
          <w:p w14:paraId="58D0CD2D" w14:textId="77777777" w:rsidR="005A1184" w:rsidRPr="00CD53B8" w:rsidRDefault="005A1184" w:rsidP="005A1184">
            <w:pPr>
              <w:rPr>
                <w:color w:val="000000"/>
                <w:sz w:val="20"/>
                <w:szCs w:val="20"/>
              </w:rPr>
            </w:pPr>
            <w:r w:rsidRPr="00CD53B8">
              <w:rPr>
                <w:color w:val="000000"/>
                <w:sz w:val="20"/>
                <w:szCs w:val="20"/>
              </w:rPr>
              <w:t>0.010 (0.007) b</w:t>
            </w:r>
          </w:p>
        </w:tc>
        <w:tc>
          <w:tcPr>
            <w:tcW w:w="364" w:type="pct"/>
            <w:tcBorders>
              <w:top w:val="single" w:sz="4" w:space="0" w:color="auto"/>
            </w:tcBorders>
            <w:noWrap/>
            <w:hideMark/>
          </w:tcPr>
          <w:p w14:paraId="5D5C11A3" w14:textId="77777777" w:rsidR="005A1184" w:rsidRPr="00CD53B8" w:rsidRDefault="005A1184" w:rsidP="005A1184">
            <w:pPr>
              <w:rPr>
                <w:color w:val="000000"/>
                <w:sz w:val="20"/>
                <w:szCs w:val="20"/>
              </w:rPr>
            </w:pPr>
            <w:r w:rsidRPr="00CD53B8">
              <w:rPr>
                <w:color w:val="000000"/>
                <w:sz w:val="20"/>
                <w:szCs w:val="20"/>
              </w:rPr>
              <w:t>0.032 (0.015) b</w:t>
            </w:r>
          </w:p>
        </w:tc>
        <w:tc>
          <w:tcPr>
            <w:tcW w:w="364" w:type="pct"/>
            <w:tcBorders>
              <w:top w:val="single" w:sz="4" w:space="0" w:color="auto"/>
            </w:tcBorders>
            <w:noWrap/>
            <w:hideMark/>
          </w:tcPr>
          <w:p w14:paraId="301D6F56" w14:textId="77777777" w:rsidR="005A1184" w:rsidRPr="00CD53B8" w:rsidRDefault="005A1184" w:rsidP="005A1184">
            <w:pPr>
              <w:rPr>
                <w:color w:val="000000"/>
                <w:sz w:val="20"/>
                <w:szCs w:val="20"/>
              </w:rPr>
            </w:pPr>
            <w:r w:rsidRPr="00CD53B8">
              <w:rPr>
                <w:color w:val="000000"/>
                <w:sz w:val="20"/>
                <w:szCs w:val="20"/>
              </w:rPr>
              <w:t>0.000 (0.000) b</w:t>
            </w:r>
          </w:p>
        </w:tc>
        <w:tc>
          <w:tcPr>
            <w:tcW w:w="364" w:type="pct"/>
            <w:tcBorders>
              <w:top w:val="single" w:sz="4" w:space="0" w:color="auto"/>
            </w:tcBorders>
            <w:noWrap/>
            <w:hideMark/>
          </w:tcPr>
          <w:p w14:paraId="7444F6E7" w14:textId="77777777" w:rsidR="005A1184" w:rsidRPr="00CD53B8" w:rsidRDefault="005A1184" w:rsidP="005A1184">
            <w:pPr>
              <w:rPr>
                <w:color w:val="000000"/>
                <w:sz w:val="20"/>
                <w:szCs w:val="20"/>
              </w:rPr>
            </w:pPr>
            <w:r w:rsidRPr="00CD53B8">
              <w:rPr>
                <w:color w:val="000000"/>
                <w:sz w:val="20"/>
                <w:szCs w:val="20"/>
              </w:rPr>
              <w:t>0.000 (0.000) b</w:t>
            </w:r>
          </w:p>
        </w:tc>
        <w:tc>
          <w:tcPr>
            <w:tcW w:w="364" w:type="pct"/>
            <w:tcBorders>
              <w:top w:val="single" w:sz="4" w:space="0" w:color="auto"/>
            </w:tcBorders>
            <w:noWrap/>
            <w:hideMark/>
          </w:tcPr>
          <w:p w14:paraId="14C0F2C2" w14:textId="77777777" w:rsidR="005A1184" w:rsidRPr="00CD53B8" w:rsidRDefault="005A1184" w:rsidP="005A1184">
            <w:pPr>
              <w:rPr>
                <w:color w:val="000000"/>
                <w:sz w:val="20"/>
                <w:szCs w:val="20"/>
              </w:rPr>
            </w:pPr>
            <w:r w:rsidRPr="00CD53B8">
              <w:rPr>
                <w:color w:val="000000"/>
                <w:sz w:val="20"/>
                <w:szCs w:val="20"/>
              </w:rPr>
              <w:t>0.000 (0.000) b</w:t>
            </w:r>
          </w:p>
        </w:tc>
        <w:tc>
          <w:tcPr>
            <w:tcW w:w="393" w:type="pct"/>
            <w:tcBorders>
              <w:top w:val="single" w:sz="4" w:space="0" w:color="auto"/>
            </w:tcBorders>
            <w:noWrap/>
            <w:hideMark/>
          </w:tcPr>
          <w:p w14:paraId="492DB340" w14:textId="77777777" w:rsidR="005A1184" w:rsidRPr="00CD53B8" w:rsidRDefault="005A1184" w:rsidP="005A1184">
            <w:pPr>
              <w:rPr>
                <w:color w:val="000000"/>
                <w:sz w:val="20"/>
                <w:szCs w:val="20"/>
              </w:rPr>
            </w:pPr>
            <w:r w:rsidRPr="00CD53B8">
              <w:rPr>
                <w:color w:val="000000"/>
                <w:sz w:val="20"/>
                <w:szCs w:val="20"/>
              </w:rPr>
              <w:t>0.056 (0.023) b</w:t>
            </w:r>
          </w:p>
        </w:tc>
        <w:tc>
          <w:tcPr>
            <w:tcW w:w="394" w:type="pct"/>
            <w:tcBorders>
              <w:top w:val="single" w:sz="4" w:space="0" w:color="auto"/>
            </w:tcBorders>
            <w:noWrap/>
            <w:hideMark/>
          </w:tcPr>
          <w:p w14:paraId="79426F9E" w14:textId="77777777" w:rsidR="005A1184" w:rsidRPr="00CD53B8" w:rsidRDefault="005A1184" w:rsidP="005A1184">
            <w:pPr>
              <w:rPr>
                <w:color w:val="000000"/>
                <w:sz w:val="20"/>
                <w:szCs w:val="20"/>
              </w:rPr>
            </w:pPr>
            <w:r w:rsidRPr="00CD53B8">
              <w:rPr>
                <w:color w:val="000000"/>
                <w:sz w:val="20"/>
                <w:szCs w:val="20"/>
              </w:rPr>
              <w:t>0.092 (0.054) b</w:t>
            </w:r>
          </w:p>
        </w:tc>
        <w:tc>
          <w:tcPr>
            <w:tcW w:w="273" w:type="pct"/>
            <w:tcBorders>
              <w:top w:val="single" w:sz="4" w:space="0" w:color="auto"/>
            </w:tcBorders>
            <w:noWrap/>
            <w:hideMark/>
          </w:tcPr>
          <w:p w14:paraId="04C10AA5" w14:textId="77777777" w:rsidR="005A1184" w:rsidRPr="00CD53B8" w:rsidRDefault="005A1184" w:rsidP="005A1184">
            <w:pPr>
              <w:jc w:val="right"/>
              <w:rPr>
                <w:color w:val="000000"/>
                <w:sz w:val="20"/>
                <w:szCs w:val="20"/>
              </w:rPr>
            </w:pPr>
            <w:r w:rsidRPr="00CD53B8">
              <w:rPr>
                <w:color w:val="000000"/>
                <w:sz w:val="20"/>
                <w:szCs w:val="20"/>
              </w:rPr>
              <w:t>32.15</w:t>
            </w:r>
          </w:p>
        </w:tc>
        <w:tc>
          <w:tcPr>
            <w:tcW w:w="303" w:type="pct"/>
            <w:tcBorders>
              <w:top w:val="single" w:sz="4" w:space="0" w:color="auto"/>
            </w:tcBorders>
            <w:noWrap/>
            <w:hideMark/>
          </w:tcPr>
          <w:p w14:paraId="7CC2145C" w14:textId="77777777" w:rsidR="005A1184" w:rsidRPr="00CD53B8" w:rsidRDefault="005A1184" w:rsidP="005A1184">
            <w:pPr>
              <w:jc w:val="right"/>
              <w:rPr>
                <w:b/>
                <w:bCs/>
                <w:color w:val="000000"/>
                <w:sz w:val="20"/>
                <w:szCs w:val="20"/>
              </w:rPr>
            </w:pPr>
            <w:r w:rsidRPr="00CD53B8">
              <w:rPr>
                <w:b/>
                <w:bCs/>
                <w:color w:val="000000"/>
                <w:sz w:val="20"/>
                <w:szCs w:val="20"/>
              </w:rPr>
              <w:t>&lt;0.0001</w:t>
            </w:r>
          </w:p>
        </w:tc>
      </w:tr>
      <w:tr w:rsidR="005A1184" w:rsidRPr="00CD53B8" w14:paraId="7FEC3720" w14:textId="77777777" w:rsidTr="006D4899">
        <w:trPr>
          <w:trHeight w:val="300"/>
        </w:trPr>
        <w:tc>
          <w:tcPr>
            <w:tcW w:w="637" w:type="pct"/>
            <w:noWrap/>
            <w:hideMark/>
          </w:tcPr>
          <w:p w14:paraId="1590F3AC" w14:textId="77777777" w:rsidR="005A1184" w:rsidRPr="00CD53B8" w:rsidRDefault="005A1184" w:rsidP="005A1184">
            <w:pPr>
              <w:jc w:val="right"/>
              <w:rPr>
                <w:i/>
                <w:iCs/>
                <w:color w:val="000000"/>
                <w:sz w:val="20"/>
                <w:szCs w:val="20"/>
              </w:rPr>
            </w:pPr>
            <w:r w:rsidRPr="00CD53B8">
              <w:rPr>
                <w:i/>
                <w:iCs/>
                <w:color w:val="000000"/>
                <w:sz w:val="20"/>
                <w:szCs w:val="20"/>
              </w:rPr>
              <w:t>Thrips tabaci</w:t>
            </w:r>
          </w:p>
        </w:tc>
        <w:tc>
          <w:tcPr>
            <w:tcW w:w="393" w:type="pct"/>
            <w:noWrap/>
            <w:hideMark/>
          </w:tcPr>
          <w:p w14:paraId="74E0CE12" w14:textId="77777777" w:rsidR="005A1184" w:rsidRPr="00CD53B8" w:rsidRDefault="005A1184" w:rsidP="005A1184">
            <w:pPr>
              <w:rPr>
                <w:color w:val="000000"/>
                <w:sz w:val="20"/>
                <w:szCs w:val="20"/>
              </w:rPr>
            </w:pPr>
            <w:r w:rsidRPr="00CD53B8">
              <w:rPr>
                <w:color w:val="000000"/>
                <w:sz w:val="20"/>
                <w:szCs w:val="20"/>
              </w:rPr>
              <w:t>0.000 (0.000)</w:t>
            </w:r>
          </w:p>
        </w:tc>
        <w:tc>
          <w:tcPr>
            <w:tcW w:w="394" w:type="pct"/>
            <w:noWrap/>
            <w:hideMark/>
          </w:tcPr>
          <w:p w14:paraId="6F4E7868" w14:textId="77777777" w:rsidR="005A1184" w:rsidRPr="00CD53B8" w:rsidRDefault="005A1184" w:rsidP="005A1184">
            <w:pPr>
              <w:rPr>
                <w:color w:val="000000"/>
                <w:sz w:val="20"/>
                <w:szCs w:val="20"/>
              </w:rPr>
            </w:pPr>
            <w:r w:rsidRPr="00CD53B8">
              <w:rPr>
                <w:color w:val="000000"/>
                <w:sz w:val="20"/>
                <w:szCs w:val="20"/>
              </w:rPr>
              <w:t>0.028 (0.018)</w:t>
            </w:r>
          </w:p>
        </w:tc>
        <w:tc>
          <w:tcPr>
            <w:tcW w:w="364" w:type="pct"/>
            <w:noWrap/>
            <w:hideMark/>
          </w:tcPr>
          <w:p w14:paraId="306E0EF7" w14:textId="77777777" w:rsidR="005A1184" w:rsidRPr="00CD53B8" w:rsidRDefault="005A1184" w:rsidP="005A1184">
            <w:pPr>
              <w:rPr>
                <w:color w:val="000000"/>
                <w:sz w:val="20"/>
                <w:szCs w:val="20"/>
              </w:rPr>
            </w:pPr>
            <w:r w:rsidRPr="00CD53B8">
              <w:rPr>
                <w:color w:val="000000"/>
                <w:sz w:val="20"/>
                <w:szCs w:val="20"/>
              </w:rPr>
              <w:t>0.006 (0.005)</w:t>
            </w:r>
          </w:p>
        </w:tc>
        <w:tc>
          <w:tcPr>
            <w:tcW w:w="393" w:type="pct"/>
            <w:noWrap/>
            <w:hideMark/>
          </w:tcPr>
          <w:p w14:paraId="0940E3D7" w14:textId="77777777" w:rsidR="005A1184" w:rsidRPr="00CD53B8" w:rsidRDefault="005A1184" w:rsidP="005A1184">
            <w:pPr>
              <w:rPr>
                <w:color w:val="000000"/>
                <w:sz w:val="20"/>
                <w:szCs w:val="20"/>
              </w:rPr>
            </w:pPr>
            <w:r w:rsidRPr="00CD53B8">
              <w:rPr>
                <w:color w:val="000000"/>
                <w:sz w:val="20"/>
                <w:szCs w:val="20"/>
              </w:rPr>
              <w:t>0.000 (0.000)</w:t>
            </w:r>
          </w:p>
        </w:tc>
        <w:tc>
          <w:tcPr>
            <w:tcW w:w="364" w:type="pct"/>
            <w:noWrap/>
            <w:hideMark/>
          </w:tcPr>
          <w:p w14:paraId="197154DF" w14:textId="77777777" w:rsidR="005A1184" w:rsidRPr="00CD53B8" w:rsidRDefault="005A1184" w:rsidP="005A1184">
            <w:pPr>
              <w:rPr>
                <w:color w:val="000000"/>
                <w:sz w:val="20"/>
                <w:szCs w:val="20"/>
              </w:rPr>
            </w:pPr>
            <w:r w:rsidRPr="00CD53B8">
              <w:rPr>
                <w:color w:val="000000"/>
                <w:sz w:val="20"/>
                <w:szCs w:val="20"/>
              </w:rPr>
              <w:t>0.032 (0.015)</w:t>
            </w:r>
          </w:p>
        </w:tc>
        <w:tc>
          <w:tcPr>
            <w:tcW w:w="364" w:type="pct"/>
            <w:noWrap/>
            <w:hideMark/>
          </w:tcPr>
          <w:p w14:paraId="2BD1B778" w14:textId="77777777" w:rsidR="005A1184" w:rsidRPr="00CD53B8" w:rsidRDefault="005A1184" w:rsidP="005A1184">
            <w:pPr>
              <w:rPr>
                <w:color w:val="000000"/>
                <w:sz w:val="20"/>
                <w:szCs w:val="20"/>
              </w:rPr>
            </w:pPr>
            <w:r w:rsidRPr="00CD53B8">
              <w:rPr>
                <w:color w:val="000000"/>
                <w:sz w:val="20"/>
                <w:szCs w:val="20"/>
              </w:rPr>
              <w:t>0.000 (0.000)</w:t>
            </w:r>
          </w:p>
        </w:tc>
        <w:tc>
          <w:tcPr>
            <w:tcW w:w="364" w:type="pct"/>
            <w:noWrap/>
            <w:hideMark/>
          </w:tcPr>
          <w:p w14:paraId="277842DF" w14:textId="77777777" w:rsidR="005A1184" w:rsidRPr="00CD53B8" w:rsidRDefault="005A1184" w:rsidP="005A1184">
            <w:pPr>
              <w:rPr>
                <w:color w:val="000000"/>
                <w:sz w:val="20"/>
                <w:szCs w:val="20"/>
              </w:rPr>
            </w:pPr>
            <w:r w:rsidRPr="00CD53B8">
              <w:rPr>
                <w:color w:val="000000"/>
                <w:sz w:val="20"/>
                <w:szCs w:val="20"/>
              </w:rPr>
              <w:t>0.000 (0.000)</w:t>
            </w:r>
          </w:p>
        </w:tc>
        <w:tc>
          <w:tcPr>
            <w:tcW w:w="364" w:type="pct"/>
            <w:noWrap/>
            <w:hideMark/>
          </w:tcPr>
          <w:p w14:paraId="4BAA3B67" w14:textId="77777777" w:rsidR="005A1184" w:rsidRPr="00CD53B8" w:rsidRDefault="005A1184" w:rsidP="005A1184">
            <w:pPr>
              <w:rPr>
                <w:color w:val="000000"/>
                <w:sz w:val="20"/>
                <w:szCs w:val="20"/>
              </w:rPr>
            </w:pPr>
            <w:r w:rsidRPr="00CD53B8">
              <w:rPr>
                <w:color w:val="000000"/>
                <w:sz w:val="20"/>
                <w:szCs w:val="20"/>
              </w:rPr>
              <w:t>0.000 (0.000)</w:t>
            </w:r>
          </w:p>
        </w:tc>
        <w:tc>
          <w:tcPr>
            <w:tcW w:w="393" w:type="pct"/>
            <w:noWrap/>
            <w:hideMark/>
          </w:tcPr>
          <w:p w14:paraId="5CB5C8D1" w14:textId="77777777" w:rsidR="005A1184" w:rsidRPr="00CD53B8" w:rsidRDefault="005A1184" w:rsidP="005A1184">
            <w:pPr>
              <w:rPr>
                <w:b/>
                <w:color w:val="000000"/>
                <w:sz w:val="20"/>
                <w:szCs w:val="20"/>
              </w:rPr>
            </w:pPr>
            <w:r w:rsidRPr="00CD53B8">
              <w:rPr>
                <w:b/>
                <w:color w:val="000000"/>
                <w:sz w:val="20"/>
                <w:szCs w:val="20"/>
              </w:rPr>
              <w:t>0.017 (0.010)</w:t>
            </w:r>
          </w:p>
        </w:tc>
        <w:tc>
          <w:tcPr>
            <w:tcW w:w="394" w:type="pct"/>
            <w:noWrap/>
            <w:hideMark/>
          </w:tcPr>
          <w:p w14:paraId="44E5D111" w14:textId="77777777" w:rsidR="005A1184" w:rsidRPr="00CD53B8" w:rsidRDefault="005A1184" w:rsidP="005A1184">
            <w:pPr>
              <w:rPr>
                <w:color w:val="000000"/>
                <w:sz w:val="20"/>
                <w:szCs w:val="20"/>
              </w:rPr>
            </w:pPr>
            <w:r w:rsidRPr="00CD53B8">
              <w:rPr>
                <w:color w:val="000000"/>
                <w:sz w:val="20"/>
                <w:szCs w:val="20"/>
              </w:rPr>
              <w:t>0.000 (0.000)</w:t>
            </w:r>
          </w:p>
        </w:tc>
        <w:tc>
          <w:tcPr>
            <w:tcW w:w="273" w:type="pct"/>
            <w:noWrap/>
            <w:hideMark/>
          </w:tcPr>
          <w:p w14:paraId="3F925C88" w14:textId="77777777" w:rsidR="005A1184" w:rsidRPr="00CD53B8" w:rsidRDefault="005A1184" w:rsidP="005A1184">
            <w:pPr>
              <w:jc w:val="right"/>
              <w:rPr>
                <w:color w:val="000000"/>
                <w:sz w:val="20"/>
                <w:szCs w:val="20"/>
              </w:rPr>
            </w:pPr>
            <w:r w:rsidRPr="00CD53B8">
              <w:rPr>
                <w:color w:val="000000"/>
                <w:sz w:val="20"/>
                <w:szCs w:val="20"/>
              </w:rPr>
              <w:t>2.40</w:t>
            </w:r>
          </w:p>
        </w:tc>
        <w:tc>
          <w:tcPr>
            <w:tcW w:w="303" w:type="pct"/>
            <w:noWrap/>
            <w:hideMark/>
          </w:tcPr>
          <w:p w14:paraId="6CF4A1B3" w14:textId="77777777" w:rsidR="005A1184" w:rsidRPr="00CD53B8" w:rsidRDefault="005A1184" w:rsidP="005A1184">
            <w:pPr>
              <w:jc w:val="right"/>
              <w:rPr>
                <w:b/>
                <w:bCs/>
                <w:color w:val="000000"/>
                <w:sz w:val="20"/>
                <w:szCs w:val="20"/>
              </w:rPr>
            </w:pPr>
            <w:r w:rsidRPr="00CD53B8">
              <w:rPr>
                <w:b/>
                <w:bCs/>
                <w:color w:val="000000"/>
                <w:sz w:val="20"/>
                <w:szCs w:val="20"/>
              </w:rPr>
              <w:t>0.010</w:t>
            </w:r>
          </w:p>
        </w:tc>
      </w:tr>
      <w:tr w:rsidR="005A1184" w:rsidRPr="00CD53B8" w14:paraId="04B023E9" w14:textId="77777777" w:rsidTr="006D4899">
        <w:trPr>
          <w:trHeight w:val="300"/>
        </w:trPr>
        <w:tc>
          <w:tcPr>
            <w:tcW w:w="637" w:type="pct"/>
            <w:noWrap/>
          </w:tcPr>
          <w:p w14:paraId="240BC46E" w14:textId="77777777" w:rsidR="005A1184" w:rsidRPr="00CD53B8" w:rsidRDefault="005A1184" w:rsidP="005A1184">
            <w:pPr>
              <w:jc w:val="right"/>
              <w:rPr>
                <w:color w:val="000000"/>
                <w:sz w:val="20"/>
                <w:szCs w:val="20"/>
              </w:rPr>
            </w:pPr>
            <w:r w:rsidRPr="00CD53B8">
              <w:rPr>
                <w:color w:val="000000"/>
                <w:sz w:val="20"/>
                <w:szCs w:val="20"/>
              </w:rPr>
              <w:t>Hemiptera</w:t>
            </w:r>
          </w:p>
        </w:tc>
        <w:tc>
          <w:tcPr>
            <w:tcW w:w="393" w:type="pct"/>
            <w:noWrap/>
          </w:tcPr>
          <w:p w14:paraId="727B88E6" w14:textId="77777777" w:rsidR="005A1184" w:rsidRPr="00CD53B8" w:rsidRDefault="005A1184" w:rsidP="005A1184">
            <w:pPr>
              <w:jc w:val="center"/>
              <w:rPr>
                <w:color w:val="000000"/>
                <w:sz w:val="20"/>
                <w:szCs w:val="20"/>
              </w:rPr>
            </w:pPr>
            <w:r w:rsidRPr="00CD53B8">
              <w:rPr>
                <w:color w:val="000000"/>
                <w:sz w:val="20"/>
                <w:szCs w:val="20"/>
              </w:rPr>
              <w:t>3.659 (0.332) c</w:t>
            </w:r>
          </w:p>
        </w:tc>
        <w:tc>
          <w:tcPr>
            <w:tcW w:w="394" w:type="pct"/>
            <w:noWrap/>
          </w:tcPr>
          <w:p w14:paraId="083FD0B3" w14:textId="77777777" w:rsidR="005A1184" w:rsidRPr="00CD53B8" w:rsidRDefault="005A1184" w:rsidP="005A1184">
            <w:pPr>
              <w:jc w:val="center"/>
              <w:rPr>
                <w:color w:val="000000"/>
                <w:sz w:val="20"/>
                <w:szCs w:val="20"/>
              </w:rPr>
            </w:pPr>
            <w:r w:rsidRPr="00CD53B8">
              <w:rPr>
                <w:color w:val="000000"/>
                <w:sz w:val="20"/>
                <w:szCs w:val="20"/>
              </w:rPr>
              <w:t>5.187 (0.362) c</w:t>
            </w:r>
          </w:p>
        </w:tc>
        <w:tc>
          <w:tcPr>
            <w:tcW w:w="364" w:type="pct"/>
            <w:noWrap/>
          </w:tcPr>
          <w:p w14:paraId="1336214C" w14:textId="77777777" w:rsidR="005A1184" w:rsidRPr="00CD53B8" w:rsidRDefault="005A1184" w:rsidP="005A1184">
            <w:pPr>
              <w:jc w:val="center"/>
              <w:rPr>
                <w:color w:val="000000"/>
                <w:sz w:val="20"/>
                <w:szCs w:val="20"/>
              </w:rPr>
            </w:pPr>
            <w:r w:rsidRPr="00CD53B8">
              <w:rPr>
                <w:color w:val="000000"/>
                <w:sz w:val="20"/>
                <w:szCs w:val="20"/>
              </w:rPr>
              <w:t>5.333 (0.338) c</w:t>
            </w:r>
          </w:p>
        </w:tc>
        <w:tc>
          <w:tcPr>
            <w:tcW w:w="393" w:type="pct"/>
            <w:noWrap/>
          </w:tcPr>
          <w:p w14:paraId="1EA811EA" w14:textId="77777777" w:rsidR="005A1184" w:rsidRPr="00CD53B8" w:rsidRDefault="005A1184" w:rsidP="005A1184">
            <w:pPr>
              <w:jc w:val="center"/>
              <w:rPr>
                <w:color w:val="000000"/>
                <w:sz w:val="20"/>
                <w:szCs w:val="20"/>
              </w:rPr>
            </w:pPr>
            <w:r w:rsidRPr="00CD53B8">
              <w:rPr>
                <w:color w:val="000000"/>
                <w:sz w:val="20"/>
                <w:szCs w:val="20"/>
              </w:rPr>
              <w:t>4.250 (0.276) c</w:t>
            </w:r>
          </w:p>
        </w:tc>
        <w:tc>
          <w:tcPr>
            <w:tcW w:w="364" w:type="pct"/>
            <w:noWrap/>
          </w:tcPr>
          <w:p w14:paraId="30C4056A" w14:textId="77777777" w:rsidR="005A1184" w:rsidRPr="00CD53B8" w:rsidRDefault="005A1184" w:rsidP="005A1184">
            <w:pPr>
              <w:jc w:val="center"/>
              <w:rPr>
                <w:color w:val="000000"/>
                <w:sz w:val="20"/>
                <w:szCs w:val="20"/>
              </w:rPr>
            </w:pPr>
            <w:r w:rsidRPr="00CD53B8">
              <w:rPr>
                <w:color w:val="000000"/>
                <w:sz w:val="20"/>
                <w:szCs w:val="20"/>
              </w:rPr>
              <w:t>16.214 (1.812) a</w:t>
            </w:r>
          </w:p>
        </w:tc>
        <w:tc>
          <w:tcPr>
            <w:tcW w:w="364" w:type="pct"/>
            <w:noWrap/>
          </w:tcPr>
          <w:p w14:paraId="6B109151" w14:textId="77777777" w:rsidR="005A1184" w:rsidRPr="00CD53B8" w:rsidRDefault="005A1184" w:rsidP="005A1184">
            <w:pPr>
              <w:jc w:val="center"/>
              <w:rPr>
                <w:color w:val="000000"/>
                <w:sz w:val="20"/>
                <w:szCs w:val="20"/>
              </w:rPr>
            </w:pPr>
            <w:r w:rsidRPr="00CD53B8">
              <w:rPr>
                <w:color w:val="000000"/>
                <w:sz w:val="20"/>
                <w:szCs w:val="20"/>
              </w:rPr>
              <w:t>9.700 (1.055) b</w:t>
            </w:r>
          </w:p>
        </w:tc>
        <w:tc>
          <w:tcPr>
            <w:tcW w:w="364" w:type="pct"/>
            <w:noWrap/>
          </w:tcPr>
          <w:p w14:paraId="75A3BA26" w14:textId="77777777" w:rsidR="005A1184" w:rsidRPr="00CD53B8" w:rsidRDefault="005A1184" w:rsidP="005A1184">
            <w:pPr>
              <w:jc w:val="center"/>
              <w:rPr>
                <w:color w:val="000000"/>
                <w:sz w:val="20"/>
                <w:szCs w:val="20"/>
              </w:rPr>
            </w:pPr>
            <w:r w:rsidRPr="00CD53B8">
              <w:rPr>
                <w:color w:val="000000"/>
                <w:sz w:val="20"/>
                <w:szCs w:val="20"/>
              </w:rPr>
              <w:t>6.409 (0.760) c</w:t>
            </w:r>
          </w:p>
        </w:tc>
        <w:tc>
          <w:tcPr>
            <w:tcW w:w="364" w:type="pct"/>
            <w:noWrap/>
          </w:tcPr>
          <w:p w14:paraId="25292909" w14:textId="77777777" w:rsidR="005A1184" w:rsidRPr="00CD53B8" w:rsidRDefault="005A1184" w:rsidP="005A1184">
            <w:pPr>
              <w:jc w:val="center"/>
              <w:rPr>
                <w:color w:val="000000"/>
                <w:sz w:val="20"/>
                <w:szCs w:val="20"/>
              </w:rPr>
            </w:pPr>
            <w:r w:rsidRPr="00CD53B8">
              <w:rPr>
                <w:color w:val="000000"/>
                <w:sz w:val="20"/>
                <w:szCs w:val="20"/>
              </w:rPr>
              <w:t>9.041 (1.079) b</w:t>
            </w:r>
          </w:p>
        </w:tc>
        <w:tc>
          <w:tcPr>
            <w:tcW w:w="393" w:type="pct"/>
            <w:noWrap/>
          </w:tcPr>
          <w:p w14:paraId="37180108" w14:textId="77777777" w:rsidR="005A1184" w:rsidRPr="00CD53B8" w:rsidRDefault="005A1184" w:rsidP="005A1184">
            <w:pPr>
              <w:jc w:val="center"/>
              <w:rPr>
                <w:color w:val="000000"/>
                <w:sz w:val="20"/>
                <w:szCs w:val="20"/>
              </w:rPr>
            </w:pPr>
            <w:r w:rsidRPr="00CD53B8">
              <w:rPr>
                <w:color w:val="000000"/>
                <w:sz w:val="20"/>
                <w:szCs w:val="20"/>
              </w:rPr>
              <w:t>16.094 (1.785) a</w:t>
            </w:r>
          </w:p>
        </w:tc>
        <w:tc>
          <w:tcPr>
            <w:tcW w:w="394" w:type="pct"/>
            <w:noWrap/>
          </w:tcPr>
          <w:p w14:paraId="2EEC63AD" w14:textId="77777777" w:rsidR="005A1184" w:rsidRPr="00CD53B8" w:rsidRDefault="005A1184" w:rsidP="005A1184">
            <w:pPr>
              <w:jc w:val="center"/>
              <w:rPr>
                <w:color w:val="000000"/>
                <w:sz w:val="20"/>
                <w:szCs w:val="20"/>
              </w:rPr>
            </w:pPr>
            <w:r w:rsidRPr="00CD53B8">
              <w:rPr>
                <w:b/>
                <w:color w:val="000000"/>
                <w:sz w:val="20"/>
                <w:szCs w:val="20"/>
              </w:rPr>
              <w:t>17.462 (2.676) a</w:t>
            </w:r>
          </w:p>
        </w:tc>
        <w:tc>
          <w:tcPr>
            <w:tcW w:w="273" w:type="pct"/>
            <w:noWrap/>
          </w:tcPr>
          <w:p w14:paraId="3DB8C089" w14:textId="77777777" w:rsidR="005A1184" w:rsidRPr="00CD53B8" w:rsidRDefault="005A1184" w:rsidP="005A1184">
            <w:pPr>
              <w:jc w:val="right"/>
              <w:rPr>
                <w:color w:val="000000"/>
                <w:sz w:val="20"/>
                <w:szCs w:val="20"/>
              </w:rPr>
            </w:pPr>
            <w:r w:rsidRPr="00CD53B8">
              <w:rPr>
                <w:color w:val="000000"/>
                <w:sz w:val="20"/>
                <w:szCs w:val="20"/>
              </w:rPr>
              <w:t>29.54</w:t>
            </w:r>
          </w:p>
        </w:tc>
        <w:tc>
          <w:tcPr>
            <w:tcW w:w="303" w:type="pct"/>
            <w:noWrap/>
          </w:tcPr>
          <w:p w14:paraId="73BF15B1" w14:textId="77777777" w:rsidR="005A1184" w:rsidRPr="00CD53B8" w:rsidRDefault="005A1184" w:rsidP="005A1184">
            <w:pPr>
              <w:jc w:val="right"/>
              <w:rPr>
                <w:sz w:val="20"/>
                <w:szCs w:val="20"/>
              </w:rPr>
            </w:pPr>
            <w:r w:rsidRPr="00CD53B8">
              <w:rPr>
                <w:b/>
                <w:bCs/>
                <w:color w:val="000000"/>
                <w:sz w:val="20"/>
                <w:szCs w:val="20"/>
              </w:rPr>
              <w:t>&lt;0.0001</w:t>
            </w:r>
          </w:p>
        </w:tc>
      </w:tr>
      <w:tr w:rsidR="005A1184" w:rsidRPr="00CD53B8" w14:paraId="38464BF1" w14:textId="77777777" w:rsidTr="006D4899">
        <w:trPr>
          <w:trHeight w:val="300"/>
        </w:trPr>
        <w:tc>
          <w:tcPr>
            <w:tcW w:w="637" w:type="pct"/>
            <w:noWrap/>
          </w:tcPr>
          <w:p w14:paraId="745E57D1" w14:textId="77777777" w:rsidR="005A1184" w:rsidRPr="00CD53B8" w:rsidRDefault="005A1184" w:rsidP="005A1184">
            <w:pPr>
              <w:jc w:val="right"/>
              <w:rPr>
                <w:color w:val="000000"/>
                <w:sz w:val="20"/>
                <w:szCs w:val="20"/>
              </w:rPr>
            </w:pPr>
            <w:r w:rsidRPr="00CD53B8">
              <w:rPr>
                <w:i/>
                <w:iCs/>
                <w:color w:val="000000"/>
                <w:sz w:val="20"/>
                <w:szCs w:val="20"/>
              </w:rPr>
              <w:t>Homalodisca vitripennis</w:t>
            </w:r>
          </w:p>
        </w:tc>
        <w:tc>
          <w:tcPr>
            <w:tcW w:w="393" w:type="pct"/>
            <w:noWrap/>
          </w:tcPr>
          <w:p w14:paraId="625BD347" w14:textId="77777777" w:rsidR="005A1184" w:rsidRPr="00CD53B8" w:rsidRDefault="005A1184" w:rsidP="005A1184">
            <w:pPr>
              <w:jc w:val="center"/>
              <w:rPr>
                <w:color w:val="000000"/>
                <w:sz w:val="20"/>
                <w:szCs w:val="20"/>
              </w:rPr>
            </w:pPr>
            <w:r w:rsidRPr="00CD53B8">
              <w:rPr>
                <w:color w:val="000000"/>
                <w:sz w:val="20"/>
                <w:szCs w:val="20"/>
              </w:rPr>
              <w:t>0.088 (0.040) cd</w:t>
            </w:r>
          </w:p>
        </w:tc>
        <w:tc>
          <w:tcPr>
            <w:tcW w:w="394" w:type="pct"/>
            <w:noWrap/>
          </w:tcPr>
          <w:p w14:paraId="77C5296D" w14:textId="77777777" w:rsidR="005A1184" w:rsidRPr="00CD53B8" w:rsidRDefault="005A1184" w:rsidP="005A1184">
            <w:pPr>
              <w:jc w:val="center"/>
              <w:rPr>
                <w:color w:val="000000"/>
                <w:sz w:val="20"/>
                <w:szCs w:val="20"/>
              </w:rPr>
            </w:pPr>
            <w:r w:rsidRPr="00CD53B8">
              <w:rPr>
                <w:color w:val="000000"/>
                <w:sz w:val="20"/>
                <w:szCs w:val="20"/>
              </w:rPr>
              <w:t>0.059 (0.022) cd</w:t>
            </w:r>
          </w:p>
        </w:tc>
        <w:tc>
          <w:tcPr>
            <w:tcW w:w="364" w:type="pct"/>
            <w:noWrap/>
          </w:tcPr>
          <w:p w14:paraId="61D3243F" w14:textId="77777777" w:rsidR="005A1184" w:rsidRPr="00CD53B8" w:rsidRDefault="005A1184" w:rsidP="005A1184">
            <w:pPr>
              <w:jc w:val="center"/>
              <w:rPr>
                <w:color w:val="000000"/>
                <w:sz w:val="20"/>
                <w:szCs w:val="20"/>
              </w:rPr>
            </w:pPr>
            <w:r w:rsidRPr="00CD53B8">
              <w:rPr>
                <w:color w:val="000000"/>
                <w:sz w:val="20"/>
                <w:szCs w:val="20"/>
              </w:rPr>
              <w:t>0.110 (0.019) cd</w:t>
            </w:r>
          </w:p>
        </w:tc>
        <w:tc>
          <w:tcPr>
            <w:tcW w:w="393" w:type="pct"/>
            <w:noWrap/>
          </w:tcPr>
          <w:p w14:paraId="7C226338" w14:textId="77777777" w:rsidR="005A1184" w:rsidRPr="00CD53B8" w:rsidRDefault="005A1184" w:rsidP="005A1184">
            <w:pPr>
              <w:jc w:val="center"/>
              <w:rPr>
                <w:color w:val="000000"/>
                <w:sz w:val="20"/>
                <w:szCs w:val="20"/>
              </w:rPr>
            </w:pPr>
            <w:r w:rsidRPr="00CD53B8">
              <w:rPr>
                <w:color w:val="000000"/>
                <w:sz w:val="20"/>
                <w:szCs w:val="20"/>
              </w:rPr>
              <w:t>0.160 (0.032) bc</w:t>
            </w:r>
          </w:p>
        </w:tc>
        <w:tc>
          <w:tcPr>
            <w:tcW w:w="364" w:type="pct"/>
            <w:noWrap/>
          </w:tcPr>
          <w:p w14:paraId="4E454F7B" w14:textId="77777777" w:rsidR="005A1184" w:rsidRPr="00CD53B8" w:rsidRDefault="005A1184" w:rsidP="005A1184">
            <w:pPr>
              <w:jc w:val="center"/>
              <w:rPr>
                <w:color w:val="000000"/>
                <w:sz w:val="20"/>
                <w:szCs w:val="20"/>
              </w:rPr>
            </w:pPr>
            <w:r w:rsidRPr="00CD53B8">
              <w:rPr>
                <w:color w:val="000000"/>
                <w:sz w:val="20"/>
                <w:szCs w:val="20"/>
              </w:rPr>
              <w:t>0.250 (0.049) ab</w:t>
            </w:r>
          </w:p>
        </w:tc>
        <w:tc>
          <w:tcPr>
            <w:tcW w:w="364" w:type="pct"/>
            <w:noWrap/>
          </w:tcPr>
          <w:p w14:paraId="54071080" w14:textId="77777777" w:rsidR="005A1184" w:rsidRPr="00CD53B8" w:rsidRDefault="005A1184" w:rsidP="005A1184">
            <w:pPr>
              <w:jc w:val="center"/>
              <w:rPr>
                <w:color w:val="000000"/>
                <w:sz w:val="20"/>
                <w:szCs w:val="20"/>
              </w:rPr>
            </w:pPr>
            <w:r w:rsidRPr="00CD53B8">
              <w:rPr>
                <w:b/>
                <w:color w:val="000000"/>
                <w:sz w:val="20"/>
                <w:szCs w:val="20"/>
              </w:rPr>
              <w:t>0.323 (0.064) a</w:t>
            </w:r>
          </w:p>
        </w:tc>
        <w:tc>
          <w:tcPr>
            <w:tcW w:w="364" w:type="pct"/>
            <w:noWrap/>
          </w:tcPr>
          <w:p w14:paraId="2E10F124" w14:textId="77777777" w:rsidR="005A1184" w:rsidRPr="00CD53B8" w:rsidRDefault="005A1184" w:rsidP="005A1184">
            <w:pPr>
              <w:jc w:val="center"/>
              <w:rPr>
                <w:color w:val="000000"/>
                <w:sz w:val="20"/>
                <w:szCs w:val="20"/>
              </w:rPr>
            </w:pPr>
            <w:r w:rsidRPr="00CD53B8">
              <w:rPr>
                <w:color w:val="000000"/>
                <w:sz w:val="20"/>
                <w:szCs w:val="20"/>
              </w:rPr>
              <w:t>0.177 (0.047) bc</w:t>
            </w:r>
          </w:p>
        </w:tc>
        <w:tc>
          <w:tcPr>
            <w:tcW w:w="364" w:type="pct"/>
            <w:noWrap/>
          </w:tcPr>
          <w:p w14:paraId="5AFFC878" w14:textId="77777777" w:rsidR="005A1184" w:rsidRPr="00CD53B8" w:rsidRDefault="005A1184" w:rsidP="005A1184">
            <w:pPr>
              <w:jc w:val="center"/>
              <w:rPr>
                <w:color w:val="000000"/>
                <w:sz w:val="20"/>
                <w:szCs w:val="20"/>
              </w:rPr>
            </w:pPr>
            <w:r w:rsidRPr="00CD53B8">
              <w:rPr>
                <w:color w:val="000000"/>
                <w:sz w:val="20"/>
                <w:szCs w:val="20"/>
              </w:rPr>
              <w:t>0.168 (0.038) bc</w:t>
            </w:r>
          </w:p>
        </w:tc>
        <w:tc>
          <w:tcPr>
            <w:tcW w:w="393" w:type="pct"/>
            <w:noWrap/>
          </w:tcPr>
          <w:p w14:paraId="21BA8DFE" w14:textId="77777777" w:rsidR="005A1184" w:rsidRPr="00CD53B8" w:rsidRDefault="005A1184" w:rsidP="005A1184">
            <w:pPr>
              <w:jc w:val="center"/>
              <w:rPr>
                <w:color w:val="000000"/>
                <w:sz w:val="20"/>
                <w:szCs w:val="20"/>
              </w:rPr>
            </w:pPr>
            <w:r w:rsidRPr="00CD53B8">
              <w:rPr>
                <w:color w:val="000000"/>
                <w:sz w:val="20"/>
                <w:szCs w:val="20"/>
              </w:rPr>
              <w:t>0.061 (0.020) cd</w:t>
            </w:r>
          </w:p>
        </w:tc>
        <w:tc>
          <w:tcPr>
            <w:tcW w:w="394" w:type="pct"/>
            <w:noWrap/>
          </w:tcPr>
          <w:p w14:paraId="0CE6206B" w14:textId="77777777" w:rsidR="005A1184" w:rsidRPr="00CD53B8" w:rsidRDefault="005A1184" w:rsidP="005A1184">
            <w:pPr>
              <w:jc w:val="center"/>
              <w:rPr>
                <w:color w:val="000000"/>
                <w:sz w:val="20"/>
                <w:szCs w:val="20"/>
              </w:rPr>
            </w:pPr>
            <w:r w:rsidRPr="00CD53B8">
              <w:rPr>
                <w:color w:val="000000"/>
                <w:sz w:val="20"/>
                <w:szCs w:val="20"/>
              </w:rPr>
              <w:t>0.023 (0.017) d</w:t>
            </w:r>
          </w:p>
        </w:tc>
        <w:tc>
          <w:tcPr>
            <w:tcW w:w="273" w:type="pct"/>
            <w:noWrap/>
          </w:tcPr>
          <w:p w14:paraId="737665DC" w14:textId="77777777" w:rsidR="005A1184" w:rsidRPr="00CD53B8" w:rsidRDefault="005A1184" w:rsidP="005A1184">
            <w:pPr>
              <w:jc w:val="right"/>
              <w:rPr>
                <w:color w:val="000000"/>
                <w:sz w:val="20"/>
                <w:szCs w:val="20"/>
              </w:rPr>
            </w:pPr>
            <w:r w:rsidRPr="00CD53B8">
              <w:rPr>
                <w:color w:val="000000"/>
                <w:sz w:val="20"/>
                <w:szCs w:val="20"/>
              </w:rPr>
              <w:t>6.90</w:t>
            </w:r>
          </w:p>
        </w:tc>
        <w:tc>
          <w:tcPr>
            <w:tcW w:w="303" w:type="pct"/>
            <w:noWrap/>
          </w:tcPr>
          <w:p w14:paraId="202EA395" w14:textId="77777777" w:rsidR="005A1184" w:rsidRPr="00CD53B8" w:rsidRDefault="005A1184" w:rsidP="005A1184">
            <w:pPr>
              <w:jc w:val="right"/>
              <w:rPr>
                <w:sz w:val="20"/>
                <w:szCs w:val="20"/>
              </w:rPr>
            </w:pPr>
            <w:r w:rsidRPr="00CD53B8">
              <w:rPr>
                <w:b/>
                <w:bCs/>
                <w:color w:val="000000"/>
                <w:sz w:val="20"/>
                <w:szCs w:val="20"/>
              </w:rPr>
              <w:t>&lt;0.0001</w:t>
            </w:r>
          </w:p>
        </w:tc>
      </w:tr>
      <w:tr w:rsidR="005A1184" w:rsidRPr="00CD53B8" w14:paraId="1DA77D49" w14:textId="77777777" w:rsidTr="006D4899">
        <w:trPr>
          <w:trHeight w:val="300"/>
        </w:trPr>
        <w:tc>
          <w:tcPr>
            <w:tcW w:w="637" w:type="pct"/>
            <w:noWrap/>
            <w:vAlign w:val="center"/>
            <w:hideMark/>
          </w:tcPr>
          <w:p w14:paraId="7BDC3AF5" w14:textId="77777777" w:rsidR="005A1184" w:rsidRPr="00CD53B8" w:rsidRDefault="005A1184" w:rsidP="005A1184">
            <w:pPr>
              <w:jc w:val="right"/>
              <w:rPr>
                <w:color w:val="000000"/>
                <w:sz w:val="20"/>
                <w:szCs w:val="20"/>
              </w:rPr>
            </w:pPr>
            <w:r w:rsidRPr="00CD53B8">
              <w:rPr>
                <w:color w:val="000000"/>
                <w:sz w:val="20"/>
                <w:szCs w:val="20"/>
              </w:rPr>
              <w:t>N</w:t>
            </w:r>
          </w:p>
        </w:tc>
        <w:tc>
          <w:tcPr>
            <w:tcW w:w="393" w:type="pct"/>
            <w:noWrap/>
            <w:vAlign w:val="center"/>
            <w:hideMark/>
          </w:tcPr>
          <w:p w14:paraId="4ACEC41C" w14:textId="77777777" w:rsidR="005A1184" w:rsidRPr="00CD53B8" w:rsidRDefault="005A1184" w:rsidP="005A1184">
            <w:pPr>
              <w:jc w:val="right"/>
              <w:rPr>
                <w:color w:val="000000"/>
                <w:sz w:val="20"/>
                <w:szCs w:val="20"/>
              </w:rPr>
            </w:pPr>
            <w:r w:rsidRPr="00CD53B8">
              <w:rPr>
                <w:color w:val="000000"/>
                <w:sz w:val="20"/>
                <w:szCs w:val="20"/>
              </w:rPr>
              <w:t>170</w:t>
            </w:r>
          </w:p>
        </w:tc>
        <w:tc>
          <w:tcPr>
            <w:tcW w:w="394" w:type="pct"/>
            <w:noWrap/>
            <w:vAlign w:val="center"/>
            <w:hideMark/>
          </w:tcPr>
          <w:p w14:paraId="794650CB" w14:textId="77777777" w:rsidR="005A1184" w:rsidRPr="00CD53B8" w:rsidRDefault="005A1184" w:rsidP="005A1184">
            <w:pPr>
              <w:jc w:val="right"/>
              <w:rPr>
                <w:color w:val="000000"/>
                <w:sz w:val="20"/>
                <w:szCs w:val="20"/>
              </w:rPr>
            </w:pPr>
            <w:r w:rsidRPr="00CD53B8">
              <w:rPr>
                <w:color w:val="000000"/>
                <w:sz w:val="20"/>
                <w:szCs w:val="20"/>
              </w:rPr>
              <w:t>340</w:t>
            </w:r>
          </w:p>
        </w:tc>
        <w:tc>
          <w:tcPr>
            <w:tcW w:w="364" w:type="pct"/>
            <w:noWrap/>
            <w:vAlign w:val="center"/>
            <w:hideMark/>
          </w:tcPr>
          <w:p w14:paraId="199667CC" w14:textId="77777777" w:rsidR="005A1184" w:rsidRPr="00CD53B8" w:rsidRDefault="005A1184" w:rsidP="005A1184">
            <w:pPr>
              <w:jc w:val="right"/>
              <w:rPr>
                <w:color w:val="000000"/>
                <w:sz w:val="20"/>
                <w:szCs w:val="20"/>
              </w:rPr>
            </w:pPr>
            <w:r w:rsidRPr="00CD53B8">
              <w:rPr>
                <w:color w:val="000000"/>
                <w:sz w:val="20"/>
                <w:szCs w:val="20"/>
              </w:rPr>
              <w:t>480</w:t>
            </w:r>
          </w:p>
        </w:tc>
        <w:tc>
          <w:tcPr>
            <w:tcW w:w="393" w:type="pct"/>
            <w:noWrap/>
            <w:vAlign w:val="center"/>
            <w:hideMark/>
          </w:tcPr>
          <w:p w14:paraId="3A18ADE3" w14:textId="77777777" w:rsidR="005A1184" w:rsidRPr="00CD53B8" w:rsidRDefault="005A1184" w:rsidP="005A1184">
            <w:pPr>
              <w:jc w:val="right"/>
              <w:rPr>
                <w:color w:val="000000"/>
                <w:sz w:val="20"/>
                <w:szCs w:val="20"/>
              </w:rPr>
            </w:pPr>
            <w:r w:rsidRPr="00CD53B8">
              <w:rPr>
                <w:color w:val="000000"/>
                <w:sz w:val="20"/>
                <w:szCs w:val="20"/>
              </w:rPr>
              <w:t>300</w:t>
            </w:r>
          </w:p>
        </w:tc>
        <w:tc>
          <w:tcPr>
            <w:tcW w:w="364" w:type="pct"/>
            <w:noWrap/>
            <w:vAlign w:val="center"/>
            <w:hideMark/>
          </w:tcPr>
          <w:p w14:paraId="5FD3C0D1" w14:textId="77777777" w:rsidR="005A1184" w:rsidRPr="00CD53B8" w:rsidRDefault="005A1184" w:rsidP="005A1184">
            <w:pPr>
              <w:jc w:val="right"/>
              <w:rPr>
                <w:color w:val="000000"/>
                <w:sz w:val="20"/>
                <w:szCs w:val="20"/>
              </w:rPr>
            </w:pPr>
            <w:r w:rsidRPr="00CD53B8">
              <w:rPr>
                <w:color w:val="000000"/>
                <w:sz w:val="20"/>
                <w:szCs w:val="20"/>
              </w:rPr>
              <w:t>220</w:t>
            </w:r>
          </w:p>
        </w:tc>
        <w:tc>
          <w:tcPr>
            <w:tcW w:w="364" w:type="pct"/>
            <w:noWrap/>
            <w:vAlign w:val="center"/>
            <w:hideMark/>
          </w:tcPr>
          <w:p w14:paraId="59990C95" w14:textId="77777777" w:rsidR="005A1184" w:rsidRPr="00CD53B8" w:rsidRDefault="005A1184" w:rsidP="005A1184">
            <w:pPr>
              <w:jc w:val="right"/>
              <w:rPr>
                <w:color w:val="000000"/>
                <w:sz w:val="20"/>
                <w:szCs w:val="20"/>
              </w:rPr>
            </w:pPr>
            <w:r w:rsidRPr="00CD53B8">
              <w:rPr>
                <w:color w:val="000000"/>
                <w:sz w:val="20"/>
                <w:szCs w:val="20"/>
              </w:rPr>
              <w:t>220</w:t>
            </w:r>
          </w:p>
        </w:tc>
        <w:tc>
          <w:tcPr>
            <w:tcW w:w="364" w:type="pct"/>
            <w:noWrap/>
            <w:vAlign w:val="center"/>
            <w:hideMark/>
          </w:tcPr>
          <w:p w14:paraId="5F84973B" w14:textId="77777777" w:rsidR="005A1184" w:rsidRPr="00CD53B8" w:rsidRDefault="005A1184" w:rsidP="005A1184">
            <w:pPr>
              <w:jc w:val="right"/>
              <w:rPr>
                <w:color w:val="000000"/>
                <w:sz w:val="20"/>
                <w:szCs w:val="20"/>
              </w:rPr>
            </w:pPr>
            <w:r w:rsidRPr="00CD53B8">
              <w:rPr>
                <w:color w:val="000000"/>
                <w:sz w:val="20"/>
                <w:szCs w:val="20"/>
              </w:rPr>
              <w:t>220</w:t>
            </w:r>
          </w:p>
        </w:tc>
        <w:tc>
          <w:tcPr>
            <w:tcW w:w="364" w:type="pct"/>
            <w:noWrap/>
            <w:vAlign w:val="center"/>
            <w:hideMark/>
          </w:tcPr>
          <w:p w14:paraId="7CAA89DF" w14:textId="77777777" w:rsidR="005A1184" w:rsidRPr="00CD53B8" w:rsidRDefault="005A1184" w:rsidP="005A1184">
            <w:pPr>
              <w:jc w:val="right"/>
              <w:rPr>
                <w:color w:val="000000"/>
                <w:sz w:val="20"/>
                <w:szCs w:val="20"/>
              </w:rPr>
            </w:pPr>
            <w:r w:rsidRPr="00CD53B8">
              <w:rPr>
                <w:color w:val="000000"/>
                <w:sz w:val="20"/>
                <w:szCs w:val="20"/>
              </w:rPr>
              <w:t>220</w:t>
            </w:r>
          </w:p>
        </w:tc>
        <w:tc>
          <w:tcPr>
            <w:tcW w:w="393" w:type="pct"/>
            <w:noWrap/>
            <w:vAlign w:val="center"/>
            <w:hideMark/>
          </w:tcPr>
          <w:p w14:paraId="35782F3E" w14:textId="77777777" w:rsidR="005A1184" w:rsidRPr="00CD53B8" w:rsidRDefault="005A1184" w:rsidP="005A1184">
            <w:pPr>
              <w:jc w:val="right"/>
              <w:rPr>
                <w:color w:val="000000"/>
                <w:sz w:val="20"/>
                <w:szCs w:val="20"/>
              </w:rPr>
            </w:pPr>
            <w:r w:rsidRPr="00CD53B8">
              <w:rPr>
                <w:color w:val="000000"/>
                <w:sz w:val="20"/>
                <w:szCs w:val="20"/>
              </w:rPr>
              <w:t>180</w:t>
            </w:r>
          </w:p>
        </w:tc>
        <w:tc>
          <w:tcPr>
            <w:tcW w:w="394" w:type="pct"/>
            <w:noWrap/>
            <w:vAlign w:val="center"/>
            <w:hideMark/>
          </w:tcPr>
          <w:p w14:paraId="5EB9217B" w14:textId="77777777" w:rsidR="005A1184" w:rsidRPr="00CD53B8" w:rsidRDefault="005A1184" w:rsidP="005A1184">
            <w:pPr>
              <w:jc w:val="right"/>
              <w:rPr>
                <w:color w:val="000000"/>
                <w:sz w:val="20"/>
                <w:szCs w:val="20"/>
              </w:rPr>
            </w:pPr>
            <w:r w:rsidRPr="00CD53B8">
              <w:rPr>
                <w:color w:val="000000"/>
                <w:sz w:val="20"/>
                <w:szCs w:val="20"/>
              </w:rPr>
              <w:t>130</w:t>
            </w:r>
          </w:p>
        </w:tc>
        <w:tc>
          <w:tcPr>
            <w:tcW w:w="273" w:type="pct"/>
            <w:noWrap/>
            <w:vAlign w:val="center"/>
            <w:hideMark/>
          </w:tcPr>
          <w:p w14:paraId="7F466237" w14:textId="77777777" w:rsidR="005A1184" w:rsidRPr="00CD53B8" w:rsidRDefault="005A1184" w:rsidP="005A1184">
            <w:pPr>
              <w:jc w:val="right"/>
              <w:rPr>
                <w:color w:val="000000"/>
                <w:sz w:val="20"/>
                <w:szCs w:val="20"/>
              </w:rPr>
            </w:pPr>
          </w:p>
        </w:tc>
        <w:tc>
          <w:tcPr>
            <w:tcW w:w="303" w:type="pct"/>
            <w:noWrap/>
            <w:vAlign w:val="center"/>
            <w:hideMark/>
          </w:tcPr>
          <w:p w14:paraId="4A32E5D2" w14:textId="77777777" w:rsidR="005A1184" w:rsidRPr="00CD53B8" w:rsidRDefault="005A1184" w:rsidP="005A1184">
            <w:pPr>
              <w:jc w:val="right"/>
              <w:rPr>
                <w:sz w:val="20"/>
                <w:szCs w:val="20"/>
              </w:rPr>
            </w:pPr>
          </w:p>
        </w:tc>
      </w:tr>
      <w:tr w:rsidR="005A1184" w:rsidRPr="00CD53B8" w14:paraId="3B798A2D" w14:textId="77777777" w:rsidTr="006D4899">
        <w:trPr>
          <w:trHeight w:val="300"/>
        </w:trPr>
        <w:tc>
          <w:tcPr>
            <w:tcW w:w="637" w:type="pct"/>
            <w:tcBorders>
              <w:bottom w:val="single" w:sz="4" w:space="0" w:color="000000"/>
            </w:tcBorders>
            <w:noWrap/>
            <w:vAlign w:val="center"/>
          </w:tcPr>
          <w:p w14:paraId="3D7E24BF" w14:textId="77777777" w:rsidR="005A1184" w:rsidRPr="00CD53B8" w:rsidRDefault="005A1184" w:rsidP="005A1184">
            <w:pPr>
              <w:jc w:val="right"/>
              <w:rPr>
                <w:color w:val="000000"/>
                <w:sz w:val="20"/>
                <w:szCs w:val="20"/>
              </w:rPr>
            </w:pPr>
            <w:r w:rsidRPr="00CD53B8">
              <w:rPr>
                <w:color w:val="000000"/>
                <w:sz w:val="20"/>
                <w:szCs w:val="20"/>
              </w:rPr>
              <w:t>df</w:t>
            </w:r>
          </w:p>
        </w:tc>
        <w:tc>
          <w:tcPr>
            <w:tcW w:w="393" w:type="pct"/>
            <w:tcBorders>
              <w:bottom w:val="single" w:sz="4" w:space="0" w:color="000000"/>
            </w:tcBorders>
            <w:noWrap/>
            <w:vAlign w:val="center"/>
          </w:tcPr>
          <w:p w14:paraId="2B549B50" w14:textId="6CC57000" w:rsidR="005A1184" w:rsidRPr="00CD53B8" w:rsidRDefault="005A1184" w:rsidP="005A1184">
            <w:pPr>
              <w:jc w:val="right"/>
              <w:rPr>
                <w:color w:val="000000"/>
                <w:sz w:val="20"/>
                <w:szCs w:val="20"/>
              </w:rPr>
            </w:pPr>
            <w:r w:rsidRPr="00CD53B8">
              <w:rPr>
                <w:color w:val="000000"/>
                <w:sz w:val="20"/>
                <w:szCs w:val="20"/>
              </w:rPr>
              <w:t>9, 2418</w:t>
            </w:r>
          </w:p>
        </w:tc>
        <w:tc>
          <w:tcPr>
            <w:tcW w:w="394" w:type="pct"/>
            <w:tcBorders>
              <w:bottom w:val="single" w:sz="4" w:space="0" w:color="000000"/>
            </w:tcBorders>
            <w:noWrap/>
            <w:vAlign w:val="center"/>
          </w:tcPr>
          <w:p w14:paraId="67D7236D"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437704DC" w14:textId="77777777" w:rsidR="005A1184" w:rsidRPr="00CD53B8" w:rsidRDefault="005A1184" w:rsidP="005A1184">
            <w:pPr>
              <w:jc w:val="right"/>
              <w:rPr>
                <w:color w:val="000000"/>
                <w:sz w:val="20"/>
                <w:szCs w:val="20"/>
              </w:rPr>
            </w:pPr>
          </w:p>
        </w:tc>
        <w:tc>
          <w:tcPr>
            <w:tcW w:w="393" w:type="pct"/>
            <w:tcBorders>
              <w:bottom w:val="single" w:sz="4" w:space="0" w:color="000000"/>
            </w:tcBorders>
            <w:noWrap/>
            <w:vAlign w:val="center"/>
          </w:tcPr>
          <w:p w14:paraId="480233DA"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178C1A6C"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74DE6E1C"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14330FF3"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05F7A6C9" w14:textId="77777777" w:rsidR="005A1184" w:rsidRPr="00CD53B8" w:rsidRDefault="005A1184" w:rsidP="005A1184">
            <w:pPr>
              <w:jc w:val="right"/>
              <w:rPr>
                <w:color w:val="000000"/>
                <w:sz w:val="20"/>
                <w:szCs w:val="20"/>
              </w:rPr>
            </w:pPr>
          </w:p>
        </w:tc>
        <w:tc>
          <w:tcPr>
            <w:tcW w:w="393" w:type="pct"/>
            <w:tcBorders>
              <w:bottom w:val="single" w:sz="4" w:space="0" w:color="000000"/>
            </w:tcBorders>
            <w:noWrap/>
            <w:vAlign w:val="center"/>
          </w:tcPr>
          <w:p w14:paraId="08C627C4" w14:textId="77777777" w:rsidR="005A1184" w:rsidRPr="00CD53B8" w:rsidRDefault="005A1184" w:rsidP="005A1184">
            <w:pPr>
              <w:jc w:val="right"/>
              <w:rPr>
                <w:color w:val="000000"/>
                <w:sz w:val="20"/>
                <w:szCs w:val="20"/>
              </w:rPr>
            </w:pPr>
          </w:p>
        </w:tc>
        <w:tc>
          <w:tcPr>
            <w:tcW w:w="394" w:type="pct"/>
            <w:tcBorders>
              <w:bottom w:val="single" w:sz="4" w:space="0" w:color="000000"/>
            </w:tcBorders>
            <w:noWrap/>
            <w:vAlign w:val="center"/>
          </w:tcPr>
          <w:p w14:paraId="34F04D44" w14:textId="77777777" w:rsidR="005A1184" w:rsidRPr="00CD53B8" w:rsidRDefault="005A1184" w:rsidP="005A1184">
            <w:pPr>
              <w:jc w:val="right"/>
              <w:rPr>
                <w:color w:val="000000"/>
                <w:sz w:val="20"/>
                <w:szCs w:val="20"/>
              </w:rPr>
            </w:pPr>
          </w:p>
        </w:tc>
        <w:tc>
          <w:tcPr>
            <w:tcW w:w="273" w:type="pct"/>
            <w:tcBorders>
              <w:bottom w:val="single" w:sz="4" w:space="0" w:color="000000"/>
            </w:tcBorders>
            <w:noWrap/>
            <w:vAlign w:val="center"/>
          </w:tcPr>
          <w:p w14:paraId="01D0F2FD" w14:textId="77777777" w:rsidR="005A1184" w:rsidRPr="00CD53B8" w:rsidRDefault="005A1184" w:rsidP="005A1184">
            <w:pPr>
              <w:jc w:val="right"/>
              <w:rPr>
                <w:color w:val="000000"/>
                <w:sz w:val="20"/>
                <w:szCs w:val="20"/>
              </w:rPr>
            </w:pPr>
          </w:p>
        </w:tc>
        <w:tc>
          <w:tcPr>
            <w:tcW w:w="303" w:type="pct"/>
            <w:tcBorders>
              <w:bottom w:val="single" w:sz="4" w:space="0" w:color="000000"/>
            </w:tcBorders>
            <w:noWrap/>
            <w:vAlign w:val="center"/>
          </w:tcPr>
          <w:p w14:paraId="480679C0" w14:textId="77777777" w:rsidR="005A1184" w:rsidRPr="00CD53B8" w:rsidRDefault="005A1184" w:rsidP="005A1184">
            <w:pPr>
              <w:jc w:val="right"/>
              <w:rPr>
                <w:sz w:val="20"/>
                <w:szCs w:val="20"/>
              </w:rPr>
            </w:pPr>
          </w:p>
        </w:tc>
      </w:tr>
    </w:tbl>
    <w:p w14:paraId="7C198ACC" w14:textId="52D7C329" w:rsidR="00500D31" w:rsidRPr="00CD53B8" w:rsidRDefault="00500D31" w:rsidP="000E2613">
      <w:r w:rsidRPr="00CD53B8">
        <w:t>N = total number of traps deployed each month in both years. Data analyzed with a Student Newman-Keul’s Test (</w:t>
      </w:r>
      <w:r w:rsidRPr="00CD53B8">
        <w:rPr>
          <w:i/>
        </w:rPr>
        <w:t>P ≤</w:t>
      </w:r>
      <w:r w:rsidRPr="00CD53B8">
        <w:t xml:space="preserve"> </w:t>
      </w:r>
      <w:r w:rsidRPr="00CD53B8">
        <w:tab/>
        <w:t xml:space="preserve">0.05). </w:t>
      </w:r>
      <w:r w:rsidRPr="00CD53B8">
        <w:rPr>
          <w:b/>
        </w:rPr>
        <w:t>Bold</w:t>
      </w:r>
      <w:r w:rsidRPr="00CD53B8">
        <w:t xml:space="preserve"> values indicate statistical differen</w:t>
      </w:r>
      <w:r w:rsidR="0078730A">
        <w:t>ces.</w:t>
      </w:r>
    </w:p>
    <w:p w14:paraId="1F357509" w14:textId="77777777" w:rsidR="000E2613" w:rsidRPr="00CD53B8" w:rsidRDefault="000E2613" w:rsidP="00500D31">
      <w:bookmarkStart w:id="86" w:name="Table34"/>
    </w:p>
    <w:p w14:paraId="495CDEF0" w14:textId="77777777" w:rsidR="000E2613" w:rsidRPr="00CD53B8" w:rsidRDefault="000E2613" w:rsidP="00500D31">
      <w:pPr>
        <w:sectPr w:rsidR="000E2613" w:rsidRPr="00CD53B8" w:rsidSect="0078730A">
          <w:pgSz w:w="15840" w:h="12240" w:orient="landscape" w:code="1"/>
          <w:pgMar w:top="1440" w:right="1440" w:bottom="1440" w:left="1440" w:header="720" w:footer="720" w:gutter="0"/>
          <w:cols w:space="720"/>
          <w:docGrid w:linePitch="360"/>
        </w:sectPr>
      </w:pPr>
    </w:p>
    <w:p w14:paraId="7AEE9CEE" w14:textId="60D79430" w:rsidR="00500D31" w:rsidRPr="00CD53B8" w:rsidRDefault="00500D31" w:rsidP="00500D31">
      <w:r w:rsidRPr="00CD53B8">
        <w:lastRenderedPageBreak/>
        <w:t xml:space="preserve">Table 3-4. Monthly means (SE) of non-target arthropods collected on yellow and blue traps hung in north central Florida olive </w:t>
      </w:r>
      <w:r w:rsidR="00647E73" w:rsidRPr="00CD53B8">
        <w:tab/>
      </w:r>
      <w:r w:rsidRPr="00CD53B8">
        <w:t>orchards in 2017 and 2018.</w:t>
      </w:r>
    </w:p>
    <w:tbl>
      <w:tblPr>
        <w:tblStyle w:val="TableGrid"/>
        <w:tblpPr w:leftFromText="187" w:rightFromText="187" w:vertAnchor="text" w:horzAnchor="margin" w:tblpXSpec="center" w:tblpY="1"/>
        <w:tblOverlap w:val="never"/>
        <w:tblW w:w="572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3"/>
        <w:gridCol w:w="1167"/>
        <w:gridCol w:w="1170"/>
        <w:gridCol w:w="1081"/>
        <w:gridCol w:w="1167"/>
        <w:gridCol w:w="1081"/>
        <w:gridCol w:w="1081"/>
        <w:gridCol w:w="1081"/>
        <w:gridCol w:w="1081"/>
        <w:gridCol w:w="1167"/>
        <w:gridCol w:w="1170"/>
        <w:gridCol w:w="808"/>
        <w:gridCol w:w="903"/>
      </w:tblGrid>
      <w:tr w:rsidR="00500D31" w:rsidRPr="00CD53B8" w14:paraId="484101BF" w14:textId="77777777" w:rsidTr="006D4899">
        <w:trPr>
          <w:trHeight w:val="300"/>
        </w:trPr>
        <w:tc>
          <w:tcPr>
            <w:tcW w:w="5000" w:type="pct"/>
            <w:gridSpan w:val="13"/>
            <w:tcBorders>
              <w:top w:val="single" w:sz="4" w:space="0" w:color="000000"/>
            </w:tcBorders>
            <w:noWrap/>
            <w:vAlign w:val="center"/>
            <w:hideMark/>
          </w:tcPr>
          <w:bookmarkEnd w:id="86"/>
          <w:p w14:paraId="2F075B29" w14:textId="77777777" w:rsidR="00500D31" w:rsidRPr="00CD53B8" w:rsidRDefault="00500D31" w:rsidP="006D4899">
            <w:pPr>
              <w:jc w:val="center"/>
              <w:rPr>
                <w:b/>
                <w:sz w:val="20"/>
                <w:szCs w:val="20"/>
              </w:rPr>
            </w:pPr>
            <w:r w:rsidRPr="00CD53B8">
              <w:rPr>
                <w:sz w:val="20"/>
                <w:szCs w:val="20"/>
              </w:rPr>
              <w:t>Mean (SE)/Trap day</w:t>
            </w:r>
          </w:p>
        </w:tc>
      </w:tr>
      <w:tr w:rsidR="00500D31" w:rsidRPr="00CD53B8" w14:paraId="2D93DF37" w14:textId="77777777" w:rsidTr="006D4899">
        <w:trPr>
          <w:trHeight w:val="300"/>
        </w:trPr>
        <w:tc>
          <w:tcPr>
            <w:tcW w:w="637" w:type="pct"/>
            <w:tcBorders>
              <w:bottom w:val="single" w:sz="4" w:space="0" w:color="000000"/>
            </w:tcBorders>
            <w:noWrap/>
            <w:vAlign w:val="center"/>
            <w:hideMark/>
          </w:tcPr>
          <w:p w14:paraId="00ECCBAA" w14:textId="77777777" w:rsidR="00500D31" w:rsidRPr="00CD53B8" w:rsidRDefault="00500D31" w:rsidP="006D4899">
            <w:pPr>
              <w:jc w:val="center"/>
              <w:rPr>
                <w:color w:val="000000"/>
                <w:sz w:val="20"/>
                <w:szCs w:val="20"/>
              </w:rPr>
            </w:pPr>
            <w:r w:rsidRPr="00CD53B8">
              <w:rPr>
                <w:color w:val="000000"/>
                <w:sz w:val="20"/>
                <w:szCs w:val="20"/>
              </w:rPr>
              <w:t>Group</w:t>
            </w:r>
          </w:p>
        </w:tc>
        <w:tc>
          <w:tcPr>
            <w:tcW w:w="393" w:type="pct"/>
            <w:tcBorders>
              <w:top w:val="single" w:sz="4" w:space="0" w:color="000000"/>
              <w:bottom w:val="single" w:sz="4" w:space="0" w:color="000000"/>
            </w:tcBorders>
            <w:noWrap/>
            <w:vAlign w:val="center"/>
            <w:hideMark/>
          </w:tcPr>
          <w:p w14:paraId="174DF2FB" w14:textId="77777777" w:rsidR="00500D31" w:rsidRPr="00CD53B8" w:rsidRDefault="00500D31" w:rsidP="006D4899">
            <w:pPr>
              <w:jc w:val="center"/>
              <w:rPr>
                <w:color w:val="000000"/>
                <w:sz w:val="20"/>
                <w:szCs w:val="20"/>
              </w:rPr>
            </w:pPr>
            <w:r w:rsidRPr="00CD53B8">
              <w:rPr>
                <w:color w:val="000000"/>
                <w:sz w:val="20"/>
                <w:szCs w:val="20"/>
              </w:rPr>
              <w:t>Feb</w:t>
            </w:r>
          </w:p>
        </w:tc>
        <w:tc>
          <w:tcPr>
            <w:tcW w:w="394" w:type="pct"/>
            <w:tcBorders>
              <w:top w:val="single" w:sz="4" w:space="0" w:color="000000"/>
              <w:bottom w:val="single" w:sz="4" w:space="0" w:color="000000"/>
            </w:tcBorders>
            <w:noWrap/>
            <w:vAlign w:val="center"/>
            <w:hideMark/>
          </w:tcPr>
          <w:p w14:paraId="246F3FD5" w14:textId="77777777" w:rsidR="00500D31" w:rsidRPr="00CD53B8" w:rsidRDefault="00500D31" w:rsidP="006D4899">
            <w:pPr>
              <w:jc w:val="center"/>
              <w:rPr>
                <w:color w:val="000000"/>
                <w:sz w:val="20"/>
                <w:szCs w:val="20"/>
              </w:rPr>
            </w:pPr>
            <w:r w:rsidRPr="00CD53B8">
              <w:rPr>
                <w:color w:val="000000"/>
                <w:sz w:val="20"/>
                <w:szCs w:val="20"/>
              </w:rPr>
              <w:t>Mar</w:t>
            </w:r>
          </w:p>
        </w:tc>
        <w:tc>
          <w:tcPr>
            <w:tcW w:w="364" w:type="pct"/>
            <w:tcBorders>
              <w:top w:val="single" w:sz="4" w:space="0" w:color="000000"/>
              <w:bottom w:val="single" w:sz="4" w:space="0" w:color="000000"/>
            </w:tcBorders>
            <w:noWrap/>
            <w:vAlign w:val="center"/>
            <w:hideMark/>
          </w:tcPr>
          <w:p w14:paraId="5AF099A5" w14:textId="77777777" w:rsidR="00500D31" w:rsidRPr="00CD53B8" w:rsidRDefault="00500D31" w:rsidP="006D4899">
            <w:pPr>
              <w:jc w:val="center"/>
              <w:rPr>
                <w:color w:val="000000"/>
                <w:sz w:val="20"/>
                <w:szCs w:val="20"/>
              </w:rPr>
            </w:pPr>
            <w:r w:rsidRPr="00CD53B8">
              <w:rPr>
                <w:color w:val="000000"/>
                <w:sz w:val="20"/>
                <w:szCs w:val="20"/>
              </w:rPr>
              <w:t>Apr</w:t>
            </w:r>
          </w:p>
        </w:tc>
        <w:tc>
          <w:tcPr>
            <w:tcW w:w="393" w:type="pct"/>
            <w:tcBorders>
              <w:top w:val="single" w:sz="4" w:space="0" w:color="000000"/>
              <w:bottom w:val="single" w:sz="4" w:space="0" w:color="000000"/>
            </w:tcBorders>
            <w:noWrap/>
            <w:vAlign w:val="center"/>
            <w:hideMark/>
          </w:tcPr>
          <w:p w14:paraId="5B43272B" w14:textId="77777777" w:rsidR="00500D31" w:rsidRPr="00CD53B8" w:rsidRDefault="00500D31" w:rsidP="006D4899">
            <w:pPr>
              <w:jc w:val="center"/>
              <w:rPr>
                <w:color w:val="000000"/>
                <w:sz w:val="20"/>
                <w:szCs w:val="20"/>
              </w:rPr>
            </w:pPr>
            <w:r w:rsidRPr="00CD53B8">
              <w:rPr>
                <w:color w:val="000000"/>
                <w:sz w:val="20"/>
                <w:szCs w:val="20"/>
              </w:rPr>
              <w:t>May</w:t>
            </w:r>
          </w:p>
        </w:tc>
        <w:tc>
          <w:tcPr>
            <w:tcW w:w="364" w:type="pct"/>
            <w:tcBorders>
              <w:top w:val="single" w:sz="4" w:space="0" w:color="000000"/>
              <w:bottom w:val="single" w:sz="4" w:space="0" w:color="000000"/>
            </w:tcBorders>
            <w:noWrap/>
            <w:vAlign w:val="center"/>
            <w:hideMark/>
          </w:tcPr>
          <w:p w14:paraId="3A428512" w14:textId="77777777" w:rsidR="00500D31" w:rsidRPr="00CD53B8" w:rsidRDefault="00500D31" w:rsidP="006D4899">
            <w:pPr>
              <w:jc w:val="center"/>
              <w:rPr>
                <w:color w:val="000000"/>
                <w:sz w:val="20"/>
                <w:szCs w:val="20"/>
              </w:rPr>
            </w:pPr>
            <w:r w:rsidRPr="00CD53B8">
              <w:rPr>
                <w:color w:val="000000"/>
                <w:sz w:val="20"/>
                <w:szCs w:val="20"/>
              </w:rPr>
              <w:t>Jun</w:t>
            </w:r>
          </w:p>
        </w:tc>
        <w:tc>
          <w:tcPr>
            <w:tcW w:w="364" w:type="pct"/>
            <w:tcBorders>
              <w:top w:val="single" w:sz="4" w:space="0" w:color="000000"/>
              <w:bottom w:val="single" w:sz="4" w:space="0" w:color="000000"/>
            </w:tcBorders>
            <w:noWrap/>
            <w:vAlign w:val="center"/>
            <w:hideMark/>
          </w:tcPr>
          <w:p w14:paraId="24F7E553" w14:textId="77777777" w:rsidR="00500D31" w:rsidRPr="00CD53B8" w:rsidRDefault="00500D31" w:rsidP="006D4899">
            <w:pPr>
              <w:jc w:val="center"/>
              <w:rPr>
                <w:color w:val="000000"/>
                <w:sz w:val="20"/>
                <w:szCs w:val="20"/>
              </w:rPr>
            </w:pPr>
            <w:r w:rsidRPr="00CD53B8">
              <w:rPr>
                <w:color w:val="000000"/>
                <w:sz w:val="20"/>
                <w:szCs w:val="20"/>
              </w:rPr>
              <w:t>Jul</w:t>
            </w:r>
          </w:p>
        </w:tc>
        <w:tc>
          <w:tcPr>
            <w:tcW w:w="364" w:type="pct"/>
            <w:tcBorders>
              <w:top w:val="single" w:sz="4" w:space="0" w:color="000000"/>
              <w:bottom w:val="single" w:sz="4" w:space="0" w:color="000000"/>
            </w:tcBorders>
            <w:noWrap/>
            <w:vAlign w:val="center"/>
            <w:hideMark/>
          </w:tcPr>
          <w:p w14:paraId="55255633" w14:textId="77777777" w:rsidR="00500D31" w:rsidRPr="00CD53B8" w:rsidRDefault="00500D31" w:rsidP="006D4899">
            <w:pPr>
              <w:jc w:val="center"/>
              <w:rPr>
                <w:color w:val="000000"/>
                <w:sz w:val="20"/>
                <w:szCs w:val="20"/>
              </w:rPr>
            </w:pPr>
            <w:r w:rsidRPr="00CD53B8">
              <w:rPr>
                <w:color w:val="000000"/>
                <w:sz w:val="20"/>
                <w:szCs w:val="20"/>
              </w:rPr>
              <w:t>Aug</w:t>
            </w:r>
          </w:p>
        </w:tc>
        <w:tc>
          <w:tcPr>
            <w:tcW w:w="364" w:type="pct"/>
            <w:tcBorders>
              <w:top w:val="single" w:sz="4" w:space="0" w:color="000000"/>
              <w:bottom w:val="single" w:sz="4" w:space="0" w:color="000000"/>
            </w:tcBorders>
            <w:noWrap/>
            <w:vAlign w:val="center"/>
            <w:hideMark/>
          </w:tcPr>
          <w:p w14:paraId="1468D372" w14:textId="77777777" w:rsidR="00500D31" w:rsidRPr="00CD53B8" w:rsidRDefault="00500D31" w:rsidP="006D4899">
            <w:pPr>
              <w:jc w:val="center"/>
              <w:rPr>
                <w:color w:val="000000"/>
                <w:sz w:val="20"/>
                <w:szCs w:val="20"/>
              </w:rPr>
            </w:pPr>
            <w:r w:rsidRPr="00CD53B8">
              <w:rPr>
                <w:color w:val="000000"/>
                <w:sz w:val="20"/>
                <w:szCs w:val="20"/>
              </w:rPr>
              <w:t>Sept</w:t>
            </w:r>
          </w:p>
        </w:tc>
        <w:tc>
          <w:tcPr>
            <w:tcW w:w="393" w:type="pct"/>
            <w:tcBorders>
              <w:top w:val="single" w:sz="4" w:space="0" w:color="000000"/>
              <w:bottom w:val="single" w:sz="4" w:space="0" w:color="000000"/>
            </w:tcBorders>
            <w:noWrap/>
            <w:vAlign w:val="center"/>
            <w:hideMark/>
          </w:tcPr>
          <w:p w14:paraId="14848BFE" w14:textId="77777777" w:rsidR="00500D31" w:rsidRPr="00CD53B8" w:rsidRDefault="00500D31" w:rsidP="006D4899">
            <w:pPr>
              <w:jc w:val="center"/>
              <w:rPr>
                <w:color w:val="000000"/>
                <w:sz w:val="20"/>
                <w:szCs w:val="20"/>
              </w:rPr>
            </w:pPr>
            <w:r w:rsidRPr="00CD53B8">
              <w:rPr>
                <w:color w:val="000000"/>
                <w:sz w:val="20"/>
                <w:szCs w:val="20"/>
              </w:rPr>
              <w:t>Oct</w:t>
            </w:r>
          </w:p>
        </w:tc>
        <w:tc>
          <w:tcPr>
            <w:tcW w:w="394" w:type="pct"/>
            <w:tcBorders>
              <w:top w:val="single" w:sz="4" w:space="0" w:color="000000"/>
              <w:bottom w:val="single" w:sz="4" w:space="0" w:color="000000"/>
            </w:tcBorders>
            <w:noWrap/>
            <w:vAlign w:val="center"/>
            <w:hideMark/>
          </w:tcPr>
          <w:p w14:paraId="3BFB3F01" w14:textId="77777777" w:rsidR="00500D31" w:rsidRPr="00CD53B8" w:rsidRDefault="00500D31" w:rsidP="006D4899">
            <w:pPr>
              <w:jc w:val="center"/>
              <w:rPr>
                <w:color w:val="000000"/>
                <w:sz w:val="20"/>
                <w:szCs w:val="20"/>
              </w:rPr>
            </w:pPr>
            <w:r w:rsidRPr="00CD53B8">
              <w:rPr>
                <w:color w:val="000000"/>
                <w:sz w:val="20"/>
                <w:szCs w:val="20"/>
              </w:rPr>
              <w:t>Nov</w:t>
            </w:r>
          </w:p>
        </w:tc>
        <w:tc>
          <w:tcPr>
            <w:tcW w:w="272" w:type="pct"/>
            <w:tcBorders>
              <w:bottom w:val="single" w:sz="4" w:space="0" w:color="000000"/>
            </w:tcBorders>
            <w:noWrap/>
            <w:vAlign w:val="center"/>
            <w:hideMark/>
          </w:tcPr>
          <w:p w14:paraId="30ACD7E4" w14:textId="77777777" w:rsidR="00500D31" w:rsidRPr="00CD53B8" w:rsidRDefault="00500D31" w:rsidP="006D4899">
            <w:pPr>
              <w:jc w:val="center"/>
              <w:rPr>
                <w:color w:val="000000"/>
                <w:sz w:val="20"/>
                <w:szCs w:val="20"/>
              </w:rPr>
            </w:pPr>
            <w:r w:rsidRPr="00CD53B8">
              <w:rPr>
                <w:color w:val="000000"/>
                <w:sz w:val="20"/>
                <w:szCs w:val="20"/>
              </w:rPr>
              <w:t>F</w:t>
            </w:r>
          </w:p>
        </w:tc>
        <w:tc>
          <w:tcPr>
            <w:tcW w:w="304" w:type="pct"/>
            <w:tcBorders>
              <w:bottom w:val="single" w:sz="4" w:space="0" w:color="000000"/>
            </w:tcBorders>
            <w:noWrap/>
            <w:vAlign w:val="center"/>
            <w:hideMark/>
          </w:tcPr>
          <w:p w14:paraId="71E30717" w14:textId="77777777" w:rsidR="00500D31" w:rsidRPr="00CD53B8" w:rsidRDefault="00500D31" w:rsidP="006D4899">
            <w:pPr>
              <w:jc w:val="center"/>
              <w:rPr>
                <w:i/>
                <w:iCs/>
                <w:color w:val="000000"/>
                <w:sz w:val="20"/>
                <w:szCs w:val="20"/>
              </w:rPr>
            </w:pPr>
            <w:r w:rsidRPr="00CD53B8">
              <w:rPr>
                <w:i/>
                <w:iCs/>
                <w:color w:val="000000"/>
                <w:sz w:val="20"/>
                <w:szCs w:val="20"/>
              </w:rPr>
              <w:t>P</w:t>
            </w:r>
          </w:p>
        </w:tc>
      </w:tr>
      <w:tr w:rsidR="00500D31" w:rsidRPr="00CD53B8" w14:paraId="0C01B9D4" w14:textId="77777777" w:rsidTr="006D4899">
        <w:trPr>
          <w:trHeight w:val="300"/>
        </w:trPr>
        <w:tc>
          <w:tcPr>
            <w:tcW w:w="637" w:type="pct"/>
            <w:tcBorders>
              <w:top w:val="single" w:sz="4" w:space="0" w:color="000000"/>
            </w:tcBorders>
            <w:noWrap/>
            <w:hideMark/>
          </w:tcPr>
          <w:p w14:paraId="1CE6FD26" w14:textId="77777777" w:rsidR="00500D31" w:rsidRPr="00CD53B8" w:rsidRDefault="00500D31" w:rsidP="006D4899">
            <w:pPr>
              <w:rPr>
                <w:color w:val="000000"/>
                <w:sz w:val="20"/>
                <w:szCs w:val="20"/>
              </w:rPr>
            </w:pPr>
            <w:r w:rsidRPr="00CD53B8">
              <w:rPr>
                <w:color w:val="000000"/>
                <w:sz w:val="20"/>
                <w:szCs w:val="20"/>
              </w:rPr>
              <w:t>Acari</w:t>
            </w:r>
          </w:p>
        </w:tc>
        <w:tc>
          <w:tcPr>
            <w:tcW w:w="393" w:type="pct"/>
            <w:tcBorders>
              <w:top w:val="single" w:sz="4" w:space="0" w:color="000000"/>
            </w:tcBorders>
            <w:noWrap/>
            <w:hideMark/>
          </w:tcPr>
          <w:p w14:paraId="648A6F2C" w14:textId="77777777" w:rsidR="00500D31" w:rsidRPr="00CD53B8" w:rsidRDefault="00500D31" w:rsidP="006D4899">
            <w:pPr>
              <w:rPr>
                <w:color w:val="000000"/>
                <w:sz w:val="20"/>
                <w:szCs w:val="20"/>
              </w:rPr>
            </w:pPr>
            <w:r w:rsidRPr="00CD53B8">
              <w:rPr>
                <w:color w:val="000000"/>
                <w:sz w:val="20"/>
                <w:szCs w:val="20"/>
              </w:rPr>
              <w:t>0.035 (0.016) abc</w:t>
            </w:r>
          </w:p>
        </w:tc>
        <w:tc>
          <w:tcPr>
            <w:tcW w:w="394" w:type="pct"/>
            <w:tcBorders>
              <w:top w:val="single" w:sz="4" w:space="0" w:color="000000"/>
            </w:tcBorders>
            <w:noWrap/>
            <w:hideMark/>
          </w:tcPr>
          <w:p w14:paraId="2DD7D90E" w14:textId="77777777" w:rsidR="00500D31" w:rsidRPr="00CD53B8" w:rsidRDefault="00500D31" w:rsidP="006D4899">
            <w:pPr>
              <w:rPr>
                <w:color w:val="000000"/>
                <w:sz w:val="20"/>
                <w:szCs w:val="20"/>
              </w:rPr>
            </w:pPr>
            <w:r w:rsidRPr="00CD53B8">
              <w:rPr>
                <w:color w:val="000000"/>
                <w:sz w:val="20"/>
                <w:szCs w:val="20"/>
              </w:rPr>
              <w:t>0.021 (0.013) bc</w:t>
            </w:r>
          </w:p>
        </w:tc>
        <w:tc>
          <w:tcPr>
            <w:tcW w:w="364" w:type="pct"/>
            <w:tcBorders>
              <w:top w:val="single" w:sz="4" w:space="0" w:color="000000"/>
            </w:tcBorders>
            <w:noWrap/>
            <w:hideMark/>
          </w:tcPr>
          <w:p w14:paraId="4CAEC168" w14:textId="77777777" w:rsidR="00500D31" w:rsidRPr="00CD53B8" w:rsidRDefault="00500D31" w:rsidP="006D4899">
            <w:pPr>
              <w:rPr>
                <w:color w:val="000000"/>
                <w:sz w:val="20"/>
                <w:szCs w:val="20"/>
              </w:rPr>
            </w:pPr>
            <w:r w:rsidRPr="00CD53B8">
              <w:rPr>
                <w:color w:val="000000"/>
                <w:sz w:val="20"/>
                <w:szCs w:val="20"/>
              </w:rPr>
              <w:t>0.050 (0.015) abc</w:t>
            </w:r>
          </w:p>
        </w:tc>
        <w:tc>
          <w:tcPr>
            <w:tcW w:w="393" w:type="pct"/>
            <w:tcBorders>
              <w:top w:val="single" w:sz="4" w:space="0" w:color="000000"/>
            </w:tcBorders>
            <w:noWrap/>
            <w:hideMark/>
          </w:tcPr>
          <w:p w14:paraId="673E8C05" w14:textId="77777777" w:rsidR="00500D31" w:rsidRPr="00CD53B8" w:rsidRDefault="00500D31" w:rsidP="006D4899">
            <w:pPr>
              <w:rPr>
                <w:color w:val="000000"/>
                <w:sz w:val="20"/>
                <w:szCs w:val="20"/>
              </w:rPr>
            </w:pPr>
            <w:r w:rsidRPr="00CD53B8">
              <w:rPr>
                <w:color w:val="000000"/>
                <w:sz w:val="20"/>
                <w:szCs w:val="20"/>
              </w:rPr>
              <w:t>0.060 (0.029) abc</w:t>
            </w:r>
          </w:p>
        </w:tc>
        <w:tc>
          <w:tcPr>
            <w:tcW w:w="364" w:type="pct"/>
            <w:tcBorders>
              <w:top w:val="single" w:sz="4" w:space="0" w:color="000000"/>
            </w:tcBorders>
            <w:noWrap/>
            <w:hideMark/>
          </w:tcPr>
          <w:p w14:paraId="658E8277" w14:textId="77777777" w:rsidR="00500D31" w:rsidRPr="00CD53B8" w:rsidRDefault="00500D31" w:rsidP="006D4899">
            <w:pPr>
              <w:rPr>
                <w:b/>
                <w:color w:val="000000"/>
                <w:sz w:val="20"/>
                <w:szCs w:val="20"/>
              </w:rPr>
            </w:pPr>
            <w:r w:rsidRPr="00CD53B8">
              <w:rPr>
                <w:b/>
                <w:color w:val="000000"/>
                <w:sz w:val="20"/>
                <w:szCs w:val="20"/>
              </w:rPr>
              <w:t>0.100 (0.026) a</w:t>
            </w:r>
          </w:p>
        </w:tc>
        <w:tc>
          <w:tcPr>
            <w:tcW w:w="364" w:type="pct"/>
            <w:tcBorders>
              <w:top w:val="single" w:sz="4" w:space="0" w:color="000000"/>
            </w:tcBorders>
            <w:noWrap/>
            <w:hideMark/>
          </w:tcPr>
          <w:p w14:paraId="27300997" w14:textId="77777777" w:rsidR="00500D31" w:rsidRPr="00CD53B8" w:rsidRDefault="00500D31" w:rsidP="006D4899">
            <w:pPr>
              <w:rPr>
                <w:color w:val="000000"/>
                <w:sz w:val="20"/>
                <w:szCs w:val="20"/>
              </w:rPr>
            </w:pPr>
            <w:r w:rsidRPr="00CD53B8">
              <w:rPr>
                <w:color w:val="000000"/>
                <w:sz w:val="20"/>
                <w:szCs w:val="20"/>
              </w:rPr>
              <w:t>0.023 (0.012) bc</w:t>
            </w:r>
          </w:p>
        </w:tc>
        <w:tc>
          <w:tcPr>
            <w:tcW w:w="364" w:type="pct"/>
            <w:tcBorders>
              <w:top w:val="single" w:sz="4" w:space="0" w:color="000000"/>
            </w:tcBorders>
            <w:noWrap/>
            <w:hideMark/>
          </w:tcPr>
          <w:p w14:paraId="78ECB115" w14:textId="77777777" w:rsidR="00500D31" w:rsidRPr="00CD53B8" w:rsidRDefault="00500D31" w:rsidP="006D4899">
            <w:pPr>
              <w:rPr>
                <w:color w:val="000000"/>
                <w:sz w:val="20"/>
                <w:szCs w:val="20"/>
              </w:rPr>
            </w:pPr>
            <w:r w:rsidRPr="00CD53B8">
              <w:rPr>
                <w:color w:val="000000"/>
                <w:sz w:val="20"/>
                <w:szCs w:val="20"/>
              </w:rPr>
              <w:t>0.005 (0.005) c</w:t>
            </w:r>
          </w:p>
        </w:tc>
        <w:tc>
          <w:tcPr>
            <w:tcW w:w="364" w:type="pct"/>
            <w:tcBorders>
              <w:top w:val="single" w:sz="4" w:space="0" w:color="000000"/>
            </w:tcBorders>
            <w:noWrap/>
            <w:hideMark/>
          </w:tcPr>
          <w:p w14:paraId="2B525A8E" w14:textId="77777777" w:rsidR="00500D31" w:rsidRPr="00CD53B8" w:rsidRDefault="00500D31" w:rsidP="006D4899">
            <w:pPr>
              <w:rPr>
                <w:color w:val="000000"/>
                <w:sz w:val="20"/>
                <w:szCs w:val="20"/>
              </w:rPr>
            </w:pPr>
            <w:r w:rsidRPr="00CD53B8">
              <w:rPr>
                <w:color w:val="000000"/>
                <w:sz w:val="20"/>
                <w:szCs w:val="20"/>
              </w:rPr>
              <w:t>0.082 (0.022) ab</w:t>
            </w:r>
          </w:p>
        </w:tc>
        <w:tc>
          <w:tcPr>
            <w:tcW w:w="393" w:type="pct"/>
            <w:tcBorders>
              <w:top w:val="single" w:sz="4" w:space="0" w:color="000000"/>
            </w:tcBorders>
            <w:noWrap/>
            <w:hideMark/>
          </w:tcPr>
          <w:p w14:paraId="1168D108" w14:textId="77777777" w:rsidR="00500D31" w:rsidRPr="00CD53B8" w:rsidRDefault="00500D31" w:rsidP="006D4899">
            <w:pPr>
              <w:rPr>
                <w:color w:val="000000"/>
                <w:sz w:val="20"/>
                <w:szCs w:val="20"/>
              </w:rPr>
            </w:pPr>
            <w:r w:rsidRPr="00CD53B8">
              <w:rPr>
                <w:color w:val="000000"/>
                <w:sz w:val="20"/>
                <w:szCs w:val="20"/>
              </w:rPr>
              <w:t>0.061 (0.021) abc</w:t>
            </w:r>
          </w:p>
        </w:tc>
        <w:tc>
          <w:tcPr>
            <w:tcW w:w="394" w:type="pct"/>
            <w:tcBorders>
              <w:top w:val="single" w:sz="4" w:space="0" w:color="000000"/>
            </w:tcBorders>
            <w:noWrap/>
            <w:hideMark/>
          </w:tcPr>
          <w:p w14:paraId="7D27D268" w14:textId="77777777" w:rsidR="00500D31" w:rsidRPr="00CD53B8" w:rsidRDefault="00500D31" w:rsidP="006D4899">
            <w:pPr>
              <w:rPr>
                <w:color w:val="000000"/>
                <w:sz w:val="20"/>
                <w:szCs w:val="20"/>
              </w:rPr>
            </w:pPr>
            <w:r w:rsidRPr="00CD53B8">
              <w:rPr>
                <w:color w:val="000000"/>
                <w:sz w:val="20"/>
                <w:szCs w:val="20"/>
              </w:rPr>
              <w:t>0.023 (0.013) bc</w:t>
            </w:r>
          </w:p>
        </w:tc>
        <w:tc>
          <w:tcPr>
            <w:tcW w:w="272" w:type="pct"/>
            <w:tcBorders>
              <w:top w:val="single" w:sz="4" w:space="0" w:color="000000"/>
            </w:tcBorders>
            <w:noWrap/>
            <w:hideMark/>
          </w:tcPr>
          <w:p w14:paraId="7BBFC9F4" w14:textId="77777777" w:rsidR="00500D31" w:rsidRPr="00CD53B8" w:rsidRDefault="00500D31" w:rsidP="006D4899">
            <w:pPr>
              <w:jc w:val="right"/>
              <w:rPr>
                <w:color w:val="000000"/>
                <w:sz w:val="20"/>
                <w:szCs w:val="20"/>
              </w:rPr>
            </w:pPr>
            <w:r w:rsidRPr="00CD53B8">
              <w:rPr>
                <w:color w:val="000000"/>
                <w:sz w:val="20"/>
                <w:szCs w:val="20"/>
              </w:rPr>
              <w:t>3.33</w:t>
            </w:r>
          </w:p>
        </w:tc>
        <w:tc>
          <w:tcPr>
            <w:tcW w:w="304" w:type="pct"/>
            <w:tcBorders>
              <w:top w:val="single" w:sz="4" w:space="0" w:color="000000"/>
            </w:tcBorders>
            <w:noWrap/>
            <w:hideMark/>
          </w:tcPr>
          <w:p w14:paraId="07B37E52" w14:textId="77777777" w:rsidR="00500D31" w:rsidRPr="00CD53B8" w:rsidRDefault="00500D31" w:rsidP="006D4899">
            <w:pPr>
              <w:jc w:val="right"/>
              <w:rPr>
                <w:b/>
                <w:bCs/>
                <w:color w:val="000000"/>
                <w:sz w:val="20"/>
                <w:szCs w:val="20"/>
              </w:rPr>
            </w:pPr>
            <w:r w:rsidRPr="00CD53B8">
              <w:rPr>
                <w:b/>
                <w:bCs/>
                <w:color w:val="000000"/>
                <w:sz w:val="20"/>
                <w:szCs w:val="20"/>
              </w:rPr>
              <w:t>0.0005</w:t>
            </w:r>
          </w:p>
        </w:tc>
      </w:tr>
      <w:tr w:rsidR="00500D31" w:rsidRPr="00CD53B8" w14:paraId="1AAD5109" w14:textId="77777777" w:rsidTr="006D4899">
        <w:trPr>
          <w:trHeight w:val="300"/>
        </w:trPr>
        <w:tc>
          <w:tcPr>
            <w:tcW w:w="637" w:type="pct"/>
            <w:noWrap/>
            <w:hideMark/>
          </w:tcPr>
          <w:p w14:paraId="3942A9AC" w14:textId="77777777" w:rsidR="00500D31" w:rsidRPr="00CD53B8" w:rsidRDefault="00500D31" w:rsidP="006D4899">
            <w:pPr>
              <w:rPr>
                <w:color w:val="000000"/>
                <w:sz w:val="20"/>
                <w:szCs w:val="20"/>
              </w:rPr>
            </w:pPr>
            <w:r w:rsidRPr="00CD53B8">
              <w:rPr>
                <w:color w:val="000000"/>
                <w:sz w:val="20"/>
                <w:szCs w:val="20"/>
              </w:rPr>
              <w:t>Araneae</w:t>
            </w:r>
          </w:p>
        </w:tc>
        <w:tc>
          <w:tcPr>
            <w:tcW w:w="393" w:type="pct"/>
            <w:noWrap/>
            <w:hideMark/>
          </w:tcPr>
          <w:p w14:paraId="4D73F30A" w14:textId="77777777" w:rsidR="00500D31" w:rsidRPr="00CD53B8" w:rsidRDefault="00500D31" w:rsidP="006D4899">
            <w:pPr>
              <w:rPr>
                <w:color w:val="000000"/>
                <w:sz w:val="20"/>
                <w:szCs w:val="20"/>
              </w:rPr>
            </w:pPr>
            <w:r w:rsidRPr="00CD53B8">
              <w:rPr>
                <w:color w:val="000000"/>
                <w:sz w:val="20"/>
                <w:szCs w:val="20"/>
              </w:rPr>
              <w:t>0.424 (0.058) de</w:t>
            </w:r>
          </w:p>
        </w:tc>
        <w:tc>
          <w:tcPr>
            <w:tcW w:w="394" w:type="pct"/>
            <w:noWrap/>
            <w:hideMark/>
          </w:tcPr>
          <w:p w14:paraId="743FB260" w14:textId="77777777" w:rsidR="00500D31" w:rsidRPr="00CD53B8" w:rsidRDefault="00500D31" w:rsidP="006D4899">
            <w:pPr>
              <w:rPr>
                <w:color w:val="000000"/>
                <w:sz w:val="20"/>
                <w:szCs w:val="20"/>
              </w:rPr>
            </w:pPr>
            <w:r w:rsidRPr="00CD53B8">
              <w:rPr>
                <w:color w:val="000000"/>
                <w:sz w:val="20"/>
                <w:szCs w:val="20"/>
              </w:rPr>
              <w:t>0.303 (0.041) e</w:t>
            </w:r>
          </w:p>
        </w:tc>
        <w:tc>
          <w:tcPr>
            <w:tcW w:w="364" w:type="pct"/>
            <w:noWrap/>
            <w:hideMark/>
          </w:tcPr>
          <w:p w14:paraId="4AAB14B8" w14:textId="77777777" w:rsidR="00500D31" w:rsidRPr="00CD53B8" w:rsidRDefault="00500D31" w:rsidP="006D4899">
            <w:pPr>
              <w:rPr>
                <w:color w:val="000000"/>
                <w:sz w:val="20"/>
                <w:szCs w:val="20"/>
              </w:rPr>
            </w:pPr>
            <w:r w:rsidRPr="00CD53B8">
              <w:rPr>
                <w:color w:val="000000"/>
                <w:sz w:val="20"/>
                <w:szCs w:val="20"/>
              </w:rPr>
              <w:t>0.458 (0.052) de</w:t>
            </w:r>
          </w:p>
        </w:tc>
        <w:tc>
          <w:tcPr>
            <w:tcW w:w="393" w:type="pct"/>
            <w:noWrap/>
            <w:hideMark/>
          </w:tcPr>
          <w:p w14:paraId="2046BCD3" w14:textId="77777777" w:rsidR="00500D31" w:rsidRPr="00CD53B8" w:rsidRDefault="00500D31" w:rsidP="006D4899">
            <w:pPr>
              <w:rPr>
                <w:color w:val="000000"/>
                <w:sz w:val="20"/>
                <w:szCs w:val="20"/>
              </w:rPr>
            </w:pPr>
            <w:r w:rsidRPr="00CD53B8">
              <w:rPr>
                <w:color w:val="000000"/>
                <w:sz w:val="20"/>
                <w:szCs w:val="20"/>
              </w:rPr>
              <w:t>0.523 (0.048) cd</w:t>
            </w:r>
          </w:p>
        </w:tc>
        <w:tc>
          <w:tcPr>
            <w:tcW w:w="364" w:type="pct"/>
            <w:noWrap/>
            <w:hideMark/>
          </w:tcPr>
          <w:p w14:paraId="54C6A64B" w14:textId="77777777" w:rsidR="00500D31" w:rsidRPr="00CD53B8" w:rsidRDefault="00500D31" w:rsidP="006D4899">
            <w:pPr>
              <w:rPr>
                <w:b/>
                <w:color w:val="000000"/>
                <w:sz w:val="20"/>
                <w:szCs w:val="20"/>
              </w:rPr>
            </w:pPr>
            <w:r w:rsidRPr="00CD53B8">
              <w:rPr>
                <w:b/>
                <w:color w:val="000000"/>
                <w:sz w:val="20"/>
                <w:szCs w:val="20"/>
              </w:rPr>
              <w:t>1.445 (0.103) a</w:t>
            </w:r>
          </w:p>
        </w:tc>
        <w:tc>
          <w:tcPr>
            <w:tcW w:w="364" w:type="pct"/>
            <w:noWrap/>
            <w:hideMark/>
          </w:tcPr>
          <w:p w14:paraId="63E67B90" w14:textId="77777777" w:rsidR="00500D31" w:rsidRPr="00CD53B8" w:rsidRDefault="00500D31" w:rsidP="006D4899">
            <w:pPr>
              <w:rPr>
                <w:color w:val="000000"/>
                <w:sz w:val="20"/>
                <w:szCs w:val="20"/>
              </w:rPr>
            </w:pPr>
            <w:r w:rsidRPr="00CD53B8">
              <w:rPr>
                <w:color w:val="000000"/>
                <w:sz w:val="20"/>
                <w:szCs w:val="20"/>
              </w:rPr>
              <w:t>1.105 (0.097) bc</w:t>
            </w:r>
          </w:p>
        </w:tc>
        <w:tc>
          <w:tcPr>
            <w:tcW w:w="364" w:type="pct"/>
            <w:noWrap/>
            <w:hideMark/>
          </w:tcPr>
          <w:p w14:paraId="1C1F27DE" w14:textId="77777777" w:rsidR="00500D31" w:rsidRPr="00CD53B8" w:rsidRDefault="00500D31" w:rsidP="006D4899">
            <w:pPr>
              <w:rPr>
                <w:color w:val="000000"/>
                <w:sz w:val="20"/>
                <w:szCs w:val="20"/>
              </w:rPr>
            </w:pPr>
            <w:r w:rsidRPr="00CD53B8">
              <w:rPr>
                <w:color w:val="000000"/>
                <w:sz w:val="20"/>
                <w:szCs w:val="20"/>
              </w:rPr>
              <w:t>0.605 (0.065) cd</w:t>
            </w:r>
          </w:p>
        </w:tc>
        <w:tc>
          <w:tcPr>
            <w:tcW w:w="364" w:type="pct"/>
            <w:noWrap/>
            <w:hideMark/>
          </w:tcPr>
          <w:p w14:paraId="72494058" w14:textId="77777777" w:rsidR="00500D31" w:rsidRPr="00CD53B8" w:rsidRDefault="00500D31" w:rsidP="006D4899">
            <w:pPr>
              <w:rPr>
                <w:color w:val="000000"/>
                <w:sz w:val="20"/>
                <w:szCs w:val="20"/>
              </w:rPr>
            </w:pPr>
            <w:r w:rsidRPr="00CD53B8">
              <w:rPr>
                <w:color w:val="000000"/>
                <w:sz w:val="20"/>
                <w:szCs w:val="20"/>
              </w:rPr>
              <w:t>0.677 (0.064) c</w:t>
            </w:r>
          </w:p>
        </w:tc>
        <w:tc>
          <w:tcPr>
            <w:tcW w:w="393" w:type="pct"/>
            <w:noWrap/>
            <w:hideMark/>
          </w:tcPr>
          <w:p w14:paraId="7F3661DB" w14:textId="77777777" w:rsidR="00500D31" w:rsidRPr="00CD53B8" w:rsidRDefault="00500D31" w:rsidP="006D4899">
            <w:pPr>
              <w:rPr>
                <w:color w:val="000000"/>
                <w:sz w:val="20"/>
                <w:szCs w:val="20"/>
              </w:rPr>
            </w:pPr>
            <w:r w:rsidRPr="00CD53B8">
              <w:rPr>
                <w:color w:val="000000"/>
                <w:sz w:val="20"/>
                <w:szCs w:val="20"/>
              </w:rPr>
              <w:t>1.039 (0.104) b</w:t>
            </w:r>
          </w:p>
        </w:tc>
        <w:tc>
          <w:tcPr>
            <w:tcW w:w="394" w:type="pct"/>
            <w:noWrap/>
            <w:hideMark/>
          </w:tcPr>
          <w:p w14:paraId="6455125B" w14:textId="77777777" w:rsidR="00500D31" w:rsidRPr="00CD53B8" w:rsidRDefault="00500D31" w:rsidP="006D4899">
            <w:pPr>
              <w:rPr>
                <w:color w:val="000000"/>
                <w:sz w:val="20"/>
                <w:szCs w:val="20"/>
              </w:rPr>
            </w:pPr>
            <w:r w:rsidRPr="00CD53B8">
              <w:rPr>
                <w:color w:val="000000"/>
                <w:sz w:val="20"/>
                <w:szCs w:val="20"/>
              </w:rPr>
              <w:t>0.715 (0.093) c</w:t>
            </w:r>
          </w:p>
        </w:tc>
        <w:tc>
          <w:tcPr>
            <w:tcW w:w="272" w:type="pct"/>
            <w:noWrap/>
            <w:hideMark/>
          </w:tcPr>
          <w:p w14:paraId="2EAE1A61" w14:textId="77777777" w:rsidR="00500D31" w:rsidRPr="00CD53B8" w:rsidRDefault="00500D31" w:rsidP="006D4899">
            <w:pPr>
              <w:jc w:val="right"/>
              <w:rPr>
                <w:color w:val="000000"/>
                <w:sz w:val="20"/>
                <w:szCs w:val="20"/>
              </w:rPr>
            </w:pPr>
            <w:r w:rsidRPr="00CD53B8">
              <w:rPr>
                <w:color w:val="000000"/>
                <w:sz w:val="20"/>
                <w:szCs w:val="20"/>
              </w:rPr>
              <w:t>30.02</w:t>
            </w:r>
          </w:p>
        </w:tc>
        <w:tc>
          <w:tcPr>
            <w:tcW w:w="304" w:type="pct"/>
            <w:noWrap/>
            <w:hideMark/>
          </w:tcPr>
          <w:p w14:paraId="6836D59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739D533" w14:textId="77777777" w:rsidTr="006D4899">
        <w:trPr>
          <w:trHeight w:val="300"/>
        </w:trPr>
        <w:tc>
          <w:tcPr>
            <w:tcW w:w="637" w:type="pct"/>
            <w:noWrap/>
            <w:hideMark/>
          </w:tcPr>
          <w:p w14:paraId="060A82D1" w14:textId="77777777" w:rsidR="00500D31" w:rsidRPr="00CD53B8" w:rsidRDefault="00500D31" w:rsidP="006D4899">
            <w:pPr>
              <w:rPr>
                <w:color w:val="000000"/>
                <w:sz w:val="20"/>
                <w:szCs w:val="20"/>
              </w:rPr>
            </w:pPr>
            <w:r w:rsidRPr="00CD53B8">
              <w:rPr>
                <w:color w:val="000000"/>
                <w:sz w:val="20"/>
                <w:szCs w:val="20"/>
              </w:rPr>
              <w:t>Blattodea</w:t>
            </w:r>
          </w:p>
        </w:tc>
        <w:tc>
          <w:tcPr>
            <w:tcW w:w="393" w:type="pct"/>
            <w:noWrap/>
            <w:hideMark/>
          </w:tcPr>
          <w:p w14:paraId="5C493669" w14:textId="77777777" w:rsidR="00500D31" w:rsidRPr="00CD53B8" w:rsidRDefault="00500D31" w:rsidP="006D4899">
            <w:pPr>
              <w:rPr>
                <w:color w:val="000000"/>
                <w:sz w:val="20"/>
                <w:szCs w:val="20"/>
              </w:rPr>
            </w:pPr>
            <w:r w:rsidRPr="00CD53B8">
              <w:rPr>
                <w:color w:val="000000"/>
                <w:sz w:val="20"/>
                <w:szCs w:val="20"/>
              </w:rPr>
              <w:t>0.000 (0.000)</w:t>
            </w:r>
          </w:p>
        </w:tc>
        <w:tc>
          <w:tcPr>
            <w:tcW w:w="394" w:type="pct"/>
            <w:noWrap/>
            <w:hideMark/>
          </w:tcPr>
          <w:p w14:paraId="7FB9339B" w14:textId="77777777" w:rsidR="00500D31" w:rsidRPr="00CD53B8" w:rsidRDefault="00500D31" w:rsidP="006D4899">
            <w:pPr>
              <w:rPr>
                <w:color w:val="000000"/>
                <w:sz w:val="20"/>
                <w:szCs w:val="20"/>
              </w:rPr>
            </w:pPr>
            <w:r w:rsidRPr="00CD53B8">
              <w:rPr>
                <w:color w:val="000000"/>
                <w:sz w:val="20"/>
                <w:szCs w:val="20"/>
              </w:rPr>
              <w:t>0.003 (0.003)</w:t>
            </w:r>
          </w:p>
        </w:tc>
        <w:tc>
          <w:tcPr>
            <w:tcW w:w="364" w:type="pct"/>
            <w:noWrap/>
            <w:hideMark/>
          </w:tcPr>
          <w:p w14:paraId="7EFDBCDD" w14:textId="77777777" w:rsidR="00500D31" w:rsidRPr="00CD53B8" w:rsidRDefault="00500D31" w:rsidP="006D4899">
            <w:pPr>
              <w:rPr>
                <w:color w:val="000000"/>
                <w:sz w:val="20"/>
                <w:szCs w:val="20"/>
              </w:rPr>
            </w:pPr>
            <w:r w:rsidRPr="00CD53B8">
              <w:rPr>
                <w:color w:val="000000"/>
                <w:sz w:val="20"/>
                <w:szCs w:val="20"/>
              </w:rPr>
              <w:t>0.002 (0.002)</w:t>
            </w:r>
          </w:p>
        </w:tc>
        <w:tc>
          <w:tcPr>
            <w:tcW w:w="393" w:type="pct"/>
            <w:noWrap/>
            <w:hideMark/>
          </w:tcPr>
          <w:p w14:paraId="6743585A" w14:textId="77777777" w:rsidR="00500D31" w:rsidRPr="00CD53B8" w:rsidRDefault="00500D31" w:rsidP="006D4899">
            <w:pPr>
              <w:rPr>
                <w:color w:val="000000"/>
                <w:sz w:val="20"/>
                <w:szCs w:val="20"/>
              </w:rPr>
            </w:pPr>
            <w:r w:rsidRPr="00CD53B8">
              <w:rPr>
                <w:color w:val="000000"/>
                <w:sz w:val="20"/>
                <w:szCs w:val="20"/>
              </w:rPr>
              <w:t>0.013 (0.007)</w:t>
            </w:r>
          </w:p>
        </w:tc>
        <w:tc>
          <w:tcPr>
            <w:tcW w:w="364" w:type="pct"/>
            <w:noWrap/>
            <w:hideMark/>
          </w:tcPr>
          <w:p w14:paraId="1DA16E75" w14:textId="77777777" w:rsidR="00500D31" w:rsidRPr="00CD53B8" w:rsidRDefault="00500D31" w:rsidP="006D4899">
            <w:pPr>
              <w:rPr>
                <w:b/>
                <w:color w:val="000000"/>
                <w:sz w:val="20"/>
                <w:szCs w:val="20"/>
              </w:rPr>
            </w:pPr>
            <w:r w:rsidRPr="00CD53B8">
              <w:rPr>
                <w:b/>
                <w:color w:val="000000"/>
                <w:sz w:val="20"/>
                <w:szCs w:val="20"/>
              </w:rPr>
              <w:t>0.036 (0.013)</w:t>
            </w:r>
          </w:p>
        </w:tc>
        <w:tc>
          <w:tcPr>
            <w:tcW w:w="364" w:type="pct"/>
            <w:noWrap/>
            <w:hideMark/>
          </w:tcPr>
          <w:p w14:paraId="55173859" w14:textId="77777777" w:rsidR="00500D31" w:rsidRPr="00CD53B8" w:rsidRDefault="00500D31" w:rsidP="006D4899">
            <w:pPr>
              <w:rPr>
                <w:color w:val="000000"/>
                <w:sz w:val="20"/>
                <w:szCs w:val="20"/>
              </w:rPr>
            </w:pPr>
            <w:r w:rsidRPr="00CD53B8">
              <w:rPr>
                <w:color w:val="000000"/>
                <w:sz w:val="20"/>
                <w:szCs w:val="20"/>
              </w:rPr>
              <w:t>0.018 (0.009)</w:t>
            </w:r>
          </w:p>
        </w:tc>
        <w:tc>
          <w:tcPr>
            <w:tcW w:w="364" w:type="pct"/>
            <w:noWrap/>
            <w:hideMark/>
          </w:tcPr>
          <w:p w14:paraId="76D990DC" w14:textId="77777777" w:rsidR="00500D31" w:rsidRPr="00CD53B8" w:rsidRDefault="00500D31" w:rsidP="006D4899">
            <w:pPr>
              <w:rPr>
                <w:color w:val="000000"/>
                <w:sz w:val="20"/>
                <w:szCs w:val="20"/>
              </w:rPr>
            </w:pPr>
            <w:r w:rsidRPr="00CD53B8">
              <w:rPr>
                <w:color w:val="000000"/>
                <w:sz w:val="20"/>
                <w:szCs w:val="20"/>
              </w:rPr>
              <w:t>0.027 (0.013)</w:t>
            </w:r>
          </w:p>
        </w:tc>
        <w:tc>
          <w:tcPr>
            <w:tcW w:w="364" w:type="pct"/>
            <w:noWrap/>
            <w:hideMark/>
          </w:tcPr>
          <w:p w14:paraId="139742A8" w14:textId="77777777" w:rsidR="00500D31" w:rsidRPr="00CD53B8" w:rsidRDefault="00500D31" w:rsidP="006D4899">
            <w:pPr>
              <w:rPr>
                <w:b/>
                <w:color w:val="000000"/>
                <w:sz w:val="20"/>
                <w:szCs w:val="20"/>
              </w:rPr>
            </w:pPr>
            <w:r w:rsidRPr="00CD53B8">
              <w:rPr>
                <w:b/>
                <w:color w:val="000000"/>
                <w:sz w:val="20"/>
                <w:szCs w:val="20"/>
              </w:rPr>
              <w:t>0.036 (0.013)</w:t>
            </w:r>
          </w:p>
        </w:tc>
        <w:tc>
          <w:tcPr>
            <w:tcW w:w="393" w:type="pct"/>
            <w:noWrap/>
            <w:hideMark/>
          </w:tcPr>
          <w:p w14:paraId="2CE4EEE4" w14:textId="77777777" w:rsidR="00500D31" w:rsidRPr="00CD53B8" w:rsidRDefault="00500D31" w:rsidP="006D4899">
            <w:pPr>
              <w:rPr>
                <w:color w:val="000000"/>
                <w:sz w:val="20"/>
                <w:szCs w:val="20"/>
              </w:rPr>
            </w:pPr>
            <w:r w:rsidRPr="00CD53B8">
              <w:rPr>
                <w:color w:val="000000"/>
                <w:sz w:val="20"/>
                <w:szCs w:val="20"/>
              </w:rPr>
              <w:t>0.028 (0.012)</w:t>
            </w:r>
          </w:p>
        </w:tc>
        <w:tc>
          <w:tcPr>
            <w:tcW w:w="394" w:type="pct"/>
            <w:noWrap/>
            <w:hideMark/>
          </w:tcPr>
          <w:p w14:paraId="65AD5BB8" w14:textId="77777777" w:rsidR="00500D31" w:rsidRPr="00CD53B8" w:rsidRDefault="00500D31" w:rsidP="006D4899">
            <w:pPr>
              <w:rPr>
                <w:color w:val="000000"/>
                <w:sz w:val="20"/>
                <w:szCs w:val="20"/>
              </w:rPr>
            </w:pPr>
            <w:r w:rsidRPr="00CD53B8">
              <w:rPr>
                <w:color w:val="000000"/>
                <w:sz w:val="20"/>
                <w:szCs w:val="20"/>
              </w:rPr>
              <w:t>0.031 (0.015)</w:t>
            </w:r>
          </w:p>
        </w:tc>
        <w:tc>
          <w:tcPr>
            <w:tcW w:w="272" w:type="pct"/>
            <w:noWrap/>
            <w:hideMark/>
          </w:tcPr>
          <w:p w14:paraId="46A49934" w14:textId="77777777" w:rsidR="00500D31" w:rsidRPr="00CD53B8" w:rsidRDefault="00500D31" w:rsidP="006D4899">
            <w:pPr>
              <w:jc w:val="right"/>
              <w:rPr>
                <w:color w:val="000000"/>
                <w:sz w:val="20"/>
                <w:szCs w:val="20"/>
              </w:rPr>
            </w:pPr>
            <w:r w:rsidRPr="00CD53B8">
              <w:rPr>
                <w:color w:val="000000"/>
                <w:sz w:val="20"/>
                <w:szCs w:val="20"/>
              </w:rPr>
              <w:t>3.08</w:t>
            </w:r>
          </w:p>
        </w:tc>
        <w:tc>
          <w:tcPr>
            <w:tcW w:w="304" w:type="pct"/>
            <w:noWrap/>
            <w:hideMark/>
          </w:tcPr>
          <w:p w14:paraId="3396474B" w14:textId="77777777" w:rsidR="00500D31" w:rsidRPr="00CD53B8" w:rsidRDefault="00500D31" w:rsidP="006D4899">
            <w:pPr>
              <w:jc w:val="right"/>
              <w:rPr>
                <w:b/>
                <w:bCs/>
                <w:color w:val="000000"/>
                <w:sz w:val="20"/>
                <w:szCs w:val="20"/>
              </w:rPr>
            </w:pPr>
            <w:r w:rsidRPr="00CD53B8">
              <w:rPr>
                <w:b/>
                <w:bCs/>
                <w:color w:val="000000"/>
                <w:sz w:val="20"/>
                <w:szCs w:val="20"/>
              </w:rPr>
              <w:t>0.001</w:t>
            </w:r>
          </w:p>
        </w:tc>
      </w:tr>
      <w:tr w:rsidR="00500D31" w:rsidRPr="00CD53B8" w14:paraId="03FA144F" w14:textId="77777777" w:rsidTr="006D4899">
        <w:trPr>
          <w:trHeight w:val="300"/>
        </w:trPr>
        <w:tc>
          <w:tcPr>
            <w:tcW w:w="637" w:type="pct"/>
            <w:noWrap/>
            <w:hideMark/>
          </w:tcPr>
          <w:p w14:paraId="70B4CDE8" w14:textId="77777777" w:rsidR="00500D31" w:rsidRPr="00CD53B8" w:rsidRDefault="00500D31" w:rsidP="006D4899">
            <w:pPr>
              <w:rPr>
                <w:color w:val="000000"/>
                <w:sz w:val="20"/>
                <w:szCs w:val="20"/>
              </w:rPr>
            </w:pPr>
            <w:r w:rsidRPr="00CD53B8">
              <w:rPr>
                <w:color w:val="000000"/>
                <w:sz w:val="20"/>
                <w:szCs w:val="20"/>
              </w:rPr>
              <w:t>Coleoptera</w:t>
            </w:r>
          </w:p>
        </w:tc>
        <w:tc>
          <w:tcPr>
            <w:tcW w:w="393" w:type="pct"/>
            <w:noWrap/>
            <w:hideMark/>
          </w:tcPr>
          <w:p w14:paraId="634C28F4" w14:textId="77777777" w:rsidR="00500D31" w:rsidRPr="00CD53B8" w:rsidRDefault="00500D31" w:rsidP="006D4899">
            <w:pPr>
              <w:rPr>
                <w:color w:val="000000"/>
                <w:sz w:val="20"/>
                <w:szCs w:val="20"/>
              </w:rPr>
            </w:pPr>
            <w:r w:rsidRPr="00CD53B8">
              <w:rPr>
                <w:color w:val="000000"/>
                <w:sz w:val="20"/>
                <w:szCs w:val="20"/>
              </w:rPr>
              <w:t>0.659 (0.149) c</w:t>
            </w:r>
          </w:p>
        </w:tc>
        <w:tc>
          <w:tcPr>
            <w:tcW w:w="394" w:type="pct"/>
            <w:noWrap/>
            <w:hideMark/>
          </w:tcPr>
          <w:p w14:paraId="7BCBF33A" w14:textId="77777777" w:rsidR="00500D31" w:rsidRPr="00CD53B8" w:rsidRDefault="00500D31" w:rsidP="006D4899">
            <w:pPr>
              <w:rPr>
                <w:color w:val="000000"/>
                <w:sz w:val="20"/>
                <w:szCs w:val="20"/>
              </w:rPr>
            </w:pPr>
            <w:r w:rsidRPr="00CD53B8">
              <w:rPr>
                <w:color w:val="000000"/>
                <w:sz w:val="20"/>
                <w:szCs w:val="20"/>
              </w:rPr>
              <w:t>1.393 (0.109) ab</w:t>
            </w:r>
          </w:p>
        </w:tc>
        <w:tc>
          <w:tcPr>
            <w:tcW w:w="364" w:type="pct"/>
            <w:noWrap/>
            <w:hideMark/>
          </w:tcPr>
          <w:p w14:paraId="5A3EE910" w14:textId="77777777" w:rsidR="00500D31" w:rsidRPr="00CD53B8" w:rsidRDefault="00500D31" w:rsidP="006D4899">
            <w:pPr>
              <w:rPr>
                <w:b/>
                <w:color w:val="000000"/>
                <w:sz w:val="20"/>
                <w:szCs w:val="20"/>
              </w:rPr>
            </w:pPr>
            <w:r w:rsidRPr="00CD53B8">
              <w:rPr>
                <w:b/>
                <w:color w:val="000000"/>
                <w:sz w:val="20"/>
                <w:szCs w:val="20"/>
              </w:rPr>
              <w:t>2.258 (0.346) a</w:t>
            </w:r>
          </w:p>
        </w:tc>
        <w:tc>
          <w:tcPr>
            <w:tcW w:w="393" w:type="pct"/>
            <w:noWrap/>
            <w:hideMark/>
          </w:tcPr>
          <w:p w14:paraId="3A7FE15B" w14:textId="77777777" w:rsidR="00500D31" w:rsidRPr="00CD53B8" w:rsidRDefault="00500D31" w:rsidP="006D4899">
            <w:pPr>
              <w:rPr>
                <w:color w:val="000000"/>
                <w:sz w:val="20"/>
                <w:szCs w:val="20"/>
              </w:rPr>
            </w:pPr>
            <w:r w:rsidRPr="00CD53B8">
              <w:rPr>
                <w:color w:val="000000"/>
                <w:sz w:val="20"/>
                <w:szCs w:val="20"/>
              </w:rPr>
              <w:t>1.527 (0.173) ab</w:t>
            </w:r>
          </w:p>
        </w:tc>
        <w:tc>
          <w:tcPr>
            <w:tcW w:w="364" w:type="pct"/>
            <w:noWrap/>
            <w:hideMark/>
          </w:tcPr>
          <w:p w14:paraId="56F53207" w14:textId="77777777" w:rsidR="00500D31" w:rsidRPr="00CD53B8" w:rsidRDefault="00500D31" w:rsidP="006D4899">
            <w:pPr>
              <w:rPr>
                <w:color w:val="000000"/>
                <w:sz w:val="20"/>
                <w:szCs w:val="20"/>
              </w:rPr>
            </w:pPr>
            <w:r w:rsidRPr="00CD53B8">
              <w:rPr>
                <w:color w:val="000000"/>
                <w:sz w:val="20"/>
                <w:szCs w:val="20"/>
              </w:rPr>
              <w:t>1.341 (0.177) b</w:t>
            </w:r>
          </w:p>
        </w:tc>
        <w:tc>
          <w:tcPr>
            <w:tcW w:w="364" w:type="pct"/>
            <w:noWrap/>
            <w:hideMark/>
          </w:tcPr>
          <w:p w14:paraId="178D2BCF" w14:textId="77777777" w:rsidR="00500D31" w:rsidRPr="00CD53B8" w:rsidRDefault="00500D31" w:rsidP="006D4899">
            <w:pPr>
              <w:rPr>
                <w:color w:val="000000"/>
                <w:sz w:val="20"/>
                <w:szCs w:val="20"/>
              </w:rPr>
            </w:pPr>
            <w:r w:rsidRPr="00CD53B8">
              <w:rPr>
                <w:color w:val="000000"/>
                <w:sz w:val="20"/>
                <w:szCs w:val="20"/>
              </w:rPr>
              <w:t>0.705 (0.129) c</w:t>
            </w:r>
          </w:p>
        </w:tc>
        <w:tc>
          <w:tcPr>
            <w:tcW w:w="364" w:type="pct"/>
            <w:noWrap/>
            <w:hideMark/>
          </w:tcPr>
          <w:p w14:paraId="1DD661F1" w14:textId="77777777" w:rsidR="00500D31" w:rsidRPr="00CD53B8" w:rsidRDefault="00500D31" w:rsidP="006D4899">
            <w:pPr>
              <w:rPr>
                <w:color w:val="000000"/>
                <w:sz w:val="20"/>
                <w:szCs w:val="20"/>
              </w:rPr>
            </w:pPr>
            <w:r w:rsidRPr="00CD53B8">
              <w:rPr>
                <w:color w:val="000000"/>
                <w:sz w:val="20"/>
                <w:szCs w:val="20"/>
              </w:rPr>
              <w:t>1.009 (0.302) c</w:t>
            </w:r>
          </w:p>
        </w:tc>
        <w:tc>
          <w:tcPr>
            <w:tcW w:w="364" w:type="pct"/>
            <w:noWrap/>
            <w:hideMark/>
          </w:tcPr>
          <w:p w14:paraId="447827CD" w14:textId="77777777" w:rsidR="00500D31" w:rsidRPr="00CD53B8" w:rsidRDefault="00500D31" w:rsidP="006D4899">
            <w:pPr>
              <w:rPr>
                <w:color w:val="000000"/>
                <w:sz w:val="20"/>
                <w:szCs w:val="20"/>
              </w:rPr>
            </w:pPr>
            <w:r w:rsidRPr="00CD53B8">
              <w:rPr>
                <w:color w:val="000000"/>
                <w:sz w:val="20"/>
                <w:szCs w:val="20"/>
              </w:rPr>
              <w:t>0.782 (0.139) c</w:t>
            </w:r>
          </w:p>
        </w:tc>
        <w:tc>
          <w:tcPr>
            <w:tcW w:w="393" w:type="pct"/>
            <w:noWrap/>
            <w:hideMark/>
          </w:tcPr>
          <w:p w14:paraId="509BC7BA" w14:textId="77777777" w:rsidR="00500D31" w:rsidRPr="00CD53B8" w:rsidRDefault="00500D31" w:rsidP="006D4899">
            <w:pPr>
              <w:rPr>
                <w:color w:val="000000"/>
                <w:sz w:val="20"/>
                <w:szCs w:val="20"/>
              </w:rPr>
            </w:pPr>
            <w:r w:rsidRPr="00CD53B8">
              <w:rPr>
                <w:color w:val="000000"/>
                <w:sz w:val="20"/>
                <w:szCs w:val="20"/>
              </w:rPr>
              <w:t>0.600 (0.109) c</w:t>
            </w:r>
          </w:p>
        </w:tc>
        <w:tc>
          <w:tcPr>
            <w:tcW w:w="394" w:type="pct"/>
            <w:noWrap/>
            <w:hideMark/>
          </w:tcPr>
          <w:p w14:paraId="034A05C3" w14:textId="77777777" w:rsidR="00500D31" w:rsidRPr="00CD53B8" w:rsidRDefault="00500D31" w:rsidP="006D4899">
            <w:pPr>
              <w:rPr>
                <w:color w:val="000000"/>
                <w:sz w:val="20"/>
                <w:szCs w:val="20"/>
              </w:rPr>
            </w:pPr>
            <w:r w:rsidRPr="00CD53B8">
              <w:rPr>
                <w:color w:val="000000"/>
                <w:sz w:val="20"/>
                <w:szCs w:val="20"/>
              </w:rPr>
              <w:t>0.815 (0.151) c</w:t>
            </w:r>
          </w:p>
        </w:tc>
        <w:tc>
          <w:tcPr>
            <w:tcW w:w="272" w:type="pct"/>
            <w:noWrap/>
            <w:hideMark/>
          </w:tcPr>
          <w:p w14:paraId="49CBBF7D" w14:textId="77777777" w:rsidR="00500D31" w:rsidRPr="00CD53B8" w:rsidRDefault="00500D31" w:rsidP="006D4899">
            <w:pPr>
              <w:jc w:val="right"/>
              <w:rPr>
                <w:color w:val="000000"/>
                <w:sz w:val="20"/>
                <w:szCs w:val="20"/>
              </w:rPr>
            </w:pPr>
            <w:r w:rsidRPr="00CD53B8">
              <w:rPr>
                <w:color w:val="000000"/>
                <w:sz w:val="20"/>
                <w:szCs w:val="20"/>
              </w:rPr>
              <w:t>15.60</w:t>
            </w:r>
          </w:p>
        </w:tc>
        <w:tc>
          <w:tcPr>
            <w:tcW w:w="304" w:type="pct"/>
            <w:noWrap/>
            <w:hideMark/>
          </w:tcPr>
          <w:p w14:paraId="287DFA5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33DA6653" w14:textId="77777777" w:rsidTr="006D4899">
        <w:trPr>
          <w:trHeight w:val="300"/>
        </w:trPr>
        <w:tc>
          <w:tcPr>
            <w:tcW w:w="637" w:type="pct"/>
            <w:noWrap/>
            <w:hideMark/>
          </w:tcPr>
          <w:p w14:paraId="2BE9C45C" w14:textId="77777777" w:rsidR="00500D31" w:rsidRPr="00CD53B8" w:rsidRDefault="00500D31" w:rsidP="006D4899">
            <w:pPr>
              <w:rPr>
                <w:color w:val="000000"/>
                <w:sz w:val="20"/>
                <w:szCs w:val="20"/>
              </w:rPr>
            </w:pPr>
            <w:r w:rsidRPr="00CD53B8">
              <w:rPr>
                <w:color w:val="000000"/>
                <w:sz w:val="20"/>
                <w:szCs w:val="20"/>
              </w:rPr>
              <w:t>Collembola</w:t>
            </w:r>
          </w:p>
        </w:tc>
        <w:tc>
          <w:tcPr>
            <w:tcW w:w="393" w:type="pct"/>
            <w:noWrap/>
            <w:hideMark/>
          </w:tcPr>
          <w:p w14:paraId="421ED6F6" w14:textId="77777777" w:rsidR="00500D31" w:rsidRPr="00CD53B8" w:rsidRDefault="00500D31" w:rsidP="006D4899">
            <w:pPr>
              <w:rPr>
                <w:color w:val="000000"/>
                <w:sz w:val="20"/>
                <w:szCs w:val="20"/>
              </w:rPr>
            </w:pPr>
            <w:r w:rsidRPr="00CD53B8">
              <w:rPr>
                <w:color w:val="000000"/>
                <w:sz w:val="20"/>
                <w:szCs w:val="20"/>
              </w:rPr>
              <w:t>0.012 (0.012) b</w:t>
            </w:r>
          </w:p>
        </w:tc>
        <w:tc>
          <w:tcPr>
            <w:tcW w:w="394" w:type="pct"/>
            <w:noWrap/>
            <w:hideMark/>
          </w:tcPr>
          <w:p w14:paraId="34297788" w14:textId="77777777" w:rsidR="00500D31" w:rsidRPr="00CD53B8" w:rsidRDefault="00500D31" w:rsidP="006D4899">
            <w:pPr>
              <w:rPr>
                <w:color w:val="000000"/>
                <w:sz w:val="20"/>
                <w:szCs w:val="20"/>
              </w:rPr>
            </w:pPr>
            <w:r w:rsidRPr="00CD53B8">
              <w:rPr>
                <w:color w:val="000000"/>
                <w:sz w:val="20"/>
                <w:szCs w:val="20"/>
              </w:rPr>
              <w:t>0.082 (0.072) b</w:t>
            </w:r>
          </w:p>
        </w:tc>
        <w:tc>
          <w:tcPr>
            <w:tcW w:w="364" w:type="pct"/>
            <w:noWrap/>
            <w:hideMark/>
          </w:tcPr>
          <w:p w14:paraId="35DB5FEB" w14:textId="77777777" w:rsidR="00500D31" w:rsidRPr="00CD53B8" w:rsidRDefault="00500D31" w:rsidP="006D4899">
            <w:pPr>
              <w:rPr>
                <w:color w:val="000000"/>
                <w:sz w:val="20"/>
                <w:szCs w:val="20"/>
              </w:rPr>
            </w:pPr>
            <w:r w:rsidRPr="00CD53B8">
              <w:rPr>
                <w:color w:val="000000"/>
                <w:sz w:val="20"/>
                <w:szCs w:val="20"/>
              </w:rPr>
              <w:t>0.006 (0.004) b</w:t>
            </w:r>
          </w:p>
        </w:tc>
        <w:tc>
          <w:tcPr>
            <w:tcW w:w="393" w:type="pct"/>
            <w:noWrap/>
            <w:hideMark/>
          </w:tcPr>
          <w:p w14:paraId="3BFB8719"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3B7AA3EC" w14:textId="77777777" w:rsidR="00500D31" w:rsidRPr="00CD53B8" w:rsidRDefault="00500D31" w:rsidP="006D4899">
            <w:pPr>
              <w:rPr>
                <w:b/>
                <w:color w:val="000000"/>
                <w:sz w:val="20"/>
                <w:szCs w:val="20"/>
              </w:rPr>
            </w:pPr>
            <w:r w:rsidRPr="00CD53B8">
              <w:rPr>
                <w:b/>
                <w:color w:val="000000"/>
                <w:sz w:val="20"/>
                <w:szCs w:val="20"/>
              </w:rPr>
              <w:t>0.555 (0.138) a</w:t>
            </w:r>
          </w:p>
        </w:tc>
        <w:tc>
          <w:tcPr>
            <w:tcW w:w="364" w:type="pct"/>
            <w:noWrap/>
            <w:hideMark/>
          </w:tcPr>
          <w:p w14:paraId="6AEF6667" w14:textId="77777777" w:rsidR="00500D31" w:rsidRPr="00CD53B8" w:rsidRDefault="00500D31" w:rsidP="006D4899">
            <w:pPr>
              <w:rPr>
                <w:color w:val="000000"/>
                <w:sz w:val="20"/>
                <w:szCs w:val="20"/>
              </w:rPr>
            </w:pPr>
            <w:r w:rsidRPr="00CD53B8">
              <w:rPr>
                <w:color w:val="000000"/>
                <w:sz w:val="20"/>
                <w:szCs w:val="20"/>
              </w:rPr>
              <w:t>0.086 (0.029) b</w:t>
            </w:r>
          </w:p>
        </w:tc>
        <w:tc>
          <w:tcPr>
            <w:tcW w:w="364" w:type="pct"/>
            <w:noWrap/>
            <w:hideMark/>
          </w:tcPr>
          <w:p w14:paraId="7D387D2B" w14:textId="77777777" w:rsidR="00500D31" w:rsidRPr="00CD53B8" w:rsidRDefault="00500D31" w:rsidP="006D4899">
            <w:pPr>
              <w:rPr>
                <w:color w:val="000000"/>
                <w:sz w:val="20"/>
                <w:szCs w:val="20"/>
              </w:rPr>
            </w:pPr>
            <w:r w:rsidRPr="00CD53B8">
              <w:rPr>
                <w:color w:val="000000"/>
                <w:sz w:val="20"/>
                <w:szCs w:val="20"/>
              </w:rPr>
              <w:t>0.009 (0.009) b</w:t>
            </w:r>
          </w:p>
        </w:tc>
        <w:tc>
          <w:tcPr>
            <w:tcW w:w="364" w:type="pct"/>
            <w:noWrap/>
            <w:hideMark/>
          </w:tcPr>
          <w:p w14:paraId="7B26CF48" w14:textId="77777777" w:rsidR="00500D31" w:rsidRPr="00CD53B8" w:rsidRDefault="00500D31" w:rsidP="006D4899">
            <w:pPr>
              <w:rPr>
                <w:color w:val="000000"/>
                <w:sz w:val="20"/>
                <w:szCs w:val="20"/>
              </w:rPr>
            </w:pPr>
            <w:r w:rsidRPr="00CD53B8">
              <w:rPr>
                <w:color w:val="000000"/>
                <w:sz w:val="20"/>
                <w:szCs w:val="20"/>
              </w:rPr>
              <w:t>0.009 (0.006) b</w:t>
            </w:r>
          </w:p>
        </w:tc>
        <w:tc>
          <w:tcPr>
            <w:tcW w:w="393" w:type="pct"/>
            <w:noWrap/>
            <w:hideMark/>
          </w:tcPr>
          <w:p w14:paraId="1AEAF651" w14:textId="77777777" w:rsidR="00500D31" w:rsidRPr="00CD53B8" w:rsidRDefault="00500D31" w:rsidP="006D4899">
            <w:pPr>
              <w:rPr>
                <w:color w:val="000000"/>
                <w:sz w:val="20"/>
                <w:szCs w:val="20"/>
              </w:rPr>
            </w:pPr>
            <w:r w:rsidRPr="00CD53B8">
              <w:rPr>
                <w:color w:val="000000"/>
                <w:sz w:val="20"/>
                <w:szCs w:val="20"/>
              </w:rPr>
              <w:t>0.028 (0.028) b</w:t>
            </w:r>
          </w:p>
        </w:tc>
        <w:tc>
          <w:tcPr>
            <w:tcW w:w="394" w:type="pct"/>
            <w:noWrap/>
            <w:hideMark/>
          </w:tcPr>
          <w:p w14:paraId="42F85053" w14:textId="77777777" w:rsidR="00500D31" w:rsidRPr="00CD53B8" w:rsidRDefault="00500D31" w:rsidP="006D4899">
            <w:pPr>
              <w:rPr>
                <w:color w:val="000000"/>
                <w:sz w:val="20"/>
                <w:szCs w:val="20"/>
              </w:rPr>
            </w:pPr>
            <w:r w:rsidRPr="00CD53B8">
              <w:rPr>
                <w:color w:val="000000"/>
                <w:sz w:val="20"/>
                <w:szCs w:val="20"/>
              </w:rPr>
              <w:t>0.008 (0.008) b</w:t>
            </w:r>
          </w:p>
        </w:tc>
        <w:tc>
          <w:tcPr>
            <w:tcW w:w="272" w:type="pct"/>
            <w:noWrap/>
            <w:hideMark/>
          </w:tcPr>
          <w:p w14:paraId="4B2E6442" w14:textId="77777777" w:rsidR="00500D31" w:rsidRPr="00CD53B8" w:rsidRDefault="00500D31" w:rsidP="006D4899">
            <w:pPr>
              <w:jc w:val="right"/>
              <w:rPr>
                <w:color w:val="000000"/>
                <w:sz w:val="20"/>
                <w:szCs w:val="20"/>
              </w:rPr>
            </w:pPr>
            <w:r w:rsidRPr="00CD53B8">
              <w:rPr>
                <w:color w:val="000000"/>
                <w:sz w:val="20"/>
                <w:szCs w:val="20"/>
              </w:rPr>
              <w:t>18.40</w:t>
            </w:r>
          </w:p>
        </w:tc>
        <w:tc>
          <w:tcPr>
            <w:tcW w:w="304" w:type="pct"/>
            <w:noWrap/>
            <w:hideMark/>
          </w:tcPr>
          <w:p w14:paraId="4DC9053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51BF950D" w14:textId="77777777" w:rsidTr="006D4899">
        <w:trPr>
          <w:trHeight w:val="300"/>
        </w:trPr>
        <w:tc>
          <w:tcPr>
            <w:tcW w:w="637" w:type="pct"/>
            <w:noWrap/>
            <w:hideMark/>
          </w:tcPr>
          <w:p w14:paraId="5C945957" w14:textId="77777777" w:rsidR="00500D31" w:rsidRPr="00CD53B8" w:rsidRDefault="00500D31" w:rsidP="006D4899">
            <w:pPr>
              <w:rPr>
                <w:color w:val="000000"/>
                <w:sz w:val="20"/>
                <w:szCs w:val="20"/>
              </w:rPr>
            </w:pPr>
            <w:r w:rsidRPr="00CD53B8">
              <w:rPr>
                <w:color w:val="000000"/>
                <w:sz w:val="20"/>
                <w:szCs w:val="20"/>
              </w:rPr>
              <w:t>Diptera</w:t>
            </w:r>
          </w:p>
        </w:tc>
        <w:tc>
          <w:tcPr>
            <w:tcW w:w="393" w:type="pct"/>
            <w:noWrap/>
            <w:hideMark/>
          </w:tcPr>
          <w:p w14:paraId="42343A9E" w14:textId="77777777" w:rsidR="00500D31" w:rsidRPr="00CD53B8" w:rsidRDefault="00500D31" w:rsidP="006D4899">
            <w:pPr>
              <w:rPr>
                <w:color w:val="000000"/>
                <w:sz w:val="20"/>
                <w:szCs w:val="20"/>
              </w:rPr>
            </w:pPr>
            <w:r w:rsidRPr="00CD53B8">
              <w:rPr>
                <w:color w:val="000000"/>
                <w:sz w:val="20"/>
                <w:szCs w:val="20"/>
              </w:rPr>
              <w:t>25.765 (1.170) d</w:t>
            </w:r>
          </w:p>
        </w:tc>
        <w:tc>
          <w:tcPr>
            <w:tcW w:w="394" w:type="pct"/>
            <w:noWrap/>
            <w:hideMark/>
          </w:tcPr>
          <w:p w14:paraId="68B99B55" w14:textId="77777777" w:rsidR="00500D31" w:rsidRPr="00CD53B8" w:rsidRDefault="00500D31" w:rsidP="006D4899">
            <w:pPr>
              <w:rPr>
                <w:color w:val="000000"/>
                <w:sz w:val="20"/>
                <w:szCs w:val="20"/>
              </w:rPr>
            </w:pPr>
            <w:r w:rsidRPr="00CD53B8">
              <w:rPr>
                <w:color w:val="000000"/>
                <w:sz w:val="20"/>
                <w:szCs w:val="20"/>
              </w:rPr>
              <w:t>27.607 (1.235) d</w:t>
            </w:r>
          </w:p>
        </w:tc>
        <w:tc>
          <w:tcPr>
            <w:tcW w:w="364" w:type="pct"/>
            <w:noWrap/>
            <w:hideMark/>
          </w:tcPr>
          <w:p w14:paraId="33890736" w14:textId="77777777" w:rsidR="00500D31" w:rsidRPr="00CD53B8" w:rsidRDefault="00500D31" w:rsidP="006D4899">
            <w:pPr>
              <w:rPr>
                <w:color w:val="000000"/>
                <w:sz w:val="20"/>
                <w:szCs w:val="20"/>
              </w:rPr>
            </w:pPr>
            <w:r w:rsidRPr="00CD53B8">
              <w:rPr>
                <w:color w:val="000000"/>
                <w:sz w:val="20"/>
                <w:szCs w:val="20"/>
              </w:rPr>
              <w:t>32.61 (1.544) d</w:t>
            </w:r>
          </w:p>
        </w:tc>
        <w:tc>
          <w:tcPr>
            <w:tcW w:w="393" w:type="pct"/>
            <w:noWrap/>
            <w:hideMark/>
          </w:tcPr>
          <w:p w14:paraId="2AE67BB5" w14:textId="77777777" w:rsidR="00500D31" w:rsidRPr="00CD53B8" w:rsidRDefault="00500D31" w:rsidP="006D4899">
            <w:pPr>
              <w:rPr>
                <w:color w:val="000000"/>
                <w:sz w:val="20"/>
                <w:szCs w:val="20"/>
              </w:rPr>
            </w:pPr>
            <w:r w:rsidRPr="00CD53B8">
              <w:rPr>
                <w:color w:val="000000"/>
                <w:sz w:val="20"/>
                <w:szCs w:val="20"/>
              </w:rPr>
              <w:t>67.820 (3.346) c</w:t>
            </w:r>
          </w:p>
        </w:tc>
        <w:tc>
          <w:tcPr>
            <w:tcW w:w="364" w:type="pct"/>
            <w:noWrap/>
            <w:hideMark/>
          </w:tcPr>
          <w:p w14:paraId="6724A778" w14:textId="77777777" w:rsidR="00500D31" w:rsidRPr="00CD53B8" w:rsidRDefault="00500D31" w:rsidP="006D4899">
            <w:pPr>
              <w:rPr>
                <w:color w:val="000000"/>
                <w:sz w:val="20"/>
                <w:szCs w:val="20"/>
              </w:rPr>
            </w:pPr>
            <w:r w:rsidRPr="00CD53B8">
              <w:rPr>
                <w:color w:val="000000"/>
                <w:sz w:val="20"/>
                <w:szCs w:val="20"/>
              </w:rPr>
              <w:t>123.641 (6.016) b</w:t>
            </w:r>
          </w:p>
        </w:tc>
        <w:tc>
          <w:tcPr>
            <w:tcW w:w="364" w:type="pct"/>
            <w:noWrap/>
            <w:hideMark/>
          </w:tcPr>
          <w:p w14:paraId="043982D6" w14:textId="77777777" w:rsidR="00500D31" w:rsidRPr="00CD53B8" w:rsidRDefault="00500D31" w:rsidP="006D4899">
            <w:pPr>
              <w:rPr>
                <w:b/>
                <w:color w:val="000000"/>
                <w:sz w:val="20"/>
                <w:szCs w:val="20"/>
              </w:rPr>
            </w:pPr>
            <w:r w:rsidRPr="00CD53B8">
              <w:rPr>
                <w:b/>
                <w:color w:val="000000"/>
                <w:sz w:val="20"/>
                <w:szCs w:val="20"/>
              </w:rPr>
              <w:t>142.123 (6.095) a</w:t>
            </w:r>
          </w:p>
        </w:tc>
        <w:tc>
          <w:tcPr>
            <w:tcW w:w="364" w:type="pct"/>
            <w:noWrap/>
            <w:hideMark/>
          </w:tcPr>
          <w:p w14:paraId="2D5CEFDC" w14:textId="77777777" w:rsidR="00500D31" w:rsidRPr="00CD53B8" w:rsidRDefault="00500D31" w:rsidP="006D4899">
            <w:pPr>
              <w:rPr>
                <w:color w:val="000000"/>
                <w:sz w:val="20"/>
                <w:szCs w:val="20"/>
              </w:rPr>
            </w:pPr>
            <w:r w:rsidRPr="00CD53B8">
              <w:rPr>
                <w:color w:val="000000"/>
                <w:sz w:val="20"/>
                <w:szCs w:val="20"/>
              </w:rPr>
              <w:t>128.295 (6.199) b</w:t>
            </w:r>
          </w:p>
        </w:tc>
        <w:tc>
          <w:tcPr>
            <w:tcW w:w="364" w:type="pct"/>
            <w:noWrap/>
            <w:hideMark/>
          </w:tcPr>
          <w:p w14:paraId="616A9387" w14:textId="77777777" w:rsidR="00500D31" w:rsidRPr="00CD53B8" w:rsidRDefault="00500D31" w:rsidP="006D4899">
            <w:pPr>
              <w:rPr>
                <w:color w:val="000000"/>
                <w:sz w:val="20"/>
                <w:szCs w:val="20"/>
              </w:rPr>
            </w:pPr>
            <w:r w:rsidRPr="00CD53B8">
              <w:rPr>
                <w:color w:val="000000"/>
                <w:sz w:val="20"/>
                <w:szCs w:val="20"/>
              </w:rPr>
              <w:t>121.914 (6.425) b</w:t>
            </w:r>
          </w:p>
        </w:tc>
        <w:tc>
          <w:tcPr>
            <w:tcW w:w="393" w:type="pct"/>
            <w:noWrap/>
            <w:hideMark/>
          </w:tcPr>
          <w:p w14:paraId="50AA7C42" w14:textId="77777777" w:rsidR="00500D31" w:rsidRPr="00CD53B8" w:rsidRDefault="00500D31" w:rsidP="006D4899">
            <w:pPr>
              <w:rPr>
                <w:color w:val="000000"/>
                <w:sz w:val="20"/>
                <w:szCs w:val="20"/>
              </w:rPr>
            </w:pPr>
            <w:r w:rsidRPr="00CD53B8">
              <w:rPr>
                <w:color w:val="000000"/>
                <w:sz w:val="20"/>
                <w:szCs w:val="20"/>
              </w:rPr>
              <w:t>71.717 (3.543) c</w:t>
            </w:r>
          </w:p>
        </w:tc>
        <w:tc>
          <w:tcPr>
            <w:tcW w:w="394" w:type="pct"/>
            <w:noWrap/>
            <w:hideMark/>
          </w:tcPr>
          <w:p w14:paraId="376DBE21" w14:textId="77777777" w:rsidR="00500D31" w:rsidRPr="00CD53B8" w:rsidRDefault="00500D31" w:rsidP="006D4899">
            <w:pPr>
              <w:rPr>
                <w:color w:val="000000"/>
                <w:sz w:val="20"/>
                <w:szCs w:val="20"/>
              </w:rPr>
            </w:pPr>
            <w:r w:rsidRPr="00CD53B8">
              <w:rPr>
                <w:color w:val="000000"/>
                <w:sz w:val="20"/>
                <w:szCs w:val="20"/>
              </w:rPr>
              <w:t>73.931 (4.377) c</w:t>
            </w:r>
          </w:p>
        </w:tc>
        <w:tc>
          <w:tcPr>
            <w:tcW w:w="272" w:type="pct"/>
            <w:noWrap/>
            <w:hideMark/>
          </w:tcPr>
          <w:p w14:paraId="0823BCC7" w14:textId="77777777" w:rsidR="00500D31" w:rsidRPr="00CD53B8" w:rsidRDefault="00500D31" w:rsidP="006D4899">
            <w:pPr>
              <w:jc w:val="right"/>
              <w:rPr>
                <w:color w:val="000000"/>
                <w:sz w:val="20"/>
                <w:szCs w:val="20"/>
              </w:rPr>
            </w:pPr>
            <w:r w:rsidRPr="00CD53B8">
              <w:rPr>
                <w:color w:val="000000"/>
                <w:sz w:val="20"/>
                <w:szCs w:val="20"/>
              </w:rPr>
              <w:t>178.13</w:t>
            </w:r>
          </w:p>
        </w:tc>
        <w:tc>
          <w:tcPr>
            <w:tcW w:w="304" w:type="pct"/>
            <w:noWrap/>
            <w:hideMark/>
          </w:tcPr>
          <w:p w14:paraId="5E0DC807"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4D69F6EE" w14:textId="77777777" w:rsidTr="006D4899">
        <w:trPr>
          <w:trHeight w:val="300"/>
        </w:trPr>
        <w:tc>
          <w:tcPr>
            <w:tcW w:w="637" w:type="pct"/>
            <w:noWrap/>
            <w:hideMark/>
          </w:tcPr>
          <w:p w14:paraId="3DC5EBC4" w14:textId="77777777" w:rsidR="00500D31" w:rsidRPr="00CD53B8" w:rsidRDefault="00500D31" w:rsidP="006D4899">
            <w:pPr>
              <w:rPr>
                <w:color w:val="000000"/>
                <w:sz w:val="20"/>
                <w:szCs w:val="20"/>
              </w:rPr>
            </w:pPr>
            <w:r w:rsidRPr="00CD53B8">
              <w:rPr>
                <w:color w:val="000000"/>
                <w:sz w:val="20"/>
                <w:szCs w:val="20"/>
              </w:rPr>
              <w:t>Hymenoptera</w:t>
            </w:r>
          </w:p>
        </w:tc>
        <w:tc>
          <w:tcPr>
            <w:tcW w:w="393" w:type="pct"/>
            <w:noWrap/>
            <w:hideMark/>
          </w:tcPr>
          <w:p w14:paraId="6CF28216" w14:textId="77777777" w:rsidR="00500D31" w:rsidRPr="00CD53B8" w:rsidRDefault="00500D31" w:rsidP="006D4899">
            <w:pPr>
              <w:rPr>
                <w:color w:val="000000"/>
                <w:sz w:val="20"/>
                <w:szCs w:val="20"/>
              </w:rPr>
            </w:pPr>
            <w:r w:rsidRPr="00CD53B8">
              <w:rPr>
                <w:color w:val="000000"/>
                <w:sz w:val="20"/>
                <w:szCs w:val="20"/>
              </w:rPr>
              <w:t>23.806 (2.854) e</w:t>
            </w:r>
          </w:p>
        </w:tc>
        <w:tc>
          <w:tcPr>
            <w:tcW w:w="394" w:type="pct"/>
            <w:noWrap/>
            <w:hideMark/>
          </w:tcPr>
          <w:p w14:paraId="2E757590" w14:textId="77777777" w:rsidR="00500D31" w:rsidRPr="00CD53B8" w:rsidRDefault="00500D31" w:rsidP="006D4899">
            <w:pPr>
              <w:rPr>
                <w:color w:val="000000"/>
                <w:sz w:val="20"/>
                <w:szCs w:val="20"/>
              </w:rPr>
            </w:pPr>
            <w:r w:rsidRPr="00CD53B8">
              <w:rPr>
                <w:color w:val="000000"/>
                <w:sz w:val="20"/>
                <w:szCs w:val="20"/>
              </w:rPr>
              <w:t>47.359 (6.932) d</w:t>
            </w:r>
          </w:p>
        </w:tc>
        <w:tc>
          <w:tcPr>
            <w:tcW w:w="364" w:type="pct"/>
            <w:noWrap/>
            <w:hideMark/>
          </w:tcPr>
          <w:p w14:paraId="6B2BDA9E" w14:textId="77777777" w:rsidR="00500D31" w:rsidRPr="00CD53B8" w:rsidRDefault="00500D31" w:rsidP="006D4899">
            <w:pPr>
              <w:rPr>
                <w:color w:val="000000"/>
                <w:sz w:val="20"/>
                <w:szCs w:val="20"/>
              </w:rPr>
            </w:pPr>
            <w:r w:rsidRPr="00CD53B8">
              <w:rPr>
                <w:color w:val="000000"/>
                <w:sz w:val="20"/>
                <w:szCs w:val="20"/>
              </w:rPr>
              <w:t>45.821 (3.107) cd</w:t>
            </w:r>
          </w:p>
        </w:tc>
        <w:tc>
          <w:tcPr>
            <w:tcW w:w="393" w:type="pct"/>
            <w:noWrap/>
            <w:hideMark/>
          </w:tcPr>
          <w:p w14:paraId="0C6EE047" w14:textId="77777777" w:rsidR="00500D31" w:rsidRPr="00CD53B8" w:rsidRDefault="00500D31" w:rsidP="006D4899">
            <w:pPr>
              <w:rPr>
                <w:color w:val="000000"/>
                <w:sz w:val="20"/>
                <w:szCs w:val="20"/>
              </w:rPr>
            </w:pPr>
            <w:r w:rsidRPr="00CD53B8">
              <w:rPr>
                <w:color w:val="000000"/>
                <w:sz w:val="20"/>
                <w:szCs w:val="20"/>
              </w:rPr>
              <w:t>50.727 (2.693) bc</w:t>
            </w:r>
          </w:p>
        </w:tc>
        <w:tc>
          <w:tcPr>
            <w:tcW w:w="364" w:type="pct"/>
            <w:noWrap/>
            <w:hideMark/>
          </w:tcPr>
          <w:p w14:paraId="149EC775" w14:textId="77777777" w:rsidR="00500D31" w:rsidRPr="00CD53B8" w:rsidRDefault="00500D31" w:rsidP="006D4899">
            <w:pPr>
              <w:rPr>
                <w:color w:val="000000"/>
                <w:sz w:val="20"/>
                <w:szCs w:val="20"/>
              </w:rPr>
            </w:pPr>
            <w:r w:rsidRPr="00CD53B8">
              <w:rPr>
                <w:color w:val="000000"/>
                <w:sz w:val="20"/>
                <w:szCs w:val="20"/>
              </w:rPr>
              <w:t>45.909 (2.590) bc</w:t>
            </w:r>
          </w:p>
        </w:tc>
        <w:tc>
          <w:tcPr>
            <w:tcW w:w="364" w:type="pct"/>
            <w:noWrap/>
            <w:hideMark/>
          </w:tcPr>
          <w:p w14:paraId="2A5687CE" w14:textId="77777777" w:rsidR="00500D31" w:rsidRPr="00CD53B8" w:rsidRDefault="00500D31" w:rsidP="006D4899">
            <w:pPr>
              <w:rPr>
                <w:color w:val="000000"/>
                <w:sz w:val="20"/>
                <w:szCs w:val="20"/>
              </w:rPr>
            </w:pPr>
            <w:r w:rsidRPr="00CD53B8">
              <w:rPr>
                <w:color w:val="000000"/>
                <w:sz w:val="20"/>
                <w:szCs w:val="20"/>
              </w:rPr>
              <w:t>55.023 (3.048) b</w:t>
            </w:r>
          </w:p>
        </w:tc>
        <w:tc>
          <w:tcPr>
            <w:tcW w:w="364" w:type="pct"/>
            <w:noWrap/>
            <w:hideMark/>
          </w:tcPr>
          <w:p w14:paraId="54A4BB6F" w14:textId="77777777" w:rsidR="00500D31" w:rsidRPr="00CD53B8" w:rsidRDefault="00500D31" w:rsidP="006D4899">
            <w:pPr>
              <w:rPr>
                <w:color w:val="000000"/>
                <w:sz w:val="20"/>
                <w:szCs w:val="20"/>
              </w:rPr>
            </w:pPr>
            <w:r w:rsidRPr="00CD53B8">
              <w:rPr>
                <w:color w:val="000000"/>
                <w:sz w:val="20"/>
                <w:szCs w:val="20"/>
              </w:rPr>
              <w:t>40.800 (2.766) cd</w:t>
            </w:r>
          </w:p>
        </w:tc>
        <w:tc>
          <w:tcPr>
            <w:tcW w:w="364" w:type="pct"/>
            <w:noWrap/>
            <w:hideMark/>
          </w:tcPr>
          <w:p w14:paraId="4EB763BF" w14:textId="77777777" w:rsidR="00500D31" w:rsidRPr="00CD53B8" w:rsidRDefault="00500D31" w:rsidP="006D4899">
            <w:pPr>
              <w:rPr>
                <w:color w:val="000000"/>
                <w:sz w:val="20"/>
                <w:szCs w:val="20"/>
              </w:rPr>
            </w:pPr>
            <w:r w:rsidRPr="00CD53B8">
              <w:rPr>
                <w:color w:val="000000"/>
                <w:sz w:val="20"/>
                <w:szCs w:val="20"/>
              </w:rPr>
              <w:t>50.077 (3.357) bc</w:t>
            </w:r>
          </w:p>
        </w:tc>
        <w:tc>
          <w:tcPr>
            <w:tcW w:w="393" w:type="pct"/>
            <w:noWrap/>
            <w:hideMark/>
          </w:tcPr>
          <w:p w14:paraId="6C7A68BB" w14:textId="77777777" w:rsidR="00500D31" w:rsidRPr="00CD53B8" w:rsidRDefault="00500D31" w:rsidP="006D4899">
            <w:pPr>
              <w:rPr>
                <w:b/>
                <w:color w:val="000000"/>
                <w:sz w:val="20"/>
                <w:szCs w:val="20"/>
              </w:rPr>
            </w:pPr>
            <w:r w:rsidRPr="00CD53B8">
              <w:rPr>
                <w:b/>
                <w:color w:val="000000"/>
                <w:sz w:val="20"/>
                <w:szCs w:val="20"/>
              </w:rPr>
              <w:t>81.239 (5.423) a</w:t>
            </w:r>
          </w:p>
        </w:tc>
        <w:tc>
          <w:tcPr>
            <w:tcW w:w="394" w:type="pct"/>
            <w:noWrap/>
            <w:hideMark/>
          </w:tcPr>
          <w:p w14:paraId="2F10BFAD" w14:textId="77777777" w:rsidR="00500D31" w:rsidRPr="00CD53B8" w:rsidRDefault="00500D31" w:rsidP="006D4899">
            <w:pPr>
              <w:rPr>
                <w:color w:val="000000"/>
                <w:sz w:val="20"/>
                <w:szCs w:val="20"/>
              </w:rPr>
            </w:pPr>
            <w:r w:rsidRPr="00CD53B8">
              <w:rPr>
                <w:color w:val="000000"/>
                <w:sz w:val="20"/>
                <w:szCs w:val="20"/>
              </w:rPr>
              <w:t>53.731 (4.560) bc</w:t>
            </w:r>
          </w:p>
        </w:tc>
        <w:tc>
          <w:tcPr>
            <w:tcW w:w="272" w:type="pct"/>
            <w:noWrap/>
            <w:hideMark/>
          </w:tcPr>
          <w:p w14:paraId="30961F7F" w14:textId="77777777" w:rsidR="00500D31" w:rsidRPr="00CD53B8" w:rsidRDefault="00500D31" w:rsidP="006D4899">
            <w:pPr>
              <w:jc w:val="right"/>
              <w:rPr>
                <w:color w:val="000000"/>
                <w:sz w:val="20"/>
                <w:szCs w:val="20"/>
              </w:rPr>
            </w:pPr>
            <w:r w:rsidRPr="00CD53B8">
              <w:rPr>
                <w:color w:val="000000"/>
                <w:sz w:val="20"/>
                <w:szCs w:val="20"/>
              </w:rPr>
              <w:t>19.56</w:t>
            </w:r>
          </w:p>
        </w:tc>
        <w:tc>
          <w:tcPr>
            <w:tcW w:w="304" w:type="pct"/>
            <w:noWrap/>
            <w:hideMark/>
          </w:tcPr>
          <w:p w14:paraId="0A432834"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CC6DF5E" w14:textId="77777777" w:rsidTr="006D4899">
        <w:trPr>
          <w:trHeight w:val="300"/>
        </w:trPr>
        <w:tc>
          <w:tcPr>
            <w:tcW w:w="637" w:type="pct"/>
            <w:noWrap/>
            <w:hideMark/>
          </w:tcPr>
          <w:p w14:paraId="7532F075" w14:textId="77777777" w:rsidR="00500D31" w:rsidRPr="00CD53B8" w:rsidRDefault="00500D31" w:rsidP="006D4899">
            <w:pPr>
              <w:rPr>
                <w:color w:val="000000"/>
                <w:sz w:val="20"/>
                <w:szCs w:val="20"/>
              </w:rPr>
            </w:pPr>
            <w:r w:rsidRPr="00CD53B8">
              <w:rPr>
                <w:color w:val="000000"/>
                <w:sz w:val="20"/>
                <w:szCs w:val="20"/>
              </w:rPr>
              <w:t>Lepidoptera</w:t>
            </w:r>
          </w:p>
        </w:tc>
        <w:tc>
          <w:tcPr>
            <w:tcW w:w="393" w:type="pct"/>
            <w:noWrap/>
            <w:hideMark/>
          </w:tcPr>
          <w:p w14:paraId="3E3FBD34" w14:textId="77777777" w:rsidR="00500D31" w:rsidRPr="00CD53B8" w:rsidRDefault="00500D31" w:rsidP="006D4899">
            <w:pPr>
              <w:rPr>
                <w:color w:val="000000"/>
                <w:sz w:val="20"/>
                <w:szCs w:val="20"/>
              </w:rPr>
            </w:pPr>
            <w:r w:rsidRPr="00CD53B8">
              <w:rPr>
                <w:color w:val="000000"/>
                <w:sz w:val="20"/>
                <w:szCs w:val="20"/>
              </w:rPr>
              <w:t>0.047 (0.016) d</w:t>
            </w:r>
          </w:p>
        </w:tc>
        <w:tc>
          <w:tcPr>
            <w:tcW w:w="394" w:type="pct"/>
            <w:noWrap/>
            <w:hideMark/>
          </w:tcPr>
          <w:p w14:paraId="2E4A41BE" w14:textId="77777777" w:rsidR="00500D31" w:rsidRPr="00CD53B8" w:rsidRDefault="00500D31" w:rsidP="006D4899">
            <w:pPr>
              <w:rPr>
                <w:color w:val="000000"/>
                <w:sz w:val="20"/>
                <w:szCs w:val="20"/>
              </w:rPr>
            </w:pPr>
            <w:r w:rsidRPr="00CD53B8">
              <w:rPr>
                <w:color w:val="000000"/>
                <w:sz w:val="20"/>
                <w:szCs w:val="20"/>
              </w:rPr>
              <w:t>0.156 (0.024) abcd</w:t>
            </w:r>
          </w:p>
        </w:tc>
        <w:tc>
          <w:tcPr>
            <w:tcW w:w="364" w:type="pct"/>
            <w:noWrap/>
            <w:hideMark/>
          </w:tcPr>
          <w:p w14:paraId="71C8E54B" w14:textId="77777777" w:rsidR="00500D31" w:rsidRPr="00CD53B8" w:rsidRDefault="00500D31" w:rsidP="006D4899">
            <w:pPr>
              <w:rPr>
                <w:color w:val="000000"/>
                <w:sz w:val="20"/>
                <w:szCs w:val="20"/>
              </w:rPr>
            </w:pPr>
            <w:r w:rsidRPr="00CD53B8">
              <w:rPr>
                <w:color w:val="000000"/>
                <w:sz w:val="20"/>
                <w:szCs w:val="20"/>
              </w:rPr>
              <w:t>0.083 (0.015) bcd</w:t>
            </w:r>
          </w:p>
        </w:tc>
        <w:tc>
          <w:tcPr>
            <w:tcW w:w="393" w:type="pct"/>
            <w:noWrap/>
            <w:hideMark/>
          </w:tcPr>
          <w:p w14:paraId="43117531" w14:textId="77777777" w:rsidR="00500D31" w:rsidRPr="00CD53B8" w:rsidRDefault="00500D31" w:rsidP="006D4899">
            <w:pPr>
              <w:rPr>
                <w:color w:val="000000"/>
                <w:sz w:val="20"/>
                <w:szCs w:val="20"/>
              </w:rPr>
            </w:pPr>
            <w:r w:rsidRPr="00CD53B8">
              <w:rPr>
                <w:color w:val="000000"/>
                <w:sz w:val="20"/>
                <w:szCs w:val="20"/>
              </w:rPr>
              <w:t>0.167 (0.027) abc</w:t>
            </w:r>
          </w:p>
        </w:tc>
        <w:tc>
          <w:tcPr>
            <w:tcW w:w="364" w:type="pct"/>
            <w:noWrap/>
            <w:hideMark/>
          </w:tcPr>
          <w:p w14:paraId="0FC9B7E3" w14:textId="77777777" w:rsidR="00500D31" w:rsidRPr="00CD53B8" w:rsidRDefault="00500D31" w:rsidP="006D4899">
            <w:pPr>
              <w:rPr>
                <w:color w:val="000000"/>
                <w:sz w:val="20"/>
                <w:szCs w:val="20"/>
              </w:rPr>
            </w:pPr>
            <w:r w:rsidRPr="00CD53B8">
              <w:rPr>
                <w:color w:val="000000"/>
                <w:sz w:val="20"/>
                <w:szCs w:val="20"/>
              </w:rPr>
              <w:t>0.214 (0.048) ab</w:t>
            </w:r>
          </w:p>
        </w:tc>
        <w:tc>
          <w:tcPr>
            <w:tcW w:w="364" w:type="pct"/>
            <w:noWrap/>
            <w:hideMark/>
          </w:tcPr>
          <w:p w14:paraId="48A04632" w14:textId="77777777" w:rsidR="00500D31" w:rsidRPr="00CD53B8" w:rsidRDefault="00500D31" w:rsidP="006D4899">
            <w:pPr>
              <w:rPr>
                <w:b/>
                <w:color w:val="000000"/>
                <w:sz w:val="20"/>
                <w:szCs w:val="20"/>
              </w:rPr>
            </w:pPr>
            <w:r w:rsidRPr="00CD53B8">
              <w:rPr>
                <w:b/>
                <w:color w:val="000000"/>
                <w:sz w:val="20"/>
                <w:szCs w:val="20"/>
              </w:rPr>
              <w:t>0.214 (0.036) a</w:t>
            </w:r>
          </w:p>
        </w:tc>
        <w:tc>
          <w:tcPr>
            <w:tcW w:w="364" w:type="pct"/>
            <w:noWrap/>
            <w:hideMark/>
          </w:tcPr>
          <w:p w14:paraId="47B1D7FC" w14:textId="77777777" w:rsidR="00500D31" w:rsidRPr="00CD53B8" w:rsidRDefault="00500D31" w:rsidP="006D4899">
            <w:pPr>
              <w:rPr>
                <w:color w:val="000000"/>
                <w:sz w:val="20"/>
                <w:szCs w:val="20"/>
              </w:rPr>
            </w:pPr>
            <w:r w:rsidRPr="00CD53B8">
              <w:rPr>
                <w:color w:val="000000"/>
                <w:sz w:val="20"/>
                <w:szCs w:val="20"/>
              </w:rPr>
              <w:t>0.150 (0.027) abcd</w:t>
            </w:r>
          </w:p>
        </w:tc>
        <w:tc>
          <w:tcPr>
            <w:tcW w:w="364" w:type="pct"/>
            <w:noWrap/>
            <w:hideMark/>
          </w:tcPr>
          <w:p w14:paraId="0CB7C700" w14:textId="77777777" w:rsidR="00500D31" w:rsidRPr="00CD53B8" w:rsidRDefault="00500D31" w:rsidP="006D4899">
            <w:pPr>
              <w:rPr>
                <w:color w:val="000000"/>
                <w:sz w:val="20"/>
                <w:szCs w:val="20"/>
              </w:rPr>
            </w:pPr>
            <w:r w:rsidRPr="00CD53B8">
              <w:rPr>
                <w:color w:val="000000"/>
                <w:sz w:val="20"/>
                <w:szCs w:val="20"/>
              </w:rPr>
              <w:t>0.086 (0.021) bcd</w:t>
            </w:r>
          </w:p>
        </w:tc>
        <w:tc>
          <w:tcPr>
            <w:tcW w:w="393" w:type="pct"/>
            <w:noWrap/>
            <w:hideMark/>
          </w:tcPr>
          <w:p w14:paraId="015A066C" w14:textId="77777777" w:rsidR="00500D31" w:rsidRPr="00CD53B8" w:rsidRDefault="00500D31" w:rsidP="006D4899">
            <w:pPr>
              <w:rPr>
                <w:color w:val="000000"/>
                <w:sz w:val="20"/>
                <w:szCs w:val="20"/>
              </w:rPr>
            </w:pPr>
            <w:r w:rsidRPr="00CD53B8">
              <w:rPr>
                <w:color w:val="000000"/>
                <w:sz w:val="20"/>
                <w:szCs w:val="20"/>
              </w:rPr>
              <w:t>0.100 (0.026) abcd</w:t>
            </w:r>
          </w:p>
        </w:tc>
        <w:tc>
          <w:tcPr>
            <w:tcW w:w="394" w:type="pct"/>
            <w:noWrap/>
            <w:hideMark/>
          </w:tcPr>
          <w:p w14:paraId="75B51248" w14:textId="77777777" w:rsidR="00500D31" w:rsidRPr="00CD53B8" w:rsidRDefault="00500D31" w:rsidP="006D4899">
            <w:pPr>
              <w:rPr>
                <w:color w:val="000000"/>
                <w:sz w:val="20"/>
                <w:szCs w:val="20"/>
              </w:rPr>
            </w:pPr>
            <w:r w:rsidRPr="00CD53B8">
              <w:rPr>
                <w:color w:val="000000"/>
                <w:sz w:val="20"/>
                <w:szCs w:val="20"/>
              </w:rPr>
              <w:t>0.069 (0.025) cd</w:t>
            </w:r>
          </w:p>
        </w:tc>
        <w:tc>
          <w:tcPr>
            <w:tcW w:w="272" w:type="pct"/>
            <w:noWrap/>
            <w:hideMark/>
          </w:tcPr>
          <w:p w14:paraId="3E8B4513" w14:textId="77777777" w:rsidR="00500D31" w:rsidRPr="00CD53B8" w:rsidRDefault="00500D31" w:rsidP="006D4899">
            <w:pPr>
              <w:jc w:val="right"/>
              <w:rPr>
                <w:color w:val="000000"/>
                <w:sz w:val="20"/>
                <w:szCs w:val="20"/>
              </w:rPr>
            </w:pPr>
            <w:r w:rsidRPr="00CD53B8">
              <w:rPr>
                <w:color w:val="000000"/>
                <w:sz w:val="20"/>
                <w:szCs w:val="20"/>
              </w:rPr>
              <w:t>4.31</w:t>
            </w:r>
          </w:p>
        </w:tc>
        <w:tc>
          <w:tcPr>
            <w:tcW w:w="304" w:type="pct"/>
            <w:noWrap/>
            <w:hideMark/>
          </w:tcPr>
          <w:p w14:paraId="7FE5C516"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EDF522E" w14:textId="77777777" w:rsidTr="006D4899">
        <w:trPr>
          <w:trHeight w:val="300"/>
        </w:trPr>
        <w:tc>
          <w:tcPr>
            <w:tcW w:w="637" w:type="pct"/>
            <w:noWrap/>
            <w:hideMark/>
          </w:tcPr>
          <w:p w14:paraId="6473F515" w14:textId="77777777" w:rsidR="00500D31" w:rsidRPr="00CD53B8" w:rsidRDefault="00500D31" w:rsidP="006D4899">
            <w:pPr>
              <w:rPr>
                <w:color w:val="000000"/>
                <w:sz w:val="20"/>
                <w:szCs w:val="20"/>
              </w:rPr>
            </w:pPr>
            <w:r w:rsidRPr="00CD53B8">
              <w:rPr>
                <w:color w:val="000000"/>
                <w:sz w:val="20"/>
                <w:szCs w:val="20"/>
              </w:rPr>
              <w:t>Neuroptera</w:t>
            </w:r>
          </w:p>
        </w:tc>
        <w:tc>
          <w:tcPr>
            <w:tcW w:w="393" w:type="pct"/>
            <w:noWrap/>
            <w:hideMark/>
          </w:tcPr>
          <w:p w14:paraId="4F8E21F6" w14:textId="77777777" w:rsidR="00500D31" w:rsidRPr="00CD53B8" w:rsidRDefault="00500D31" w:rsidP="006D4899">
            <w:pPr>
              <w:rPr>
                <w:color w:val="000000"/>
                <w:sz w:val="20"/>
                <w:szCs w:val="20"/>
              </w:rPr>
            </w:pPr>
            <w:r w:rsidRPr="00CD53B8">
              <w:rPr>
                <w:color w:val="000000"/>
                <w:sz w:val="20"/>
                <w:szCs w:val="20"/>
              </w:rPr>
              <w:t>0.018 (0.010) b</w:t>
            </w:r>
          </w:p>
        </w:tc>
        <w:tc>
          <w:tcPr>
            <w:tcW w:w="394" w:type="pct"/>
            <w:noWrap/>
            <w:hideMark/>
          </w:tcPr>
          <w:p w14:paraId="1AB9B376" w14:textId="77777777" w:rsidR="00500D31" w:rsidRPr="00CD53B8" w:rsidRDefault="00500D31" w:rsidP="006D4899">
            <w:pPr>
              <w:rPr>
                <w:color w:val="000000"/>
                <w:sz w:val="20"/>
                <w:szCs w:val="20"/>
              </w:rPr>
            </w:pPr>
            <w:r w:rsidRPr="00CD53B8">
              <w:rPr>
                <w:color w:val="000000"/>
                <w:sz w:val="20"/>
                <w:szCs w:val="20"/>
              </w:rPr>
              <w:t>0.024 (0.009) b</w:t>
            </w:r>
          </w:p>
        </w:tc>
        <w:tc>
          <w:tcPr>
            <w:tcW w:w="364" w:type="pct"/>
            <w:noWrap/>
            <w:hideMark/>
          </w:tcPr>
          <w:p w14:paraId="61266838" w14:textId="77777777" w:rsidR="00500D31" w:rsidRPr="00CD53B8" w:rsidRDefault="00500D31" w:rsidP="006D4899">
            <w:pPr>
              <w:rPr>
                <w:color w:val="000000"/>
                <w:sz w:val="20"/>
                <w:szCs w:val="20"/>
              </w:rPr>
            </w:pPr>
            <w:r w:rsidRPr="00CD53B8">
              <w:rPr>
                <w:color w:val="000000"/>
                <w:sz w:val="20"/>
                <w:szCs w:val="20"/>
              </w:rPr>
              <w:t>0.025 (0.015) b</w:t>
            </w:r>
          </w:p>
        </w:tc>
        <w:tc>
          <w:tcPr>
            <w:tcW w:w="393" w:type="pct"/>
            <w:noWrap/>
            <w:hideMark/>
          </w:tcPr>
          <w:p w14:paraId="19790895" w14:textId="77777777" w:rsidR="00500D31" w:rsidRPr="00CD53B8" w:rsidRDefault="00500D31" w:rsidP="006D4899">
            <w:pPr>
              <w:rPr>
                <w:color w:val="000000"/>
                <w:sz w:val="20"/>
                <w:szCs w:val="20"/>
              </w:rPr>
            </w:pPr>
            <w:r w:rsidRPr="00CD53B8">
              <w:rPr>
                <w:color w:val="000000"/>
                <w:sz w:val="20"/>
                <w:szCs w:val="20"/>
              </w:rPr>
              <w:t>0.017 (0.009) b</w:t>
            </w:r>
          </w:p>
        </w:tc>
        <w:tc>
          <w:tcPr>
            <w:tcW w:w="364" w:type="pct"/>
            <w:noWrap/>
            <w:hideMark/>
          </w:tcPr>
          <w:p w14:paraId="534B069B" w14:textId="77777777" w:rsidR="00500D31" w:rsidRPr="00CD53B8" w:rsidRDefault="00500D31" w:rsidP="006D4899">
            <w:pPr>
              <w:rPr>
                <w:b/>
                <w:color w:val="000000"/>
                <w:sz w:val="20"/>
                <w:szCs w:val="20"/>
              </w:rPr>
            </w:pPr>
            <w:r w:rsidRPr="00CD53B8">
              <w:rPr>
                <w:b/>
                <w:color w:val="000000"/>
                <w:sz w:val="20"/>
                <w:szCs w:val="20"/>
              </w:rPr>
              <w:t>0.100 (0.027) a</w:t>
            </w:r>
          </w:p>
        </w:tc>
        <w:tc>
          <w:tcPr>
            <w:tcW w:w="364" w:type="pct"/>
            <w:noWrap/>
            <w:hideMark/>
          </w:tcPr>
          <w:p w14:paraId="00495748" w14:textId="77777777" w:rsidR="00500D31" w:rsidRPr="00CD53B8" w:rsidRDefault="00500D31" w:rsidP="006D4899">
            <w:pPr>
              <w:rPr>
                <w:color w:val="000000"/>
                <w:sz w:val="20"/>
                <w:szCs w:val="20"/>
              </w:rPr>
            </w:pPr>
            <w:r w:rsidRPr="00CD53B8">
              <w:rPr>
                <w:color w:val="000000"/>
                <w:sz w:val="20"/>
                <w:szCs w:val="20"/>
              </w:rPr>
              <w:t>0.045 (0.018) b</w:t>
            </w:r>
          </w:p>
        </w:tc>
        <w:tc>
          <w:tcPr>
            <w:tcW w:w="364" w:type="pct"/>
            <w:noWrap/>
            <w:hideMark/>
          </w:tcPr>
          <w:p w14:paraId="18A61902" w14:textId="77777777" w:rsidR="00500D31" w:rsidRPr="00CD53B8" w:rsidRDefault="00500D31" w:rsidP="006D4899">
            <w:pPr>
              <w:rPr>
                <w:color w:val="000000"/>
                <w:sz w:val="20"/>
                <w:szCs w:val="20"/>
              </w:rPr>
            </w:pPr>
            <w:r w:rsidRPr="00CD53B8">
              <w:rPr>
                <w:color w:val="000000"/>
                <w:sz w:val="20"/>
                <w:szCs w:val="20"/>
              </w:rPr>
              <w:t>0.032 (0.013) b</w:t>
            </w:r>
          </w:p>
        </w:tc>
        <w:tc>
          <w:tcPr>
            <w:tcW w:w="364" w:type="pct"/>
            <w:noWrap/>
            <w:hideMark/>
          </w:tcPr>
          <w:p w14:paraId="371A2FE1" w14:textId="77777777" w:rsidR="00500D31" w:rsidRPr="00CD53B8" w:rsidRDefault="00500D31" w:rsidP="006D4899">
            <w:pPr>
              <w:rPr>
                <w:color w:val="000000"/>
                <w:sz w:val="20"/>
                <w:szCs w:val="20"/>
              </w:rPr>
            </w:pPr>
            <w:r w:rsidRPr="00CD53B8">
              <w:rPr>
                <w:color w:val="000000"/>
                <w:sz w:val="20"/>
                <w:szCs w:val="20"/>
              </w:rPr>
              <w:t>0.032 (0.013) b</w:t>
            </w:r>
          </w:p>
        </w:tc>
        <w:tc>
          <w:tcPr>
            <w:tcW w:w="393" w:type="pct"/>
            <w:noWrap/>
            <w:hideMark/>
          </w:tcPr>
          <w:p w14:paraId="02AB9DE5" w14:textId="77777777" w:rsidR="00500D31" w:rsidRPr="00CD53B8" w:rsidRDefault="00500D31" w:rsidP="006D4899">
            <w:pPr>
              <w:rPr>
                <w:color w:val="000000"/>
                <w:sz w:val="20"/>
                <w:szCs w:val="20"/>
              </w:rPr>
            </w:pPr>
            <w:r w:rsidRPr="00CD53B8">
              <w:rPr>
                <w:color w:val="000000"/>
                <w:sz w:val="20"/>
                <w:szCs w:val="20"/>
              </w:rPr>
              <w:t>0.033 (0.013) b</w:t>
            </w:r>
          </w:p>
        </w:tc>
        <w:tc>
          <w:tcPr>
            <w:tcW w:w="394" w:type="pct"/>
            <w:noWrap/>
            <w:hideMark/>
          </w:tcPr>
          <w:p w14:paraId="0CD50701" w14:textId="77777777" w:rsidR="00500D31" w:rsidRPr="00CD53B8" w:rsidRDefault="00500D31" w:rsidP="006D4899">
            <w:pPr>
              <w:rPr>
                <w:color w:val="000000"/>
                <w:sz w:val="20"/>
                <w:szCs w:val="20"/>
              </w:rPr>
            </w:pPr>
            <w:r w:rsidRPr="00CD53B8">
              <w:rPr>
                <w:color w:val="000000"/>
                <w:sz w:val="20"/>
                <w:szCs w:val="20"/>
              </w:rPr>
              <w:t>0.015 (0.011) b</w:t>
            </w:r>
          </w:p>
        </w:tc>
        <w:tc>
          <w:tcPr>
            <w:tcW w:w="272" w:type="pct"/>
            <w:noWrap/>
            <w:hideMark/>
          </w:tcPr>
          <w:p w14:paraId="637A564E" w14:textId="77777777" w:rsidR="00500D31" w:rsidRPr="00CD53B8" w:rsidRDefault="00500D31" w:rsidP="006D4899">
            <w:pPr>
              <w:jc w:val="right"/>
              <w:rPr>
                <w:color w:val="000000"/>
                <w:sz w:val="20"/>
                <w:szCs w:val="20"/>
              </w:rPr>
            </w:pPr>
            <w:r w:rsidRPr="00CD53B8">
              <w:rPr>
                <w:color w:val="000000"/>
                <w:sz w:val="20"/>
                <w:szCs w:val="20"/>
              </w:rPr>
              <w:t>3.14</w:t>
            </w:r>
          </w:p>
        </w:tc>
        <w:tc>
          <w:tcPr>
            <w:tcW w:w="304" w:type="pct"/>
            <w:noWrap/>
            <w:hideMark/>
          </w:tcPr>
          <w:p w14:paraId="674DCDDC" w14:textId="77777777" w:rsidR="00500D31" w:rsidRPr="00CD53B8" w:rsidRDefault="00500D31" w:rsidP="006D4899">
            <w:pPr>
              <w:jc w:val="right"/>
              <w:rPr>
                <w:b/>
                <w:bCs/>
                <w:color w:val="000000"/>
                <w:sz w:val="20"/>
                <w:szCs w:val="20"/>
              </w:rPr>
            </w:pPr>
            <w:r w:rsidRPr="00CD53B8">
              <w:rPr>
                <w:b/>
                <w:bCs/>
                <w:color w:val="000000"/>
                <w:sz w:val="20"/>
                <w:szCs w:val="20"/>
              </w:rPr>
              <w:t>0.0009</w:t>
            </w:r>
          </w:p>
        </w:tc>
      </w:tr>
      <w:tr w:rsidR="00500D31" w:rsidRPr="00CD53B8" w14:paraId="4CC21A32" w14:textId="77777777" w:rsidTr="006D4899">
        <w:trPr>
          <w:trHeight w:val="300"/>
        </w:trPr>
        <w:tc>
          <w:tcPr>
            <w:tcW w:w="637" w:type="pct"/>
            <w:noWrap/>
            <w:hideMark/>
          </w:tcPr>
          <w:p w14:paraId="48607FB5" w14:textId="77777777" w:rsidR="00500D31" w:rsidRPr="00CD53B8" w:rsidRDefault="00500D31" w:rsidP="006D4899">
            <w:pPr>
              <w:rPr>
                <w:color w:val="000000"/>
                <w:sz w:val="20"/>
                <w:szCs w:val="20"/>
              </w:rPr>
            </w:pPr>
            <w:r w:rsidRPr="00CD53B8">
              <w:rPr>
                <w:color w:val="000000"/>
                <w:sz w:val="20"/>
                <w:szCs w:val="20"/>
              </w:rPr>
              <w:t>Odonata</w:t>
            </w:r>
          </w:p>
        </w:tc>
        <w:tc>
          <w:tcPr>
            <w:tcW w:w="393" w:type="pct"/>
            <w:noWrap/>
            <w:hideMark/>
          </w:tcPr>
          <w:p w14:paraId="39102A28"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3C2E0D7C" w14:textId="77777777" w:rsidR="00500D31" w:rsidRPr="00CD53B8" w:rsidRDefault="00500D31" w:rsidP="006D4899">
            <w:pPr>
              <w:rPr>
                <w:color w:val="000000"/>
                <w:sz w:val="20"/>
                <w:szCs w:val="20"/>
              </w:rPr>
            </w:pPr>
            <w:r w:rsidRPr="00CD53B8">
              <w:rPr>
                <w:color w:val="000000"/>
                <w:sz w:val="20"/>
                <w:szCs w:val="20"/>
              </w:rPr>
              <w:t>0.003 (0.003) a</w:t>
            </w:r>
          </w:p>
        </w:tc>
        <w:tc>
          <w:tcPr>
            <w:tcW w:w="364" w:type="pct"/>
            <w:noWrap/>
            <w:hideMark/>
          </w:tcPr>
          <w:p w14:paraId="4DC8166D" w14:textId="77777777" w:rsidR="00500D31" w:rsidRPr="00CD53B8" w:rsidRDefault="00500D31" w:rsidP="006D4899">
            <w:pPr>
              <w:rPr>
                <w:color w:val="000000"/>
                <w:sz w:val="20"/>
                <w:szCs w:val="20"/>
              </w:rPr>
            </w:pPr>
            <w:r w:rsidRPr="00CD53B8">
              <w:rPr>
                <w:color w:val="000000"/>
                <w:sz w:val="20"/>
                <w:szCs w:val="20"/>
              </w:rPr>
              <w:t>0.013 (0.006) a</w:t>
            </w:r>
          </w:p>
        </w:tc>
        <w:tc>
          <w:tcPr>
            <w:tcW w:w="393" w:type="pct"/>
            <w:noWrap/>
            <w:hideMark/>
          </w:tcPr>
          <w:p w14:paraId="10113F46" w14:textId="77777777" w:rsidR="00500D31" w:rsidRPr="00CD53B8" w:rsidRDefault="00500D31" w:rsidP="006D4899">
            <w:pPr>
              <w:rPr>
                <w:color w:val="000000"/>
                <w:sz w:val="20"/>
                <w:szCs w:val="20"/>
              </w:rPr>
            </w:pPr>
            <w:r w:rsidRPr="00CD53B8">
              <w:rPr>
                <w:color w:val="000000"/>
                <w:sz w:val="20"/>
                <w:szCs w:val="20"/>
              </w:rPr>
              <w:t xml:space="preserve">0.027 (0.010) a </w:t>
            </w:r>
          </w:p>
        </w:tc>
        <w:tc>
          <w:tcPr>
            <w:tcW w:w="364" w:type="pct"/>
            <w:noWrap/>
            <w:hideMark/>
          </w:tcPr>
          <w:p w14:paraId="00B51495"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3DE35BCA" w14:textId="77777777" w:rsidR="00500D31" w:rsidRPr="00CD53B8" w:rsidRDefault="00500D31" w:rsidP="006D4899">
            <w:pPr>
              <w:rPr>
                <w:color w:val="000000"/>
                <w:sz w:val="20"/>
                <w:szCs w:val="20"/>
              </w:rPr>
            </w:pPr>
            <w:r w:rsidRPr="00CD53B8">
              <w:rPr>
                <w:color w:val="000000"/>
                <w:sz w:val="20"/>
                <w:szCs w:val="20"/>
              </w:rPr>
              <w:t>0.005 (0.005) a</w:t>
            </w:r>
          </w:p>
        </w:tc>
        <w:tc>
          <w:tcPr>
            <w:tcW w:w="364" w:type="pct"/>
            <w:noWrap/>
            <w:hideMark/>
          </w:tcPr>
          <w:p w14:paraId="56452F0C" w14:textId="77777777" w:rsidR="00500D31" w:rsidRPr="00CD53B8" w:rsidRDefault="00500D31" w:rsidP="006D4899">
            <w:pPr>
              <w:rPr>
                <w:color w:val="000000"/>
                <w:sz w:val="20"/>
                <w:szCs w:val="20"/>
              </w:rPr>
            </w:pPr>
            <w:r w:rsidRPr="00CD53B8">
              <w:rPr>
                <w:color w:val="000000"/>
                <w:sz w:val="20"/>
                <w:szCs w:val="20"/>
              </w:rPr>
              <w:t>0.014 (0.008) a</w:t>
            </w:r>
          </w:p>
        </w:tc>
        <w:tc>
          <w:tcPr>
            <w:tcW w:w="364" w:type="pct"/>
            <w:noWrap/>
            <w:hideMark/>
          </w:tcPr>
          <w:p w14:paraId="372ABC6C" w14:textId="77777777" w:rsidR="00500D31" w:rsidRPr="00CD53B8" w:rsidRDefault="00500D31" w:rsidP="006D4899">
            <w:pPr>
              <w:rPr>
                <w:color w:val="000000"/>
                <w:sz w:val="20"/>
                <w:szCs w:val="20"/>
              </w:rPr>
            </w:pPr>
            <w:r w:rsidRPr="00CD53B8">
              <w:rPr>
                <w:color w:val="000000"/>
                <w:sz w:val="20"/>
                <w:szCs w:val="20"/>
              </w:rPr>
              <w:t>0.009 (0.006) a</w:t>
            </w:r>
          </w:p>
        </w:tc>
        <w:tc>
          <w:tcPr>
            <w:tcW w:w="393" w:type="pct"/>
            <w:noWrap/>
            <w:hideMark/>
          </w:tcPr>
          <w:p w14:paraId="7D8B45A2" w14:textId="77777777" w:rsidR="00500D31" w:rsidRPr="00CD53B8" w:rsidRDefault="00500D31" w:rsidP="006D4899">
            <w:pPr>
              <w:rPr>
                <w:color w:val="000000"/>
                <w:sz w:val="20"/>
                <w:szCs w:val="20"/>
              </w:rPr>
            </w:pPr>
            <w:r w:rsidRPr="00CD53B8">
              <w:rPr>
                <w:color w:val="000000"/>
                <w:sz w:val="20"/>
                <w:szCs w:val="20"/>
              </w:rPr>
              <w:t>0.006 (0.006) a</w:t>
            </w:r>
          </w:p>
        </w:tc>
        <w:tc>
          <w:tcPr>
            <w:tcW w:w="394" w:type="pct"/>
            <w:noWrap/>
            <w:hideMark/>
          </w:tcPr>
          <w:p w14:paraId="62FB6637" w14:textId="77777777" w:rsidR="00500D31" w:rsidRPr="00CD53B8" w:rsidRDefault="00500D31" w:rsidP="006D4899">
            <w:pPr>
              <w:rPr>
                <w:color w:val="000000"/>
                <w:sz w:val="20"/>
                <w:szCs w:val="20"/>
              </w:rPr>
            </w:pPr>
            <w:r w:rsidRPr="00CD53B8">
              <w:rPr>
                <w:color w:val="000000"/>
                <w:sz w:val="20"/>
                <w:szCs w:val="20"/>
              </w:rPr>
              <w:t>0.008 (0.008) a</w:t>
            </w:r>
          </w:p>
        </w:tc>
        <w:tc>
          <w:tcPr>
            <w:tcW w:w="272" w:type="pct"/>
            <w:noWrap/>
            <w:hideMark/>
          </w:tcPr>
          <w:p w14:paraId="618D2A50" w14:textId="77777777" w:rsidR="00500D31" w:rsidRPr="00CD53B8" w:rsidRDefault="00500D31" w:rsidP="006D4899">
            <w:pPr>
              <w:jc w:val="right"/>
              <w:rPr>
                <w:color w:val="000000"/>
                <w:sz w:val="20"/>
                <w:szCs w:val="20"/>
              </w:rPr>
            </w:pPr>
            <w:r w:rsidRPr="00CD53B8">
              <w:rPr>
                <w:color w:val="000000"/>
                <w:sz w:val="20"/>
                <w:szCs w:val="20"/>
              </w:rPr>
              <w:t>1.60</w:t>
            </w:r>
          </w:p>
        </w:tc>
        <w:tc>
          <w:tcPr>
            <w:tcW w:w="304" w:type="pct"/>
            <w:noWrap/>
            <w:hideMark/>
          </w:tcPr>
          <w:p w14:paraId="7F9D3333" w14:textId="77777777" w:rsidR="00500D31" w:rsidRPr="00CD53B8" w:rsidRDefault="00500D31" w:rsidP="006D4899">
            <w:pPr>
              <w:jc w:val="right"/>
              <w:rPr>
                <w:color w:val="000000"/>
                <w:sz w:val="20"/>
                <w:szCs w:val="20"/>
              </w:rPr>
            </w:pPr>
            <w:r w:rsidRPr="00CD53B8">
              <w:rPr>
                <w:color w:val="000000"/>
                <w:sz w:val="20"/>
                <w:szCs w:val="20"/>
              </w:rPr>
              <w:t>0.109</w:t>
            </w:r>
          </w:p>
        </w:tc>
      </w:tr>
      <w:tr w:rsidR="00500D31" w:rsidRPr="00CD53B8" w14:paraId="5D003FE0" w14:textId="77777777" w:rsidTr="006D4899">
        <w:trPr>
          <w:trHeight w:val="300"/>
        </w:trPr>
        <w:tc>
          <w:tcPr>
            <w:tcW w:w="637" w:type="pct"/>
            <w:noWrap/>
            <w:hideMark/>
          </w:tcPr>
          <w:p w14:paraId="4D73D4F1" w14:textId="77777777" w:rsidR="00500D31" w:rsidRPr="00CD53B8" w:rsidRDefault="00500D31" w:rsidP="006D4899">
            <w:pPr>
              <w:rPr>
                <w:color w:val="000000"/>
                <w:sz w:val="20"/>
                <w:szCs w:val="20"/>
              </w:rPr>
            </w:pPr>
            <w:r w:rsidRPr="00CD53B8">
              <w:rPr>
                <w:color w:val="000000"/>
                <w:sz w:val="20"/>
                <w:szCs w:val="20"/>
              </w:rPr>
              <w:t>Orthoptera</w:t>
            </w:r>
          </w:p>
        </w:tc>
        <w:tc>
          <w:tcPr>
            <w:tcW w:w="393" w:type="pct"/>
            <w:noWrap/>
            <w:hideMark/>
          </w:tcPr>
          <w:p w14:paraId="6FBD0727" w14:textId="77777777" w:rsidR="00500D31" w:rsidRPr="00CD53B8" w:rsidRDefault="00500D31" w:rsidP="006D4899">
            <w:pPr>
              <w:rPr>
                <w:color w:val="000000"/>
                <w:sz w:val="20"/>
                <w:szCs w:val="20"/>
              </w:rPr>
            </w:pPr>
            <w:r w:rsidRPr="00CD53B8">
              <w:rPr>
                <w:color w:val="000000"/>
                <w:sz w:val="20"/>
                <w:szCs w:val="20"/>
              </w:rPr>
              <w:t>0.012 (0.008) a</w:t>
            </w:r>
          </w:p>
        </w:tc>
        <w:tc>
          <w:tcPr>
            <w:tcW w:w="394" w:type="pct"/>
            <w:noWrap/>
            <w:hideMark/>
          </w:tcPr>
          <w:p w14:paraId="41C848B2" w14:textId="77777777" w:rsidR="00500D31" w:rsidRPr="00CD53B8" w:rsidRDefault="00500D31" w:rsidP="006D4899">
            <w:pPr>
              <w:rPr>
                <w:color w:val="000000"/>
                <w:sz w:val="20"/>
                <w:szCs w:val="20"/>
              </w:rPr>
            </w:pPr>
            <w:r w:rsidRPr="00CD53B8">
              <w:rPr>
                <w:color w:val="000000"/>
                <w:sz w:val="20"/>
                <w:szCs w:val="20"/>
              </w:rPr>
              <w:t>0.003 (0.003) a</w:t>
            </w:r>
          </w:p>
        </w:tc>
        <w:tc>
          <w:tcPr>
            <w:tcW w:w="364" w:type="pct"/>
            <w:noWrap/>
            <w:hideMark/>
          </w:tcPr>
          <w:p w14:paraId="3B99B34D" w14:textId="77777777" w:rsidR="00500D31" w:rsidRPr="00CD53B8" w:rsidRDefault="00500D31" w:rsidP="006D4899">
            <w:pPr>
              <w:rPr>
                <w:color w:val="000000"/>
                <w:sz w:val="20"/>
                <w:szCs w:val="20"/>
              </w:rPr>
            </w:pPr>
            <w:r w:rsidRPr="00CD53B8">
              <w:rPr>
                <w:color w:val="000000"/>
                <w:sz w:val="20"/>
                <w:szCs w:val="20"/>
              </w:rPr>
              <w:t>0.013 (0.005) a</w:t>
            </w:r>
          </w:p>
        </w:tc>
        <w:tc>
          <w:tcPr>
            <w:tcW w:w="393" w:type="pct"/>
            <w:noWrap/>
            <w:hideMark/>
          </w:tcPr>
          <w:p w14:paraId="12805443" w14:textId="77777777" w:rsidR="00500D31" w:rsidRPr="00CD53B8" w:rsidRDefault="00500D31" w:rsidP="006D4899">
            <w:pPr>
              <w:rPr>
                <w:color w:val="000000"/>
                <w:sz w:val="20"/>
                <w:szCs w:val="20"/>
              </w:rPr>
            </w:pPr>
            <w:r w:rsidRPr="00CD53B8">
              <w:rPr>
                <w:color w:val="000000"/>
                <w:sz w:val="20"/>
                <w:szCs w:val="20"/>
              </w:rPr>
              <w:t>0.023 (0.012) a</w:t>
            </w:r>
          </w:p>
        </w:tc>
        <w:tc>
          <w:tcPr>
            <w:tcW w:w="364" w:type="pct"/>
            <w:noWrap/>
            <w:hideMark/>
          </w:tcPr>
          <w:p w14:paraId="602D4629" w14:textId="77777777" w:rsidR="00500D31" w:rsidRPr="00CD53B8" w:rsidRDefault="00500D31" w:rsidP="006D4899">
            <w:pPr>
              <w:rPr>
                <w:color w:val="000000"/>
                <w:sz w:val="20"/>
                <w:szCs w:val="20"/>
              </w:rPr>
            </w:pPr>
            <w:r w:rsidRPr="00CD53B8">
              <w:rPr>
                <w:color w:val="000000"/>
                <w:sz w:val="20"/>
                <w:szCs w:val="20"/>
              </w:rPr>
              <w:t>0.023 (0.010) a</w:t>
            </w:r>
          </w:p>
        </w:tc>
        <w:tc>
          <w:tcPr>
            <w:tcW w:w="364" w:type="pct"/>
            <w:noWrap/>
            <w:hideMark/>
          </w:tcPr>
          <w:p w14:paraId="43E97919" w14:textId="77777777" w:rsidR="00500D31" w:rsidRPr="00CD53B8" w:rsidRDefault="00500D31" w:rsidP="006D4899">
            <w:pPr>
              <w:rPr>
                <w:color w:val="000000"/>
                <w:sz w:val="20"/>
                <w:szCs w:val="20"/>
              </w:rPr>
            </w:pPr>
            <w:r w:rsidRPr="00CD53B8">
              <w:rPr>
                <w:color w:val="000000"/>
                <w:sz w:val="20"/>
                <w:szCs w:val="20"/>
              </w:rPr>
              <w:t>0.032 (0.012) a</w:t>
            </w:r>
          </w:p>
        </w:tc>
        <w:tc>
          <w:tcPr>
            <w:tcW w:w="364" w:type="pct"/>
            <w:noWrap/>
            <w:hideMark/>
          </w:tcPr>
          <w:p w14:paraId="6ED784A1" w14:textId="77777777" w:rsidR="00500D31" w:rsidRPr="00CD53B8" w:rsidRDefault="00500D31" w:rsidP="006D4899">
            <w:pPr>
              <w:rPr>
                <w:color w:val="000000"/>
                <w:sz w:val="20"/>
                <w:szCs w:val="20"/>
              </w:rPr>
            </w:pPr>
            <w:r w:rsidRPr="00CD53B8">
              <w:rPr>
                <w:color w:val="000000"/>
                <w:sz w:val="20"/>
                <w:szCs w:val="20"/>
              </w:rPr>
              <w:t>0.014 (0.008) a</w:t>
            </w:r>
          </w:p>
        </w:tc>
        <w:tc>
          <w:tcPr>
            <w:tcW w:w="364" w:type="pct"/>
            <w:noWrap/>
            <w:hideMark/>
          </w:tcPr>
          <w:p w14:paraId="5D07F871" w14:textId="77777777" w:rsidR="00500D31" w:rsidRPr="00CD53B8" w:rsidRDefault="00500D31" w:rsidP="006D4899">
            <w:pPr>
              <w:rPr>
                <w:color w:val="000000"/>
                <w:sz w:val="20"/>
                <w:szCs w:val="20"/>
              </w:rPr>
            </w:pPr>
            <w:r w:rsidRPr="00CD53B8">
              <w:rPr>
                <w:color w:val="000000"/>
                <w:sz w:val="20"/>
                <w:szCs w:val="20"/>
              </w:rPr>
              <w:t>0.009 (0.006) a</w:t>
            </w:r>
          </w:p>
        </w:tc>
        <w:tc>
          <w:tcPr>
            <w:tcW w:w="393" w:type="pct"/>
            <w:noWrap/>
            <w:hideMark/>
          </w:tcPr>
          <w:p w14:paraId="15D2ECE2"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57D647CF" w14:textId="77777777" w:rsidR="00500D31" w:rsidRPr="00CD53B8" w:rsidRDefault="00500D31" w:rsidP="006D4899">
            <w:pPr>
              <w:rPr>
                <w:color w:val="000000"/>
                <w:sz w:val="20"/>
                <w:szCs w:val="20"/>
              </w:rPr>
            </w:pPr>
            <w:r w:rsidRPr="00CD53B8">
              <w:rPr>
                <w:color w:val="000000"/>
                <w:sz w:val="20"/>
                <w:szCs w:val="20"/>
              </w:rPr>
              <w:t>0.000 (0.000) a</w:t>
            </w:r>
          </w:p>
        </w:tc>
        <w:tc>
          <w:tcPr>
            <w:tcW w:w="272" w:type="pct"/>
            <w:noWrap/>
            <w:hideMark/>
          </w:tcPr>
          <w:p w14:paraId="528DA265" w14:textId="77777777" w:rsidR="00500D31" w:rsidRPr="00CD53B8" w:rsidRDefault="00500D31" w:rsidP="006D4899">
            <w:pPr>
              <w:jc w:val="right"/>
              <w:rPr>
                <w:color w:val="000000"/>
                <w:sz w:val="20"/>
                <w:szCs w:val="20"/>
              </w:rPr>
            </w:pPr>
            <w:r w:rsidRPr="00CD53B8">
              <w:rPr>
                <w:color w:val="000000"/>
                <w:sz w:val="20"/>
                <w:szCs w:val="20"/>
              </w:rPr>
              <w:t>1.68</w:t>
            </w:r>
          </w:p>
        </w:tc>
        <w:tc>
          <w:tcPr>
            <w:tcW w:w="304" w:type="pct"/>
            <w:noWrap/>
            <w:hideMark/>
          </w:tcPr>
          <w:p w14:paraId="1E9BE080" w14:textId="77777777" w:rsidR="00500D31" w:rsidRPr="00CD53B8" w:rsidRDefault="00500D31" w:rsidP="006D4899">
            <w:pPr>
              <w:jc w:val="right"/>
              <w:rPr>
                <w:color w:val="000000"/>
                <w:sz w:val="20"/>
                <w:szCs w:val="20"/>
              </w:rPr>
            </w:pPr>
            <w:r w:rsidRPr="00CD53B8">
              <w:rPr>
                <w:color w:val="000000"/>
                <w:sz w:val="20"/>
                <w:szCs w:val="20"/>
              </w:rPr>
              <w:t>0.089</w:t>
            </w:r>
          </w:p>
        </w:tc>
      </w:tr>
      <w:tr w:rsidR="00500D31" w:rsidRPr="00CD53B8" w14:paraId="244BBBE0" w14:textId="77777777" w:rsidTr="006D4899">
        <w:trPr>
          <w:trHeight w:val="300"/>
        </w:trPr>
        <w:tc>
          <w:tcPr>
            <w:tcW w:w="637" w:type="pct"/>
            <w:noWrap/>
            <w:hideMark/>
          </w:tcPr>
          <w:p w14:paraId="6D9F691C" w14:textId="77777777" w:rsidR="00500D31" w:rsidRPr="00CD53B8" w:rsidRDefault="00500D31" w:rsidP="006D4899">
            <w:pPr>
              <w:rPr>
                <w:color w:val="000000"/>
                <w:sz w:val="20"/>
                <w:szCs w:val="20"/>
              </w:rPr>
            </w:pPr>
            <w:r w:rsidRPr="00CD53B8">
              <w:rPr>
                <w:color w:val="000000"/>
                <w:sz w:val="20"/>
                <w:szCs w:val="20"/>
              </w:rPr>
              <w:t>Psocoptera</w:t>
            </w:r>
          </w:p>
        </w:tc>
        <w:tc>
          <w:tcPr>
            <w:tcW w:w="393" w:type="pct"/>
            <w:noWrap/>
            <w:hideMark/>
          </w:tcPr>
          <w:p w14:paraId="1790573A" w14:textId="77777777" w:rsidR="00500D31" w:rsidRPr="00CD53B8" w:rsidRDefault="00500D31" w:rsidP="006D4899">
            <w:pPr>
              <w:rPr>
                <w:color w:val="000000"/>
                <w:sz w:val="20"/>
                <w:szCs w:val="20"/>
              </w:rPr>
            </w:pPr>
            <w:r w:rsidRPr="00CD53B8">
              <w:rPr>
                <w:color w:val="000000"/>
                <w:sz w:val="20"/>
                <w:szCs w:val="20"/>
              </w:rPr>
              <w:t>2.226 (0.280) a</w:t>
            </w:r>
          </w:p>
        </w:tc>
        <w:tc>
          <w:tcPr>
            <w:tcW w:w="394" w:type="pct"/>
            <w:noWrap/>
            <w:hideMark/>
          </w:tcPr>
          <w:p w14:paraId="176F0FE2" w14:textId="77777777" w:rsidR="00500D31" w:rsidRPr="00CD53B8" w:rsidRDefault="00500D31" w:rsidP="006D4899">
            <w:pPr>
              <w:rPr>
                <w:color w:val="000000"/>
                <w:sz w:val="20"/>
                <w:szCs w:val="20"/>
              </w:rPr>
            </w:pPr>
            <w:r w:rsidRPr="00CD53B8">
              <w:rPr>
                <w:color w:val="000000"/>
                <w:sz w:val="20"/>
                <w:szCs w:val="20"/>
              </w:rPr>
              <w:t>1.45 (0.152) b</w:t>
            </w:r>
          </w:p>
        </w:tc>
        <w:tc>
          <w:tcPr>
            <w:tcW w:w="364" w:type="pct"/>
            <w:noWrap/>
            <w:hideMark/>
          </w:tcPr>
          <w:p w14:paraId="1AC11357" w14:textId="77777777" w:rsidR="00500D31" w:rsidRPr="00CD53B8" w:rsidRDefault="00500D31" w:rsidP="006D4899">
            <w:pPr>
              <w:rPr>
                <w:b/>
                <w:color w:val="000000"/>
                <w:sz w:val="20"/>
                <w:szCs w:val="20"/>
              </w:rPr>
            </w:pPr>
            <w:r w:rsidRPr="00CD53B8">
              <w:rPr>
                <w:b/>
                <w:color w:val="000000"/>
                <w:sz w:val="20"/>
                <w:szCs w:val="20"/>
              </w:rPr>
              <w:t>2.279 (0.170) a</w:t>
            </w:r>
          </w:p>
        </w:tc>
        <w:tc>
          <w:tcPr>
            <w:tcW w:w="393" w:type="pct"/>
            <w:noWrap/>
            <w:hideMark/>
          </w:tcPr>
          <w:p w14:paraId="7C0FB9F5" w14:textId="77777777" w:rsidR="00500D31" w:rsidRPr="00CD53B8" w:rsidRDefault="00500D31" w:rsidP="006D4899">
            <w:pPr>
              <w:rPr>
                <w:color w:val="000000"/>
                <w:sz w:val="20"/>
                <w:szCs w:val="20"/>
              </w:rPr>
            </w:pPr>
            <w:r w:rsidRPr="00CD53B8">
              <w:rPr>
                <w:color w:val="000000"/>
                <w:sz w:val="20"/>
                <w:szCs w:val="20"/>
              </w:rPr>
              <w:t>0.260 (0.043) c</w:t>
            </w:r>
          </w:p>
        </w:tc>
        <w:tc>
          <w:tcPr>
            <w:tcW w:w="364" w:type="pct"/>
            <w:noWrap/>
            <w:hideMark/>
          </w:tcPr>
          <w:p w14:paraId="025DE58B" w14:textId="77777777" w:rsidR="00500D31" w:rsidRPr="00CD53B8" w:rsidRDefault="00500D31" w:rsidP="006D4899">
            <w:pPr>
              <w:rPr>
                <w:color w:val="000000"/>
                <w:sz w:val="20"/>
                <w:szCs w:val="20"/>
              </w:rPr>
            </w:pPr>
            <w:r w:rsidRPr="00CD53B8">
              <w:rPr>
                <w:color w:val="000000"/>
                <w:sz w:val="20"/>
                <w:szCs w:val="20"/>
              </w:rPr>
              <w:t>0.323 (0.064) c</w:t>
            </w:r>
          </w:p>
        </w:tc>
        <w:tc>
          <w:tcPr>
            <w:tcW w:w="364" w:type="pct"/>
            <w:noWrap/>
            <w:hideMark/>
          </w:tcPr>
          <w:p w14:paraId="673BAA95" w14:textId="77777777" w:rsidR="00500D31" w:rsidRPr="00CD53B8" w:rsidRDefault="00500D31" w:rsidP="006D4899">
            <w:pPr>
              <w:rPr>
                <w:color w:val="000000"/>
                <w:sz w:val="20"/>
                <w:szCs w:val="20"/>
              </w:rPr>
            </w:pPr>
            <w:r w:rsidRPr="00CD53B8">
              <w:rPr>
                <w:color w:val="000000"/>
                <w:sz w:val="20"/>
                <w:szCs w:val="20"/>
              </w:rPr>
              <w:t>0.132 (0.031) c</w:t>
            </w:r>
          </w:p>
        </w:tc>
        <w:tc>
          <w:tcPr>
            <w:tcW w:w="364" w:type="pct"/>
            <w:noWrap/>
            <w:hideMark/>
          </w:tcPr>
          <w:p w14:paraId="770C12F5" w14:textId="77777777" w:rsidR="00500D31" w:rsidRPr="00CD53B8" w:rsidRDefault="00500D31" w:rsidP="006D4899">
            <w:pPr>
              <w:rPr>
                <w:color w:val="000000"/>
                <w:sz w:val="20"/>
                <w:szCs w:val="20"/>
              </w:rPr>
            </w:pPr>
            <w:r w:rsidRPr="00CD53B8">
              <w:rPr>
                <w:color w:val="000000"/>
                <w:sz w:val="20"/>
                <w:szCs w:val="20"/>
              </w:rPr>
              <w:t>0.114 (0.062) c</w:t>
            </w:r>
          </w:p>
        </w:tc>
        <w:tc>
          <w:tcPr>
            <w:tcW w:w="364" w:type="pct"/>
            <w:noWrap/>
            <w:hideMark/>
          </w:tcPr>
          <w:p w14:paraId="25404960" w14:textId="77777777" w:rsidR="00500D31" w:rsidRPr="00CD53B8" w:rsidRDefault="00500D31" w:rsidP="006D4899">
            <w:pPr>
              <w:rPr>
                <w:color w:val="000000"/>
                <w:sz w:val="20"/>
                <w:szCs w:val="20"/>
              </w:rPr>
            </w:pPr>
            <w:r w:rsidRPr="00CD53B8">
              <w:rPr>
                <w:color w:val="000000"/>
                <w:sz w:val="20"/>
                <w:szCs w:val="20"/>
              </w:rPr>
              <w:t>0.200 (0.037) c</w:t>
            </w:r>
          </w:p>
        </w:tc>
        <w:tc>
          <w:tcPr>
            <w:tcW w:w="393" w:type="pct"/>
            <w:noWrap/>
            <w:hideMark/>
          </w:tcPr>
          <w:p w14:paraId="2E4BB1D5" w14:textId="77777777" w:rsidR="00500D31" w:rsidRPr="00CD53B8" w:rsidRDefault="00500D31" w:rsidP="006D4899">
            <w:pPr>
              <w:rPr>
                <w:color w:val="000000"/>
                <w:sz w:val="20"/>
                <w:szCs w:val="20"/>
              </w:rPr>
            </w:pPr>
            <w:r w:rsidRPr="00CD53B8">
              <w:rPr>
                <w:color w:val="000000"/>
                <w:sz w:val="20"/>
                <w:szCs w:val="20"/>
              </w:rPr>
              <w:t>0.139 (0.035) c</w:t>
            </w:r>
          </w:p>
        </w:tc>
        <w:tc>
          <w:tcPr>
            <w:tcW w:w="394" w:type="pct"/>
            <w:noWrap/>
            <w:hideMark/>
          </w:tcPr>
          <w:p w14:paraId="28F1F692" w14:textId="77777777" w:rsidR="00500D31" w:rsidRPr="00CD53B8" w:rsidRDefault="00500D31" w:rsidP="006D4899">
            <w:pPr>
              <w:rPr>
                <w:color w:val="000000"/>
                <w:sz w:val="20"/>
                <w:szCs w:val="20"/>
              </w:rPr>
            </w:pPr>
            <w:r w:rsidRPr="00CD53B8">
              <w:rPr>
                <w:color w:val="000000"/>
                <w:sz w:val="20"/>
                <w:szCs w:val="20"/>
              </w:rPr>
              <w:t>0.377 (0.089) c</w:t>
            </w:r>
          </w:p>
        </w:tc>
        <w:tc>
          <w:tcPr>
            <w:tcW w:w="272" w:type="pct"/>
            <w:noWrap/>
            <w:hideMark/>
          </w:tcPr>
          <w:p w14:paraId="658D0FBC" w14:textId="77777777" w:rsidR="00500D31" w:rsidRPr="00CD53B8" w:rsidRDefault="00500D31" w:rsidP="006D4899">
            <w:pPr>
              <w:jc w:val="right"/>
              <w:rPr>
                <w:color w:val="000000"/>
                <w:sz w:val="20"/>
                <w:szCs w:val="20"/>
              </w:rPr>
            </w:pPr>
            <w:r w:rsidRPr="00CD53B8">
              <w:rPr>
                <w:color w:val="000000"/>
                <w:sz w:val="20"/>
                <w:szCs w:val="20"/>
              </w:rPr>
              <w:t>62.19</w:t>
            </w:r>
          </w:p>
        </w:tc>
        <w:tc>
          <w:tcPr>
            <w:tcW w:w="304" w:type="pct"/>
            <w:noWrap/>
            <w:hideMark/>
          </w:tcPr>
          <w:p w14:paraId="6FA1912F"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384ECF28" w14:textId="77777777" w:rsidTr="006D4899">
        <w:trPr>
          <w:trHeight w:val="300"/>
        </w:trPr>
        <w:tc>
          <w:tcPr>
            <w:tcW w:w="637" w:type="pct"/>
            <w:noWrap/>
            <w:hideMark/>
          </w:tcPr>
          <w:p w14:paraId="08734756" w14:textId="77777777" w:rsidR="00500D31" w:rsidRPr="00CD53B8" w:rsidRDefault="00500D31" w:rsidP="006D4899">
            <w:pPr>
              <w:rPr>
                <w:color w:val="000000"/>
                <w:sz w:val="20"/>
                <w:szCs w:val="20"/>
              </w:rPr>
            </w:pPr>
            <w:r w:rsidRPr="00CD53B8">
              <w:rPr>
                <w:color w:val="000000"/>
                <w:sz w:val="20"/>
                <w:szCs w:val="20"/>
              </w:rPr>
              <w:t>Trichoptera</w:t>
            </w:r>
          </w:p>
        </w:tc>
        <w:tc>
          <w:tcPr>
            <w:tcW w:w="393" w:type="pct"/>
            <w:noWrap/>
            <w:hideMark/>
          </w:tcPr>
          <w:p w14:paraId="4984623E"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76B9C09B"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F1F0394" w14:textId="77777777" w:rsidR="00500D31" w:rsidRPr="00CD53B8" w:rsidRDefault="00500D31" w:rsidP="006D4899">
            <w:pPr>
              <w:rPr>
                <w:color w:val="000000"/>
                <w:sz w:val="20"/>
                <w:szCs w:val="20"/>
              </w:rPr>
            </w:pPr>
            <w:r w:rsidRPr="00CD53B8">
              <w:rPr>
                <w:color w:val="000000"/>
                <w:sz w:val="20"/>
                <w:szCs w:val="20"/>
              </w:rPr>
              <w:t>0.008 (0.004) b</w:t>
            </w:r>
          </w:p>
        </w:tc>
        <w:tc>
          <w:tcPr>
            <w:tcW w:w="393" w:type="pct"/>
            <w:noWrap/>
            <w:hideMark/>
          </w:tcPr>
          <w:p w14:paraId="73D9159C" w14:textId="77777777" w:rsidR="00500D31" w:rsidRPr="00CD53B8" w:rsidRDefault="00500D31" w:rsidP="006D4899">
            <w:pPr>
              <w:rPr>
                <w:color w:val="000000"/>
                <w:sz w:val="20"/>
                <w:szCs w:val="20"/>
              </w:rPr>
            </w:pPr>
            <w:r w:rsidRPr="00CD53B8">
              <w:rPr>
                <w:color w:val="000000"/>
                <w:sz w:val="20"/>
                <w:szCs w:val="20"/>
              </w:rPr>
              <w:t>0.007 (0.005) b</w:t>
            </w:r>
          </w:p>
        </w:tc>
        <w:tc>
          <w:tcPr>
            <w:tcW w:w="364" w:type="pct"/>
            <w:noWrap/>
            <w:hideMark/>
          </w:tcPr>
          <w:p w14:paraId="6A1F017F"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28960D8"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2B55140A"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79EE87BD"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4EDA6222"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2AF39196" w14:textId="77777777" w:rsidR="00500D31" w:rsidRPr="00CD53B8" w:rsidRDefault="00500D31" w:rsidP="006D4899">
            <w:pPr>
              <w:rPr>
                <w:b/>
                <w:color w:val="000000"/>
                <w:sz w:val="20"/>
                <w:szCs w:val="20"/>
              </w:rPr>
            </w:pPr>
            <w:r w:rsidRPr="00CD53B8">
              <w:rPr>
                <w:b/>
                <w:color w:val="000000"/>
                <w:sz w:val="20"/>
                <w:szCs w:val="20"/>
              </w:rPr>
              <w:t>0.038 (0.020) a</w:t>
            </w:r>
          </w:p>
        </w:tc>
        <w:tc>
          <w:tcPr>
            <w:tcW w:w="272" w:type="pct"/>
            <w:noWrap/>
            <w:hideMark/>
          </w:tcPr>
          <w:p w14:paraId="5D24FC29" w14:textId="77777777" w:rsidR="00500D31" w:rsidRPr="00CD53B8" w:rsidRDefault="00500D31" w:rsidP="006D4899">
            <w:pPr>
              <w:jc w:val="right"/>
              <w:rPr>
                <w:color w:val="000000"/>
                <w:sz w:val="20"/>
                <w:szCs w:val="20"/>
              </w:rPr>
            </w:pPr>
            <w:r w:rsidRPr="00CD53B8">
              <w:rPr>
                <w:color w:val="000000"/>
                <w:sz w:val="20"/>
                <w:szCs w:val="20"/>
              </w:rPr>
              <w:t>3.95</w:t>
            </w:r>
          </w:p>
        </w:tc>
        <w:tc>
          <w:tcPr>
            <w:tcW w:w="304" w:type="pct"/>
            <w:noWrap/>
            <w:hideMark/>
          </w:tcPr>
          <w:p w14:paraId="6EEA9479"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0A99ECFC" w14:textId="77777777" w:rsidTr="006D4899">
        <w:trPr>
          <w:trHeight w:val="300"/>
        </w:trPr>
        <w:tc>
          <w:tcPr>
            <w:tcW w:w="637" w:type="pct"/>
            <w:noWrap/>
            <w:vAlign w:val="center"/>
            <w:hideMark/>
          </w:tcPr>
          <w:p w14:paraId="426E0C45" w14:textId="77777777" w:rsidR="00500D31" w:rsidRPr="00CD53B8" w:rsidRDefault="00500D31" w:rsidP="006D4899">
            <w:pPr>
              <w:jc w:val="center"/>
              <w:rPr>
                <w:color w:val="000000"/>
                <w:sz w:val="20"/>
                <w:szCs w:val="20"/>
              </w:rPr>
            </w:pPr>
            <w:r w:rsidRPr="00CD53B8">
              <w:rPr>
                <w:color w:val="000000"/>
                <w:sz w:val="20"/>
                <w:szCs w:val="20"/>
              </w:rPr>
              <w:t>N</w:t>
            </w:r>
          </w:p>
        </w:tc>
        <w:tc>
          <w:tcPr>
            <w:tcW w:w="393" w:type="pct"/>
            <w:noWrap/>
            <w:vAlign w:val="center"/>
            <w:hideMark/>
          </w:tcPr>
          <w:p w14:paraId="12D98BA2" w14:textId="77777777" w:rsidR="00500D31" w:rsidRPr="00CD53B8" w:rsidRDefault="00500D31" w:rsidP="006D4899">
            <w:pPr>
              <w:jc w:val="right"/>
              <w:rPr>
                <w:color w:val="000000"/>
                <w:sz w:val="20"/>
                <w:szCs w:val="20"/>
              </w:rPr>
            </w:pPr>
            <w:r w:rsidRPr="00CD53B8">
              <w:rPr>
                <w:color w:val="000000"/>
                <w:sz w:val="20"/>
                <w:szCs w:val="20"/>
              </w:rPr>
              <w:t>170</w:t>
            </w:r>
          </w:p>
        </w:tc>
        <w:tc>
          <w:tcPr>
            <w:tcW w:w="394" w:type="pct"/>
            <w:noWrap/>
            <w:vAlign w:val="center"/>
            <w:hideMark/>
          </w:tcPr>
          <w:p w14:paraId="3ECE9427" w14:textId="77777777" w:rsidR="00500D31" w:rsidRPr="00CD53B8" w:rsidRDefault="00500D31" w:rsidP="006D4899">
            <w:pPr>
              <w:jc w:val="right"/>
              <w:rPr>
                <w:color w:val="000000"/>
                <w:sz w:val="20"/>
                <w:szCs w:val="20"/>
              </w:rPr>
            </w:pPr>
            <w:r w:rsidRPr="00CD53B8">
              <w:rPr>
                <w:color w:val="000000"/>
                <w:sz w:val="20"/>
                <w:szCs w:val="20"/>
              </w:rPr>
              <w:t>340</w:t>
            </w:r>
          </w:p>
        </w:tc>
        <w:tc>
          <w:tcPr>
            <w:tcW w:w="364" w:type="pct"/>
            <w:noWrap/>
            <w:vAlign w:val="center"/>
            <w:hideMark/>
          </w:tcPr>
          <w:p w14:paraId="16166EE4" w14:textId="77777777" w:rsidR="00500D31" w:rsidRPr="00CD53B8" w:rsidRDefault="00500D31" w:rsidP="006D4899">
            <w:pPr>
              <w:jc w:val="right"/>
              <w:rPr>
                <w:b/>
                <w:color w:val="000000"/>
                <w:sz w:val="20"/>
                <w:szCs w:val="20"/>
              </w:rPr>
            </w:pPr>
            <w:r w:rsidRPr="00CD53B8">
              <w:rPr>
                <w:color w:val="000000"/>
                <w:sz w:val="20"/>
                <w:szCs w:val="20"/>
              </w:rPr>
              <w:t>480</w:t>
            </w:r>
          </w:p>
        </w:tc>
        <w:tc>
          <w:tcPr>
            <w:tcW w:w="393" w:type="pct"/>
            <w:noWrap/>
            <w:vAlign w:val="center"/>
            <w:hideMark/>
          </w:tcPr>
          <w:p w14:paraId="75A8E8AE" w14:textId="77777777" w:rsidR="00500D31" w:rsidRPr="00CD53B8" w:rsidRDefault="00500D31" w:rsidP="006D4899">
            <w:pPr>
              <w:jc w:val="right"/>
              <w:rPr>
                <w:color w:val="000000"/>
                <w:sz w:val="20"/>
                <w:szCs w:val="20"/>
              </w:rPr>
            </w:pPr>
            <w:r w:rsidRPr="00CD53B8">
              <w:rPr>
                <w:color w:val="000000"/>
                <w:sz w:val="20"/>
                <w:szCs w:val="20"/>
              </w:rPr>
              <w:t>300</w:t>
            </w:r>
          </w:p>
        </w:tc>
        <w:tc>
          <w:tcPr>
            <w:tcW w:w="364" w:type="pct"/>
            <w:noWrap/>
            <w:vAlign w:val="center"/>
            <w:hideMark/>
          </w:tcPr>
          <w:p w14:paraId="6BF362D4" w14:textId="77777777" w:rsidR="00500D31" w:rsidRPr="00CD53B8" w:rsidRDefault="00500D31" w:rsidP="006D4899">
            <w:pPr>
              <w:jc w:val="right"/>
              <w:rPr>
                <w:color w:val="000000"/>
                <w:sz w:val="20"/>
                <w:szCs w:val="20"/>
              </w:rPr>
            </w:pPr>
            <w:r w:rsidRPr="00CD53B8">
              <w:rPr>
                <w:color w:val="000000"/>
                <w:sz w:val="20"/>
                <w:szCs w:val="20"/>
              </w:rPr>
              <w:t>220</w:t>
            </w:r>
          </w:p>
        </w:tc>
        <w:tc>
          <w:tcPr>
            <w:tcW w:w="364" w:type="pct"/>
            <w:noWrap/>
            <w:vAlign w:val="center"/>
            <w:hideMark/>
          </w:tcPr>
          <w:p w14:paraId="73235686" w14:textId="77777777" w:rsidR="00500D31" w:rsidRPr="00CD53B8" w:rsidRDefault="00500D31" w:rsidP="006D4899">
            <w:pPr>
              <w:jc w:val="right"/>
              <w:rPr>
                <w:color w:val="000000"/>
                <w:sz w:val="20"/>
                <w:szCs w:val="20"/>
              </w:rPr>
            </w:pPr>
            <w:r w:rsidRPr="00CD53B8">
              <w:rPr>
                <w:color w:val="000000"/>
                <w:sz w:val="20"/>
                <w:szCs w:val="20"/>
              </w:rPr>
              <w:t>220</w:t>
            </w:r>
          </w:p>
        </w:tc>
        <w:tc>
          <w:tcPr>
            <w:tcW w:w="364" w:type="pct"/>
            <w:noWrap/>
            <w:vAlign w:val="center"/>
            <w:hideMark/>
          </w:tcPr>
          <w:p w14:paraId="2DBB4818" w14:textId="77777777" w:rsidR="00500D31" w:rsidRPr="00CD53B8" w:rsidRDefault="00500D31" w:rsidP="006D4899">
            <w:pPr>
              <w:jc w:val="right"/>
              <w:rPr>
                <w:color w:val="000000"/>
                <w:sz w:val="20"/>
                <w:szCs w:val="20"/>
              </w:rPr>
            </w:pPr>
            <w:r w:rsidRPr="00CD53B8">
              <w:rPr>
                <w:color w:val="000000"/>
                <w:sz w:val="20"/>
                <w:szCs w:val="20"/>
              </w:rPr>
              <w:t>220</w:t>
            </w:r>
          </w:p>
        </w:tc>
        <w:tc>
          <w:tcPr>
            <w:tcW w:w="364" w:type="pct"/>
            <w:noWrap/>
            <w:vAlign w:val="center"/>
            <w:hideMark/>
          </w:tcPr>
          <w:p w14:paraId="04C98C7A" w14:textId="77777777" w:rsidR="00500D31" w:rsidRPr="00CD53B8" w:rsidRDefault="00500D31" w:rsidP="006D4899">
            <w:pPr>
              <w:jc w:val="right"/>
              <w:rPr>
                <w:color w:val="000000"/>
                <w:sz w:val="20"/>
                <w:szCs w:val="20"/>
              </w:rPr>
            </w:pPr>
            <w:r w:rsidRPr="00CD53B8">
              <w:rPr>
                <w:color w:val="000000"/>
                <w:sz w:val="20"/>
                <w:szCs w:val="20"/>
              </w:rPr>
              <w:t>220</w:t>
            </w:r>
          </w:p>
        </w:tc>
        <w:tc>
          <w:tcPr>
            <w:tcW w:w="393" w:type="pct"/>
            <w:noWrap/>
            <w:vAlign w:val="center"/>
            <w:hideMark/>
          </w:tcPr>
          <w:p w14:paraId="431EC9EF" w14:textId="77777777" w:rsidR="00500D31" w:rsidRPr="00CD53B8" w:rsidRDefault="00500D31" w:rsidP="006D4899">
            <w:pPr>
              <w:jc w:val="right"/>
              <w:rPr>
                <w:color w:val="000000"/>
                <w:sz w:val="20"/>
                <w:szCs w:val="20"/>
              </w:rPr>
            </w:pPr>
            <w:r w:rsidRPr="00CD53B8">
              <w:rPr>
                <w:color w:val="000000"/>
                <w:sz w:val="20"/>
                <w:szCs w:val="20"/>
              </w:rPr>
              <w:t>180</w:t>
            </w:r>
          </w:p>
        </w:tc>
        <w:tc>
          <w:tcPr>
            <w:tcW w:w="394" w:type="pct"/>
            <w:noWrap/>
            <w:vAlign w:val="center"/>
            <w:hideMark/>
          </w:tcPr>
          <w:p w14:paraId="0F35B6B6" w14:textId="77777777" w:rsidR="00500D31" w:rsidRPr="00CD53B8" w:rsidRDefault="00500D31" w:rsidP="006D4899">
            <w:pPr>
              <w:jc w:val="right"/>
              <w:rPr>
                <w:color w:val="000000"/>
                <w:sz w:val="20"/>
                <w:szCs w:val="20"/>
              </w:rPr>
            </w:pPr>
            <w:r w:rsidRPr="00CD53B8">
              <w:rPr>
                <w:color w:val="000000"/>
                <w:sz w:val="20"/>
                <w:szCs w:val="20"/>
              </w:rPr>
              <w:t>130</w:t>
            </w:r>
          </w:p>
        </w:tc>
        <w:tc>
          <w:tcPr>
            <w:tcW w:w="272" w:type="pct"/>
            <w:noWrap/>
            <w:vAlign w:val="center"/>
            <w:hideMark/>
          </w:tcPr>
          <w:p w14:paraId="1AAF1247" w14:textId="77777777" w:rsidR="00500D31" w:rsidRPr="00CD53B8" w:rsidRDefault="00500D31" w:rsidP="006D4899">
            <w:pPr>
              <w:jc w:val="right"/>
              <w:rPr>
                <w:color w:val="000000"/>
                <w:sz w:val="20"/>
                <w:szCs w:val="20"/>
              </w:rPr>
            </w:pPr>
          </w:p>
        </w:tc>
        <w:tc>
          <w:tcPr>
            <w:tcW w:w="304" w:type="pct"/>
            <w:noWrap/>
            <w:vAlign w:val="center"/>
            <w:hideMark/>
          </w:tcPr>
          <w:p w14:paraId="495CDD13" w14:textId="77777777" w:rsidR="00500D31" w:rsidRPr="00CD53B8" w:rsidRDefault="00500D31" w:rsidP="006D4899">
            <w:pPr>
              <w:jc w:val="right"/>
              <w:rPr>
                <w:b/>
                <w:bCs/>
                <w:color w:val="000000"/>
                <w:sz w:val="20"/>
                <w:szCs w:val="20"/>
              </w:rPr>
            </w:pPr>
          </w:p>
        </w:tc>
      </w:tr>
      <w:tr w:rsidR="00500D31" w:rsidRPr="00CD53B8" w14:paraId="3D6BB52E" w14:textId="77777777" w:rsidTr="006D4899">
        <w:trPr>
          <w:trHeight w:val="300"/>
        </w:trPr>
        <w:tc>
          <w:tcPr>
            <w:tcW w:w="637" w:type="pct"/>
            <w:tcBorders>
              <w:bottom w:val="single" w:sz="4" w:space="0" w:color="000000"/>
            </w:tcBorders>
            <w:noWrap/>
            <w:vAlign w:val="center"/>
            <w:hideMark/>
          </w:tcPr>
          <w:p w14:paraId="4E25332C" w14:textId="77777777" w:rsidR="00500D31" w:rsidRPr="00CD53B8" w:rsidRDefault="00500D31" w:rsidP="006D4899">
            <w:pPr>
              <w:jc w:val="center"/>
              <w:rPr>
                <w:color w:val="000000"/>
                <w:sz w:val="20"/>
                <w:szCs w:val="20"/>
              </w:rPr>
            </w:pPr>
            <w:r w:rsidRPr="00CD53B8">
              <w:rPr>
                <w:color w:val="000000"/>
                <w:sz w:val="20"/>
                <w:szCs w:val="20"/>
              </w:rPr>
              <w:t>df</w:t>
            </w:r>
          </w:p>
        </w:tc>
        <w:tc>
          <w:tcPr>
            <w:tcW w:w="393" w:type="pct"/>
            <w:tcBorders>
              <w:bottom w:val="single" w:sz="4" w:space="0" w:color="000000"/>
            </w:tcBorders>
            <w:noWrap/>
            <w:vAlign w:val="center"/>
            <w:hideMark/>
          </w:tcPr>
          <w:p w14:paraId="0428FE99" w14:textId="77777777" w:rsidR="00500D31" w:rsidRPr="00CD53B8" w:rsidRDefault="00500D31" w:rsidP="006D4899">
            <w:pPr>
              <w:jc w:val="right"/>
              <w:rPr>
                <w:color w:val="000000"/>
                <w:sz w:val="20"/>
                <w:szCs w:val="20"/>
              </w:rPr>
            </w:pPr>
            <w:r w:rsidRPr="00CD53B8">
              <w:rPr>
                <w:color w:val="000000"/>
                <w:sz w:val="20"/>
                <w:szCs w:val="20"/>
              </w:rPr>
              <w:t>9, 2,418</w:t>
            </w:r>
          </w:p>
        </w:tc>
        <w:tc>
          <w:tcPr>
            <w:tcW w:w="394" w:type="pct"/>
            <w:tcBorders>
              <w:bottom w:val="single" w:sz="4" w:space="0" w:color="000000"/>
            </w:tcBorders>
            <w:noWrap/>
            <w:vAlign w:val="center"/>
            <w:hideMark/>
          </w:tcPr>
          <w:p w14:paraId="33BBDE5E"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494E8B1F" w14:textId="77777777" w:rsidR="00500D31" w:rsidRPr="00CD53B8" w:rsidRDefault="00500D31" w:rsidP="006D4899">
            <w:pPr>
              <w:jc w:val="right"/>
              <w:rPr>
                <w:color w:val="000000"/>
                <w:sz w:val="20"/>
                <w:szCs w:val="20"/>
              </w:rPr>
            </w:pPr>
          </w:p>
        </w:tc>
        <w:tc>
          <w:tcPr>
            <w:tcW w:w="393" w:type="pct"/>
            <w:tcBorders>
              <w:bottom w:val="single" w:sz="4" w:space="0" w:color="000000"/>
            </w:tcBorders>
            <w:noWrap/>
            <w:vAlign w:val="center"/>
            <w:hideMark/>
          </w:tcPr>
          <w:p w14:paraId="653C0F55" w14:textId="77777777" w:rsidR="00500D31" w:rsidRPr="00CD53B8" w:rsidRDefault="00500D31" w:rsidP="006D4899">
            <w:pPr>
              <w:jc w:val="right"/>
              <w:rPr>
                <w:b/>
                <w:color w:val="000000"/>
                <w:sz w:val="20"/>
                <w:szCs w:val="20"/>
              </w:rPr>
            </w:pPr>
          </w:p>
        </w:tc>
        <w:tc>
          <w:tcPr>
            <w:tcW w:w="364" w:type="pct"/>
            <w:tcBorders>
              <w:bottom w:val="single" w:sz="4" w:space="0" w:color="000000"/>
            </w:tcBorders>
            <w:noWrap/>
            <w:vAlign w:val="center"/>
            <w:hideMark/>
          </w:tcPr>
          <w:p w14:paraId="4C251F5F"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47316424"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4CDB90BE"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1E4CB6CC" w14:textId="77777777" w:rsidR="00500D31" w:rsidRPr="00CD53B8" w:rsidRDefault="00500D31" w:rsidP="006D4899">
            <w:pPr>
              <w:jc w:val="right"/>
              <w:rPr>
                <w:color w:val="000000"/>
                <w:sz w:val="20"/>
                <w:szCs w:val="20"/>
              </w:rPr>
            </w:pPr>
          </w:p>
        </w:tc>
        <w:tc>
          <w:tcPr>
            <w:tcW w:w="393" w:type="pct"/>
            <w:tcBorders>
              <w:bottom w:val="single" w:sz="4" w:space="0" w:color="000000"/>
            </w:tcBorders>
            <w:noWrap/>
            <w:vAlign w:val="center"/>
            <w:hideMark/>
          </w:tcPr>
          <w:p w14:paraId="000D678F" w14:textId="77777777" w:rsidR="00500D31" w:rsidRPr="00CD53B8" w:rsidRDefault="00500D31" w:rsidP="006D4899">
            <w:pPr>
              <w:jc w:val="right"/>
              <w:rPr>
                <w:color w:val="000000"/>
                <w:sz w:val="20"/>
                <w:szCs w:val="20"/>
              </w:rPr>
            </w:pPr>
          </w:p>
        </w:tc>
        <w:tc>
          <w:tcPr>
            <w:tcW w:w="394" w:type="pct"/>
            <w:tcBorders>
              <w:bottom w:val="single" w:sz="4" w:space="0" w:color="000000"/>
            </w:tcBorders>
            <w:noWrap/>
            <w:vAlign w:val="center"/>
            <w:hideMark/>
          </w:tcPr>
          <w:p w14:paraId="1D4A9C50" w14:textId="77777777" w:rsidR="00500D31" w:rsidRPr="00CD53B8" w:rsidRDefault="00500D31" w:rsidP="006D4899">
            <w:pPr>
              <w:jc w:val="right"/>
              <w:rPr>
                <w:color w:val="000000"/>
                <w:sz w:val="20"/>
                <w:szCs w:val="20"/>
              </w:rPr>
            </w:pPr>
          </w:p>
        </w:tc>
        <w:tc>
          <w:tcPr>
            <w:tcW w:w="272" w:type="pct"/>
            <w:tcBorders>
              <w:bottom w:val="single" w:sz="4" w:space="0" w:color="000000"/>
            </w:tcBorders>
            <w:noWrap/>
            <w:vAlign w:val="center"/>
            <w:hideMark/>
          </w:tcPr>
          <w:p w14:paraId="525B67DA" w14:textId="77777777" w:rsidR="00500D31" w:rsidRPr="00CD53B8" w:rsidRDefault="00500D31" w:rsidP="006D4899">
            <w:pPr>
              <w:jc w:val="right"/>
              <w:rPr>
                <w:color w:val="000000"/>
                <w:sz w:val="20"/>
                <w:szCs w:val="20"/>
              </w:rPr>
            </w:pPr>
          </w:p>
        </w:tc>
        <w:tc>
          <w:tcPr>
            <w:tcW w:w="304" w:type="pct"/>
            <w:tcBorders>
              <w:bottom w:val="single" w:sz="4" w:space="0" w:color="000000"/>
            </w:tcBorders>
            <w:noWrap/>
            <w:vAlign w:val="center"/>
            <w:hideMark/>
          </w:tcPr>
          <w:p w14:paraId="17AC05EB" w14:textId="77777777" w:rsidR="00500D31" w:rsidRPr="00CD53B8" w:rsidRDefault="00500D31" w:rsidP="006D4899">
            <w:pPr>
              <w:jc w:val="right"/>
              <w:rPr>
                <w:b/>
                <w:bCs/>
                <w:color w:val="000000"/>
                <w:sz w:val="20"/>
                <w:szCs w:val="20"/>
              </w:rPr>
            </w:pPr>
          </w:p>
        </w:tc>
      </w:tr>
    </w:tbl>
    <w:p w14:paraId="68127103" w14:textId="77777777" w:rsidR="00500D31" w:rsidRPr="00CD53B8" w:rsidRDefault="00500D31" w:rsidP="00500D31">
      <w:r w:rsidRPr="00CD53B8">
        <w:t>N = total number of traps deployed each month in both years. Data analyzed with a Student Newman-Keul’s Test (</w:t>
      </w:r>
      <w:r w:rsidRPr="00CD53B8">
        <w:rPr>
          <w:i/>
        </w:rPr>
        <w:t>P ≤</w:t>
      </w:r>
      <w:r w:rsidRPr="00CD53B8">
        <w:t xml:space="preserve"> </w:t>
      </w:r>
      <w:r w:rsidRPr="00CD53B8">
        <w:tab/>
        <w:t xml:space="preserve">0.05). </w:t>
      </w:r>
      <w:r w:rsidRPr="00CD53B8">
        <w:rPr>
          <w:b/>
        </w:rPr>
        <w:t>Bold</w:t>
      </w:r>
      <w:r w:rsidRPr="00CD53B8">
        <w:t xml:space="preserve"> values indicate statistically significant differences in means.</w:t>
      </w:r>
    </w:p>
    <w:p w14:paraId="26866EFC" w14:textId="77777777" w:rsidR="00500D31" w:rsidRPr="00CD53B8" w:rsidRDefault="00500D31" w:rsidP="00500D31"/>
    <w:p w14:paraId="0E5C8CCC" w14:textId="77777777" w:rsidR="00500D31" w:rsidRPr="00CD53B8" w:rsidRDefault="00500D31" w:rsidP="00500D31"/>
    <w:p w14:paraId="0F921A05" w14:textId="77777777" w:rsidR="00500D31" w:rsidRPr="00CD53B8" w:rsidRDefault="00500D31" w:rsidP="00500D31">
      <w:pPr>
        <w:rPr>
          <w:b/>
        </w:rPr>
        <w:sectPr w:rsidR="00500D31" w:rsidRPr="00CD53B8" w:rsidSect="000E2613">
          <w:pgSz w:w="15840" w:h="12240" w:orient="landscape" w:code="1"/>
          <w:pgMar w:top="1440" w:right="1440" w:bottom="1440" w:left="1440" w:header="720" w:footer="720" w:gutter="0"/>
          <w:cols w:space="720"/>
          <w:docGrid w:linePitch="360"/>
        </w:sectPr>
      </w:pPr>
    </w:p>
    <w:p w14:paraId="17EC7AB0" w14:textId="0AE16D70" w:rsidR="00C45B8D" w:rsidRPr="00CD53B8" w:rsidRDefault="00500D31" w:rsidP="00500D31">
      <w:bookmarkStart w:id="87" w:name="Table35"/>
      <w:r w:rsidRPr="00CD53B8">
        <w:lastRenderedPageBreak/>
        <w:t>Table 3-5. Comparison of trap color on mean (SE) arthropods captured on yellow and blue sticky</w:t>
      </w:r>
      <w:r w:rsidRPr="00CD53B8">
        <w:tab/>
      </w:r>
      <w:r w:rsidRPr="00CD53B8">
        <w:tab/>
        <w:t xml:space="preserve"> </w:t>
      </w:r>
      <w:r w:rsidRPr="00CD53B8">
        <w:tab/>
        <w:t>cards hung in north-central Florida olive orchards in 2017 and 2018.</w:t>
      </w:r>
    </w:p>
    <w:tbl>
      <w:tblPr>
        <w:tblStyle w:val="GridTable1Light"/>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5"/>
        <w:gridCol w:w="1645"/>
        <w:gridCol w:w="1800"/>
        <w:gridCol w:w="990"/>
        <w:gridCol w:w="1080"/>
      </w:tblGrid>
      <w:tr w:rsidR="00500D31" w:rsidRPr="00CD53B8" w14:paraId="37CB6F0D" w14:textId="77777777" w:rsidTr="006D48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000000"/>
              <w:bottom w:val="none" w:sz="0" w:space="0" w:color="auto"/>
            </w:tcBorders>
            <w:noWrap/>
            <w:vAlign w:val="center"/>
            <w:hideMark/>
          </w:tcPr>
          <w:bookmarkEnd w:id="87"/>
          <w:p w14:paraId="6D7EE2B0" w14:textId="77777777" w:rsidR="00500D31" w:rsidRPr="00CD53B8" w:rsidRDefault="00500D31" w:rsidP="006D4899">
            <w:pPr>
              <w:jc w:val="center"/>
              <w:rPr>
                <w:b w:val="0"/>
                <w:sz w:val="22"/>
                <w:szCs w:val="22"/>
              </w:rPr>
            </w:pPr>
            <w:r w:rsidRPr="00CD53B8">
              <w:rPr>
                <w:b w:val="0"/>
                <w:color w:val="000000"/>
                <w:sz w:val="22"/>
                <w:szCs w:val="22"/>
              </w:rPr>
              <w:t xml:space="preserve">                      Mean number </w:t>
            </w:r>
            <w:r w:rsidRPr="00CD53B8">
              <w:rPr>
                <w:b w:val="0"/>
                <w:sz w:val="22"/>
                <w:szCs w:val="22"/>
              </w:rPr>
              <w:t>(SE)</w:t>
            </w:r>
          </w:p>
        </w:tc>
      </w:tr>
      <w:tr w:rsidR="00500D31" w:rsidRPr="00CD53B8" w14:paraId="2550CBB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tcBorders>
              <w:bottom w:val="single" w:sz="4" w:space="0" w:color="000000"/>
            </w:tcBorders>
            <w:noWrap/>
            <w:vAlign w:val="center"/>
            <w:hideMark/>
          </w:tcPr>
          <w:p w14:paraId="12701BF8" w14:textId="77777777" w:rsidR="00500D31" w:rsidRPr="00CD53B8" w:rsidRDefault="00500D31" w:rsidP="006D4899">
            <w:pPr>
              <w:jc w:val="center"/>
              <w:rPr>
                <w:b w:val="0"/>
                <w:color w:val="000000"/>
                <w:sz w:val="22"/>
                <w:szCs w:val="22"/>
              </w:rPr>
            </w:pPr>
            <w:r w:rsidRPr="00CD53B8">
              <w:rPr>
                <w:b w:val="0"/>
                <w:color w:val="000000"/>
                <w:sz w:val="22"/>
                <w:szCs w:val="22"/>
              </w:rPr>
              <w:t>Group</w:t>
            </w:r>
          </w:p>
        </w:tc>
        <w:tc>
          <w:tcPr>
            <w:tcW w:w="1645" w:type="dxa"/>
            <w:tcBorders>
              <w:top w:val="single" w:sz="4" w:space="0" w:color="000000"/>
              <w:bottom w:val="single" w:sz="4" w:space="0" w:color="000000"/>
            </w:tcBorders>
            <w:noWrap/>
            <w:vAlign w:val="center"/>
            <w:hideMark/>
          </w:tcPr>
          <w:p w14:paraId="71EDAF30"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Yellow</w:t>
            </w:r>
          </w:p>
        </w:tc>
        <w:tc>
          <w:tcPr>
            <w:tcW w:w="1800" w:type="dxa"/>
            <w:tcBorders>
              <w:top w:val="single" w:sz="4" w:space="0" w:color="000000"/>
              <w:bottom w:val="single" w:sz="4" w:space="0" w:color="000000"/>
            </w:tcBorders>
            <w:noWrap/>
            <w:vAlign w:val="center"/>
            <w:hideMark/>
          </w:tcPr>
          <w:p w14:paraId="4666CA2F"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Blue</w:t>
            </w:r>
          </w:p>
        </w:tc>
        <w:tc>
          <w:tcPr>
            <w:tcW w:w="990" w:type="dxa"/>
            <w:tcBorders>
              <w:bottom w:val="single" w:sz="4" w:space="0" w:color="000000"/>
            </w:tcBorders>
            <w:noWrap/>
            <w:vAlign w:val="center"/>
            <w:hideMark/>
          </w:tcPr>
          <w:p w14:paraId="70674FC1"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i/>
                <w:color w:val="000000"/>
                <w:sz w:val="22"/>
                <w:szCs w:val="22"/>
              </w:rPr>
            </w:pPr>
            <w:r w:rsidRPr="00CD53B8">
              <w:rPr>
                <w:i/>
                <w:color w:val="000000"/>
                <w:sz w:val="22"/>
                <w:szCs w:val="22"/>
              </w:rPr>
              <w:t>t</w:t>
            </w:r>
          </w:p>
        </w:tc>
        <w:tc>
          <w:tcPr>
            <w:tcW w:w="1080" w:type="dxa"/>
            <w:tcBorders>
              <w:bottom w:val="single" w:sz="4" w:space="0" w:color="000000"/>
            </w:tcBorders>
            <w:noWrap/>
            <w:vAlign w:val="center"/>
            <w:hideMark/>
          </w:tcPr>
          <w:p w14:paraId="466B816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i/>
                <w:iCs/>
                <w:color w:val="000000"/>
                <w:sz w:val="22"/>
                <w:szCs w:val="22"/>
              </w:rPr>
            </w:pPr>
            <w:r w:rsidRPr="00CD53B8">
              <w:rPr>
                <w:i/>
                <w:iCs/>
                <w:color w:val="000000"/>
                <w:sz w:val="22"/>
                <w:szCs w:val="22"/>
              </w:rPr>
              <w:t>P</w:t>
            </w:r>
          </w:p>
        </w:tc>
      </w:tr>
      <w:tr w:rsidR="00500D31" w:rsidRPr="00CD53B8" w14:paraId="7AFFB9BB"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tcBorders>
              <w:top w:val="single" w:sz="4" w:space="0" w:color="000000"/>
            </w:tcBorders>
            <w:noWrap/>
            <w:hideMark/>
          </w:tcPr>
          <w:p w14:paraId="27A36619" w14:textId="77777777" w:rsidR="00500D31" w:rsidRPr="00CD53B8" w:rsidRDefault="00500D31" w:rsidP="006D4899">
            <w:pPr>
              <w:rPr>
                <w:b w:val="0"/>
                <w:color w:val="000000"/>
                <w:sz w:val="22"/>
                <w:szCs w:val="22"/>
              </w:rPr>
            </w:pPr>
            <w:r w:rsidRPr="00CD53B8">
              <w:rPr>
                <w:b w:val="0"/>
                <w:color w:val="000000"/>
                <w:sz w:val="22"/>
                <w:szCs w:val="22"/>
              </w:rPr>
              <w:t>Acari</w:t>
            </w:r>
          </w:p>
        </w:tc>
        <w:tc>
          <w:tcPr>
            <w:tcW w:w="1645" w:type="dxa"/>
            <w:tcBorders>
              <w:top w:val="single" w:sz="4" w:space="0" w:color="000000"/>
            </w:tcBorders>
            <w:noWrap/>
            <w:hideMark/>
          </w:tcPr>
          <w:p w14:paraId="42909F4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0.077 (0.012)</w:t>
            </w:r>
          </w:p>
        </w:tc>
        <w:tc>
          <w:tcPr>
            <w:tcW w:w="1800" w:type="dxa"/>
            <w:tcBorders>
              <w:top w:val="single" w:sz="4" w:space="0" w:color="000000"/>
            </w:tcBorders>
            <w:noWrap/>
            <w:hideMark/>
          </w:tcPr>
          <w:p w14:paraId="413B4A9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0.015 (0.004)</w:t>
            </w:r>
          </w:p>
        </w:tc>
        <w:tc>
          <w:tcPr>
            <w:tcW w:w="990" w:type="dxa"/>
            <w:tcBorders>
              <w:top w:val="single" w:sz="4" w:space="0" w:color="000000"/>
            </w:tcBorders>
            <w:noWrap/>
            <w:hideMark/>
          </w:tcPr>
          <w:p w14:paraId="1AA9A75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2.75</w:t>
            </w:r>
          </w:p>
        </w:tc>
        <w:tc>
          <w:tcPr>
            <w:tcW w:w="1080" w:type="dxa"/>
            <w:tcBorders>
              <w:top w:val="single" w:sz="4" w:space="0" w:color="000000"/>
            </w:tcBorders>
            <w:noWrap/>
            <w:hideMark/>
          </w:tcPr>
          <w:p w14:paraId="7984E98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0.006</w:t>
            </w:r>
          </w:p>
        </w:tc>
      </w:tr>
      <w:tr w:rsidR="00500D31" w:rsidRPr="00CD53B8" w14:paraId="791B694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F85251B" w14:textId="77777777" w:rsidR="00500D31" w:rsidRPr="00CD53B8" w:rsidRDefault="00500D31" w:rsidP="006D4899">
            <w:pPr>
              <w:rPr>
                <w:b w:val="0"/>
                <w:color w:val="000000"/>
                <w:sz w:val="22"/>
                <w:szCs w:val="22"/>
              </w:rPr>
            </w:pPr>
            <w:r w:rsidRPr="00CD53B8">
              <w:rPr>
                <w:b w:val="0"/>
                <w:color w:val="000000"/>
                <w:sz w:val="22"/>
                <w:szCs w:val="22"/>
              </w:rPr>
              <w:t>Araneae</w:t>
            </w:r>
          </w:p>
        </w:tc>
        <w:tc>
          <w:tcPr>
            <w:tcW w:w="1645" w:type="dxa"/>
            <w:noWrap/>
            <w:hideMark/>
          </w:tcPr>
          <w:p w14:paraId="71ED657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0.701 (0.035)</w:t>
            </w:r>
          </w:p>
        </w:tc>
        <w:tc>
          <w:tcPr>
            <w:tcW w:w="1800" w:type="dxa"/>
            <w:noWrap/>
            <w:hideMark/>
          </w:tcPr>
          <w:p w14:paraId="3B5B165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0.650 (0.030)</w:t>
            </w:r>
          </w:p>
        </w:tc>
        <w:tc>
          <w:tcPr>
            <w:tcW w:w="990" w:type="dxa"/>
            <w:noWrap/>
            <w:hideMark/>
          </w:tcPr>
          <w:p w14:paraId="30760990"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4.18</w:t>
            </w:r>
          </w:p>
        </w:tc>
        <w:tc>
          <w:tcPr>
            <w:tcW w:w="1080" w:type="dxa"/>
            <w:noWrap/>
            <w:hideMark/>
          </w:tcPr>
          <w:p w14:paraId="3B59A4F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4E823E2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2BA2D429" w14:textId="77777777" w:rsidR="00500D31" w:rsidRPr="00CD53B8" w:rsidRDefault="00500D31" w:rsidP="006D4899">
            <w:pPr>
              <w:rPr>
                <w:b w:val="0"/>
                <w:color w:val="000000"/>
                <w:sz w:val="22"/>
                <w:szCs w:val="22"/>
              </w:rPr>
            </w:pPr>
            <w:r w:rsidRPr="00CD53B8">
              <w:rPr>
                <w:b w:val="0"/>
                <w:color w:val="000000"/>
                <w:sz w:val="22"/>
                <w:szCs w:val="22"/>
              </w:rPr>
              <w:t>Blattodea</w:t>
            </w:r>
          </w:p>
        </w:tc>
        <w:tc>
          <w:tcPr>
            <w:tcW w:w="1645" w:type="dxa"/>
            <w:noWrap/>
            <w:hideMark/>
          </w:tcPr>
          <w:p w14:paraId="20B1FD0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0.025 (0.005)</w:t>
            </w:r>
          </w:p>
        </w:tc>
        <w:tc>
          <w:tcPr>
            <w:tcW w:w="1800" w:type="dxa"/>
            <w:noWrap/>
            <w:hideMark/>
          </w:tcPr>
          <w:p w14:paraId="674541C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0.008 (0.003)</w:t>
            </w:r>
          </w:p>
        </w:tc>
        <w:tc>
          <w:tcPr>
            <w:tcW w:w="990" w:type="dxa"/>
            <w:noWrap/>
            <w:hideMark/>
          </w:tcPr>
          <w:p w14:paraId="66FA0ECA"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5.66</w:t>
            </w:r>
          </w:p>
        </w:tc>
        <w:tc>
          <w:tcPr>
            <w:tcW w:w="1080" w:type="dxa"/>
            <w:noWrap/>
            <w:hideMark/>
          </w:tcPr>
          <w:p w14:paraId="221659D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21ECC1AF"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596B029" w14:textId="77777777" w:rsidR="00500D31" w:rsidRPr="00CD53B8" w:rsidRDefault="00500D31" w:rsidP="006D4899">
            <w:pPr>
              <w:rPr>
                <w:b w:val="0"/>
                <w:color w:val="000000"/>
                <w:sz w:val="22"/>
                <w:szCs w:val="22"/>
              </w:rPr>
            </w:pPr>
            <w:r w:rsidRPr="00CD53B8">
              <w:rPr>
                <w:b w:val="0"/>
                <w:color w:val="000000"/>
                <w:sz w:val="22"/>
                <w:szCs w:val="22"/>
              </w:rPr>
              <w:t>Coleoptera</w:t>
            </w:r>
          </w:p>
        </w:tc>
        <w:tc>
          <w:tcPr>
            <w:tcW w:w="1645" w:type="dxa"/>
            <w:noWrap/>
            <w:hideMark/>
          </w:tcPr>
          <w:p w14:paraId="30F100D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2.105 (.158)</w:t>
            </w:r>
          </w:p>
        </w:tc>
        <w:tc>
          <w:tcPr>
            <w:tcW w:w="1800" w:type="dxa"/>
            <w:noWrap/>
            <w:hideMark/>
          </w:tcPr>
          <w:p w14:paraId="28BB14C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0.464 (0.030)</w:t>
            </w:r>
          </w:p>
        </w:tc>
        <w:tc>
          <w:tcPr>
            <w:tcW w:w="990" w:type="dxa"/>
            <w:noWrap/>
            <w:hideMark/>
          </w:tcPr>
          <w:p w14:paraId="2C17C3E5"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2.26</w:t>
            </w:r>
          </w:p>
        </w:tc>
        <w:tc>
          <w:tcPr>
            <w:tcW w:w="1080" w:type="dxa"/>
            <w:noWrap/>
            <w:hideMark/>
          </w:tcPr>
          <w:p w14:paraId="26C3003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0.024</w:t>
            </w:r>
          </w:p>
        </w:tc>
      </w:tr>
      <w:tr w:rsidR="00500D31" w:rsidRPr="00CD53B8" w14:paraId="781799E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2CF1FC8" w14:textId="77777777" w:rsidR="00500D31" w:rsidRPr="00CD53B8" w:rsidRDefault="00500D31" w:rsidP="006D4899">
            <w:pPr>
              <w:rPr>
                <w:b w:val="0"/>
                <w:color w:val="000000"/>
                <w:sz w:val="22"/>
                <w:szCs w:val="22"/>
              </w:rPr>
            </w:pPr>
            <w:r w:rsidRPr="00CD53B8">
              <w:rPr>
                <w:b w:val="0"/>
                <w:color w:val="000000"/>
                <w:sz w:val="22"/>
                <w:szCs w:val="22"/>
              </w:rPr>
              <w:t>Collembola</w:t>
            </w:r>
          </w:p>
        </w:tc>
        <w:tc>
          <w:tcPr>
            <w:tcW w:w="1645" w:type="dxa"/>
            <w:noWrap/>
            <w:hideMark/>
          </w:tcPr>
          <w:p w14:paraId="2F0300E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0.085 (0.025)</w:t>
            </w:r>
          </w:p>
        </w:tc>
        <w:tc>
          <w:tcPr>
            <w:tcW w:w="1800" w:type="dxa"/>
            <w:noWrap/>
            <w:hideMark/>
          </w:tcPr>
          <w:p w14:paraId="2145FE6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0.064 (0.021)</w:t>
            </w:r>
          </w:p>
        </w:tc>
        <w:tc>
          <w:tcPr>
            <w:tcW w:w="990" w:type="dxa"/>
            <w:noWrap/>
            <w:hideMark/>
          </w:tcPr>
          <w:p w14:paraId="153C70A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4.91</w:t>
            </w:r>
          </w:p>
        </w:tc>
        <w:tc>
          <w:tcPr>
            <w:tcW w:w="1080" w:type="dxa"/>
            <w:noWrap/>
            <w:hideMark/>
          </w:tcPr>
          <w:p w14:paraId="4ABAB75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65BBB76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C78404F" w14:textId="77777777" w:rsidR="00500D31" w:rsidRPr="00CD53B8" w:rsidRDefault="00500D31" w:rsidP="006D4899">
            <w:pPr>
              <w:rPr>
                <w:b w:val="0"/>
                <w:color w:val="000000"/>
                <w:sz w:val="22"/>
                <w:szCs w:val="22"/>
              </w:rPr>
            </w:pPr>
            <w:r w:rsidRPr="00CD53B8">
              <w:rPr>
                <w:b w:val="0"/>
                <w:color w:val="000000"/>
                <w:sz w:val="22"/>
                <w:szCs w:val="22"/>
              </w:rPr>
              <w:t>Diptera</w:t>
            </w:r>
          </w:p>
        </w:tc>
        <w:tc>
          <w:tcPr>
            <w:tcW w:w="1645" w:type="dxa"/>
            <w:noWrap/>
            <w:hideMark/>
          </w:tcPr>
          <w:p w14:paraId="6C47E73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87.508 (2.531)</w:t>
            </w:r>
          </w:p>
        </w:tc>
        <w:tc>
          <w:tcPr>
            <w:tcW w:w="1800" w:type="dxa"/>
            <w:noWrap/>
            <w:hideMark/>
          </w:tcPr>
          <w:p w14:paraId="1D7F3FD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62.331 (1.675)</w:t>
            </w:r>
          </w:p>
        </w:tc>
        <w:tc>
          <w:tcPr>
            <w:tcW w:w="990" w:type="dxa"/>
            <w:noWrap/>
            <w:hideMark/>
          </w:tcPr>
          <w:p w14:paraId="35C100EF"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3.66</w:t>
            </w:r>
          </w:p>
        </w:tc>
        <w:tc>
          <w:tcPr>
            <w:tcW w:w="1080" w:type="dxa"/>
            <w:noWrap/>
            <w:hideMark/>
          </w:tcPr>
          <w:p w14:paraId="484DA4E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0.0003</w:t>
            </w:r>
          </w:p>
        </w:tc>
      </w:tr>
      <w:tr w:rsidR="00500D31" w:rsidRPr="00CD53B8" w14:paraId="3E8F077A"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6D7734C4" w14:textId="77777777" w:rsidR="00500D31" w:rsidRPr="00CD53B8" w:rsidRDefault="00500D31" w:rsidP="006D4899">
            <w:pPr>
              <w:rPr>
                <w:b w:val="0"/>
                <w:color w:val="000000"/>
                <w:sz w:val="22"/>
                <w:szCs w:val="22"/>
              </w:rPr>
            </w:pPr>
            <w:r w:rsidRPr="00CD53B8">
              <w:rPr>
                <w:b w:val="0"/>
                <w:color w:val="000000"/>
                <w:sz w:val="22"/>
                <w:szCs w:val="22"/>
              </w:rPr>
              <w:t>Hemiptera</w:t>
            </w:r>
          </w:p>
        </w:tc>
        <w:tc>
          <w:tcPr>
            <w:tcW w:w="1645" w:type="dxa"/>
            <w:noWrap/>
            <w:hideMark/>
          </w:tcPr>
          <w:p w14:paraId="1130415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13.716 (0.581)</w:t>
            </w:r>
          </w:p>
        </w:tc>
        <w:tc>
          <w:tcPr>
            <w:tcW w:w="1800" w:type="dxa"/>
            <w:noWrap/>
            <w:hideMark/>
          </w:tcPr>
          <w:p w14:paraId="0346422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2.806 (0.141)</w:t>
            </w:r>
          </w:p>
        </w:tc>
        <w:tc>
          <w:tcPr>
            <w:tcW w:w="990" w:type="dxa"/>
            <w:noWrap/>
            <w:hideMark/>
          </w:tcPr>
          <w:p w14:paraId="39648C77"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0.93</w:t>
            </w:r>
          </w:p>
        </w:tc>
        <w:tc>
          <w:tcPr>
            <w:tcW w:w="1080" w:type="dxa"/>
            <w:noWrap/>
            <w:hideMark/>
          </w:tcPr>
          <w:p w14:paraId="616D70D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0.3533</w:t>
            </w:r>
          </w:p>
        </w:tc>
      </w:tr>
      <w:tr w:rsidR="00500D31" w:rsidRPr="00CD53B8" w14:paraId="0B4B283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01EBA93" w14:textId="77777777" w:rsidR="00500D31" w:rsidRPr="00CD53B8" w:rsidRDefault="00500D31" w:rsidP="006D4899">
            <w:pPr>
              <w:jc w:val="right"/>
              <w:rPr>
                <w:b w:val="0"/>
                <w:i/>
                <w:iCs/>
                <w:color w:val="000000"/>
                <w:sz w:val="22"/>
                <w:szCs w:val="22"/>
              </w:rPr>
            </w:pPr>
            <w:r w:rsidRPr="00CD53B8">
              <w:rPr>
                <w:b w:val="0"/>
                <w:i/>
                <w:iCs/>
                <w:color w:val="000000"/>
                <w:sz w:val="22"/>
                <w:szCs w:val="22"/>
              </w:rPr>
              <w:t>Homalodisca vitripennis</w:t>
            </w:r>
          </w:p>
        </w:tc>
        <w:tc>
          <w:tcPr>
            <w:tcW w:w="1645" w:type="dxa"/>
            <w:noWrap/>
            <w:hideMark/>
          </w:tcPr>
          <w:p w14:paraId="05E8586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0.282 (0.022)</w:t>
            </w:r>
          </w:p>
        </w:tc>
        <w:tc>
          <w:tcPr>
            <w:tcW w:w="1800" w:type="dxa"/>
            <w:noWrap/>
            <w:hideMark/>
          </w:tcPr>
          <w:p w14:paraId="3D94D17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0.002 (0.001)</w:t>
            </w:r>
          </w:p>
        </w:tc>
        <w:tc>
          <w:tcPr>
            <w:tcW w:w="990" w:type="dxa"/>
            <w:noWrap/>
            <w:hideMark/>
          </w:tcPr>
          <w:p w14:paraId="1135B9B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6.38</w:t>
            </w:r>
          </w:p>
        </w:tc>
        <w:tc>
          <w:tcPr>
            <w:tcW w:w="1080" w:type="dxa"/>
            <w:noWrap/>
            <w:hideMark/>
          </w:tcPr>
          <w:p w14:paraId="5521C33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5B5FF111"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D529CE5" w14:textId="77777777" w:rsidR="00500D31" w:rsidRPr="00CD53B8" w:rsidRDefault="00500D31" w:rsidP="006D4899">
            <w:pPr>
              <w:rPr>
                <w:b w:val="0"/>
                <w:color w:val="000000"/>
                <w:sz w:val="22"/>
                <w:szCs w:val="22"/>
              </w:rPr>
            </w:pPr>
            <w:r w:rsidRPr="00CD53B8">
              <w:rPr>
                <w:b w:val="0"/>
                <w:color w:val="000000"/>
                <w:sz w:val="22"/>
                <w:szCs w:val="22"/>
              </w:rPr>
              <w:t>Hymenoptera</w:t>
            </w:r>
          </w:p>
        </w:tc>
        <w:tc>
          <w:tcPr>
            <w:tcW w:w="1645" w:type="dxa"/>
            <w:noWrap/>
            <w:hideMark/>
          </w:tcPr>
          <w:p w14:paraId="4559F20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64.994 (1.331)</w:t>
            </w:r>
          </w:p>
        </w:tc>
        <w:tc>
          <w:tcPr>
            <w:tcW w:w="1800" w:type="dxa"/>
            <w:noWrap/>
            <w:hideMark/>
          </w:tcPr>
          <w:p w14:paraId="26A5F10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32.721 (2.364)</w:t>
            </w:r>
          </w:p>
        </w:tc>
        <w:tc>
          <w:tcPr>
            <w:tcW w:w="990" w:type="dxa"/>
            <w:noWrap/>
            <w:hideMark/>
          </w:tcPr>
          <w:p w14:paraId="471C32C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3.98</w:t>
            </w:r>
          </w:p>
        </w:tc>
        <w:tc>
          <w:tcPr>
            <w:tcW w:w="1080" w:type="dxa"/>
            <w:noWrap/>
            <w:hideMark/>
          </w:tcPr>
          <w:p w14:paraId="1FD577C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1A8E3F55"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0AAFFDBC" w14:textId="77777777" w:rsidR="00500D31" w:rsidRPr="00CD53B8" w:rsidRDefault="00500D31" w:rsidP="006D4899">
            <w:pPr>
              <w:rPr>
                <w:b w:val="0"/>
                <w:color w:val="000000"/>
                <w:sz w:val="22"/>
                <w:szCs w:val="22"/>
              </w:rPr>
            </w:pPr>
            <w:r w:rsidRPr="00CD53B8">
              <w:rPr>
                <w:b w:val="0"/>
                <w:color w:val="000000"/>
                <w:sz w:val="22"/>
                <w:szCs w:val="22"/>
              </w:rPr>
              <w:t>Lepidoptera</w:t>
            </w:r>
          </w:p>
        </w:tc>
        <w:tc>
          <w:tcPr>
            <w:tcW w:w="1645" w:type="dxa"/>
            <w:noWrap/>
            <w:hideMark/>
          </w:tcPr>
          <w:p w14:paraId="1CA5BFA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0.092 (0.011)</w:t>
            </w:r>
          </w:p>
        </w:tc>
        <w:tc>
          <w:tcPr>
            <w:tcW w:w="1800" w:type="dxa"/>
            <w:noWrap/>
            <w:hideMark/>
          </w:tcPr>
          <w:p w14:paraId="1DB5756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0.170 (0.014)</w:t>
            </w:r>
          </w:p>
        </w:tc>
        <w:tc>
          <w:tcPr>
            <w:tcW w:w="990" w:type="dxa"/>
            <w:noWrap/>
            <w:hideMark/>
          </w:tcPr>
          <w:p w14:paraId="5564E7AC"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2.82</w:t>
            </w:r>
          </w:p>
        </w:tc>
        <w:tc>
          <w:tcPr>
            <w:tcW w:w="1080" w:type="dxa"/>
            <w:noWrap/>
            <w:hideMark/>
          </w:tcPr>
          <w:p w14:paraId="1B189EB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0.005</w:t>
            </w:r>
          </w:p>
        </w:tc>
      </w:tr>
      <w:tr w:rsidR="00500D31" w:rsidRPr="00CD53B8" w14:paraId="0B4E2B4D"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E2059B9" w14:textId="77777777" w:rsidR="00500D31" w:rsidRPr="00CD53B8" w:rsidRDefault="00500D31" w:rsidP="006D4899">
            <w:pPr>
              <w:rPr>
                <w:b w:val="0"/>
                <w:color w:val="000000"/>
                <w:sz w:val="22"/>
                <w:szCs w:val="22"/>
              </w:rPr>
            </w:pPr>
            <w:r w:rsidRPr="00CD53B8">
              <w:rPr>
                <w:b w:val="0"/>
                <w:color w:val="000000"/>
                <w:sz w:val="22"/>
                <w:szCs w:val="22"/>
              </w:rPr>
              <w:t>Neuroptera</w:t>
            </w:r>
          </w:p>
        </w:tc>
        <w:tc>
          <w:tcPr>
            <w:tcW w:w="1645" w:type="dxa"/>
            <w:noWrap/>
            <w:hideMark/>
          </w:tcPr>
          <w:p w14:paraId="1A1EF0B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0.042 (0.009)</w:t>
            </w:r>
          </w:p>
        </w:tc>
        <w:tc>
          <w:tcPr>
            <w:tcW w:w="1800" w:type="dxa"/>
            <w:noWrap/>
            <w:hideMark/>
          </w:tcPr>
          <w:p w14:paraId="3006570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0.024 (0.005)</w:t>
            </w:r>
          </w:p>
        </w:tc>
        <w:tc>
          <w:tcPr>
            <w:tcW w:w="990" w:type="dxa"/>
            <w:noWrap/>
            <w:hideMark/>
          </w:tcPr>
          <w:p w14:paraId="7E45959C"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1.25</w:t>
            </w:r>
          </w:p>
        </w:tc>
        <w:tc>
          <w:tcPr>
            <w:tcW w:w="1080" w:type="dxa"/>
            <w:noWrap/>
            <w:hideMark/>
          </w:tcPr>
          <w:p w14:paraId="4E897B5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0.211</w:t>
            </w:r>
          </w:p>
        </w:tc>
      </w:tr>
      <w:tr w:rsidR="00500D31" w:rsidRPr="00CD53B8" w14:paraId="07FB105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0DFE943" w14:textId="77777777" w:rsidR="00500D31" w:rsidRPr="00CD53B8" w:rsidRDefault="00500D31" w:rsidP="006D4899">
            <w:pPr>
              <w:rPr>
                <w:b w:val="0"/>
                <w:color w:val="000000"/>
                <w:sz w:val="22"/>
                <w:szCs w:val="22"/>
              </w:rPr>
            </w:pPr>
            <w:r w:rsidRPr="00CD53B8">
              <w:rPr>
                <w:b w:val="0"/>
                <w:color w:val="000000"/>
                <w:sz w:val="22"/>
                <w:szCs w:val="22"/>
              </w:rPr>
              <w:t>Odonata</w:t>
            </w:r>
          </w:p>
        </w:tc>
        <w:tc>
          <w:tcPr>
            <w:tcW w:w="1645" w:type="dxa"/>
            <w:noWrap/>
            <w:hideMark/>
          </w:tcPr>
          <w:p w14:paraId="3904835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0.013 (0.003)</w:t>
            </w:r>
          </w:p>
        </w:tc>
        <w:tc>
          <w:tcPr>
            <w:tcW w:w="1800" w:type="dxa"/>
            <w:noWrap/>
            <w:hideMark/>
          </w:tcPr>
          <w:p w14:paraId="7D2F457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0.006 (0.002)</w:t>
            </w:r>
          </w:p>
        </w:tc>
        <w:tc>
          <w:tcPr>
            <w:tcW w:w="990" w:type="dxa"/>
            <w:noWrap/>
            <w:hideMark/>
          </w:tcPr>
          <w:p w14:paraId="1988F486"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1.82</w:t>
            </w:r>
          </w:p>
        </w:tc>
        <w:tc>
          <w:tcPr>
            <w:tcW w:w="1080" w:type="dxa"/>
            <w:noWrap/>
            <w:hideMark/>
          </w:tcPr>
          <w:p w14:paraId="361969C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Cs/>
                <w:color w:val="000000"/>
                <w:sz w:val="22"/>
                <w:szCs w:val="22"/>
              </w:rPr>
            </w:pPr>
            <w:r w:rsidRPr="00CD53B8">
              <w:rPr>
                <w:bCs/>
                <w:color w:val="000000"/>
                <w:sz w:val="22"/>
                <w:szCs w:val="22"/>
              </w:rPr>
              <w:t>0.07</w:t>
            </w:r>
          </w:p>
        </w:tc>
      </w:tr>
      <w:tr w:rsidR="00500D31" w:rsidRPr="00CD53B8" w14:paraId="3C70C726"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5AEC3C7" w14:textId="77777777" w:rsidR="00500D31" w:rsidRPr="00CD53B8" w:rsidRDefault="00500D31" w:rsidP="006D4899">
            <w:pPr>
              <w:rPr>
                <w:b w:val="0"/>
                <w:color w:val="000000"/>
                <w:sz w:val="22"/>
                <w:szCs w:val="22"/>
              </w:rPr>
            </w:pPr>
            <w:r w:rsidRPr="00CD53B8">
              <w:rPr>
                <w:b w:val="0"/>
                <w:color w:val="000000"/>
                <w:sz w:val="22"/>
                <w:szCs w:val="22"/>
              </w:rPr>
              <w:t>Orthoptera</w:t>
            </w:r>
          </w:p>
        </w:tc>
        <w:tc>
          <w:tcPr>
            <w:tcW w:w="1645" w:type="dxa"/>
            <w:noWrap/>
            <w:hideMark/>
          </w:tcPr>
          <w:p w14:paraId="5C9991E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0.021 (0.005)</w:t>
            </w:r>
          </w:p>
        </w:tc>
        <w:tc>
          <w:tcPr>
            <w:tcW w:w="1800" w:type="dxa"/>
            <w:noWrap/>
            <w:hideMark/>
          </w:tcPr>
          <w:p w14:paraId="0A7EC78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0.006 (0.002)</w:t>
            </w:r>
          </w:p>
        </w:tc>
        <w:tc>
          <w:tcPr>
            <w:tcW w:w="990" w:type="dxa"/>
            <w:noWrap/>
            <w:hideMark/>
          </w:tcPr>
          <w:p w14:paraId="3CBA1908"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0.32</w:t>
            </w:r>
          </w:p>
        </w:tc>
        <w:tc>
          <w:tcPr>
            <w:tcW w:w="1080" w:type="dxa"/>
            <w:noWrap/>
            <w:hideMark/>
          </w:tcPr>
          <w:p w14:paraId="4A5F133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0.749</w:t>
            </w:r>
          </w:p>
        </w:tc>
      </w:tr>
      <w:tr w:rsidR="00500D31" w:rsidRPr="00CD53B8" w14:paraId="63C6D7FD"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D94D00D" w14:textId="77777777" w:rsidR="00500D31" w:rsidRPr="00CD53B8" w:rsidRDefault="00500D31" w:rsidP="006D4899">
            <w:pPr>
              <w:rPr>
                <w:b w:val="0"/>
                <w:color w:val="000000"/>
                <w:sz w:val="22"/>
                <w:szCs w:val="22"/>
              </w:rPr>
            </w:pPr>
            <w:r w:rsidRPr="00CD53B8">
              <w:rPr>
                <w:b w:val="0"/>
                <w:color w:val="000000"/>
                <w:sz w:val="22"/>
                <w:szCs w:val="22"/>
              </w:rPr>
              <w:t>Psocoptera</w:t>
            </w:r>
          </w:p>
        </w:tc>
        <w:tc>
          <w:tcPr>
            <w:tcW w:w="1645" w:type="dxa"/>
            <w:noWrap/>
            <w:hideMark/>
          </w:tcPr>
          <w:p w14:paraId="60FE54F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1.190 (0.082)</w:t>
            </w:r>
          </w:p>
        </w:tc>
        <w:tc>
          <w:tcPr>
            <w:tcW w:w="1800" w:type="dxa"/>
            <w:noWrap/>
            <w:hideMark/>
          </w:tcPr>
          <w:p w14:paraId="180F7F0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0.654 (0.051)</w:t>
            </w:r>
          </w:p>
        </w:tc>
        <w:tc>
          <w:tcPr>
            <w:tcW w:w="990" w:type="dxa"/>
            <w:noWrap/>
            <w:hideMark/>
          </w:tcPr>
          <w:p w14:paraId="2589C2F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3.49</w:t>
            </w:r>
          </w:p>
        </w:tc>
        <w:tc>
          <w:tcPr>
            <w:tcW w:w="1080" w:type="dxa"/>
            <w:noWrap/>
            <w:hideMark/>
          </w:tcPr>
          <w:p w14:paraId="3109E5E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0.0005</w:t>
            </w:r>
          </w:p>
        </w:tc>
      </w:tr>
      <w:tr w:rsidR="00500D31" w:rsidRPr="00CD53B8" w14:paraId="0511D44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E5900C4" w14:textId="77777777" w:rsidR="00500D31" w:rsidRPr="00CD53B8" w:rsidRDefault="00500D31" w:rsidP="006D4899">
            <w:pPr>
              <w:rPr>
                <w:b w:val="0"/>
                <w:color w:val="000000"/>
                <w:sz w:val="22"/>
                <w:szCs w:val="22"/>
              </w:rPr>
            </w:pPr>
            <w:r w:rsidRPr="00CD53B8">
              <w:rPr>
                <w:b w:val="0"/>
                <w:color w:val="000000"/>
                <w:sz w:val="22"/>
                <w:szCs w:val="22"/>
              </w:rPr>
              <w:t>Trichoptera</w:t>
            </w:r>
          </w:p>
        </w:tc>
        <w:tc>
          <w:tcPr>
            <w:tcW w:w="1645" w:type="dxa"/>
            <w:noWrap/>
            <w:hideMark/>
          </w:tcPr>
          <w:p w14:paraId="177F42B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0.003 (0.002)</w:t>
            </w:r>
          </w:p>
        </w:tc>
        <w:tc>
          <w:tcPr>
            <w:tcW w:w="1800" w:type="dxa"/>
            <w:noWrap/>
            <w:hideMark/>
          </w:tcPr>
          <w:p w14:paraId="082EFBF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0.006 (0.002)</w:t>
            </w:r>
          </w:p>
        </w:tc>
        <w:tc>
          <w:tcPr>
            <w:tcW w:w="990" w:type="dxa"/>
            <w:noWrap/>
            <w:hideMark/>
          </w:tcPr>
          <w:p w14:paraId="0D85D16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2.18</w:t>
            </w:r>
          </w:p>
        </w:tc>
        <w:tc>
          <w:tcPr>
            <w:tcW w:w="1080" w:type="dxa"/>
            <w:noWrap/>
            <w:hideMark/>
          </w:tcPr>
          <w:p w14:paraId="61BF5AF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0.03</w:t>
            </w:r>
          </w:p>
        </w:tc>
      </w:tr>
      <w:tr w:rsidR="00500D31" w:rsidRPr="00CD53B8" w14:paraId="3F5EFB3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8098F1F" w14:textId="77777777" w:rsidR="00500D31" w:rsidRPr="00CD53B8" w:rsidRDefault="00500D31" w:rsidP="006D4899">
            <w:pPr>
              <w:rPr>
                <w:b w:val="0"/>
                <w:color w:val="000000"/>
                <w:sz w:val="22"/>
                <w:szCs w:val="22"/>
              </w:rPr>
            </w:pPr>
            <w:r w:rsidRPr="00CD53B8">
              <w:rPr>
                <w:b w:val="0"/>
                <w:color w:val="000000"/>
                <w:sz w:val="22"/>
                <w:szCs w:val="22"/>
              </w:rPr>
              <w:t>Thysanoptera</w:t>
            </w:r>
          </w:p>
        </w:tc>
        <w:tc>
          <w:tcPr>
            <w:tcW w:w="1645" w:type="dxa"/>
            <w:noWrap/>
            <w:hideMark/>
          </w:tcPr>
          <w:p w14:paraId="41C45E3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49.396 (3.439)</w:t>
            </w:r>
          </w:p>
        </w:tc>
        <w:tc>
          <w:tcPr>
            <w:tcW w:w="1800" w:type="dxa"/>
            <w:noWrap/>
            <w:hideMark/>
          </w:tcPr>
          <w:p w14:paraId="2560636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114.096 (7.980)</w:t>
            </w:r>
          </w:p>
        </w:tc>
        <w:tc>
          <w:tcPr>
            <w:tcW w:w="990" w:type="dxa"/>
            <w:noWrap/>
            <w:hideMark/>
          </w:tcPr>
          <w:p w14:paraId="7DD1B842"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0.75</w:t>
            </w:r>
          </w:p>
        </w:tc>
        <w:tc>
          <w:tcPr>
            <w:tcW w:w="1080" w:type="dxa"/>
            <w:noWrap/>
            <w:hideMark/>
          </w:tcPr>
          <w:p w14:paraId="7196C05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0.455</w:t>
            </w:r>
          </w:p>
        </w:tc>
      </w:tr>
      <w:tr w:rsidR="00500D31" w:rsidRPr="00CD53B8" w14:paraId="5348A5EF"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9D84CD1" w14:textId="77777777" w:rsidR="00500D31" w:rsidRPr="00CD53B8" w:rsidRDefault="00500D31" w:rsidP="006D4899">
            <w:pPr>
              <w:jc w:val="center"/>
              <w:rPr>
                <w:b w:val="0"/>
                <w:color w:val="000000"/>
                <w:sz w:val="22"/>
                <w:szCs w:val="22"/>
              </w:rPr>
            </w:pPr>
            <w:r w:rsidRPr="00CD53B8">
              <w:rPr>
                <w:b w:val="0"/>
                <w:color w:val="000000"/>
                <w:sz w:val="22"/>
                <w:szCs w:val="22"/>
              </w:rPr>
              <w:t>Phaleothripidae</w:t>
            </w:r>
          </w:p>
        </w:tc>
        <w:tc>
          <w:tcPr>
            <w:tcW w:w="1645" w:type="dxa"/>
            <w:noWrap/>
            <w:hideMark/>
          </w:tcPr>
          <w:p w14:paraId="3A07AD9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2.828 (0.191)</w:t>
            </w:r>
          </w:p>
        </w:tc>
        <w:tc>
          <w:tcPr>
            <w:tcW w:w="1800" w:type="dxa"/>
            <w:noWrap/>
            <w:hideMark/>
          </w:tcPr>
          <w:p w14:paraId="539C490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0.460 (0.037)</w:t>
            </w:r>
          </w:p>
        </w:tc>
        <w:tc>
          <w:tcPr>
            <w:tcW w:w="990" w:type="dxa"/>
            <w:noWrap/>
            <w:hideMark/>
          </w:tcPr>
          <w:p w14:paraId="2DA9BDED"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2.95</w:t>
            </w:r>
          </w:p>
        </w:tc>
        <w:tc>
          <w:tcPr>
            <w:tcW w:w="1080" w:type="dxa"/>
            <w:noWrap/>
            <w:hideMark/>
          </w:tcPr>
          <w:p w14:paraId="63E7EBA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0.0032</w:t>
            </w:r>
          </w:p>
        </w:tc>
      </w:tr>
      <w:tr w:rsidR="00500D31" w:rsidRPr="00CD53B8" w14:paraId="53D8AEE6"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25129F1D" w14:textId="77777777" w:rsidR="00500D31" w:rsidRPr="00CD53B8" w:rsidRDefault="00500D31" w:rsidP="006D4899">
            <w:pPr>
              <w:jc w:val="right"/>
              <w:rPr>
                <w:b w:val="0"/>
                <w:i/>
                <w:iCs/>
                <w:color w:val="000000"/>
                <w:sz w:val="22"/>
                <w:szCs w:val="22"/>
              </w:rPr>
            </w:pPr>
            <w:r w:rsidRPr="00CD53B8">
              <w:rPr>
                <w:b w:val="0"/>
                <w:i/>
                <w:iCs/>
                <w:color w:val="000000"/>
                <w:sz w:val="22"/>
                <w:szCs w:val="22"/>
              </w:rPr>
              <w:t>Haplothrips gowdeyi</w:t>
            </w:r>
          </w:p>
        </w:tc>
        <w:tc>
          <w:tcPr>
            <w:tcW w:w="1645" w:type="dxa"/>
            <w:noWrap/>
            <w:hideMark/>
          </w:tcPr>
          <w:p w14:paraId="566ED47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0.010 (0.004)</w:t>
            </w:r>
          </w:p>
        </w:tc>
        <w:tc>
          <w:tcPr>
            <w:tcW w:w="1800" w:type="dxa"/>
            <w:noWrap/>
            <w:hideMark/>
          </w:tcPr>
          <w:p w14:paraId="74DA4E5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0.005 (0.002)</w:t>
            </w:r>
          </w:p>
        </w:tc>
        <w:tc>
          <w:tcPr>
            <w:tcW w:w="990" w:type="dxa"/>
            <w:noWrap/>
            <w:hideMark/>
          </w:tcPr>
          <w:p w14:paraId="75FB7F3F"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3.53</w:t>
            </w:r>
          </w:p>
        </w:tc>
        <w:tc>
          <w:tcPr>
            <w:tcW w:w="1080" w:type="dxa"/>
            <w:noWrap/>
            <w:hideMark/>
          </w:tcPr>
          <w:p w14:paraId="4C4D7D9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0.0004</w:t>
            </w:r>
          </w:p>
        </w:tc>
      </w:tr>
      <w:tr w:rsidR="00500D31" w:rsidRPr="00CD53B8" w14:paraId="4C368784"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ABA969B" w14:textId="77777777" w:rsidR="00500D31" w:rsidRPr="00CD53B8" w:rsidRDefault="00500D31" w:rsidP="006D4899">
            <w:pPr>
              <w:jc w:val="right"/>
              <w:rPr>
                <w:b w:val="0"/>
                <w:i/>
                <w:iCs/>
                <w:color w:val="000000"/>
                <w:sz w:val="22"/>
                <w:szCs w:val="22"/>
              </w:rPr>
            </w:pPr>
            <w:r w:rsidRPr="00CD53B8">
              <w:rPr>
                <w:b w:val="0"/>
                <w:i/>
                <w:iCs/>
                <w:color w:val="000000"/>
                <w:sz w:val="22"/>
                <w:szCs w:val="22"/>
              </w:rPr>
              <w:t>Karynothrips flavipes</w:t>
            </w:r>
          </w:p>
        </w:tc>
        <w:tc>
          <w:tcPr>
            <w:tcW w:w="1645" w:type="dxa"/>
            <w:noWrap/>
            <w:hideMark/>
          </w:tcPr>
          <w:p w14:paraId="2330851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2.729 (0.191)</w:t>
            </w:r>
          </w:p>
        </w:tc>
        <w:tc>
          <w:tcPr>
            <w:tcW w:w="1800" w:type="dxa"/>
            <w:noWrap/>
            <w:hideMark/>
          </w:tcPr>
          <w:p w14:paraId="176F63F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0.384 (0.034)</w:t>
            </w:r>
          </w:p>
        </w:tc>
        <w:tc>
          <w:tcPr>
            <w:tcW w:w="990" w:type="dxa"/>
            <w:noWrap/>
            <w:hideMark/>
          </w:tcPr>
          <w:p w14:paraId="275B61BC"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2.51</w:t>
            </w:r>
          </w:p>
        </w:tc>
        <w:tc>
          <w:tcPr>
            <w:tcW w:w="1080" w:type="dxa"/>
            <w:noWrap/>
            <w:hideMark/>
          </w:tcPr>
          <w:p w14:paraId="77C1430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0.012</w:t>
            </w:r>
          </w:p>
        </w:tc>
      </w:tr>
      <w:tr w:rsidR="00500D31" w:rsidRPr="00CD53B8" w14:paraId="7A591242"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62F9B089" w14:textId="77777777" w:rsidR="00500D31" w:rsidRPr="00CD53B8" w:rsidRDefault="00500D31" w:rsidP="006D4899">
            <w:pPr>
              <w:jc w:val="right"/>
              <w:rPr>
                <w:b w:val="0"/>
                <w:i/>
                <w:iCs/>
                <w:color w:val="000000"/>
                <w:sz w:val="22"/>
                <w:szCs w:val="22"/>
              </w:rPr>
            </w:pPr>
            <w:r w:rsidRPr="00CD53B8">
              <w:rPr>
                <w:b w:val="0"/>
                <w:i/>
                <w:iCs/>
                <w:color w:val="000000"/>
                <w:sz w:val="22"/>
                <w:szCs w:val="22"/>
              </w:rPr>
              <w:t>Karinyothrips maleulucus</w:t>
            </w:r>
          </w:p>
        </w:tc>
        <w:tc>
          <w:tcPr>
            <w:tcW w:w="1645" w:type="dxa"/>
            <w:noWrap/>
            <w:hideMark/>
          </w:tcPr>
          <w:p w14:paraId="1FF672F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0.056 (0.008)</w:t>
            </w:r>
          </w:p>
        </w:tc>
        <w:tc>
          <w:tcPr>
            <w:tcW w:w="1800" w:type="dxa"/>
            <w:noWrap/>
            <w:hideMark/>
          </w:tcPr>
          <w:p w14:paraId="4CA4C5C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0.059 (0.011)</w:t>
            </w:r>
          </w:p>
        </w:tc>
        <w:tc>
          <w:tcPr>
            <w:tcW w:w="990" w:type="dxa"/>
            <w:noWrap/>
            <w:hideMark/>
          </w:tcPr>
          <w:p w14:paraId="6844DDB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7.40</w:t>
            </w:r>
          </w:p>
        </w:tc>
        <w:tc>
          <w:tcPr>
            <w:tcW w:w="1080" w:type="dxa"/>
            <w:noWrap/>
            <w:hideMark/>
          </w:tcPr>
          <w:p w14:paraId="34FA1DE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6BA466EC"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61E5FCB" w14:textId="77777777" w:rsidR="00500D31" w:rsidRPr="00CD53B8" w:rsidRDefault="00500D31" w:rsidP="006D4899">
            <w:pPr>
              <w:jc w:val="right"/>
              <w:rPr>
                <w:b w:val="0"/>
                <w:i/>
                <w:iCs/>
                <w:color w:val="000000"/>
                <w:sz w:val="22"/>
                <w:szCs w:val="22"/>
              </w:rPr>
            </w:pPr>
            <w:r w:rsidRPr="00CD53B8">
              <w:rPr>
                <w:b w:val="0"/>
                <w:i/>
                <w:iCs/>
                <w:color w:val="000000"/>
                <w:sz w:val="22"/>
                <w:szCs w:val="22"/>
              </w:rPr>
              <w:t>Liothrips floridensis</w:t>
            </w:r>
          </w:p>
        </w:tc>
        <w:tc>
          <w:tcPr>
            <w:tcW w:w="1645" w:type="dxa"/>
            <w:noWrap/>
            <w:hideMark/>
          </w:tcPr>
          <w:p w14:paraId="164DC54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0.028 (0.009)</w:t>
            </w:r>
          </w:p>
        </w:tc>
        <w:tc>
          <w:tcPr>
            <w:tcW w:w="1800" w:type="dxa"/>
            <w:noWrap/>
            <w:hideMark/>
          </w:tcPr>
          <w:p w14:paraId="409679D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0.007 (0.002)</w:t>
            </w:r>
          </w:p>
        </w:tc>
        <w:tc>
          <w:tcPr>
            <w:tcW w:w="990" w:type="dxa"/>
            <w:noWrap/>
            <w:hideMark/>
          </w:tcPr>
          <w:p w14:paraId="67CD9575"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3.51</w:t>
            </w:r>
          </w:p>
        </w:tc>
        <w:tc>
          <w:tcPr>
            <w:tcW w:w="1080" w:type="dxa"/>
            <w:noWrap/>
            <w:hideMark/>
          </w:tcPr>
          <w:p w14:paraId="54EB8D9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0.1451</w:t>
            </w:r>
          </w:p>
        </w:tc>
      </w:tr>
      <w:tr w:rsidR="00500D31" w:rsidRPr="00CD53B8" w14:paraId="7B6F54D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D0D4FFE" w14:textId="77777777" w:rsidR="00500D31" w:rsidRPr="00CD53B8" w:rsidRDefault="00500D31" w:rsidP="006D4899">
            <w:pPr>
              <w:jc w:val="right"/>
              <w:rPr>
                <w:b w:val="0"/>
                <w:i/>
                <w:iCs/>
                <w:color w:val="000000"/>
                <w:sz w:val="22"/>
                <w:szCs w:val="22"/>
              </w:rPr>
            </w:pPr>
            <w:r w:rsidRPr="00CD53B8">
              <w:rPr>
                <w:b w:val="0"/>
                <w:i/>
                <w:iCs/>
                <w:color w:val="000000"/>
                <w:sz w:val="22"/>
                <w:szCs w:val="22"/>
              </w:rPr>
              <w:t>Neurothrips magnafemoralis</w:t>
            </w:r>
          </w:p>
        </w:tc>
        <w:tc>
          <w:tcPr>
            <w:tcW w:w="1645" w:type="dxa"/>
            <w:noWrap/>
            <w:hideMark/>
          </w:tcPr>
          <w:p w14:paraId="22C2784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0.002 (0.001)</w:t>
            </w:r>
          </w:p>
        </w:tc>
        <w:tc>
          <w:tcPr>
            <w:tcW w:w="1800" w:type="dxa"/>
            <w:noWrap/>
            <w:hideMark/>
          </w:tcPr>
          <w:p w14:paraId="198BF2D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0.003 (0.002)</w:t>
            </w:r>
          </w:p>
        </w:tc>
        <w:tc>
          <w:tcPr>
            <w:tcW w:w="990" w:type="dxa"/>
            <w:noWrap/>
            <w:hideMark/>
          </w:tcPr>
          <w:p w14:paraId="28EFCF70"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2.17</w:t>
            </w:r>
          </w:p>
        </w:tc>
        <w:tc>
          <w:tcPr>
            <w:tcW w:w="1080" w:type="dxa"/>
            <w:noWrap/>
            <w:hideMark/>
          </w:tcPr>
          <w:p w14:paraId="12F5D16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0.030</w:t>
            </w:r>
          </w:p>
        </w:tc>
      </w:tr>
      <w:tr w:rsidR="00500D31" w:rsidRPr="00CD53B8" w14:paraId="17AF32A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9161EE1" w14:textId="77777777" w:rsidR="00500D31" w:rsidRPr="00CD53B8" w:rsidRDefault="00500D31" w:rsidP="006D4899">
            <w:pPr>
              <w:jc w:val="center"/>
              <w:rPr>
                <w:b w:val="0"/>
                <w:color w:val="000000"/>
                <w:sz w:val="22"/>
                <w:szCs w:val="22"/>
              </w:rPr>
            </w:pPr>
            <w:r w:rsidRPr="00CD53B8">
              <w:rPr>
                <w:b w:val="0"/>
                <w:color w:val="000000"/>
                <w:sz w:val="22"/>
                <w:szCs w:val="22"/>
              </w:rPr>
              <w:t>Thripidae</w:t>
            </w:r>
          </w:p>
        </w:tc>
        <w:tc>
          <w:tcPr>
            <w:tcW w:w="1645" w:type="dxa"/>
            <w:noWrap/>
            <w:hideMark/>
          </w:tcPr>
          <w:p w14:paraId="60ABA43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46.568 (3.422)</w:t>
            </w:r>
          </w:p>
        </w:tc>
        <w:tc>
          <w:tcPr>
            <w:tcW w:w="1800" w:type="dxa"/>
            <w:noWrap/>
            <w:hideMark/>
          </w:tcPr>
          <w:p w14:paraId="33C86D6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113.636 (7.978)</w:t>
            </w:r>
          </w:p>
        </w:tc>
        <w:tc>
          <w:tcPr>
            <w:tcW w:w="990" w:type="dxa"/>
            <w:noWrap/>
            <w:hideMark/>
          </w:tcPr>
          <w:p w14:paraId="2B1B1AC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0.86</w:t>
            </w:r>
          </w:p>
        </w:tc>
        <w:tc>
          <w:tcPr>
            <w:tcW w:w="1080" w:type="dxa"/>
            <w:noWrap/>
            <w:hideMark/>
          </w:tcPr>
          <w:p w14:paraId="49DF543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0.391</w:t>
            </w:r>
          </w:p>
        </w:tc>
      </w:tr>
      <w:tr w:rsidR="00500D31" w:rsidRPr="00CD53B8" w14:paraId="78BFD6AC"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736F4A1" w14:textId="77777777" w:rsidR="00500D31" w:rsidRPr="00CD53B8" w:rsidRDefault="00500D31" w:rsidP="006D4899">
            <w:pPr>
              <w:jc w:val="right"/>
              <w:rPr>
                <w:b w:val="0"/>
                <w:i/>
                <w:iCs/>
                <w:color w:val="000000"/>
                <w:sz w:val="22"/>
                <w:szCs w:val="22"/>
              </w:rPr>
            </w:pPr>
            <w:r w:rsidRPr="00CD53B8">
              <w:rPr>
                <w:b w:val="0"/>
                <w:i/>
                <w:iCs/>
                <w:color w:val="000000"/>
                <w:sz w:val="22"/>
                <w:szCs w:val="22"/>
              </w:rPr>
              <w:t>Echinothrips americanus</w:t>
            </w:r>
          </w:p>
        </w:tc>
        <w:tc>
          <w:tcPr>
            <w:tcW w:w="1645" w:type="dxa"/>
            <w:noWrap/>
            <w:hideMark/>
          </w:tcPr>
          <w:p w14:paraId="525394A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0.003 (0.002)</w:t>
            </w:r>
          </w:p>
        </w:tc>
        <w:tc>
          <w:tcPr>
            <w:tcW w:w="1800" w:type="dxa"/>
            <w:noWrap/>
            <w:hideMark/>
          </w:tcPr>
          <w:p w14:paraId="6B7AFED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0.001 (0.001)</w:t>
            </w:r>
          </w:p>
        </w:tc>
        <w:tc>
          <w:tcPr>
            <w:tcW w:w="990" w:type="dxa"/>
            <w:noWrap/>
            <w:hideMark/>
          </w:tcPr>
          <w:p w14:paraId="689084EE"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1.21</w:t>
            </w:r>
          </w:p>
        </w:tc>
        <w:tc>
          <w:tcPr>
            <w:tcW w:w="1080" w:type="dxa"/>
            <w:noWrap/>
            <w:hideMark/>
          </w:tcPr>
          <w:p w14:paraId="0B48891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0.228</w:t>
            </w:r>
          </w:p>
        </w:tc>
      </w:tr>
      <w:tr w:rsidR="00500D31" w:rsidRPr="00CD53B8" w14:paraId="57264511"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29B81D6" w14:textId="77777777" w:rsidR="00500D31" w:rsidRPr="00CD53B8" w:rsidRDefault="00500D31" w:rsidP="006D4899">
            <w:pPr>
              <w:jc w:val="right"/>
              <w:rPr>
                <w:b w:val="0"/>
                <w:i/>
                <w:iCs/>
                <w:color w:val="000000"/>
                <w:sz w:val="22"/>
                <w:szCs w:val="22"/>
              </w:rPr>
            </w:pPr>
            <w:r w:rsidRPr="00CD53B8">
              <w:rPr>
                <w:b w:val="0"/>
                <w:i/>
                <w:iCs/>
                <w:color w:val="000000"/>
                <w:sz w:val="22"/>
                <w:szCs w:val="22"/>
              </w:rPr>
              <w:t xml:space="preserve">Frankliniella </w:t>
            </w:r>
            <w:r w:rsidRPr="00CD53B8">
              <w:rPr>
                <w:b w:val="0"/>
                <w:color w:val="000000"/>
                <w:sz w:val="22"/>
                <w:szCs w:val="22"/>
              </w:rPr>
              <w:t>spp.</w:t>
            </w:r>
          </w:p>
        </w:tc>
        <w:tc>
          <w:tcPr>
            <w:tcW w:w="1645" w:type="dxa"/>
            <w:noWrap/>
            <w:hideMark/>
          </w:tcPr>
          <w:p w14:paraId="52D0EA9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45.938 (3.417)</w:t>
            </w:r>
          </w:p>
        </w:tc>
        <w:tc>
          <w:tcPr>
            <w:tcW w:w="1800" w:type="dxa"/>
            <w:noWrap/>
            <w:hideMark/>
          </w:tcPr>
          <w:p w14:paraId="33C4D32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113.226 (7.977)</w:t>
            </w:r>
          </w:p>
        </w:tc>
        <w:tc>
          <w:tcPr>
            <w:tcW w:w="990" w:type="dxa"/>
            <w:noWrap/>
            <w:hideMark/>
          </w:tcPr>
          <w:p w14:paraId="20E5B51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0.69</w:t>
            </w:r>
          </w:p>
        </w:tc>
        <w:tc>
          <w:tcPr>
            <w:tcW w:w="1080" w:type="dxa"/>
            <w:noWrap/>
            <w:hideMark/>
          </w:tcPr>
          <w:p w14:paraId="2761347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0.489</w:t>
            </w:r>
          </w:p>
        </w:tc>
      </w:tr>
      <w:tr w:rsidR="00500D31" w:rsidRPr="00CD53B8" w14:paraId="470EA44A"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23491D6"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bispinosa</w:t>
            </w:r>
          </w:p>
        </w:tc>
        <w:tc>
          <w:tcPr>
            <w:tcW w:w="1645" w:type="dxa"/>
            <w:noWrap/>
            <w:hideMark/>
          </w:tcPr>
          <w:p w14:paraId="65CBB7D3"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45.117 (3.417)</w:t>
            </w:r>
          </w:p>
        </w:tc>
        <w:tc>
          <w:tcPr>
            <w:tcW w:w="1800" w:type="dxa"/>
            <w:noWrap/>
            <w:hideMark/>
          </w:tcPr>
          <w:p w14:paraId="535807D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111.052 (7.909)</w:t>
            </w:r>
          </w:p>
        </w:tc>
        <w:tc>
          <w:tcPr>
            <w:tcW w:w="990" w:type="dxa"/>
            <w:noWrap/>
            <w:hideMark/>
          </w:tcPr>
          <w:p w14:paraId="7332D744"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1.30</w:t>
            </w:r>
          </w:p>
        </w:tc>
        <w:tc>
          <w:tcPr>
            <w:tcW w:w="1080" w:type="dxa"/>
            <w:noWrap/>
            <w:hideMark/>
          </w:tcPr>
          <w:p w14:paraId="0079431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0.193</w:t>
            </w:r>
          </w:p>
        </w:tc>
      </w:tr>
      <w:tr w:rsidR="00500D31" w:rsidRPr="00CD53B8" w14:paraId="34950BF5"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7C17ECE"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fusca</w:t>
            </w:r>
          </w:p>
        </w:tc>
        <w:tc>
          <w:tcPr>
            <w:tcW w:w="1645" w:type="dxa"/>
            <w:noWrap/>
            <w:hideMark/>
          </w:tcPr>
          <w:p w14:paraId="752A748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0.163 (0.051)</w:t>
            </w:r>
          </w:p>
        </w:tc>
        <w:tc>
          <w:tcPr>
            <w:tcW w:w="1800" w:type="dxa"/>
            <w:noWrap/>
            <w:hideMark/>
          </w:tcPr>
          <w:p w14:paraId="78C675F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0.383 (0.198)</w:t>
            </w:r>
          </w:p>
        </w:tc>
        <w:tc>
          <w:tcPr>
            <w:tcW w:w="990" w:type="dxa"/>
            <w:noWrap/>
            <w:hideMark/>
          </w:tcPr>
          <w:p w14:paraId="70A8E48A"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4.59</w:t>
            </w:r>
          </w:p>
        </w:tc>
        <w:tc>
          <w:tcPr>
            <w:tcW w:w="1080" w:type="dxa"/>
            <w:noWrap/>
            <w:hideMark/>
          </w:tcPr>
          <w:p w14:paraId="1A54718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0.707</w:t>
            </w:r>
          </w:p>
        </w:tc>
      </w:tr>
      <w:tr w:rsidR="00500D31" w:rsidRPr="00CD53B8" w14:paraId="5574D9D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4F898C2"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occidentalis</w:t>
            </w:r>
          </w:p>
        </w:tc>
        <w:tc>
          <w:tcPr>
            <w:tcW w:w="1645" w:type="dxa"/>
            <w:noWrap/>
            <w:hideMark/>
          </w:tcPr>
          <w:p w14:paraId="600933C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0.056 (0.012)</w:t>
            </w:r>
          </w:p>
        </w:tc>
        <w:tc>
          <w:tcPr>
            <w:tcW w:w="1800" w:type="dxa"/>
            <w:noWrap/>
            <w:hideMark/>
          </w:tcPr>
          <w:p w14:paraId="5C132E7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0.252 (0.051)</w:t>
            </w:r>
          </w:p>
        </w:tc>
        <w:tc>
          <w:tcPr>
            <w:tcW w:w="990" w:type="dxa"/>
            <w:noWrap/>
            <w:hideMark/>
          </w:tcPr>
          <w:p w14:paraId="66EA12F2"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8.41</w:t>
            </w:r>
          </w:p>
        </w:tc>
        <w:tc>
          <w:tcPr>
            <w:tcW w:w="1080" w:type="dxa"/>
            <w:noWrap/>
            <w:hideMark/>
          </w:tcPr>
          <w:p w14:paraId="3CE5C2F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61D86C6B"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ED5E6B7"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tritici</w:t>
            </w:r>
          </w:p>
        </w:tc>
        <w:tc>
          <w:tcPr>
            <w:tcW w:w="1645" w:type="dxa"/>
            <w:noWrap/>
            <w:hideMark/>
          </w:tcPr>
          <w:p w14:paraId="6F0103F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0.602 (0.121)</w:t>
            </w:r>
          </w:p>
        </w:tc>
        <w:tc>
          <w:tcPr>
            <w:tcW w:w="1800" w:type="dxa"/>
            <w:noWrap/>
            <w:hideMark/>
          </w:tcPr>
          <w:p w14:paraId="15024D4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1.538 (0.889)</w:t>
            </w:r>
          </w:p>
        </w:tc>
        <w:tc>
          <w:tcPr>
            <w:tcW w:w="990" w:type="dxa"/>
            <w:noWrap/>
            <w:hideMark/>
          </w:tcPr>
          <w:p w14:paraId="145BBDA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4.54</w:t>
            </w:r>
          </w:p>
        </w:tc>
        <w:tc>
          <w:tcPr>
            <w:tcW w:w="1080" w:type="dxa"/>
            <w:noWrap/>
            <w:hideMark/>
          </w:tcPr>
          <w:p w14:paraId="1E87FBE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588ADC94"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6C41CFD" w14:textId="77777777" w:rsidR="00500D31" w:rsidRPr="00CD53B8" w:rsidRDefault="00500D31" w:rsidP="006D4899">
            <w:pPr>
              <w:jc w:val="right"/>
              <w:rPr>
                <w:b w:val="0"/>
                <w:i/>
                <w:iCs/>
                <w:color w:val="000000"/>
                <w:sz w:val="22"/>
                <w:szCs w:val="22"/>
              </w:rPr>
            </w:pPr>
            <w:r w:rsidRPr="00CD53B8">
              <w:rPr>
                <w:b w:val="0"/>
                <w:i/>
                <w:iCs/>
                <w:color w:val="000000"/>
                <w:sz w:val="22"/>
                <w:szCs w:val="22"/>
              </w:rPr>
              <w:t>Heliothrips haemerhorrhoidales</w:t>
            </w:r>
          </w:p>
        </w:tc>
        <w:tc>
          <w:tcPr>
            <w:tcW w:w="1645" w:type="dxa"/>
            <w:noWrap/>
            <w:hideMark/>
          </w:tcPr>
          <w:p w14:paraId="6C98E0C3"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0.392 (0.033)</w:t>
            </w:r>
          </w:p>
        </w:tc>
        <w:tc>
          <w:tcPr>
            <w:tcW w:w="1800" w:type="dxa"/>
            <w:noWrap/>
            <w:hideMark/>
          </w:tcPr>
          <w:p w14:paraId="3FF3844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0.317 (0.033)</w:t>
            </w:r>
          </w:p>
        </w:tc>
        <w:tc>
          <w:tcPr>
            <w:tcW w:w="990" w:type="dxa"/>
            <w:noWrap/>
            <w:hideMark/>
          </w:tcPr>
          <w:p w14:paraId="7C26D0A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0.74</w:t>
            </w:r>
          </w:p>
        </w:tc>
        <w:tc>
          <w:tcPr>
            <w:tcW w:w="1080" w:type="dxa"/>
            <w:noWrap/>
            <w:hideMark/>
          </w:tcPr>
          <w:p w14:paraId="781F018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0.462</w:t>
            </w:r>
          </w:p>
        </w:tc>
      </w:tr>
      <w:tr w:rsidR="00500D31" w:rsidRPr="00CD53B8" w14:paraId="7C1CE62A"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623D04B0" w14:textId="77777777" w:rsidR="00500D31" w:rsidRPr="00CD53B8" w:rsidRDefault="00500D31" w:rsidP="006D4899">
            <w:pPr>
              <w:jc w:val="right"/>
              <w:rPr>
                <w:b w:val="0"/>
                <w:i/>
                <w:iCs/>
                <w:color w:val="000000"/>
                <w:sz w:val="22"/>
                <w:szCs w:val="22"/>
              </w:rPr>
            </w:pPr>
            <w:r w:rsidRPr="00CD53B8">
              <w:rPr>
                <w:b w:val="0"/>
                <w:i/>
                <w:iCs/>
                <w:color w:val="000000"/>
                <w:sz w:val="22"/>
                <w:szCs w:val="22"/>
              </w:rPr>
              <w:t>Leucothrips pierci</w:t>
            </w:r>
          </w:p>
        </w:tc>
        <w:tc>
          <w:tcPr>
            <w:tcW w:w="1645" w:type="dxa"/>
            <w:noWrap/>
            <w:hideMark/>
          </w:tcPr>
          <w:p w14:paraId="59E9B57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0.001 (0.001)</w:t>
            </w:r>
          </w:p>
        </w:tc>
        <w:tc>
          <w:tcPr>
            <w:tcW w:w="1800" w:type="dxa"/>
            <w:noWrap/>
            <w:hideMark/>
          </w:tcPr>
          <w:p w14:paraId="75E48FA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0.006 (0.005)</w:t>
            </w:r>
          </w:p>
        </w:tc>
        <w:tc>
          <w:tcPr>
            <w:tcW w:w="990" w:type="dxa"/>
            <w:noWrap/>
            <w:hideMark/>
          </w:tcPr>
          <w:p w14:paraId="5C6783D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1.34</w:t>
            </w:r>
          </w:p>
        </w:tc>
        <w:tc>
          <w:tcPr>
            <w:tcW w:w="1080" w:type="dxa"/>
            <w:noWrap/>
            <w:hideMark/>
          </w:tcPr>
          <w:p w14:paraId="0A3A5D6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0.18</w:t>
            </w:r>
          </w:p>
        </w:tc>
      </w:tr>
      <w:tr w:rsidR="00500D31" w:rsidRPr="00CD53B8" w14:paraId="4C2D6DA9"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BB6E598" w14:textId="77777777" w:rsidR="00500D31" w:rsidRPr="00CD53B8" w:rsidRDefault="00500D31" w:rsidP="006D4899">
            <w:pPr>
              <w:jc w:val="right"/>
              <w:rPr>
                <w:b w:val="0"/>
                <w:i/>
                <w:iCs/>
                <w:color w:val="000000"/>
                <w:sz w:val="22"/>
                <w:szCs w:val="22"/>
              </w:rPr>
            </w:pPr>
            <w:r w:rsidRPr="00CD53B8">
              <w:rPr>
                <w:b w:val="0"/>
                <w:i/>
                <w:iCs/>
                <w:color w:val="000000"/>
                <w:sz w:val="22"/>
                <w:szCs w:val="22"/>
              </w:rPr>
              <w:t>Microcephalothrips abdominalis</w:t>
            </w:r>
          </w:p>
        </w:tc>
        <w:tc>
          <w:tcPr>
            <w:tcW w:w="1645" w:type="dxa"/>
            <w:noWrap/>
            <w:hideMark/>
          </w:tcPr>
          <w:p w14:paraId="329300A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0.095 (0.016)</w:t>
            </w:r>
          </w:p>
        </w:tc>
        <w:tc>
          <w:tcPr>
            <w:tcW w:w="1800" w:type="dxa"/>
            <w:noWrap/>
            <w:hideMark/>
          </w:tcPr>
          <w:p w14:paraId="4C8D4AC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0.072 (0.021)</w:t>
            </w:r>
          </w:p>
        </w:tc>
        <w:tc>
          <w:tcPr>
            <w:tcW w:w="990" w:type="dxa"/>
            <w:noWrap/>
            <w:hideMark/>
          </w:tcPr>
          <w:p w14:paraId="6379B58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4.16</w:t>
            </w:r>
          </w:p>
        </w:tc>
        <w:tc>
          <w:tcPr>
            <w:tcW w:w="1080" w:type="dxa"/>
            <w:noWrap/>
            <w:hideMark/>
          </w:tcPr>
          <w:p w14:paraId="4F3555E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4CC5BE5C"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05D4D812" w14:textId="77777777" w:rsidR="00500D31" w:rsidRPr="00CD53B8" w:rsidRDefault="00500D31" w:rsidP="006D4899">
            <w:pPr>
              <w:jc w:val="right"/>
              <w:rPr>
                <w:b w:val="0"/>
                <w:i/>
                <w:iCs/>
                <w:color w:val="000000"/>
                <w:sz w:val="22"/>
                <w:szCs w:val="22"/>
              </w:rPr>
            </w:pPr>
            <w:r w:rsidRPr="00CD53B8">
              <w:rPr>
                <w:b w:val="0"/>
                <w:i/>
                <w:iCs/>
                <w:color w:val="000000"/>
                <w:sz w:val="22"/>
                <w:szCs w:val="22"/>
              </w:rPr>
              <w:t>Neohydatothrips floridanus</w:t>
            </w:r>
          </w:p>
        </w:tc>
        <w:tc>
          <w:tcPr>
            <w:tcW w:w="1645" w:type="dxa"/>
            <w:noWrap/>
            <w:hideMark/>
          </w:tcPr>
          <w:p w14:paraId="5171DEB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0.121 (0.017)</w:t>
            </w:r>
          </w:p>
        </w:tc>
        <w:tc>
          <w:tcPr>
            <w:tcW w:w="1800" w:type="dxa"/>
            <w:noWrap/>
            <w:hideMark/>
          </w:tcPr>
          <w:p w14:paraId="1878EFF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0.016 (0.004)</w:t>
            </w:r>
          </w:p>
        </w:tc>
        <w:tc>
          <w:tcPr>
            <w:tcW w:w="990" w:type="dxa"/>
            <w:noWrap/>
            <w:hideMark/>
          </w:tcPr>
          <w:p w14:paraId="729A8B07"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7.39</w:t>
            </w:r>
          </w:p>
        </w:tc>
        <w:tc>
          <w:tcPr>
            <w:tcW w:w="1080" w:type="dxa"/>
            <w:noWrap/>
            <w:hideMark/>
          </w:tcPr>
          <w:p w14:paraId="2DD4838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40E7BB5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924A8BC" w14:textId="77777777" w:rsidR="00500D31" w:rsidRPr="00CD53B8" w:rsidRDefault="00500D31" w:rsidP="006D4899">
            <w:pPr>
              <w:jc w:val="right"/>
              <w:rPr>
                <w:b w:val="0"/>
                <w:i/>
                <w:iCs/>
                <w:color w:val="000000"/>
                <w:sz w:val="22"/>
                <w:szCs w:val="22"/>
              </w:rPr>
            </w:pPr>
            <w:r w:rsidRPr="00CD53B8">
              <w:rPr>
                <w:b w:val="0"/>
                <w:i/>
                <w:iCs/>
                <w:color w:val="000000"/>
                <w:sz w:val="22"/>
                <w:szCs w:val="22"/>
              </w:rPr>
              <w:t>Thrips tabaci</w:t>
            </w:r>
          </w:p>
        </w:tc>
        <w:tc>
          <w:tcPr>
            <w:tcW w:w="1645" w:type="dxa"/>
            <w:noWrap/>
            <w:hideMark/>
          </w:tcPr>
          <w:p w14:paraId="6E6A21E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0.018 (0.006)</w:t>
            </w:r>
          </w:p>
        </w:tc>
        <w:tc>
          <w:tcPr>
            <w:tcW w:w="1800" w:type="dxa"/>
            <w:noWrap/>
            <w:hideMark/>
          </w:tcPr>
          <w:p w14:paraId="78A4043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0.000 (0.000)</w:t>
            </w:r>
          </w:p>
        </w:tc>
        <w:tc>
          <w:tcPr>
            <w:tcW w:w="990" w:type="dxa"/>
            <w:noWrap/>
            <w:hideMark/>
          </w:tcPr>
          <w:p w14:paraId="4743B0A4"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3.17</w:t>
            </w:r>
          </w:p>
        </w:tc>
        <w:tc>
          <w:tcPr>
            <w:tcW w:w="1080" w:type="dxa"/>
            <w:noWrap/>
            <w:hideMark/>
          </w:tcPr>
          <w:p w14:paraId="0ADC4FA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0.002</w:t>
            </w:r>
          </w:p>
        </w:tc>
      </w:tr>
      <w:tr w:rsidR="00500D31" w:rsidRPr="00CD53B8" w14:paraId="24139256"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50AC902" w14:textId="77777777" w:rsidR="00500D31" w:rsidRPr="00CD53B8" w:rsidRDefault="00500D31" w:rsidP="006D4899">
            <w:pPr>
              <w:jc w:val="right"/>
              <w:rPr>
                <w:b w:val="0"/>
                <w:color w:val="000000"/>
                <w:sz w:val="22"/>
                <w:szCs w:val="22"/>
              </w:rPr>
            </w:pPr>
            <w:r w:rsidRPr="00CD53B8">
              <w:rPr>
                <w:b w:val="0"/>
                <w:color w:val="000000"/>
                <w:sz w:val="22"/>
                <w:szCs w:val="22"/>
              </w:rPr>
              <w:t>N</w:t>
            </w:r>
          </w:p>
        </w:tc>
        <w:tc>
          <w:tcPr>
            <w:tcW w:w="1645" w:type="dxa"/>
            <w:noWrap/>
            <w:hideMark/>
          </w:tcPr>
          <w:p w14:paraId="59CE016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1240</w:t>
            </w:r>
          </w:p>
        </w:tc>
        <w:tc>
          <w:tcPr>
            <w:tcW w:w="1800" w:type="dxa"/>
            <w:noWrap/>
            <w:hideMark/>
          </w:tcPr>
          <w:p w14:paraId="4F17D42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1240</w:t>
            </w:r>
          </w:p>
        </w:tc>
        <w:tc>
          <w:tcPr>
            <w:tcW w:w="990" w:type="dxa"/>
            <w:noWrap/>
            <w:hideMark/>
          </w:tcPr>
          <w:p w14:paraId="6032EE47"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c>
          <w:tcPr>
            <w:tcW w:w="1080" w:type="dxa"/>
            <w:noWrap/>
            <w:hideMark/>
          </w:tcPr>
          <w:p w14:paraId="1CEBFB47"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r>
      <w:tr w:rsidR="00500D31" w:rsidRPr="00CD53B8" w14:paraId="22FF77BF"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tcBorders>
              <w:bottom w:val="single" w:sz="4" w:space="0" w:color="000000"/>
            </w:tcBorders>
            <w:noWrap/>
          </w:tcPr>
          <w:p w14:paraId="1DE1A1EB" w14:textId="77777777" w:rsidR="00500D31" w:rsidRPr="00CD53B8" w:rsidRDefault="00500D31" w:rsidP="006D4899">
            <w:pPr>
              <w:jc w:val="right"/>
              <w:rPr>
                <w:b w:val="0"/>
                <w:color w:val="000000"/>
                <w:sz w:val="22"/>
                <w:szCs w:val="22"/>
              </w:rPr>
            </w:pPr>
            <w:r w:rsidRPr="00CD53B8">
              <w:rPr>
                <w:b w:val="0"/>
                <w:color w:val="000000"/>
                <w:sz w:val="22"/>
                <w:szCs w:val="22"/>
              </w:rPr>
              <w:t>df</w:t>
            </w:r>
          </w:p>
        </w:tc>
        <w:tc>
          <w:tcPr>
            <w:tcW w:w="1645" w:type="dxa"/>
            <w:tcBorders>
              <w:bottom w:val="single" w:sz="4" w:space="0" w:color="000000"/>
            </w:tcBorders>
            <w:noWrap/>
          </w:tcPr>
          <w:p w14:paraId="740D827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1, 2,417</w:t>
            </w:r>
          </w:p>
        </w:tc>
        <w:tc>
          <w:tcPr>
            <w:tcW w:w="1800" w:type="dxa"/>
            <w:tcBorders>
              <w:bottom w:val="single" w:sz="4" w:space="0" w:color="000000"/>
            </w:tcBorders>
            <w:noWrap/>
          </w:tcPr>
          <w:p w14:paraId="4552339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990" w:type="dxa"/>
            <w:tcBorders>
              <w:bottom w:val="single" w:sz="4" w:space="0" w:color="000000"/>
            </w:tcBorders>
            <w:noWrap/>
          </w:tcPr>
          <w:p w14:paraId="7D922282"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c>
          <w:tcPr>
            <w:tcW w:w="1080" w:type="dxa"/>
            <w:tcBorders>
              <w:bottom w:val="single" w:sz="4" w:space="0" w:color="000000"/>
            </w:tcBorders>
            <w:noWrap/>
          </w:tcPr>
          <w:p w14:paraId="6A42E2B0"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r>
    </w:tbl>
    <w:p w14:paraId="3DA18CE4" w14:textId="77777777" w:rsidR="00500D31" w:rsidRPr="00CD53B8" w:rsidRDefault="00500D31" w:rsidP="00500D31">
      <w:r w:rsidRPr="00CD53B8">
        <w:t>N = total number of traps deployed each month in both years. Data analyzed with a t-test (</w:t>
      </w:r>
      <w:r w:rsidRPr="00CD53B8">
        <w:rPr>
          <w:i/>
        </w:rPr>
        <w:t xml:space="preserve">P ≤ </w:t>
      </w:r>
      <w:r w:rsidRPr="00CD53B8">
        <w:t xml:space="preserve">0.05). </w:t>
      </w:r>
      <w:r w:rsidRPr="00CD53B8">
        <w:rPr>
          <w:b/>
        </w:rPr>
        <w:t>Bold</w:t>
      </w:r>
      <w:r w:rsidRPr="00CD53B8">
        <w:t xml:space="preserve"> values indicate significantly different means.</w:t>
      </w:r>
    </w:p>
    <w:p w14:paraId="0EB8B7D1" w14:textId="77777777" w:rsidR="00500D31" w:rsidRPr="00CD53B8" w:rsidRDefault="00500D31" w:rsidP="00500D31">
      <w:pPr>
        <w:sectPr w:rsidR="00500D31" w:rsidRPr="00CD53B8" w:rsidSect="00BC008F">
          <w:type w:val="nextPage"/>
          <w:pgSz w:w="12240" w:h="15840" w:code="1"/>
          <w:pgMar w:top="1440" w:right="1440" w:bottom="1440" w:left="1440" w:header="720" w:footer="720" w:gutter="0"/>
          <w:cols w:space="720"/>
          <w:docGrid w:linePitch="360"/>
        </w:sectPr>
      </w:pPr>
    </w:p>
    <w:p w14:paraId="24BC3EDC" w14:textId="053029C6" w:rsidR="00C45B8D" w:rsidRPr="00CD53B8" w:rsidRDefault="00500D31" w:rsidP="00500D31">
      <w:bookmarkStart w:id="88" w:name="Table36"/>
      <w:r w:rsidRPr="00CD53B8">
        <w:lastRenderedPageBreak/>
        <w:t xml:space="preserve">Table 3-6. Effect of trap location within the plot on mean (SE) number of target arthropods collected on yellow and blue sticky traps </w:t>
      </w:r>
      <w:r w:rsidR="00647E73" w:rsidRPr="00CD53B8">
        <w:tab/>
      </w:r>
      <w:r w:rsidRPr="00CD53B8">
        <w:t>hung in north central Florida olive orchards in 2017 and 2018.</w:t>
      </w:r>
      <w:bookmarkEnd w:id="88"/>
    </w:p>
    <w:tbl>
      <w:tblPr>
        <w:tblStyle w:val="TableGrid"/>
        <w:tblW w:w="12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800"/>
        <w:gridCol w:w="1980"/>
        <w:gridCol w:w="1710"/>
        <w:gridCol w:w="1800"/>
        <w:gridCol w:w="711"/>
        <w:gridCol w:w="1060"/>
      </w:tblGrid>
      <w:tr w:rsidR="00500D31" w:rsidRPr="00CD53B8" w14:paraId="6C1F30D1" w14:textId="77777777" w:rsidTr="006D4899">
        <w:trPr>
          <w:trHeight w:val="300"/>
        </w:trPr>
        <w:tc>
          <w:tcPr>
            <w:tcW w:w="12296" w:type="dxa"/>
            <w:gridSpan w:val="7"/>
            <w:tcBorders>
              <w:top w:val="single" w:sz="4" w:space="0" w:color="000000"/>
            </w:tcBorders>
            <w:noWrap/>
            <w:vAlign w:val="center"/>
            <w:hideMark/>
          </w:tcPr>
          <w:p w14:paraId="7D421B53" w14:textId="77777777" w:rsidR="00500D31" w:rsidRPr="00CD53B8" w:rsidRDefault="00500D31" w:rsidP="006D4899">
            <w:pPr>
              <w:jc w:val="center"/>
              <w:rPr>
                <w:sz w:val="22"/>
                <w:szCs w:val="22"/>
              </w:rPr>
            </w:pPr>
            <w:r w:rsidRPr="00CD53B8">
              <w:rPr>
                <w:color w:val="000000" w:themeColor="text1"/>
              </w:rPr>
              <w:t>Mean number (SE)/Trap day</w:t>
            </w:r>
          </w:p>
        </w:tc>
      </w:tr>
      <w:tr w:rsidR="00500D31" w:rsidRPr="00CD53B8" w14:paraId="2687ACF5" w14:textId="77777777" w:rsidTr="006D4899">
        <w:trPr>
          <w:trHeight w:val="300"/>
        </w:trPr>
        <w:tc>
          <w:tcPr>
            <w:tcW w:w="3235" w:type="dxa"/>
            <w:tcBorders>
              <w:bottom w:val="single" w:sz="4" w:space="0" w:color="auto"/>
            </w:tcBorders>
            <w:noWrap/>
            <w:vAlign w:val="center"/>
            <w:hideMark/>
          </w:tcPr>
          <w:p w14:paraId="03A0B0E6" w14:textId="77777777" w:rsidR="00500D31" w:rsidRPr="00CD53B8" w:rsidRDefault="00500D31" w:rsidP="006D4899">
            <w:pPr>
              <w:jc w:val="center"/>
              <w:rPr>
                <w:color w:val="000000"/>
                <w:sz w:val="22"/>
                <w:szCs w:val="22"/>
              </w:rPr>
            </w:pPr>
            <w:r w:rsidRPr="00CD53B8">
              <w:rPr>
                <w:color w:val="000000"/>
                <w:sz w:val="22"/>
                <w:szCs w:val="22"/>
              </w:rPr>
              <w:t>Group</w:t>
            </w:r>
          </w:p>
        </w:tc>
        <w:tc>
          <w:tcPr>
            <w:tcW w:w="1800" w:type="dxa"/>
            <w:tcBorders>
              <w:top w:val="single" w:sz="4" w:space="0" w:color="000000"/>
              <w:bottom w:val="single" w:sz="4" w:space="0" w:color="auto"/>
            </w:tcBorders>
            <w:noWrap/>
            <w:vAlign w:val="center"/>
            <w:hideMark/>
          </w:tcPr>
          <w:p w14:paraId="46AF1B7B" w14:textId="77777777" w:rsidR="00500D31" w:rsidRPr="00CD53B8" w:rsidRDefault="00500D31" w:rsidP="006D4899">
            <w:pPr>
              <w:jc w:val="center"/>
              <w:rPr>
                <w:color w:val="000000"/>
                <w:sz w:val="22"/>
                <w:szCs w:val="22"/>
              </w:rPr>
            </w:pPr>
            <w:r w:rsidRPr="00CD53B8">
              <w:rPr>
                <w:color w:val="000000"/>
                <w:sz w:val="22"/>
                <w:szCs w:val="22"/>
              </w:rPr>
              <w:t>Center</w:t>
            </w:r>
          </w:p>
        </w:tc>
        <w:tc>
          <w:tcPr>
            <w:tcW w:w="1980" w:type="dxa"/>
            <w:tcBorders>
              <w:top w:val="single" w:sz="4" w:space="0" w:color="000000"/>
              <w:bottom w:val="single" w:sz="4" w:space="0" w:color="auto"/>
            </w:tcBorders>
            <w:noWrap/>
            <w:vAlign w:val="center"/>
            <w:hideMark/>
          </w:tcPr>
          <w:p w14:paraId="46BE12CD" w14:textId="77777777" w:rsidR="00500D31" w:rsidRPr="00CD53B8" w:rsidRDefault="00500D31" w:rsidP="006D4899">
            <w:pPr>
              <w:jc w:val="center"/>
              <w:rPr>
                <w:color w:val="000000"/>
                <w:sz w:val="22"/>
                <w:szCs w:val="22"/>
              </w:rPr>
            </w:pPr>
            <w:r w:rsidRPr="00CD53B8">
              <w:rPr>
                <w:color w:val="000000"/>
                <w:sz w:val="22"/>
                <w:szCs w:val="22"/>
              </w:rPr>
              <w:t>Corner</w:t>
            </w:r>
          </w:p>
        </w:tc>
        <w:tc>
          <w:tcPr>
            <w:tcW w:w="1710" w:type="dxa"/>
            <w:tcBorders>
              <w:top w:val="single" w:sz="4" w:space="0" w:color="000000"/>
              <w:bottom w:val="single" w:sz="4" w:space="0" w:color="auto"/>
            </w:tcBorders>
            <w:noWrap/>
            <w:vAlign w:val="center"/>
            <w:hideMark/>
          </w:tcPr>
          <w:p w14:paraId="04E42981" w14:textId="77777777" w:rsidR="00500D31" w:rsidRPr="00CD53B8" w:rsidRDefault="00500D31" w:rsidP="006D4899">
            <w:pPr>
              <w:jc w:val="center"/>
              <w:rPr>
                <w:color w:val="000000"/>
                <w:sz w:val="22"/>
                <w:szCs w:val="22"/>
              </w:rPr>
            </w:pPr>
            <w:r w:rsidRPr="00CD53B8">
              <w:rPr>
                <w:color w:val="000000"/>
                <w:sz w:val="22"/>
                <w:szCs w:val="22"/>
              </w:rPr>
              <w:t>End</w:t>
            </w:r>
          </w:p>
        </w:tc>
        <w:tc>
          <w:tcPr>
            <w:tcW w:w="1800" w:type="dxa"/>
            <w:tcBorders>
              <w:top w:val="single" w:sz="4" w:space="0" w:color="000000"/>
              <w:bottom w:val="single" w:sz="4" w:space="0" w:color="auto"/>
            </w:tcBorders>
            <w:noWrap/>
            <w:vAlign w:val="center"/>
            <w:hideMark/>
          </w:tcPr>
          <w:p w14:paraId="4018E3F9" w14:textId="77777777" w:rsidR="00500D31" w:rsidRPr="00CD53B8" w:rsidRDefault="00500D31" w:rsidP="006D4899">
            <w:pPr>
              <w:jc w:val="center"/>
              <w:rPr>
                <w:color w:val="000000"/>
                <w:sz w:val="22"/>
                <w:szCs w:val="22"/>
              </w:rPr>
            </w:pPr>
            <w:r w:rsidRPr="00CD53B8">
              <w:rPr>
                <w:color w:val="000000"/>
                <w:sz w:val="22"/>
                <w:szCs w:val="22"/>
              </w:rPr>
              <w:t>Edge Row</w:t>
            </w:r>
          </w:p>
        </w:tc>
        <w:tc>
          <w:tcPr>
            <w:tcW w:w="711" w:type="dxa"/>
            <w:tcBorders>
              <w:bottom w:val="single" w:sz="4" w:space="0" w:color="auto"/>
            </w:tcBorders>
            <w:noWrap/>
            <w:vAlign w:val="center"/>
            <w:hideMark/>
          </w:tcPr>
          <w:p w14:paraId="15EEA472" w14:textId="77777777" w:rsidR="00500D31" w:rsidRPr="00CD53B8" w:rsidRDefault="00500D31" w:rsidP="006D4899">
            <w:pPr>
              <w:jc w:val="center"/>
              <w:rPr>
                <w:color w:val="000000"/>
                <w:sz w:val="22"/>
                <w:szCs w:val="22"/>
              </w:rPr>
            </w:pPr>
            <w:r w:rsidRPr="00CD53B8">
              <w:rPr>
                <w:color w:val="000000"/>
                <w:sz w:val="22"/>
                <w:szCs w:val="22"/>
              </w:rPr>
              <w:t>F</w:t>
            </w:r>
          </w:p>
        </w:tc>
        <w:tc>
          <w:tcPr>
            <w:tcW w:w="1060" w:type="dxa"/>
            <w:tcBorders>
              <w:bottom w:val="single" w:sz="4" w:space="0" w:color="auto"/>
            </w:tcBorders>
            <w:noWrap/>
            <w:vAlign w:val="center"/>
            <w:hideMark/>
          </w:tcPr>
          <w:p w14:paraId="7F276CD9" w14:textId="77777777" w:rsidR="00500D31" w:rsidRPr="00CD53B8" w:rsidRDefault="00500D31" w:rsidP="006D4899">
            <w:pPr>
              <w:jc w:val="center"/>
              <w:rPr>
                <w:i/>
                <w:iCs/>
                <w:color w:val="000000"/>
                <w:sz w:val="22"/>
                <w:szCs w:val="22"/>
              </w:rPr>
            </w:pPr>
            <w:r w:rsidRPr="00CD53B8">
              <w:rPr>
                <w:i/>
                <w:iCs/>
                <w:color w:val="000000"/>
                <w:sz w:val="22"/>
                <w:szCs w:val="22"/>
              </w:rPr>
              <w:t>P</w:t>
            </w:r>
          </w:p>
        </w:tc>
      </w:tr>
      <w:tr w:rsidR="00500D31" w:rsidRPr="00CD53B8" w14:paraId="31409DEF" w14:textId="77777777" w:rsidTr="006D4899">
        <w:trPr>
          <w:trHeight w:val="300"/>
        </w:trPr>
        <w:tc>
          <w:tcPr>
            <w:tcW w:w="3235" w:type="dxa"/>
            <w:noWrap/>
            <w:hideMark/>
          </w:tcPr>
          <w:p w14:paraId="3E02EAAD" w14:textId="77777777" w:rsidR="00500D31" w:rsidRPr="00CD53B8" w:rsidRDefault="00500D31" w:rsidP="006D4899">
            <w:pPr>
              <w:rPr>
                <w:color w:val="000000"/>
                <w:sz w:val="22"/>
                <w:szCs w:val="22"/>
              </w:rPr>
            </w:pPr>
            <w:r w:rsidRPr="00CD53B8">
              <w:rPr>
                <w:color w:val="000000"/>
                <w:sz w:val="22"/>
                <w:szCs w:val="22"/>
              </w:rPr>
              <w:t>Hemiptera</w:t>
            </w:r>
          </w:p>
        </w:tc>
        <w:tc>
          <w:tcPr>
            <w:tcW w:w="1800" w:type="dxa"/>
            <w:noWrap/>
            <w:hideMark/>
          </w:tcPr>
          <w:p w14:paraId="10F1C71E" w14:textId="77777777" w:rsidR="00500D31" w:rsidRPr="00CD53B8" w:rsidRDefault="00500D31" w:rsidP="006D4899">
            <w:pPr>
              <w:rPr>
                <w:color w:val="000000"/>
                <w:sz w:val="22"/>
                <w:szCs w:val="22"/>
              </w:rPr>
            </w:pPr>
            <w:r w:rsidRPr="00CD53B8">
              <w:rPr>
                <w:color w:val="000000"/>
                <w:sz w:val="22"/>
                <w:szCs w:val="22"/>
              </w:rPr>
              <w:t>8.202 (0.539) a</w:t>
            </w:r>
          </w:p>
        </w:tc>
        <w:tc>
          <w:tcPr>
            <w:tcW w:w="1980" w:type="dxa"/>
            <w:noWrap/>
            <w:hideMark/>
          </w:tcPr>
          <w:p w14:paraId="26707C54" w14:textId="77777777" w:rsidR="00500D31" w:rsidRPr="00CD53B8" w:rsidRDefault="00500D31" w:rsidP="006D4899">
            <w:pPr>
              <w:rPr>
                <w:color w:val="000000"/>
                <w:sz w:val="22"/>
                <w:szCs w:val="22"/>
              </w:rPr>
            </w:pPr>
            <w:r w:rsidRPr="00CD53B8">
              <w:rPr>
                <w:color w:val="000000"/>
                <w:sz w:val="22"/>
                <w:szCs w:val="22"/>
              </w:rPr>
              <w:t>9.010 (0.813) a</w:t>
            </w:r>
          </w:p>
        </w:tc>
        <w:tc>
          <w:tcPr>
            <w:tcW w:w="1710" w:type="dxa"/>
            <w:noWrap/>
            <w:hideMark/>
          </w:tcPr>
          <w:p w14:paraId="445E5F5C" w14:textId="77777777" w:rsidR="00500D31" w:rsidRPr="00CD53B8" w:rsidRDefault="00500D31" w:rsidP="006D4899">
            <w:pPr>
              <w:rPr>
                <w:color w:val="000000"/>
                <w:sz w:val="22"/>
                <w:szCs w:val="22"/>
              </w:rPr>
            </w:pPr>
            <w:r w:rsidRPr="00CD53B8">
              <w:rPr>
                <w:color w:val="000000"/>
                <w:sz w:val="22"/>
                <w:szCs w:val="22"/>
              </w:rPr>
              <w:t>8.648 (0.883) a</w:t>
            </w:r>
          </w:p>
        </w:tc>
        <w:tc>
          <w:tcPr>
            <w:tcW w:w="1800" w:type="dxa"/>
            <w:noWrap/>
            <w:hideMark/>
          </w:tcPr>
          <w:p w14:paraId="737D12C7" w14:textId="77777777" w:rsidR="00500D31" w:rsidRPr="00CD53B8" w:rsidRDefault="00500D31" w:rsidP="006D4899">
            <w:pPr>
              <w:rPr>
                <w:color w:val="000000"/>
                <w:sz w:val="22"/>
                <w:szCs w:val="22"/>
              </w:rPr>
            </w:pPr>
            <w:r w:rsidRPr="00CD53B8">
              <w:rPr>
                <w:color w:val="000000"/>
                <w:sz w:val="22"/>
                <w:szCs w:val="22"/>
              </w:rPr>
              <w:t>7.808 (0.480) a</w:t>
            </w:r>
          </w:p>
        </w:tc>
        <w:tc>
          <w:tcPr>
            <w:tcW w:w="711" w:type="dxa"/>
            <w:noWrap/>
            <w:hideMark/>
          </w:tcPr>
          <w:p w14:paraId="20464BA4" w14:textId="77777777" w:rsidR="00500D31" w:rsidRPr="00CD53B8" w:rsidRDefault="00500D31" w:rsidP="006D4899">
            <w:pPr>
              <w:jc w:val="right"/>
              <w:rPr>
                <w:color w:val="000000"/>
                <w:sz w:val="22"/>
                <w:szCs w:val="22"/>
              </w:rPr>
            </w:pPr>
            <w:r w:rsidRPr="00CD53B8">
              <w:rPr>
                <w:color w:val="000000"/>
                <w:sz w:val="22"/>
                <w:szCs w:val="22"/>
              </w:rPr>
              <w:t>1.27</w:t>
            </w:r>
          </w:p>
        </w:tc>
        <w:tc>
          <w:tcPr>
            <w:tcW w:w="1060" w:type="dxa"/>
            <w:noWrap/>
            <w:hideMark/>
          </w:tcPr>
          <w:p w14:paraId="43D0830F" w14:textId="77777777" w:rsidR="00500D31" w:rsidRPr="00CD53B8" w:rsidRDefault="00500D31" w:rsidP="006D4899">
            <w:pPr>
              <w:jc w:val="right"/>
              <w:rPr>
                <w:color w:val="000000"/>
                <w:sz w:val="22"/>
                <w:szCs w:val="22"/>
              </w:rPr>
            </w:pPr>
            <w:r w:rsidRPr="00CD53B8">
              <w:rPr>
                <w:color w:val="000000"/>
                <w:sz w:val="22"/>
                <w:szCs w:val="22"/>
              </w:rPr>
              <w:t>0.2841</w:t>
            </w:r>
          </w:p>
        </w:tc>
      </w:tr>
      <w:tr w:rsidR="00500D31" w:rsidRPr="00CD53B8" w14:paraId="71E2C6E6" w14:textId="77777777" w:rsidTr="006D4899">
        <w:trPr>
          <w:trHeight w:val="300"/>
        </w:trPr>
        <w:tc>
          <w:tcPr>
            <w:tcW w:w="3235" w:type="dxa"/>
            <w:noWrap/>
            <w:hideMark/>
          </w:tcPr>
          <w:p w14:paraId="16F7983E" w14:textId="77777777" w:rsidR="00500D31" w:rsidRPr="00CD53B8" w:rsidRDefault="00500D31" w:rsidP="006D4899">
            <w:pPr>
              <w:jc w:val="right"/>
              <w:rPr>
                <w:i/>
                <w:iCs/>
                <w:color w:val="000000"/>
                <w:sz w:val="22"/>
                <w:szCs w:val="22"/>
              </w:rPr>
            </w:pPr>
            <w:r w:rsidRPr="00CD53B8">
              <w:rPr>
                <w:i/>
                <w:iCs/>
                <w:color w:val="000000"/>
                <w:sz w:val="22"/>
                <w:szCs w:val="22"/>
              </w:rPr>
              <w:t>Homalodisca vitripennis</w:t>
            </w:r>
          </w:p>
        </w:tc>
        <w:tc>
          <w:tcPr>
            <w:tcW w:w="1800" w:type="dxa"/>
            <w:noWrap/>
            <w:hideMark/>
          </w:tcPr>
          <w:p w14:paraId="339841C4" w14:textId="77777777" w:rsidR="00500D31" w:rsidRPr="00CD53B8" w:rsidRDefault="00500D31" w:rsidP="006D4899">
            <w:pPr>
              <w:rPr>
                <w:color w:val="000000"/>
                <w:sz w:val="22"/>
                <w:szCs w:val="22"/>
              </w:rPr>
            </w:pPr>
            <w:r w:rsidRPr="00CD53B8">
              <w:rPr>
                <w:color w:val="000000"/>
                <w:sz w:val="22"/>
                <w:szCs w:val="22"/>
              </w:rPr>
              <w:t>0.094 (0.014) b</w:t>
            </w:r>
          </w:p>
        </w:tc>
        <w:tc>
          <w:tcPr>
            <w:tcW w:w="1980" w:type="dxa"/>
            <w:noWrap/>
            <w:hideMark/>
          </w:tcPr>
          <w:p w14:paraId="731FBB5D" w14:textId="77777777" w:rsidR="00500D31" w:rsidRPr="00CD53B8" w:rsidRDefault="00500D31" w:rsidP="006D4899">
            <w:pPr>
              <w:rPr>
                <w:b/>
                <w:color w:val="000000"/>
                <w:sz w:val="22"/>
                <w:szCs w:val="22"/>
              </w:rPr>
            </w:pPr>
            <w:r w:rsidRPr="00CD53B8">
              <w:rPr>
                <w:b/>
                <w:color w:val="000000"/>
                <w:sz w:val="22"/>
                <w:szCs w:val="22"/>
              </w:rPr>
              <w:t>0.185 (0.034) a</w:t>
            </w:r>
          </w:p>
        </w:tc>
        <w:tc>
          <w:tcPr>
            <w:tcW w:w="1710" w:type="dxa"/>
            <w:noWrap/>
            <w:hideMark/>
          </w:tcPr>
          <w:p w14:paraId="2363E3B6" w14:textId="77777777" w:rsidR="00500D31" w:rsidRPr="00CD53B8" w:rsidRDefault="00500D31" w:rsidP="006D4899">
            <w:pPr>
              <w:rPr>
                <w:color w:val="000000"/>
                <w:sz w:val="22"/>
                <w:szCs w:val="22"/>
              </w:rPr>
            </w:pPr>
            <w:r w:rsidRPr="00CD53B8">
              <w:rPr>
                <w:color w:val="000000"/>
                <w:sz w:val="22"/>
                <w:szCs w:val="22"/>
              </w:rPr>
              <w:t>0.164 (0.030) ab</w:t>
            </w:r>
          </w:p>
        </w:tc>
        <w:tc>
          <w:tcPr>
            <w:tcW w:w="1800" w:type="dxa"/>
            <w:noWrap/>
            <w:hideMark/>
          </w:tcPr>
          <w:p w14:paraId="4A237996" w14:textId="77777777" w:rsidR="00500D31" w:rsidRPr="00CD53B8" w:rsidRDefault="00500D31" w:rsidP="006D4899">
            <w:pPr>
              <w:rPr>
                <w:color w:val="000000"/>
                <w:sz w:val="22"/>
                <w:szCs w:val="22"/>
              </w:rPr>
            </w:pPr>
            <w:r w:rsidRPr="00CD53B8">
              <w:rPr>
                <w:color w:val="000000"/>
                <w:sz w:val="22"/>
                <w:szCs w:val="22"/>
              </w:rPr>
              <w:t>0.176 (0.024) ab</w:t>
            </w:r>
          </w:p>
        </w:tc>
        <w:tc>
          <w:tcPr>
            <w:tcW w:w="711" w:type="dxa"/>
            <w:noWrap/>
            <w:hideMark/>
          </w:tcPr>
          <w:p w14:paraId="4DFC395F" w14:textId="77777777" w:rsidR="00500D31" w:rsidRPr="00CD53B8" w:rsidRDefault="00500D31" w:rsidP="006D4899">
            <w:pPr>
              <w:jc w:val="right"/>
              <w:rPr>
                <w:color w:val="000000"/>
                <w:sz w:val="22"/>
                <w:szCs w:val="22"/>
              </w:rPr>
            </w:pPr>
            <w:r w:rsidRPr="00CD53B8">
              <w:rPr>
                <w:color w:val="000000"/>
                <w:sz w:val="22"/>
                <w:szCs w:val="22"/>
              </w:rPr>
              <w:t>4.32</w:t>
            </w:r>
          </w:p>
        </w:tc>
        <w:tc>
          <w:tcPr>
            <w:tcW w:w="1060" w:type="dxa"/>
            <w:noWrap/>
            <w:hideMark/>
          </w:tcPr>
          <w:p w14:paraId="6031CF18" w14:textId="77777777" w:rsidR="00500D31" w:rsidRPr="00CD53B8" w:rsidRDefault="00500D31" w:rsidP="006D4899">
            <w:pPr>
              <w:jc w:val="right"/>
              <w:rPr>
                <w:b/>
                <w:bCs/>
                <w:color w:val="000000"/>
                <w:sz w:val="22"/>
                <w:szCs w:val="22"/>
              </w:rPr>
            </w:pPr>
            <w:r w:rsidRPr="00CD53B8">
              <w:rPr>
                <w:b/>
                <w:bCs/>
                <w:color w:val="000000"/>
                <w:sz w:val="22"/>
                <w:szCs w:val="22"/>
              </w:rPr>
              <w:t>0.005</w:t>
            </w:r>
          </w:p>
        </w:tc>
      </w:tr>
      <w:tr w:rsidR="00500D31" w:rsidRPr="00CD53B8" w14:paraId="7D8F9F6A" w14:textId="77777777" w:rsidTr="006D4899">
        <w:trPr>
          <w:trHeight w:val="300"/>
        </w:trPr>
        <w:tc>
          <w:tcPr>
            <w:tcW w:w="3235" w:type="dxa"/>
            <w:noWrap/>
            <w:hideMark/>
          </w:tcPr>
          <w:p w14:paraId="23F55713" w14:textId="77777777" w:rsidR="00500D31" w:rsidRPr="00CD53B8" w:rsidRDefault="00500D31" w:rsidP="006D4899">
            <w:pPr>
              <w:rPr>
                <w:color w:val="000000"/>
                <w:sz w:val="22"/>
                <w:szCs w:val="22"/>
              </w:rPr>
            </w:pPr>
            <w:r w:rsidRPr="00CD53B8">
              <w:rPr>
                <w:color w:val="000000"/>
                <w:sz w:val="22"/>
                <w:szCs w:val="22"/>
              </w:rPr>
              <w:t>Thysanoptera</w:t>
            </w:r>
          </w:p>
        </w:tc>
        <w:tc>
          <w:tcPr>
            <w:tcW w:w="1800" w:type="dxa"/>
            <w:noWrap/>
            <w:hideMark/>
          </w:tcPr>
          <w:p w14:paraId="161A2E93" w14:textId="77777777" w:rsidR="00500D31" w:rsidRPr="00CD53B8" w:rsidRDefault="00500D31" w:rsidP="006D4899">
            <w:pPr>
              <w:rPr>
                <w:b/>
                <w:color w:val="000000"/>
                <w:sz w:val="22"/>
                <w:szCs w:val="22"/>
              </w:rPr>
            </w:pPr>
            <w:r w:rsidRPr="00CD53B8">
              <w:rPr>
                <w:b/>
                <w:color w:val="000000"/>
                <w:sz w:val="22"/>
                <w:szCs w:val="22"/>
              </w:rPr>
              <w:t>89.398 (6.416) a</w:t>
            </w:r>
          </w:p>
        </w:tc>
        <w:tc>
          <w:tcPr>
            <w:tcW w:w="1980" w:type="dxa"/>
            <w:noWrap/>
            <w:hideMark/>
          </w:tcPr>
          <w:p w14:paraId="05797980" w14:textId="77777777" w:rsidR="00500D31" w:rsidRPr="00CD53B8" w:rsidRDefault="00500D31" w:rsidP="006D4899">
            <w:pPr>
              <w:rPr>
                <w:b/>
                <w:color w:val="000000"/>
                <w:sz w:val="22"/>
                <w:szCs w:val="22"/>
              </w:rPr>
            </w:pPr>
            <w:r w:rsidRPr="00CD53B8">
              <w:rPr>
                <w:b/>
                <w:color w:val="000000"/>
                <w:sz w:val="22"/>
                <w:szCs w:val="22"/>
              </w:rPr>
              <w:t>89.455 (18.118) ab</w:t>
            </w:r>
          </w:p>
        </w:tc>
        <w:tc>
          <w:tcPr>
            <w:tcW w:w="1710" w:type="dxa"/>
            <w:noWrap/>
            <w:hideMark/>
          </w:tcPr>
          <w:p w14:paraId="2036CA8A" w14:textId="77777777" w:rsidR="00500D31" w:rsidRPr="00CD53B8" w:rsidRDefault="00500D31" w:rsidP="006D4899">
            <w:pPr>
              <w:rPr>
                <w:color w:val="000000"/>
                <w:sz w:val="22"/>
                <w:szCs w:val="22"/>
              </w:rPr>
            </w:pPr>
            <w:r w:rsidRPr="00CD53B8">
              <w:rPr>
                <w:color w:val="000000"/>
                <w:sz w:val="22"/>
                <w:szCs w:val="22"/>
              </w:rPr>
              <w:t>64.317 (8.711) b</w:t>
            </w:r>
          </w:p>
        </w:tc>
        <w:tc>
          <w:tcPr>
            <w:tcW w:w="1800" w:type="dxa"/>
            <w:noWrap/>
            <w:hideMark/>
          </w:tcPr>
          <w:p w14:paraId="7104DBF5" w14:textId="77777777" w:rsidR="00500D31" w:rsidRPr="00CD53B8" w:rsidRDefault="00500D31" w:rsidP="006D4899">
            <w:pPr>
              <w:rPr>
                <w:color w:val="000000"/>
                <w:sz w:val="22"/>
                <w:szCs w:val="22"/>
              </w:rPr>
            </w:pPr>
            <w:r w:rsidRPr="00CD53B8">
              <w:rPr>
                <w:color w:val="000000"/>
                <w:sz w:val="22"/>
                <w:szCs w:val="22"/>
              </w:rPr>
              <w:t>78.296 (7.652) ab</w:t>
            </w:r>
          </w:p>
        </w:tc>
        <w:tc>
          <w:tcPr>
            <w:tcW w:w="711" w:type="dxa"/>
            <w:noWrap/>
            <w:hideMark/>
          </w:tcPr>
          <w:p w14:paraId="62773F50" w14:textId="77777777" w:rsidR="00500D31" w:rsidRPr="00CD53B8" w:rsidRDefault="00500D31" w:rsidP="006D4899">
            <w:pPr>
              <w:jc w:val="right"/>
              <w:rPr>
                <w:color w:val="000000"/>
                <w:sz w:val="22"/>
                <w:szCs w:val="22"/>
              </w:rPr>
            </w:pPr>
            <w:r w:rsidRPr="00CD53B8">
              <w:rPr>
                <w:color w:val="000000"/>
                <w:sz w:val="22"/>
                <w:szCs w:val="22"/>
              </w:rPr>
              <w:t>3.89</w:t>
            </w:r>
          </w:p>
        </w:tc>
        <w:tc>
          <w:tcPr>
            <w:tcW w:w="1060" w:type="dxa"/>
            <w:noWrap/>
            <w:hideMark/>
          </w:tcPr>
          <w:p w14:paraId="13C4BCE7" w14:textId="77777777" w:rsidR="00500D31" w:rsidRPr="00CD53B8" w:rsidRDefault="00500D31" w:rsidP="006D4899">
            <w:pPr>
              <w:jc w:val="right"/>
              <w:rPr>
                <w:b/>
                <w:bCs/>
                <w:color w:val="000000"/>
                <w:sz w:val="22"/>
                <w:szCs w:val="22"/>
              </w:rPr>
            </w:pPr>
            <w:r w:rsidRPr="00CD53B8">
              <w:rPr>
                <w:b/>
                <w:bCs/>
                <w:color w:val="000000"/>
                <w:sz w:val="22"/>
                <w:szCs w:val="22"/>
              </w:rPr>
              <w:t>0.009</w:t>
            </w:r>
          </w:p>
        </w:tc>
      </w:tr>
      <w:tr w:rsidR="00500D31" w:rsidRPr="00CD53B8" w14:paraId="1227F5A5" w14:textId="77777777" w:rsidTr="006D4899">
        <w:trPr>
          <w:trHeight w:val="300"/>
        </w:trPr>
        <w:tc>
          <w:tcPr>
            <w:tcW w:w="3235" w:type="dxa"/>
            <w:noWrap/>
            <w:hideMark/>
          </w:tcPr>
          <w:p w14:paraId="09E399E0" w14:textId="77777777" w:rsidR="00500D31" w:rsidRPr="00CD53B8" w:rsidRDefault="00500D31" w:rsidP="006D4899">
            <w:pPr>
              <w:jc w:val="center"/>
              <w:rPr>
                <w:color w:val="000000"/>
                <w:sz w:val="22"/>
                <w:szCs w:val="22"/>
              </w:rPr>
            </w:pPr>
            <w:r w:rsidRPr="00CD53B8">
              <w:rPr>
                <w:color w:val="000000"/>
                <w:sz w:val="22"/>
                <w:szCs w:val="22"/>
              </w:rPr>
              <w:t>Phaleothripidae</w:t>
            </w:r>
          </w:p>
        </w:tc>
        <w:tc>
          <w:tcPr>
            <w:tcW w:w="1800" w:type="dxa"/>
            <w:noWrap/>
            <w:hideMark/>
          </w:tcPr>
          <w:p w14:paraId="7B92DD4B" w14:textId="77777777" w:rsidR="00500D31" w:rsidRPr="00CD53B8" w:rsidRDefault="00500D31" w:rsidP="006D4899">
            <w:pPr>
              <w:rPr>
                <w:color w:val="000000"/>
                <w:sz w:val="22"/>
                <w:szCs w:val="22"/>
              </w:rPr>
            </w:pPr>
            <w:r w:rsidRPr="00CD53B8">
              <w:rPr>
                <w:color w:val="000000"/>
                <w:sz w:val="22"/>
                <w:szCs w:val="22"/>
              </w:rPr>
              <w:t>1.821 (0.173) a</w:t>
            </w:r>
          </w:p>
        </w:tc>
        <w:tc>
          <w:tcPr>
            <w:tcW w:w="1980" w:type="dxa"/>
            <w:noWrap/>
            <w:hideMark/>
          </w:tcPr>
          <w:p w14:paraId="4C408BEB" w14:textId="77777777" w:rsidR="00500D31" w:rsidRPr="00CD53B8" w:rsidRDefault="00500D31" w:rsidP="006D4899">
            <w:pPr>
              <w:rPr>
                <w:color w:val="000000"/>
                <w:sz w:val="22"/>
                <w:szCs w:val="22"/>
              </w:rPr>
            </w:pPr>
            <w:r w:rsidRPr="00CD53B8">
              <w:rPr>
                <w:color w:val="000000"/>
                <w:sz w:val="22"/>
                <w:szCs w:val="22"/>
              </w:rPr>
              <w:t>1.172 (0.152) a</w:t>
            </w:r>
          </w:p>
        </w:tc>
        <w:tc>
          <w:tcPr>
            <w:tcW w:w="1710" w:type="dxa"/>
            <w:noWrap/>
            <w:hideMark/>
          </w:tcPr>
          <w:p w14:paraId="63449202" w14:textId="77777777" w:rsidR="00500D31" w:rsidRPr="00CD53B8" w:rsidRDefault="00500D31" w:rsidP="006D4899">
            <w:pPr>
              <w:rPr>
                <w:color w:val="000000"/>
                <w:sz w:val="22"/>
                <w:szCs w:val="22"/>
              </w:rPr>
            </w:pPr>
            <w:r w:rsidRPr="00CD53B8">
              <w:rPr>
                <w:color w:val="000000"/>
                <w:sz w:val="22"/>
                <w:szCs w:val="22"/>
              </w:rPr>
              <w:t>1.633 (0.244) a</w:t>
            </w:r>
          </w:p>
        </w:tc>
        <w:tc>
          <w:tcPr>
            <w:tcW w:w="1800" w:type="dxa"/>
            <w:noWrap/>
            <w:hideMark/>
          </w:tcPr>
          <w:p w14:paraId="58A2362F" w14:textId="77777777" w:rsidR="00500D31" w:rsidRPr="00CD53B8" w:rsidRDefault="00500D31" w:rsidP="006D4899">
            <w:pPr>
              <w:rPr>
                <w:color w:val="000000"/>
                <w:sz w:val="22"/>
                <w:szCs w:val="22"/>
              </w:rPr>
            </w:pPr>
            <w:r w:rsidRPr="00CD53B8">
              <w:rPr>
                <w:color w:val="000000"/>
                <w:sz w:val="22"/>
                <w:szCs w:val="22"/>
              </w:rPr>
              <w:t>1.608 (0.185) a</w:t>
            </w:r>
          </w:p>
        </w:tc>
        <w:tc>
          <w:tcPr>
            <w:tcW w:w="711" w:type="dxa"/>
            <w:noWrap/>
            <w:hideMark/>
          </w:tcPr>
          <w:p w14:paraId="620592A5" w14:textId="77777777" w:rsidR="00500D31" w:rsidRPr="00CD53B8" w:rsidRDefault="00500D31" w:rsidP="006D4899">
            <w:pPr>
              <w:jc w:val="right"/>
              <w:rPr>
                <w:color w:val="000000"/>
                <w:sz w:val="22"/>
                <w:szCs w:val="22"/>
              </w:rPr>
            </w:pPr>
            <w:r w:rsidRPr="00CD53B8">
              <w:rPr>
                <w:color w:val="000000"/>
                <w:sz w:val="22"/>
                <w:szCs w:val="22"/>
              </w:rPr>
              <w:t>0.96</w:t>
            </w:r>
          </w:p>
        </w:tc>
        <w:tc>
          <w:tcPr>
            <w:tcW w:w="1060" w:type="dxa"/>
            <w:noWrap/>
            <w:hideMark/>
          </w:tcPr>
          <w:p w14:paraId="0AD7C186" w14:textId="77777777" w:rsidR="00500D31" w:rsidRPr="00CD53B8" w:rsidRDefault="00500D31" w:rsidP="006D4899">
            <w:pPr>
              <w:jc w:val="right"/>
              <w:rPr>
                <w:color w:val="000000"/>
                <w:sz w:val="22"/>
                <w:szCs w:val="22"/>
              </w:rPr>
            </w:pPr>
            <w:r w:rsidRPr="00CD53B8">
              <w:rPr>
                <w:color w:val="000000"/>
                <w:sz w:val="22"/>
                <w:szCs w:val="22"/>
              </w:rPr>
              <w:t>0.410</w:t>
            </w:r>
          </w:p>
        </w:tc>
      </w:tr>
      <w:tr w:rsidR="00500D31" w:rsidRPr="00CD53B8" w14:paraId="78856E4D" w14:textId="77777777" w:rsidTr="006D4899">
        <w:trPr>
          <w:trHeight w:val="300"/>
        </w:trPr>
        <w:tc>
          <w:tcPr>
            <w:tcW w:w="3235" w:type="dxa"/>
            <w:noWrap/>
            <w:hideMark/>
          </w:tcPr>
          <w:p w14:paraId="220764C1" w14:textId="77777777" w:rsidR="00500D31" w:rsidRPr="00CD53B8" w:rsidRDefault="00500D31" w:rsidP="006D4899">
            <w:pPr>
              <w:jc w:val="right"/>
              <w:rPr>
                <w:i/>
                <w:iCs/>
                <w:color w:val="000000"/>
                <w:sz w:val="22"/>
                <w:szCs w:val="22"/>
              </w:rPr>
            </w:pPr>
            <w:r w:rsidRPr="00CD53B8">
              <w:rPr>
                <w:i/>
                <w:iCs/>
                <w:color w:val="000000"/>
                <w:sz w:val="22"/>
                <w:szCs w:val="22"/>
              </w:rPr>
              <w:t>Haplothrips gowdeyi</w:t>
            </w:r>
          </w:p>
        </w:tc>
        <w:tc>
          <w:tcPr>
            <w:tcW w:w="1800" w:type="dxa"/>
            <w:noWrap/>
            <w:hideMark/>
          </w:tcPr>
          <w:p w14:paraId="10B1013B" w14:textId="77777777" w:rsidR="00500D31" w:rsidRPr="00CD53B8" w:rsidRDefault="00500D31" w:rsidP="006D4899">
            <w:pPr>
              <w:rPr>
                <w:color w:val="000000"/>
                <w:sz w:val="22"/>
                <w:szCs w:val="22"/>
              </w:rPr>
            </w:pPr>
            <w:r w:rsidRPr="00CD53B8">
              <w:rPr>
                <w:color w:val="000000"/>
                <w:sz w:val="22"/>
                <w:szCs w:val="22"/>
              </w:rPr>
              <w:t>0.013 (0.005) a</w:t>
            </w:r>
          </w:p>
        </w:tc>
        <w:tc>
          <w:tcPr>
            <w:tcW w:w="1980" w:type="dxa"/>
            <w:noWrap/>
            <w:hideMark/>
          </w:tcPr>
          <w:p w14:paraId="7188E1FD" w14:textId="77777777" w:rsidR="00500D31" w:rsidRPr="00CD53B8" w:rsidRDefault="00500D31" w:rsidP="006D4899">
            <w:pPr>
              <w:rPr>
                <w:color w:val="000000"/>
                <w:sz w:val="22"/>
                <w:szCs w:val="22"/>
              </w:rPr>
            </w:pPr>
            <w:r w:rsidRPr="00CD53B8">
              <w:rPr>
                <w:color w:val="000000"/>
                <w:sz w:val="22"/>
                <w:szCs w:val="22"/>
              </w:rPr>
              <w:t>0.000 (0.000) a</w:t>
            </w:r>
          </w:p>
        </w:tc>
        <w:tc>
          <w:tcPr>
            <w:tcW w:w="1710" w:type="dxa"/>
            <w:noWrap/>
            <w:hideMark/>
          </w:tcPr>
          <w:p w14:paraId="2B529189" w14:textId="77777777" w:rsidR="00500D31" w:rsidRPr="00CD53B8" w:rsidRDefault="00500D31" w:rsidP="006D4899">
            <w:pPr>
              <w:rPr>
                <w:color w:val="000000"/>
                <w:sz w:val="22"/>
                <w:szCs w:val="22"/>
              </w:rPr>
            </w:pPr>
            <w:r w:rsidRPr="00CD53B8">
              <w:rPr>
                <w:color w:val="000000"/>
                <w:sz w:val="22"/>
                <w:szCs w:val="22"/>
              </w:rPr>
              <w:t>0.002 (0.002) a</w:t>
            </w:r>
          </w:p>
        </w:tc>
        <w:tc>
          <w:tcPr>
            <w:tcW w:w="1800" w:type="dxa"/>
            <w:noWrap/>
            <w:hideMark/>
          </w:tcPr>
          <w:p w14:paraId="19A5FA88" w14:textId="77777777" w:rsidR="00500D31" w:rsidRPr="00CD53B8" w:rsidRDefault="00500D31" w:rsidP="006D4899">
            <w:pPr>
              <w:rPr>
                <w:color w:val="000000"/>
                <w:sz w:val="22"/>
                <w:szCs w:val="22"/>
              </w:rPr>
            </w:pPr>
            <w:r w:rsidRPr="00CD53B8">
              <w:rPr>
                <w:color w:val="000000"/>
                <w:sz w:val="22"/>
                <w:szCs w:val="22"/>
              </w:rPr>
              <w:t>0.007 (0.003) a</w:t>
            </w:r>
          </w:p>
        </w:tc>
        <w:tc>
          <w:tcPr>
            <w:tcW w:w="711" w:type="dxa"/>
            <w:noWrap/>
            <w:hideMark/>
          </w:tcPr>
          <w:p w14:paraId="0F88EB02" w14:textId="77777777" w:rsidR="00500D31" w:rsidRPr="00CD53B8" w:rsidRDefault="00500D31" w:rsidP="006D4899">
            <w:pPr>
              <w:jc w:val="right"/>
              <w:rPr>
                <w:color w:val="000000"/>
                <w:sz w:val="22"/>
                <w:szCs w:val="22"/>
              </w:rPr>
            </w:pPr>
            <w:r w:rsidRPr="00CD53B8">
              <w:rPr>
                <w:color w:val="000000"/>
                <w:sz w:val="22"/>
                <w:szCs w:val="22"/>
              </w:rPr>
              <w:t>1.84</w:t>
            </w:r>
          </w:p>
        </w:tc>
        <w:tc>
          <w:tcPr>
            <w:tcW w:w="1060" w:type="dxa"/>
            <w:noWrap/>
            <w:hideMark/>
          </w:tcPr>
          <w:p w14:paraId="12AC56AA" w14:textId="77777777" w:rsidR="00500D31" w:rsidRPr="00CD53B8" w:rsidRDefault="00500D31" w:rsidP="006D4899">
            <w:pPr>
              <w:jc w:val="right"/>
              <w:rPr>
                <w:color w:val="000000"/>
                <w:sz w:val="22"/>
                <w:szCs w:val="22"/>
              </w:rPr>
            </w:pPr>
            <w:r w:rsidRPr="00CD53B8">
              <w:rPr>
                <w:color w:val="000000"/>
                <w:sz w:val="22"/>
                <w:szCs w:val="22"/>
              </w:rPr>
              <w:t>0.138</w:t>
            </w:r>
          </w:p>
        </w:tc>
      </w:tr>
      <w:tr w:rsidR="00500D31" w:rsidRPr="00CD53B8" w14:paraId="3A3F6306" w14:textId="77777777" w:rsidTr="006D4899">
        <w:trPr>
          <w:trHeight w:val="300"/>
        </w:trPr>
        <w:tc>
          <w:tcPr>
            <w:tcW w:w="3235" w:type="dxa"/>
            <w:noWrap/>
            <w:hideMark/>
          </w:tcPr>
          <w:p w14:paraId="31E5892B" w14:textId="77777777" w:rsidR="00500D31" w:rsidRPr="00CD53B8" w:rsidRDefault="00500D31" w:rsidP="006D4899">
            <w:pPr>
              <w:jc w:val="right"/>
              <w:rPr>
                <w:i/>
                <w:iCs/>
                <w:color w:val="000000"/>
                <w:sz w:val="22"/>
                <w:szCs w:val="22"/>
              </w:rPr>
            </w:pPr>
            <w:r w:rsidRPr="00CD53B8">
              <w:rPr>
                <w:i/>
                <w:iCs/>
                <w:color w:val="000000"/>
                <w:sz w:val="22"/>
                <w:szCs w:val="22"/>
              </w:rPr>
              <w:t>Karynothrips flavipes</w:t>
            </w:r>
          </w:p>
        </w:tc>
        <w:tc>
          <w:tcPr>
            <w:tcW w:w="1800" w:type="dxa"/>
            <w:noWrap/>
            <w:hideMark/>
          </w:tcPr>
          <w:p w14:paraId="4DCC0093" w14:textId="77777777" w:rsidR="00500D31" w:rsidRPr="00CD53B8" w:rsidRDefault="00500D31" w:rsidP="006D4899">
            <w:pPr>
              <w:rPr>
                <w:color w:val="000000"/>
                <w:sz w:val="22"/>
                <w:szCs w:val="22"/>
              </w:rPr>
            </w:pPr>
            <w:r w:rsidRPr="00CD53B8">
              <w:rPr>
                <w:color w:val="000000"/>
                <w:sz w:val="22"/>
                <w:szCs w:val="22"/>
              </w:rPr>
              <w:t>1.692 (0.172) a</w:t>
            </w:r>
          </w:p>
        </w:tc>
        <w:tc>
          <w:tcPr>
            <w:tcW w:w="1980" w:type="dxa"/>
            <w:noWrap/>
            <w:hideMark/>
          </w:tcPr>
          <w:p w14:paraId="263EEBF5" w14:textId="77777777" w:rsidR="00500D31" w:rsidRPr="00CD53B8" w:rsidRDefault="00500D31" w:rsidP="006D4899">
            <w:pPr>
              <w:rPr>
                <w:color w:val="000000"/>
                <w:sz w:val="22"/>
                <w:szCs w:val="22"/>
              </w:rPr>
            </w:pPr>
            <w:r w:rsidRPr="00CD53B8">
              <w:rPr>
                <w:color w:val="000000"/>
                <w:sz w:val="22"/>
                <w:szCs w:val="22"/>
              </w:rPr>
              <w:t>1.119 (0.150) a</w:t>
            </w:r>
          </w:p>
        </w:tc>
        <w:tc>
          <w:tcPr>
            <w:tcW w:w="1710" w:type="dxa"/>
            <w:noWrap/>
            <w:hideMark/>
          </w:tcPr>
          <w:p w14:paraId="56EEE6B3" w14:textId="77777777" w:rsidR="00500D31" w:rsidRPr="00CD53B8" w:rsidRDefault="00500D31" w:rsidP="006D4899">
            <w:pPr>
              <w:rPr>
                <w:color w:val="000000"/>
                <w:sz w:val="22"/>
                <w:szCs w:val="22"/>
              </w:rPr>
            </w:pPr>
            <w:r w:rsidRPr="00CD53B8">
              <w:rPr>
                <w:color w:val="000000"/>
                <w:sz w:val="22"/>
                <w:szCs w:val="22"/>
              </w:rPr>
              <w:t>1.551 (0.242) a</w:t>
            </w:r>
          </w:p>
        </w:tc>
        <w:tc>
          <w:tcPr>
            <w:tcW w:w="1800" w:type="dxa"/>
            <w:noWrap/>
            <w:hideMark/>
          </w:tcPr>
          <w:p w14:paraId="261552EC" w14:textId="77777777" w:rsidR="00500D31" w:rsidRPr="00CD53B8" w:rsidRDefault="00500D31" w:rsidP="006D4899">
            <w:pPr>
              <w:rPr>
                <w:color w:val="000000"/>
                <w:sz w:val="22"/>
                <w:szCs w:val="22"/>
              </w:rPr>
            </w:pPr>
            <w:r w:rsidRPr="00CD53B8">
              <w:rPr>
                <w:color w:val="000000"/>
                <w:sz w:val="22"/>
                <w:szCs w:val="22"/>
              </w:rPr>
              <w:t>1.560 (0.185) a</w:t>
            </w:r>
          </w:p>
        </w:tc>
        <w:tc>
          <w:tcPr>
            <w:tcW w:w="711" w:type="dxa"/>
            <w:noWrap/>
            <w:hideMark/>
          </w:tcPr>
          <w:p w14:paraId="1B1ADECF" w14:textId="77777777" w:rsidR="00500D31" w:rsidRPr="00CD53B8" w:rsidRDefault="00500D31" w:rsidP="006D4899">
            <w:pPr>
              <w:jc w:val="right"/>
              <w:rPr>
                <w:color w:val="000000"/>
                <w:sz w:val="22"/>
                <w:szCs w:val="22"/>
              </w:rPr>
            </w:pPr>
            <w:r w:rsidRPr="00CD53B8">
              <w:rPr>
                <w:color w:val="000000"/>
                <w:sz w:val="22"/>
                <w:szCs w:val="22"/>
              </w:rPr>
              <w:t>0.39</w:t>
            </w:r>
          </w:p>
        </w:tc>
        <w:tc>
          <w:tcPr>
            <w:tcW w:w="1060" w:type="dxa"/>
            <w:noWrap/>
            <w:hideMark/>
          </w:tcPr>
          <w:p w14:paraId="70E27214" w14:textId="77777777" w:rsidR="00500D31" w:rsidRPr="00CD53B8" w:rsidRDefault="00500D31" w:rsidP="006D4899">
            <w:pPr>
              <w:jc w:val="right"/>
              <w:rPr>
                <w:color w:val="000000"/>
                <w:sz w:val="22"/>
                <w:szCs w:val="22"/>
              </w:rPr>
            </w:pPr>
            <w:r w:rsidRPr="00CD53B8">
              <w:rPr>
                <w:color w:val="000000"/>
                <w:sz w:val="22"/>
                <w:szCs w:val="22"/>
              </w:rPr>
              <w:t>0.760</w:t>
            </w:r>
          </w:p>
        </w:tc>
      </w:tr>
      <w:tr w:rsidR="00500D31" w:rsidRPr="00CD53B8" w14:paraId="5F7BD334" w14:textId="77777777" w:rsidTr="006D4899">
        <w:trPr>
          <w:trHeight w:val="300"/>
        </w:trPr>
        <w:tc>
          <w:tcPr>
            <w:tcW w:w="3235" w:type="dxa"/>
            <w:noWrap/>
            <w:hideMark/>
          </w:tcPr>
          <w:p w14:paraId="2CC6BD77" w14:textId="77777777" w:rsidR="00500D31" w:rsidRPr="00CD53B8" w:rsidRDefault="00500D31" w:rsidP="006D4899">
            <w:pPr>
              <w:jc w:val="right"/>
              <w:rPr>
                <w:i/>
                <w:iCs/>
                <w:color w:val="000000"/>
                <w:sz w:val="22"/>
                <w:szCs w:val="22"/>
              </w:rPr>
            </w:pPr>
            <w:r w:rsidRPr="00CD53B8">
              <w:rPr>
                <w:i/>
                <w:iCs/>
                <w:color w:val="000000"/>
                <w:sz w:val="22"/>
                <w:szCs w:val="22"/>
              </w:rPr>
              <w:t>Karinyothrips maleulucus</w:t>
            </w:r>
          </w:p>
        </w:tc>
        <w:tc>
          <w:tcPr>
            <w:tcW w:w="1800" w:type="dxa"/>
            <w:noWrap/>
            <w:hideMark/>
          </w:tcPr>
          <w:p w14:paraId="5F5F415D" w14:textId="77777777" w:rsidR="00500D31" w:rsidRPr="00CD53B8" w:rsidRDefault="00500D31" w:rsidP="006D4899">
            <w:pPr>
              <w:rPr>
                <w:b/>
                <w:color w:val="000000"/>
                <w:sz w:val="22"/>
                <w:szCs w:val="22"/>
              </w:rPr>
            </w:pPr>
            <w:r w:rsidRPr="00CD53B8">
              <w:rPr>
                <w:b/>
                <w:color w:val="000000"/>
                <w:sz w:val="22"/>
                <w:szCs w:val="22"/>
              </w:rPr>
              <w:t>0.091 (0.015) a</w:t>
            </w:r>
          </w:p>
        </w:tc>
        <w:tc>
          <w:tcPr>
            <w:tcW w:w="1980" w:type="dxa"/>
            <w:noWrap/>
            <w:hideMark/>
          </w:tcPr>
          <w:p w14:paraId="645B8365" w14:textId="77777777" w:rsidR="00500D31" w:rsidRPr="00CD53B8" w:rsidRDefault="00500D31" w:rsidP="006D4899">
            <w:pPr>
              <w:rPr>
                <w:color w:val="000000"/>
                <w:sz w:val="22"/>
                <w:szCs w:val="22"/>
              </w:rPr>
            </w:pPr>
            <w:r w:rsidRPr="00CD53B8">
              <w:rPr>
                <w:color w:val="000000"/>
                <w:sz w:val="22"/>
                <w:szCs w:val="22"/>
              </w:rPr>
              <w:t>0.023 (0.010) b</w:t>
            </w:r>
          </w:p>
        </w:tc>
        <w:tc>
          <w:tcPr>
            <w:tcW w:w="1710" w:type="dxa"/>
            <w:noWrap/>
            <w:hideMark/>
          </w:tcPr>
          <w:p w14:paraId="25CCA823" w14:textId="77777777" w:rsidR="00500D31" w:rsidRPr="00CD53B8" w:rsidRDefault="00500D31" w:rsidP="006D4899">
            <w:pPr>
              <w:rPr>
                <w:color w:val="000000"/>
                <w:sz w:val="22"/>
                <w:szCs w:val="22"/>
              </w:rPr>
            </w:pPr>
            <w:r w:rsidRPr="00CD53B8">
              <w:rPr>
                <w:color w:val="000000"/>
                <w:sz w:val="22"/>
                <w:szCs w:val="22"/>
              </w:rPr>
              <w:t>0.056 (0.016) ab</w:t>
            </w:r>
          </w:p>
        </w:tc>
        <w:tc>
          <w:tcPr>
            <w:tcW w:w="1800" w:type="dxa"/>
            <w:noWrap/>
            <w:hideMark/>
          </w:tcPr>
          <w:p w14:paraId="375B1684" w14:textId="77777777" w:rsidR="00500D31" w:rsidRPr="00CD53B8" w:rsidRDefault="00500D31" w:rsidP="006D4899">
            <w:pPr>
              <w:rPr>
                <w:color w:val="000000"/>
                <w:sz w:val="22"/>
                <w:szCs w:val="22"/>
              </w:rPr>
            </w:pPr>
            <w:r w:rsidRPr="00CD53B8">
              <w:rPr>
                <w:color w:val="000000"/>
                <w:sz w:val="22"/>
                <w:szCs w:val="22"/>
              </w:rPr>
              <w:t>0.027 (0.007) b</w:t>
            </w:r>
          </w:p>
        </w:tc>
        <w:tc>
          <w:tcPr>
            <w:tcW w:w="711" w:type="dxa"/>
            <w:noWrap/>
            <w:hideMark/>
          </w:tcPr>
          <w:p w14:paraId="3C7B8A97" w14:textId="77777777" w:rsidR="00500D31" w:rsidRPr="00CD53B8" w:rsidRDefault="00500D31" w:rsidP="006D4899">
            <w:pPr>
              <w:jc w:val="right"/>
              <w:rPr>
                <w:color w:val="000000"/>
                <w:sz w:val="22"/>
                <w:szCs w:val="22"/>
              </w:rPr>
            </w:pPr>
            <w:r w:rsidRPr="00CD53B8">
              <w:rPr>
                <w:color w:val="000000"/>
                <w:sz w:val="22"/>
                <w:szCs w:val="22"/>
              </w:rPr>
              <w:t>6.25</w:t>
            </w:r>
          </w:p>
        </w:tc>
        <w:tc>
          <w:tcPr>
            <w:tcW w:w="1060" w:type="dxa"/>
            <w:noWrap/>
            <w:hideMark/>
          </w:tcPr>
          <w:p w14:paraId="6A808504" w14:textId="77777777" w:rsidR="00500D31" w:rsidRPr="00CD53B8" w:rsidRDefault="00500D31" w:rsidP="006D4899">
            <w:pPr>
              <w:jc w:val="right"/>
              <w:rPr>
                <w:b/>
                <w:bCs/>
                <w:color w:val="000000"/>
                <w:sz w:val="22"/>
                <w:szCs w:val="22"/>
              </w:rPr>
            </w:pPr>
            <w:r w:rsidRPr="00CD53B8">
              <w:rPr>
                <w:b/>
                <w:bCs/>
                <w:color w:val="000000"/>
                <w:sz w:val="22"/>
                <w:szCs w:val="22"/>
              </w:rPr>
              <w:t>0.0003</w:t>
            </w:r>
          </w:p>
        </w:tc>
      </w:tr>
      <w:tr w:rsidR="00500D31" w:rsidRPr="00CD53B8" w14:paraId="2BCA2170" w14:textId="77777777" w:rsidTr="006D4899">
        <w:trPr>
          <w:trHeight w:val="300"/>
        </w:trPr>
        <w:tc>
          <w:tcPr>
            <w:tcW w:w="3235" w:type="dxa"/>
            <w:noWrap/>
            <w:hideMark/>
          </w:tcPr>
          <w:p w14:paraId="2C62492F" w14:textId="77777777" w:rsidR="00500D31" w:rsidRPr="00CD53B8" w:rsidRDefault="00500D31" w:rsidP="006D4899">
            <w:pPr>
              <w:jc w:val="right"/>
              <w:rPr>
                <w:i/>
                <w:iCs/>
                <w:color w:val="000000"/>
                <w:sz w:val="22"/>
                <w:szCs w:val="22"/>
              </w:rPr>
            </w:pPr>
            <w:r w:rsidRPr="00CD53B8">
              <w:rPr>
                <w:i/>
                <w:iCs/>
                <w:color w:val="000000"/>
                <w:sz w:val="22"/>
                <w:szCs w:val="22"/>
              </w:rPr>
              <w:t>Liothrips floridensis</w:t>
            </w:r>
          </w:p>
        </w:tc>
        <w:tc>
          <w:tcPr>
            <w:tcW w:w="1800" w:type="dxa"/>
            <w:noWrap/>
            <w:hideMark/>
          </w:tcPr>
          <w:p w14:paraId="519E5B00" w14:textId="77777777" w:rsidR="00500D31" w:rsidRPr="00CD53B8" w:rsidRDefault="00500D31" w:rsidP="006D4899">
            <w:pPr>
              <w:rPr>
                <w:color w:val="000000"/>
                <w:sz w:val="22"/>
                <w:szCs w:val="22"/>
              </w:rPr>
            </w:pPr>
            <w:r w:rsidRPr="00CD53B8">
              <w:rPr>
                <w:color w:val="000000"/>
                <w:sz w:val="22"/>
                <w:szCs w:val="22"/>
              </w:rPr>
              <w:t>0.022 (0.008) a</w:t>
            </w:r>
          </w:p>
        </w:tc>
        <w:tc>
          <w:tcPr>
            <w:tcW w:w="1980" w:type="dxa"/>
            <w:noWrap/>
            <w:hideMark/>
          </w:tcPr>
          <w:p w14:paraId="4316016A" w14:textId="77777777" w:rsidR="00500D31" w:rsidRPr="00CD53B8" w:rsidRDefault="00500D31" w:rsidP="006D4899">
            <w:pPr>
              <w:rPr>
                <w:color w:val="000000"/>
                <w:sz w:val="22"/>
                <w:szCs w:val="22"/>
              </w:rPr>
            </w:pPr>
            <w:r w:rsidRPr="00CD53B8">
              <w:rPr>
                <w:color w:val="000000"/>
                <w:sz w:val="22"/>
                <w:szCs w:val="22"/>
              </w:rPr>
              <w:t>0.018 (0.012) a</w:t>
            </w:r>
          </w:p>
        </w:tc>
        <w:tc>
          <w:tcPr>
            <w:tcW w:w="1710" w:type="dxa"/>
            <w:noWrap/>
            <w:hideMark/>
          </w:tcPr>
          <w:p w14:paraId="3E41275C" w14:textId="77777777" w:rsidR="00500D31" w:rsidRPr="00CD53B8" w:rsidRDefault="00500D31" w:rsidP="006D4899">
            <w:pPr>
              <w:rPr>
                <w:color w:val="000000"/>
                <w:sz w:val="22"/>
                <w:szCs w:val="22"/>
              </w:rPr>
            </w:pPr>
            <w:r w:rsidRPr="00CD53B8">
              <w:rPr>
                <w:color w:val="000000"/>
                <w:sz w:val="22"/>
                <w:szCs w:val="22"/>
              </w:rPr>
              <w:t>0.021 (0.008) a</w:t>
            </w:r>
          </w:p>
        </w:tc>
        <w:tc>
          <w:tcPr>
            <w:tcW w:w="1800" w:type="dxa"/>
            <w:noWrap/>
            <w:hideMark/>
          </w:tcPr>
          <w:p w14:paraId="648FC4D1" w14:textId="77777777" w:rsidR="00500D31" w:rsidRPr="00CD53B8" w:rsidRDefault="00500D31" w:rsidP="006D4899">
            <w:pPr>
              <w:rPr>
                <w:color w:val="000000"/>
                <w:sz w:val="22"/>
                <w:szCs w:val="22"/>
              </w:rPr>
            </w:pPr>
            <w:r w:rsidRPr="00CD53B8">
              <w:rPr>
                <w:color w:val="000000"/>
                <w:sz w:val="22"/>
                <w:szCs w:val="22"/>
              </w:rPr>
              <w:t>0.011 (0.007) a</w:t>
            </w:r>
          </w:p>
        </w:tc>
        <w:tc>
          <w:tcPr>
            <w:tcW w:w="711" w:type="dxa"/>
            <w:noWrap/>
            <w:hideMark/>
          </w:tcPr>
          <w:p w14:paraId="7A7E824E" w14:textId="77777777" w:rsidR="00500D31" w:rsidRPr="00CD53B8" w:rsidRDefault="00500D31" w:rsidP="006D4899">
            <w:pPr>
              <w:jc w:val="right"/>
              <w:rPr>
                <w:color w:val="000000"/>
                <w:sz w:val="22"/>
                <w:szCs w:val="22"/>
              </w:rPr>
            </w:pPr>
            <w:r w:rsidRPr="00CD53B8">
              <w:rPr>
                <w:color w:val="000000"/>
                <w:sz w:val="22"/>
                <w:szCs w:val="22"/>
              </w:rPr>
              <w:t>0.66</w:t>
            </w:r>
          </w:p>
        </w:tc>
        <w:tc>
          <w:tcPr>
            <w:tcW w:w="1060" w:type="dxa"/>
            <w:noWrap/>
            <w:hideMark/>
          </w:tcPr>
          <w:p w14:paraId="6259D841" w14:textId="77777777" w:rsidR="00500D31" w:rsidRPr="00CD53B8" w:rsidRDefault="00500D31" w:rsidP="006D4899">
            <w:pPr>
              <w:jc w:val="right"/>
              <w:rPr>
                <w:color w:val="000000"/>
                <w:sz w:val="22"/>
                <w:szCs w:val="22"/>
              </w:rPr>
            </w:pPr>
            <w:r w:rsidRPr="00CD53B8">
              <w:rPr>
                <w:color w:val="000000"/>
                <w:sz w:val="22"/>
                <w:szCs w:val="22"/>
              </w:rPr>
              <w:t>0.577</w:t>
            </w:r>
          </w:p>
        </w:tc>
      </w:tr>
      <w:tr w:rsidR="00500D31" w:rsidRPr="00CD53B8" w14:paraId="14209FCA" w14:textId="77777777" w:rsidTr="006D4899">
        <w:trPr>
          <w:trHeight w:val="300"/>
        </w:trPr>
        <w:tc>
          <w:tcPr>
            <w:tcW w:w="3235" w:type="dxa"/>
            <w:noWrap/>
            <w:hideMark/>
          </w:tcPr>
          <w:p w14:paraId="047187C7" w14:textId="77777777" w:rsidR="00500D31" w:rsidRPr="00CD53B8" w:rsidRDefault="00500D31" w:rsidP="006D4899">
            <w:pPr>
              <w:jc w:val="right"/>
              <w:rPr>
                <w:i/>
                <w:iCs/>
                <w:color w:val="000000"/>
                <w:sz w:val="22"/>
                <w:szCs w:val="22"/>
              </w:rPr>
            </w:pPr>
            <w:r w:rsidRPr="00CD53B8">
              <w:rPr>
                <w:i/>
                <w:iCs/>
                <w:color w:val="000000"/>
                <w:sz w:val="22"/>
                <w:szCs w:val="22"/>
              </w:rPr>
              <w:t>Neurothrips magnafemoralis</w:t>
            </w:r>
          </w:p>
        </w:tc>
        <w:tc>
          <w:tcPr>
            <w:tcW w:w="1800" w:type="dxa"/>
            <w:noWrap/>
            <w:hideMark/>
          </w:tcPr>
          <w:p w14:paraId="127298B7" w14:textId="77777777" w:rsidR="00500D31" w:rsidRPr="00CD53B8" w:rsidRDefault="00500D31" w:rsidP="006D4899">
            <w:pPr>
              <w:rPr>
                <w:color w:val="000000"/>
                <w:sz w:val="22"/>
                <w:szCs w:val="22"/>
              </w:rPr>
            </w:pPr>
            <w:r w:rsidRPr="00CD53B8">
              <w:rPr>
                <w:color w:val="000000"/>
                <w:sz w:val="22"/>
                <w:szCs w:val="22"/>
              </w:rPr>
              <w:t>0.002 (0.001) b</w:t>
            </w:r>
          </w:p>
        </w:tc>
        <w:tc>
          <w:tcPr>
            <w:tcW w:w="1980" w:type="dxa"/>
            <w:noWrap/>
            <w:hideMark/>
          </w:tcPr>
          <w:p w14:paraId="51595987" w14:textId="77777777" w:rsidR="00500D31" w:rsidRPr="00CD53B8" w:rsidRDefault="00500D31" w:rsidP="006D4899">
            <w:pPr>
              <w:rPr>
                <w:b/>
                <w:color w:val="000000"/>
                <w:sz w:val="22"/>
                <w:szCs w:val="22"/>
              </w:rPr>
            </w:pPr>
            <w:r w:rsidRPr="00CD53B8">
              <w:rPr>
                <w:b/>
                <w:color w:val="000000"/>
                <w:sz w:val="22"/>
                <w:szCs w:val="22"/>
              </w:rPr>
              <w:t>0.010 (0.006) a</w:t>
            </w:r>
          </w:p>
        </w:tc>
        <w:tc>
          <w:tcPr>
            <w:tcW w:w="1710" w:type="dxa"/>
            <w:noWrap/>
            <w:hideMark/>
          </w:tcPr>
          <w:p w14:paraId="6BCC80F5" w14:textId="77777777" w:rsidR="00500D31" w:rsidRPr="00CD53B8" w:rsidRDefault="00500D31" w:rsidP="006D4899">
            <w:pPr>
              <w:rPr>
                <w:color w:val="000000"/>
                <w:sz w:val="22"/>
                <w:szCs w:val="22"/>
              </w:rPr>
            </w:pPr>
            <w:r w:rsidRPr="00CD53B8">
              <w:rPr>
                <w:color w:val="000000"/>
                <w:sz w:val="22"/>
                <w:szCs w:val="22"/>
              </w:rPr>
              <w:t>0.000 (0.000) b</w:t>
            </w:r>
          </w:p>
        </w:tc>
        <w:tc>
          <w:tcPr>
            <w:tcW w:w="1800" w:type="dxa"/>
            <w:noWrap/>
            <w:hideMark/>
          </w:tcPr>
          <w:p w14:paraId="1F7C2CF2" w14:textId="77777777" w:rsidR="00500D31" w:rsidRPr="00CD53B8" w:rsidRDefault="00500D31" w:rsidP="006D4899">
            <w:pPr>
              <w:rPr>
                <w:color w:val="000000"/>
                <w:sz w:val="22"/>
                <w:szCs w:val="22"/>
              </w:rPr>
            </w:pPr>
            <w:r w:rsidRPr="00CD53B8">
              <w:rPr>
                <w:color w:val="000000"/>
                <w:sz w:val="22"/>
                <w:szCs w:val="22"/>
              </w:rPr>
              <w:t>0.001 (0.001) b</w:t>
            </w:r>
          </w:p>
        </w:tc>
        <w:tc>
          <w:tcPr>
            <w:tcW w:w="711" w:type="dxa"/>
            <w:noWrap/>
            <w:hideMark/>
          </w:tcPr>
          <w:p w14:paraId="79D4EFCA" w14:textId="77777777" w:rsidR="00500D31" w:rsidRPr="00CD53B8" w:rsidRDefault="00500D31" w:rsidP="006D4899">
            <w:pPr>
              <w:jc w:val="right"/>
              <w:rPr>
                <w:color w:val="000000"/>
                <w:sz w:val="22"/>
                <w:szCs w:val="22"/>
              </w:rPr>
            </w:pPr>
            <w:r w:rsidRPr="00CD53B8">
              <w:rPr>
                <w:color w:val="000000"/>
                <w:sz w:val="22"/>
                <w:szCs w:val="22"/>
              </w:rPr>
              <w:t>2.77</w:t>
            </w:r>
          </w:p>
        </w:tc>
        <w:tc>
          <w:tcPr>
            <w:tcW w:w="1060" w:type="dxa"/>
            <w:noWrap/>
            <w:hideMark/>
          </w:tcPr>
          <w:p w14:paraId="79001B34" w14:textId="77777777" w:rsidR="00500D31" w:rsidRPr="00CD53B8" w:rsidRDefault="00500D31" w:rsidP="006D4899">
            <w:pPr>
              <w:jc w:val="right"/>
              <w:rPr>
                <w:b/>
                <w:bCs/>
                <w:color w:val="000000"/>
                <w:sz w:val="22"/>
                <w:szCs w:val="22"/>
              </w:rPr>
            </w:pPr>
            <w:r w:rsidRPr="00CD53B8">
              <w:rPr>
                <w:b/>
                <w:bCs/>
                <w:color w:val="000000"/>
                <w:sz w:val="22"/>
                <w:szCs w:val="22"/>
              </w:rPr>
              <w:t>0.040</w:t>
            </w:r>
          </w:p>
        </w:tc>
      </w:tr>
      <w:tr w:rsidR="00500D31" w:rsidRPr="00CD53B8" w14:paraId="198BD314" w14:textId="77777777" w:rsidTr="006D4899">
        <w:trPr>
          <w:trHeight w:val="300"/>
        </w:trPr>
        <w:tc>
          <w:tcPr>
            <w:tcW w:w="3235" w:type="dxa"/>
            <w:noWrap/>
            <w:hideMark/>
          </w:tcPr>
          <w:p w14:paraId="429ED2A3" w14:textId="77777777" w:rsidR="00500D31" w:rsidRPr="00CD53B8" w:rsidRDefault="00500D31" w:rsidP="006D4899">
            <w:pPr>
              <w:jc w:val="center"/>
              <w:rPr>
                <w:color w:val="000000"/>
                <w:sz w:val="22"/>
                <w:szCs w:val="22"/>
              </w:rPr>
            </w:pPr>
            <w:r w:rsidRPr="00CD53B8">
              <w:rPr>
                <w:color w:val="000000"/>
                <w:sz w:val="22"/>
                <w:szCs w:val="22"/>
              </w:rPr>
              <w:t>Thripidae</w:t>
            </w:r>
          </w:p>
        </w:tc>
        <w:tc>
          <w:tcPr>
            <w:tcW w:w="1800" w:type="dxa"/>
            <w:noWrap/>
            <w:hideMark/>
          </w:tcPr>
          <w:p w14:paraId="62039147" w14:textId="77777777" w:rsidR="00500D31" w:rsidRPr="00CD53B8" w:rsidRDefault="00500D31" w:rsidP="006D4899">
            <w:pPr>
              <w:rPr>
                <w:b/>
                <w:color w:val="000000"/>
                <w:sz w:val="22"/>
                <w:szCs w:val="22"/>
              </w:rPr>
            </w:pPr>
            <w:r w:rsidRPr="00CD53B8">
              <w:rPr>
                <w:b/>
                <w:color w:val="000000"/>
                <w:sz w:val="22"/>
                <w:szCs w:val="22"/>
              </w:rPr>
              <w:t>87.578 (6.414) a</w:t>
            </w:r>
          </w:p>
        </w:tc>
        <w:tc>
          <w:tcPr>
            <w:tcW w:w="1980" w:type="dxa"/>
            <w:noWrap/>
            <w:hideMark/>
          </w:tcPr>
          <w:p w14:paraId="3DE9375F" w14:textId="77777777" w:rsidR="00500D31" w:rsidRPr="00CD53B8" w:rsidRDefault="00500D31" w:rsidP="006D4899">
            <w:pPr>
              <w:rPr>
                <w:color w:val="000000"/>
                <w:sz w:val="22"/>
                <w:szCs w:val="22"/>
              </w:rPr>
            </w:pPr>
            <w:r w:rsidRPr="00CD53B8">
              <w:rPr>
                <w:color w:val="000000"/>
                <w:sz w:val="22"/>
                <w:szCs w:val="22"/>
              </w:rPr>
              <w:t>88.282 (18.114) ab</w:t>
            </w:r>
          </w:p>
        </w:tc>
        <w:tc>
          <w:tcPr>
            <w:tcW w:w="1710" w:type="dxa"/>
            <w:noWrap/>
            <w:hideMark/>
          </w:tcPr>
          <w:p w14:paraId="36FE048A" w14:textId="77777777" w:rsidR="00500D31" w:rsidRPr="00CD53B8" w:rsidRDefault="00500D31" w:rsidP="006D4899">
            <w:pPr>
              <w:rPr>
                <w:color w:val="000000"/>
                <w:sz w:val="22"/>
                <w:szCs w:val="22"/>
              </w:rPr>
            </w:pPr>
            <w:r w:rsidRPr="00CD53B8">
              <w:rPr>
                <w:color w:val="000000"/>
                <w:sz w:val="22"/>
                <w:szCs w:val="22"/>
              </w:rPr>
              <w:t>62.683 (8.700) b</w:t>
            </w:r>
          </w:p>
        </w:tc>
        <w:tc>
          <w:tcPr>
            <w:tcW w:w="1800" w:type="dxa"/>
            <w:noWrap/>
            <w:hideMark/>
          </w:tcPr>
          <w:p w14:paraId="4A00F17B" w14:textId="77777777" w:rsidR="00500D31" w:rsidRPr="00CD53B8" w:rsidRDefault="00500D31" w:rsidP="006D4899">
            <w:pPr>
              <w:rPr>
                <w:color w:val="000000"/>
                <w:sz w:val="22"/>
                <w:szCs w:val="22"/>
              </w:rPr>
            </w:pPr>
            <w:r w:rsidRPr="00CD53B8">
              <w:rPr>
                <w:color w:val="000000"/>
                <w:sz w:val="22"/>
                <w:szCs w:val="22"/>
              </w:rPr>
              <w:t>76.688 (7.657) ab</w:t>
            </w:r>
          </w:p>
        </w:tc>
        <w:tc>
          <w:tcPr>
            <w:tcW w:w="711" w:type="dxa"/>
            <w:noWrap/>
            <w:hideMark/>
          </w:tcPr>
          <w:p w14:paraId="213CE33D" w14:textId="77777777" w:rsidR="00500D31" w:rsidRPr="00CD53B8" w:rsidRDefault="00500D31" w:rsidP="006D4899">
            <w:pPr>
              <w:jc w:val="right"/>
              <w:rPr>
                <w:color w:val="000000"/>
                <w:sz w:val="22"/>
                <w:szCs w:val="22"/>
              </w:rPr>
            </w:pPr>
            <w:r w:rsidRPr="00CD53B8">
              <w:rPr>
                <w:color w:val="000000"/>
                <w:sz w:val="22"/>
                <w:szCs w:val="22"/>
              </w:rPr>
              <w:t>4.05</w:t>
            </w:r>
          </w:p>
        </w:tc>
        <w:tc>
          <w:tcPr>
            <w:tcW w:w="1060" w:type="dxa"/>
            <w:noWrap/>
            <w:hideMark/>
          </w:tcPr>
          <w:p w14:paraId="37E64FB0" w14:textId="77777777" w:rsidR="00500D31" w:rsidRPr="00CD53B8" w:rsidRDefault="00500D31" w:rsidP="006D4899">
            <w:pPr>
              <w:jc w:val="right"/>
              <w:rPr>
                <w:b/>
                <w:bCs/>
                <w:color w:val="000000"/>
                <w:sz w:val="22"/>
                <w:szCs w:val="22"/>
              </w:rPr>
            </w:pPr>
            <w:r w:rsidRPr="00CD53B8">
              <w:rPr>
                <w:b/>
                <w:bCs/>
                <w:color w:val="000000"/>
                <w:sz w:val="22"/>
                <w:szCs w:val="22"/>
              </w:rPr>
              <w:t>0.007</w:t>
            </w:r>
          </w:p>
        </w:tc>
      </w:tr>
      <w:tr w:rsidR="00500D31" w:rsidRPr="00CD53B8" w14:paraId="5B2A8870" w14:textId="77777777" w:rsidTr="006D4899">
        <w:trPr>
          <w:trHeight w:val="300"/>
        </w:trPr>
        <w:tc>
          <w:tcPr>
            <w:tcW w:w="3235" w:type="dxa"/>
            <w:noWrap/>
            <w:hideMark/>
          </w:tcPr>
          <w:p w14:paraId="242D6C53" w14:textId="77777777" w:rsidR="00500D31" w:rsidRPr="00CD53B8" w:rsidRDefault="00500D31" w:rsidP="006D4899">
            <w:pPr>
              <w:jc w:val="right"/>
              <w:rPr>
                <w:i/>
                <w:iCs/>
                <w:color w:val="000000"/>
                <w:sz w:val="22"/>
                <w:szCs w:val="22"/>
              </w:rPr>
            </w:pPr>
            <w:r w:rsidRPr="00CD53B8">
              <w:rPr>
                <w:i/>
                <w:iCs/>
                <w:color w:val="000000"/>
                <w:sz w:val="22"/>
                <w:szCs w:val="22"/>
              </w:rPr>
              <w:t>Echinothrips americanus</w:t>
            </w:r>
          </w:p>
        </w:tc>
        <w:tc>
          <w:tcPr>
            <w:tcW w:w="1800" w:type="dxa"/>
            <w:noWrap/>
            <w:hideMark/>
          </w:tcPr>
          <w:p w14:paraId="7DA17F9E" w14:textId="77777777" w:rsidR="00500D31" w:rsidRPr="00CD53B8" w:rsidRDefault="00500D31" w:rsidP="006D4899">
            <w:pPr>
              <w:rPr>
                <w:b/>
                <w:color w:val="000000"/>
                <w:sz w:val="22"/>
                <w:szCs w:val="22"/>
              </w:rPr>
            </w:pPr>
            <w:r w:rsidRPr="00CD53B8">
              <w:rPr>
                <w:b/>
                <w:color w:val="000000"/>
                <w:sz w:val="22"/>
                <w:szCs w:val="22"/>
              </w:rPr>
              <w:t>0.004 (0.002) a</w:t>
            </w:r>
          </w:p>
        </w:tc>
        <w:tc>
          <w:tcPr>
            <w:tcW w:w="1980" w:type="dxa"/>
            <w:noWrap/>
            <w:hideMark/>
          </w:tcPr>
          <w:p w14:paraId="37A9DDF0" w14:textId="77777777" w:rsidR="00500D31" w:rsidRPr="00CD53B8" w:rsidRDefault="00500D31" w:rsidP="006D4899">
            <w:pPr>
              <w:rPr>
                <w:color w:val="000000"/>
                <w:sz w:val="22"/>
                <w:szCs w:val="22"/>
              </w:rPr>
            </w:pPr>
            <w:r w:rsidRPr="00CD53B8">
              <w:rPr>
                <w:color w:val="000000"/>
                <w:sz w:val="22"/>
                <w:szCs w:val="22"/>
              </w:rPr>
              <w:t>0.000 (0.000) a</w:t>
            </w:r>
          </w:p>
        </w:tc>
        <w:tc>
          <w:tcPr>
            <w:tcW w:w="1710" w:type="dxa"/>
            <w:noWrap/>
            <w:hideMark/>
          </w:tcPr>
          <w:p w14:paraId="0AB41EAD" w14:textId="77777777" w:rsidR="00500D31" w:rsidRPr="00CD53B8" w:rsidRDefault="00500D31" w:rsidP="006D4899">
            <w:pPr>
              <w:rPr>
                <w:color w:val="000000"/>
                <w:sz w:val="22"/>
                <w:szCs w:val="22"/>
              </w:rPr>
            </w:pPr>
            <w:r w:rsidRPr="00CD53B8">
              <w:rPr>
                <w:color w:val="000000"/>
                <w:sz w:val="22"/>
                <w:szCs w:val="22"/>
              </w:rPr>
              <w:t>0.000 (0.000) a</w:t>
            </w:r>
          </w:p>
        </w:tc>
        <w:tc>
          <w:tcPr>
            <w:tcW w:w="1800" w:type="dxa"/>
            <w:noWrap/>
            <w:hideMark/>
          </w:tcPr>
          <w:p w14:paraId="3B098832" w14:textId="77777777" w:rsidR="00500D31" w:rsidRPr="00CD53B8" w:rsidRDefault="00500D31" w:rsidP="006D4899">
            <w:pPr>
              <w:rPr>
                <w:color w:val="000000"/>
                <w:sz w:val="22"/>
                <w:szCs w:val="22"/>
              </w:rPr>
            </w:pPr>
            <w:r w:rsidRPr="00CD53B8">
              <w:rPr>
                <w:color w:val="000000"/>
                <w:sz w:val="22"/>
                <w:szCs w:val="22"/>
              </w:rPr>
              <w:t>0.002 (0.002) a</w:t>
            </w:r>
          </w:p>
        </w:tc>
        <w:tc>
          <w:tcPr>
            <w:tcW w:w="711" w:type="dxa"/>
            <w:noWrap/>
            <w:hideMark/>
          </w:tcPr>
          <w:p w14:paraId="77BACC97" w14:textId="77777777" w:rsidR="00500D31" w:rsidRPr="00CD53B8" w:rsidRDefault="00500D31" w:rsidP="006D4899">
            <w:pPr>
              <w:jc w:val="right"/>
              <w:rPr>
                <w:color w:val="000000"/>
                <w:sz w:val="22"/>
                <w:szCs w:val="22"/>
              </w:rPr>
            </w:pPr>
            <w:r w:rsidRPr="00CD53B8">
              <w:rPr>
                <w:color w:val="000000"/>
                <w:sz w:val="22"/>
                <w:szCs w:val="22"/>
              </w:rPr>
              <w:t>0.97</w:t>
            </w:r>
          </w:p>
        </w:tc>
        <w:tc>
          <w:tcPr>
            <w:tcW w:w="1060" w:type="dxa"/>
            <w:noWrap/>
            <w:hideMark/>
          </w:tcPr>
          <w:p w14:paraId="5447A24F" w14:textId="77777777" w:rsidR="00500D31" w:rsidRPr="00CD53B8" w:rsidRDefault="00500D31" w:rsidP="006D4899">
            <w:pPr>
              <w:jc w:val="right"/>
              <w:rPr>
                <w:color w:val="000000"/>
                <w:sz w:val="22"/>
                <w:szCs w:val="22"/>
              </w:rPr>
            </w:pPr>
            <w:r w:rsidRPr="00CD53B8">
              <w:rPr>
                <w:color w:val="000000"/>
                <w:sz w:val="22"/>
                <w:szCs w:val="22"/>
              </w:rPr>
              <w:t>0.408</w:t>
            </w:r>
          </w:p>
        </w:tc>
      </w:tr>
      <w:tr w:rsidR="00500D31" w:rsidRPr="00CD53B8" w14:paraId="3B0E06A8" w14:textId="77777777" w:rsidTr="006D4899">
        <w:trPr>
          <w:trHeight w:val="300"/>
        </w:trPr>
        <w:tc>
          <w:tcPr>
            <w:tcW w:w="3235" w:type="dxa"/>
            <w:noWrap/>
            <w:hideMark/>
          </w:tcPr>
          <w:p w14:paraId="09C1256E" w14:textId="77777777" w:rsidR="00500D31" w:rsidRPr="00CD53B8" w:rsidRDefault="00500D31" w:rsidP="006D4899">
            <w:pPr>
              <w:jc w:val="right"/>
              <w:rPr>
                <w:i/>
                <w:iCs/>
                <w:color w:val="000000"/>
                <w:sz w:val="22"/>
                <w:szCs w:val="22"/>
              </w:rPr>
            </w:pPr>
            <w:r w:rsidRPr="00CD53B8">
              <w:rPr>
                <w:i/>
                <w:iCs/>
                <w:color w:val="000000"/>
                <w:sz w:val="22"/>
                <w:szCs w:val="22"/>
              </w:rPr>
              <w:t xml:space="preserve">Frankliniella </w:t>
            </w:r>
            <w:r w:rsidRPr="00CD53B8">
              <w:rPr>
                <w:color w:val="000000"/>
                <w:sz w:val="22"/>
                <w:szCs w:val="22"/>
              </w:rPr>
              <w:t>spp.</w:t>
            </w:r>
          </w:p>
        </w:tc>
        <w:tc>
          <w:tcPr>
            <w:tcW w:w="1800" w:type="dxa"/>
            <w:noWrap/>
            <w:hideMark/>
          </w:tcPr>
          <w:p w14:paraId="51C5A049" w14:textId="77777777" w:rsidR="00500D31" w:rsidRPr="00CD53B8" w:rsidRDefault="00500D31" w:rsidP="006D4899">
            <w:pPr>
              <w:rPr>
                <w:color w:val="000000"/>
                <w:sz w:val="22"/>
                <w:szCs w:val="22"/>
              </w:rPr>
            </w:pPr>
            <w:r w:rsidRPr="00CD53B8">
              <w:rPr>
                <w:color w:val="000000"/>
                <w:sz w:val="22"/>
                <w:szCs w:val="22"/>
              </w:rPr>
              <w:t>86.983 (6.412) a</w:t>
            </w:r>
          </w:p>
        </w:tc>
        <w:tc>
          <w:tcPr>
            <w:tcW w:w="1980" w:type="dxa"/>
            <w:noWrap/>
            <w:hideMark/>
          </w:tcPr>
          <w:p w14:paraId="25A2FA9F" w14:textId="77777777" w:rsidR="00500D31" w:rsidRPr="00CD53B8" w:rsidRDefault="00500D31" w:rsidP="006D4899">
            <w:pPr>
              <w:rPr>
                <w:b/>
                <w:color w:val="000000"/>
                <w:sz w:val="22"/>
                <w:szCs w:val="22"/>
              </w:rPr>
            </w:pPr>
            <w:r w:rsidRPr="00CD53B8">
              <w:rPr>
                <w:b/>
                <w:color w:val="000000"/>
                <w:sz w:val="22"/>
                <w:szCs w:val="22"/>
              </w:rPr>
              <w:t>87.841 (18.113) ab</w:t>
            </w:r>
          </w:p>
        </w:tc>
        <w:tc>
          <w:tcPr>
            <w:tcW w:w="1710" w:type="dxa"/>
            <w:noWrap/>
            <w:hideMark/>
          </w:tcPr>
          <w:p w14:paraId="78756107" w14:textId="77777777" w:rsidR="00500D31" w:rsidRPr="00CD53B8" w:rsidRDefault="00500D31" w:rsidP="006D4899">
            <w:pPr>
              <w:rPr>
                <w:color w:val="000000"/>
                <w:sz w:val="22"/>
                <w:szCs w:val="22"/>
              </w:rPr>
            </w:pPr>
            <w:r w:rsidRPr="00CD53B8">
              <w:rPr>
                <w:color w:val="000000"/>
                <w:sz w:val="22"/>
                <w:szCs w:val="22"/>
              </w:rPr>
              <w:t>62.193 (8.698) b</w:t>
            </w:r>
          </w:p>
        </w:tc>
        <w:tc>
          <w:tcPr>
            <w:tcW w:w="1800" w:type="dxa"/>
            <w:noWrap/>
            <w:hideMark/>
          </w:tcPr>
          <w:p w14:paraId="4A183D62" w14:textId="77777777" w:rsidR="00500D31" w:rsidRPr="00CD53B8" w:rsidRDefault="00500D31" w:rsidP="006D4899">
            <w:pPr>
              <w:rPr>
                <w:color w:val="000000"/>
                <w:sz w:val="22"/>
                <w:szCs w:val="22"/>
              </w:rPr>
            </w:pPr>
            <w:r w:rsidRPr="00CD53B8">
              <w:rPr>
                <w:color w:val="000000"/>
                <w:sz w:val="22"/>
                <w:szCs w:val="22"/>
              </w:rPr>
              <w:t>76.219 (7.654) ab</w:t>
            </w:r>
          </w:p>
        </w:tc>
        <w:tc>
          <w:tcPr>
            <w:tcW w:w="711" w:type="dxa"/>
            <w:noWrap/>
            <w:hideMark/>
          </w:tcPr>
          <w:p w14:paraId="1EF7AB8D" w14:textId="77777777" w:rsidR="00500D31" w:rsidRPr="00CD53B8" w:rsidRDefault="00500D31" w:rsidP="006D4899">
            <w:pPr>
              <w:jc w:val="right"/>
              <w:rPr>
                <w:color w:val="000000"/>
                <w:sz w:val="22"/>
                <w:szCs w:val="22"/>
              </w:rPr>
            </w:pPr>
            <w:r w:rsidRPr="00CD53B8">
              <w:rPr>
                <w:color w:val="000000"/>
                <w:sz w:val="22"/>
                <w:szCs w:val="22"/>
              </w:rPr>
              <w:t>4.02</w:t>
            </w:r>
          </w:p>
        </w:tc>
        <w:tc>
          <w:tcPr>
            <w:tcW w:w="1060" w:type="dxa"/>
            <w:noWrap/>
            <w:hideMark/>
          </w:tcPr>
          <w:p w14:paraId="1E7CF69F" w14:textId="77777777" w:rsidR="00500D31" w:rsidRPr="00CD53B8" w:rsidRDefault="00500D31" w:rsidP="006D4899">
            <w:pPr>
              <w:jc w:val="right"/>
              <w:rPr>
                <w:b/>
                <w:bCs/>
                <w:color w:val="000000"/>
                <w:sz w:val="22"/>
                <w:szCs w:val="22"/>
              </w:rPr>
            </w:pPr>
            <w:r w:rsidRPr="00CD53B8">
              <w:rPr>
                <w:b/>
                <w:bCs/>
                <w:color w:val="000000"/>
                <w:sz w:val="22"/>
                <w:szCs w:val="22"/>
              </w:rPr>
              <w:t>0.007</w:t>
            </w:r>
          </w:p>
        </w:tc>
      </w:tr>
      <w:tr w:rsidR="00500D31" w:rsidRPr="00CD53B8" w14:paraId="5240C19E" w14:textId="77777777" w:rsidTr="006D4899">
        <w:trPr>
          <w:trHeight w:val="300"/>
        </w:trPr>
        <w:tc>
          <w:tcPr>
            <w:tcW w:w="3235" w:type="dxa"/>
            <w:noWrap/>
            <w:hideMark/>
          </w:tcPr>
          <w:p w14:paraId="24222D28" w14:textId="77777777" w:rsidR="00500D31" w:rsidRPr="00CD53B8" w:rsidRDefault="00500D31" w:rsidP="006D4899">
            <w:pPr>
              <w:jc w:val="right"/>
              <w:rPr>
                <w:i/>
                <w:iCs/>
                <w:color w:val="000000"/>
                <w:sz w:val="22"/>
                <w:szCs w:val="22"/>
              </w:rPr>
            </w:pPr>
            <w:r w:rsidRPr="00CD53B8">
              <w:rPr>
                <w:i/>
                <w:iCs/>
                <w:color w:val="000000"/>
                <w:sz w:val="22"/>
                <w:szCs w:val="22"/>
              </w:rPr>
              <w:t>Frankliniella bispinosa</w:t>
            </w:r>
          </w:p>
        </w:tc>
        <w:tc>
          <w:tcPr>
            <w:tcW w:w="1800" w:type="dxa"/>
            <w:noWrap/>
            <w:hideMark/>
          </w:tcPr>
          <w:p w14:paraId="4E2B0E01" w14:textId="77777777" w:rsidR="00500D31" w:rsidRPr="00CD53B8" w:rsidRDefault="00500D31" w:rsidP="006D4899">
            <w:pPr>
              <w:rPr>
                <w:b/>
                <w:color w:val="000000"/>
                <w:sz w:val="22"/>
                <w:szCs w:val="22"/>
              </w:rPr>
            </w:pPr>
            <w:r w:rsidRPr="00CD53B8">
              <w:rPr>
                <w:b/>
                <w:color w:val="000000"/>
                <w:sz w:val="22"/>
                <w:szCs w:val="22"/>
              </w:rPr>
              <w:t>85.690 (6.380) a</w:t>
            </w:r>
          </w:p>
        </w:tc>
        <w:tc>
          <w:tcPr>
            <w:tcW w:w="1980" w:type="dxa"/>
            <w:noWrap/>
            <w:hideMark/>
          </w:tcPr>
          <w:p w14:paraId="64C51839" w14:textId="77777777" w:rsidR="00500D31" w:rsidRPr="00CD53B8" w:rsidRDefault="00500D31" w:rsidP="006D4899">
            <w:pPr>
              <w:rPr>
                <w:color w:val="000000"/>
                <w:sz w:val="22"/>
                <w:szCs w:val="22"/>
              </w:rPr>
            </w:pPr>
            <w:r w:rsidRPr="00CD53B8">
              <w:rPr>
                <w:color w:val="000000"/>
                <w:sz w:val="22"/>
                <w:szCs w:val="22"/>
              </w:rPr>
              <w:t>83.179 (17.748) ab</w:t>
            </w:r>
          </w:p>
        </w:tc>
        <w:tc>
          <w:tcPr>
            <w:tcW w:w="1710" w:type="dxa"/>
            <w:noWrap/>
            <w:hideMark/>
          </w:tcPr>
          <w:p w14:paraId="783F3711" w14:textId="77777777" w:rsidR="00500D31" w:rsidRPr="00CD53B8" w:rsidRDefault="00500D31" w:rsidP="006D4899">
            <w:pPr>
              <w:rPr>
                <w:color w:val="000000"/>
                <w:sz w:val="22"/>
                <w:szCs w:val="22"/>
              </w:rPr>
            </w:pPr>
            <w:r w:rsidRPr="00CD53B8">
              <w:rPr>
                <w:color w:val="000000"/>
                <w:sz w:val="22"/>
                <w:szCs w:val="22"/>
              </w:rPr>
              <w:t>61.284 (8.694) b</w:t>
            </w:r>
          </w:p>
        </w:tc>
        <w:tc>
          <w:tcPr>
            <w:tcW w:w="1800" w:type="dxa"/>
            <w:noWrap/>
            <w:hideMark/>
          </w:tcPr>
          <w:p w14:paraId="2C308AC0" w14:textId="77777777" w:rsidR="00500D31" w:rsidRPr="00CD53B8" w:rsidRDefault="00500D31" w:rsidP="006D4899">
            <w:pPr>
              <w:rPr>
                <w:color w:val="000000"/>
                <w:sz w:val="22"/>
                <w:szCs w:val="22"/>
              </w:rPr>
            </w:pPr>
            <w:r w:rsidRPr="00CD53B8">
              <w:rPr>
                <w:color w:val="000000"/>
                <w:sz w:val="22"/>
                <w:szCs w:val="22"/>
              </w:rPr>
              <w:t>75.419 (7.641) ab</w:t>
            </w:r>
          </w:p>
        </w:tc>
        <w:tc>
          <w:tcPr>
            <w:tcW w:w="711" w:type="dxa"/>
            <w:noWrap/>
            <w:hideMark/>
          </w:tcPr>
          <w:p w14:paraId="5D47C017" w14:textId="77777777" w:rsidR="00500D31" w:rsidRPr="00CD53B8" w:rsidRDefault="00500D31" w:rsidP="006D4899">
            <w:pPr>
              <w:jc w:val="right"/>
              <w:rPr>
                <w:color w:val="000000"/>
                <w:sz w:val="22"/>
                <w:szCs w:val="22"/>
              </w:rPr>
            </w:pPr>
            <w:r w:rsidRPr="00CD53B8">
              <w:rPr>
                <w:color w:val="000000"/>
                <w:sz w:val="22"/>
                <w:szCs w:val="22"/>
              </w:rPr>
              <w:t>4.21</w:t>
            </w:r>
          </w:p>
        </w:tc>
        <w:tc>
          <w:tcPr>
            <w:tcW w:w="1060" w:type="dxa"/>
            <w:noWrap/>
            <w:hideMark/>
          </w:tcPr>
          <w:p w14:paraId="24A1121E" w14:textId="77777777" w:rsidR="00500D31" w:rsidRPr="00CD53B8" w:rsidRDefault="00500D31" w:rsidP="006D4899">
            <w:pPr>
              <w:jc w:val="right"/>
              <w:rPr>
                <w:b/>
                <w:bCs/>
                <w:color w:val="000000"/>
                <w:sz w:val="22"/>
                <w:szCs w:val="22"/>
              </w:rPr>
            </w:pPr>
            <w:r w:rsidRPr="00CD53B8">
              <w:rPr>
                <w:b/>
                <w:bCs/>
                <w:color w:val="000000"/>
                <w:sz w:val="22"/>
                <w:szCs w:val="22"/>
              </w:rPr>
              <w:t>0.006</w:t>
            </w:r>
          </w:p>
        </w:tc>
      </w:tr>
      <w:tr w:rsidR="00500D31" w:rsidRPr="00CD53B8" w14:paraId="0E7912A7" w14:textId="77777777" w:rsidTr="006D4899">
        <w:trPr>
          <w:trHeight w:val="300"/>
        </w:trPr>
        <w:tc>
          <w:tcPr>
            <w:tcW w:w="3235" w:type="dxa"/>
            <w:noWrap/>
            <w:hideMark/>
          </w:tcPr>
          <w:p w14:paraId="1950B77F" w14:textId="77777777" w:rsidR="00500D31" w:rsidRPr="00CD53B8" w:rsidRDefault="00500D31" w:rsidP="006D4899">
            <w:pPr>
              <w:jc w:val="right"/>
              <w:rPr>
                <w:i/>
                <w:iCs/>
                <w:color w:val="000000"/>
                <w:sz w:val="22"/>
                <w:szCs w:val="22"/>
              </w:rPr>
            </w:pPr>
            <w:r w:rsidRPr="00CD53B8">
              <w:rPr>
                <w:i/>
                <w:iCs/>
                <w:color w:val="000000"/>
                <w:sz w:val="22"/>
                <w:szCs w:val="22"/>
              </w:rPr>
              <w:t>Frankliniella fusca</w:t>
            </w:r>
          </w:p>
        </w:tc>
        <w:tc>
          <w:tcPr>
            <w:tcW w:w="1800" w:type="dxa"/>
            <w:noWrap/>
            <w:hideMark/>
          </w:tcPr>
          <w:p w14:paraId="489C4898" w14:textId="77777777" w:rsidR="00500D31" w:rsidRPr="00CD53B8" w:rsidRDefault="00500D31" w:rsidP="006D4899">
            <w:pPr>
              <w:rPr>
                <w:color w:val="000000"/>
                <w:sz w:val="22"/>
                <w:szCs w:val="22"/>
              </w:rPr>
            </w:pPr>
            <w:r w:rsidRPr="00CD53B8">
              <w:rPr>
                <w:color w:val="000000"/>
                <w:sz w:val="22"/>
                <w:szCs w:val="22"/>
              </w:rPr>
              <w:t>0.345 (0.199) a</w:t>
            </w:r>
          </w:p>
        </w:tc>
        <w:tc>
          <w:tcPr>
            <w:tcW w:w="1980" w:type="dxa"/>
            <w:noWrap/>
            <w:hideMark/>
          </w:tcPr>
          <w:p w14:paraId="2E99D7AC" w14:textId="77777777" w:rsidR="00500D31" w:rsidRPr="00CD53B8" w:rsidRDefault="00500D31" w:rsidP="006D4899">
            <w:pPr>
              <w:rPr>
                <w:color w:val="000000"/>
                <w:sz w:val="22"/>
                <w:szCs w:val="22"/>
              </w:rPr>
            </w:pPr>
            <w:r w:rsidRPr="00CD53B8">
              <w:rPr>
                <w:color w:val="000000"/>
                <w:sz w:val="22"/>
                <w:szCs w:val="22"/>
              </w:rPr>
              <w:t>0.562 (0.427) a</w:t>
            </w:r>
          </w:p>
        </w:tc>
        <w:tc>
          <w:tcPr>
            <w:tcW w:w="1710" w:type="dxa"/>
            <w:noWrap/>
            <w:hideMark/>
          </w:tcPr>
          <w:p w14:paraId="5EF39CE7" w14:textId="77777777" w:rsidR="00500D31" w:rsidRPr="00CD53B8" w:rsidRDefault="00500D31" w:rsidP="006D4899">
            <w:pPr>
              <w:rPr>
                <w:color w:val="000000"/>
                <w:sz w:val="22"/>
                <w:szCs w:val="22"/>
              </w:rPr>
            </w:pPr>
            <w:r w:rsidRPr="00CD53B8">
              <w:rPr>
                <w:color w:val="000000"/>
                <w:sz w:val="22"/>
                <w:szCs w:val="22"/>
              </w:rPr>
              <w:t>0.292 (0.200) a</w:t>
            </w:r>
          </w:p>
        </w:tc>
        <w:tc>
          <w:tcPr>
            <w:tcW w:w="1800" w:type="dxa"/>
            <w:noWrap/>
            <w:hideMark/>
          </w:tcPr>
          <w:p w14:paraId="42D72555" w14:textId="77777777" w:rsidR="00500D31" w:rsidRPr="00CD53B8" w:rsidRDefault="00500D31" w:rsidP="006D4899">
            <w:pPr>
              <w:rPr>
                <w:color w:val="000000"/>
                <w:sz w:val="22"/>
                <w:szCs w:val="22"/>
              </w:rPr>
            </w:pPr>
            <w:r w:rsidRPr="00CD53B8">
              <w:rPr>
                <w:color w:val="000000"/>
                <w:sz w:val="22"/>
                <w:szCs w:val="22"/>
              </w:rPr>
              <w:t>0.045 (0.012) a</w:t>
            </w:r>
          </w:p>
        </w:tc>
        <w:tc>
          <w:tcPr>
            <w:tcW w:w="711" w:type="dxa"/>
            <w:noWrap/>
            <w:hideMark/>
          </w:tcPr>
          <w:p w14:paraId="52BFF86F" w14:textId="77777777" w:rsidR="00500D31" w:rsidRPr="00CD53B8" w:rsidRDefault="00500D31" w:rsidP="006D4899">
            <w:pPr>
              <w:jc w:val="right"/>
              <w:rPr>
                <w:color w:val="000000"/>
                <w:sz w:val="22"/>
                <w:szCs w:val="22"/>
              </w:rPr>
            </w:pPr>
            <w:r w:rsidRPr="00CD53B8">
              <w:rPr>
                <w:color w:val="000000"/>
                <w:sz w:val="22"/>
                <w:szCs w:val="22"/>
              </w:rPr>
              <w:t>1.41</w:t>
            </w:r>
          </w:p>
        </w:tc>
        <w:tc>
          <w:tcPr>
            <w:tcW w:w="1060" w:type="dxa"/>
            <w:noWrap/>
            <w:hideMark/>
          </w:tcPr>
          <w:p w14:paraId="29AA89E6" w14:textId="77777777" w:rsidR="00500D31" w:rsidRPr="00CD53B8" w:rsidRDefault="00500D31" w:rsidP="006D4899">
            <w:pPr>
              <w:jc w:val="right"/>
              <w:rPr>
                <w:color w:val="000000"/>
                <w:sz w:val="22"/>
                <w:szCs w:val="22"/>
              </w:rPr>
            </w:pPr>
            <w:r w:rsidRPr="00CD53B8">
              <w:rPr>
                <w:color w:val="000000"/>
                <w:sz w:val="22"/>
                <w:szCs w:val="22"/>
              </w:rPr>
              <w:t>0.238</w:t>
            </w:r>
          </w:p>
        </w:tc>
      </w:tr>
      <w:tr w:rsidR="00500D31" w:rsidRPr="00CD53B8" w14:paraId="750F300D" w14:textId="77777777" w:rsidTr="006D4899">
        <w:trPr>
          <w:trHeight w:val="300"/>
        </w:trPr>
        <w:tc>
          <w:tcPr>
            <w:tcW w:w="3235" w:type="dxa"/>
            <w:noWrap/>
            <w:hideMark/>
          </w:tcPr>
          <w:p w14:paraId="55CD38D4" w14:textId="77777777" w:rsidR="00500D31" w:rsidRPr="00CD53B8" w:rsidRDefault="00500D31" w:rsidP="006D4899">
            <w:pPr>
              <w:jc w:val="right"/>
              <w:rPr>
                <w:i/>
                <w:iCs/>
                <w:color w:val="000000"/>
                <w:sz w:val="22"/>
                <w:szCs w:val="22"/>
              </w:rPr>
            </w:pPr>
            <w:r w:rsidRPr="00CD53B8">
              <w:rPr>
                <w:i/>
                <w:iCs/>
                <w:color w:val="000000"/>
                <w:sz w:val="22"/>
                <w:szCs w:val="22"/>
              </w:rPr>
              <w:t>Frankliniella occidentalis</w:t>
            </w:r>
          </w:p>
        </w:tc>
        <w:tc>
          <w:tcPr>
            <w:tcW w:w="1800" w:type="dxa"/>
            <w:noWrap/>
            <w:hideMark/>
          </w:tcPr>
          <w:p w14:paraId="3D0A04A4" w14:textId="77777777" w:rsidR="00500D31" w:rsidRPr="00CD53B8" w:rsidRDefault="00500D31" w:rsidP="006D4899">
            <w:pPr>
              <w:rPr>
                <w:color w:val="000000"/>
                <w:sz w:val="22"/>
                <w:szCs w:val="22"/>
              </w:rPr>
            </w:pPr>
            <w:r w:rsidRPr="00CD53B8">
              <w:rPr>
                <w:color w:val="000000"/>
                <w:sz w:val="22"/>
                <w:szCs w:val="22"/>
              </w:rPr>
              <w:t>0.215 (0.051) a</w:t>
            </w:r>
          </w:p>
        </w:tc>
        <w:tc>
          <w:tcPr>
            <w:tcW w:w="1980" w:type="dxa"/>
            <w:noWrap/>
            <w:hideMark/>
          </w:tcPr>
          <w:p w14:paraId="4460E96F" w14:textId="77777777" w:rsidR="00500D31" w:rsidRPr="00CD53B8" w:rsidRDefault="00500D31" w:rsidP="006D4899">
            <w:pPr>
              <w:rPr>
                <w:color w:val="000000"/>
                <w:sz w:val="22"/>
                <w:szCs w:val="22"/>
              </w:rPr>
            </w:pPr>
            <w:r w:rsidRPr="00CD53B8">
              <w:rPr>
                <w:color w:val="000000"/>
                <w:sz w:val="22"/>
                <w:szCs w:val="22"/>
              </w:rPr>
              <w:t>0.088 (0.039) a</w:t>
            </w:r>
          </w:p>
        </w:tc>
        <w:tc>
          <w:tcPr>
            <w:tcW w:w="1710" w:type="dxa"/>
            <w:noWrap/>
            <w:hideMark/>
          </w:tcPr>
          <w:p w14:paraId="54E829B4" w14:textId="77777777" w:rsidR="00500D31" w:rsidRPr="00CD53B8" w:rsidRDefault="00500D31" w:rsidP="006D4899">
            <w:pPr>
              <w:rPr>
                <w:color w:val="000000"/>
                <w:sz w:val="22"/>
                <w:szCs w:val="22"/>
              </w:rPr>
            </w:pPr>
            <w:r w:rsidRPr="00CD53B8">
              <w:rPr>
                <w:color w:val="000000"/>
                <w:sz w:val="22"/>
                <w:szCs w:val="22"/>
              </w:rPr>
              <w:t>0.072 (0.029) a</w:t>
            </w:r>
          </w:p>
        </w:tc>
        <w:tc>
          <w:tcPr>
            <w:tcW w:w="1800" w:type="dxa"/>
            <w:noWrap/>
            <w:hideMark/>
          </w:tcPr>
          <w:p w14:paraId="6994CB2F" w14:textId="77777777" w:rsidR="00500D31" w:rsidRPr="00CD53B8" w:rsidRDefault="00500D31" w:rsidP="006D4899">
            <w:pPr>
              <w:rPr>
                <w:color w:val="000000"/>
                <w:sz w:val="22"/>
                <w:szCs w:val="22"/>
              </w:rPr>
            </w:pPr>
            <w:r w:rsidRPr="00CD53B8">
              <w:rPr>
                <w:color w:val="000000"/>
                <w:sz w:val="22"/>
                <w:szCs w:val="22"/>
              </w:rPr>
              <w:t>0.148 (0.050) a</w:t>
            </w:r>
          </w:p>
        </w:tc>
        <w:tc>
          <w:tcPr>
            <w:tcW w:w="711" w:type="dxa"/>
            <w:noWrap/>
            <w:hideMark/>
          </w:tcPr>
          <w:p w14:paraId="0C43C064" w14:textId="77777777" w:rsidR="00500D31" w:rsidRPr="00CD53B8" w:rsidRDefault="00500D31" w:rsidP="006D4899">
            <w:pPr>
              <w:jc w:val="right"/>
              <w:rPr>
                <w:color w:val="000000"/>
                <w:sz w:val="22"/>
                <w:szCs w:val="22"/>
              </w:rPr>
            </w:pPr>
            <w:r w:rsidRPr="00CD53B8">
              <w:rPr>
                <w:color w:val="000000"/>
                <w:sz w:val="22"/>
                <w:szCs w:val="22"/>
              </w:rPr>
              <w:t xml:space="preserve">1.46 </w:t>
            </w:r>
          </w:p>
        </w:tc>
        <w:tc>
          <w:tcPr>
            <w:tcW w:w="1060" w:type="dxa"/>
            <w:noWrap/>
            <w:hideMark/>
          </w:tcPr>
          <w:p w14:paraId="1E38688A" w14:textId="77777777" w:rsidR="00500D31" w:rsidRPr="00CD53B8" w:rsidRDefault="00500D31" w:rsidP="006D4899">
            <w:pPr>
              <w:jc w:val="right"/>
              <w:rPr>
                <w:color w:val="000000"/>
                <w:sz w:val="22"/>
                <w:szCs w:val="22"/>
              </w:rPr>
            </w:pPr>
            <w:r w:rsidRPr="00CD53B8">
              <w:rPr>
                <w:color w:val="000000"/>
                <w:sz w:val="22"/>
                <w:szCs w:val="22"/>
              </w:rPr>
              <w:t>0.224</w:t>
            </w:r>
          </w:p>
        </w:tc>
      </w:tr>
      <w:tr w:rsidR="00500D31" w:rsidRPr="00CD53B8" w14:paraId="6220C225" w14:textId="77777777" w:rsidTr="006D4899">
        <w:trPr>
          <w:trHeight w:val="300"/>
        </w:trPr>
        <w:tc>
          <w:tcPr>
            <w:tcW w:w="3235" w:type="dxa"/>
            <w:noWrap/>
            <w:hideMark/>
          </w:tcPr>
          <w:p w14:paraId="62B34C38" w14:textId="77777777" w:rsidR="00500D31" w:rsidRPr="00CD53B8" w:rsidRDefault="00500D31" w:rsidP="006D4899">
            <w:pPr>
              <w:jc w:val="right"/>
              <w:rPr>
                <w:i/>
                <w:iCs/>
                <w:color w:val="000000"/>
                <w:sz w:val="22"/>
                <w:szCs w:val="22"/>
              </w:rPr>
            </w:pPr>
            <w:r w:rsidRPr="00CD53B8">
              <w:rPr>
                <w:i/>
                <w:iCs/>
                <w:color w:val="000000"/>
                <w:sz w:val="22"/>
                <w:szCs w:val="22"/>
              </w:rPr>
              <w:t>Frankliniella tritici</w:t>
            </w:r>
          </w:p>
        </w:tc>
        <w:tc>
          <w:tcPr>
            <w:tcW w:w="1800" w:type="dxa"/>
            <w:noWrap/>
            <w:hideMark/>
          </w:tcPr>
          <w:p w14:paraId="137FF6F5" w14:textId="77777777" w:rsidR="00500D31" w:rsidRPr="00CD53B8" w:rsidRDefault="00500D31" w:rsidP="006D4899">
            <w:pPr>
              <w:rPr>
                <w:color w:val="000000"/>
                <w:sz w:val="22"/>
                <w:szCs w:val="22"/>
              </w:rPr>
            </w:pPr>
            <w:r w:rsidRPr="00CD53B8">
              <w:rPr>
                <w:color w:val="000000"/>
                <w:sz w:val="22"/>
                <w:szCs w:val="22"/>
              </w:rPr>
              <w:t>0.733 (0.260) a</w:t>
            </w:r>
          </w:p>
        </w:tc>
        <w:tc>
          <w:tcPr>
            <w:tcW w:w="1980" w:type="dxa"/>
            <w:noWrap/>
            <w:hideMark/>
          </w:tcPr>
          <w:p w14:paraId="2F31DD16" w14:textId="77777777" w:rsidR="00500D31" w:rsidRPr="00CD53B8" w:rsidRDefault="00500D31" w:rsidP="006D4899">
            <w:pPr>
              <w:rPr>
                <w:color w:val="000000"/>
                <w:sz w:val="22"/>
                <w:szCs w:val="22"/>
              </w:rPr>
            </w:pPr>
            <w:r w:rsidRPr="00CD53B8">
              <w:rPr>
                <w:color w:val="000000"/>
                <w:sz w:val="22"/>
                <w:szCs w:val="22"/>
              </w:rPr>
              <w:t>4.013 (3.477) a</w:t>
            </w:r>
          </w:p>
        </w:tc>
        <w:tc>
          <w:tcPr>
            <w:tcW w:w="1710" w:type="dxa"/>
            <w:noWrap/>
            <w:hideMark/>
          </w:tcPr>
          <w:p w14:paraId="26FB64CB" w14:textId="77777777" w:rsidR="00500D31" w:rsidRPr="00CD53B8" w:rsidRDefault="00500D31" w:rsidP="006D4899">
            <w:pPr>
              <w:rPr>
                <w:color w:val="000000"/>
                <w:sz w:val="22"/>
                <w:szCs w:val="22"/>
              </w:rPr>
            </w:pPr>
            <w:r w:rsidRPr="00CD53B8">
              <w:rPr>
                <w:color w:val="000000"/>
                <w:sz w:val="22"/>
                <w:szCs w:val="22"/>
              </w:rPr>
              <w:t>0.544 (0.191) a</w:t>
            </w:r>
          </w:p>
        </w:tc>
        <w:tc>
          <w:tcPr>
            <w:tcW w:w="1800" w:type="dxa"/>
            <w:noWrap/>
            <w:hideMark/>
          </w:tcPr>
          <w:p w14:paraId="15568462" w14:textId="77777777" w:rsidR="00500D31" w:rsidRPr="00CD53B8" w:rsidRDefault="00500D31" w:rsidP="006D4899">
            <w:pPr>
              <w:rPr>
                <w:color w:val="000000"/>
                <w:sz w:val="22"/>
                <w:szCs w:val="22"/>
              </w:rPr>
            </w:pPr>
            <w:r w:rsidRPr="00CD53B8">
              <w:rPr>
                <w:color w:val="000000"/>
                <w:sz w:val="22"/>
                <w:szCs w:val="22"/>
              </w:rPr>
              <w:t>0.608 (0.174) a</w:t>
            </w:r>
          </w:p>
        </w:tc>
        <w:tc>
          <w:tcPr>
            <w:tcW w:w="711" w:type="dxa"/>
            <w:noWrap/>
            <w:hideMark/>
          </w:tcPr>
          <w:p w14:paraId="332165C4" w14:textId="77777777" w:rsidR="00500D31" w:rsidRPr="00CD53B8" w:rsidRDefault="00500D31" w:rsidP="006D4899">
            <w:pPr>
              <w:jc w:val="right"/>
              <w:rPr>
                <w:color w:val="000000"/>
                <w:sz w:val="22"/>
                <w:szCs w:val="22"/>
              </w:rPr>
            </w:pPr>
            <w:r w:rsidRPr="00CD53B8">
              <w:rPr>
                <w:color w:val="000000"/>
                <w:sz w:val="22"/>
                <w:szCs w:val="22"/>
              </w:rPr>
              <w:t>0.80</w:t>
            </w:r>
          </w:p>
        </w:tc>
        <w:tc>
          <w:tcPr>
            <w:tcW w:w="1060" w:type="dxa"/>
            <w:noWrap/>
            <w:hideMark/>
          </w:tcPr>
          <w:p w14:paraId="2349D297" w14:textId="77777777" w:rsidR="00500D31" w:rsidRPr="00CD53B8" w:rsidRDefault="00500D31" w:rsidP="006D4899">
            <w:pPr>
              <w:jc w:val="right"/>
              <w:rPr>
                <w:color w:val="000000"/>
                <w:sz w:val="22"/>
                <w:szCs w:val="22"/>
              </w:rPr>
            </w:pPr>
            <w:r w:rsidRPr="00CD53B8">
              <w:rPr>
                <w:color w:val="000000"/>
                <w:sz w:val="22"/>
                <w:szCs w:val="22"/>
              </w:rPr>
              <w:t>0.492</w:t>
            </w:r>
          </w:p>
        </w:tc>
      </w:tr>
      <w:tr w:rsidR="00500D31" w:rsidRPr="00CD53B8" w14:paraId="7E28233D" w14:textId="77777777" w:rsidTr="006D4899">
        <w:trPr>
          <w:trHeight w:val="300"/>
        </w:trPr>
        <w:tc>
          <w:tcPr>
            <w:tcW w:w="3235" w:type="dxa"/>
            <w:noWrap/>
            <w:hideMark/>
          </w:tcPr>
          <w:p w14:paraId="1DC4F6BC" w14:textId="77777777" w:rsidR="00500D31" w:rsidRPr="00CD53B8" w:rsidRDefault="00500D31" w:rsidP="006D4899">
            <w:pPr>
              <w:jc w:val="right"/>
              <w:rPr>
                <w:i/>
                <w:iCs/>
                <w:color w:val="000000"/>
                <w:sz w:val="22"/>
                <w:szCs w:val="22"/>
              </w:rPr>
            </w:pPr>
            <w:r w:rsidRPr="00CD53B8">
              <w:rPr>
                <w:i/>
                <w:iCs/>
                <w:color w:val="000000"/>
                <w:sz w:val="22"/>
                <w:szCs w:val="22"/>
              </w:rPr>
              <w:t>Heliothrips haemerhorrhoidales</w:t>
            </w:r>
          </w:p>
        </w:tc>
        <w:tc>
          <w:tcPr>
            <w:tcW w:w="1800" w:type="dxa"/>
            <w:noWrap/>
            <w:hideMark/>
          </w:tcPr>
          <w:p w14:paraId="283A565A" w14:textId="77777777" w:rsidR="00500D31" w:rsidRPr="00CD53B8" w:rsidRDefault="00500D31" w:rsidP="006D4899">
            <w:pPr>
              <w:rPr>
                <w:color w:val="000000"/>
                <w:sz w:val="22"/>
                <w:szCs w:val="22"/>
              </w:rPr>
            </w:pPr>
            <w:r w:rsidRPr="00CD53B8">
              <w:rPr>
                <w:color w:val="000000"/>
                <w:sz w:val="22"/>
                <w:szCs w:val="22"/>
              </w:rPr>
              <w:t>0.394 (0.041) a</w:t>
            </w:r>
          </w:p>
        </w:tc>
        <w:tc>
          <w:tcPr>
            <w:tcW w:w="1980" w:type="dxa"/>
            <w:noWrap/>
            <w:hideMark/>
          </w:tcPr>
          <w:p w14:paraId="610F7C2E" w14:textId="77777777" w:rsidR="00500D31" w:rsidRPr="00CD53B8" w:rsidRDefault="00500D31" w:rsidP="006D4899">
            <w:pPr>
              <w:rPr>
                <w:color w:val="000000"/>
                <w:sz w:val="22"/>
                <w:szCs w:val="22"/>
              </w:rPr>
            </w:pPr>
            <w:r w:rsidRPr="00CD53B8">
              <w:rPr>
                <w:color w:val="000000"/>
                <w:sz w:val="22"/>
                <w:szCs w:val="22"/>
              </w:rPr>
              <w:t>0.310 (0.059) a</w:t>
            </w:r>
          </w:p>
        </w:tc>
        <w:tc>
          <w:tcPr>
            <w:tcW w:w="1710" w:type="dxa"/>
            <w:noWrap/>
            <w:hideMark/>
          </w:tcPr>
          <w:p w14:paraId="2A1BE779" w14:textId="77777777" w:rsidR="00500D31" w:rsidRPr="00CD53B8" w:rsidRDefault="00500D31" w:rsidP="006D4899">
            <w:pPr>
              <w:rPr>
                <w:color w:val="000000"/>
                <w:sz w:val="22"/>
                <w:szCs w:val="22"/>
              </w:rPr>
            </w:pPr>
            <w:r w:rsidRPr="00CD53B8">
              <w:rPr>
                <w:color w:val="000000"/>
                <w:sz w:val="22"/>
                <w:szCs w:val="22"/>
              </w:rPr>
              <w:t>0.322 (0.049) a</w:t>
            </w:r>
          </w:p>
        </w:tc>
        <w:tc>
          <w:tcPr>
            <w:tcW w:w="1800" w:type="dxa"/>
            <w:noWrap/>
            <w:hideMark/>
          </w:tcPr>
          <w:p w14:paraId="0B8BE2FA" w14:textId="77777777" w:rsidR="00500D31" w:rsidRPr="00CD53B8" w:rsidRDefault="00500D31" w:rsidP="006D4899">
            <w:pPr>
              <w:rPr>
                <w:color w:val="000000"/>
                <w:sz w:val="22"/>
                <w:szCs w:val="22"/>
              </w:rPr>
            </w:pPr>
            <w:r w:rsidRPr="00CD53B8">
              <w:rPr>
                <w:color w:val="000000"/>
                <w:sz w:val="22"/>
                <w:szCs w:val="22"/>
              </w:rPr>
              <w:t>0.337 (0.040) a</w:t>
            </w:r>
          </w:p>
        </w:tc>
        <w:tc>
          <w:tcPr>
            <w:tcW w:w="711" w:type="dxa"/>
            <w:noWrap/>
            <w:hideMark/>
          </w:tcPr>
          <w:p w14:paraId="108F5861" w14:textId="77777777" w:rsidR="00500D31" w:rsidRPr="00CD53B8" w:rsidRDefault="00500D31" w:rsidP="006D4899">
            <w:pPr>
              <w:jc w:val="right"/>
              <w:rPr>
                <w:color w:val="000000"/>
                <w:sz w:val="22"/>
                <w:szCs w:val="22"/>
              </w:rPr>
            </w:pPr>
            <w:r w:rsidRPr="00CD53B8">
              <w:rPr>
                <w:color w:val="000000"/>
                <w:sz w:val="22"/>
                <w:szCs w:val="22"/>
              </w:rPr>
              <w:t>0.40</w:t>
            </w:r>
          </w:p>
        </w:tc>
        <w:tc>
          <w:tcPr>
            <w:tcW w:w="1060" w:type="dxa"/>
            <w:noWrap/>
            <w:hideMark/>
          </w:tcPr>
          <w:p w14:paraId="663E469F" w14:textId="77777777" w:rsidR="00500D31" w:rsidRPr="00CD53B8" w:rsidRDefault="00500D31" w:rsidP="006D4899">
            <w:pPr>
              <w:jc w:val="right"/>
              <w:rPr>
                <w:color w:val="000000"/>
                <w:sz w:val="22"/>
                <w:szCs w:val="22"/>
              </w:rPr>
            </w:pPr>
            <w:r w:rsidRPr="00CD53B8">
              <w:rPr>
                <w:color w:val="000000"/>
                <w:sz w:val="22"/>
                <w:szCs w:val="22"/>
              </w:rPr>
              <w:t>0.757</w:t>
            </w:r>
          </w:p>
        </w:tc>
      </w:tr>
      <w:tr w:rsidR="00500D31" w:rsidRPr="00CD53B8" w14:paraId="1367EFDC" w14:textId="77777777" w:rsidTr="006D4899">
        <w:trPr>
          <w:trHeight w:val="300"/>
        </w:trPr>
        <w:tc>
          <w:tcPr>
            <w:tcW w:w="3235" w:type="dxa"/>
            <w:noWrap/>
            <w:hideMark/>
          </w:tcPr>
          <w:p w14:paraId="64DCE76D" w14:textId="77777777" w:rsidR="00500D31" w:rsidRPr="00CD53B8" w:rsidRDefault="00500D31" w:rsidP="006D4899">
            <w:pPr>
              <w:jc w:val="right"/>
              <w:rPr>
                <w:i/>
                <w:iCs/>
                <w:color w:val="000000"/>
                <w:sz w:val="22"/>
                <w:szCs w:val="22"/>
              </w:rPr>
            </w:pPr>
            <w:r w:rsidRPr="00CD53B8">
              <w:rPr>
                <w:i/>
                <w:iCs/>
                <w:color w:val="000000"/>
                <w:sz w:val="22"/>
                <w:szCs w:val="22"/>
              </w:rPr>
              <w:t>Leucothrips pierci</w:t>
            </w:r>
          </w:p>
        </w:tc>
        <w:tc>
          <w:tcPr>
            <w:tcW w:w="1800" w:type="dxa"/>
            <w:noWrap/>
            <w:hideMark/>
          </w:tcPr>
          <w:p w14:paraId="09A71BA4" w14:textId="77777777" w:rsidR="00500D31" w:rsidRPr="00CD53B8" w:rsidRDefault="00500D31" w:rsidP="006D4899">
            <w:pPr>
              <w:rPr>
                <w:color w:val="000000"/>
                <w:sz w:val="22"/>
                <w:szCs w:val="22"/>
              </w:rPr>
            </w:pPr>
            <w:r w:rsidRPr="00CD53B8">
              <w:rPr>
                <w:color w:val="000000"/>
                <w:sz w:val="22"/>
                <w:szCs w:val="22"/>
              </w:rPr>
              <w:t>0.000 (0.000) a</w:t>
            </w:r>
          </w:p>
        </w:tc>
        <w:tc>
          <w:tcPr>
            <w:tcW w:w="1980" w:type="dxa"/>
            <w:noWrap/>
            <w:hideMark/>
          </w:tcPr>
          <w:p w14:paraId="6ADC0A4A" w14:textId="77777777" w:rsidR="00500D31" w:rsidRPr="00CD53B8" w:rsidRDefault="00500D31" w:rsidP="006D4899">
            <w:pPr>
              <w:rPr>
                <w:color w:val="000000"/>
                <w:sz w:val="22"/>
                <w:szCs w:val="22"/>
              </w:rPr>
            </w:pPr>
            <w:r w:rsidRPr="00CD53B8">
              <w:rPr>
                <w:color w:val="000000"/>
                <w:sz w:val="22"/>
                <w:szCs w:val="22"/>
              </w:rPr>
              <w:t>0.003 (0.003) a</w:t>
            </w:r>
          </w:p>
        </w:tc>
        <w:tc>
          <w:tcPr>
            <w:tcW w:w="1710" w:type="dxa"/>
            <w:noWrap/>
            <w:hideMark/>
          </w:tcPr>
          <w:p w14:paraId="16839D11" w14:textId="77777777" w:rsidR="00500D31" w:rsidRPr="00CD53B8" w:rsidRDefault="00500D31" w:rsidP="006D4899">
            <w:pPr>
              <w:rPr>
                <w:color w:val="000000"/>
                <w:sz w:val="22"/>
                <w:szCs w:val="22"/>
              </w:rPr>
            </w:pPr>
            <w:r w:rsidRPr="00CD53B8">
              <w:rPr>
                <w:color w:val="000000"/>
                <w:sz w:val="22"/>
                <w:szCs w:val="22"/>
              </w:rPr>
              <w:t>0.014 (0.014) a</w:t>
            </w:r>
          </w:p>
        </w:tc>
        <w:tc>
          <w:tcPr>
            <w:tcW w:w="1800" w:type="dxa"/>
            <w:noWrap/>
            <w:hideMark/>
          </w:tcPr>
          <w:p w14:paraId="522D431B" w14:textId="77777777" w:rsidR="00500D31" w:rsidRPr="00CD53B8" w:rsidRDefault="00500D31" w:rsidP="006D4899">
            <w:pPr>
              <w:rPr>
                <w:color w:val="000000"/>
                <w:sz w:val="22"/>
                <w:szCs w:val="22"/>
              </w:rPr>
            </w:pPr>
            <w:r w:rsidRPr="00CD53B8">
              <w:rPr>
                <w:color w:val="000000"/>
                <w:sz w:val="22"/>
                <w:szCs w:val="22"/>
              </w:rPr>
              <w:t>0.001 (0.001) a</w:t>
            </w:r>
          </w:p>
        </w:tc>
        <w:tc>
          <w:tcPr>
            <w:tcW w:w="711" w:type="dxa"/>
            <w:noWrap/>
            <w:hideMark/>
          </w:tcPr>
          <w:p w14:paraId="2D7449E9" w14:textId="77777777" w:rsidR="00500D31" w:rsidRPr="00CD53B8" w:rsidRDefault="00500D31" w:rsidP="006D4899">
            <w:pPr>
              <w:jc w:val="right"/>
              <w:rPr>
                <w:color w:val="000000"/>
                <w:sz w:val="22"/>
                <w:szCs w:val="22"/>
              </w:rPr>
            </w:pPr>
            <w:r w:rsidRPr="00CD53B8">
              <w:rPr>
                <w:color w:val="000000"/>
                <w:sz w:val="22"/>
                <w:szCs w:val="22"/>
              </w:rPr>
              <w:t>1.16</w:t>
            </w:r>
          </w:p>
        </w:tc>
        <w:tc>
          <w:tcPr>
            <w:tcW w:w="1060" w:type="dxa"/>
            <w:noWrap/>
            <w:hideMark/>
          </w:tcPr>
          <w:p w14:paraId="61444716" w14:textId="77777777" w:rsidR="00500D31" w:rsidRPr="00CD53B8" w:rsidRDefault="00500D31" w:rsidP="006D4899">
            <w:pPr>
              <w:jc w:val="right"/>
              <w:rPr>
                <w:color w:val="000000"/>
                <w:sz w:val="22"/>
                <w:szCs w:val="22"/>
              </w:rPr>
            </w:pPr>
            <w:r w:rsidRPr="00CD53B8">
              <w:rPr>
                <w:color w:val="000000"/>
                <w:sz w:val="22"/>
                <w:szCs w:val="22"/>
              </w:rPr>
              <w:t>0.323</w:t>
            </w:r>
          </w:p>
        </w:tc>
      </w:tr>
      <w:tr w:rsidR="00500D31" w:rsidRPr="00CD53B8" w14:paraId="0C38B0E7" w14:textId="77777777" w:rsidTr="006D4899">
        <w:trPr>
          <w:trHeight w:val="300"/>
        </w:trPr>
        <w:tc>
          <w:tcPr>
            <w:tcW w:w="3235" w:type="dxa"/>
            <w:noWrap/>
            <w:hideMark/>
          </w:tcPr>
          <w:p w14:paraId="15698EBC" w14:textId="77777777" w:rsidR="00500D31" w:rsidRPr="00CD53B8" w:rsidRDefault="00500D31" w:rsidP="006D4899">
            <w:pPr>
              <w:jc w:val="right"/>
              <w:rPr>
                <w:i/>
                <w:iCs/>
                <w:color w:val="000000"/>
                <w:sz w:val="22"/>
                <w:szCs w:val="22"/>
              </w:rPr>
            </w:pPr>
            <w:r w:rsidRPr="00CD53B8">
              <w:rPr>
                <w:i/>
                <w:iCs/>
                <w:color w:val="000000"/>
                <w:sz w:val="22"/>
                <w:szCs w:val="22"/>
              </w:rPr>
              <w:t>Microcephalothrips abdominalis</w:t>
            </w:r>
          </w:p>
        </w:tc>
        <w:tc>
          <w:tcPr>
            <w:tcW w:w="1800" w:type="dxa"/>
            <w:noWrap/>
            <w:hideMark/>
          </w:tcPr>
          <w:p w14:paraId="0D958489" w14:textId="77777777" w:rsidR="00500D31" w:rsidRPr="00CD53B8" w:rsidRDefault="00500D31" w:rsidP="006D4899">
            <w:pPr>
              <w:rPr>
                <w:color w:val="000000"/>
                <w:sz w:val="22"/>
                <w:szCs w:val="22"/>
              </w:rPr>
            </w:pPr>
            <w:r w:rsidRPr="00CD53B8">
              <w:rPr>
                <w:color w:val="000000"/>
                <w:sz w:val="22"/>
                <w:szCs w:val="22"/>
              </w:rPr>
              <w:t>0.102 (0.019) a</w:t>
            </w:r>
          </w:p>
        </w:tc>
        <w:tc>
          <w:tcPr>
            <w:tcW w:w="1980" w:type="dxa"/>
            <w:noWrap/>
            <w:hideMark/>
          </w:tcPr>
          <w:p w14:paraId="3C0A4520" w14:textId="77777777" w:rsidR="00500D31" w:rsidRPr="00CD53B8" w:rsidRDefault="00500D31" w:rsidP="006D4899">
            <w:pPr>
              <w:rPr>
                <w:color w:val="000000"/>
                <w:sz w:val="22"/>
                <w:szCs w:val="22"/>
              </w:rPr>
            </w:pPr>
            <w:r w:rsidRPr="00CD53B8">
              <w:rPr>
                <w:color w:val="000000"/>
                <w:sz w:val="22"/>
                <w:szCs w:val="22"/>
              </w:rPr>
              <w:t>0.068 (0.026) a</w:t>
            </w:r>
          </w:p>
        </w:tc>
        <w:tc>
          <w:tcPr>
            <w:tcW w:w="1710" w:type="dxa"/>
            <w:noWrap/>
            <w:hideMark/>
          </w:tcPr>
          <w:p w14:paraId="710AAFCB" w14:textId="77777777" w:rsidR="00500D31" w:rsidRPr="00CD53B8" w:rsidRDefault="00500D31" w:rsidP="006D4899">
            <w:pPr>
              <w:rPr>
                <w:color w:val="000000"/>
                <w:sz w:val="22"/>
                <w:szCs w:val="22"/>
              </w:rPr>
            </w:pPr>
            <w:r w:rsidRPr="00CD53B8">
              <w:rPr>
                <w:color w:val="000000"/>
                <w:sz w:val="22"/>
                <w:szCs w:val="22"/>
              </w:rPr>
              <w:t>0.065 (0.034) a</w:t>
            </w:r>
          </w:p>
        </w:tc>
        <w:tc>
          <w:tcPr>
            <w:tcW w:w="1800" w:type="dxa"/>
            <w:noWrap/>
            <w:hideMark/>
          </w:tcPr>
          <w:p w14:paraId="4206F06A" w14:textId="77777777" w:rsidR="00500D31" w:rsidRPr="00CD53B8" w:rsidRDefault="00500D31" w:rsidP="006D4899">
            <w:pPr>
              <w:rPr>
                <w:color w:val="000000"/>
                <w:sz w:val="22"/>
                <w:szCs w:val="22"/>
              </w:rPr>
            </w:pPr>
            <w:r w:rsidRPr="00CD53B8">
              <w:rPr>
                <w:color w:val="000000"/>
                <w:sz w:val="22"/>
                <w:szCs w:val="22"/>
              </w:rPr>
              <w:t>0.075 (0.029) a</w:t>
            </w:r>
          </w:p>
        </w:tc>
        <w:tc>
          <w:tcPr>
            <w:tcW w:w="711" w:type="dxa"/>
            <w:noWrap/>
            <w:hideMark/>
          </w:tcPr>
          <w:p w14:paraId="1F41DB1E" w14:textId="77777777" w:rsidR="00500D31" w:rsidRPr="00CD53B8" w:rsidRDefault="00500D31" w:rsidP="006D4899">
            <w:pPr>
              <w:jc w:val="right"/>
              <w:rPr>
                <w:color w:val="000000"/>
                <w:sz w:val="22"/>
                <w:szCs w:val="22"/>
              </w:rPr>
            </w:pPr>
            <w:r w:rsidRPr="00CD53B8">
              <w:rPr>
                <w:color w:val="000000"/>
                <w:sz w:val="22"/>
                <w:szCs w:val="22"/>
              </w:rPr>
              <w:t>1.60</w:t>
            </w:r>
          </w:p>
        </w:tc>
        <w:tc>
          <w:tcPr>
            <w:tcW w:w="1060" w:type="dxa"/>
            <w:noWrap/>
            <w:hideMark/>
          </w:tcPr>
          <w:p w14:paraId="3C7FC1C0" w14:textId="77777777" w:rsidR="00500D31" w:rsidRPr="00CD53B8" w:rsidRDefault="00500D31" w:rsidP="006D4899">
            <w:pPr>
              <w:jc w:val="right"/>
              <w:rPr>
                <w:color w:val="000000"/>
                <w:sz w:val="22"/>
                <w:szCs w:val="22"/>
              </w:rPr>
            </w:pPr>
            <w:r w:rsidRPr="00CD53B8">
              <w:rPr>
                <w:color w:val="000000"/>
                <w:sz w:val="22"/>
                <w:szCs w:val="22"/>
              </w:rPr>
              <w:t>0.188</w:t>
            </w:r>
          </w:p>
        </w:tc>
      </w:tr>
      <w:tr w:rsidR="00500D31" w:rsidRPr="00CD53B8" w14:paraId="34686BBA" w14:textId="77777777" w:rsidTr="006D4899">
        <w:trPr>
          <w:trHeight w:val="300"/>
        </w:trPr>
        <w:tc>
          <w:tcPr>
            <w:tcW w:w="3235" w:type="dxa"/>
            <w:noWrap/>
            <w:hideMark/>
          </w:tcPr>
          <w:p w14:paraId="75E752B3" w14:textId="77777777" w:rsidR="00500D31" w:rsidRPr="00CD53B8" w:rsidRDefault="00500D31" w:rsidP="006D4899">
            <w:pPr>
              <w:jc w:val="right"/>
              <w:rPr>
                <w:i/>
                <w:iCs/>
                <w:color w:val="000000"/>
                <w:sz w:val="22"/>
                <w:szCs w:val="22"/>
              </w:rPr>
            </w:pPr>
            <w:r w:rsidRPr="00CD53B8">
              <w:rPr>
                <w:i/>
                <w:iCs/>
                <w:color w:val="000000"/>
                <w:sz w:val="22"/>
                <w:szCs w:val="22"/>
              </w:rPr>
              <w:t>Neohydatothrips floridanus</w:t>
            </w:r>
          </w:p>
        </w:tc>
        <w:tc>
          <w:tcPr>
            <w:tcW w:w="1800" w:type="dxa"/>
            <w:noWrap/>
            <w:hideMark/>
          </w:tcPr>
          <w:p w14:paraId="465C937D" w14:textId="77777777" w:rsidR="00500D31" w:rsidRPr="00CD53B8" w:rsidRDefault="00500D31" w:rsidP="006D4899">
            <w:pPr>
              <w:rPr>
                <w:color w:val="000000"/>
                <w:sz w:val="22"/>
                <w:szCs w:val="22"/>
              </w:rPr>
            </w:pPr>
            <w:r w:rsidRPr="00CD53B8">
              <w:rPr>
                <w:color w:val="000000"/>
                <w:sz w:val="22"/>
                <w:szCs w:val="22"/>
              </w:rPr>
              <w:t>0.080 (0.014) a</w:t>
            </w:r>
          </w:p>
        </w:tc>
        <w:tc>
          <w:tcPr>
            <w:tcW w:w="1980" w:type="dxa"/>
            <w:noWrap/>
            <w:hideMark/>
          </w:tcPr>
          <w:p w14:paraId="689302FE" w14:textId="77777777" w:rsidR="00500D31" w:rsidRPr="00CD53B8" w:rsidRDefault="00500D31" w:rsidP="006D4899">
            <w:pPr>
              <w:rPr>
                <w:color w:val="000000"/>
                <w:sz w:val="22"/>
                <w:szCs w:val="22"/>
              </w:rPr>
            </w:pPr>
            <w:r w:rsidRPr="00CD53B8">
              <w:rPr>
                <w:color w:val="000000"/>
                <w:sz w:val="22"/>
                <w:szCs w:val="22"/>
              </w:rPr>
              <w:t>0.054 (0.018) a</w:t>
            </w:r>
          </w:p>
        </w:tc>
        <w:tc>
          <w:tcPr>
            <w:tcW w:w="1710" w:type="dxa"/>
            <w:noWrap/>
            <w:hideMark/>
          </w:tcPr>
          <w:p w14:paraId="6AE6A948" w14:textId="77777777" w:rsidR="00500D31" w:rsidRPr="00CD53B8" w:rsidRDefault="00500D31" w:rsidP="006D4899">
            <w:pPr>
              <w:rPr>
                <w:color w:val="000000"/>
                <w:sz w:val="22"/>
                <w:szCs w:val="22"/>
              </w:rPr>
            </w:pPr>
            <w:r w:rsidRPr="00CD53B8">
              <w:rPr>
                <w:color w:val="000000"/>
                <w:sz w:val="22"/>
                <w:szCs w:val="22"/>
              </w:rPr>
              <w:t>0.088 (0.030) a</w:t>
            </w:r>
          </w:p>
        </w:tc>
        <w:tc>
          <w:tcPr>
            <w:tcW w:w="1800" w:type="dxa"/>
            <w:noWrap/>
            <w:hideMark/>
          </w:tcPr>
          <w:p w14:paraId="2DF91549" w14:textId="77777777" w:rsidR="00500D31" w:rsidRPr="00CD53B8" w:rsidRDefault="00500D31" w:rsidP="006D4899">
            <w:pPr>
              <w:rPr>
                <w:color w:val="000000"/>
                <w:sz w:val="22"/>
                <w:szCs w:val="22"/>
              </w:rPr>
            </w:pPr>
            <w:r w:rsidRPr="00CD53B8">
              <w:rPr>
                <w:color w:val="000000"/>
                <w:sz w:val="22"/>
                <w:szCs w:val="22"/>
              </w:rPr>
              <w:t>0.048 (0.013) a</w:t>
            </w:r>
          </w:p>
        </w:tc>
        <w:tc>
          <w:tcPr>
            <w:tcW w:w="711" w:type="dxa"/>
            <w:noWrap/>
            <w:hideMark/>
          </w:tcPr>
          <w:p w14:paraId="47B25B2D" w14:textId="77777777" w:rsidR="00500D31" w:rsidRPr="00CD53B8" w:rsidRDefault="00500D31" w:rsidP="006D4899">
            <w:pPr>
              <w:jc w:val="right"/>
              <w:rPr>
                <w:color w:val="000000"/>
                <w:sz w:val="22"/>
                <w:szCs w:val="22"/>
              </w:rPr>
            </w:pPr>
            <w:r w:rsidRPr="00CD53B8">
              <w:rPr>
                <w:color w:val="000000"/>
                <w:sz w:val="22"/>
                <w:szCs w:val="22"/>
              </w:rPr>
              <w:t>1.06</w:t>
            </w:r>
          </w:p>
        </w:tc>
        <w:tc>
          <w:tcPr>
            <w:tcW w:w="1060" w:type="dxa"/>
            <w:noWrap/>
            <w:hideMark/>
          </w:tcPr>
          <w:p w14:paraId="20609608" w14:textId="77777777" w:rsidR="00500D31" w:rsidRPr="00CD53B8" w:rsidRDefault="00500D31" w:rsidP="006D4899">
            <w:pPr>
              <w:jc w:val="right"/>
              <w:rPr>
                <w:color w:val="000000"/>
                <w:sz w:val="22"/>
                <w:szCs w:val="22"/>
              </w:rPr>
            </w:pPr>
            <w:r w:rsidRPr="00CD53B8">
              <w:rPr>
                <w:color w:val="000000"/>
                <w:sz w:val="22"/>
                <w:szCs w:val="22"/>
              </w:rPr>
              <w:t>0.365</w:t>
            </w:r>
          </w:p>
        </w:tc>
      </w:tr>
      <w:tr w:rsidR="00500D31" w:rsidRPr="00CD53B8" w14:paraId="4E778AC1" w14:textId="77777777" w:rsidTr="006D4899">
        <w:trPr>
          <w:trHeight w:val="300"/>
        </w:trPr>
        <w:tc>
          <w:tcPr>
            <w:tcW w:w="3235" w:type="dxa"/>
            <w:noWrap/>
            <w:hideMark/>
          </w:tcPr>
          <w:p w14:paraId="24F9889A" w14:textId="77777777" w:rsidR="00500D31" w:rsidRPr="00CD53B8" w:rsidRDefault="00500D31" w:rsidP="006D4899">
            <w:pPr>
              <w:jc w:val="right"/>
              <w:rPr>
                <w:i/>
                <w:iCs/>
                <w:color w:val="000000"/>
                <w:sz w:val="22"/>
                <w:szCs w:val="22"/>
              </w:rPr>
            </w:pPr>
            <w:r w:rsidRPr="00CD53B8">
              <w:rPr>
                <w:i/>
                <w:iCs/>
                <w:color w:val="000000"/>
                <w:sz w:val="22"/>
                <w:szCs w:val="22"/>
              </w:rPr>
              <w:t>Thrips tabaci</w:t>
            </w:r>
          </w:p>
        </w:tc>
        <w:tc>
          <w:tcPr>
            <w:tcW w:w="1800" w:type="dxa"/>
            <w:noWrap/>
            <w:hideMark/>
          </w:tcPr>
          <w:p w14:paraId="13FA411B" w14:textId="77777777" w:rsidR="00500D31" w:rsidRPr="00CD53B8" w:rsidRDefault="00500D31" w:rsidP="006D4899">
            <w:pPr>
              <w:rPr>
                <w:color w:val="000000"/>
                <w:sz w:val="22"/>
                <w:szCs w:val="22"/>
              </w:rPr>
            </w:pPr>
            <w:r w:rsidRPr="00CD53B8">
              <w:rPr>
                <w:color w:val="000000"/>
                <w:sz w:val="22"/>
                <w:szCs w:val="22"/>
              </w:rPr>
              <w:t>0.017 (0.007) a</w:t>
            </w:r>
          </w:p>
        </w:tc>
        <w:tc>
          <w:tcPr>
            <w:tcW w:w="1980" w:type="dxa"/>
            <w:noWrap/>
            <w:hideMark/>
          </w:tcPr>
          <w:p w14:paraId="02A07564" w14:textId="77777777" w:rsidR="00500D31" w:rsidRPr="00CD53B8" w:rsidRDefault="00500D31" w:rsidP="006D4899">
            <w:pPr>
              <w:rPr>
                <w:color w:val="000000"/>
                <w:sz w:val="22"/>
                <w:szCs w:val="22"/>
              </w:rPr>
            </w:pPr>
            <w:r w:rsidRPr="00CD53B8">
              <w:rPr>
                <w:color w:val="000000"/>
                <w:sz w:val="22"/>
                <w:szCs w:val="22"/>
              </w:rPr>
              <w:t>0.006 (0.005) a</w:t>
            </w:r>
          </w:p>
        </w:tc>
        <w:tc>
          <w:tcPr>
            <w:tcW w:w="1710" w:type="dxa"/>
            <w:noWrap/>
            <w:hideMark/>
          </w:tcPr>
          <w:p w14:paraId="60C422DE" w14:textId="77777777" w:rsidR="00500D31" w:rsidRPr="00CD53B8" w:rsidRDefault="00500D31" w:rsidP="006D4899">
            <w:pPr>
              <w:rPr>
                <w:color w:val="000000"/>
                <w:sz w:val="22"/>
                <w:szCs w:val="22"/>
              </w:rPr>
            </w:pPr>
            <w:r w:rsidRPr="00CD53B8">
              <w:rPr>
                <w:color w:val="000000"/>
                <w:sz w:val="22"/>
                <w:szCs w:val="22"/>
              </w:rPr>
              <w:t>0.001 (0.001) a</w:t>
            </w:r>
          </w:p>
        </w:tc>
        <w:tc>
          <w:tcPr>
            <w:tcW w:w="1800" w:type="dxa"/>
            <w:noWrap/>
            <w:hideMark/>
          </w:tcPr>
          <w:p w14:paraId="5F7A7890" w14:textId="77777777" w:rsidR="00500D31" w:rsidRPr="00CD53B8" w:rsidRDefault="00500D31" w:rsidP="006D4899">
            <w:pPr>
              <w:rPr>
                <w:color w:val="000000"/>
                <w:sz w:val="22"/>
                <w:szCs w:val="22"/>
              </w:rPr>
            </w:pPr>
            <w:r w:rsidRPr="00CD53B8">
              <w:rPr>
                <w:color w:val="000000"/>
                <w:sz w:val="22"/>
                <w:szCs w:val="22"/>
              </w:rPr>
              <w:t>0.005 (0.003) a</w:t>
            </w:r>
          </w:p>
        </w:tc>
        <w:tc>
          <w:tcPr>
            <w:tcW w:w="711" w:type="dxa"/>
            <w:noWrap/>
            <w:hideMark/>
          </w:tcPr>
          <w:p w14:paraId="78701BF4" w14:textId="77777777" w:rsidR="00500D31" w:rsidRPr="00CD53B8" w:rsidRDefault="00500D31" w:rsidP="006D4899">
            <w:pPr>
              <w:jc w:val="right"/>
              <w:rPr>
                <w:color w:val="000000"/>
                <w:sz w:val="22"/>
                <w:szCs w:val="22"/>
              </w:rPr>
            </w:pPr>
            <w:r w:rsidRPr="00CD53B8">
              <w:rPr>
                <w:color w:val="000000"/>
                <w:sz w:val="22"/>
                <w:szCs w:val="22"/>
              </w:rPr>
              <w:t>1.52</w:t>
            </w:r>
          </w:p>
        </w:tc>
        <w:tc>
          <w:tcPr>
            <w:tcW w:w="1060" w:type="dxa"/>
            <w:noWrap/>
            <w:hideMark/>
          </w:tcPr>
          <w:p w14:paraId="7FED5234" w14:textId="77777777" w:rsidR="00500D31" w:rsidRPr="00CD53B8" w:rsidRDefault="00500D31" w:rsidP="006D4899">
            <w:pPr>
              <w:jc w:val="right"/>
              <w:rPr>
                <w:color w:val="000000"/>
                <w:sz w:val="22"/>
                <w:szCs w:val="22"/>
              </w:rPr>
            </w:pPr>
            <w:r w:rsidRPr="00CD53B8">
              <w:rPr>
                <w:color w:val="000000"/>
                <w:sz w:val="22"/>
                <w:szCs w:val="22"/>
              </w:rPr>
              <w:t>0.206</w:t>
            </w:r>
          </w:p>
        </w:tc>
      </w:tr>
      <w:tr w:rsidR="00500D31" w:rsidRPr="00CD53B8" w14:paraId="1D4CBCFD" w14:textId="77777777" w:rsidTr="006D4899">
        <w:trPr>
          <w:trHeight w:val="300"/>
        </w:trPr>
        <w:tc>
          <w:tcPr>
            <w:tcW w:w="3235" w:type="dxa"/>
            <w:noWrap/>
            <w:hideMark/>
          </w:tcPr>
          <w:p w14:paraId="5B12DD50" w14:textId="77777777" w:rsidR="00500D31" w:rsidRPr="00CD53B8" w:rsidRDefault="00500D31" w:rsidP="006D4899">
            <w:pPr>
              <w:jc w:val="right"/>
              <w:rPr>
                <w:color w:val="000000"/>
                <w:sz w:val="22"/>
                <w:szCs w:val="22"/>
              </w:rPr>
            </w:pPr>
            <w:r w:rsidRPr="00CD53B8">
              <w:rPr>
                <w:color w:val="000000"/>
                <w:sz w:val="22"/>
                <w:szCs w:val="22"/>
              </w:rPr>
              <w:t>N</w:t>
            </w:r>
          </w:p>
        </w:tc>
        <w:tc>
          <w:tcPr>
            <w:tcW w:w="1800" w:type="dxa"/>
            <w:noWrap/>
            <w:hideMark/>
          </w:tcPr>
          <w:p w14:paraId="7DC11FAC" w14:textId="77777777" w:rsidR="00500D31" w:rsidRPr="00CD53B8" w:rsidRDefault="00500D31" w:rsidP="006D4899">
            <w:pPr>
              <w:jc w:val="right"/>
              <w:rPr>
                <w:color w:val="000000"/>
                <w:sz w:val="22"/>
                <w:szCs w:val="22"/>
              </w:rPr>
            </w:pPr>
            <w:r w:rsidRPr="00CD53B8">
              <w:rPr>
                <w:color w:val="000000"/>
                <w:sz w:val="22"/>
                <w:szCs w:val="22"/>
              </w:rPr>
              <w:t>1000</w:t>
            </w:r>
          </w:p>
        </w:tc>
        <w:tc>
          <w:tcPr>
            <w:tcW w:w="1980" w:type="dxa"/>
            <w:noWrap/>
            <w:hideMark/>
          </w:tcPr>
          <w:p w14:paraId="74E912FA" w14:textId="77777777" w:rsidR="00500D31" w:rsidRPr="00CD53B8" w:rsidRDefault="00500D31" w:rsidP="006D4899">
            <w:pPr>
              <w:jc w:val="right"/>
              <w:rPr>
                <w:color w:val="000000"/>
                <w:sz w:val="22"/>
                <w:szCs w:val="22"/>
              </w:rPr>
            </w:pPr>
            <w:r w:rsidRPr="00CD53B8">
              <w:rPr>
                <w:color w:val="000000"/>
                <w:sz w:val="22"/>
                <w:szCs w:val="22"/>
              </w:rPr>
              <w:t>308</w:t>
            </w:r>
          </w:p>
        </w:tc>
        <w:tc>
          <w:tcPr>
            <w:tcW w:w="1710" w:type="dxa"/>
            <w:noWrap/>
            <w:hideMark/>
          </w:tcPr>
          <w:p w14:paraId="2C89E6A6" w14:textId="77777777" w:rsidR="00500D31" w:rsidRPr="00CD53B8" w:rsidRDefault="00500D31" w:rsidP="006D4899">
            <w:pPr>
              <w:jc w:val="right"/>
              <w:rPr>
                <w:color w:val="000000"/>
                <w:sz w:val="22"/>
                <w:szCs w:val="22"/>
              </w:rPr>
            </w:pPr>
            <w:r w:rsidRPr="00CD53B8">
              <w:rPr>
                <w:color w:val="000000"/>
                <w:sz w:val="22"/>
                <w:szCs w:val="22"/>
              </w:rPr>
              <w:t>428</w:t>
            </w:r>
          </w:p>
        </w:tc>
        <w:tc>
          <w:tcPr>
            <w:tcW w:w="1800" w:type="dxa"/>
            <w:noWrap/>
            <w:hideMark/>
          </w:tcPr>
          <w:p w14:paraId="41624273" w14:textId="77777777" w:rsidR="00500D31" w:rsidRPr="00CD53B8" w:rsidRDefault="00500D31" w:rsidP="006D4899">
            <w:pPr>
              <w:jc w:val="right"/>
              <w:rPr>
                <w:color w:val="000000"/>
                <w:sz w:val="22"/>
                <w:szCs w:val="22"/>
              </w:rPr>
            </w:pPr>
            <w:r w:rsidRPr="00CD53B8">
              <w:rPr>
                <w:color w:val="000000"/>
                <w:sz w:val="22"/>
                <w:szCs w:val="22"/>
              </w:rPr>
              <w:t>744</w:t>
            </w:r>
          </w:p>
        </w:tc>
        <w:tc>
          <w:tcPr>
            <w:tcW w:w="711" w:type="dxa"/>
            <w:noWrap/>
            <w:hideMark/>
          </w:tcPr>
          <w:p w14:paraId="719C0EF0" w14:textId="77777777" w:rsidR="00500D31" w:rsidRPr="00CD53B8" w:rsidRDefault="00500D31" w:rsidP="006D4899">
            <w:pPr>
              <w:rPr>
                <w:sz w:val="22"/>
                <w:szCs w:val="22"/>
              </w:rPr>
            </w:pPr>
          </w:p>
        </w:tc>
        <w:tc>
          <w:tcPr>
            <w:tcW w:w="1060" w:type="dxa"/>
            <w:noWrap/>
            <w:hideMark/>
          </w:tcPr>
          <w:p w14:paraId="0AF6133D" w14:textId="77777777" w:rsidR="00500D31" w:rsidRPr="00CD53B8" w:rsidRDefault="00500D31" w:rsidP="006D4899">
            <w:pPr>
              <w:rPr>
                <w:sz w:val="22"/>
                <w:szCs w:val="22"/>
              </w:rPr>
            </w:pPr>
          </w:p>
        </w:tc>
      </w:tr>
      <w:tr w:rsidR="00500D31" w:rsidRPr="00CD53B8" w14:paraId="15192020" w14:textId="77777777" w:rsidTr="006D4899">
        <w:trPr>
          <w:trHeight w:val="300"/>
        </w:trPr>
        <w:tc>
          <w:tcPr>
            <w:tcW w:w="3235" w:type="dxa"/>
            <w:tcBorders>
              <w:bottom w:val="single" w:sz="4" w:space="0" w:color="000000"/>
            </w:tcBorders>
            <w:noWrap/>
          </w:tcPr>
          <w:p w14:paraId="23FB07BC" w14:textId="77777777" w:rsidR="00500D31" w:rsidRPr="00CD53B8" w:rsidRDefault="00500D31" w:rsidP="006D4899">
            <w:pPr>
              <w:jc w:val="right"/>
              <w:rPr>
                <w:color w:val="000000"/>
                <w:sz w:val="22"/>
                <w:szCs w:val="22"/>
              </w:rPr>
            </w:pPr>
            <w:r w:rsidRPr="00CD53B8">
              <w:rPr>
                <w:color w:val="000000"/>
                <w:sz w:val="22"/>
                <w:szCs w:val="22"/>
              </w:rPr>
              <w:t>df</w:t>
            </w:r>
          </w:p>
        </w:tc>
        <w:tc>
          <w:tcPr>
            <w:tcW w:w="1800" w:type="dxa"/>
            <w:tcBorders>
              <w:bottom w:val="single" w:sz="4" w:space="0" w:color="000000"/>
            </w:tcBorders>
            <w:noWrap/>
          </w:tcPr>
          <w:p w14:paraId="70647842" w14:textId="77777777" w:rsidR="00500D31" w:rsidRPr="00CD53B8" w:rsidRDefault="00500D31" w:rsidP="006D4899">
            <w:pPr>
              <w:jc w:val="right"/>
              <w:rPr>
                <w:color w:val="000000"/>
                <w:sz w:val="22"/>
                <w:szCs w:val="22"/>
              </w:rPr>
            </w:pPr>
            <w:r w:rsidRPr="00CD53B8">
              <w:rPr>
                <w:color w:val="000000"/>
                <w:sz w:val="22"/>
                <w:szCs w:val="22"/>
              </w:rPr>
              <w:t>3, 2,415</w:t>
            </w:r>
          </w:p>
        </w:tc>
        <w:tc>
          <w:tcPr>
            <w:tcW w:w="1980" w:type="dxa"/>
            <w:tcBorders>
              <w:bottom w:val="single" w:sz="4" w:space="0" w:color="000000"/>
            </w:tcBorders>
            <w:noWrap/>
          </w:tcPr>
          <w:p w14:paraId="59666852" w14:textId="77777777" w:rsidR="00500D31" w:rsidRPr="00CD53B8" w:rsidRDefault="00500D31" w:rsidP="006D4899">
            <w:pPr>
              <w:jc w:val="right"/>
              <w:rPr>
                <w:color w:val="000000"/>
                <w:sz w:val="22"/>
                <w:szCs w:val="22"/>
              </w:rPr>
            </w:pPr>
          </w:p>
        </w:tc>
        <w:tc>
          <w:tcPr>
            <w:tcW w:w="1710" w:type="dxa"/>
            <w:tcBorders>
              <w:bottom w:val="single" w:sz="4" w:space="0" w:color="000000"/>
            </w:tcBorders>
            <w:noWrap/>
          </w:tcPr>
          <w:p w14:paraId="48BD04CE" w14:textId="77777777" w:rsidR="00500D31" w:rsidRPr="00CD53B8" w:rsidRDefault="00500D31" w:rsidP="006D4899">
            <w:pPr>
              <w:jc w:val="right"/>
              <w:rPr>
                <w:color w:val="000000"/>
                <w:sz w:val="22"/>
                <w:szCs w:val="22"/>
              </w:rPr>
            </w:pPr>
          </w:p>
        </w:tc>
        <w:tc>
          <w:tcPr>
            <w:tcW w:w="1800" w:type="dxa"/>
            <w:tcBorders>
              <w:bottom w:val="single" w:sz="4" w:space="0" w:color="000000"/>
            </w:tcBorders>
            <w:noWrap/>
          </w:tcPr>
          <w:p w14:paraId="166E25B6" w14:textId="77777777" w:rsidR="00500D31" w:rsidRPr="00CD53B8" w:rsidRDefault="00500D31" w:rsidP="006D4899">
            <w:pPr>
              <w:jc w:val="right"/>
              <w:rPr>
                <w:color w:val="000000"/>
                <w:sz w:val="22"/>
                <w:szCs w:val="22"/>
              </w:rPr>
            </w:pPr>
          </w:p>
        </w:tc>
        <w:tc>
          <w:tcPr>
            <w:tcW w:w="711" w:type="dxa"/>
            <w:tcBorders>
              <w:bottom w:val="single" w:sz="4" w:space="0" w:color="000000"/>
            </w:tcBorders>
            <w:noWrap/>
          </w:tcPr>
          <w:p w14:paraId="1AA9668D" w14:textId="77777777" w:rsidR="00500D31" w:rsidRPr="00CD53B8" w:rsidRDefault="00500D31" w:rsidP="006D4899">
            <w:pPr>
              <w:rPr>
                <w:sz w:val="22"/>
                <w:szCs w:val="22"/>
              </w:rPr>
            </w:pPr>
          </w:p>
        </w:tc>
        <w:tc>
          <w:tcPr>
            <w:tcW w:w="1060" w:type="dxa"/>
            <w:tcBorders>
              <w:bottom w:val="single" w:sz="4" w:space="0" w:color="000000"/>
            </w:tcBorders>
            <w:noWrap/>
          </w:tcPr>
          <w:p w14:paraId="6FCFE1DF" w14:textId="77777777" w:rsidR="00500D31" w:rsidRPr="00CD53B8" w:rsidRDefault="00500D31" w:rsidP="006D4899">
            <w:pPr>
              <w:rPr>
                <w:sz w:val="22"/>
                <w:szCs w:val="22"/>
              </w:rPr>
            </w:pPr>
          </w:p>
        </w:tc>
      </w:tr>
    </w:tbl>
    <w:p w14:paraId="7FF225B1" w14:textId="77777777" w:rsidR="00500D31" w:rsidRPr="00CD53B8" w:rsidRDefault="00500D31" w:rsidP="00500D31">
      <w:pPr>
        <w:sectPr w:rsidR="00500D31" w:rsidRPr="00CD53B8" w:rsidSect="000E2613">
          <w:type w:val="nextPage"/>
          <w:pgSz w:w="15840" w:h="12240" w:orient="landscape" w:code="1"/>
          <w:pgMar w:top="1440" w:right="1440" w:bottom="1440" w:left="1440" w:header="720" w:footer="720" w:gutter="0"/>
          <w:cols w:space="720"/>
          <w:docGrid w:linePitch="360"/>
        </w:sectPr>
      </w:pPr>
      <w:r w:rsidRPr="00CD53B8">
        <w:t>N = total number of traps deployed each month in both years. Data analyzed with a Student Newman-Kaul’s Test (</w:t>
      </w:r>
      <w:r w:rsidRPr="00CD53B8">
        <w:rPr>
          <w:i/>
        </w:rPr>
        <w:t>P ≤</w:t>
      </w:r>
      <w:r w:rsidRPr="00CD53B8">
        <w:t>0.05). Means with the same letter are not significantly different.</w:t>
      </w:r>
      <w:r w:rsidRPr="00CD53B8">
        <w:rPr>
          <w:b/>
        </w:rPr>
        <w:t xml:space="preserve"> Bold</w:t>
      </w:r>
      <w:r w:rsidRPr="00CD53B8">
        <w:t xml:space="preserve"> values indicate statistically significant differences in means.</w:t>
      </w:r>
    </w:p>
    <w:p w14:paraId="079CEEBE" w14:textId="0FB22568" w:rsidR="00500D31" w:rsidRPr="00CD53B8" w:rsidRDefault="00500D31" w:rsidP="00500D31">
      <w:pPr>
        <w:jc w:val="both"/>
      </w:pPr>
      <w:bookmarkStart w:id="89" w:name="Fig31"/>
      <w:r w:rsidRPr="00CD53B8">
        <w:lastRenderedPageBreak/>
        <w:t xml:space="preserve">Figure 3-1. Yellow and blue sticky card traps (Trécé) hung in the sampled north central olive </w:t>
      </w:r>
      <w:r w:rsidRPr="00CD53B8">
        <w:tab/>
        <w:t xml:space="preserve">groves </w:t>
      </w:r>
      <w:r w:rsidR="00277DC6" w:rsidRPr="00CD53B8">
        <w:t>from one month of sampling during the survey</w:t>
      </w:r>
      <w:r w:rsidRPr="00CD53B8">
        <w:t>.</w:t>
      </w:r>
    </w:p>
    <w:bookmarkEnd w:id="89"/>
    <w:p w14:paraId="2A7F90D1" w14:textId="77777777" w:rsidR="00500D31" w:rsidRPr="00CD53B8" w:rsidRDefault="00500D31" w:rsidP="00500D31">
      <w:pPr>
        <w:jc w:val="center"/>
      </w:pPr>
      <w:r w:rsidRPr="00CD53B8">
        <w:rPr>
          <w:noProof/>
        </w:rPr>
        <w:drawing>
          <wp:inline distT="0" distB="0" distL="0" distR="0" wp14:anchorId="0EB39564" wp14:editId="1A76D347">
            <wp:extent cx="3223792" cy="4185932"/>
            <wp:effectExtent l="26670" t="36830" r="29210" b="29210"/>
            <wp:docPr id="5" name="Picture 4">
              <a:extLst xmlns:a="http://schemas.openxmlformats.org/drawingml/2006/main">
                <a:ext uri="{FF2B5EF4-FFF2-40B4-BE49-F238E27FC236}">
                  <a16:creationId xmlns:a16="http://schemas.microsoft.com/office/drawing/2014/main" id="{7FDBF79C-44B1-604E-A9A5-81CCC58B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DBF79C-44B1-604E-A9A5-81CCC58B97CA}"/>
                        </a:ext>
                      </a:extLst>
                    </pic:cNvPr>
                    <pic:cNvPicPr>
                      <a:picLocks noChangeAspect="1"/>
                    </pic:cNvPicPr>
                  </pic:nvPicPr>
                  <pic:blipFill rotWithShape="1">
                    <a:blip r:embed="rId32" cstate="print">
                      <a:extLst>
                        <a:ext uri="{28A0092B-C50C-407E-A947-70E740481C1C}">
                          <a14:useLocalDpi xmlns:a14="http://schemas.microsoft.com/office/drawing/2010/main"/>
                        </a:ext>
                      </a:extLst>
                    </a:blip>
                    <a:srcRect l="-12" r="-12"/>
                    <a:stretch/>
                  </pic:blipFill>
                  <pic:spPr>
                    <a:xfrm rot="5400000">
                      <a:off x="0" y="0"/>
                      <a:ext cx="3237781" cy="4204096"/>
                    </a:xfrm>
                    <a:prstGeom prst="rect">
                      <a:avLst/>
                    </a:prstGeom>
                    <a:ln>
                      <a:noFill/>
                    </a:ln>
                    <a:effectLst/>
                    <a:scene3d>
                      <a:camera prst="orthographicFront"/>
                      <a:lightRig rig="contrasting" dir="t">
                        <a:rot lat="0" lon="0" rev="4200000"/>
                      </a:lightRig>
                    </a:scene3d>
                    <a:sp3d prstMaterial="plastic">
                      <a:contourClr>
                        <a:srgbClr val="969696"/>
                      </a:contourClr>
                    </a:sp3d>
                  </pic:spPr>
                </pic:pic>
              </a:graphicData>
            </a:graphic>
          </wp:inline>
        </w:drawing>
      </w:r>
    </w:p>
    <w:p w14:paraId="7AE378B1" w14:textId="77777777" w:rsidR="00500D31" w:rsidRPr="00CD53B8" w:rsidRDefault="00500D31" w:rsidP="00500D31">
      <w:pPr>
        <w:jc w:val="both"/>
      </w:pPr>
    </w:p>
    <w:p w14:paraId="039A052E" w14:textId="77777777" w:rsidR="00500D31" w:rsidRPr="00CD53B8" w:rsidRDefault="00500D31" w:rsidP="00500D31">
      <w:pPr>
        <w:jc w:val="both"/>
      </w:pPr>
    </w:p>
    <w:p w14:paraId="46C57852" w14:textId="77777777" w:rsidR="00500D31" w:rsidRPr="00CD53B8" w:rsidRDefault="00500D31" w:rsidP="00500D31">
      <w:pPr>
        <w:jc w:val="both"/>
      </w:pPr>
      <w:bookmarkStart w:id="90" w:name="Fig32"/>
      <w:r w:rsidRPr="00CD53B8">
        <w:t xml:space="preserve">Figure 3-2. Timeline of observed fruiting and flowering events of north central Florida olive trees </w:t>
      </w:r>
      <w:r w:rsidRPr="00CD53B8">
        <w:tab/>
        <w:t>in both 2017 and 2018.</w:t>
      </w:r>
    </w:p>
    <w:bookmarkEnd w:id="90"/>
    <w:p w14:paraId="20A5CDFD" w14:textId="77777777" w:rsidR="00500D31" w:rsidRPr="00CD53B8" w:rsidRDefault="00500D31" w:rsidP="00500D31">
      <w:pPr>
        <w:jc w:val="both"/>
      </w:pPr>
    </w:p>
    <w:p w14:paraId="13DC217A" w14:textId="77777777" w:rsidR="00500D31" w:rsidRPr="00CD53B8" w:rsidRDefault="00500D31" w:rsidP="00500D31">
      <w:pPr>
        <w:jc w:val="both"/>
      </w:pPr>
    </w:p>
    <w:p w14:paraId="7EFD127E" w14:textId="77777777" w:rsidR="00500D31" w:rsidRPr="00CD53B8" w:rsidRDefault="00500D31" w:rsidP="00500D31">
      <w:pPr>
        <w:jc w:val="both"/>
      </w:pPr>
      <w:r w:rsidRPr="00CD53B8">
        <w:rPr>
          <w:b/>
          <w:noProof/>
        </w:rPr>
        <w:drawing>
          <wp:inline distT="0" distB="0" distL="0" distR="0" wp14:anchorId="5B941C3D" wp14:editId="5C0C3B02">
            <wp:extent cx="5943600" cy="2614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23 at 1.55.28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AAE619F" w14:textId="383B659F" w:rsidR="00500D31" w:rsidRPr="00CD53B8" w:rsidRDefault="00500D31" w:rsidP="00500D31">
      <w:pPr>
        <w:sectPr w:rsidR="00500D31" w:rsidRPr="00CD53B8" w:rsidSect="00BC008F">
          <w:type w:val="nextPage"/>
          <w:pgSz w:w="12240" w:h="15840" w:code="1"/>
          <w:pgMar w:top="1440" w:right="1440" w:bottom="1440" w:left="1440" w:header="720" w:footer="720" w:gutter="0"/>
          <w:cols w:space="720"/>
          <w:docGrid w:linePitch="360"/>
        </w:sectPr>
      </w:pPr>
      <w:r w:rsidRPr="00CD53B8">
        <w:t>The 2017 flowering and fruiting are represented by white symbols.</w:t>
      </w:r>
      <w:r w:rsidR="00277DC6" w:rsidRPr="00CD53B8">
        <w:t xml:space="preserve"> The gap in 2017 fruiting </w:t>
      </w:r>
      <w:r w:rsidR="00277DC6" w:rsidRPr="00CD53B8">
        <w:tab/>
        <w:t>visible in September is when hurricane Irma prevented sampling efforts.</w:t>
      </w:r>
      <w:r w:rsidRPr="00CD53B8">
        <w:t xml:space="preserve"> 2018 flowering </w:t>
      </w:r>
      <w:r w:rsidR="00277DC6" w:rsidRPr="00CD53B8">
        <w:tab/>
      </w:r>
      <w:r w:rsidRPr="00CD53B8">
        <w:t xml:space="preserve">and fruiting symbols are represented by black symbols. Triangles represent flowering </w:t>
      </w:r>
      <w:r w:rsidR="00277DC6" w:rsidRPr="00CD53B8">
        <w:tab/>
      </w:r>
      <w:r w:rsidRPr="00CD53B8">
        <w:t xml:space="preserve">events, circles </w:t>
      </w:r>
      <w:r w:rsidRPr="00CD53B8">
        <w:tab/>
        <w:t xml:space="preserve">represent fruiting events. Specific flowering and fruiting events are listed </w:t>
      </w:r>
      <w:r w:rsidR="00277DC6" w:rsidRPr="00CD53B8">
        <w:tab/>
      </w:r>
      <w:r w:rsidRPr="00CD53B8">
        <w:t>on the y-axis, months of observation are on the x-axis.</w:t>
      </w:r>
    </w:p>
    <w:p w14:paraId="7EE3CD00" w14:textId="5726B944" w:rsidR="00500D31" w:rsidRPr="00CD53B8" w:rsidRDefault="00500D31" w:rsidP="00500D31">
      <w:bookmarkStart w:id="91" w:name="Fig33"/>
      <w:r w:rsidRPr="00CD53B8">
        <w:lastRenderedPageBreak/>
        <w:t>Figure 3-3</w:t>
      </w:r>
      <w:r w:rsidR="00647E73" w:rsidRPr="00CD53B8">
        <w:t>.</w:t>
      </w:r>
      <w:r w:rsidRPr="00CD53B8">
        <w:t xml:space="preserve"> Mean thrips abundance per month in 2017 and 2018 and in both years combined </w:t>
      </w:r>
      <w:r w:rsidRPr="00CD53B8">
        <w:tab/>
        <w:t xml:space="preserve">found on yellow and blue sticky card traps in four north central Florida olive groves. </w:t>
      </w:r>
    </w:p>
    <w:bookmarkEnd w:id="91"/>
    <w:p w14:paraId="043C7AB4" w14:textId="77777777" w:rsidR="00500D31" w:rsidRPr="00CD53B8" w:rsidRDefault="00500D31" w:rsidP="00500D31">
      <w:pPr>
        <w:jc w:val="center"/>
        <w:rPr>
          <w:b/>
        </w:rPr>
      </w:pPr>
      <w:r w:rsidRPr="00CD53B8">
        <w:rPr>
          <w:noProof/>
        </w:rPr>
        <w:drawing>
          <wp:inline distT="0" distB="0" distL="0" distR="0" wp14:anchorId="5C409650" wp14:editId="34D36C0E">
            <wp:extent cx="4478872" cy="681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9681" cy="6836358"/>
                    </a:xfrm>
                    <a:prstGeom prst="rect">
                      <a:avLst/>
                    </a:prstGeom>
                  </pic:spPr>
                </pic:pic>
              </a:graphicData>
            </a:graphic>
          </wp:inline>
        </w:drawing>
      </w:r>
    </w:p>
    <w:p w14:paraId="1F3C0F0E" w14:textId="77777777" w:rsidR="00500D31" w:rsidRPr="00CD53B8" w:rsidRDefault="00500D31" w:rsidP="00500D31">
      <w:pPr>
        <w:rPr>
          <w:b/>
        </w:rPr>
      </w:pPr>
    </w:p>
    <w:p w14:paraId="5E1A4062" w14:textId="77777777" w:rsidR="00500D31" w:rsidRPr="00CD53B8" w:rsidRDefault="00500D31" w:rsidP="00500D31">
      <w:pPr>
        <w:rPr>
          <w:b/>
        </w:rPr>
      </w:pPr>
    </w:p>
    <w:p w14:paraId="3024E790" w14:textId="254F820B" w:rsidR="00500D31" w:rsidRPr="00CD53B8" w:rsidRDefault="00500D31" w:rsidP="00500D31">
      <w:pPr>
        <w:rPr>
          <w:b/>
        </w:rPr>
      </w:pPr>
    </w:p>
    <w:p w14:paraId="763CABBF" w14:textId="1095B0BB" w:rsidR="003E1057" w:rsidRPr="00CD53B8" w:rsidRDefault="003E1057" w:rsidP="00500D31">
      <w:pPr>
        <w:rPr>
          <w:b/>
        </w:rPr>
      </w:pPr>
    </w:p>
    <w:p w14:paraId="59A9B09A" w14:textId="5DE8E666" w:rsidR="003E1057" w:rsidRPr="00CD53B8" w:rsidRDefault="003E1057" w:rsidP="00500D31">
      <w:pPr>
        <w:rPr>
          <w:b/>
        </w:rPr>
      </w:pPr>
    </w:p>
    <w:p w14:paraId="4ADBCAD2" w14:textId="6D00A61D" w:rsidR="003E1057" w:rsidRPr="00CD53B8" w:rsidRDefault="003E1057" w:rsidP="00500D31">
      <w:pPr>
        <w:rPr>
          <w:b/>
        </w:rPr>
      </w:pPr>
    </w:p>
    <w:p w14:paraId="3B5823FF" w14:textId="77777777" w:rsidR="003E1057" w:rsidRPr="00CD53B8" w:rsidRDefault="003E1057" w:rsidP="003E1057">
      <w:pPr>
        <w:jc w:val="center"/>
      </w:pPr>
      <w:bookmarkStart w:id="92" w:name="Chapter4"/>
      <w:r w:rsidRPr="00CD53B8">
        <w:lastRenderedPageBreak/>
        <w:t>CHAPTER 4</w:t>
      </w:r>
    </w:p>
    <w:bookmarkEnd w:id="92"/>
    <w:p w14:paraId="3F69BDBC" w14:textId="77777777" w:rsidR="003E1057" w:rsidRPr="00CD53B8" w:rsidRDefault="003E1057" w:rsidP="003E1057">
      <w:pPr>
        <w:jc w:val="center"/>
      </w:pPr>
    </w:p>
    <w:p w14:paraId="56A0B5CE" w14:textId="77777777" w:rsidR="003E1057" w:rsidRPr="00CD53B8" w:rsidRDefault="003E1057" w:rsidP="00756558">
      <w:pPr>
        <w:jc w:val="center"/>
      </w:pPr>
      <w:r w:rsidRPr="00CD53B8">
        <w:t xml:space="preserve">SURVEY OF FLORIDA OLIVE GROVES DURING OLIVE FRUIT DEVELOPMENT: MONITORING FOR STINK BUGS AND OLIVE FRUIT FLY </w:t>
      </w:r>
    </w:p>
    <w:p w14:paraId="6E6B77E0" w14:textId="77777777" w:rsidR="003E1057" w:rsidRPr="00CD53B8" w:rsidRDefault="003E1057" w:rsidP="00756558">
      <w:pPr>
        <w:jc w:val="center"/>
      </w:pPr>
      <w:r w:rsidRPr="00CD53B8">
        <w:t xml:space="preserve"> </w:t>
      </w:r>
    </w:p>
    <w:p w14:paraId="055EEF6C" w14:textId="5ADEB36E" w:rsidR="007B031A" w:rsidRPr="00CD53B8" w:rsidRDefault="003E1057" w:rsidP="007B031A">
      <w:pPr>
        <w:rPr>
          <w:b/>
        </w:rPr>
      </w:pPr>
      <w:bookmarkStart w:id="93" w:name="IntroCH4"/>
      <w:r w:rsidRPr="00CD53B8">
        <w:rPr>
          <w:b/>
        </w:rPr>
        <w:t xml:space="preserve">Introduction </w:t>
      </w:r>
    </w:p>
    <w:bookmarkEnd w:id="93"/>
    <w:p w14:paraId="2C96614C" w14:textId="77777777" w:rsidR="007B031A" w:rsidRPr="00CD53B8" w:rsidRDefault="007B031A" w:rsidP="007B031A">
      <w:pPr>
        <w:rPr>
          <w:b/>
        </w:rPr>
      </w:pPr>
    </w:p>
    <w:p w14:paraId="3384E17B" w14:textId="66554299" w:rsidR="003E1057" w:rsidRPr="00CD53B8" w:rsidRDefault="003E1057" w:rsidP="007B031A">
      <w:pPr>
        <w:spacing w:line="480" w:lineRule="auto"/>
      </w:pPr>
      <w:r w:rsidRPr="00CD53B8">
        <w:tab/>
        <w:t>Globally, olive oil production in the 2017 to 2018 growing cycle was an estimated 3,314 tones (International Olive Council 2019). Increasing market prices for high quality olive oil is motivating increased scientific research and planting of non-traditional intensive plantings in historic olive growing regions (Metzidakis et al. 2008). The possibility of a high-value olive oil crop is being evaluated in the southeastern United States.</w:t>
      </w:r>
      <w:r w:rsidRPr="00CD53B8">
        <w:rPr>
          <w:color w:val="FF0000"/>
        </w:rPr>
        <w:t xml:space="preserve"> </w:t>
      </w:r>
      <w:r w:rsidRPr="00CD53B8">
        <w:t xml:space="preserve">Olives are an ideal crop as they are extremely resilient trees that are tolerant of drought and nutrient poor conditions (Erel et al. 2013). Olive flowers are andromonoecious, meaning the tree produces both male, female, and hermaphroditic flowers separately on a single plant, allowing the tree to self-pollinize (Cuevas 1992). It is thought the andromonoecious characteristic is an adaptation to reduce the high energetic cost of expressing female only flowers (Erel et al. 2013). Additionally, although many olive trees are self-fertile, certain </w:t>
      </w:r>
      <w:r w:rsidRPr="00CD53B8">
        <w:rPr>
          <w:i/>
        </w:rPr>
        <w:t>S</w:t>
      </w:r>
      <w:r w:rsidRPr="00CD53B8">
        <w:t>-allele genes have been identified as being less conducive to self-fertilization than others (Breton et al. 2016). The main cultivar in this study, ‘Arbequina’ is capable of self-pollination, however it does not have the alleles most optimal for self-pollination, and so planting ‘Arbequina’ with pollinizer cultivars helps aid in successful fertilization and fruit set (Breton et al. 2016</w:t>
      </w:r>
      <w:r w:rsidR="00526246" w:rsidRPr="00CD53B8">
        <w:t>; Díaz et al. 2007</w:t>
      </w:r>
      <w:r w:rsidRPr="00CD53B8">
        <w:t xml:space="preserve">). Studies suggest that olive trees are more sensitive to temperature than other environmental and nutritional factors (DeMelo-Arbreu et al. 2004; Mancuso et al. 2002; Orlandi et al. 2005). Olive trees require a winter period of at least 450 hours below 7.5˚C to stimulate spring flowering and fruiting (Guiterrez et al. 2009). Olives have a short flowering period of 7-10 days under most conditions (Guiterrez et al. 2009). Typically, less than five percent of flowers will set fruit (De Melo-Abreu et al. 2004) and those fruit are </w:t>
      </w:r>
      <w:r w:rsidRPr="00CD53B8">
        <w:lastRenderedPageBreak/>
        <w:t xml:space="preserve">prone to damage from a variety of sources including insect damage (Daane et al. 2005; Spooner-Hart et al. 2007; Tzanakakis 2003). Fruit damage from arthropod pests can create wounds that leave fruit susceptible to further damage by colonization by pathogens. In the United States, two metric tons of active ingredient of insecticides were applied to 26% of the total olive growing regions in 2015 (Brzozowski and Mazourek 2018). That same year 50 metric tons of active ingredient of fungicide were applied to 43% of the total olive growing regions in the U.S. to control and prevent fungal infection of olive (Brzozowski and Mazourek 2018). Identification of fruit pests and timely utilization of control methods is crucial to keeping the cost of olive production down and the quality of olives produced high. Two groups of arthropods that may be potential threats to Florida olive are phytophagous stink bugs and Tephritid fruit flies. </w:t>
      </w:r>
    </w:p>
    <w:p w14:paraId="0BCAFEDC" w14:textId="77777777" w:rsidR="003E1057" w:rsidRPr="00CD53B8" w:rsidRDefault="003E1057" w:rsidP="00757F3E"/>
    <w:p w14:paraId="059FE2DE" w14:textId="77777777" w:rsidR="003E1057" w:rsidRPr="00CD53B8" w:rsidRDefault="003E1057" w:rsidP="007B031A">
      <w:pPr>
        <w:spacing w:line="480" w:lineRule="auto"/>
      </w:pPr>
      <w:r w:rsidRPr="00CD53B8">
        <w:tab/>
        <w:t xml:space="preserve">The southeastern United States provides an ideal environment for many species of pest stink bugs (Hemiptera: Pentatomidae). Stink bugs are highly mobile insects and many are known to be polyphagous (McPherson and McPherson 2000). Phytophagous stink bugs may feed on all structures of plants, but damage is most often seen on fruit (McPherson and McPherson 2000).  </w:t>
      </w:r>
    </w:p>
    <w:p w14:paraId="61CF00D0" w14:textId="77777777" w:rsidR="003E1057" w:rsidRPr="00CD53B8" w:rsidRDefault="003E1057" w:rsidP="007B031A">
      <w:pPr>
        <w:spacing w:line="480" w:lineRule="auto"/>
      </w:pPr>
      <w:r w:rsidRPr="00CD53B8">
        <w:t>Stink bugs that are generalist plant feeders will often overwinter or feed on available uncultivated plant species that are suitable for growth and development, and once they reach adulthood they can easily move into a preferred cultivated species (Panizzi 1997).</w:t>
      </w:r>
    </w:p>
    <w:p w14:paraId="5D5F252B" w14:textId="2C548302" w:rsidR="003E1057" w:rsidRPr="00CD53B8" w:rsidRDefault="003E1057" w:rsidP="007B031A">
      <w:pPr>
        <w:spacing w:line="480" w:lineRule="auto"/>
        <w:rPr>
          <w:color w:val="000000" w:themeColor="text1"/>
        </w:rPr>
      </w:pPr>
      <w:r w:rsidRPr="00CD53B8">
        <w:t xml:space="preserve">Stink bugs are well known pests of various crops in Florida including soybean (Panizzi and Slansky 1985), rice (Cherry and Nuessly 2010), tomato (Schuster 1977), and various cruciferous crops such as broccoli and mustard (Ludwig and Kok 2001; White and Brannon 1933). Soybean damage is visible as small dark spots from punctures on seeds that are then surrounded by a dark discoloration over time (Daugherty et al. 1964). Rice feeding damage from stink bugs leaves rice structurally weak and more susceptible to breaking during harvesting, and if fed on in early </w:t>
      </w:r>
      <w:r w:rsidRPr="00CD53B8">
        <w:lastRenderedPageBreak/>
        <w:t xml:space="preserve">stages of development, it may result in malformed glumes and kernels (Pannizi 1997; Swanson and Newson 1962). Stink bug feeding damage on tomato appears as white corky formations, and stink bugs may transmit plant pathogenic yeasts from the genus </w:t>
      </w:r>
      <w:r w:rsidRPr="00CD53B8">
        <w:rPr>
          <w:i/>
        </w:rPr>
        <w:t>Nematospora</w:t>
      </w:r>
      <w:r w:rsidRPr="00CD53B8">
        <w:t xml:space="preserve"> while feeding (Zalom et al. 1997). A common cruciferous host of stink bugs, cabbage, exhibits yellowing around stink bug feeding sites on the leaves, which in severe cases may lead to complete leaf chlorosis and plant death (Trdan et al. 2006). There are multiple established species of pest stink bugs in Florida, including </w:t>
      </w:r>
      <w:r w:rsidRPr="00CD53B8">
        <w:rPr>
          <w:i/>
        </w:rPr>
        <w:t>Oebalus insularis</w:t>
      </w:r>
      <w:r w:rsidRPr="00CD53B8">
        <w:t xml:space="preserve"> </w:t>
      </w:r>
      <w:r w:rsidR="00F7348F" w:rsidRPr="00CD53B8">
        <w:t xml:space="preserve">Fabricius </w:t>
      </w:r>
      <w:r w:rsidRPr="00CD53B8">
        <w:t xml:space="preserve">(Cherry and Nuessly 2010), and </w:t>
      </w:r>
      <w:r w:rsidRPr="00CD53B8">
        <w:rPr>
          <w:i/>
        </w:rPr>
        <w:t>Nezara viridula</w:t>
      </w:r>
      <w:r w:rsidR="00F7348F" w:rsidRPr="00CD53B8">
        <w:t xml:space="preserve"> Linnaeus</w:t>
      </w:r>
      <w:r w:rsidRPr="00CD53B8">
        <w:t xml:space="preserve"> (Drake 1920). One </w:t>
      </w:r>
      <w:r w:rsidRPr="00CD53B8">
        <w:rPr>
          <w:color w:val="000000" w:themeColor="text1"/>
        </w:rPr>
        <w:t xml:space="preserve">damaging stink bug species of concern is the invasive brown marmorated stink bug, </w:t>
      </w:r>
      <w:r w:rsidRPr="00CD53B8">
        <w:rPr>
          <w:i/>
          <w:color w:val="000000" w:themeColor="text1"/>
        </w:rPr>
        <w:t xml:space="preserve">Halyomorpha halys </w:t>
      </w:r>
      <w:r w:rsidRPr="00CD53B8">
        <w:rPr>
          <w:color w:val="000000" w:themeColor="text1"/>
        </w:rPr>
        <w:t xml:space="preserve">Stål. which is prolific in the northeastern U.S. (Hoebeke and Carter 2003; Leskey et al. 2012). It is polyphagous and a very mobile pest native to Asia (Weber et al. 2017). The first report of </w:t>
      </w:r>
      <w:r w:rsidRPr="00CD53B8">
        <w:rPr>
          <w:i/>
          <w:color w:val="000000" w:themeColor="text1"/>
        </w:rPr>
        <w:t xml:space="preserve">H. halys </w:t>
      </w:r>
      <w:r w:rsidRPr="00CD53B8">
        <w:rPr>
          <w:color w:val="000000" w:themeColor="text1"/>
        </w:rPr>
        <w:t xml:space="preserve">in Florida was made in a peach system in 2018 (Penca and Hodges 2018). Pentatomids are not often listed as being primary pests of olive, although they and other phytophagous Heteroptera are often encountered in olive surveys and stink bug injury to fruit can lead to loss of marketable fruit, especially if populations become elevated. (Cotes et al. 2011; Kacar and Dursun 2015; Tzanakakis 2003). For this reason, stink bug monitoring methods were incorporated into this survey during times of anticipated fruit development. </w:t>
      </w:r>
    </w:p>
    <w:p w14:paraId="2621DB42" w14:textId="77777777" w:rsidR="003E1057" w:rsidRPr="00CD53B8" w:rsidRDefault="003E1057" w:rsidP="00757F3E"/>
    <w:p w14:paraId="7BE53762" w14:textId="03438F82" w:rsidR="003E1057" w:rsidRPr="00CD53B8" w:rsidRDefault="003E1057" w:rsidP="007B031A">
      <w:pPr>
        <w:spacing w:line="480" w:lineRule="auto"/>
        <w:ind w:firstLine="720"/>
      </w:pPr>
      <w:r w:rsidRPr="00CD53B8">
        <w:t xml:space="preserve">The olive fruit fly, </w:t>
      </w:r>
      <w:r w:rsidRPr="00CD53B8">
        <w:rPr>
          <w:i/>
        </w:rPr>
        <w:t xml:space="preserve">Bactrocera oleae </w:t>
      </w:r>
      <w:r w:rsidRPr="00CD53B8">
        <w:t xml:space="preserve">Rossi, is a host-specific key pest to </w:t>
      </w:r>
      <w:r w:rsidRPr="00CD53B8">
        <w:rPr>
          <w:i/>
        </w:rPr>
        <w:t xml:space="preserve">Olea europaea </w:t>
      </w:r>
      <w:r w:rsidRPr="00CD53B8">
        <w:t>in well-established olive producing regions of the world</w:t>
      </w:r>
      <w:r w:rsidRPr="00CD53B8">
        <w:rPr>
          <w:i/>
        </w:rPr>
        <w:t>.</w:t>
      </w:r>
      <w:r w:rsidRPr="00CD53B8">
        <w:t xml:space="preserve"> The olive fruit fly directly oviposits into ripening fruit, where larvae hatch, feed on the fruit, and eventually exit to pupate in the soil. Exit wounds left by the larvae result in increased entry points and susceptibility of fruit to pathogen infection. Global olive loss due to olive fruit insect pests have been estimated to be $800 million U.S. dollars annually, with </w:t>
      </w:r>
      <w:r w:rsidRPr="00CD53B8">
        <w:rPr>
          <w:i/>
        </w:rPr>
        <w:t xml:space="preserve">B. oleae </w:t>
      </w:r>
      <w:r w:rsidRPr="00CD53B8">
        <w:t xml:space="preserve">as the most serious fruit pest, causing direct </w:t>
      </w:r>
      <w:r w:rsidRPr="00CD53B8">
        <w:lastRenderedPageBreak/>
        <w:t xml:space="preserve">injury and up to 100% loss of yield (Bueno and Jones 2002). In the U.S., </w:t>
      </w:r>
      <w:r w:rsidRPr="00CD53B8">
        <w:rPr>
          <w:i/>
        </w:rPr>
        <w:t xml:space="preserve">B. oleae </w:t>
      </w:r>
      <w:r w:rsidRPr="00CD53B8">
        <w:t xml:space="preserve">was first reported in California in 1998 and by 2002 it was an established pest throughout the state (Rice 2000). In the U.S., the economic threshold for </w:t>
      </w:r>
      <w:r w:rsidRPr="00CD53B8">
        <w:rPr>
          <w:i/>
        </w:rPr>
        <w:t>B. oleae</w:t>
      </w:r>
      <w:r w:rsidRPr="00CD53B8">
        <w:t xml:space="preserve"> for olives to be harvested for the processing of table olives is 0% infestation, and the threshold for oil producing cultivars is a 10% infestation rate (Chaney et al. 2007). Although </w:t>
      </w:r>
      <w:r w:rsidRPr="00CD53B8">
        <w:rPr>
          <w:i/>
        </w:rPr>
        <w:t xml:space="preserve">B. oleae </w:t>
      </w:r>
      <w:r w:rsidRPr="00CD53B8">
        <w:t xml:space="preserve">has not been reported in Georgia or Florida crops, olive branches and fruit infested with </w:t>
      </w:r>
      <w:r w:rsidRPr="00CD53B8">
        <w:rPr>
          <w:i/>
        </w:rPr>
        <w:t xml:space="preserve">B. oleae </w:t>
      </w:r>
      <w:r w:rsidRPr="00CD53B8">
        <w:t xml:space="preserve">larvae imported from California have been intercepted by the Florida Department of Plant </w:t>
      </w:r>
      <w:r w:rsidR="00A207C9" w:rsidRPr="00CD53B8">
        <w:t>Industry</w:t>
      </w:r>
      <w:r w:rsidRPr="00CD53B8">
        <w:t xml:space="preserve"> (FDACS 2014). Despite the interceptions of </w:t>
      </w:r>
      <w:r w:rsidRPr="00CD53B8">
        <w:rPr>
          <w:i/>
        </w:rPr>
        <w:t>B. oleae</w:t>
      </w:r>
      <w:r w:rsidRPr="00CD53B8">
        <w:t xml:space="preserve">, Florida continues to import olive plant material from areas of known </w:t>
      </w:r>
      <w:r w:rsidRPr="00CD53B8">
        <w:rPr>
          <w:i/>
        </w:rPr>
        <w:t>B. oleae</w:t>
      </w:r>
      <w:r w:rsidRPr="00CD53B8">
        <w:t xml:space="preserve"> establishment, which is problematic when the plant material contains uninspected fruit or growing medium, which may either contain larval or pupal stages of the fly, respectively. </w:t>
      </w:r>
    </w:p>
    <w:p w14:paraId="6344E5A1" w14:textId="77777777" w:rsidR="00757F3E" w:rsidRPr="00CD53B8" w:rsidRDefault="003E1057" w:rsidP="00757F3E">
      <w:r w:rsidRPr="00CD53B8">
        <w:tab/>
      </w:r>
    </w:p>
    <w:p w14:paraId="238AA496" w14:textId="300C4F24" w:rsidR="003E1057" w:rsidRPr="00CD53B8" w:rsidRDefault="003E1057" w:rsidP="00757F3E">
      <w:pPr>
        <w:spacing w:line="480" w:lineRule="auto"/>
        <w:ind w:firstLine="360"/>
      </w:pPr>
      <w:r w:rsidRPr="00CD53B8">
        <w:t>The overall objective of this study was to focus on the presence and abundance of two potential pests of olive fruit. Specific objectives were to:</w:t>
      </w:r>
    </w:p>
    <w:p w14:paraId="18D8DD3F" w14:textId="77777777" w:rsidR="003E1057" w:rsidRPr="00CD53B8" w:rsidRDefault="003E1057" w:rsidP="00757F3E"/>
    <w:p w14:paraId="52AC69B1" w14:textId="77777777" w:rsidR="003E1057" w:rsidRPr="00CD53B8" w:rsidRDefault="003E1057" w:rsidP="007B031A">
      <w:pPr>
        <w:pStyle w:val="ListParagraph"/>
        <w:numPr>
          <w:ilvl w:val="0"/>
          <w:numId w:val="7"/>
        </w:numPr>
        <w:spacing w:line="480" w:lineRule="auto"/>
      </w:pPr>
      <w:r w:rsidRPr="00CD53B8">
        <w:t>Evaluate the presence and abundance of stink bugs that have potential for damage to Florida olive fruit.</w:t>
      </w:r>
    </w:p>
    <w:p w14:paraId="3B5F80CB" w14:textId="77777777" w:rsidR="003E1057" w:rsidRPr="00CD53B8" w:rsidRDefault="003E1057" w:rsidP="007B031A">
      <w:pPr>
        <w:pStyle w:val="ListParagraph"/>
        <w:numPr>
          <w:ilvl w:val="0"/>
          <w:numId w:val="7"/>
        </w:numPr>
        <w:spacing w:line="480" w:lineRule="auto"/>
      </w:pPr>
      <w:r w:rsidRPr="00CD53B8">
        <w:t>Determine if the olive fruit fly was present in Florida olive groves.</w:t>
      </w:r>
    </w:p>
    <w:p w14:paraId="59DCCF40" w14:textId="77777777" w:rsidR="003E1057" w:rsidRPr="00CD53B8" w:rsidRDefault="003E1057" w:rsidP="00757F3E">
      <w:r w:rsidRPr="00CD53B8">
        <w:t xml:space="preserve">       </w:t>
      </w:r>
    </w:p>
    <w:p w14:paraId="0707AC7C" w14:textId="77777777" w:rsidR="003E1057" w:rsidRPr="00CD53B8" w:rsidRDefault="003E1057" w:rsidP="007B031A">
      <w:pPr>
        <w:spacing w:line="480" w:lineRule="auto"/>
      </w:pPr>
      <w:bookmarkStart w:id="94" w:name="MatMethCH4"/>
      <w:r w:rsidRPr="00CD53B8">
        <w:rPr>
          <w:b/>
        </w:rPr>
        <w:t>Materials and Methods</w:t>
      </w:r>
      <w:r w:rsidRPr="00CD53B8">
        <w:t xml:space="preserve"> </w:t>
      </w:r>
    </w:p>
    <w:bookmarkEnd w:id="94"/>
    <w:p w14:paraId="4C70C98B" w14:textId="77777777" w:rsidR="003E1057" w:rsidRPr="00CD53B8" w:rsidRDefault="003E1057" w:rsidP="00FD43F3"/>
    <w:p w14:paraId="1DF0B1B0" w14:textId="64C96409" w:rsidR="003E1057" w:rsidRPr="00CD53B8" w:rsidRDefault="003E1057" w:rsidP="007B031A">
      <w:pPr>
        <w:spacing w:line="480" w:lineRule="auto"/>
        <w:rPr>
          <w:b/>
        </w:rPr>
      </w:pPr>
      <w:bookmarkStart w:id="95" w:name="FieldSitCH4"/>
      <w:r w:rsidRPr="00CD53B8">
        <w:rPr>
          <w:b/>
        </w:rPr>
        <w:t xml:space="preserve">Field Sites  </w:t>
      </w:r>
    </w:p>
    <w:p w14:paraId="1D0FA2FC" w14:textId="77777777" w:rsidR="00757F3E" w:rsidRPr="00CD53B8" w:rsidRDefault="00757F3E" w:rsidP="00757F3E">
      <w:pPr>
        <w:rPr>
          <w:b/>
        </w:rPr>
      </w:pPr>
    </w:p>
    <w:bookmarkEnd w:id="95"/>
    <w:p w14:paraId="6C9D097F" w14:textId="4C99B5B2" w:rsidR="00FD43F3" w:rsidRPr="00CD53B8" w:rsidRDefault="00A207C9" w:rsidP="00757F3E">
      <w:pPr>
        <w:spacing w:line="480" w:lineRule="auto"/>
        <w:ind w:firstLine="720"/>
      </w:pPr>
      <w:r w:rsidRPr="00CD53B8">
        <w:t xml:space="preserve">The study was done on an area of 13 hectares total comprised of four groves in four different counties in north central Florida. All groves contained similar tree cultivar composition, with primary cultivar ‘Arbequina’ and pollinizer cultivars ‘Arbosana’ and ‘Koroneiki’. For more specific details of field sites used in this survey, see Chapter 2. </w:t>
      </w:r>
    </w:p>
    <w:p w14:paraId="5A8F63AE" w14:textId="0BD112A9" w:rsidR="003E1057" w:rsidRPr="00CD53B8" w:rsidRDefault="003E1057" w:rsidP="007B031A">
      <w:pPr>
        <w:spacing w:line="480" w:lineRule="auto"/>
        <w:rPr>
          <w:b/>
        </w:rPr>
      </w:pPr>
      <w:bookmarkStart w:id="96" w:name="SBtrapCH4"/>
      <w:r w:rsidRPr="00CD53B8">
        <w:rPr>
          <w:b/>
        </w:rPr>
        <w:lastRenderedPageBreak/>
        <w:t xml:space="preserve">Stink </w:t>
      </w:r>
      <w:r w:rsidR="00757F3E" w:rsidRPr="00CD53B8">
        <w:rPr>
          <w:b/>
        </w:rPr>
        <w:t>B</w:t>
      </w:r>
      <w:r w:rsidRPr="00CD53B8">
        <w:rPr>
          <w:b/>
        </w:rPr>
        <w:t xml:space="preserve">ug </w:t>
      </w:r>
      <w:r w:rsidR="00757F3E" w:rsidRPr="00CD53B8">
        <w:rPr>
          <w:b/>
        </w:rPr>
        <w:t>T</w:t>
      </w:r>
      <w:r w:rsidRPr="00CD53B8">
        <w:rPr>
          <w:b/>
        </w:rPr>
        <w:t>raps</w:t>
      </w:r>
    </w:p>
    <w:bookmarkEnd w:id="96"/>
    <w:p w14:paraId="49EFE83F" w14:textId="77777777" w:rsidR="003E1057" w:rsidRPr="00CD53B8" w:rsidRDefault="003E1057" w:rsidP="00757F3E">
      <w:pPr>
        <w:rPr>
          <w:i/>
        </w:rPr>
      </w:pPr>
    </w:p>
    <w:p w14:paraId="13AD9128" w14:textId="57D03C33" w:rsidR="003E1057" w:rsidRPr="00CD53B8" w:rsidRDefault="003E1057" w:rsidP="007B031A">
      <w:pPr>
        <w:spacing w:line="480" w:lineRule="auto"/>
      </w:pPr>
      <w:r w:rsidRPr="00CD53B8">
        <w:tab/>
        <w:t>Two dual funnel stink bug traps (Trécé) were hung, on two randomly selected trees in three out of five randomly selected sampling locations per subplot (</w:t>
      </w:r>
      <w:r w:rsidRPr="00CD53B8">
        <w:rPr>
          <w:b/>
        </w:rPr>
        <w:t>Figure 2-6</w:t>
      </w:r>
      <w:r w:rsidRPr="00CD53B8">
        <w:t>) (Great Lakes IPM, Vestaburg, MI) (</w:t>
      </w:r>
      <w:r w:rsidRPr="00CD53B8">
        <w:rPr>
          <w:b/>
        </w:rPr>
        <w:t>Figure 4-1</w:t>
      </w:r>
      <w:r w:rsidRPr="00CD53B8">
        <w:t xml:space="preserve">) (Brennan et al. 2013). In each sampling location, the two traps contained separate lures: one trap had Pherocon® </w:t>
      </w:r>
      <w:r w:rsidRPr="00CD53B8">
        <w:rPr>
          <w:i/>
        </w:rPr>
        <w:t xml:space="preserve">Euschistus conspersus </w:t>
      </w:r>
      <w:r w:rsidRPr="00CD53B8">
        <w:t xml:space="preserve">(consperse stink bug) aggregation pheromone lure cap similarly to methods used by Brennan et al. (2013) when monitoring for stink bugs in Florida blueberry, and the second trap had a combination of two Pherocon® plastic lures, one coated with aggregation pheromones for </w:t>
      </w:r>
      <w:r w:rsidRPr="00CD53B8">
        <w:rPr>
          <w:i/>
        </w:rPr>
        <w:t>Halyomorpha halys</w:t>
      </w:r>
      <w:r w:rsidRPr="00CD53B8">
        <w:t xml:space="preserve"> and </w:t>
      </w:r>
      <w:r w:rsidRPr="00CD53B8">
        <w:rPr>
          <w:i/>
        </w:rPr>
        <w:t>Plautia stali</w:t>
      </w:r>
      <w:r w:rsidRPr="00CD53B8">
        <w:t xml:space="preserve">, and a second plastic lure coated with aggregation pheromones for </w:t>
      </w:r>
      <w:r w:rsidRPr="00CD53B8">
        <w:rPr>
          <w:i/>
        </w:rPr>
        <w:t xml:space="preserve">Chinavia hilaris </w:t>
      </w:r>
      <w:r w:rsidRPr="00CD53B8">
        <w:t>(green stink bug) (Great Lakes IPM, Vestaburg, MI) (</w:t>
      </w:r>
      <w:r w:rsidRPr="00CD53B8">
        <w:rPr>
          <w:b/>
        </w:rPr>
        <w:t>Figure 4-2</w:t>
      </w:r>
      <w:r w:rsidRPr="00CD53B8">
        <w:t xml:space="preserve">). The concentration and diffusion rate of the lures is unknown because it is proprietary information held by the manufacturing companies. The lures are reported to be effective for up to 12 weeks, and the dual funnel traps are reported to be usable for approximately six months (Weber et al. 2017). The pheromones for </w:t>
      </w:r>
      <w:r w:rsidRPr="00CD53B8">
        <w:rPr>
          <w:i/>
        </w:rPr>
        <w:t>Halyomorpha halys</w:t>
      </w:r>
      <w:r w:rsidRPr="00CD53B8">
        <w:t xml:space="preserve">, </w:t>
      </w:r>
      <w:r w:rsidRPr="00CD53B8">
        <w:rPr>
          <w:i/>
        </w:rPr>
        <w:t>Plautia stali</w:t>
      </w:r>
      <w:r w:rsidRPr="00CD53B8">
        <w:t xml:space="preserve">, and </w:t>
      </w:r>
      <w:r w:rsidRPr="00CD53B8">
        <w:rPr>
          <w:i/>
        </w:rPr>
        <w:t>Chinavia hilaris</w:t>
      </w:r>
      <w:r w:rsidRPr="00CD53B8">
        <w:t xml:space="preserve"> were deployed in the same dual funnel trap because components of the </w:t>
      </w:r>
      <w:r w:rsidRPr="00CD53B8">
        <w:rPr>
          <w:i/>
        </w:rPr>
        <w:t xml:space="preserve">P. stali </w:t>
      </w:r>
      <w:r w:rsidRPr="00CD53B8">
        <w:t xml:space="preserve">and </w:t>
      </w:r>
      <w:r w:rsidRPr="00CD53B8">
        <w:rPr>
          <w:i/>
        </w:rPr>
        <w:t xml:space="preserve">C. hilaris </w:t>
      </w:r>
      <w:r w:rsidRPr="00CD53B8">
        <w:t xml:space="preserve">lures are known to be attractive to </w:t>
      </w:r>
      <w:r w:rsidRPr="00CD53B8">
        <w:rPr>
          <w:i/>
        </w:rPr>
        <w:t>H. halys</w:t>
      </w:r>
      <w:r w:rsidRPr="00CD53B8">
        <w:t xml:space="preserve"> without negative interactions (Weber et al. 2017) and have shown a synergistic effect in attracting </w:t>
      </w:r>
      <w:r w:rsidRPr="00CD53B8">
        <w:rPr>
          <w:i/>
        </w:rPr>
        <w:t>H. halys</w:t>
      </w:r>
      <w:r w:rsidRPr="00CD53B8">
        <w:t xml:space="preserve"> (Weber et al. 2014). Lures were replaced once a month, and traps were checked during each lure change. Pest pentatomids and other known hemipteran pests were collected and identified to species from the traps. Other organisms collected or observed in the stink bug traps were identified to order or family when possible. </w:t>
      </w:r>
    </w:p>
    <w:p w14:paraId="04A65DF6" w14:textId="77777777" w:rsidR="003E1057" w:rsidRPr="00CD53B8" w:rsidRDefault="003E1057" w:rsidP="00757F3E"/>
    <w:p w14:paraId="7D6F6335" w14:textId="21279DB6" w:rsidR="003E1057" w:rsidRPr="00CD53B8" w:rsidRDefault="003E1057" w:rsidP="007B031A">
      <w:pPr>
        <w:spacing w:line="480" w:lineRule="auto"/>
        <w:rPr>
          <w:b/>
        </w:rPr>
      </w:pPr>
      <w:bookmarkStart w:id="97" w:name="OLFtrapsCH4"/>
      <w:r w:rsidRPr="00CD53B8">
        <w:rPr>
          <w:b/>
        </w:rPr>
        <w:t>Olive</w:t>
      </w:r>
      <w:r w:rsidR="00757F3E" w:rsidRPr="00CD53B8">
        <w:rPr>
          <w:b/>
        </w:rPr>
        <w:t xml:space="preserve"> F</w:t>
      </w:r>
      <w:r w:rsidRPr="00CD53B8">
        <w:rPr>
          <w:b/>
        </w:rPr>
        <w:t xml:space="preserve">ruit </w:t>
      </w:r>
      <w:r w:rsidR="00757F3E" w:rsidRPr="00CD53B8">
        <w:rPr>
          <w:b/>
        </w:rPr>
        <w:t>F</w:t>
      </w:r>
      <w:r w:rsidRPr="00CD53B8">
        <w:rPr>
          <w:b/>
        </w:rPr>
        <w:t xml:space="preserve">ly </w:t>
      </w:r>
      <w:r w:rsidR="00757F3E" w:rsidRPr="00CD53B8">
        <w:rPr>
          <w:b/>
        </w:rPr>
        <w:t>T</w:t>
      </w:r>
      <w:r w:rsidRPr="00CD53B8">
        <w:rPr>
          <w:b/>
        </w:rPr>
        <w:t>raps</w:t>
      </w:r>
    </w:p>
    <w:bookmarkEnd w:id="97"/>
    <w:p w14:paraId="353DD4FA" w14:textId="77777777" w:rsidR="003E1057" w:rsidRPr="00CD53B8" w:rsidRDefault="003E1057" w:rsidP="00757F3E">
      <w:pPr>
        <w:rPr>
          <w:i/>
        </w:rPr>
      </w:pPr>
    </w:p>
    <w:p w14:paraId="202043E1" w14:textId="2692C635" w:rsidR="003E1057" w:rsidRPr="00CD53B8" w:rsidRDefault="003E1057" w:rsidP="007B031A">
      <w:pPr>
        <w:spacing w:line="480" w:lineRule="auto"/>
      </w:pPr>
      <w:r w:rsidRPr="00CD53B8">
        <w:lastRenderedPageBreak/>
        <w:tab/>
        <w:t xml:space="preserve">From the months of April to September in 2017 and 2018, one Trécé brand Pherocon® AM/NB </w:t>
      </w:r>
      <w:r w:rsidRPr="00CD53B8">
        <w:rPr>
          <w:i/>
        </w:rPr>
        <w:t>Bactrocera oleae</w:t>
      </w:r>
      <w:r w:rsidRPr="00CD53B8">
        <w:t xml:space="preserve"> yellow sticky trap with a sex pheromone lure and ammonium bicarbonate food bait was hung on a randomly selected tree in three randomly selected sampling location per subplot (</w:t>
      </w:r>
      <w:r w:rsidRPr="00CD53B8">
        <w:rPr>
          <w:b/>
        </w:rPr>
        <w:t>Figure 2-6</w:t>
      </w:r>
      <w:r w:rsidRPr="00CD53B8">
        <w:t>) (Great Lakes IPM, Vestaburg, MI). Sticky traps were collected one month after deployment in a grove and placed in clear plastic gallon zip-top bags for processing in the laboratory. Organisms on the sticky cards were identified to order, and to genus and species if they were a known or suspected pest, when possible. Pieces of fallen fruit were collected from the grove floor of Volusia in the month of July of 2017 and April and June of 2018. Fruit samples were collected from the grove floor of Marion outside of the sampling area in August and October of 2018. The fruit was stored for 10 days in Bioquip® 30.48 cm black rearing and observation cages to monitor for any insect emergence at 26˚C.</w:t>
      </w:r>
      <w:ins w:id="98" w:author="Microsoft Office User" w:date="2019-06-25T21:43:00Z">
        <w:r w:rsidR="00A46B3C" w:rsidRPr="00CD53B8">
          <w:t xml:space="preserve"> The fruit is still being held in the lab for ongoing monitoring. </w:t>
        </w:r>
      </w:ins>
    </w:p>
    <w:p w14:paraId="10D8C60A" w14:textId="77777777" w:rsidR="003E1057" w:rsidRPr="00CD53B8" w:rsidRDefault="003E1057" w:rsidP="00757F3E"/>
    <w:p w14:paraId="6732230E" w14:textId="254BE72C" w:rsidR="003E1057" w:rsidRPr="00CD53B8" w:rsidRDefault="003E1057" w:rsidP="007B031A">
      <w:pPr>
        <w:spacing w:line="480" w:lineRule="auto"/>
        <w:ind w:firstLine="720"/>
      </w:pPr>
      <w:r w:rsidRPr="00CD53B8">
        <w:t xml:space="preserve">Both stink bug and olive fruit fly </w:t>
      </w:r>
      <w:ins w:id="99" w:author="Microsoft Office User" w:date="2019-06-25T21:42:00Z">
        <w:r w:rsidR="00A46B3C" w:rsidRPr="00CD53B8">
          <w:t>traps</w:t>
        </w:r>
        <w:r w:rsidR="00A46B3C" w:rsidRPr="00CD53B8">
          <w:t xml:space="preserve"> </w:t>
        </w:r>
      </w:ins>
      <w:r w:rsidRPr="00CD53B8">
        <w:t>were hung in the same randomly chosen subset of sampling sites within each grove (</w:t>
      </w:r>
      <w:r w:rsidRPr="00CD53B8">
        <w:rPr>
          <w:b/>
        </w:rPr>
        <w:t>Figure 2-6</w:t>
      </w:r>
      <w:r w:rsidRPr="00CD53B8">
        <w:t>). The sampling sites were given the following spatial identifiers: edge row, center, corner, or end of row. Edge row sites had one side of the site that was not bordered by other olive trees at any distance at the edge of the grove, meaning ½ of the site was still bordered by olive trees. Center sites were located in the middle of the grove, and were completely surrounded by other rows of olive trees on all sides. Corner sites were located in an area at the end of a row, and also at a corner location, meaning approximately ¾ of the site was not bordered by any other olive trees at any distance. End of row sites were at the end of a row. Both stink bug and olive fruit fly trap counts were analyzed based on their spatial position within the groves based on their spatial identifiers (</w:t>
      </w:r>
      <w:r w:rsidRPr="00CD53B8">
        <w:rPr>
          <w:b/>
        </w:rPr>
        <w:t>Figure 2-8</w:t>
      </w:r>
      <w:r w:rsidRPr="00CD53B8">
        <w:t>).</w:t>
      </w:r>
    </w:p>
    <w:p w14:paraId="1E5D8A1A" w14:textId="77777777" w:rsidR="00FD43F3" w:rsidRPr="00CD53B8" w:rsidRDefault="00FD43F3" w:rsidP="00757F3E">
      <w:pPr>
        <w:rPr>
          <w:i/>
        </w:rPr>
      </w:pPr>
    </w:p>
    <w:p w14:paraId="0977BD7C" w14:textId="5188740E" w:rsidR="003E1057" w:rsidRPr="00CD53B8" w:rsidRDefault="003E1057" w:rsidP="007B031A">
      <w:pPr>
        <w:spacing w:line="480" w:lineRule="auto"/>
        <w:rPr>
          <w:b/>
        </w:rPr>
      </w:pPr>
      <w:bookmarkStart w:id="100" w:name="SamlProtocCH4"/>
      <w:r w:rsidRPr="00CD53B8">
        <w:rPr>
          <w:b/>
        </w:rPr>
        <w:lastRenderedPageBreak/>
        <w:t xml:space="preserve">Sampling </w:t>
      </w:r>
      <w:r w:rsidR="00757F3E" w:rsidRPr="00CD53B8">
        <w:rPr>
          <w:b/>
        </w:rPr>
        <w:t>P</w:t>
      </w:r>
      <w:r w:rsidRPr="00CD53B8">
        <w:rPr>
          <w:b/>
        </w:rPr>
        <w:t>rotocol</w:t>
      </w:r>
    </w:p>
    <w:bookmarkEnd w:id="100"/>
    <w:p w14:paraId="51ACF904" w14:textId="77777777" w:rsidR="003E1057" w:rsidRPr="00CD53B8" w:rsidRDefault="003E1057" w:rsidP="00757F3E">
      <w:pPr>
        <w:rPr>
          <w:i/>
        </w:rPr>
      </w:pPr>
    </w:p>
    <w:p w14:paraId="6FAEAA10" w14:textId="4180EF25" w:rsidR="002F3D23" w:rsidRPr="00CD53B8" w:rsidRDefault="002F3D23" w:rsidP="007B031A">
      <w:pPr>
        <w:spacing w:line="480" w:lineRule="auto"/>
        <w:ind w:firstLine="720"/>
      </w:pPr>
      <w:r w:rsidRPr="00CD53B8">
        <w:t xml:space="preserve">Four hectares were selected for sampling from groves Suwannee, Gilchrist, and Volusia. One hectare was selected for sampling in Marion that was most similar to the other three groves in terms of cultivars present. Each hectare was designated as a subplot, and each subplot contained five sampling locations </w:t>
      </w:r>
      <w:r w:rsidR="00464089" w:rsidRPr="00CD53B8">
        <w:t>(</w:t>
      </w:r>
      <w:r w:rsidR="00464089" w:rsidRPr="00CD53B8">
        <w:rPr>
          <w:b/>
        </w:rPr>
        <w:t>Figure 2-6</w:t>
      </w:r>
      <w:r w:rsidR="00464089" w:rsidRPr="00CD53B8">
        <w:t>). Certain activities were designated as containing additional sampling acitivites, including monitoring for stink bugs and the olive fruit fly (</w:t>
      </w:r>
      <w:r w:rsidR="00464089" w:rsidRPr="00CD53B8">
        <w:rPr>
          <w:b/>
        </w:rPr>
        <w:t>Figure 2-6</w:t>
      </w:r>
      <w:r w:rsidR="00464089" w:rsidRPr="00CD53B8">
        <w:t>). Sampling locations were also given spatial identifiers within the groves (</w:t>
      </w:r>
      <w:r w:rsidR="00464089" w:rsidRPr="00CD53B8">
        <w:rPr>
          <w:b/>
        </w:rPr>
        <w:t>Figure 2-7</w:t>
      </w:r>
      <w:r w:rsidR="00464089" w:rsidRPr="00CD53B8">
        <w:t>).</w:t>
      </w:r>
    </w:p>
    <w:p w14:paraId="750F36BE" w14:textId="77777777" w:rsidR="00757F3E" w:rsidRPr="00CD53B8" w:rsidRDefault="00757F3E" w:rsidP="00757F3E">
      <w:pPr>
        <w:ind w:firstLine="720"/>
      </w:pPr>
    </w:p>
    <w:p w14:paraId="09697A28" w14:textId="7AD91533" w:rsidR="003E1057" w:rsidRPr="00CD53B8" w:rsidRDefault="003E1057" w:rsidP="007B031A">
      <w:pPr>
        <w:spacing w:line="480" w:lineRule="auto"/>
        <w:ind w:firstLine="720"/>
      </w:pPr>
      <w:r w:rsidRPr="00CD53B8">
        <w:t xml:space="preserve">Sampling for stink bugs and olive fruit flies began in late April of 2017 and was completed in October of 2018. Stink bug lure combinations were replaced monthly from April through September. Olive fruit fly sticky cards and lures were replaced monthly from April to September. No sampling occurred in the Volusia grove in October 2017 due to the damage and flooding caused by hurricane Irma. Delayed sampling occurred in October 2017 in the Marion and Suwannee groves due to disruption caused by Irma. Sampling did not occur during winter months when olive trees were dormant in Florida. Traps were removed from grove Volusia in June 2019 at the grower’s request. Extensive details of sampling protocol are in </w:t>
      </w:r>
      <w:hyperlink w:anchor="SamplingPlots1" w:history="1">
        <w:r w:rsidRPr="00CD53B8">
          <w:rPr>
            <w:rStyle w:val="Hyperlink"/>
          </w:rPr>
          <w:t>Chapter 2</w:t>
        </w:r>
      </w:hyperlink>
      <w:r w:rsidRPr="00CD53B8">
        <w:t xml:space="preserve">. </w:t>
      </w:r>
    </w:p>
    <w:p w14:paraId="7E4967DD" w14:textId="77777777" w:rsidR="003E1057" w:rsidRPr="00CD53B8" w:rsidRDefault="003E1057" w:rsidP="00757F3E"/>
    <w:p w14:paraId="61228298" w14:textId="0BD28184" w:rsidR="003E1057" w:rsidRPr="00CD53B8" w:rsidRDefault="003E1057" w:rsidP="007B031A">
      <w:pPr>
        <w:spacing w:line="480" w:lineRule="auto"/>
        <w:rPr>
          <w:b/>
        </w:rPr>
      </w:pPr>
      <w:bookmarkStart w:id="101" w:name="StatAnalCH4"/>
      <w:bookmarkStart w:id="102" w:name="StatAnalCH44"/>
      <w:r w:rsidRPr="00CD53B8">
        <w:rPr>
          <w:b/>
        </w:rPr>
        <w:t xml:space="preserve">Statistical </w:t>
      </w:r>
      <w:r w:rsidR="00757F3E" w:rsidRPr="00CD53B8">
        <w:rPr>
          <w:b/>
        </w:rPr>
        <w:t>A</w:t>
      </w:r>
      <w:r w:rsidRPr="00CD53B8">
        <w:rPr>
          <w:b/>
        </w:rPr>
        <w:t>nalysis</w:t>
      </w:r>
    </w:p>
    <w:bookmarkEnd w:id="101"/>
    <w:bookmarkEnd w:id="102"/>
    <w:p w14:paraId="03F8DE0F" w14:textId="77777777" w:rsidR="003E1057" w:rsidRPr="00CD53B8" w:rsidRDefault="003E1057" w:rsidP="00757F3E">
      <w:pPr>
        <w:rPr>
          <w:i/>
        </w:rPr>
      </w:pPr>
    </w:p>
    <w:p w14:paraId="7D6B9AF2" w14:textId="25BF5176" w:rsidR="003E1057" w:rsidRPr="00CD53B8" w:rsidRDefault="003E1057" w:rsidP="007B031A">
      <w:pPr>
        <w:spacing w:line="480" w:lineRule="auto"/>
        <w:ind w:firstLine="720"/>
      </w:pPr>
      <w:r w:rsidRPr="00CD53B8">
        <w:t xml:space="preserve">Numbers of arthropods collected from traps were divided by the number of days that traps were in placed to provide numbers/trap day. This compensated for several instances where traps could not be collected on time due to weather events, this included early and late removal of traps. Comparisons between means were determined using PROC-GLM in SAS (version 9.3, SAS Institute, Cary, NC). Data were square root (x+0.01) transformed before analysis due to the </w:t>
      </w:r>
      <w:r w:rsidRPr="00CD53B8">
        <w:lastRenderedPageBreak/>
        <w:t>presence of zero count data. Comparisons in means by year and sticky trap color were conducted with a paired t-test with unequal variance. Monthly and spatial comparisons of means, means of different months and sampling locations were compared for each taxon by ANOVA (Proc-GLM, SAS) followed by means separation by Student-Neuman-Keul’s test (</w:t>
      </w:r>
      <w:r w:rsidRPr="00CD53B8">
        <w:rPr>
          <w:i/>
        </w:rPr>
        <w:t xml:space="preserve">P </w:t>
      </w:r>
      <w:r w:rsidRPr="00CD53B8">
        <w:t xml:space="preserve">≤ 0.05).  </w:t>
      </w:r>
    </w:p>
    <w:p w14:paraId="37A4F1A9" w14:textId="77777777" w:rsidR="00757F3E" w:rsidRPr="00CD53B8" w:rsidRDefault="00757F3E" w:rsidP="00757F3E">
      <w:pPr>
        <w:ind w:firstLine="720"/>
      </w:pPr>
    </w:p>
    <w:p w14:paraId="24242A48" w14:textId="77777777" w:rsidR="003E1057" w:rsidRPr="00CD53B8" w:rsidRDefault="003E1057" w:rsidP="007B031A">
      <w:pPr>
        <w:spacing w:line="480" w:lineRule="auto"/>
        <w:ind w:firstLine="720"/>
      </w:pPr>
      <w:r w:rsidRPr="00CD53B8">
        <w:t>Abundance of the most abundant individual pest species identified from olive fruit fly traps was compared between groves by ANOVA (PROC GLM) followed by means comparisons with Student-Neuman-Keul’s test (</w:t>
      </w:r>
      <w:r w:rsidRPr="00CD53B8">
        <w:rPr>
          <w:i/>
        </w:rPr>
        <w:t xml:space="preserve">P </w:t>
      </w:r>
      <w:r w:rsidRPr="00CD53B8">
        <w:t xml:space="preserve">≤ 0.05).  </w:t>
      </w:r>
    </w:p>
    <w:p w14:paraId="1A76C315" w14:textId="77777777" w:rsidR="003E1057" w:rsidRPr="00CD53B8" w:rsidRDefault="003E1057" w:rsidP="00757F3E"/>
    <w:p w14:paraId="5926B593" w14:textId="77777777" w:rsidR="003E1057" w:rsidRPr="00CD53B8" w:rsidRDefault="003E1057" w:rsidP="00757F3E">
      <w:bookmarkStart w:id="103" w:name="ResultCH4"/>
      <w:r w:rsidRPr="00CD53B8">
        <w:rPr>
          <w:b/>
        </w:rPr>
        <w:t>Results</w:t>
      </w:r>
    </w:p>
    <w:bookmarkEnd w:id="103"/>
    <w:p w14:paraId="3D10A40A" w14:textId="77777777" w:rsidR="003E1057" w:rsidRPr="00CD53B8" w:rsidRDefault="003E1057" w:rsidP="00757F3E"/>
    <w:p w14:paraId="4271F317" w14:textId="28727F8B" w:rsidR="003E1057" w:rsidRPr="00CD53B8" w:rsidRDefault="003E1057" w:rsidP="007B031A">
      <w:pPr>
        <w:spacing w:line="480" w:lineRule="auto"/>
      </w:pPr>
      <w:r w:rsidRPr="00CD53B8">
        <w:tab/>
        <w:t>A total of 320 arthropods from nine orders were collected from all stink bug traps (</w:t>
      </w:r>
      <w:r w:rsidRPr="00CD53B8">
        <w:rPr>
          <w:b/>
        </w:rPr>
        <w:t>Table 4-1</w:t>
      </w:r>
      <w:r w:rsidRPr="00CD53B8">
        <w:t>), the majority of which were Hemiptera (6</w:t>
      </w:r>
      <w:r w:rsidR="006977C9">
        <w:t>1.88</w:t>
      </w:r>
      <w:r w:rsidRPr="00CD53B8">
        <w:t xml:space="preserve">%), of which 52.60% were Pentatomidae, and 46.45% were Reduviidae. Of the Pentatomidae, individuals from the genus </w:t>
      </w:r>
      <w:r w:rsidRPr="00CD53B8">
        <w:rPr>
          <w:i/>
        </w:rPr>
        <w:t xml:space="preserve">Euschistus </w:t>
      </w:r>
      <w:r w:rsidRPr="00CD53B8">
        <w:t xml:space="preserve">were most abundant (71.17%), with </w:t>
      </w:r>
      <w:r w:rsidRPr="00CD53B8">
        <w:rPr>
          <w:i/>
        </w:rPr>
        <w:t>Euschistus servus</w:t>
      </w:r>
      <w:r w:rsidRPr="00CD53B8">
        <w:t xml:space="preserve"> being the most abundant identifiable species (15.32%). Two predatory </w:t>
      </w:r>
      <w:r w:rsidRPr="00CD53B8">
        <w:rPr>
          <w:i/>
        </w:rPr>
        <w:t xml:space="preserve">Podisus maculiventris </w:t>
      </w:r>
      <w:r w:rsidRPr="00CD53B8">
        <w:t xml:space="preserve">pentatomids were collected. Other Hemipterans consisted primarily of predators from Reduviidae, with the majority being </w:t>
      </w:r>
      <w:r w:rsidRPr="00CD53B8">
        <w:rPr>
          <w:i/>
        </w:rPr>
        <w:t xml:space="preserve">Apiomerus crassipus </w:t>
      </w:r>
      <w:r w:rsidRPr="00CD53B8">
        <w:t>(Fabricius). The remaining 3</w:t>
      </w:r>
      <w:r w:rsidR="006977C9">
        <w:t>8</w:t>
      </w:r>
      <w:r w:rsidRPr="00CD53B8">
        <w:t xml:space="preserve">% of arthropods in the traps were from the orders Araneae, Balttodea, Coleoptera, Diptera, Hymenotpera, Lepidoptera, Neuroptera, and Orthoptera. </w:t>
      </w:r>
    </w:p>
    <w:p w14:paraId="67F0C2E4" w14:textId="77777777" w:rsidR="00757F3E" w:rsidRPr="00CD53B8" w:rsidRDefault="00757F3E" w:rsidP="00757F3E"/>
    <w:p w14:paraId="2887A2EE" w14:textId="77777777" w:rsidR="003E1057" w:rsidRPr="00CD53B8" w:rsidRDefault="003E1057" w:rsidP="007B031A">
      <w:pPr>
        <w:spacing w:line="480" w:lineRule="auto"/>
      </w:pPr>
      <w:r w:rsidRPr="00CD53B8">
        <w:tab/>
        <w:t>In general, there was little difference between years in arthropods collected from stink bug traps (</w:t>
      </w:r>
      <w:r w:rsidRPr="00CD53B8">
        <w:rPr>
          <w:b/>
        </w:rPr>
        <w:t>Table 4-2</w:t>
      </w:r>
      <w:r w:rsidRPr="00CD53B8">
        <w:t xml:space="preserve">). When monthly means were compared, </w:t>
      </w:r>
      <w:r w:rsidRPr="00CD53B8">
        <w:rPr>
          <w:i/>
        </w:rPr>
        <w:t>E. servus</w:t>
      </w:r>
      <w:r w:rsidRPr="00CD53B8">
        <w:t xml:space="preserve"> had the highest collections in April, </w:t>
      </w:r>
      <w:r w:rsidRPr="00CD53B8">
        <w:rPr>
          <w:i/>
        </w:rPr>
        <w:t xml:space="preserve">Arilus cristatus </w:t>
      </w:r>
      <w:r w:rsidRPr="00CD53B8">
        <w:t xml:space="preserve">had the highest collections in May, </w:t>
      </w:r>
      <w:r w:rsidRPr="00CD53B8">
        <w:rPr>
          <w:i/>
        </w:rPr>
        <w:t xml:space="preserve">A. crassipes </w:t>
      </w:r>
      <w:r w:rsidRPr="00CD53B8">
        <w:t>had the highest collections in June, Hemiptera and Reduviidae had the highest collections in July, and no taxa were most frequently collected in August and September (</w:t>
      </w:r>
      <w:r w:rsidRPr="00CD53B8">
        <w:rPr>
          <w:b/>
        </w:rPr>
        <w:t>Table 4-3</w:t>
      </w:r>
      <w:r w:rsidRPr="00CD53B8">
        <w:t xml:space="preserve">). </w:t>
      </w:r>
    </w:p>
    <w:p w14:paraId="76825BAD" w14:textId="1A718530" w:rsidR="003E1057" w:rsidRPr="00CD53B8" w:rsidRDefault="003E1057" w:rsidP="007B031A">
      <w:pPr>
        <w:spacing w:line="480" w:lineRule="auto"/>
        <w:ind w:firstLine="720"/>
      </w:pPr>
      <w:r w:rsidRPr="00CD53B8">
        <w:lastRenderedPageBreak/>
        <w:t>Trap lures affected the collection of three taxa (</w:t>
      </w:r>
      <w:r w:rsidRPr="00CD53B8">
        <w:rPr>
          <w:b/>
        </w:rPr>
        <w:t>Table 4-4</w:t>
      </w:r>
      <w:r w:rsidRPr="00CD53B8">
        <w:t xml:space="preserve">). Overall numbers of Hemiptera and Reduviidae as well as </w:t>
      </w:r>
      <w:r w:rsidRPr="00CD53B8">
        <w:rPr>
          <w:i/>
        </w:rPr>
        <w:t>A. crassipes</w:t>
      </w:r>
      <w:r w:rsidRPr="00CD53B8">
        <w:t xml:space="preserve"> were more abundant in traps baited with both the green and brown marmorated stink bug lures, while </w:t>
      </w:r>
      <w:r w:rsidRPr="00CD53B8">
        <w:rPr>
          <w:i/>
        </w:rPr>
        <w:t xml:space="preserve">E. servus </w:t>
      </w:r>
      <w:r w:rsidRPr="00CD53B8">
        <w:t>was collected more abundantly in traps baited with the consperse stink bug lure (</w:t>
      </w:r>
      <w:r w:rsidRPr="00CD53B8">
        <w:rPr>
          <w:b/>
        </w:rPr>
        <w:t>Figure 4-4</w:t>
      </w:r>
      <w:r w:rsidRPr="00CD53B8">
        <w:t>). The spatial position of the stink bug traps in the grove only effected the collections of Araneae, which were lowest in corner positions in the groves (</w:t>
      </w:r>
      <w:r w:rsidRPr="00CD53B8">
        <w:rPr>
          <w:b/>
        </w:rPr>
        <w:t>Table 4-5</w:t>
      </w:r>
      <w:r w:rsidRPr="00CD53B8">
        <w:t xml:space="preserve">). </w:t>
      </w:r>
    </w:p>
    <w:p w14:paraId="100F4C8B" w14:textId="77777777" w:rsidR="00757F3E" w:rsidRPr="00CD53B8" w:rsidRDefault="00757F3E" w:rsidP="00757F3E">
      <w:pPr>
        <w:ind w:firstLine="720"/>
      </w:pPr>
    </w:p>
    <w:p w14:paraId="0203E62D" w14:textId="35F83CA0" w:rsidR="003E1057" w:rsidRPr="00CD53B8" w:rsidRDefault="003E1057" w:rsidP="007B031A">
      <w:pPr>
        <w:spacing w:line="480" w:lineRule="auto"/>
        <w:ind w:firstLine="720"/>
      </w:pPr>
      <w:r w:rsidRPr="00CD53B8">
        <w:t>A total of 113,919 arthropods from 14 orders were identified on the olive fruit fly cards (</w:t>
      </w:r>
      <w:r w:rsidRPr="00CD53B8">
        <w:rPr>
          <w:b/>
        </w:rPr>
        <w:t>Table 4-6</w:t>
      </w:r>
      <w:r w:rsidRPr="00CD53B8">
        <w:t xml:space="preserve">). Of these, the majority were Diptera (77.39%), followed by Hymenoptera (14.09%), and Hemiptera (5.14%). No olive fruit flies, </w:t>
      </w:r>
      <w:r w:rsidRPr="00CD53B8">
        <w:rPr>
          <w:i/>
        </w:rPr>
        <w:t>B. oleae</w:t>
      </w:r>
      <w:r w:rsidRPr="00CD53B8">
        <w:t xml:space="preserve">, were found on the cards. Seven flies in the family Tephritidae were found rarely, and when identified two were determined to be in the genus </w:t>
      </w:r>
      <w:r w:rsidRPr="00CD53B8">
        <w:rPr>
          <w:i/>
        </w:rPr>
        <w:t>Paramyiolia</w:t>
      </w:r>
      <w:r w:rsidRPr="00CD53B8">
        <w:t>, which are considered occasional root pests in Florida.</w:t>
      </w:r>
    </w:p>
    <w:p w14:paraId="0F3A8E95" w14:textId="77777777" w:rsidR="00757F3E" w:rsidRPr="00CD53B8" w:rsidRDefault="00757F3E" w:rsidP="00757F3E">
      <w:pPr>
        <w:ind w:firstLine="720"/>
      </w:pPr>
    </w:p>
    <w:p w14:paraId="6AA1F63B" w14:textId="7BAA0B5B" w:rsidR="003E1057" w:rsidRPr="00CD53B8" w:rsidRDefault="003E1057" w:rsidP="007B031A">
      <w:pPr>
        <w:spacing w:line="480" w:lineRule="auto"/>
        <w:ind w:firstLine="720"/>
      </w:pPr>
      <w:r w:rsidRPr="00CD53B8">
        <w:t xml:space="preserve">Five taxa, Araneae, Coleoptera, Collembola, Diptera, and glassy-winged sharpshooters (Hemiptera: Cicadellidae, </w:t>
      </w:r>
      <w:r w:rsidRPr="00CD53B8">
        <w:rPr>
          <w:i/>
        </w:rPr>
        <w:t xml:space="preserve">Homalodisca vitripennis </w:t>
      </w:r>
      <w:r w:rsidRPr="00CD53B8">
        <w:t>Germar) , had significantly higher means in 2018 (</w:t>
      </w:r>
      <w:r w:rsidRPr="00CD53B8">
        <w:rPr>
          <w:b/>
        </w:rPr>
        <w:t>Table 4-7</w:t>
      </w:r>
      <w:r w:rsidRPr="00CD53B8">
        <w:t xml:space="preserve">). There were seasonal differences with many groups, such as Lepidoptera, Coleoptera, Psocoptera collections being higher in April and May than the following months, Diptera collections peaking in July with overall higher collections in summer months than in April and May, Araneae with highest collections in August, and Hemiptera and </w:t>
      </w:r>
      <w:r w:rsidRPr="00CD53B8">
        <w:rPr>
          <w:i/>
        </w:rPr>
        <w:t xml:space="preserve">H. vitripennis </w:t>
      </w:r>
      <w:r w:rsidRPr="00CD53B8">
        <w:t>collections highest in September (</w:t>
      </w:r>
      <w:r w:rsidRPr="00CD53B8">
        <w:rPr>
          <w:b/>
        </w:rPr>
        <w:t>Table 4-8</w:t>
      </w:r>
      <w:r w:rsidRPr="00CD53B8">
        <w:t>). The spatial position of traps in the grove affected three taxa, with Coleoptera catches slightly higher in center positions, Diptera collections highest in corner positions, and Hymenoptera collections were the lowest at end positions in the grove (</w:t>
      </w:r>
      <w:r w:rsidRPr="00CD53B8">
        <w:rPr>
          <w:b/>
        </w:rPr>
        <w:t>Table 4-9</w:t>
      </w:r>
      <w:r w:rsidRPr="00CD53B8">
        <w:t xml:space="preserve">). </w:t>
      </w:r>
    </w:p>
    <w:p w14:paraId="627023E1" w14:textId="77777777" w:rsidR="003E1057" w:rsidRPr="00CD53B8" w:rsidRDefault="003E1057" w:rsidP="007B031A">
      <w:pPr>
        <w:spacing w:line="480" w:lineRule="auto"/>
        <w:ind w:firstLine="720"/>
      </w:pPr>
      <w:r w:rsidRPr="00CD53B8">
        <w:lastRenderedPageBreak/>
        <w:t xml:space="preserve">The most abundant potential pest species identified was the glassy winged sharpshooter which differed significantly in abundance between groves (F = 8.52; df = 3, 380; </w:t>
      </w:r>
      <w:r w:rsidRPr="00CD53B8">
        <w:rPr>
          <w:i/>
        </w:rPr>
        <w:t>P</w:t>
      </w:r>
      <w:r w:rsidRPr="00CD53B8">
        <w:t xml:space="preserve"> &lt; 0.0001) with largest collections from Marion and Suwanee groves.</w:t>
      </w:r>
    </w:p>
    <w:p w14:paraId="031D558B" w14:textId="77777777" w:rsidR="003E1057" w:rsidRPr="00CD53B8" w:rsidRDefault="003E1057" w:rsidP="00757F3E">
      <w:pPr>
        <w:ind w:firstLine="720"/>
      </w:pPr>
    </w:p>
    <w:p w14:paraId="17677111" w14:textId="77777777" w:rsidR="003E1057" w:rsidRPr="00CD53B8" w:rsidRDefault="003E1057" w:rsidP="007B031A">
      <w:pPr>
        <w:spacing w:line="480" w:lineRule="auto"/>
        <w:rPr>
          <w:b/>
        </w:rPr>
      </w:pPr>
      <w:bookmarkStart w:id="104" w:name="DiscCH4"/>
      <w:r w:rsidRPr="00CD53B8">
        <w:rPr>
          <w:b/>
        </w:rPr>
        <w:t xml:space="preserve">Discussion </w:t>
      </w:r>
    </w:p>
    <w:bookmarkEnd w:id="104"/>
    <w:p w14:paraId="76695C29" w14:textId="77777777" w:rsidR="003E1057" w:rsidRPr="00CD53B8" w:rsidRDefault="003E1057" w:rsidP="00757F3E">
      <w:pPr>
        <w:rPr>
          <w:b/>
        </w:rPr>
      </w:pPr>
    </w:p>
    <w:p w14:paraId="43019093" w14:textId="3EFEEE33" w:rsidR="003E1057" w:rsidRPr="00CD53B8" w:rsidRDefault="003E1057" w:rsidP="007B031A">
      <w:pPr>
        <w:spacing w:line="480" w:lineRule="auto"/>
        <w:ind w:firstLine="720"/>
        <w:rPr>
          <w:color w:val="000000" w:themeColor="text1"/>
        </w:rPr>
      </w:pPr>
      <w:r w:rsidRPr="00CD53B8">
        <w:t xml:space="preserve">Several stink bug species were consistently present in the olive orchards; however, numbers were low. A total of eight species of phytophagous stink bugs were identified from trap collections. Most individuals were </w:t>
      </w:r>
      <w:r w:rsidRPr="00CD53B8">
        <w:rPr>
          <w:i/>
        </w:rPr>
        <w:t>Euschistus</w:t>
      </w:r>
      <w:r w:rsidRPr="00CD53B8">
        <w:t xml:space="preserve"> spp. and included species known for their ability to damage vegetation and fruits (Brennan et al. 2013; Bundy and McPherson 2000; Leskey and Hogmire 2005). These species are polyphagous feeders that vary in their potential for crop damage. The </w:t>
      </w:r>
      <w:r w:rsidRPr="00CD53B8">
        <w:rPr>
          <w:color w:val="000000" w:themeColor="text1"/>
        </w:rPr>
        <w:t xml:space="preserve">brown stink bug, </w:t>
      </w:r>
      <w:r w:rsidR="00C403F5" w:rsidRPr="00CD53B8">
        <w:rPr>
          <w:i/>
          <w:color w:val="000000" w:themeColor="text1"/>
        </w:rPr>
        <w:t>E.</w:t>
      </w:r>
      <w:r w:rsidRPr="00CD53B8">
        <w:rPr>
          <w:i/>
          <w:color w:val="000000" w:themeColor="text1"/>
        </w:rPr>
        <w:t xml:space="preserve"> servus</w:t>
      </w:r>
      <w:r w:rsidRPr="00CD53B8">
        <w:rPr>
          <w:color w:val="000000" w:themeColor="text1"/>
        </w:rPr>
        <w:t xml:space="preserve">, is a well-documented polyphagous pest of many crops including cotton, tomatoes, southern peas, and okra, and is considered to cause the most severe damage of other crop pests in this genus (Bundy and McPherson 2000; Rolston and Kendrick 1961). Similarly, </w:t>
      </w:r>
      <w:r w:rsidR="00C403F5" w:rsidRPr="00CD53B8">
        <w:rPr>
          <w:i/>
          <w:color w:val="000000" w:themeColor="text1"/>
        </w:rPr>
        <w:t>E.</w:t>
      </w:r>
      <w:r w:rsidRPr="00CD53B8">
        <w:rPr>
          <w:i/>
          <w:color w:val="000000" w:themeColor="text1"/>
        </w:rPr>
        <w:t xml:space="preserve"> quadrator </w:t>
      </w:r>
      <w:r w:rsidRPr="00CD53B8">
        <w:rPr>
          <w:color w:val="000000" w:themeColor="text1"/>
        </w:rPr>
        <w:t xml:space="preserve">and </w:t>
      </w:r>
      <w:r w:rsidR="00C403F5" w:rsidRPr="00CD53B8">
        <w:rPr>
          <w:i/>
          <w:color w:val="000000" w:themeColor="text1"/>
        </w:rPr>
        <w:t>E.</w:t>
      </w:r>
      <w:r w:rsidRPr="00CD53B8">
        <w:rPr>
          <w:i/>
          <w:color w:val="000000" w:themeColor="text1"/>
        </w:rPr>
        <w:t xml:space="preserve"> tristigmus</w:t>
      </w:r>
      <w:r w:rsidRPr="00CD53B8">
        <w:rPr>
          <w:color w:val="000000" w:themeColor="text1"/>
        </w:rPr>
        <w:t xml:space="preserve"> are broadly polyphagous and cause occasional severe damage. All </w:t>
      </w:r>
      <w:r w:rsidRPr="00CD53B8">
        <w:rPr>
          <w:i/>
          <w:color w:val="000000" w:themeColor="text1"/>
        </w:rPr>
        <w:t>Euschistus</w:t>
      </w:r>
      <w:r w:rsidRPr="00CD53B8">
        <w:rPr>
          <w:color w:val="000000" w:themeColor="text1"/>
        </w:rPr>
        <w:t xml:space="preserve"> spp. stink bugs prefer to feed on fruits and reproductive structures of crops and wild hosts, but may feed on stems and leaves (McPherson and McPherson 2000).  </w:t>
      </w:r>
    </w:p>
    <w:p w14:paraId="2E141EA9" w14:textId="77777777" w:rsidR="003E1057" w:rsidRPr="00CD53B8" w:rsidRDefault="003E1057" w:rsidP="00757F3E"/>
    <w:p w14:paraId="54E90944" w14:textId="77777777" w:rsidR="003E1057" w:rsidRPr="00CD53B8" w:rsidRDefault="003E1057" w:rsidP="007B031A">
      <w:pPr>
        <w:spacing w:line="480" w:lineRule="auto"/>
        <w:ind w:firstLine="720"/>
        <w:rPr>
          <w:color w:val="000000" w:themeColor="text1"/>
        </w:rPr>
      </w:pPr>
      <w:r w:rsidRPr="00CD53B8">
        <w:t xml:space="preserve">Several other stink bug species collected were few in number and considered incidental, more likely associated with vegetation surrounding or within the grove than with the olive trees. The green stink bug, </w:t>
      </w:r>
      <w:r w:rsidRPr="00CD53B8">
        <w:rPr>
          <w:i/>
        </w:rPr>
        <w:t>Loxa flavicollis</w:t>
      </w:r>
      <w:r w:rsidRPr="00CD53B8">
        <w:t xml:space="preserve"> is present in Florida, Alabama, Texas, and Louisiana (Brou et al. 2010; Eger 1978; Panizzi and Slansky 1985) and has been associated with soybeans and captured frequently at light traps The harlequin bug, </w:t>
      </w:r>
      <w:r w:rsidRPr="00CD53B8">
        <w:rPr>
          <w:i/>
        </w:rPr>
        <w:t>Murgantia histrionica</w:t>
      </w:r>
      <w:r w:rsidRPr="00CD53B8">
        <w:t xml:space="preserve">, is an invasive species in the U.S. feeds on plants in the families Brassicaceae and Capparaceae and is primarily a pest in the southeastern states (Wallingford et al. 2018). Its presence in the grove is most likely </w:t>
      </w:r>
      <w:r w:rsidRPr="00CD53B8">
        <w:lastRenderedPageBreak/>
        <w:t xml:space="preserve">related to the presence of preferred host plants in the vicinity. The southern green stink bug, </w:t>
      </w:r>
      <w:r w:rsidRPr="00CD53B8">
        <w:rPr>
          <w:i/>
        </w:rPr>
        <w:t xml:space="preserve">Nezera </w:t>
      </w:r>
      <w:r w:rsidRPr="00CD53B8">
        <w:rPr>
          <w:i/>
          <w:color w:val="000000" w:themeColor="text1"/>
        </w:rPr>
        <w:t>viridula</w:t>
      </w:r>
      <w:r w:rsidRPr="00CD53B8">
        <w:rPr>
          <w:color w:val="000000" w:themeColor="text1"/>
        </w:rPr>
        <w:t xml:space="preserve"> is considered highly polyphagous, feeding on over 30 plant families (Panizzi 1997). Twenty-one individuals of </w:t>
      </w:r>
      <w:r w:rsidRPr="00CD53B8">
        <w:rPr>
          <w:i/>
          <w:color w:val="000000" w:themeColor="text1"/>
        </w:rPr>
        <w:t xml:space="preserve">Nezara viridula </w:t>
      </w:r>
      <w:r w:rsidRPr="00CD53B8">
        <w:rPr>
          <w:color w:val="000000" w:themeColor="text1"/>
        </w:rPr>
        <w:t xml:space="preserve">were collected during a survey of flowering plants found in two olive groves in the province of Bresica, Italy. </w:t>
      </w:r>
      <w:r w:rsidRPr="00CD53B8">
        <w:rPr>
          <w:i/>
          <w:color w:val="000000" w:themeColor="text1"/>
        </w:rPr>
        <w:t xml:space="preserve">Nezara viridula </w:t>
      </w:r>
      <w:r w:rsidRPr="00CD53B8">
        <w:rPr>
          <w:color w:val="000000" w:themeColor="text1"/>
        </w:rPr>
        <w:t xml:space="preserve">was collected from </w:t>
      </w:r>
      <w:r w:rsidRPr="00CD53B8">
        <w:rPr>
          <w:i/>
          <w:color w:val="000000" w:themeColor="text1"/>
        </w:rPr>
        <w:t>Medicago sativa</w:t>
      </w:r>
      <w:r w:rsidRPr="00CD53B8">
        <w:rPr>
          <w:color w:val="000000" w:themeColor="text1"/>
        </w:rPr>
        <w:t xml:space="preserve"> (L.) and </w:t>
      </w:r>
      <w:r w:rsidRPr="00CD53B8">
        <w:rPr>
          <w:i/>
          <w:color w:val="000000" w:themeColor="text1"/>
        </w:rPr>
        <w:t>Calamintha selvatica</w:t>
      </w:r>
      <w:r w:rsidRPr="00CD53B8">
        <w:rPr>
          <w:color w:val="000000" w:themeColor="text1"/>
        </w:rPr>
        <w:t xml:space="preserve"> (Bromf.) (Limonta et al. 2004). The authors did not quantify if the collected </w:t>
      </w:r>
      <w:r w:rsidRPr="00CD53B8">
        <w:rPr>
          <w:i/>
          <w:color w:val="000000" w:themeColor="text1"/>
        </w:rPr>
        <w:t>N. viridula</w:t>
      </w:r>
      <w:r w:rsidRPr="00CD53B8">
        <w:rPr>
          <w:color w:val="000000" w:themeColor="text1"/>
        </w:rPr>
        <w:t xml:space="preserve"> caused damage to the olive trees, and the very low number collected in this survey suggests they may be present in Florida olive while seeking out more suitable plant hosts: however, in Australian olive systems, </w:t>
      </w:r>
      <w:r w:rsidRPr="00CD53B8">
        <w:rPr>
          <w:i/>
          <w:color w:val="000000" w:themeColor="text1"/>
        </w:rPr>
        <w:t>N. viridula</w:t>
      </w:r>
      <w:r w:rsidRPr="00CD53B8">
        <w:rPr>
          <w:color w:val="000000" w:themeColor="text1"/>
        </w:rPr>
        <w:t xml:space="preserve"> is considered a pest and causes feeding damage to fruit (Spooner-Hart et al. 2007). </w:t>
      </w:r>
      <w:r w:rsidRPr="00CD53B8">
        <w:rPr>
          <w:i/>
          <w:color w:val="000000" w:themeColor="text1"/>
        </w:rPr>
        <w:t>Oebalus pugnax</w:t>
      </w:r>
      <w:r w:rsidRPr="00CD53B8">
        <w:rPr>
          <w:color w:val="000000" w:themeColor="text1"/>
        </w:rPr>
        <w:t xml:space="preserve"> is commonly called the rice stink bug, and is a pest of wheat, rice, corn, and a wide variety of gramineous hosts (Awuni et al. 2015). It is likely this stink bug was an incidental catch while moving through the olive groves to grass host species. </w:t>
      </w:r>
      <w:r w:rsidRPr="00CD53B8">
        <w:rPr>
          <w:i/>
          <w:color w:val="000000" w:themeColor="text1"/>
        </w:rPr>
        <w:t>Podisus maculiventris</w:t>
      </w:r>
      <w:r w:rsidRPr="00CD53B8">
        <w:rPr>
          <w:color w:val="000000" w:themeColor="text1"/>
        </w:rPr>
        <w:t xml:space="preserve"> is a generalist pentatomid with a wide variety of prey, although it prefers eggs and larvae of phytophagous species (Aldrich et al. 1984). </w:t>
      </w:r>
    </w:p>
    <w:p w14:paraId="0B1567AC" w14:textId="77777777" w:rsidR="003E1057" w:rsidRPr="00CD53B8" w:rsidRDefault="003E1057" w:rsidP="00757F3E">
      <w:pPr>
        <w:ind w:firstLine="720"/>
      </w:pPr>
    </w:p>
    <w:p w14:paraId="4F36EF86" w14:textId="77777777" w:rsidR="003E1057" w:rsidRPr="00CD53B8" w:rsidRDefault="003E1057" w:rsidP="007B031A">
      <w:pPr>
        <w:spacing w:line="480" w:lineRule="auto"/>
        <w:ind w:firstLine="720"/>
      </w:pPr>
      <w:r w:rsidRPr="00CD53B8">
        <w:t xml:space="preserve">With the exception of </w:t>
      </w:r>
      <w:r w:rsidRPr="00CD53B8">
        <w:rPr>
          <w:i/>
        </w:rPr>
        <w:t>Nezara viridula</w:t>
      </w:r>
      <w:r w:rsidRPr="00CD53B8">
        <w:t xml:space="preserve">, other pentatomidae species have not been listed as pests of concern in other olive growing regions of the world. Other Heteroptera species listed as olive pests are from the families Lygaeidae, Miridae, and Tingidae, with the Mirid plant bug </w:t>
      </w:r>
      <w:r w:rsidRPr="00CD53B8">
        <w:rPr>
          <w:i/>
        </w:rPr>
        <w:t xml:space="preserve">Closterotomus trivialis </w:t>
      </w:r>
      <w:r w:rsidRPr="00CD53B8">
        <w:t xml:space="preserve">found most often in the Mediterranean growing region (Kacar and Dursun 2015; Kalaitzaki et al. 2012; Spooner-Hart et al. 2007).   </w:t>
      </w:r>
    </w:p>
    <w:p w14:paraId="098FD0CF" w14:textId="77777777" w:rsidR="003E1057" w:rsidRPr="00CD53B8" w:rsidRDefault="003E1057" w:rsidP="00757F3E">
      <w:pPr>
        <w:rPr>
          <w:color w:val="FF0000"/>
        </w:rPr>
      </w:pPr>
      <w:r w:rsidRPr="00CD53B8">
        <w:rPr>
          <w:color w:val="FF0000"/>
        </w:rPr>
        <w:t xml:space="preserve"> </w:t>
      </w:r>
    </w:p>
    <w:p w14:paraId="6D4A429A" w14:textId="54475E16" w:rsidR="003E1057" w:rsidRPr="00CD53B8" w:rsidRDefault="00130183" w:rsidP="007B031A">
      <w:pPr>
        <w:spacing w:line="480" w:lineRule="auto"/>
        <w:ind w:firstLine="720"/>
        <w:rPr>
          <w:u w:val="single"/>
        </w:rPr>
      </w:pPr>
      <w:r w:rsidRPr="00CD53B8">
        <w:t xml:space="preserve">Other effective traps for stink bugs with attractive visual components such as yellow pyramid traps were not chosen for this study due to concerns about unwanted vicinity effects (Wallingford et al. 2018) and inadvertently attracting pests from outside the groves. </w:t>
      </w:r>
      <w:r w:rsidR="003E1057" w:rsidRPr="00CD53B8">
        <w:t xml:space="preserve">Lure </w:t>
      </w:r>
      <w:r w:rsidR="003E1057" w:rsidRPr="00CD53B8">
        <w:lastRenderedPageBreak/>
        <w:t xml:space="preserve">combinations had an effect on some taxa collected in the stink bug traps. Lure selection was devised to monitor for Pentatomidae pests already present in the state, namely genus </w:t>
      </w:r>
      <w:r w:rsidR="003E1057" w:rsidRPr="00CD53B8">
        <w:rPr>
          <w:i/>
        </w:rPr>
        <w:t>Euschistus</w:t>
      </w:r>
      <w:r w:rsidR="003E1057" w:rsidRPr="00CD53B8">
        <w:t xml:space="preserve">, and for the recently reported highly polyphagous invasive pest, </w:t>
      </w:r>
      <w:r w:rsidR="003E1057" w:rsidRPr="00CD53B8">
        <w:rPr>
          <w:i/>
        </w:rPr>
        <w:t>H.</w:t>
      </w:r>
      <w:r w:rsidR="003E1057" w:rsidRPr="00CD53B8">
        <w:t xml:space="preserve"> </w:t>
      </w:r>
      <w:r w:rsidR="003E1057" w:rsidRPr="00CD53B8">
        <w:rPr>
          <w:i/>
        </w:rPr>
        <w:t>halys</w:t>
      </w:r>
      <w:r w:rsidR="003E1057" w:rsidRPr="00CD53B8">
        <w:t xml:space="preserve">. The consperse stink bug, </w:t>
      </w:r>
      <w:r w:rsidR="003E1057" w:rsidRPr="00CD53B8">
        <w:rPr>
          <w:i/>
        </w:rPr>
        <w:t>E. conspersus</w:t>
      </w:r>
      <w:r w:rsidR="003E1057" w:rsidRPr="00CD53B8">
        <w:t xml:space="preserve"> (Uhler), is a pest stink bug of fruit trees native to the western part of North America</w:t>
      </w:r>
      <w:r w:rsidR="003E1057" w:rsidRPr="00CD53B8">
        <w:rPr>
          <w:i/>
        </w:rPr>
        <w:t xml:space="preserve"> </w:t>
      </w:r>
      <w:r w:rsidR="003E1057" w:rsidRPr="00CD53B8">
        <w:t xml:space="preserve">(Krupke et al. 2001). The consperse stink bug responds to aggregation pheromone lures dispensed on plastic caps in field studies (Krupke et al. 2001). A pheromone attractant for </w:t>
      </w:r>
      <w:r w:rsidR="003E1057" w:rsidRPr="00CD53B8">
        <w:rPr>
          <w:i/>
        </w:rPr>
        <w:t xml:space="preserve">H. halys </w:t>
      </w:r>
      <w:r w:rsidR="003E1057" w:rsidRPr="00CD53B8">
        <w:t xml:space="preserve">has been identified, and studies have found that deployment of male pheromone, methyl (E,E,Z)-2,4,6-decatrienoate of another invasive Asian brown-winged green bug, </w:t>
      </w:r>
      <w:r w:rsidR="003E1057" w:rsidRPr="00CD53B8">
        <w:rPr>
          <w:i/>
        </w:rPr>
        <w:t>Plauti stali</w:t>
      </w:r>
      <w:r w:rsidR="003E1057" w:rsidRPr="00CD53B8">
        <w:t xml:space="preserve">, and </w:t>
      </w:r>
      <w:r w:rsidR="003E1057" w:rsidRPr="00CD53B8">
        <w:rPr>
          <w:i/>
        </w:rPr>
        <w:t>H. halys</w:t>
      </w:r>
      <w:r w:rsidR="003E1057" w:rsidRPr="00CD53B8">
        <w:t xml:space="preserve"> pheromone result in a cross-attractant to </w:t>
      </w:r>
      <w:r w:rsidR="003E1057" w:rsidRPr="00CD53B8">
        <w:rPr>
          <w:i/>
        </w:rPr>
        <w:t xml:space="preserve">H. halys </w:t>
      </w:r>
      <w:r w:rsidR="003E1057" w:rsidRPr="00CD53B8">
        <w:t xml:space="preserve">(Aldrich et al. 2009). Also, of note is that the native green stink bug, </w:t>
      </w:r>
      <w:r w:rsidR="003E1057" w:rsidRPr="00CD53B8">
        <w:rPr>
          <w:i/>
        </w:rPr>
        <w:t>Acrosternum hilare</w:t>
      </w:r>
      <w:r w:rsidR="003E1057" w:rsidRPr="00CD53B8">
        <w:t xml:space="preserve"> Say has been documented in traps baited with </w:t>
      </w:r>
      <w:r w:rsidR="003E1057" w:rsidRPr="00CD53B8">
        <w:rPr>
          <w:i/>
        </w:rPr>
        <w:t xml:space="preserve">H. halys </w:t>
      </w:r>
      <w:r w:rsidR="003E1057" w:rsidRPr="00CD53B8">
        <w:t xml:space="preserve">and </w:t>
      </w:r>
      <w:r w:rsidR="003E1057" w:rsidRPr="00CD53B8">
        <w:rPr>
          <w:i/>
        </w:rPr>
        <w:t>P. stali</w:t>
      </w:r>
      <w:r w:rsidR="003E1057" w:rsidRPr="00CD53B8">
        <w:t xml:space="preserve"> pheromones.</w:t>
      </w:r>
      <w:r w:rsidRPr="00CD53B8">
        <w:t xml:space="preserve"> </w:t>
      </w:r>
      <w:r w:rsidR="003E1057" w:rsidRPr="00CD53B8">
        <w:t xml:space="preserve"> The lures used did not disclose the exact proportion and type of pheromone in each lure, but it is likely that one trap contained </w:t>
      </w:r>
      <w:r w:rsidR="003E1057" w:rsidRPr="00CD53B8">
        <w:rPr>
          <w:i/>
        </w:rPr>
        <w:t>E. conspersus</w:t>
      </w:r>
      <w:r w:rsidR="003E1057" w:rsidRPr="00CD53B8">
        <w:t xml:space="preserve">, while the other contained a blend of </w:t>
      </w:r>
      <w:r w:rsidR="003E1057" w:rsidRPr="00CD53B8">
        <w:rPr>
          <w:i/>
        </w:rPr>
        <w:t>H. halys</w:t>
      </w:r>
      <w:r w:rsidR="003E1057" w:rsidRPr="00CD53B8">
        <w:t xml:space="preserve">, </w:t>
      </w:r>
      <w:r w:rsidR="003E1057" w:rsidRPr="00CD53B8">
        <w:rPr>
          <w:i/>
        </w:rPr>
        <w:t>P. stali</w:t>
      </w:r>
      <w:r w:rsidR="003E1057" w:rsidRPr="00CD53B8">
        <w:t xml:space="preserve">, and </w:t>
      </w:r>
      <w:r w:rsidR="003E1057" w:rsidRPr="00CD53B8">
        <w:rPr>
          <w:i/>
        </w:rPr>
        <w:t>A. hilare</w:t>
      </w:r>
      <w:r w:rsidR="003E1057" w:rsidRPr="00CD53B8">
        <w:t xml:space="preserve"> pheromones. It is not surprising that traps baited for the consperse stink bug, </w:t>
      </w:r>
      <w:r w:rsidR="003E1057" w:rsidRPr="00CD53B8">
        <w:rPr>
          <w:i/>
        </w:rPr>
        <w:t>E. conspersus</w:t>
      </w:r>
      <w:r w:rsidR="003E1057" w:rsidRPr="00CD53B8">
        <w:t xml:space="preserve">, collected stink bugs in the same genus, </w:t>
      </w:r>
      <w:r w:rsidR="003E1057" w:rsidRPr="00CD53B8">
        <w:rPr>
          <w:i/>
        </w:rPr>
        <w:t>Euschistus quadrator</w:t>
      </w:r>
      <w:r w:rsidR="003E1057" w:rsidRPr="00CD53B8">
        <w:t xml:space="preserve">,  in greater numbers in the traps baited for </w:t>
      </w:r>
      <w:r w:rsidR="003E1057" w:rsidRPr="00CD53B8">
        <w:rPr>
          <w:i/>
        </w:rPr>
        <w:t>E. conspersus</w:t>
      </w:r>
      <w:r w:rsidR="003E1057" w:rsidRPr="00CD53B8">
        <w:t xml:space="preserve"> than in traps baited for the green stink bug and brown marmorated stink bug; however, this pattern did not hold true for all </w:t>
      </w:r>
      <w:r w:rsidR="003E1057" w:rsidRPr="00CD53B8">
        <w:rPr>
          <w:i/>
        </w:rPr>
        <w:t xml:space="preserve">Euschistus </w:t>
      </w:r>
      <w:r w:rsidR="003E1057" w:rsidRPr="00CD53B8">
        <w:t xml:space="preserve">spp. collected, suggesting that the utilization of both combinations of lures will provide more complete monitoring of all species of </w:t>
      </w:r>
      <w:r w:rsidR="003E1057" w:rsidRPr="00CD53B8">
        <w:rPr>
          <w:i/>
        </w:rPr>
        <w:t>Euschistus</w:t>
      </w:r>
      <w:r w:rsidR="003E1057" w:rsidRPr="00CD53B8">
        <w:t xml:space="preserve"> in Florida olive. </w:t>
      </w:r>
    </w:p>
    <w:p w14:paraId="54EA10FE" w14:textId="77777777" w:rsidR="003E1057" w:rsidRPr="00CD53B8" w:rsidRDefault="003E1057" w:rsidP="00757F3E"/>
    <w:p w14:paraId="329AD4A3" w14:textId="77777777" w:rsidR="003E1057" w:rsidRPr="00CD53B8" w:rsidRDefault="003E1057" w:rsidP="007B031A">
      <w:pPr>
        <w:spacing w:line="480" w:lineRule="auto"/>
        <w:ind w:firstLine="720"/>
        <w:rPr>
          <w:color w:val="2F5496" w:themeColor="accent1" w:themeShade="BF"/>
        </w:rPr>
      </w:pPr>
      <w:r w:rsidRPr="00CD53B8">
        <w:t xml:space="preserve">Invasive stink bugs, while not detected in this survey could pose a threat to Florida olive. The most important and rapidly spreading stink bug pest of concern, the brown marmorated stink bug, </w:t>
      </w:r>
      <w:r w:rsidRPr="00CD53B8">
        <w:rPr>
          <w:i/>
        </w:rPr>
        <w:t>H. halys</w:t>
      </w:r>
      <w:r w:rsidRPr="00CD53B8">
        <w:t xml:space="preserve">, were monitored for, and were not detected in this survey. </w:t>
      </w:r>
      <w:r w:rsidRPr="00CD53B8">
        <w:rPr>
          <w:i/>
        </w:rPr>
        <w:t xml:space="preserve">Halyomorpha halys </w:t>
      </w:r>
      <w:r w:rsidRPr="00CD53B8">
        <w:t xml:space="preserve">feeds polyphagously on many important agricultural crops, and is a known pest of fruit trees in the United States (Leskey et al. 2012). The first report of this species in Florida was based on </w:t>
      </w:r>
      <w:r w:rsidRPr="00CD53B8">
        <w:lastRenderedPageBreak/>
        <w:t xml:space="preserve">stink bug collections obtained from peach orchards in an inland county west of the southernmost grove surveyed in this study, and from two other more southern Florida counties. Penca and Hodges (2018) reported very low numbers and considered specimens to be the result of spread through human activity rather than natural spread of population. The lack of specimens in this survey collections supports the absence of establishment of this species at present in the locations sampled, and it remains unclear if olives would be acceptable plant hosts. It is possible that </w:t>
      </w:r>
      <w:r w:rsidRPr="00CD53B8">
        <w:rPr>
          <w:i/>
        </w:rPr>
        <w:t xml:space="preserve">H. halys </w:t>
      </w:r>
      <w:r w:rsidRPr="00CD53B8">
        <w:t xml:space="preserve">could become established in Florida on known hosts, and prove to be a pest of olive, so continued monitoring for this pest is warranted. </w:t>
      </w:r>
    </w:p>
    <w:p w14:paraId="78DC4E6C" w14:textId="77777777" w:rsidR="003E1057" w:rsidRPr="00CD53B8" w:rsidRDefault="003E1057" w:rsidP="00757F3E"/>
    <w:p w14:paraId="36B983F0" w14:textId="77777777" w:rsidR="003E1057" w:rsidRPr="00CD53B8" w:rsidRDefault="003E1057" w:rsidP="007B031A">
      <w:pPr>
        <w:spacing w:line="480" w:lineRule="auto"/>
        <w:ind w:firstLine="720"/>
        <w:rPr>
          <w:color w:val="FF0000"/>
        </w:rPr>
      </w:pPr>
      <w:r w:rsidRPr="00CD53B8">
        <w:rPr>
          <w:color w:val="000000" w:themeColor="text1"/>
        </w:rPr>
        <w:t>A large number of the solely predatory Heteropteran family Reduviidae</w:t>
      </w:r>
      <w:r w:rsidRPr="00CD53B8" w:rsidDel="0039437F">
        <w:rPr>
          <w:color w:val="000000" w:themeColor="text1"/>
        </w:rPr>
        <w:t xml:space="preserve"> </w:t>
      </w:r>
      <w:r w:rsidRPr="00CD53B8">
        <w:rPr>
          <w:color w:val="000000" w:themeColor="text1"/>
        </w:rPr>
        <w:t xml:space="preserve">were collected in the survey. </w:t>
      </w:r>
      <w:r w:rsidRPr="00CD53B8">
        <w:t xml:space="preserve">Higher trap catches of total Reduviidae and </w:t>
      </w:r>
      <w:r w:rsidRPr="00CD53B8">
        <w:rPr>
          <w:i/>
        </w:rPr>
        <w:t>A. crassipes</w:t>
      </w:r>
      <w:r w:rsidRPr="00CD53B8">
        <w:t xml:space="preserve">, in the green/brown marmorated stink bug traps may indicate that these predators were attracted to prey in the traps, or because the traps made a suitable niche for egg-laying and ambushing prey. Additionally, the chemicals released by the lures may serve as kairomones to elicit prey-seeking by reduviids. Similarly, Miller et al. (2015) reported </w:t>
      </w:r>
      <w:r w:rsidRPr="00CD53B8">
        <w:rPr>
          <w:i/>
        </w:rPr>
        <w:t>A. crassipes</w:t>
      </w:r>
      <w:r w:rsidRPr="00CD53B8">
        <w:t xml:space="preserve"> was responsive to ketone compounds. More </w:t>
      </w:r>
      <w:r w:rsidRPr="00CD53B8">
        <w:rPr>
          <w:i/>
        </w:rPr>
        <w:t xml:space="preserve">A. crassipes </w:t>
      </w:r>
      <w:r w:rsidRPr="00CD53B8">
        <w:t xml:space="preserve">were collected in June and July months of this survey than other months, which is similar to findings of </w:t>
      </w:r>
      <w:r w:rsidRPr="00CD53B8">
        <w:rPr>
          <w:i/>
        </w:rPr>
        <w:t>A. crassipes</w:t>
      </w:r>
      <w:r w:rsidRPr="00CD53B8">
        <w:t xml:space="preserve"> in a southern Illinois black walnut system (Mcpherson and Weber 1990). The large number of Reduviidae present in the groves is an indication of biological control by natural enemies in Florida olive. </w:t>
      </w:r>
    </w:p>
    <w:p w14:paraId="06076E06" w14:textId="77777777" w:rsidR="003E1057" w:rsidRPr="00CD53B8" w:rsidRDefault="003E1057" w:rsidP="00757F3E"/>
    <w:p w14:paraId="66149BDE" w14:textId="4F63DE47" w:rsidR="003E1057" w:rsidRPr="00CD53B8" w:rsidRDefault="003E1057" w:rsidP="007B031A">
      <w:pPr>
        <w:spacing w:line="480" w:lineRule="auto"/>
        <w:ind w:firstLine="720"/>
      </w:pPr>
      <w:r w:rsidRPr="00CD53B8">
        <w:t xml:space="preserve">Other phytophagous pests caught in the stink bug traps were grasshoppers (Acrididae) and long horned grasshoppers (Tettigoniidae). In Australia, grasshoppers of multiple species are considered pests of olive when they are in a swarming phase, otherwise they are considered causing occasional damage to terminal leaf margins (Spooner-Hart et al 2007). This type of </w:t>
      </w:r>
      <w:r w:rsidRPr="00CD53B8">
        <w:lastRenderedPageBreak/>
        <w:t>marginal leaf damage associated with grasshoppers was observed during this study, and Florida growers have reported seeing feeding damage occurring (Gillett-Kaufman et al. 201</w:t>
      </w:r>
      <w:r w:rsidR="008447AA" w:rsidRPr="00CD53B8">
        <w:t>4</w:t>
      </w:r>
      <w:r w:rsidRPr="00CD53B8">
        <w:t>).</w:t>
      </w:r>
      <w:r w:rsidRPr="00CD53B8">
        <w:rPr>
          <w:color w:val="FF0000"/>
        </w:rPr>
        <w:t xml:space="preserve"> </w:t>
      </w:r>
      <w:r w:rsidRPr="00CD53B8">
        <w:t xml:space="preserve">The two scarab species caught in the stink bug traps, </w:t>
      </w:r>
      <w:r w:rsidRPr="00CD53B8">
        <w:rPr>
          <w:i/>
        </w:rPr>
        <w:t xml:space="preserve">Anomala flavipennis </w:t>
      </w:r>
      <w:r w:rsidRPr="00CD53B8">
        <w:t xml:space="preserve">and </w:t>
      </w:r>
      <w:r w:rsidRPr="00CD53B8">
        <w:rPr>
          <w:i/>
          <w:color w:val="000000" w:themeColor="text1"/>
        </w:rPr>
        <w:t>Phyllophaga prununculina</w:t>
      </w:r>
      <w:r w:rsidRPr="00CD53B8">
        <w:rPr>
          <w:color w:val="000000" w:themeColor="text1"/>
        </w:rPr>
        <w:t>,</w:t>
      </w:r>
      <w:r w:rsidRPr="00CD53B8">
        <w:rPr>
          <w:i/>
          <w:color w:val="000000" w:themeColor="text1"/>
        </w:rPr>
        <w:t xml:space="preserve"> </w:t>
      </w:r>
      <w:r w:rsidRPr="00CD53B8">
        <w:rPr>
          <w:color w:val="000000" w:themeColor="text1"/>
        </w:rPr>
        <w:t xml:space="preserve">are both considered to be pests of several economically important agricultural crops such as corn and sugarcane in their larval and adult stage when found in large numbers (Forschler and Gardner 1990; Gordon and Anderson 1981; Hayes and McColloch 1924; Rodriguez-del-Bosque 1998). Neither beetle species have been documented as causing economically important injury on foliage or roots of olive (Forschler and Gardner 1990; Rodriguez-del-Bosque 1998). It is likely that these groups of phytophagous insects were caught in the stink bug traps </w:t>
      </w:r>
      <w:r w:rsidRPr="00CD53B8">
        <w:t>incidentally.</w:t>
      </w:r>
    </w:p>
    <w:p w14:paraId="3FAC7CA0" w14:textId="77777777" w:rsidR="003E1057" w:rsidRPr="00CD53B8" w:rsidRDefault="003E1057" w:rsidP="00757F3E"/>
    <w:p w14:paraId="5735CBF5" w14:textId="77777777" w:rsidR="003E1057" w:rsidRPr="00CD53B8" w:rsidRDefault="003E1057" w:rsidP="007B031A">
      <w:pPr>
        <w:spacing w:line="480" w:lineRule="auto"/>
        <w:ind w:firstLine="720"/>
      </w:pPr>
      <w:r w:rsidRPr="00CD53B8">
        <w:t>Arthropods considered to be incidentally or passively caught in the stink bug traps included Diptera, Blattodea, Lepidoptera, and Hymenoptera. Evidence of polistine wasp nests and three species of wasps suggests that the mesh on the traps was a suitable stratum for nest building or possible response to the stink bug pheromones (</w:t>
      </w:r>
      <w:r w:rsidRPr="00CD53B8">
        <w:rPr>
          <w:b/>
        </w:rPr>
        <w:t>Figure 4-5</w:t>
      </w:r>
      <w:r w:rsidRPr="00CD53B8">
        <w:t xml:space="preserve">). Low numbers of non-hemipteran predatory organisms, such as Hylidae, Chrysopidae larvae, Formicidae, and Ichneumonidae were detected and may not play as significant role in predation as the high numbers of </w:t>
      </w:r>
      <w:r w:rsidRPr="00CD53B8">
        <w:rPr>
          <w:i/>
        </w:rPr>
        <w:t xml:space="preserve">A. crassipus </w:t>
      </w:r>
      <w:r w:rsidRPr="00CD53B8">
        <w:t xml:space="preserve">and a variety of generalist spider predators (Araneae). </w:t>
      </w:r>
    </w:p>
    <w:p w14:paraId="45DE5AEF" w14:textId="77777777" w:rsidR="003E1057" w:rsidRPr="00CD53B8" w:rsidRDefault="003E1057" w:rsidP="00757F3E"/>
    <w:p w14:paraId="7E534FFF" w14:textId="21AA6E1A" w:rsidR="003E1057" w:rsidRPr="00CD53B8" w:rsidRDefault="00C403F5" w:rsidP="007B031A">
      <w:pPr>
        <w:spacing w:line="480" w:lineRule="auto"/>
        <w:ind w:firstLine="720"/>
      </w:pPr>
      <w:r w:rsidRPr="00CD53B8">
        <w:t xml:space="preserve">The Trécé sticky cards and lures have are considered the most effective sticky trap type available for olive fruit fly (Yokoyama et al. 2006). </w:t>
      </w:r>
      <w:r w:rsidR="003E1057" w:rsidRPr="00CD53B8">
        <w:t xml:space="preserve">Non-native olive-specific pests such as the olive fruit fly, </w:t>
      </w:r>
      <w:r w:rsidR="003E1057" w:rsidRPr="00CD53B8">
        <w:rPr>
          <w:i/>
        </w:rPr>
        <w:t>B. oleae</w:t>
      </w:r>
      <w:r w:rsidR="003E1057" w:rsidRPr="00CD53B8">
        <w:t xml:space="preserve"> and the olive psyllid, </w:t>
      </w:r>
      <w:r w:rsidR="003E1057" w:rsidRPr="00CD53B8">
        <w:rPr>
          <w:i/>
        </w:rPr>
        <w:t>Euphyllura olivin</w:t>
      </w:r>
      <w:r w:rsidRPr="00CD53B8">
        <w:rPr>
          <w:i/>
        </w:rPr>
        <w:t xml:space="preserve">a </w:t>
      </w:r>
      <w:r w:rsidRPr="00CD53B8">
        <w:t>Costa</w:t>
      </w:r>
      <w:r w:rsidR="003E1057" w:rsidRPr="00CD53B8">
        <w:t xml:space="preserve">, were not encountered in olive fruit fly trap collections. Olive fruit flies are dependent on </w:t>
      </w:r>
      <w:r w:rsidR="003E1057" w:rsidRPr="00CD53B8">
        <w:rPr>
          <w:i/>
        </w:rPr>
        <w:t xml:space="preserve">Olea europea </w:t>
      </w:r>
      <w:r w:rsidR="003E1057" w:rsidRPr="00CD53B8">
        <w:t xml:space="preserve">for the completion of their life cycle and oviposit directly into ripening fruits which immediately lowers the quality of the fruit or leads to immature fruit drop, and so requires control upon detection. Control of the </w:t>
      </w:r>
      <w:r w:rsidR="003E1057" w:rsidRPr="00CD53B8">
        <w:lastRenderedPageBreak/>
        <w:t>olive fruit fly has proven expensive; the University of California Division of Agriculture and Natural Resources estimates that California spent around 90 million dollars to control just the olive fruit fly in 2001 (Collier and Steenwyk 2003). In a nursery setting, potted trees from infested areas could contain pupating larvae in their soil, and potentially be moved to various areas throughout the state. If infested fruit or soil became introduced into a Florida olive system, it is likely the entire grove would quickly become infested if a reproducing population established. While less studied, yellow sticky traps are also considered efficient for trapping the olive psyllid (Hamdan and Alkan 2016). This pest causes damage by feeding on buds, young shoots, and flowers of olives (Tzanakakis 2003), and has not been reported in the U.S. (Gillett-Kaufman et al. 201</w:t>
      </w:r>
      <w:r w:rsidR="008447AA" w:rsidRPr="00CD53B8">
        <w:t>4</w:t>
      </w:r>
      <w:r w:rsidR="003E1057" w:rsidRPr="00CD53B8">
        <w:t xml:space="preserve">).  </w:t>
      </w:r>
    </w:p>
    <w:p w14:paraId="5D30ED49" w14:textId="77777777" w:rsidR="003E1057" w:rsidRPr="00CD53B8" w:rsidRDefault="003E1057" w:rsidP="00757F3E"/>
    <w:p w14:paraId="390BE8E7" w14:textId="4AE3FF8E" w:rsidR="003E1057" w:rsidRPr="00CD53B8" w:rsidRDefault="003E1057" w:rsidP="007B031A">
      <w:pPr>
        <w:spacing w:line="480" w:lineRule="auto"/>
        <w:ind w:firstLine="720"/>
      </w:pPr>
      <w:r w:rsidRPr="00CD53B8">
        <w:t>Another consistently collected insect with potential pest status with olives was the glassy winged sharpshooter,</w:t>
      </w:r>
      <w:r w:rsidRPr="00CD53B8">
        <w:rPr>
          <w:i/>
        </w:rPr>
        <w:t xml:space="preserve"> H. vitripennis</w:t>
      </w:r>
      <w:r w:rsidRPr="00CD53B8">
        <w:t>. This species which is known to be attractive to yellow (Tipping et al. 2004) and can be readily collected on yellow sticky cards (Chapter 3, Blackmer et al. 2003) or traps (Northfield et al. 2008). It is a broadly phytophagous insect that utilizes a broad range of host plants and often switches hosts during its life time (Mizell et al. 2008). Additionally, they are strong fliers and may disperse considerable distances to new host plants (Blackmer et al. 2003). The presence of these insects on the olive fruit fly traps indicate their presence in the vicinity of the olive trees, presumably as they move in search of preferred host plants. Prior observations of Florida olive documented this species from olive vegetation (</w:t>
      </w:r>
      <w:r w:rsidR="008447AA" w:rsidRPr="00CD53B8">
        <w:t xml:space="preserve">Allan and </w:t>
      </w:r>
      <w:r w:rsidRPr="00CD53B8">
        <w:t xml:space="preserve">Gillett-Kaufman </w:t>
      </w:r>
      <w:r w:rsidR="008447AA" w:rsidRPr="00CD53B8">
        <w:t>2018</w:t>
      </w:r>
      <w:r w:rsidRPr="00CD53B8">
        <w:t xml:space="preserve">). </w:t>
      </w:r>
      <w:r w:rsidRPr="00CD53B8">
        <w:rPr>
          <w:i/>
        </w:rPr>
        <w:t>Homalodisca vitripennis</w:t>
      </w:r>
      <w:r w:rsidRPr="00CD53B8">
        <w:t xml:space="preserve"> is a known vector of </w:t>
      </w:r>
      <w:r w:rsidRPr="00CD53B8">
        <w:rPr>
          <w:i/>
        </w:rPr>
        <w:t>Xylella fastidiosa</w:t>
      </w:r>
      <w:r w:rsidRPr="00CD53B8">
        <w:t xml:space="preserve">, a bacterial plant pathogen associated with a range of diseases in multiple crops (Hopkins 1989). A study by Krugner et al. (2014) found that </w:t>
      </w:r>
      <w:r w:rsidRPr="00CD53B8">
        <w:rPr>
          <w:i/>
        </w:rPr>
        <w:t>H</w:t>
      </w:r>
      <w:r w:rsidRPr="00CD53B8">
        <w:t xml:space="preserve">. </w:t>
      </w:r>
      <w:r w:rsidRPr="00CD53B8">
        <w:rPr>
          <w:i/>
        </w:rPr>
        <w:t>vitripennis</w:t>
      </w:r>
      <w:r w:rsidRPr="00CD53B8">
        <w:t xml:space="preserve"> was not an effective vector of </w:t>
      </w:r>
      <w:r w:rsidRPr="00CD53B8">
        <w:rPr>
          <w:i/>
        </w:rPr>
        <w:t xml:space="preserve">X. fastidiosa </w:t>
      </w:r>
      <w:r w:rsidRPr="00CD53B8">
        <w:t xml:space="preserve">subsp. </w:t>
      </w:r>
      <w:r w:rsidRPr="00CD53B8">
        <w:rPr>
          <w:i/>
        </w:rPr>
        <w:t xml:space="preserve">multiplex </w:t>
      </w:r>
      <w:r w:rsidRPr="00CD53B8">
        <w:t xml:space="preserve">that has been associated but is unlikely the causal agent of leaf scorch </w:t>
      </w:r>
      <w:r w:rsidRPr="00CD53B8">
        <w:lastRenderedPageBreak/>
        <w:t xml:space="preserve">on almond and olive in California. The specific subspecies identified as the causal agent of Olive Quick Decline Syndrome in Italy is </w:t>
      </w:r>
      <w:r w:rsidRPr="00CD53B8">
        <w:rPr>
          <w:i/>
        </w:rPr>
        <w:t xml:space="preserve">X. fastidiosa </w:t>
      </w:r>
      <w:r w:rsidRPr="00CD53B8">
        <w:t xml:space="preserve">subsp. </w:t>
      </w:r>
      <w:r w:rsidRPr="00CD53B8">
        <w:rPr>
          <w:i/>
        </w:rPr>
        <w:t xml:space="preserve">pauca </w:t>
      </w:r>
      <w:r w:rsidRPr="00CD53B8">
        <w:t xml:space="preserve">strain CoDiRO is not currently reported in the U.S. </w:t>
      </w:r>
      <w:r w:rsidR="0079053B" w:rsidRPr="00CD53B8">
        <w:t>Screening at points of entry of Florida for t</w:t>
      </w:r>
      <w:r w:rsidRPr="00CD53B8">
        <w:t xml:space="preserve">he possible introduction of the disease via infected Auchenorrhyncha xylem feeders or infected plant material is important to prevent the disease establishment in </w:t>
      </w:r>
      <w:r w:rsidR="0079053B" w:rsidRPr="00CD53B8">
        <w:t>the state</w:t>
      </w:r>
      <w:r w:rsidRPr="00CD53B8">
        <w:t xml:space="preserve"> (Luvisi et al. 2017). The higher collections of sharpshooters in Marion and Suwanee groves may be related to the presence of muscadine grapes on the Marion property and near the Suwanee grove. While sharpshooters have a broad host range, populations are likely higher in the vicinity of a preferred host plant such as grape.</w:t>
      </w:r>
    </w:p>
    <w:p w14:paraId="18F2C887" w14:textId="77777777" w:rsidR="003E1057" w:rsidRPr="00CD53B8" w:rsidRDefault="003E1057" w:rsidP="00757F3E"/>
    <w:p w14:paraId="35039805" w14:textId="77777777" w:rsidR="003E1057" w:rsidRPr="00CD53B8" w:rsidRDefault="003E1057" w:rsidP="007B031A">
      <w:pPr>
        <w:spacing w:line="480" w:lineRule="auto"/>
        <w:ind w:firstLine="720"/>
      </w:pPr>
      <w:r w:rsidRPr="00CD53B8">
        <w:t xml:space="preserve">Yellow sticky traps serve as general visual attractants for a wide array of phytophagous insects (Prokopy and Owens 1983) which collections in this study reflect. Yellow sticky card traps were more attractive to parasitoid wasps than blue or white sticky card traps in New Zealand apple orchards (Wallis and Shaw 2008). Beneficial insects such as Syrphidae, Hemerobiidae, and Coccinellidae have also been collected on yellow sticky card traps in Australian nectarine and apple systems (Broughton and Harrison 2012). Beneficial insects documented on yellow sticky cards deployed for </w:t>
      </w:r>
      <w:r w:rsidRPr="00CD53B8">
        <w:rPr>
          <w:i/>
        </w:rPr>
        <w:t xml:space="preserve">B. oleae </w:t>
      </w:r>
      <w:r w:rsidRPr="00CD53B8">
        <w:t xml:space="preserve">mass trapping in olive orchards in Chania, Greece, included various parasitoid wasps of olive insect pests, predatory Coleoptera from family Coccinellidae, beneficial Neuroptera including Chrysopidae, Mymaridae, and Coniopterygidae, and a few predatory Hemiptera including Miridae and Reduviidae (Neuenschwander 1982). The most abundant arthropods caught on the olive fruit fly traps were Diptera, which are often present on yellow sticky traps (Prokopy and Owens 1983). The ammonium bicarbonate food lure is likely another major reason that Diptera were the most abundant taxa on the cards, as ammonium-based synthetic lures are often used in monitoring families of Diptera including other species of Tephritidae such as </w:t>
      </w:r>
      <w:r w:rsidRPr="00CD53B8">
        <w:rPr>
          <w:i/>
        </w:rPr>
        <w:t xml:space="preserve">Ceratitis capitate </w:t>
      </w:r>
      <w:r w:rsidRPr="00CD53B8">
        <w:lastRenderedPageBreak/>
        <w:t xml:space="preserve">(Wiedemann) (Heath et al. 2009). A study by Leblanc et al. (2005) found that a variety of non-target Diptera families were attracted to a three-component food bait that incorporated ammonium which was deployed near farmland in Hawaii. Collections included Drosophilidae, Cecidomyiidae, Ceratopogonidae, Chloropidae, Neriidae, Calliphoridae, Muscidae, and Sarcophagidae.  </w:t>
      </w:r>
    </w:p>
    <w:p w14:paraId="65EBBB66" w14:textId="77777777" w:rsidR="003E1057" w:rsidRPr="00CD53B8" w:rsidRDefault="003E1057" w:rsidP="00757F3E"/>
    <w:p w14:paraId="1F81321D" w14:textId="77777777" w:rsidR="003E1057" w:rsidRPr="00CD53B8" w:rsidRDefault="003E1057" w:rsidP="007B031A">
      <w:pPr>
        <w:spacing w:line="480" w:lineRule="auto"/>
        <w:ind w:firstLine="720"/>
      </w:pPr>
      <w:r w:rsidRPr="00CD53B8">
        <w:t xml:space="preserve">There were only three significantly different groups of organisms when comparing olive fruit fly trap catches from 2017 to 2018. This could reflect the low total numbers of insects caught in the traps, and that not much fruit was present in the groves to attract pest stink bugs and fruit flies into the groves. From the olive fruit fly trap collections, there were generally more arthropods collected in 2018 compared to 2017, possibly due to the disruptive effect of hurricane Irma in 2017, and more fruiting observed in 2018. In contrast, parasitic Hymenoptera, which are often collected on yellow sticky traps (Prokopy and Owens 1983) were the most common hymenopterans on the traps and had lower counts in 2018 than 2017. Parasitoid Hymenoptera may have been less able to rebuild their populations following extreme wind and rain conditions brought to the groves by the hurricane weather conditions in 2017 due to decreased host numbers in 2017 as demonstrated in other parasitoid studies (Spiller and Schoener 2007; Weisser et al. 1997). Similarly, only four groups of organisms collected in the stink bug traps had significantly different collections when comparing from 2017 to 2018. In contrast to the olive fruit fly traps, taxa with higher collections were predominately in 2017, with only Tettigoniids being collected more frequently in 2018. </w:t>
      </w:r>
    </w:p>
    <w:p w14:paraId="3A6C5841" w14:textId="77777777" w:rsidR="003E1057" w:rsidRPr="00CD53B8" w:rsidRDefault="003E1057" w:rsidP="00757F3E">
      <w:pPr>
        <w:ind w:firstLine="720"/>
      </w:pPr>
    </w:p>
    <w:p w14:paraId="698287A8" w14:textId="77777777" w:rsidR="003E1057" w:rsidRPr="00CD53B8" w:rsidRDefault="003E1057" w:rsidP="007B031A">
      <w:pPr>
        <w:spacing w:line="480" w:lineRule="auto"/>
        <w:ind w:firstLine="720"/>
      </w:pPr>
      <w:r w:rsidRPr="00CD53B8">
        <w:rPr>
          <w:color w:val="000000" w:themeColor="text1"/>
        </w:rPr>
        <w:t xml:space="preserve">Organisms collected in the stink bug traps that showed seasonal patterns in abundance over the course of the survey were the category all Hemipteran taxa. Of identifiable </w:t>
      </w:r>
      <w:r w:rsidRPr="00CD53B8">
        <w:rPr>
          <w:i/>
          <w:color w:val="000000" w:themeColor="text1"/>
        </w:rPr>
        <w:t xml:space="preserve">Euschistus </w:t>
      </w:r>
      <w:r w:rsidRPr="00CD53B8">
        <w:rPr>
          <w:color w:val="000000" w:themeColor="text1"/>
        </w:rPr>
        <w:lastRenderedPageBreak/>
        <w:t xml:space="preserve">spp., only </w:t>
      </w:r>
      <w:r w:rsidRPr="00CD53B8">
        <w:rPr>
          <w:i/>
          <w:color w:val="000000" w:themeColor="text1"/>
        </w:rPr>
        <w:t>E. servus</w:t>
      </w:r>
      <w:r w:rsidRPr="00CD53B8">
        <w:rPr>
          <w:color w:val="000000" w:themeColor="text1"/>
        </w:rPr>
        <w:t xml:space="preserve"> was collected most in April compared to other months, while there were no significant differences seasonally for other </w:t>
      </w:r>
      <w:r w:rsidRPr="00CD53B8">
        <w:rPr>
          <w:i/>
          <w:color w:val="000000" w:themeColor="text1"/>
        </w:rPr>
        <w:t xml:space="preserve">Euschistus </w:t>
      </w:r>
      <w:r w:rsidRPr="00CD53B8">
        <w:rPr>
          <w:color w:val="000000" w:themeColor="text1"/>
        </w:rPr>
        <w:t xml:space="preserve">spp. collected. The predatory Reduviid </w:t>
      </w:r>
      <w:r w:rsidRPr="00CD53B8">
        <w:rPr>
          <w:i/>
          <w:color w:val="000000" w:themeColor="text1"/>
        </w:rPr>
        <w:t>Arilus cristatus</w:t>
      </w:r>
      <w:r w:rsidRPr="00CD53B8">
        <w:rPr>
          <w:color w:val="000000" w:themeColor="text1"/>
        </w:rPr>
        <w:t xml:space="preserve"> was collected most in May, lagging one month after the </w:t>
      </w:r>
      <w:r w:rsidRPr="00CD53B8">
        <w:rPr>
          <w:i/>
          <w:color w:val="000000" w:themeColor="text1"/>
        </w:rPr>
        <w:t>E</w:t>
      </w:r>
      <w:r w:rsidRPr="00CD53B8">
        <w:rPr>
          <w:color w:val="000000" w:themeColor="text1"/>
        </w:rPr>
        <w:t xml:space="preserve">. </w:t>
      </w:r>
      <w:r w:rsidRPr="00CD53B8">
        <w:rPr>
          <w:i/>
          <w:color w:val="000000" w:themeColor="text1"/>
        </w:rPr>
        <w:t>servus</w:t>
      </w:r>
      <w:r w:rsidRPr="00CD53B8">
        <w:rPr>
          <w:color w:val="000000" w:themeColor="text1"/>
        </w:rPr>
        <w:t xml:space="preserve"> peak. June was the highest collection of Reduviidae </w:t>
      </w:r>
      <w:r w:rsidRPr="00CD53B8">
        <w:rPr>
          <w:i/>
          <w:color w:val="000000" w:themeColor="text1"/>
        </w:rPr>
        <w:t>A. crassipes</w:t>
      </w:r>
      <w:r w:rsidRPr="00CD53B8">
        <w:rPr>
          <w:color w:val="000000" w:themeColor="text1"/>
        </w:rPr>
        <w:t xml:space="preserve">, the most abundant predatory Hemipteran in the survey, which could explain why no other phytophagous Hemipterans were collected at peak abundance following June. The higher presence of the pest stink bug </w:t>
      </w:r>
      <w:r w:rsidRPr="00CD53B8">
        <w:rPr>
          <w:i/>
          <w:color w:val="000000" w:themeColor="text1"/>
        </w:rPr>
        <w:t>E. servus</w:t>
      </w:r>
      <w:r w:rsidRPr="00CD53B8">
        <w:rPr>
          <w:color w:val="000000" w:themeColor="text1"/>
        </w:rPr>
        <w:t xml:space="preserve"> in April than from June to September along </w:t>
      </w:r>
      <w:r w:rsidRPr="00CD53B8">
        <w:t xml:space="preserve">with an increased presence of predatory Hemiptera in the stink bug traps in summer months, particularly July, may be a sign of management of stink bugs in olive groves by natural enemies. The greatest number of specimens of </w:t>
      </w:r>
      <w:r w:rsidRPr="00CD53B8">
        <w:rPr>
          <w:i/>
        </w:rPr>
        <w:t>A. crassipes</w:t>
      </w:r>
      <w:r w:rsidRPr="00CD53B8">
        <w:t xml:space="preserve"> was in July, similar to the flight activity noted for this species in North Carolina (McPherson and Weber 1981). The findings of both pest and predatory Hemipterans in the stink bug traps is an indication that there is likely an amount of natural management of pest stink bug populations occurring in the sampled groves. </w:t>
      </w:r>
      <w:r w:rsidRPr="00CD53B8">
        <w:rPr>
          <w:color w:val="000000" w:themeColor="text1"/>
        </w:rPr>
        <w:t xml:space="preserve">At a higher taxonomic level, total Hemiptera and Reduviidae collections were highest in July, possibly representing a second generation of Hemiptera occurring in the olive system, as in southern states such as Florida stink bugs are known to have more than one generation per year (McPherson and McPherson 2000). On the olive fruit fly sticky card traps, groups with organisms that could potentially be olive pests like Diptera, </w:t>
      </w:r>
      <w:r w:rsidRPr="00CD53B8">
        <w:rPr>
          <w:i/>
          <w:color w:val="000000" w:themeColor="text1"/>
        </w:rPr>
        <w:t xml:space="preserve">H. </w:t>
      </w:r>
      <w:r w:rsidRPr="00CD53B8">
        <w:rPr>
          <w:i/>
        </w:rPr>
        <w:t>vitripennis</w:t>
      </w:r>
      <w:r w:rsidRPr="00CD53B8">
        <w:t xml:space="preserve">, and Hemiptera tended to have higher means later in the season. Care should be done to monitor for </w:t>
      </w:r>
      <w:r w:rsidRPr="00CD53B8">
        <w:rPr>
          <w:i/>
        </w:rPr>
        <w:t xml:space="preserve">H. vitripennis </w:t>
      </w:r>
      <w:r w:rsidRPr="00CD53B8">
        <w:t xml:space="preserve">and </w:t>
      </w:r>
      <w:r w:rsidRPr="00CD53B8">
        <w:rPr>
          <w:i/>
        </w:rPr>
        <w:t>B. oleae</w:t>
      </w:r>
      <w:r w:rsidRPr="00CD53B8">
        <w:t xml:space="preserve">, which is most likely to be present when the olives are fruiting for oviposition, in the later part of the season. A survey of olive fruit flies using yellow sticky cards in Crete, Greece found that populations in </w:t>
      </w:r>
      <w:r w:rsidRPr="00CD53B8">
        <w:rPr>
          <w:i/>
        </w:rPr>
        <w:t>B. oleae</w:t>
      </w:r>
      <w:r w:rsidRPr="00CD53B8">
        <w:t xml:space="preserve"> peaked in July, then a dip in populations until another increase in abundance with cooler temperatures more suitable for growth and reproduction (Neuenschwander 1982), which was similar to the overall pattern observed in the </w:t>
      </w:r>
      <w:r w:rsidRPr="00CD53B8">
        <w:lastRenderedPageBreak/>
        <w:t xml:space="preserve">Diptera collected in this survey. One predatory group, Araneae, had total means higher in September than all other months, possibly corresponding to increased numbers in other groups later in the season. Coleoptera means on the other hand were higher in April and May. In terms of monthly catches, non-target catches of adult Lepidoptera were higher in April and May than July to September, as were non-pest group Psocoptera. </w:t>
      </w:r>
    </w:p>
    <w:p w14:paraId="4F9B3443" w14:textId="77777777" w:rsidR="003E1057" w:rsidRPr="00CD53B8" w:rsidRDefault="003E1057" w:rsidP="00757F3E"/>
    <w:p w14:paraId="1030CE54" w14:textId="77777777" w:rsidR="003E1057" w:rsidRPr="00CD53B8" w:rsidRDefault="003E1057" w:rsidP="007B031A">
      <w:pPr>
        <w:spacing w:line="480" w:lineRule="auto"/>
        <w:ind w:firstLine="720"/>
        <w:rPr>
          <w:color w:val="FF0000"/>
        </w:rPr>
      </w:pPr>
      <w:r w:rsidRPr="00CD53B8">
        <w:t xml:space="preserve">Position of traps in plots and grove affected abundance of arthropods collected in olive fruit fly types, but did not have a strong effect on stink bug trap collections. Spatial position did not affect any stink bug taxa, and only the predatory group, Araneae, was found to be lowest at corner positions in the olive groves compared to other positions. Results of the spatial analysis from the olive fruit fly traps showed that Coleoptera were found at lower means at the edge of groves compared to center positions. If bark or sap beetles become problematic, this may indicate that monitoring in the middle of the grove may be the best place to start. Means of Diptera were highest at corner positions than any other spatial positions within the grove. This indicates that placing olive fruit fly cards at the corner of Florida olive groves may be the best location to target monitoring for the invasive </w:t>
      </w:r>
      <w:r w:rsidRPr="00CD53B8">
        <w:rPr>
          <w:i/>
        </w:rPr>
        <w:t>B. oleae</w:t>
      </w:r>
      <w:r w:rsidRPr="00CD53B8">
        <w:t xml:space="preserve">. Should </w:t>
      </w:r>
      <w:r w:rsidRPr="00CD53B8">
        <w:rPr>
          <w:i/>
        </w:rPr>
        <w:t>B</w:t>
      </w:r>
      <w:r w:rsidRPr="00CD53B8">
        <w:t xml:space="preserve">. </w:t>
      </w:r>
      <w:r w:rsidRPr="00CD53B8">
        <w:rPr>
          <w:i/>
        </w:rPr>
        <w:t xml:space="preserve">oleae </w:t>
      </w:r>
      <w:r w:rsidRPr="00CD53B8">
        <w:t xml:space="preserve">become introduced to Florida, it is likely to spread rapidly and move prolifically throughout olive groves. The fly has been documented dispersing a mean distance between 100 m to 400 m in a seven-day period on the island of Corfu, Greece (Fletcher and Kapatos 1981; Fletcher and Kapatos 1983) and has the potential to disperse up to a maximum of four kilometers in seven days (Economopoulos et al. 1978). The potential pest species </w:t>
      </w:r>
      <w:r w:rsidRPr="00CD53B8">
        <w:rPr>
          <w:i/>
        </w:rPr>
        <w:t xml:space="preserve">H. vitripennis </w:t>
      </w:r>
      <w:r w:rsidRPr="00CD53B8">
        <w:t xml:space="preserve">was not aggregated in any specific area of the groves, and their relatively even dispersal throughout the groves may indicate olives are not as suitable a host as other plants (Northfield et al. 2009).  </w:t>
      </w:r>
      <w:r w:rsidRPr="00CD53B8">
        <w:rPr>
          <w:color w:val="FF0000"/>
        </w:rPr>
        <w:t xml:space="preserve"> </w:t>
      </w:r>
    </w:p>
    <w:p w14:paraId="3B6813C7" w14:textId="77777777" w:rsidR="003E1057" w:rsidRPr="00CD53B8" w:rsidRDefault="003E1057" w:rsidP="00757F3E">
      <w:pPr>
        <w:ind w:firstLine="720"/>
        <w:rPr>
          <w:color w:val="FF0000"/>
        </w:rPr>
      </w:pPr>
    </w:p>
    <w:p w14:paraId="22CB9A07" w14:textId="77777777" w:rsidR="003E1057" w:rsidRPr="00CD53B8" w:rsidRDefault="003E1057" w:rsidP="007B031A">
      <w:pPr>
        <w:spacing w:line="480" w:lineRule="auto"/>
        <w:ind w:firstLine="720"/>
      </w:pPr>
      <w:r w:rsidRPr="00CD53B8">
        <w:lastRenderedPageBreak/>
        <w:t xml:space="preserve">Potential pests of olive identified in this survey of Florida olive groves included multiple species of Pentatomidae stink bugs, two species of Scarabidae beetles, Acrididae grasshoppers, Tettigoniidae long horned grasshoppers, and </w:t>
      </w:r>
      <w:r w:rsidRPr="00CD53B8">
        <w:rPr>
          <w:i/>
        </w:rPr>
        <w:t>H. vitripennis</w:t>
      </w:r>
      <w:r w:rsidRPr="00CD53B8">
        <w:t xml:space="preserve">. No olive-specific pests were found, but if the identified generalist pest populations become higher in the future as trees start to become more productive, there is the potential that these may become key pests by causing defoliation, potential root damage by larvae, and causing damage via scarring to olive fruit. The high presence of natural enemies observed in the olive agroecosystems may contribute to natural management of pest populations. The high numbers of Reduviidae present in stink bug traps indicate that they are abundant and possibly providing biocontrol of pest stink bugs. Finally, although no olive-specific, non-native pests were identified, continued monitoring in the field using stink bug pheromone baited traps and olive fruit fly pheromone and food baited traps is crucial to ensure the sustainability of the emerging olive oil industry in Florida. In years with more fruiting and flowering, anticipation of potential fruit pests such as stink bugs is important. Additionally, ongoing monitoring for </w:t>
      </w:r>
      <w:r w:rsidRPr="00CD53B8">
        <w:rPr>
          <w:i/>
        </w:rPr>
        <w:t xml:space="preserve">B. oleae </w:t>
      </w:r>
      <w:r w:rsidRPr="00CD53B8">
        <w:t xml:space="preserve">is crucial to ensure that this highly destructive olive pest does not establish or spread in Florida like it did in California. Optimal timing of monitoring will make best use of available traps and lead to quick identification and economic threshold determinations for pests of concern. </w:t>
      </w:r>
    </w:p>
    <w:p w14:paraId="77E0C51F" w14:textId="77777777" w:rsidR="003E1057" w:rsidRPr="00CD53B8" w:rsidRDefault="003E1057" w:rsidP="007B031A">
      <w:pPr>
        <w:spacing w:line="480" w:lineRule="auto"/>
        <w:sectPr w:rsidR="003E1057" w:rsidRPr="00CD53B8" w:rsidSect="00BC008F">
          <w:type w:val="nextPage"/>
          <w:pgSz w:w="12240" w:h="15840" w:code="1"/>
          <w:pgMar w:top="1440" w:right="1440" w:bottom="1440" w:left="1440" w:header="720" w:footer="720" w:gutter="0"/>
          <w:cols w:space="720"/>
          <w:docGrid w:linePitch="360"/>
        </w:sectPr>
      </w:pPr>
    </w:p>
    <w:p w14:paraId="0759E680" w14:textId="370AF596" w:rsidR="004D1D75" w:rsidRPr="00CD53B8" w:rsidRDefault="003E1057" w:rsidP="004D1D75">
      <w:bookmarkStart w:id="105" w:name="Table41"/>
      <w:r w:rsidRPr="00CD53B8">
        <w:lastRenderedPageBreak/>
        <w:t>Table 4-1. List and abundance of arthropods collected in stink bug traps baited with lures for</w:t>
      </w:r>
      <w:r w:rsidR="00881BF8" w:rsidRPr="00CD53B8">
        <w:t xml:space="preserve"> the </w:t>
      </w:r>
      <w:r w:rsidR="00757F3E" w:rsidRPr="00CD53B8">
        <w:tab/>
      </w:r>
      <w:r w:rsidR="00881BF8" w:rsidRPr="00CD53B8">
        <w:t>consperse stink bug</w:t>
      </w:r>
      <w:r w:rsidR="005262B3" w:rsidRPr="00CD53B8">
        <w:t>,</w:t>
      </w:r>
      <w:r w:rsidRPr="00CD53B8">
        <w:t xml:space="preserve"> </w:t>
      </w:r>
      <w:r w:rsidR="0079053B" w:rsidRPr="00CD53B8">
        <w:rPr>
          <w:i/>
        </w:rPr>
        <w:t xml:space="preserve">Euschistus conspersus </w:t>
      </w:r>
      <w:r w:rsidR="0079053B" w:rsidRPr="00CD53B8">
        <w:t>Ulher</w:t>
      </w:r>
      <w:r w:rsidRPr="00CD53B8">
        <w:t xml:space="preserve">, or the </w:t>
      </w:r>
      <w:r w:rsidR="00881BF8" w:rsidRPr="00CD53B8">
        <w:t>brown marmorated stink bug</w:t>
      </w:r>
      <w:r w:rsidR="005262B3" w:rsidRPr="00CD53B8">
        <w:t>,</w:t>
      </w:r>
      <w:r w:rsidR="00757F3E" w:rsidRPr="00CD53B8">
        <w:tab/>
      </w:r>
      <w:r w:rsidR="00757F3E" w:rsidRPr="00CD53B8">
        <w:tab/>
      </w:r>
      <w:r w:rsidR="00881BF8" w:rsidRPr="00CD53B8">
        <w:t xml:space="preserve"> </w:t>
      </w:r>
      <w:r w:rsidR="0079053B" w:rsidRPr="00CD53B8">
        <w:rPr>
          <w:i/>
        </w:rPr>
        <w:t xml:space="preserve">Halyomorpha halys </w:t>
      </w:r>
      <w:r w:rsidR="0079053B" w:rsidRPr="00CD53B8">
        <w:t>Stål</w:t>
      </w:r>
      <w:r w:rsidR="005262B3" w:rsidRPr="00CD53B8">
        <w:t>,</w:t>
      </w:r>
      <w:r w:rsidRPr="00CD53B8">
        <w:t xml:space="preserve"> and the </w:t>
      </w:r>
      <w:r w:rsidR="00881BF8" w:rsidRPr="00CD53B8">
        <w:t>green stink bug</w:t>
      </w:r>
      <w:r w:rsidR="005262B3" w:rsidRPr="00CD53B8">
        <w:t>,</w:t>
      </w:r>
      <w:r w:rsidR="00881BF8" w:rsidRPr="00CD53B8">
        <w:t xml:space="preserve"> </w:t>
      </w:r>
      <w:r w:rsidR="0079053B" w:rsidRPr="00CD53B8">
        <w:rPr>
          <w:i/>
        </w:rPr>
        <w:t xml:space="preserve">Chinavia hilaris </w:t>
      </w:r>
      <w:r w:rsidR="0079053B" w:rsidRPr="00CD53B8">
        <w:t>Say</w:t>
      </w:r>
      <w:r w:rsidR="005262B3" w:rsidRPr="00CD53B8">
        <w:t>,</w:t>
      </w:r>
      <w:r w:rsidRPr="00CD53B8">
        <w:t xml:space="preserve"> hung in north</w:t>
      </w:r>
      <w:r w:rsidR="00757F3E" w:rsidRPr="00CD53B8">
        <w:tab/>
      </w:r>
      <w:r w:rsidR="00757F3E" w:rsidRPr="00CD53B8">
        <w:tab/>
      </w:r>
      <w:r w:rsidRPr="00CD53B8">
        <w:t xml:space="preserve"> central Florida olive groves in 2017 and 2018. </w:t>
      </w:r>
      <w:bookmarkEnd w:id="105"/>
    </w:p>
    <w:tbl>
      <w:tblPr>
        <w:tblStyle w:val="TableGrid"/>
        <w:tblpPr w:leftFromText="180" w:rightFromText="180" w:vertAnchor="text" w:tblpXSpec="center" w:tblpY="1"/>
        <w:tblOverlap w:val="never"/>
        <w:tblW w:w="11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0"/>
        <w:gridCol w:w="1260"/>
        <w:gridCol w:w="1530"/>
        <w:gridCol w:w="1800"/>
        <w:gridCol w:w="3150"/>
        <w:gridCol w:w="900"/>
        <w:gridCol w:w="1530"/>
      </w:tblGrid>
      <w:tr w:rsidR="003E1057" w:rsidRPr="00CD53B8" w14:paraId="71206AA3" w14:textId="77777777" w:rsidTr="00757F3E">
        <w:trPr>
          <w:trHeight w:val="320"/>
        </w:trPr>
        <w:tc>
          <w:tcPr>
            <w:tcW w:w="1350" w:type="dxa"/>
            <w:tcBorders>
              <w:top w:val="single" w:sz="4" w:space="0" w:color="000000"/>
              <w:bottom w:val="single" w:sz="4" w:space="0" w:color="000000"/>
            </w:tcBorders>
            <w:noWrap/>
            <w:vAlign w:val="center"/>
            <w:hideMark/>
          </w:tcPr>
          <w:p w14:paraId="1B8C7DFF" w14:textId="77777777" w:rsidR="003E1057" w:rsidRPr="00CD53B8" w:rsidRDefault="003E1057" w:rsidP="006D4899">
            <w:pPr>
              <w:jc w:val="center"/>
              <w:rPr>
                <w:color w:val="000000"/>
                <w:sz w:val="22"/>
                <w:szCs w:val="22"/>
              </w:rPr>
            </w:pPr>
            <w:r w:rsidRPr="00CD53B8">
              <w:rPr>
                <w:color w:val="000000"/>
                <w:sz w:val="22"/>
                <w:szCs w:val="22"/>
              </w:rPr>
              <w:t>Phylum</w:t>
            </w:r>
          </w:p>
        </w:tc>
        <w:tc>
          <w:tcPr>
            <w:tcW w:w="1260" w:type="dxa"/>
            <w:tcBorders>
              <w:top w:val="single" w:sz="4" w:space="0" w:color="000000"/>
              <w:bottom w:val="single" w:sz="4" w:space="0" w:color="000000"/>
            </w:tcBorders>
            <w:vAlign w:val="center"/>
          </w:tcPr>
          <w:p w14:paraId="77CA6145" w14:textId="77777777" w:rsidR="003E1057" w:rsidRPr="00CD53B8" w:rsidRDefault="003E1057" w:rsidP="006D4899">
            <w:pPr>
              <w:jc w:val="center"/>
              <w:rPr>
                <w:color w:val="000000"/>
                <w:sz w:val="22"/>
                <w:szCs w:val="22"/>
              </w:rPr>
            </w:pPr>
            <w:r w:rsidRPr="00CD53B8">
              <w:rPr>
                <w:color w:val="000000"/>
                <w:sz w:val="22"/>
                <w:szCs w:val="22"/>
              </w:rPr>
              <w:t>Class</w:t>
            </w:r>
          </w:p>
        </w:tc>
        <w:tc>
          <w:tcPr>
            <w:tcW w:w="1530" w:type="dxa"/>
            <w:tcBorders>
              <w:top w:val="single" w:sz="4" w:space="0" w:color="000000"/>
              <w:bottom w:val="single" w:sz="4" w:space="0" w:color="000000"/>
            </w:tcBorders>
            <w:noWrap/>
            <w:vAlign w:val="center"/>
            <w:hideMark/>
          </w:tcPr>
          <w:p w14:paraId="2A0298C4" w14:textId="77777777" w:rsidR="003E1057" w:rsidRPr="00CD53B8" w:rsidRDefault="003E1057" w:rsidP="006D4899">
            <w:pPr>
              <w:jc w:val="center"/>
              <w:rPr>
                <w:color w:val="000000"/>
                <w:sz w:val="22"/>
                <w:szCs w:val="22"/>
              </w:rPr>
            </w:pPr>
            <w:r w:rsidRPr="00CD53B8">
              <w:rPr>
                <w:color w:val="000000"/>
                <w:sz w:val="22"/>
                <w:szCs w:val="22"/>
              </w:rPr>
              <w:t>Order</w:t>
            </w:r>
          </w:p>
        </w:tc>
        <w:tc>
          <w:tcPr>
            <w:tcW w:w="1800" w:type="dxa"/>
            <w:tcBorders>
              <w:top w:val="single" w:sz="4" w:space="0" w:color="000000"/>
              <w:bottom w:val="single" w:sz="4" w:space="0" w:color="000000"/>
            </w:tcBorders>
            <w:noWrap/>
            <w:vAlign w:val="center"/>
            <w:hideMark/>
          </w:tcPr>
          <w:p w14:paraId="40AB650E" w14:textId="77777777" w:rsidR="003E1057" w:rsidRPr="00CD53B8" w:rsidRDefault="003E1057" w:rsidP="006D4899">
            <w:pPr>
              <w:jc w:val="center"/>
              <w:rPr>
                <w:color w:val="000000"/>
                <w:sz w:val="22"/>
                <w:szCs w:val="22"/>
              </w:rPr>
            </w:pPr>
            <w:r w:rsidRPr="00CD53B8">
              <w:rPr>
                <w:color w:val="000000"/>
                <w:sz w:val="22"/>
                <w:szCs w:val="22"/>
              </w:rPr>
              <w:t>Family</w:t>
            </w:r>
          </w:p>
        </w:tc>
        <w:tc>
          <w:tcPr>
            <w:tcW w:w="3150" w:type="dxa"/>
            <w:tcBorders>
              <w:top w:val="single" w:sz="4" w:space="0" w:color="000000"/>
              <w:bottom w:val="single" w:sz="4" w:space="0" w:color="000000"/>
            </w:tcBorders>
            <w:noWrap/>
            <w:vAlign w:val="center"/>
            <w:hideMark/>
          </w:tcPr>
          <w:p w14:paraId="0A50995D" w14:textId="77777777" w:rsidR="003E1057" w:rsidRPr="00CD53B8" w:rsidRDefault="003E1057" w:rsidP="006D4899">
            <w:pPr>
              <w:jc w:val="center"/>
              <w:rPr>
                <w:iCs/>
                <w:color w:val="000000"/>
                <w:sz w:val="22"/>
                <w:szCs w:val="22"/>
              </w:rPr>
            </w:pPr>
            <w:r w:rsidRPr="00CD53B8">
              <w:rPr>
                <w:iCs/>
                <w:color w:val="000000"/>
                <w:sz w:val="22"/>
                <w:szCs w:val="22"/>
              </w:rPr>
              <w:t>Scientific name</w:t>
            </w:r>
          </w:p>
        </w:tc>
        <w:tc>
          <w:tcPr>
            <w:tcW w:w="900" w:type="dxa"/>
            <w:tcBorders>
              <w:top w:val="single" w:sz="4" w:space="0" w:color="000000"/>
              <w:bottom w:val="single" w:sz="4" w:space="0" w:color="000000"/>
            </w:tcBorders>
            <w:noWrap/>
            <w:vAlign w:val="center"/>
            <w:hideMark/>
          </w:tcPr>
          <w:p w14:paraId="51183F01" w14:textId="77777777" w:rsidR="003E1057" w:rsidRPr="00CD53B8" w:rsidRDefault="003E1057" w:rsidP="006D4899">
            <w:pPr>
              <w:jc w:val="center"/>
              <w:rPr>
                <w:color w:val="000000"/>
                <w:sz w:val="22"/>
                <w:szCs w:val="22"/>
              </w:rPr>
            </w:pPr>
            <w:r w:rsidRPr="00CD53B8">
              <w:rPr>
                <w:color w:val="000000"/>
                <w:sz w:val="22"/>
                <w:szCs w:val="22"/>
              </w:rPr>
              <w:t>Total</w:t>
            </w:r>
          </w:p>
        </w:tc>
        <w:tc>
          <w:tcPr>
            <w:tcW w:w="1530" w:type="dxa"/>
            <w:tcBorders>
              <w:top w:val="single" w:sz="4" w:space="0" w:color="000000"/>
              <w:bottom w:val="single" w:sz="4" w:space="0" w:color="000000"/>
            </w:tcBorders>
            <w:noWrap/>
            <w:vAlign w:val="center"/>
            <w:hideMark/>
          </w:tcPr>
          <w:p w14:paraId="2A35E860" w14:textId="77777777" w:rsidR="003E1057" w:rsidRPr="00CD53B8" w:rsidRDefault="003E1057" w:rsidP="006D4899">
            <w:pPr>
              <w:jc w:val="center"/>
              <w:rPr>
                <w:color w:val="000000"/>
                <w:sz w:val="22"/>
                <w:szCs w:val="22"/>
              </w:rPr>
            </w:pPr>
            <w:r w:rsidRPr="00CD53B8">
              <w:rPr>
                <w:color w:val="000000"/>
                <w:sz w:val="22"/>
                <w:szCs w:val="22"/>
              </w:rPr>
              <w:t>Extended total</w:t>
            </w:r>
          </w:p>
        </w:tc>
      </w:tr>
      <w:tr w:rsidR="003E1057" w:rsidRPr="00CD53B8" w14:paraId="2B451262" w14:textId="77777777" w:rsidTr="00757F3E">
        <w:trPr>
          <w:trHeight w:val="320"/>
        </w:trPr>
        <w:tc>
          <w:tcPr>
            <w:tcW w:w="1350" w:type="dxa"/>
            <w:tcBorders>
              <w:top w:val="single" w:sz="4" w:space="0" w:color="000000"/>
            </w:tcBorders>
            <w:noWrap/>
            <w:hideMark/>
          </w:tcPr>
          <w:p w14:paraId="03A7DF29" w14:textId="77777777" w:rsidR="003E1057" w:rsidRPr="00CD53B8" w:rsidRDefault="003E1057" w:rsidP="006D4899">
            <w:pPr>
              <w:rPr>
                <w:color w:val="000000"/>
                <w:sz w:val="22"/>
                <w:szCs w:val="22"/>
              </w:rPr>
            </w:pPr>
            <w:r w:rsidRPr="00CD53B8">
              <w:rPr>
                <w:color w:val="000000"/>
                <w:sz w:val="22"/>
                <w:szCs w:val="22"/>
              </w:rPr>
              <w:t>Arthropoda</w:t>
            </w:r>
          </w:p>
        </w:tc>
        <w:tc>
          <w:tcPr>
            <w:tcW w:w="1260" w:type="dxa"/>
            <w:tcBorders>
              <w:top w:val="single" w:sz="4" w:space="0" w:color="000000"/>
            </w:tcBorders>
          </w:tcPr>
          <w:p w14:paraId="5A28E9C1" w14:textId="77777777" w:rsidR="003E1057" w:rsidRPr="00CD53B8" w:rsidRDefault="003E1057" w:rsidP="006D4899">
            <w:pPr>
              <w:rPr>
                <w:color w:val="000000"/>
                <w:sz w:val="22"/>
                <w:szCs w:val="22"/>
              </w:rPr>
            </w:pPr>
          </w:p>
        </w:tc>
        <w:tc>
          <w:tcPr>
            <w:tcW w:w="1530" w:type="dxa"/>
            <w:tcBorders>
              <w:top w:val="single" w:sz="4" w:space="0" w:color="000000"/>
            </w:tcBorders>
            <w:noWrap/>
            <w:hideMark/>
          </w:tcPr>
          <w:p w14:paraId="6E9C845A" w14:textId="77777777" w:rsidR="003E1057" w:rsidRPr="00CD53B8" w:rsidRDefault="003E1057" w:rsidP="006D4899">
            <w:pPr>
              <w:rPr>
                <w:color w:val="000000"/>
                <w:sz w:val="22"/>
                <w:szCs w:val="22"/>
              </w:rPr>
            </w:pPr>
          </w:p>
        </w:tc>
        <w:tc>
          <w:tcPr>
            <w:tcW w:w="1800" w:type="dxa"/>
            <w:tcBorders>
              <w:top w:val="single" w:sz="4" w:space="0" w:color="000000"/>
            </w:tcBorders>
            <w:noWrap/>
            <w:hideMark/>
          </w:tcPr>
          <w:p w14:paraId="058E587A" w14:textId="77777777" w:rsidR="003E1057" w:rsidRPr="00CD53B8" w:rsidRDefault="003E1057" w:rsidP="006D4899">
            <w:pPr>
              <w:rPr>
                <w:sz w:val="22"/>
                <w:szCs w:val="22"/>
              </w:rPr>
            </w:pPr>
          </w:p>
        </w:tc>
        <w:tc>
          <w:tcPr>
            <w:tcW w:w="3150" w:type="dxa"/>
            <w:tcBorders>
              <w:top w:val="single" w:sz="4" w:space="0" w:color="000000"/>
            </w:tcBorders>
            <w:noWrap/>
            <w:hideMark/>
          </w:tcPr>
          <w:p w14:paraId="40E4E376" w14:textId="77777777" w:rsidR="003E1057" w:rsidRPr="00CD53B8" w:rsidRDefault="003E1057" w:rsidP="006D4899">
            <w:pPr>
              <w:rPr>
                <w:sz w:val="22"/>
                <w:szCs w:val="22"/>
              </w:rPr>
            </w:pPr>
          </w:p>
        </w:tc>
        <w:tc>
          <w:tcPr>
            <w:tcW w:w="900" w:type="dxa"/>
            <w:tcBorders>
              <w:top w:val="single" w:sz="4" w:space="0" w:color="000000"/>
            </w:tcBorders>
            <w:noWrap/>
            <w:hideMark/>
          </w:tcPr>
          <w:p w14:paraId="27F706FA" w14:textId="77777777" w:rsidR="003E1057" w:rsidRPr="00CD53B8" w:rsidRDefault="003E1057" w:rsidP="006D4899">
            <w:pPr>
              <w:rPr>
                <w:sz w:val="22"/>
                <w:szCs w:val="22"/>
              </w:rPr>
            </w:pPr>
          </w:p>
        </w:tc>
        <w:tc>
          <w:tcPr>
            <w:tcW w:w="1530" w:type="dxa"/>
            <w:tcBorders>
              <w:top w:val="single" w:sz="4" w:space="0" w:color="000000"/>
            </w:tcBorders>
            <w:noWrap/>
            <w:hideMark/>
          </w:tcPr>
          <w:p w14:paraId="4AD367E1" w14:textId="77777777" w:rsidR="003E1057" w:rsidRPr="00CD53B8" w:rsidRDefault="003E1057" w:rsidP="006D4899">
            <w:pPr>
              <w:rPr>
                <w:sz w:val="22"/>
                <w:szCs w:val="22"/>
              </w:rPr>
            </w:pPr>
          </w:p>
        </w:tc>
      </w:tr>
      <w:tr w:rsidR="003E1057" w:rsidRPr="00CD53B8" w14:paraId="3ECB4649" w14:textId="77777777" w:rsidTr="00757F3E">
        <w:trPr>
          <w:trHeight w:val="320"/>
        </w:trPr>
        <w:tc>
          <w:tcPr>
            <w:tcW w:w="1350" w:type="dxa"/>
            <w:noWrap/>
            <w:hideMark/>
          </w:tcPr>
          <w:p w14:paraId="13DF05CF" w14:textId="77777777" w:rsidR="003E1057" w:rsidRPr="00CD53B8" w:rsidRDefault="003E1057" w:rsidP="006D4899">
            <w:pPr>
              <w:rPr>
                <w:sz w:val="22"/>
                <w:szCs w:val="22"/>
              </w:rPr>
            </w:pPr>
          </w:p>
        </w:tc>
        <w:tc>
          <w:tcPr>
            <w:tcW w:w="1260" w:type="dxa"/>
          </w:tcPr>
          <w:p w14:paraId="6DEE7F42" w14:textId="77777777" w:rsidR="003E1057" w:rsidRPr="00CD53B8" w:rsidRDefault="003E1057" w:rsidP="006D4899">
            <w:pPr>
              <w:rPr>
                <w:color w:val="000000"/>
                <w:sz w:val="22"/>
                <w:szCs w:val="22"/>
              </w:rPr>
            </w:pPr>
            <w:r w:rsidRPr="00CD53B8">
              <w:rPr>
                <w:color w:val="000000"/>
                <w:sz w:val="22"/>
                <w:szCs w:val="22"/>
              </w:rPr>
              <w:t>Arachnida</w:t>
            </w:r>
          </w:p>
        </w:tc>
        <w:tc>
          <w:tcPr>
            <w:tcW w:w="1530" w:type="dxa"/>
            <w:noWrap/>
            <w:hideMark/>
          </w:tcPr>
          <w:p w14:paraId="7194F57E" w14:textId="77777777" w:rsidR="003E1057" w:rsidRPr="00CD53B8" w:rsidRDefault="003E1057" w:rsidP="006D4899">
            <w:pPr>
              <w:rPr>
                <w:color w:val="000000"/>
                <w:sz w:val="22"/>
                <w:szCs w:val="22"/>
              </w:rPr>
            </w:pPr>
            <w:r w:rsidRPr="00CD53B8">
              <w:rPr>
                <w:color w:val="000000"/>
                <w:sz w:val="22"/>
                <w:szCs w:val="22"/>
              </w:rPr>
              <w:t xml:space="preserve">Araneae </w:t>
            </w:r>
            <w:r w:rsidRPr="00CD53B8">
              <w:rPr>
                <w:color w:val="222222"/>
                <w:sz w:val="22"/>
                <w:szCs w:val="22"/>
                <w:shd w:val="clear" w:color="auto" w:fill="FFFFFF"/>
              </w:rPr>
              <w:t>†</w:t>
            </w:r>
          </w:p>
        </w:tc>
        <w:tc>
          <w:tcPr>
            <w:tcW w:w="1800" w:type="dxa"/>
            <w:noWrap/>
            <w:hideMark/>
          </w:tcPr>
          <w:p w14:paraId="7A9ADFFA" w14:textId="77777777" w:rsidR="003E1057" w:rsidRPr="00CD53B8" w:rsidRDefault="003E1057" w:rsidP="006D4899">
            <w:pPr>
              <w:rPr>
                <w:color w:val="000000"/>
                <w:sz w:val="22"/>
                <w:szCs w:val="22"/>
              </w:rPr>
            </w:pPr>
          </w:p>
        </w:tc>
        <w:tc>
          <w:tcPr>
            <w:tcW w:w="3150" w:type="dxa"/>
            <w:noWrap/>
            <w:hideMark/>
          </w:tcPr>
          <w:p w14:paraId="228F67BE" w14:textId="77777777" w:rsidR="003E1057" w:rsidRPr="00CD53B8" w:rsidRDefault="003E1057" w:rsidP="006D4899">
            <w:pPr>
              <w:rPr>
                <w:sz w:val="22"/>
                <w:szCs w:val="22"/>
              </w:rPr>
            </w:pPr>
          </w:p>
        </w:tc>
        <w:tc>
          <w:tcPr>
            <w:tcW w:w="900" w:type="dxa"/>
            <w:noWrap/>
            <w:hideMark/>
          </w:tcPr>
          <w:p w14:paraId="728BA97B" w14:textId="77777777" w:rsidR="003E1057" w:rsidRPr="00CD53B8" w:rsidRDefault="003E1057" w:rsidP="006D4899">
            <w:pPr>
              <w:jc w:val="right"/>
              <w:rPr>
                <w:color w:val="000000"/>
                <w:sz w:val="22"/>
                <w:szCs w:val="22"/>
              </w:rPr>
            </w:pPr>
            <w:r w:rsidRPr="00CD53B8">
              <w:rPr>
                <w:color w:val="000000"/>
                <w:sz w:val="22"/>
                <w:szCs w:val="22"/>
              </w:rPr>
              <w:t>64</w:t>
            </w:r>
          </w:p>
        </w:tc>
        <w:tc>
          <w:tcPr>
            <w:tcW w:w="1530" w:type="dxa"/>
            <w:noWrap/>
            <w:hideMark/>
          </w:tcPr>
          <w:p w14:paraId="72F1BC22" w14:textId="77777777" w:rsidR="003E1057" w:rsidRPr="00CD53B8" w:rsidRDefault="003E1057" w:rsidP="006D4899">
            <w:pPr>
              <w:jc w:val="right"/>
              <w:rPr>
                <w:color w:val="000000"/>
                <w:sz w:val="22"/>
                <w:szCs w:val="22"/>
              </w:rPr>
            </w:pPr>
            <w:r w:rsidRPr="00CD53B8">
              <w:rPr>
                <w:color w:val="000000"/>
                <w:sz w:val="22"/>
                <w:szCs w:val="22"/>
              </w:rPr>
              <w:t>64</w:t>
            </w:r>
          </w:p>
        </w:tc>
      </w:tr>
      <w:tr w:rsidR="003E1057" w:rsidRPr="00CD53B8" w14:paraId="76E64238" w14:textId="77777777" w:rsidTr="00757F3E">
        <w:trPr>
          <w:trHeight w:val="320"/>
        </w:trPr>
        <w:tc>
          <w:tcPr>
            <w:tcW w:w="1350" w:type="dxa"/>
            <w:noWrap/>
            <w:hideMark/>
          </w:tcPr>
          <w:p w14:paraId="17542195" w14:textId="77777777" w:rsidR="003E1057" w:rsidRPr="00CD53B8" w:rsidRDefault="003E1057" w:rsidP="006D4899">
            <w:pPr>
              <w:jc w:val="right"/>
              <w:rPr>
                <w:color w:val="000000"/>
                <w:sz w:val="22"/>
                <w:szCs w:val="22"/>
              </w:rPr>
            </w:pPr>
          </w:p>
        </w:tc>
        <w:tc>
          <w:tcPr>
            <w:tcW w:w="1260" w:type="dxa"/>
          </w:tcPr>
          <w:p w14:paraId="11991A69" w14:textId="77777777" w:rsidR="003E1057" w:rsidRPr="00CD53B8" w:rsidRDefault="003E1057" w:rsidP="006D4899">
            <w:pPr>
              <w:rPr>
                <w:color w:val="000000"/>
                <w:sz w:val="22"/>
                <w:szCs w:val="22"/>
              </w:rPr>
            </w:pPr>
            <w:r w:rsidRPr="00CD53B8">
              <w:rPr>
                <w:color w:val="000000"/>
                <w:sz w:val="22"/>
                <w:szCs w:val="22"/>
              </w:rPr>
              <w:t xml:space="preserve">Insecta </w:t>
            </w:r>
          </w:p>
        </w:tc>
        <w:tc>
          <w:tcPr>
            <w:tcW w:w="1530" w:type="dxa"/>
            <w:noWrap/>
            <w:hideMark/>
          </w:tcPr>
          <w:p w14:paraId="3996FA59" w14:textId="77777777" w:rsidR="003E1057" w:rsidRPr="00CD53B8" w:rsidRDefault="003E1057" w:rsidP="006D4899">
            <w:pPr>
              <w:rPr>
                <w:color w:val="000000"/>
                <w:sz w:val="22"/>
                <w:szCs w:val="22"/>
              </w:rPr>
            </w:pPr>
            <w:r w:rsidRPr="00CD53B8">
              <w:rPr>
                <w:color w:val="000000"/>
                <w:sz w:val="22"/>
                <w:szCs w:val="22"/>
              </w:rPr>
              <w:t xml:space="preserve">Blattodea </w:t>
            </w:r>
            <w:r w:rsidRPr="00CD53B8">
              <w:rPr>
                <w:color w:val="222222"/>
                <w:sz w:val="22"/>
                <w:szCs w:val="22"/>
                <w:shd w:val="clear" w:color="auto" w:fill="FFFFFF"/>
              </w:rPr>
              <w:sym w:font="Symbol" w:char="F0C4"/>
            </w:r>
          </w:p>
        </w:tc>
        <w:tc>
          <w:tcPr>
            <w:tcW w:w="1800" w:type="dxa"/>
            <w:noWrap/>
            <w:hideMark/>
          </w:tcPr>
          <w:p w14:paraId="700EF7C1" w14:textId="77777777" w:rsidR="003E1057" w:rsidRPr="00CD53B8" w:rsidRDefault="003E1057" w:rsidP="006D4899">
            <w:pPr>
              <w:rPr>
                <w:color w:val="000000"/>
                <w:sz w:val="22"/>
                <w:szCs w:val="22"/>
              </w:rPr>
            </w:pPr>
          </w:p>
        </w:tc>
        <w:tc>
          <w:tcPr>
            <w:tcW w:w="3150" w:type="dxa"/>
            <w:noWrap/>
            <w:hideMark/>
          </w:tcPr>
          <w:p w14:paraId="094395A3" w14:textId="77777777" w:rsidR="003E1057" w:rsidRPr="00CD53B8" w:rsidRDefault="003E1057" w:rsidP="006D4899">
            <w:pPr>
              <w:rPr>
                <w:sz w:val="22"/>
                <w:szCs w:val="22"/>
              </w:rPr>
            </w:pPr>
          </w:p>
        </w:tc>
        <w:tc>
          <w:tcPr>
            <w:tcW w:w="900" w:type="dxa"/>
            <w:noWrap/>
            <w:hideMark/>
          </w:tcPr>
          <w:p w14:paraId="00D03EB3"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5001FA25" w14:textId="77777777" w:rsidR="003E1057" w:rsidRPr="00CD53B8" w:rsidRDefault="003E1057" w:rsidP="006D4899">
            <w:pPr>
              <w:jc w:val="right"/>
              <w:rPr>
                <w:color w:val="000000"/>
                <w:sz w:val="22"/>
                <w:szCs w:val="22"/>
              </w:rPr>
            </w:pPr>
            <w:r w:rsidRPr="00CD53B8">
              <w:rPr>
                <w:color w:val="000000"/>
                <w:sz w:val="22"/>
                <w:szCs w:val="22"/>
              </w:rPr>
              <w:t>4</w:t>
            </w:r>
          </w:p>
        </w:tc>
      </w:tr>
      <w:tr w:rsidR="003E1057" w:rsidRPr="00CD53B8" w14:paraId="6854B38F" w14:textId="77777777" w:rsidTr="00757F3E">
        <w:trPr>
          <w:trHeight w:val="320"/>
        </w:trPr>
        <w:tc>
          <w:tcPr>
            <w:tcW w:w="1350" w:type="dxa"/>
            <w:noWrap/>
            <w:hideMark/>
          </w:tcPr>
          <w:p w14:paraId="7A874F68" w14:textId="77777777" w:rsidR="003E1057" w:rsidRPr="00CD53B8" w:rsidRDefault="003E1057" w:rsidP="006D4899">
            <w:pPr>
              <w:jc w:val="right"/>
              <w:rPr>
                <w:color w:val="000000"/>
                <w:sz w:val="22"/>
                <w:szCs w:val="22"/>
              </w:rPr>
            </w:pPr>
          </w:p>
        </w:tc>
        <w:tc>
          <w:tcPr>
            <w:tcW w:w="1260" w:type="dxa"/>
          </w:tcPr>
          <w:p w14:paraId="33FE4CBB" w14:textId="77777777" w:rsidR="003E1057" w:rsidRPr="00CD53B8" w:rsidRDefault="003E1057" w:rsidP="006D4899">
            <w:pPr>
              <w:rPr>
                <w:color w:val="000000"/>
                <w:sz w:val="22"/>
                <w:szCs w:val="22"/>
              </w:rPr>
            </w:pPr>
          </w:p>
        </w:tc>
        <w:tc>
          <w:tcPr>
            <w:tcW w:w="1530" w:type="dxa"/>
            <w:noWrap/>
            <w:hideMark/>
          </w:tcPr>
          <w:p w14:paraId="3DD276D4" w14:textId="77777777" w:rsidR="003E1057" w:rsidRPr="00CD53B8" w:rsidRDefault="003E1057" w:rsidP="006D4899">
            <w:pPr>
              <w:rPr>
                <w:color w:val="000000"/>
                <w:sz w:val="22"/>
                <w:szCs w:val="22"/>
              </w:rPr>
            </w:pPr>
            <w:r w:rsidRPr="00CD53B8">
              <w:rPr>
                <w:color w:val="000000"/>
                <w:sz w:val="22"/>
                <w:szCs w:val="22"/>
              </w:rPr>
              <w:t>Coleoptera</w:t>
            </w:r>
          </w:p>
        </w:tc>
        <w:tc>
          <w:tcPr>
            <w:tcW w:w="1800" w:type="dxa"/>
            <w:noWrap/>
            <w:hideMark/>
          </w:tcPr>
          <w:p w14:paraId="4E257523" w14:textId="77777777" w:rsidR="003E1057" w:rsidRPr="00CD53B8" w:rsidRDefault="003E1057" w:rsidP="006D4899">
            <w:pPr>
              <w:rPr>
                <w:color w:val="000000"/>
                <w:sz w:val="22"/>
                <w:szCs w:val="22"/>
              </w:rPr>
            </w:pPr>
          </w:p>
        </w:tc>
        <w:tc>
          <w:tcPr>
            <w:tcW w:w="3150" w:type="dxa"/>
            <w:noWrap/>
            <w:hideMark/>
          </w:tcPr>
          <w:p w14:paraId="0E0B9C8E" w14:textId="77777777" w:rsidR="003E1057" w:rsidRPr="00CD53B8" w:rsidRDefault="003E1057" w:rsidP="006D4899">
            <w:pPr>
              <w:rPr>
                <w:sz w:val="22"/>
                <w:szCs w:val="22"/>
              </w:rPr>
            </w:pPr>
          </w:p>
        </w:tc>
        <w:tc>
          <w:tcPr>
            <w:tcW w:w="900" w:type="dxa"/>
            <w:noWrap/>
            <w:hideMark/>
          </w:tcPr>
          <w:p w14:paraId="6E81A915"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7F407EFD" w14:textId="77777777" w:rsidR="003E1057" w:rsidRPr="00CD53B8" w:rsidRDefault="003E1057" w:rsidP="006D4899">
            <w:pPr>
              <w:jc w:val="right"/>
              <w:rPr>
                <w:color w:val="000000"/>
                <w:sz w:val="22"/>
                <w:szCs w:val="22"/>
              </w:rPr>
            </w:pPr>
            <w:r w:rsidRPr="00CD53B8">
              <w:rPr>
                <w:color w:val="000000"/>
                <w:sz w:val="22"/>
                <w:szCs w:val="22"/>
              </w:rPr>
              <w:t>2</w:t>
            </w:r>
          </w:p>
        </w:tc>
      </w:tr>
      <w:tr w:rsidR="003E1057" w:rsidRPr="00CD53B8" w14:paraId="68BBF649" w14:textId="77777777" w:rsidTr="00757F3E">
        <w:trPr>
          <w:trHeight w:val="320"/>
        </w:trPr>
        <w:tc>
          <w:tcPr>
            <w:tcW w:w="1350" w:type="dxa"/>
            <w:noWrap/>
            <w:hideMark/>
          </w:tcPr>
          <w:p w14:paraId="14795456" w14:textId="77777777" w:rsidR="003E1057" w:rsidRPr="00CD53B8" w:rsidRDefault="003E1057" w:rsidP="006D4899">
            <w:pPr>
              <w:jc w:val="right"/>
              <w:rPr>
                <w:color w:val="000000"/>
                <w:sz w:val="22"/>
                <w:szCs w:val="22"/>
              </w:rPr>
            </w:pPr>
          </w:p>
        </w:tc>
        <w:tc>
          <w:tcPr>
            <w:tcW w:w="1260" w:type="dxa"/>
          </w:tcPr>
          <w:p w14:paraId="0DA5237D" w14:textId="77777777" w:rsidR="003E1057" w:rsidRPr="00CD53B8" w:rsidRDefault="003E1057" w:rsidP="006D4899">
            <w:pPr>
              <w:rPr>
                <w:sz w:val="22"/>
                <w:szCs w:val="22"/>
              </w:rPr>
            </w:pPr>
          </w:p>
        </w:tc>
        <w:tc>
          <w:tcPr>
            <w:tcW w:w="1530" w:type="dxa"/>
            <w:noWrap/>
            <w:hideMark/>
          </w:tcPr>
          <w:p w14:paraId="134F2763" w14:textId="77777777" w:rsidR="003E1057" w:rsidRPr="00CD53B8" w:rsidRDefault="003E1057" w:rsidP="006D4899">
            <w:pPr>
              <w:rPr>
                <w:sz w:val="22"/>
                <w:szCs w:val="22"/>
              </w:rPr>
            </w:pPr>
          </w:p>
        </w:tc>
        <w:tc>
          <w:tcPr>
            <w:tcW w:w="1800" w:type="dxa"/>
            <w:noWrap/>
            <w:hideMark/>
          </w:tcPr>
          <w:p w14:paraId="5EA6C48C" w14:textId="77777777" w:rsidR="003E1057" w:rsidRPr="00CD53B8" w:rsidRDefault="003E1057" w:rsidP="006D4899">
            <w:pPr>
              <w:rPr>
                <w:color w:val="000000"/>
                <w:sz w:val="22"/>
                <w:szCs w:val="22"/>
              </w:rPr>
            </w:pPr>
            <w:r w:rsidRPr="00CD53B8">
              <w:rPr>
                <w:color w:val="000000"/>
                <w:sz w:val="22"/>
                <w:szCs w:val="22"/>
              </w:rPr>
              <w:t xml:space="preserve">Scarabidae </w:t>
            </w:r>
            <w:r w:rsidRPr="00CD53B8">
              <w:rPr>
                <w:sz w:val="22"/>
                <w:szCs w:val="22"/>
              </w:rPr>
              <w:t>*</w:t>
            </w:r>
          </w:p>
        </w:tc>
        <w:tc>
          <w:tcPr>
            <w:tcW w:w="3150" w:type="dxa"/>
            <w:noWrap/>
            <w:hideMark/>
          </w:tcPr>
          <w:p w14:paraId="3ECF28EB" w14:textId="77777777" w:rsidR="003E1057" w:rsidRPr="00CD53B8" w:rsidRDefault="003E1057" w:rsidP="006D4899">
            <w:pPr>
              <w:rPr>
                <w:iCs/>
                <w:color w:val="000000"/>
                <w:sz w:val="22"/>
                <w:szCs w:val="22"/>
              </w:rPr>
            </w:pPr>
            <w:r w:rsidRPr="00CD53B8">
              <w:rPr>
                <w:i/>
                <w:iCs/>
                <w:color w:val="000000"/>
                <w:sz w:val="22"/>
                <w:szCs w:val="22"/>
              </w:rPr>
              <w:t xml:space="preserve">Anomala </w:t>
            </w:r>
            <w:r w:rsidRPr="00CD53B8">
              <w:rPr>
                <w:i/>
                <w:color w:val="000000"/>
                <w:sz w:val="22"/>
                <w:szCs w:val="22"/>
              </w:rPr>
              <w:t xml:space="preserve">flavipennis </w:t>
            </w:r>
            <w:r w:rsidRPr="00CD53B8">
              <w:rPr>
                <w:sz w:val="22"/>
                <w:szCs w:val="22"/>
              </w:rPr>
              <w:t>*</w:t>
            </w:r>
            <w:r w:rsidRPr="00CD53B8">
              <w:rPr>
                <w:color w:val="000000"/>
                <w:sz w:val="22"/>
                <w:szCs w:val="22"/>
              </w:rPr>
              <w:t xml:space="preserve"> (Burmeister)</w:t>
            </w:r>
          </w:p>
        </w:tc>
        <w:tc>
          <w:tcPr>
            <w:tcW w:w="900" w:type="dxa"/>
            <w:noWrap/>
            <w:hideMark/>
          </w:tcPr>
          <w:p w14:paraId="2C619517"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36A16567" w14:textId="77777777" w:rsidR="003E1057" w:rsidRPr="00CD53B8" w:rsidRDefault="003E1057" w:rsidP="006D4899">
            <w:pPr>
              <w:jc w:val="right"/>
              <w:rPr>
                <w:color w:val="000000"/>
                <w:sz w:val="22"/>
                <w:szCs w:val="22"/>
              </w:rPr>
            </w:pPr>
          </w:p>
        </w:tc>
      </w:tr>
      <w:tr w:rsidR="003E1057" w:rsidRPr="00CD53B8" w14:paraId="50004EF1" w14:textId="77777777" w:rsidTr="00757F3E">
        <w:trPr>
          <w:trHeight w:val="320"/>
        </w:trPr>
        <w:tc>
          <w:tcPr>
            <w:tcW w:w="1350" w:type="dxa"/>
            <w:noWrap/>
            <w:hideMark/>
          </w:tcPr>
          <w:p w14:paraId="0DE42E82" w14:textId="77777777" w:rsidR="003E1057" w:rsidRPr="00CD53B8" w:rsidRDefault="003E1057" w:rsidP="006D4899">
            <w:pPr>
              <w:rPr>
                <w:sz w:val="22"/>
                <w:szCs w:val="22"/>
              </w:rPr>
            </w:pPr>
          </w:p>
        </w:tc>
        <w:tc>
          <w:tcPr>
            <w:tcW w:w="1260" w:type="dxa"/>
          </w:tcPr>
          <w:p w14:paraId="05D8D87E" w14:textId="77777777" w:rsidR="003E1057" w:rsidRPr="00CD53B8" w:rsidRDefault="003E1057" w:rsidP="006D4899">
            <w:pPr>
              <w:rPr>
                <w:sz w:val="22"/>
                <w:szCs w:val="22"/>
              </w:rPr>
            </w:pPr>
          </w:p>
        </w:tc>
        <w:tc>
          <w:tcPr>
            <w:tcW w:w="1530" w:type="dxa"/>
            <w:noWrap/>
            <w:hideMark/>
          </w:tcPr>
          <w:p w14:paraId="6AF61424" w14:textId="77777777" w:rsidR="003E1057" w:rsidRPr="00CD53B8" w:rsidRDefault="003E1057" w:rsidP="006D4899">
            <w:pPr>
              <w:rPr>
                <w:sz w:val="22"/>
                <w:szCs w:val="22"/>
              </w:rPr>
            </w:pPr>
          </w:p>
        </w:tc>
        <w:tc>
          <w:tcPr>
            <w:tcW w:w="1800" w:type="dxa"/>
            <w:noWrap/>
            <w:hideMark/>
          </w:tcPr>
          <w:p w14:paraId="7D6F9605" w14:textId="77777777" w:rsidR="003E1057" w:rsidRPr="00CD53B8" w:rsidRDefault="003E1057" w:rsidP="006D4899">
            <w:pPr>
              <w:rPr>
                <w:sz w:val="22"/>
                <w:szCs w:val="22"/>
              </w:rPr>
            </w:pPr>
          </w:p>
        </w:tc>
        <w:tc>
          <w:tcPr>
            <w:tcW w:w="3150" w:type="dxa"/>
            <w:noWrap/>
            <w:hideMark/>
          </w:tcPr>
          <w:p w14:paraId="3CDB4237" w14:textId="77777777" w:rsidR="003E1057" w:rsidRPr="00CD53B8" w:rsidRDefault="003E1057" w:rsidP="006D4899">
            <w:pPr>
              <w:rPr>
                <w:color w:val="000000"/>
                <w:sz w:val="22"/>
                <w:szCs w:val="22"/>
              </w:rPr>
            </w:pPr>
            <w:r w:rsidRPr="00CD53B8">
              <w:rPr>
                <w:i/>
                <w:color w:val="000000"/>
                <w:sz w:val="22"/>
                <w:szCs w:val="22"/>
              </w:rPr>
              <w:t>Phyllophaga prununculina</w:t>
            </w:r>
            <w:r w:rsidRPr="00CD53B8">
              <w:rPr>
                <w:sz w:val="22"/>
                <w:szCs w:val="22"/>
              </w:rPr>
              <w:t>*</w:t>
            </w:r>
            <w:r w:rsidRPr="00CD53B8">
              <w:rPr>
                <w:i/>
                <w:color w:val="000000"/>
                <w:sz w:val="22"/>
                <w:szCs w:val="22"/>
              </w:rPr>
              <w:t xml:space="preserve"> </w:t>
            </w:r>
            <w:r w:rsidRPr="00CD53B8">
              <w:rPr>
                <w:color w:val="000000"/>
                <w:sz w:val="22"/>
                <w:szCs w:val="22"/>
              </w:rPr>
              <w:t>(Burmeister)</w:t>
            </w:r>
          </w:p>
        </w:tc>
        <w:tc>
          <w:tcPr>
            <w:tcW w:w="900" w:type="dxa"/>
            <w:noWrap/>
            <w:hideMark/>
          </w:tcPr>
          <w:p w14:paraId="42881052"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78E6F98B" w14:textId="77777777" w:rsidR="003E1057" w:rsidRPr="00CD53B8" w:rsidRDefault="003E1057" w:rsidP="006D4899">
            <w:pPr>
              <w:jc w:val="right"/>
              <w:rPr>
                <w:color w:val="000000"/>
                <w:sz w:val="22"/>
                <w:szCs w:val="22"/>
              </w:rPr>
            </w:pPr>
          </w:p>
        </w:tc>
      </w:tr>
      <w:tr w:rsidR="003E1057" w:rsidRPr="00CD53B8" w14:paraId="43BA8BA3" w14:textId="77777777" w:rsidTr="00757F3E">
        <w:trPr>
          <w:trHeight w:val="320"/>
        </w:trPr>
        <w:tc>
          <w:tcPr>
            <w:tcW w:w="1350" w:type="dxa"/>
            <w:noWrap/>
            <w:hideMark/>
          </w:tcPr>
          <w:p w14:paraId="36E160B9" w14:textId="77777777" w:rsidR="003E1057" w:rsidRPr="00CD53B8" w:rsidRDefault="003E1057" w:rsidP="006D4899">
            <w:pPr>
              <w:rPr>
                <w:sz w:val="22"/>
                <w:szCs w:val="22"/>
              </w:rPr>
            </w:pPr>
          </w:p>
        </w:tc>
        <w:tc>
          <w:tcPr>
            <w:tcW w:w="1260" w:type="dxa"/>
          </w:tcPr>
          <w:p w14:paraId="7F4865A1" w14:textId="77777777" w:rsidR="003E1057" w:rsidRPr="00CD53B8" w:rsidRDefault="003E1057" w:rsidP="006D4899">
            <w:pPr>
              <w:rPr>
                <w:color w:val="000000"/>
                <w:sz w:val="22"/>
                <w:szCs w:val="22"/>
              </w:rPr>
            </w:pPr>
          </w:p>
        </w:tc>
        <w:tc>
          <w:tcPr>
            <w:tcW w:w="1530" w:type="dxa"/>
            <w:noWrap/>
            <w:hideMark/>
          </w:tcPr>
          <w:p w14:paraId="176FDC2F" w14:textId="77777777" w:rsidR="003E1057" w:rsidRPr="00CD53B8" w:rsidRDefault="003E1057" w:rsidP="006D4899">
            <w:pPr>
              <w:rPr>
                <w:color w:val="000000"/>
                <w:sz w:val="22"/>
                <w:szCs w:val="22"/>
              </w:rPr>
            </w:pPr>
            <w:r w:rsidRPr="00CD53B8">
              <w:rPr>
                <w:color w:val="000000"/>
                <w:sz w:val="22"/>
                <w:szCs w:val="22"/>
              </w:rPr>
              <w:t>Diptera</w:t>
            </w:r>
          </w:p>
        </w:tc>
        <w:tc>
          <w:tcPr>
            <w:tcW w:w="1800" w:type="dxa"/>
            <w:noWrap/>
            <w:hideMark/>
          </w:tcPr>
          <w:p w14:paraId="395EB2F1" w14:textId="77777777" w:rsidR="003E1057" w:rsidRPr="00CD53B8" w:rsidRDefault="003E1057" w:rsidP="006D4899">
            <w:pPr>
              <w:rPr>
                <w:color w:val="000000"/>
                <w:sz w:val="22"/>
                <w:szCs w:val="22"/>
              </w:rPr>
            </w:pPr>
          </w:p>
        </w:tc>
        <w:tc>
          <w:tcPr>
            <w:tcW w:w="3150" w:type="dxa"/>
            <w:noWrap/>
            <w:hideMark/>
          </w:tcPr>
          <w:p w14:paraId="0103A66A" w14:textId="77777777" w:rsidR="003E1057" w:rsidRPr="00CD53B8" w:rsidRDefault="003E1057" w:rsidP="006D4899">
            <w:pPr>
              <w:rPr>
                <w:sz w:val="22"/>
                <w:szCs w:val="22"/>
              </w:rPr>
            </w:pPr>
          </w:p>
        </w:tc>
        <w:tc>
          <w:tcPr>
            <w:tcW w:w="900" w:type="dxa"/>
            <w:noWrap/>
            <w:hideMark/>
          </w:tcPr>
          <w:p w14:paraId="0413E257"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09DECF12" w14:textId="77777777" w:rsidR="003E1057" w:rsidRPr="00CD53B8" w:rsidRDefault="003E1057" w:rsidP="006D4899">
            <w:pPr>
              <w:jc w:val="right"/>
              <w:rPr>
                <w:color w:val="000000"/>
                <w:sz w:val="22"/>
                <w:szCs w:val="22"/>
              </w:rPr>
            </w:pPr>
            <w:r w:rsidRPr="00CD53B8">
              <w:rPr>
                <w:color w:val="000000"/>
                <w:sz w:val="22"/>
                <w:szCs w:val="22"/>
              </w:rPr>
              <w:t>8</w:t>
            </w:r>
          </w:p>
        </w:tc>
      </w:tr>
      <w:tr w:rsidR="003E1057" w:rsidRPr="00CD53B8" w14:paraId="330E8183" w14:textId="77777777" w:rsidTr="00757F3E">
        <w:trPr>
          <w:trHeight w:val="320"/>
        </w:trPr>
        <w:tc>
          <w:tcPr>
            <w:tcW w:w="1350" w:type="dxa"/>
            <w:noWrap/>
            <w:hideMark/>
          </w:tcPr>
          <w:p w14:paraId="668BB938" w14:textId="77777777" w:rsidR="003E1057" w:rsidRPr="00CD53B8" w:rsidRDefault="003E1057" w:rsidP="006D4899">
            <w:pPr>
              <w:jc w:val="right"/>
              <w:rPr>
                <w:color w:val="000000"/>
                <w:sz w:val="22"/>
                <w:szCs w:val="22"/>
              </w:rPr>
            </w:pPr>
          </w:p>
        </w:tc>
        <w:tc>
          <w:tcPr>
            <w:tcW w:w="1260" w:type="dxa"/>
          </w:tcPr>
          <w:p w14:paraId="194D96ED" w14:textId="77777777" w:rsidR="003E1057" w:rsidRPr="00CD53B8" w:rsidRDefault="003E1057" w:rsidP="006D4899">
            <w:pPr>
              <w:rPr>
                <w:sz w:val="22"/>
                <w:szCs w:val="22"/>
              </w:rPr>
            </w:pPr>
          </w:p>
        </w:tc>
        <w:tc>
          <w:tcPr>
            <w:tcW w:w="1530" w:type="dxa"/>
            <w:noWrap/>
            <w:hideMark/>
          </w:tcPr>
          <w:p w14:paraId="50A3C60F" w14:textId="77777777" w:rsidR="003E1057" w:rsidRPr="00CD53B8" w:rsidRDefault="003E1057" w:rsidP="006D4899">
            <w:pPr>
              <w:rPr>
                <w:sz w:val="22"/>
                <w:szCs w:val="22"/>
              </w:rPr>
            </w:pPr>
          </w:p>
        </w:tc>
        <w:tc>
          <w:tcPr>
            <w:tcW w:w="1800" w:type="dxa"/>
            <w:noWrap/>
            <w:hideMark/>
          </w:tcPr>
          <w:p w14:paraId="35F1FDA0" w14:textId="77777777" w:rsidR="003E1057" w:rsidRPr="00CD53B8" w:rsidRDefault="003E1057" w:rsidP="006D4899">
            <w:pPr>
              <w:rPr>
                <w:color w:val="000000"/>
                <w:sz w:val="22"/>
                <w:szCs w:val="22"/>
              </w:rPr>
            </w:pPr>
            <w:r w:rsidRPr="00CD53B8">
              <w:rPr>
                <w:color w:val="000000"/>
                <w:sz w:val="22"/>
                <w:szCs w:val="22"/>
              </w:rPr>
              <w:t xml:space="preserve">Culicidae </w:t>
            </w:r>
            <w:r w:rsidRPr="00CD53B8">
              <w:rPr>
                <w:color w:val="222222"/>
                <w:sz w:val="22"/>
                <w:szCs w:val="22"/>
                <w:shd w:val="clear" w:color="auto" w:fill="FFFFFF"/>
              </w:rPr>
              <w:sym w:font="Symbol" w:char="F0C4"/>
            </w:r>
          </w:p>
        </w:tc>
        <w:tc>
          <w:tcPr>
            <w:tcW w:w="3150" w:type="dxa"/>
            <w:noWrap/>
            <w:hideMark/>
          </w:tcPr>
          <w:p w14:paraId="1F9BA43D" w14:textId="77777777" w:rsidR="003E1057" w:rsidRPr="00CD53B8" w:rsidRDefault="003E1057" w:rsidP="006D4899">
            <w:pPr>
              <w:rPr>
                <w:color w:val="000000"/>
                <w:sz w:val="22"/>
                <w:szCs w:val="22"/>
              </w:rPr>
            </w:pPr>
          </w:p>
        </w:tc>
        <w:tc>
          <w:tcPr>
            <w:tcW w:w="900" w:type="dxa"/>
            <w:noWrap/>
            <w:hideMark/>
          </w:tcPr>
          <w:p w14:paraId="30F88C15" w14:textId="77777777" w:rsidR="003E1057" w:rsidRPr="00CD53B8" w:rsidRDefault="003E1057" w:rsidP="006D4899">
            <w:pPr>
              <w:jc w:val="right"/>
              <w:rPr>
                <w:color w:val="000000"/>
                <w:sz w:val="22"/>
                <w:szCs w:val="22"/>
              </w:rPr>
            </w:pPr>
            <w:r w:rsidRPr="00CD53B8">
              <w:rPr>
                <w:color w:val="000000"/>
                <w:sz w:val="22"/>
                <w:szCs w:val="22"/>
              </w:rPr>
              <w:t>5</w:t>
            </w:r>
          </w:p>
        </w:tc>
        <w:tc>
          <w:tcPr>
            <w:tcW w:w="1530" w:type="dxa"/>
            <w:noWrap/>
            <w:hideMark/>
          </w:tcPr>
          <w:p w14:paraId="4A22C5E3" w14:textId="77777777" w:rsidR="003E1057" w:rsidRPr="00CD53B8" w:rsidRDefault="003E1057" w:rsidP="006D4899">
            <w:pPr>
              <w:jc w:val="right"/>
              <w:rPr>
                <w:color w:val="000000"/>
                <w:sz w:val="22"/>
                <w:szCs w:val="22"/>
              </w:rPr>
            </w:pPr>
          </w:p>
        </w:tc>
      </w:tr>
      <w:tr w:rsidR="003E1057" w:rsidRPr="00CD53B8" w14:paraId="7C54B559" w14:textId="77777777" w:rsidTr="00757F3E">
        <w:trPr>
          <w:trHeight w:val="320"/>
        </w:trPr>
        <w:tc>
          <w:tcPr>
            <w:tcW w:w="1350" w:type="dxa"/>
            <w:noWrap/>
            <w:hideMark/>
          </w:tcPr>
          <w:p w14:paraId="4E8B5595" w14:textId="77777777" w:rsidR="003E1057" w:rsidRPr="00CD53B8" w:rsidRDefault="003E1057" w:rsidP="006D4899">
            <w:pPr>
              <w:rPr>
                <w:sz w:val="22"/>
                <w:szCs w:val="22"/>
              </w:rPr>
            </w:pPr>
          </w:p>
        </w:tc>
        <w:tc>
          <w:tcPr>
            <w:tcW w:w="1260" w:type="dxa"/>
          </w:tcPr>
          <w:p w14:paraId="525F0A8C" w14:textId="77777777" w:rsidR="003E1057" w:rsidRPr="00CD53B8" w:rsidRDefault="003E1057" w:rsidP="006D4899">
            <w:pPr>
              <w:rPr>
                <w:sz w:val="22"/>
                <w:szCs w:val="22"/>
              </w:rPr>
            </w:pPr>
          </w:p>
        </w:tc>
        <w:tc>
          <w:tcPr>
            <w:tcW w:w="1530" w:type="dxa"/>
            <w:noWrap/>
            <w:hideMark/>
          </w:tcPr>
          <w:p w14:paraId="23247966" w14:textId="77777777" w:rsidR="003E1057" w:rsidRPr="00CD53B8" w:rsidRDefault="003E1057" w:rsidP="006D4899">
            <w:pPr>
              <w:rPr>
                <w:sz w:val="22"/>
                <w:szCs w:val="22"/>
              </w:rPr>
            </w:pPr>
          </w:p>
        </w:tc>
        <w:tc>
          <w:tcPr>
            <w:tcW w:w="1800" w:type="dxa"/>
            <w:noWrap/>
            <w:hideMark/>
          </w:tcPr>
          <w:p w14:paraId="4951FE0B" w14:textId="77777777" w:rsidR="003E1057" w:rsidRPr="00CD53B8" w:rsidRDefault="003E1057" w:rsidP="006D4899">
            <w:pPr>
              <w:rPr>
                <w:color w:val="000000"/>
                <w:sz w:val="22"/>
                <w:szCs w:val="22"/>
              </w:rPr>
            </w:pPr>
            <w:r w:rsidRPr="00CD53B8">
              <w:rPr>
                <w:color w:val="000000"/>
                <w:sz w:val="22"/>
                <w:szCs w:val="22"/>
              </w:rPr>
              <w:t xml:space="preserve">Sciomyzidae </w:t>
            </w:r>
            <w:r w:rsidRPr="00CD53B8">
              <w:rPr>
                <w:color w:val="222222"/>
                <w:sz w:val="22"/>
                <w:szCs w:val="22"/>
                <w:shd w:val="clear" w:color="auto" w:fill="FFFFFF"/>
              </w:rPr>
              <w:sym w:font="Symbol" w:char="F0C4"/>
            </w:r>
          </w:p>
        </w:tc>
        <w:tc>
          <w:tcPr>
            <w:tcW w:w="3150" w:type="dxa"/>
            <w:noWrap/>
            <w:hideMark/>
          </w:tcPr>
          <w:p w14:paraId="698BCA7A" w14:textId="77777777" w:rsidR="003E1057" w:rsidRPr="00CD53B8" w:rsidRDefault="003E1057" w:rsidP="006D4899">
            <w:pPr>
              <w:rPr>
                <w:color w:val="000000"/>
                <w:sz w:val="22"/>
                <w:szCs w:val="22"/>
              </w:rPr>
            </w:pPr>
          </w:p>
        </w:tc>
        <w:tc>
          <w:tcPr>
            <w:tcW w:w="900" w:type="dxa"/>
            <w:noWrap/>
            <w:hideMark/>
          </w:tcPr>
          <w:p w14:paraId="32E3AC66"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6359851E" w14:textId="77777777" w:rsidR="003E1057" w:rsidRPr="00CD53B8" w:rsidRDefault="003E1057" w:rsidP="006D4899">
            <w:pPr>
              <w:jc w:val="right"/>
              <w:rPr>
                <w:color w:val="000000"/>
                <w:sz w:val="22"/>
                <w:szCs w:val="22"/>
              </w:rPr>
            </w:pPr>
          </w:p>
        </w:tc>
      </w:tr>
      <w:tr w:rsidR="003E1057" w:rsidRPr="00CD53B8" w14:paraId="0C16B30A" w14:textId="77777777" w:rsidTr="00757F3E">
        <w:trPr>
          <w:trHeight w:val="320"/>
        </w:trPr>
        <w:tc>
          <w:tcPr>
            <w:tcW w:w="1350" w:type="dxa"/>
            <w:noWrap/>
            <w:hideMark/>
          </w:tcPr>
          <w:p w14:paraId="58BE1549" w14:textId="77777777" w:rsidR="003E1057" w:rsidRPr="00CD53B8" w:rsidRDefault="003E1057" w:rsidP="006D4899">
            <w:pPr>
              <w:rPr>
                <w:sz w:val="22"/>
                <w:szCs w:val="22"/>
              </w:rPr>
            </w:pPr>
          </w:p>
        </w:tc>
        <w:tc>
          <w:tcPr>
            <w:tcW w:w="1260" w:type="dxa"/>
          </w:tcPr>
          <w:p w14:paraId="0F437866" w14:textId="77777777" w:rsidR="003E1057" w:rsidRPr="00CD53B8" w:rsidRDefault="003E1057" w:rsidP="006D4899">
            <w:pPr>
              <w:rPr>
                <w:color w:val="000000"/>
                <w:sz w:val="22"/>
                <w:szCs w:val="22"/>
              </w:rPr>
            </w:pPr>
          </w:p>
        </w:tc>
        <w:tc>
          <w:tcPr>
            <w:tcW w:w="1530" w:type="dxa"/>
            <w:noWrap/>
            <w:hideMark/>
          </w:tcPr>
          <w:p w14:paraId="2A6EA398" w14:textId="77777777" w:rsidR="003E1057" w:rsidRPr="00CD53B8" w:rsidRDefault="003E1057" w:rsidP="006D4899">
            <w:pPr>
              <w:rPr>
                <w:color w:val="000000"/>
                <w:sz w:val="22"/>
                <w:szCs w:val="22"/>
              </w:rPr>
            </w:pPr>
            <w:r w:rsidRPr="00CD53B8">
              <w:rPr>
                <w:color w:val="000000"/>
                <w:sz w:val="22"/>
                <w:szCs w:val="22"/>
              </w:rPr>
              <w:t>Hemiptera</w:t>
            </w:r>
          </w:p>
        </w:tc>
        <w:tc>
          <w:tcPr>
            <w:tcW w:w="1800" w:type="dxa"/>
            <w:noWrap/>
            <w:hideMark/>
          </w:tcPr>
          <w:p w14:paraId="7186BD15" w14:textId="77777777" w:rsidR="003E1057" w:rsidRPr="00CD53B8" w:rsidRDefault="003E1057" w:rsidP="006D4899">
            <w:pPr>
              <w:rPr>
                <w:color w:val="000000"/>
                <w:sz w:val="22"/>
                <w:szCs w:val="22"/>
              </w:rPr>
            </w:pPr>
          </w:p>
        </w:tc>
        <w:tc>
          <w:tcPr>
            <w:tcW w:w="3150" w:type="dxa"/>
            <w:noWrap/>
            <w:hideMark/>
          </w:tcPr>
          <w:p w14:paraId="5910B7AD" w14:textId="77777777" w:rsidR="003E1057" w:rsidRPr="00CD53B8" w:rsidRDefault="003E1057" w:rsidP="006D4899">
            <w:pPr>
              <w:rPr>
                <w:sz w:val="22"/>
                <w:szCs w:val="22"/>
              </w:rPr>
            </w:pPr>
          </w:p>
        </w:tc>
        <w:tc>
          <w:tcPr>
            <w:tcW w:w="900" w:type="dxa"/>
            <w:noWrap/>
            <w:hideMark/>
          </w:tcPr>
          <w:p w14:paraId="71635B29" w14:textId="77777777" w:rsidR="003E1057" w:rsidRPr="00CD53B8" w:rsidRDefault="003E1057" w:rsidP="006D4899">
            <w:pPr>
              <w:jc w:val="right"/>
              <w:rPr>
                <w:color w:val="000000"/>
                <w:sz w:val="22"/>
                <w:szCs w:val="22"/>
              </w:rPr>
            </w:pPr>
            <w:r w:rsidRPr="00CD53B8">
              <w:rPr>
                <w:color w:val="000000"/>
                <w:sz w:val="22"/>
                <w:szCs w:val="22"/>
              </w:rPr>
              <w:t xml:space="preserve">211 </w:t>
            </w:r>
          </w:p>
        </w:tc>
        <w:tc>
          <w:tcPr>
            <w:tcW w:w="1530" w:type="dxa"/>
            <w:noWrap/>
            <w:hideMark/>
          </w:tcPr>
          <w:p w14:paraId="0BAD22A4" w14:textId="77777777" w:rsidR="003E1057" w:rsidRPr="00CD53B8" w:rsidRDefault="003E1057" w:rsidP="006D4899">
            <w:pPr>
              <w:jc w:val="right"/>
              <w:rPr>
                <w:color w:val="000000"/>
                <w:sz w:val="22"/>
                <w:szCs w:val="22"/>
              </w:rPr>
            </w:pPr>
            <w:r w:rsidRPr="00CD53B8">
              <w:rPr>
                <w:color w:val="000000"/>
                <w:sz w:val="22"/>
                <w:szCs w:val="22"/>
              </w:rPr>
              <w:t>211</w:t>
            </w:r>
          </w:p>
        </w:tc>
      </w:tr>
      <w:tr w:rsidR="003E1057" w:rsidRPr="00CD53B8" w14:paraId="271F4DB6" w14:textId="77777777" w:rsidTr="00757F3E">
        <w:trPr>
          <w:trHeight w:val="320"/>
        </w:trPr>
        <w:tc>
          <w:tcPr>
            <w:tcW w:w="1350" w:type="dxa"/>
            <w:noWrap/>
            <w:hideMark/>
          </w:tcPr>
          <w:p w14:paraId="5DDF48B8" w14:textId="77777777" w:rsidR="003E1057" w:rsidRPr="00CD53B8" w:rsidRDefault="003E1057" w:rsidP="006D4899">
            <w:pPr>
              <w:jc w:val="right"/>
              <w:rPr>
                <w:color w:val="000000"/>
                <w:sz w:val="22"/>
                <w:szCs w:val="22"/>
              </w:rPr>
            </w:pPr>
          </w:p>
        </w:tc>
        <w:tc>
          <w:tcPr>
            <w:tcW w:w="1260" w:type="dxa"/>
          </w:tcPr>
          <w:p w14:paraId="59F59CA0" w14:textId="77777777" w:rsidR="003E1057" w:rsidRPr="00CD53B8" w:rsidRDefault="003E1057" w:rsidP="006D4899">
            <w:pPr>
              <w:rPr>
                <w:sz w:val="22"/>
                <w:szCs w:val="22"/>
              </w:rPr>
            </w:pPr>
          </w:p>
        </w:tc>
        <w:tc>
          <w:tcPr>
            <w:tcW w:w="1530" w:type="dxa"/>
            <w:noWrap/>
            <w:hideMark/>
          </w:tcPr>
          <w:p w14:paraId="3E86818A" w14:textId="77777777" w:rsidR="003E1057" w:rsidRPr="00CD53B8" w:rsidRDefault="003E1057" w:rsidP="006D4899">
            <w:pPr>
              <w:rPr>
                <w:sz w:val="22"/>
                <w:szCs w:val="22"/>
              </w:rPr>
            </w:pPr>
          </w:p>
        </w:tc>
        <w:tc>
          <w:tcPr>
            <w:tcW w:w="1800" w:type="dxa"/>
            <w:noWrap/>
            <w:hideMark/>
          </w:tcPr>
          <w:p w14:paraId="492455B0" w14:textId="77777777" w:rsidR="003E1057" w:rsidRPr="00CD53B8" w:rsidRDefault="003E1057" w:rsidP="006D4899">
            <w:pPr>
              <w:rPr>
                <w:color w:val="000000"/>
                <w:sz w:val="22"/>
                <w:szCs w:val="22"/>
              </w:rPr>
            </w:pPr>
            <w:r w:rsidRPr="00CD53B8">
              <w:rPr>
                <w:color w:val="000000"/>
                <w:sz w:val="22"/>
                <w:szCs w:val="22"/>
              </w:rPr>
              <w:t xml:space="preserve">Coreidae </w:t>
            </w:r>
            <w:r w:rsidRPr="00CD53B8">
              <w:rPr>
                <w:sz w:val="22"/>
                <w:szCs w:val="22"/>
              </w:rPr>
              <w:t>*</w:t>
            </w:r>
          </w:p>
        </w:tc>
        <w:tc>
          <w:tcPr>
            <w:tcW w:w="3150" w:type="dxa"/>
            <w:noWrap/>
            <w:hideMark/>
          </w:tcPr>
          <w:p w14:paraId="11F81084" w14:textId="77777777" w:rsidR="003E1057" w:rsidRPr="00CD53B8" w:rsidRDefault="003E1057" w:rsidP="006D4899">
            <w:pPr>
              <w:rPr>
                <w:i/>
                <w:iCs/>
                <w:color w:val="000000"/>
                <w:sz w:val="22"/>
                <w:szCs w:val="22"/>
              </w:rPr>
            </w:pPr>
            <w:r w:rsidRPr="00CD53B8">
              <w:rPr>
                <w:i/>
                <w:iCs/>
                <w:color w:val="000000"/>
                <w:sz w:val="22"/>
                <w:szCs w:val="22"/>
              </w:rPr>
              <w:t xml:space="preserve">Acancephala terminalis </w:t>
            </w:r>
            <w:r w:rsidRPr="00CD53B8">
              <w:rPr>
                <w:sz w:val="22"/>
                <w:szCs w:val="22"/>
              </w:rPr>
              <w:t>*</w:t>
            </w:r>
            <w:r w:rsidRPr="00CD53B8">
              <w:rPr>
                <w:i/>
                <w:iCs/>
                <w:color w:val="000000"/>
                <w:sz w:val="22"/>
                <w:szCs w:val="22"/>
              </w:rPr>
              <w:t xml:space="preserve"> </w:t>
            </w:r>
            <w:r w:rsidRPr="00CD53B8">
              <w:rPr>
                <w:color w:val="000000"/>
                <w:sz w:val="22"/>
                <w:szCs w:val="22"/>
              </w:rPr>
              <w:t>(Dallas)</w:t>
            </w:r>
          </w:p>
        </w:tc>
        <w:tc>
          <w:tcPr>
            <w:tcW w:w="900" w:type="dxa"/>
            <w:noWrap/>
            <w:hideMark/>
          </w:tcPr>
          <w:p w14:paraId="749E47AE"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7730D319" w14:textId="77777777" w:rsidR="003E1057" w:rsidRPr="00CD53B8" w:rsidRDefault="003E1057" w:rsidP="006D4899">
            <w:pPr>
              <w:jc w:val="right"/>
              <w:rPr>
                <w:color w:val="000000"/>
                <w:sz w:val="22"/>
                <w:szCs w:val="22"/>
              </w:rPr>
            </w:pPr>
          </w:p>
        </w:tc>
      </w:tr>
      <w:tr w:rsidR="003E1057" w:rsidRPr="00CD53B8" w14:paraId="0094DF47" w14:textId="77777777" w:rsidTr="00757F3E">
        <w:trPr>
          <w:trHeight w:val="320"/>
        </w:trPr>
        <w:tc>
          <w:tcPr>
            <w:tcW w:w="1350" w:type="dxa"/>
            <w:noWrap/>
            <w:hideMark/>
          </w:tcPr>
          <w:p w14:paraId="76F4FAAF" w14:textId="77777777" w:rsidR="003E1057" w:rsidRPr="00CD53B8" w:rsidRDefault="003E1057" w:rsidP="006D4899">
            <w:pPr>
              <w:rPr>
                <w:sz w:val="22"/>
                <w:szCs w:val="22"/>
              </w:rPr>
            </w:pPr>
          </w:p>
        </w:tc>
        <w:tc>
          <w:tcPr>
            <w:tcW w:w="1260" w:type="dxa"/>
          </w:tcPr>
          <w:p w14:paraId="2F41F4ED" w14:textId="77777777" w:rsidR="003E1057" w:rsidRPr="00CD53B8" w:rsidRDefault="003E1057" w:rsidP="006D4899">
            <w:pPr>
              <w:rPr>
                <w:sz w:val="22"/>
                <w:szCs w:val="22"/>
              </w:rPr>
            </w:pPr>
          </w:p>
        </w:tc>
        <w:tc>
          <w:tcPr>
            <w:tcW w:w="1530" w:type="dxa"/>
            <w:noWrap/>
            <w:hideMark/>
          </w:tcPr>
          <w:p w14:paraId="105DEA90" w14:textId="77777777" w:rsidR="003E1057" w:rsidRPr="00CD53B8" w:rsidRDefault="003E1057" w:rsidP="006D4899">
            <w:pPr>
              <w:rPr>
                <w:sz w:val="22"/>
                <w:szCs w:val="22"/>
              </w:rPr>
            </w:pPr>
          </w:p>
        </w:tc>
        <w:tc>
          <w:tcPr>
            <w:tcW w:w="1800" w:type="dxa"/>
            <w:noWrap/>
            <w:hideMark/>
          </w:tcPr>
          <w:p w14:paraId="7DFC4E35" w14:textId="77777777" w:rsidR="003E1057" w:rsidRPr="00CD53B8" w:rsidRDefault="003E1057" w:rsidP="006D4899">
            <w:pPr>
              <w:rPr>
                <w:color w:val="000000"/>
                <w:sz w:val="22"/>
                <w:szCs w:val="22"/>
              </w:rPr>
            </w:pPr>
            <w:r w:rsidRPr="00CD53B8">
              <w:rPr>
                <w:color w:val="000000"/>
                <w:sz w:val="22"/>
                <w:szCs w:val="22"/>
              </w:rPr>
              <w:t>Pentatomidae</w:t>
            </w:r>
          </w:p>
        </w:tc>
        <w:tc>
          <w:tcPr>
            <w:tcW w:w="3150" w:type="dxa"/>
            <w:noWrap/>
            <w:hideMark/>
          </w:tcPr>
          <w:p w14:paraId="5351346C" w14:textId="77777777" w:rsidR="003E1057" w:rsidRPr="00CD53B8" w:rsidRDefault="003E1057" w:rsidP="006D4899">
            <w:pPr>
              <w:rPr>
                <w:color w:val="000000"/>
                <w:sz w:val="22"/>
                <w:szCs w:val="22"/>
              </w:rPr>
            </w:pPr>
          </w:p>
        </w:tc>
        <w:tc>
          <w:tcPr>
            <w:tcW w:w="900" w:type="dxa"/>
            <w:noWrap/>
            <w:hideMark/>
          </w:tcPr>
          <w:p w14:paraId="6D550619" w14:textId="77777777" w:rsidR="003E1057" w:rsidRPr="00CD53B8" w:rsidRDefault="003E1057" w:rsidP="006D4899">
            <w:pPr>
              <w:jc w:val="right"/>
              <w:rPr>
                <w:color w:val="000000"/>
                <w:sz w:val="22"/>
                <w:szCs w:val="22"/>
              </w:rPr>
            </w:pPr>
            <w:r w:rsidRPr="00CD53B8">
              <w:rPr>
                <w:color w:val="000000"/>
                <w:sz w:val="22"/>
                <w:szCs w:val="22"/>
              </w:rPr>
              <w:t xml:space="preserve">111 </w:t>
            </w:r>
          </w:p>
        </w:tc>
        <w:tc>
          <w:tcPr>
            <w:tcW w:w="1530" w:type="dxa"/>
            <w:noWrap/>
            <w:hideMark/>
          </w:tcPr>
          <w:p w14:paraId="71D7D860" w14:textId="77777777" w:rsidR="003E1057" w:rsidRPr="00CD53B8" w:rsidRDefault="003E1057" w:rsidP="006D4899">
            <w:pPr>
              <w:jc w:val="right"/>
              <w:rPr>
                <w:color w:val="000000"/>
                <w:sz w:val="22"/>
                <w:szCs w:val="22"/>
              </w:rPr>
            </w:pPr>
            <w:r w:rsidRPr="00CD53B8">
              <w:rPr>
                <w:color w:val="000000"/>
                <w:sz w:val="22"/>
                <w:szCs w:val="22"/>
              </w:rPr>
              <w:t xml:space="preserve"> </w:t>
            </w:r>
          </w:p>
        </w:tc>
      </w:tr>
      <w:tr w:rsidR="003E1057" w:rsidRPr="00CD53B8" w14:paraId="5EF83A29" w14:textId="77777777" w:rsidTr="00757F3E">
        <w:trPr>
          <w:trHeight w:val="320"/>
        </w:trPr>
        <w:tc>
          <w:tcPr>
            <w:tcW w:w="1350" w:type="dxa"/>
            <w:noWrap/>
            <w:hideMark/>
          </w:tcPr>
          <w:p w14:paraId="6A4658C5" w14:textId="77777777" w:rsidR="003E1057" w:rsidRPr="00CD53B8" w:rsidRDefault="003E1057" w:rsidP="006D4899">
            <w:pPr>
              <w:rPr>
                <w:sz w:val="22"/>
                <w:szCs w:val="22"/>
              </w:rPr>
            </w:pPr>
          </w:p>
        </w:tc>
        <w:tc>
          <w:tcPr>
            <w:tcW w:w="1260" w:type="dxa"/>
          </w:tcPr>
          <w:p w14:paraId="27C85D54" w14:textId="77777777" w:rsidR="003E1057" w:rsidRPr="00CD53B8" w:rsidRDefault="003E1057" w:rsidP="006D4899">
            <w:pPr>
              <w:rPr>
                <w:sz w:val="22"/>
                <w:szCs w:val="22"/>
              </w:rPr>
            </w:pPr>
          </w:p>
        </w:tc>
        <w:tc>
          <w:tcPr>
            <w:tcW w:w="1530" w:type="dxa"/>
            <w:noWrap/>
            <w:hideMark/>
          </w:tcPr>
          <w:p w14:paraId="4CB123B3" w14:textId="77777777" w:rsidR="003E1057" w:rsidRPr="00CD53B8" w:rsidRDefault="003E1057" w:rsidP="006D4899">
            <w:pPr>
              <w:rPr>
                <w:sz w:val="22"/>
                <w:szCs w:val="22"/>
              </w:rPr>
            </w:pPr>
          </w:p>
        </w:tc>
        <w:tc>
          <w:tcPr>
            <w:tcW w:w="1800" w:type="dxa"/>
            <w:noWrap/>
            <w:hideMark/>
          </w:tcPr>
          <w:p w14:paraId="42B36F1B" w14:textId="77777777" w:rsidR="003E1057" w:rsidRPr="00CD53B8" w:rsidRDefault="003E1057" w:rsidP="006D4899">
            <w:pPr>
              <w:rPr>
                <w:sz w:val="22"/>
                <w:szCs w:val="22"/>
              </w:rPr>
            </w:pPr>
          </w:p>
        </w:tc>
        <w:tc>
          <w:tcPr>
            <w:tcW w:w="3150" w:type="dxa"/>
            <w:noWrap/>
            <w:hideMark/>
          </w:tcPr>
          <w:p w14:paraId="78BA39EB" w14:textId="77777777" w:rsidR="003E1057" w:rsidRPr="00CD53B8" w:rsidRDefault="003E1057" w:rsidP="006D4899">
            <w:pPr>
              <w:rPr>
                <w:i/>
                <w:iCs/>
                <w:color w:val="000000"/>
                <w:sz w:val="22"/>
                <w:szCs w:val="22"/>
              </w:rPr>
            </w:pPr>
            <w:r w:rsidRPr="00CD53B8">
              <w:rPr>
                <w:i/>
                <w:iCs/>
                <w:color w:val="000000"/>
                <w:sz w:val="22"/>
                <w:szCs w:val="22"/>
              </w:rPr>
              <w:t xml:space="preserve">Euschistus quadrator </w:t>
            </w:r>
            <w:r w:rsidRPr="00CD53B8">
              <w:rPr>
                <w:sz w:val="22"/>
                <w:szCs w:val="22"/>
              </w:rPr>
              <w:t>*</w:t>
            </w:r>
            <w:r w:rsidRPr="00CD53B8">
              <w:rPr>
                <w:i/>
                <w:iCs/>
                <w:color w:val="000000"/>
                <w:sz w:val="22"/>
                <w:szCs w:val="22"/>
              </w:rPr>
              <w:t xml:space="preserve"> </w:t>
            </w:r>
            <w:r w:rsidRPr="00CD53B8">
              <w:rPr>
                <w:color w:val="000000"/>
                <w:sz w:val="22"/>
                <w:szCs w:val="22"/>
              </w:rPr>
              <w:t>(Rolston)</w:t>
            </w:r>
          </w:p>
        </w:tc>
        <w:tc>
          <w:tcPr>
            <w:tcW w:w="900" w:type="dxa"/>
            <w:noWrap/>
            <w:hideMark/>
          </w:tcPr>
          <w:p w14:paraId="1B4CE7C8" w14:textId="77777777" w:rsidR="003E1057" w:rsidRPr="00CD53B8" w:rsidRDefault="003E1057" w:rsidP="006D4899">
            <w:pPr>
              <w:jc w:val="right"/>
              <w:rPr>
                <w:color w:val="000000"/>
                <w:sz w:val="22"/>
                <w:szCs w:val="22"/>
              </w:rPr>
            </w:pPr>
            <w:r w:rsidRPr="00CD53B8">
              <w:rPr>
                <w:color w:val="000000"/>
                <w:sz w:val="22"/>
                <w:szCs w:val="22"/>
              </w:rPr>
              <w:t>13</w:t>
            </w:r>
          </w:p>
        </w:tc>
        <w:tc>
          <w:tcPr>
            <w:tcW w:w="1530" w:type="dxa"/>
            <w:noWrap/>
            <w:hideMark/>
          </w:tcPr>
          <w:p w14:paraId="70649D6C" w14:textId="77777777" w:rsidR="003E1057" w:rsidRPr="00CD53B8" w:rsidRDefault="003E1057" w:rsidP="006D4899">
            <w:pPr>
              <w:jc w:val="right"/>
              <w:rPr>
                <w:color w:val="000000"/>
                <w:sz w:val="22"/>
                <w:szCs w:val="22"/>
              </w:rPr>
            </w:pPr>
          </w:p>
        </w:tc>
      </w:tr>
      <w:tr w:rsidR="003E1057" w:rsidRPr="00CD53B8" w14:paraId="0C3FB1C4" w14:textId="77777777" w:rsidTr="00757F3E">
        <w:trPr>
          <w:trHeight w:val="320"/>
        </w:trPr>
        <w:tc>
          <w:tcPr>
            <w:tcW w:w="1350" w:type="dxa"/>
            <w:noWrap/>
            <w:hideMark/>
          </w:tcPr>
          <w:p w14:paraId="73DC0F88" w14:textId="77777777" w:rsidR="003E1057" w:rsidRPr="00CD53B8" w:rsidRDefault="003E1057" w:rsidP="006D4899">
            <w:pPr>
              <w:rPr>
                <w:sz w:val="22"/>
                <w:szCs w:val="22"/>
              </w:rPr>
            </w:pPr>
          </w:p>
        </w:tc>
        <w:tc>
          <w:tcPr>
            <w:tcW w:w="1260" w:type="dxa"/>
          </w:tcPr>
          <w:p w14:paraId="5C4CD009" w14:textId="77777777" w:rsidR="003E1057" w:rsidRPr="00CD53B8" w:rsidRDefault="003E1057" w:rsidP="006D4899">
            <w:pPr>
              <w:rPr>
                <w:sz w:val="22"/>
                <w:szCs w:val="22"/>
              </w:rPr>
            </w:pPr>
          </w:p>
        </w:tc>
        <w:tc>
          <w:tcPr>
            <w:tcW w:w="1530" w:type="dxa"/>
            <w:noWrap/>
            <w:hideMark/>
          </w:tcPr>
          <w:p w14:paraId="09D5DE63" w14:textId="77777777" w:rsidR="003E1057" w:rsidRPr="00CD53B8" w:rsidRDefault="003E1057" w:rsidP="006D4899">
            <w:pPr>
              <w:rPr>
                <w:sz w:val="22"/>
                <w:szCs w:val="22"/>
              </w:rPr>
            </w:pPr>
          </w:p>
        </w:tc>
        <w:tc>
          <w:tcPr>
            <w:tcW w:w="1800" w:type="dxa"/>
            <w:noWrap/>
            <w:hideMark/>
          </w:tcPr>
          <w:p w14:paraId="6CC12BC4" w14:textId="77777777" w:rsidR="003E1057" w:rsidRPr="00CD53B8" w:rsidRDefault="003E1057" w:rsidP="006D4899">
            <w:pPr>
              <w:rPr>
                <w:sz w:val="22"/>
                <w:szCs w:val="22"/>
              </w:rPr>
            </w:pPr>
          </w:p>
        </w:tc>
        <w:tc>
          <w:tcPr>
            <w:tcW w:w="3150" w:type="dxa"/>
            <w:noWrap/>
            <w:hideMark/>
          </w:tcPr>
          <w:p w14:paraId="49B8FA0F" w14:textId="77777777" w:rsidR="003E1057" w:rsidRPr="00CD53B8" w:rsidRDefault="003E1057" w:rsidP="006D4899">
            <w:pPr>
              <w:rPr>
                <w:i/>
                <w:iCs/>
                <w:color w:val="000000"/>
                <w:sz w:val="22"/>
                <w:szCs w:val="22"/>
              </w:rPr>
            </w:pPr>
            <w:r w:rsidRPr="00CD53B8">
              <w:rPr>
                <w:i/>
                <w:iCs/>
                <w:color w:val="000000"/>
                <w:sz w:val="22"/>
                <w:szCs w:val="22"/>
              </w:rPr>
              <w:t xml:space="preserve">Euschistus servus </w:t>
            </w:r>
            <w:r w:rsidRPr="00CD53B8">
              <w:rPr>
                <w:color w:val="000000"/>
                <w:sz w:val="22"/>
                <w:szCs w:val="22"/>
              </w:rPr>
              <w:t>(Say)</w:t>
            </w:r>
            <w:r w:rsidRPr="00CD53B8">
              <w:rPr>
                <w:sz w:val="22"/>
                <w:szCs w:val="22"/>
              </w:rPr>
              <w:t xml:space="preserve"> *</w:t>
            </w:r>
          </w:p>
        </w:tc>
        <w:tc>
          <w:tcPr>
            <w:tcW w:w="900" w:type="dxa"/>
            <w:noWrap/>
            <w:hideMark/>
          </w:tcPr>
          <w:p w14:paraId="585DF507" w14:textId="77777777" w:rsidR="003E1057" w:rsidRPr="00CD53B8" w:rsidRDefault="003E1057" w:rsidP="006D4899">
            <w:pPr>
              <w:jc w:val="right"/>
              <w:rPr>
                <w:color w:val="000000"/>
                <w:sz w:val="22"/>
                <w:szCs w:val="22"/>
              </w:rPr>
            </w:pPr>
            <w:r w:rsidRPr="00CD53B8">
              <w:rPr>
                <w:color w:val="000000"/>
                <w:sz w:val="22"/>
                <w:szCs w:val="22"/>
              </w:rPr>
              <w:t>17</w:t>
            </w:r>
          </w:p>
        </w:tc>
        <w:tc>
          <w:tcPr>
            <w:tcW w:w="1530" w:type="dxa"/>
            <w:noWrap/>
            <w:hideMark/>
          </w:tcPr>
          <w:p w14:paraId="278DF6BE" w14:textId="77777777" w:rsidR="003E1057" w:rsidRPr="00CD53B8" w:rsidRDefault="003E1057" w:rsidP="006D4899">
            <w:pPr>
              <w:jc w:val="right"/>
              <w:rPr>
                <w:color w:val="000000"/>
                <w:sz w:val="22"/>
                <w:szCs w:val="22"/>
              </w:rPr>
            </w:pPr>
          </w:p>
        </w:tc>
      </w:tr>
      <w:tr w:rsidR="003E1057" w:rsidRPr="00CD53B8" w14:paraId="36658345" w14:textId="77777777" w:rsidTr="00757F3E">
        <w:trPr>
          <w:trHeight w:val="320"/>
        </w:trPr>
        <w:tc>
          <w:tcPr>
            <w:tcW w:w="1350" w:type="dxa"/>
            <w:noWrap/>
            <w:hideMark/>
          </w:tcPr>
          <w:p w14:paraId="02935E69" w14:textId="77777777" w:rsidR="003E1057" w:rsidRPr="00CD53B8" w:rsidRDefault="003E1057" w:rsidP="006D4899">
            <w:pPr>
              <w:rPr>
                <w:sz w:val="22"/>
                <w:szCs w:val="22"/>
              </w:rPr>
            </w:pPr>
          </w:p>
        </w:tc>
        <w:tc>
          <w:tcPr>
            <w:tcW w:w="1260" w:type="dxa"/>
          </w:tcPr>
          <w:p w14:paraId="6A998A14" w14:textId="77777777" w:rsidR="003E1057" w:rsidRPr="00CD53B8" w:rsidRDefault="003E1057" w:rsidP="006D4899">
            <w:pPr>
              <w:rPr>
                <w:sz w:val="22"/>
                <w:szCs w:val="22"/>
              </w:rPr>
            </w:pPr>
          </w:p>
        </w:tc>
        <w:tc>
          <w:tcPr>
            <w:tcW w:w="1530" w:type="dxa"/>
            <w:noWrap/>
            <w:hideMark/>
          </w:tcPr>
          <w:p w14:paraId="1F531A5B" w14:textId="77777777" w:rsidR="003E1057" w:rsidRPr="00CD53B8" w:rsidRDefault="003E1057" w:rsidP="006D4899">
            <w:pPr>
              <w:rPr>
                <w:sz w:val="22"/>
                <w:szCs w:val="22"/>
              </w:rPr>
            </w:pPr>
          </w:p>
        </w:tc>
        <w:tc>
          <w:tcPr>
            <w:tcW w:w="1800" w:type="dxa"/>
            <w:noWrap/>
            <w:hideMark/>
          </w:tcPr>
          <w:p w14:paraId="5226CD8E" w14:textId="77777777" w:rsidR="003E1057" w:rsidRPr="00CD53B8" w:rsidRDefault="003E1057" w:rsidP="006D4899">
            <w:pPr>
              <w:rPr>
                <w:sz w:val="22"/>
                <w:szCs w:val="22"/>
              </w:rPr>
            </w:pPr>
          </w:p>
        </w:tc>
        <w:tc>
          <w:tcPr>
            <w:tcW w:w="3150" w:type="dxa"/>
            <w:noWrap/>
            <w:hideMark/>
          </w:tcPr>
          <w:p w14:paraId="35A898C7" w14:textId="77777777" w:rsidR="003E1057" w:rsidRPr="00CD53B8" w:rsidRDefault="003E1057" w:rsidP="006D4899">
            <w:pPr>
              <w:rPr>
                <w:i/>
                <w:iCs/>
                <w:color w:val="000000"/>
                <w:sz w:val="22"/>
                <w:szCs w:val="22"/>
              </w:rPr>
            </w:pPr>
            <w:r w:rsidRPr="00CD53B8">
              <w:rPr>
                <w:i/>
                <w:iCs/>
                <w:color w:val="000000"/>
                <w:sz w:val="22"/>
                <w:szCs w:val="22"/>
              </w:rPr>
              <w:t xml:space="preserve">Euschistus tristigmus </w:t>
            </w:r>
            <w:r w:rsidRPr="00CD53B8">
              <w:rPr>
                <w:color w:val="000000"/>
                <w:sz w:val="22"/>
                <w:szCs w:val="22"/>
              </w:rPr>
              <w:t>(Say)</w:t>
            </w:r>
            <w:r w:rsidRPr="00CD53B8">
              <w:rPr>
                <w:sz w:val="22"/>
                <w:szCs w:val="22"/>
              </w:rPr>
              <w:t xml:space="preserve"> *</w:t>
            </w:r>
          </w:p>
        </w:tc>
        <w:tc>
          <w:tcPr>
            <w:tcW w:w="900" w:type="dxa"/>
            <w:noWrap/>
            <w:hideMark/>
          </w:tcPr>
          <w:p w14:paraId="1FF9DC1E" w14:textId="77777777" w:rsidR="003E1057" w:rsidRPr="00CD53B8" w:rsidRDefault="003E1057" w:rsidP="006D4899">
            <w:pPr>
              <w:jc w:val="right"/>
              <w:rPr>
                <w:color w:val="000000"/>
                <w:sz w:val="22"/>
                <w:szCs w:val="22"/>
              </w:rPr>
            </w:pPr>
            <w:r w:rsidRPr="00CD53B8">
              <w:rPr>
                <w:color w:val="000000"/>
                <w:sz w:val="22"/>
                <w:szCs w:val="22"/>
              </w:rPr>
              <w:t>6</w:t>
            </w:r>
          </w:p>
        </w:tc>
        <w:tc>
          <w:tcPr>
            <w:tcW w:w="1530" w:type="dxa"/>
            <w:noWrap/>
            <w:hideMark/>
          </w:tcPr>
          <w:p w14:paraId="4F7E2BDC" w14:textId="77777777" w:rsidR="003E1057" w:rsidRPr="00CD53B8" w:rsidRDefault="003E1057" w:rsidP="006D4899">
            <w:pPr>
              <w:jc w:val="right"/>
              <w:rPr>
                <w:color w:val="000000"/>
                <w:sz w:val="22"/>
                <w:szCs w:val="22"/>
              </w:rPr>
            </w:pPr>
          </w:p>
        </w:tc>
      </w:tr>
      <w:tr w:rsidR="003E1057" w:rsidRPr="00CD53B8" w14:paraId="0F1FBB57" w14:textId="77777777" w:rsidTr="00757F3E">
        <w:trPr>
          <w:trHeight w:val="680"/>
        </w:trPr>
        <w:tc>
          <w:tcPr>
            <w:tcW w:w="1350" w:type="dxa"/>
            <w:noWrap/>
            <w:hideMark/>
          </w:tcPr>
          <w:p w14:paraId="6F69BA91" w14:textId="77777777" w:rsidR="003E1057" w:rsidRPr="00CD53B8" w:rsidRDefault="003E1057" w:rsidP="006D4899">
            <w:pPr>
              <w:rPr>
                <w:sz w:val="22"/>
                <w:szCs w:val="22"/>
              </w:rPr>
            </w:pPr>
          </w:p>
        </w:tc>
        <w:tc>
          <w:tcPr>
            <w:tcW w:w="1260" w:type="dxa"/>
          </w:tcPr>
          <w:p w14:paraId="462737F9" w14:textId="77777777" w:rsidR="003E1057" w:rsidRPr="00CD53B8" w:rsidRDefault="003E1057" w:rsidP="006D4899">
            <w:pPr>
              <w:rPr>
                <w:sz w:val="22"/>
                <w:szCs w:val="22"/>
              </w:rPr>
            </w:pPr>
          </w:p>
        </w:tc>
        <w:tc>
          <w:tcPr>
            <w:tcW w:w="1530" w:type="dxa"/>
            <w:noWrap/>
            <w:hideMark/>
          </w:tcPr>
          <w:p w14:paraId="699B297D" w14:textId="77777777" w:rsidR="003E1057" w:rsidRPr="00CD53B8" w:rsidRDefault="003E1057" w:rsidP="006D4899">
            <w:pPr>
              <w:rPr>
                <w:sz w:val="22"/>
                <w:szCs w:val="22"/>
              </w:rPr>
            </w:pPr>
          </w:p>
        </w:tc>
        <w:tc>
          <w:tcPr>
            <w:tcW w:w="1800" w:type="dxa"/>
            <w:noWrap/>
            <w:hideMark/>
          </w:tcPr>
          <w:p w14:paraId="00939F0B" w14:textId="77777777" w:rsidR="003E1057" w:rsidRPr="00CD53B8" w:rsidRDefault="003E1057" w:rsidP="006D4899">
            <w:pPr>
              <w:rPr>
                <w:sz w:val="22"/>
                <w:szCs w:val="22"/>
              </w:rPr>
            </w:pPr>
          </w:p>
        </w:tc>
        <w:tc>
          <w:tcPr>
            <w:tcW w:w="3150" w:type="dxa"/>
            <w:hideMark/>
          </w:tcPr>
          <w:p w14:paraId="3A491B6C" w14:textId="77777777" w:rsidR="003E1057" w:rsidRPr="00CD53B8" w:rsidRDefault="003E1057" w:rsidP="006D4899">
            <w:pPr>
              <w:rPr>
                <w:i/>
                <w:iCs/>
                <w:color w:val="000000"/>
                <w:sz w:val="22"/>
                <w:szCs w:val="22"/>
              </w:rPr>
            </w:pPr>
            <w:r w:rsidRPr="00CD53B8">
              <w:rPr>
                <w:i/>
                <w:iCs/>
                <w:color w:val="000000"/>
                <w:sz w:val="22"/>
                <w:szCs w:val="22"/>
              </w:rPr>
              <w:t xml:space="preserve">Euschistus </w:t>
            </w:r>
            <w:r w:rsidRPr="00CD53B8">
              <w:rPr>
                <w:color w:val="000000"/>
                <w:sz w:val="22"/>
                <w:szCs w:val="22"/>
              </w:rPr>
              <w:t xml:space="preserve">spp. </w:t>
            </w:r>
            <w:r w:rsidRPr="00CD53B8">
              <w:rPr>
                <w:sz w:val="22"/>
                <w:szCs w:val="22"/>
              </w:rPr>
              <w:t>*</w:t>
            </w:r>
            <w:r w:rsidRPr="00CD53B8">
              <w:rPr>
                <w:color w:val="000000"/>
                <w:sz w:val="22"/>
                <w:szCs w:val="22"/>
              </w:rPr>
              <w:t xml:space="preserve">                      (includes immatures)</w:t>
            </w:r>
          </w:p>
        </w:tc>
        <w:tc>
          <w:tcPr>
            <w:tcW w:w="900" w:type="dxa"/>
            <w:noWrap/>
            <w:hideMark/>
          </w:tcPr>
          <w:p w14:paraId="21ADE171" w14:textId="77777777" w:rsidR="003E1057" w:rsidRPr="00CD53B8" w:rsidRDefault="003E1057" w:rsidP="006D4899">
            <w:pPr>
              <w:jc w:val="right"/>
              <w:rPr>
                <w:color w:val="000000"/>
                <w:sz w:val="22"/>
                <w:szCs w:val="22"/>
              </w:rPr>
            </w:pPr>
            <w:r w:rsidRPr="00CD53B8">
              <w:rPr>
                <w:color w:val="000000"/>
                <w:sz w:val="22"/>
                <w:szCs w:val="22"/>
              </w:rPr>
              <w:t>43</w:t>
            </w:r>
          </w:p>
        </w:tc>
        <w:tc>
          <w:tcPr>
            <w:tcW w:w="1530" w:type="dxa"/>
            <w:noWrap/>
            <w:hideMark/>
          </w:tcPr>
          <w:p w14:paraId="26AE7DE0" w14:textId="77777777" w:rsidR="003E1057" w:rsidRPr="00CD53B8" w:rsidRDefault="003E1057" w:rsidP="006D4899">
            <w:pPr>
              <w:jc w:val="right"/>
              <w:rPr>
                <w:color w:val="000000"/>
                <w:sz w:val="22"/>
                <w:szCs w:val="22"/>
              </w:rPr>
            </w:pPr>
          </w:p>
        </w:tc>
      </w:tr>
      <w:tr w:rsidR="003E1057" w:rsidRPr="00CD53B8" w14:paraId="004F7212" w14:textId="77777777" w:rsidTr="00757F3E">
        <w:trPr>
          <w:trHeight w:val="320"/>
        </w:trPr>
        <w:tc>
          <w:tcPr>
            <w:tcW w:w="1350" w:type="dxa"/>
            <w:noWrap/>
            <w:hideMark/>
          </w:tcPr>
          <w:p w14:paraId="4F62BE96" w14:textId="77777777" w:rsidR="003E1057" w:rsidRPr="00CD53B8" w:rsidRDefault="003E1057" w:rsidP="006D4899">
            <w:pPr>
              <w:rPr>
                <w:sz w:val="22"/>
                <w:szCs w:val="22"/>
              </w:rPr>
            </w:pPr>
          </w:p>
        </w:tc>
        <w:tc>
          <w:tcPr>
            <w:tcW w:w="1260" w:type="dxa"/>
          </w:tcPr>
          <w:p w14:paraId="1A36735C" w14:textId="77777777" w:rsidR="003E1057" w:rsidRPr="00CD53B8" w:rsidRDefault="003E1057" w:rsidP="006D4899">
            <w:pPr>
              <w:rPr>
                <w:sz w:val="22"/>
                <w:szCs w:val="22"/>
              </w:rPr>
            </w:pPr>
          </w:p>
        </w:tc>
        <w:tc>
          <w:tcPr>
            <w:tcW w:w="1530" w:type="dxa"/>
            <w:noWrap/>
            <w:hideMark/>
          </w:tcPr>
          <w:p w14:paraId="35F4555B" w14:textId="77777777" w:rsidR="003E1057" w:rsidRPr="00CD53B8" w:rsidRDefault="003E1057" w:rsidP="006D4899">
            <w:pPr>
              <w:rPr>
                <w:sz w:val="22"/>
                <w:szCs w:val="22"/>
              </w:rPr>
            </w:pPr>
          </w:p>
        </w:tc>
        <w:tc>
          <w:tcPr>
            <w:tcW w:w="1800" w:type="dxa"/>
            <w:noWrap/>
            <w:hideMark/>
          </w:tcPr>
          <w:p w14:paraId="797B6217" w14:textId="77777777" w:rsidR="003E1057" w:rsidRPr="00CD53B8" w:rsidRDefault="003E1057" w:rsidP="006D4899">
            <w:pPr>
              <w:rPr>
                <w:sz w:val="22"/>
                <w:szCs w:val="22"/>
              </w:rPr>
            </w:pPr>
          </w:p>
        </w:tc>
        <w:tc>
          <w:tcPr>
            <w:tcW w:w="3150" w:type="dxa"/>
            <w:noWrap/>
            <w:hideMark/>
          </w:tcPr>
          <w:p w14:paraId="0D6F0AFD" w14:textId="77777777" w:rsidR="003E1057" w:rsidRPr="00CD53B8" w:rsidRDefault="003E1057" w:rsidP="006D4899">
            <w:pPr>
              <w:rPr>
                <w:i/>
                <w:iCs/>
                <w:color w:val="000000"/>
                <w:sz w:val="22"/>
                <w:szCs w:val="22"/>
              </w:rPr>
            </w:pPr>
            <w:r w:rsidRPr="00CD53B8">
              <w:rPr>
                <w:i/>
                <w:iCs/>
                <w:color w:val="000000"/>
                <w:sz w:val="22"/>
                <w:szCs w:val="22"/>
              </w:rPr>
              <w:t xml:space="preserve">Loxa flavicollis </w:t>
            </w:r>
            <w:r w:rsidRPr="00CD53B8">
              <w:rPr>
                <w:color w:val="000000"/>
                <w:sz w:val="22"/>
                <w:szCs w:val="22"/>
              </w:rPr>
              <w:t xml:space="preserve">(Drury) </w:t>
            </w:r>
            <w:r w:rsidRPr="00CD53B8">
              <w:rPr>
                <w:sz w:val="22"/>
                <w:szCs w:val="22"/>
              </w:rPr>
              <w:t>*</w:t>
            </w:r>
          </w:p>
        </w:tc>
        <w:tc>
          <w:tcPr>
            <w:tcW w:w="900" w:type="dxa"/>
            <w:noWrap/>
            <w:hideMark/>
          </w:tcPr>
          <w:p w14:paraId="78053E7C"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7C3B0C2F" w14:textId="77777777" w:rsidR="003E1057" w:rsidRPr="00CD53B8" w:rsidRDefault="003E1057" w:rsidP="006D4899">
            <w:pPr>
              <w:jc w:val="right"/>
              <w:rPr>
                <w:color w:val="000000"/>
                <w:sz w:val="22"/>
                <w:szCs w:val="22"/>
              </w:rPr>
            </w:pPr>
          </w:p>
        </w:tc>
      </w:tr>
      <w:tr w:rsidR="003E1057" w:rsidRPr="00CD53B8" w14:paraId="67D8FF38" w14:textId="77777777" w:rsidTr="00757F3E">
        <w:trPr>
          <w:trHeight w:val="320"/>
        </w:trPr>
        <w:tc>
          <w:tcPr>
            <w:tcW w:w="1350" w:type="dxa"/>
            <w:noWrap/>
            <w:hideMark/>
          </w:tcPr>
          <w:p w14:paraId="02D7CDEC" w14:textId="77777777" w:rsidR="003E1057" w:rsidRPr="00CD53B8" w:rsidRDefault="003E1057" w:rsidP="006D4899">
            <w:pPr>
              <w:rPr>
                <w:sz w:val="22"/>
                <w:szCs w:val="22"/>
              </w:rPr>
            </w:pPr>
          </w:p>
        </w:tc>
        <w:tc>
          <w:tcPr>
            <w:tcW w:w="1260" w:type="dxa"/>
          </w:tcPr>
          <w:p w14:paraId="2C037EC0" w14:textId="77777777" w:rsidR="003E1057" w:rsidRPr="00CD53B8" w:rsidRDefault="003E1057" w:rsidP="006D4899">
            <w:pPr>
              <w:rPr>
                <w:sz w:val="22"/>
                <w:szCs w:val="22"/>
              </w:rPr>
            </w:pPr>
          </w:p>
        </w:tc>
        <w:tc>
          <w:tcPr>
            <w:tcW w:w="1530" w:type="dxa"/>
            <w:noWrap/>
            <w:hideMark/>
          </w:tcPr>
          <w:p w14:paraId="1D224D74" w14:textId="77777777" w:rsidR="003E1057" w:rsidRPr="00CD53B8" w:rsidRDefault="003E1057" w:rsidP="006D4899">
            <w:pPr>
              <w:rPr>
                <w:sz w:val="22"/>
                <w:szCs w:val="22"/>
              </w:rPr>
            </w:pPr>
          </w:p>
        </w:tc>
        <w:tc>
          <w:tcPr>
            <w:tcW w:w="1800" w:type="dxa"/>
            <w:noWrap/>
            <w:hideMark/>
          </w:tcPr>
          <w:p w14:paraId="48021A31" w14:textId="77777777" w:rsidR="003E1057" w:rsidRPr="00CD53B8" w:rsidRDefault="003E1057" w:rsidP="006D4899">
            <w:pPr>
              <w:rPr>
                <w:sz w:val="22"/>
                <w:szCs w:val="22"/>
              </w:rPr>
            </w:pPr>
          </w:p>
        </w:tc>
        <w:tc>
          <w:tcPr>
            <w:tcW w:w="3150" w:type="dxa"/>
            <w:noWrap/>
            <w:hideMark/>
          </w:tcPr>
          <w:p w14:paraId="13B3B118" w14:textId="77777777" w:rsidR="003E1057" w:rsidRPr="00CD53B8" w:rsidRDefault="003E1057" w:rsidP="006D4899">
            <w:pPr>
              <w:rPr>
                <w:i/>
                <w:iCs/>
                <w:color w:val="000000"/>
                <w:sz w:val="22"/>
                <w:szCs w:val="22"/>
              </w:rPr>
            </w:pPr>
            <w:r w:rsidRPr="00CD53B8">
              <w:rPr>
                <w:i/>
                <w:iCs/>
                <w:color w:val="000000"/>
                <w:sz w:val="22"/>
                <w:szCs w:val="22"/>
              </w:rPr>
              <w:t xml:space="preserve">Murgantia histrionica </w:t>
            </w:r>
            <w:r w:rsidRPr="00CD53B8">
              <w:rPr>
                <w:sz w:val="22"/>
                <w:szCs w:val="22"/>
              </w:rPr>
              <w:t>*</w:t>
            </w:r>
            <w:r w:rsidRPr="00CD53B8">
              <w:rPr>
                <w:color w:val="000000"/>
                <w:sz w:val="22"/>
                <w:szCs w:val="22"/>
              </w:rPr>
              <w:t xml:space="preserve"> (Hahn)</w:t>
            </w:r>
          </w:p>
        </w:tc>
        <w:tc>
          <w:tcPr>
            <w:tcW w:w="900" w:type="dxa"/>
            <w:noWrap/>
            <w:hideMark/>
          </w:tcPr>
          <w:p w14:paraId="6F9D9512"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0B6CCBF4" w14:textId="77777777" w:rsidR="003E1057" w:rsidRPr="00CD53B8" w:rsidRDefault="003E1057" w:rsidP="006D4899">
            <w:pPr>
              <w:jc w:val="right"/>
              <w:rPr>
                <w:color w:val="000000"/>
                <w:sz w:val="22"/>
                <w:szCs w:val="22"/>
              </w:rPr>
            </w:pPr>
          </w:p>
        </w:tc>
      </w:tr>
      <w:tr w:rsidR="003E1057" w:rsidRPr="00CD53B8" w14:paraId="1CB65CCF" w14:textId="77777777" w:rsidTr="00757F3E">
        <w:trPr>
          <w:trHeight w:val="320"/>
        </w:trPr>
        <w:tc>
          <w:tcPr>
            <w:tcW w:w="1350" w:type="dxa"/>
            <w:noWrap/>
            <w:hideMark/>
          </w:tcPr>
          <w:p w14:paraId="0AC3EE4C" w14:textId="77777777" w:rsidR="003E1057" w:rsidRPr="00CD53B8" w:rsidRDefault="003E1057" w:rsidP="006D4899">
            <w:pPr>
              <w:rPr>
                <w:sz w:val="22"/>
                <w:szCs w:val="22"/>
              </w:rPr>
            </w:pPr>
          </w:p>
        </w:tc>
        <w:tc>
          <w:tcPr>
            <w:tcW w:w="1260" w:type="dxa"/>
          </w:tcPr>
          <w:p w14:paraId="1999A31E" w14:textId="77777777" w:rsidR="003E1057" w:rsidRPr="00CD53B8" w:rsidRDefault="003E1057" w:rsidP="006D4899">
            <w:pPr>
              <w:rPr>
                <w:sz w:val="22"/>
                <w:szCs w:val="22"/>
              </w:rPr>
            </w:pPr>
          </w:p>
        </w:tc>
        <w:tc>
          <w:tcPr>
            <w:tcW w:w="1530" w:type="dxa"/>
            <w:noWrap/>
            <w:hideMark/>
          </w:tcPr>
          <w:p w14:paraId="361370A5" w14:textId="77777777" w:rsidR="003E1057" w:rsidRPr="00CD53B8" w:rsidRDefault="003E1057" w:rsidP="006D4899">
            <w:pPr>
              <w:rPr>
                <w:sz w:val="22"/>
                <w:szCs w:val="22"/>
              </w:rPr>
            </w:pPr>
          </w:p>
        </w:tc>
        <w:tc>
          <w:tcPr>
            <w:tcW w:w="1800" w:type="dxa"/>
            <w:noWrap/>
            <w:hideMark/>
          </w:tcPr>
          <w:p w14:paraId="22D52D01" w14:textId="77777777" w:rsidR="003E1057" w:rsidRPr="00CD53B8" w:rsidRDefault="003E1057" w:rsidP="006D4899">
            <w:pPr>
              <w:rPr>
                <w:sz w:val="22"/>
                <w:szCs w:val="22"/>
              </w:rPr>
            </w:pPr>
          </w:p>
        </w:tc>
        <w:tc>
          <w:tcPr>
            <w:tcW w:w="3150" w:type="dxa"/>
            <w:noWrap/>
            <w:hideMark/>
          </w:tcPr>
          <w:p w14:paraId="672C48A4" w14:textId="77777777" w:rsidR="003E1057" w:rsidRPr="00CD53B8" w:rsidRDefault="003E1057" w:rsidP="006D4899">
            <w:pPr>
              <w:rPr>
                <w:i/>
                <w:iCs/>
                <w:color w:val="000000"/>
                <w:sz w:val="22"/>
                <w:szCs w:val="22"/>
              </w:rPr>
            </w:pPr>
            <w:r w:rsidRPr="00CD53B8">
              <w:rPr>
                <w:i/>
                <w:iCs/>
                <w:color w:val="000000"/>
                <w:sz w:val="22"/>
                <w:szCs w:val="22"/>
              </w:rPr>
              <w:t xml:space="preserve">Nezara viridula </w:t>
            </w:r>
            <w:r w:rsidRPr="00CD53B8">
              <w:rPr>
                <w:color w:val="000000"/>
                <w:sz w:val="22"/>
                <w:szCs w:val="22"/>
              </w:rPr>
              <w:t>(Linnaeus)</w:t>
            </w:r>
            <w:r w:rsidRPr="00CD53B8">
              <w:rPr>
                <w:sz w:val="22"/>
                <w:szCs w:val="22"/>
              </w:rPr>
              <w:t xml:space="preserve"> *</w:t>
            </w:r>
          </w:p>
        </w:tc>
        <w:tc>
          <w:tcPr>
            <w:tcW w:w="900" w:type="dxa"/>
            <w:noWrap/>
            <w:hideMark/>
          </w:tcPr>
          <w:p w14:paraId="28EBAE25" w14:textId="77777777" w:rsidR="003E1057" w:rsidRPr="00CD53B8" w:rsidRDefault="003E1057" w:rsidP="006D4899">
            <w:pPr>
              <w:jc w:val="right"/>
              <w:rPr>
                <w:color w:val="000000"/>
                <w:sz w:val="22"/>
                <w:szCs w:val="22"/>
              </w:rPr>
            </w:pPr>
            <w:r w:rsidRPr="00CD53B8">
              <w:rPr>
                <w:color w:val="000000"/>
                <w:sz w:val="22"/>
                <w:szCs w:val="22"/>
              </w:rPr>
              <w:t>3</w:t>
            </w:r>
          </w:p>
        </w:tc>
        <w:tc>
          <w:tcPr>
            <w:tcW w:w="1530" w:type="dxa"/>
            <w:noWrap/>
            <w:hideMark/>
          </w:tcPr>
          <w:p w14:paraId="748490DD" w14:textId="77777777" w:rsidR="003E1057" w:rsidRPr="00CD53B8" w:rsidRDefault="003E1057" w:rsidP="006D4899">
            <w:pPr>
              <w:jc w:val="right"/>
              <w:rPr>
                <w:color w:val="000000"/>
                <w:sz w:val="22"/>
                <w:szCs w:val="22"/>
              </w:rPr>
            </w:pPr>
          </w:p>
        </w:tc>
      </w:tr>
      <w:tr w:rsidR="003E1057" w:rsidRPr="00CD53B8" w14:paraId="4BE08DAC" w14:textId="77777777" w:rsidTr="00757F3E">
        <w:trPr>
          <w:trHeight w:val="320"/>
        </w:trPr>
        <w:tc>
          <w:tcPr>
            <w:tcW w:w="1350" w:type="dxa"/>
            <w:noWrap/>
            <w:hideMark/>
          </w:tcPr>
          <w:p w14:paraId="1B1321AE" w14:textId="77777777" w:rsidR="003E1057" w:rsidRPr="00CD53B8" w:rsidRDefault="003E1057" w:rsidP="006D4899">
            <w:pPr>
              <w:rPr>
                <w:sz w:val="22"/>
                <w:szCs w:val="22"/>
              </w:rPr>
            </w:pPr>
          </w:p>
        </w:tc>
        <w:tc>
          <w:tcPr>
            <w:tcW w:w="1260" w:type="dxa"/>
          </w:tcPr>
          <w:p w14:paraId="47FFD7B1" w14:textId="77777777" w:rsidR="003E1057" w:rsidRPr="00CD53B8" w:rsidRDefault="003E1057" w:rsidP="006D4899">
            <w:pPr>
              <w:rPr>
                <w:sz w:val="22"/>
                <w:szCs w:val="22"/>
              </w:rPr>
            </w:pPr>
          </w:p>
        </w:tc>
        <w:tc>
          <w:tcPr>
            <w:tcW w:w="1530" w:type="dxa"/>
            <w:noWrap/>
            <w:hideMark/>
          </w:tcPr>
          <w:p w14:paraId="3D028614" w14:textId="77777777" w:rsidR="003E1057" w:rsidRPr="00CD53B8" w:rsidRDefault="003E1057" w:rsidP="006D4899">
            <w:pPr>
              <w:rPr>
                <w:sz w:val="22"/>
                <w:szCs w:val="22"/>
              </w:rPr>
            </w:pPr>
          </w:p>
        </w:tc>
        <w:tc>
          <w:tcPr>
            <w:tcW w:w="1800" w:type="dxa"/>
            <w:noWrap/>
            <w:hideMark/>
          </w:tcPr>
          <w:p w14:paraId="24DE92DF" w14:textId="77777777" w:rsidR="003E1057" w:rsidRPr="00CD53B8" w:rsidRDefault="003E1057" w:rsidP="006D4899">
            <w:pPr>
              <w:rPr>
                <w:sz w:val="22"/>
                <w:szCs w:val="22"/>
              </w:rPr>
            </w:pPr>
          </w:p>
        </w:tc>
        <w:tc>
          <w:tcPr>
            <w:tcW w:w="3150" w:type="dxa"/>
            <w:noWrap/>
            <w:hideMark/>
          </w:tcPr>
          <w:p w14:paraId="09B5342E" w14:textId="77777777" w:rsidR="003E1057" w:rsidRPr="00CD53B8" w:rsidRDefault="003E1057" w:rsidP="006D4899">
            <w:pPr>
              <w:rPr>
                <w:i/>
                <w:iCs/>
                <w:color w:val="000000"/>
                <w:sz w:val="22"/>
                <w:szCs w:val="22"/>
              </w:rPr>
            </w:pPr>
            <w:r w:rsidRPr="00CD53B8">
              <w:rPr>
                <w:i/>
                <w:iCs/>
                <w:color w:val="000000"/>
                <w:sz w:val="22"/>
                <w:szCs w:val="22"/>
              </w:rPr>
              <w:t xml:space="preserve">Oebalus pugnax </w:t>
            </w:r>
            <w:r w:rsidRPr="00CD53B8">
              <w:rPr>
                <w:color w:val="000000"/>
                <w:sz w:val="22"/>
                <w:szCs w:val="22"/>
              </w:rPr>
              <w:t>(Fabricius)</w:t>
            </w:r>
            <w:r w:rsidRPr="00CD53B8">
              <w:rPr>
                <w:sz w:val="22"/>
                <w:szCs w:val="22"/>
              </w:rPr>
              <w:t xml:space="preserve"> *</w:t>
            </w:r>
          </w:p>
        </w:tc>
        <w:tc>
          <w:tcPr>
            <w:tcW w:w="900" w:type="dxa"/>
            <w:noWrap/>
            <w:hideMark/>
          </w:tcPr>
          <w:p w14:paraId="079F80E9"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0D2126F7" w14:textId="77777777" w:rsidR="003E1057" w:rsidRPr="00CD53B8" w:rsidRDefault="003E1057" w:rsidP="006D4899">
            <w:pPr>
              <w:jc w:val="right"/>
              <w:rPr>
                <w:color w:val="000000"/>
                <w:sz w:val="22"/>
                <w:szCs w:val="22"/>
              </w:rPr>
            </w:pPr>
          </w:p>
        </w:tc>
      </w:tr>
      <w:tr w:rsidR="003E1057" w:rsidRPr="00CD53B8" w14:paraId="0B7EB993" w14:textId="77777777" w:rsidTr="00757F3E">
        <w:trPr>
          <w:trHeight w:val="320"/>
        </w:trPr>
        <w:tc>
          <w:tcPr>
            <w:tcW w:w="1350" w:type="dxa"/>
            <w:noWrap/>
            <w:hideMark/>
          </w:tcPr>
          <w:p w14:paraId="00A7E551" w14:textId="77777777" w:rsidR="003E1057" w:rsidRPr="00CD53B8" w:rsidRDefault="003E1057" w:rsidP="006D4899">
            <w:pPr>
              <w:rPr>
                <w:sz w:val="22"/>
                <w:szCs w:val="22"/>
              </w:rPr>
            </w:pPr>
          </w:p>
        </w:tc>
        <w:tc>
          <w:tcPr>
            <w:tcW w:w="1260" w:type="dxa"/>
          </w:tcPr>
          <w:p w14:paraId="44150222" w14:textId="77777777" w:rsidR="003E1057" w:rsidRPr="00CD53B8" w:rsidRDefault="003E1057" w:rsidP="006D4899">
            <w:pPr>
              <w:rPr>
                <w:sz w:val="22"/>
                <w:szCs w:val="22"/>
              </w:rPr>
            </w:pPr>
          </w:p>
        </w:tc>
        <w:tc>
          <w:tcPr>
            <w:tcW w:w="1530" w:type="dxa"/>
            <w:noWrap/>
            <w:hideMark/>
          </w:tcPr>
          <w:p w14:paraId="74FFA48C" w14:textId="77777777" w:rsidR="003E1057" w:rsidRPr="00CD53B8" w:rsidRDefault="003E1057" w:rsidP="006D4899">
            <w:pPr>
              <w:rPr>
                <w:sz w:val="22"/>
                <w:szCs w:val="22"/>
              </w:rPr>
            </w:pPr>
          </w:p>
        </w:tc>
        <w:tc>
          <w:tcPr>
            <w:tcW w:w="1800" w:type="dxa"/>
            <w:noWrap/>
            <w:hideMark/>
          </w:tcPr>
          <w:p w14:paraId="0E587E22" w14:textId="77777777" w:rsidR="003E1057" w:rsidRPr="00CD53B8" w:rsidRDefault="003E1057" w:rsidP="006D4899">
            <w:pPr>
              <w:rPr>
                <w:sz w:val="22"/>
                <w:szCs w:val="22"/>
              </w:rPr>
            </w:pPr>
          </w:p>
        </w:tc>
        <w:tc>
          <w:tcPr>
            <w:tcW w:w="3150" w:type="dxa"/>
            <w:noWrap/>
            <w:hideMark/>
          </w:tcPr>
          <w:p w14:paraId="73EB87C9" w14:textId="77777777" w:rsidR="003E1057" w:rsidRPr="00CD53B8" w:rsidRDefault="003E1057" w:rsidP="006D4899">
            <w:pPr>
              <w:rPr>
                <w:i/>
                <w:iCs/>
                <w:color w:val="000000"/>
                <w:sz w:val="22"/>
                <w:szCs w:val="22"/>
              </w:rPr>
            </w:pPr>
            <w:r w:rsidRPr="00CD53B8">
              <w:rPr>
                <w:i/>
                <w:iCs/>
                <w:color w:val="000000"/>
                <w:sz w:val="22"/>
                <w:szCs w:val="22"/>
              </w:rPr>
              <w:t xml:space="preserve">Podisus maculiventris </w:t>
            </w:r>
            <w:r w:rsidRPr="00CD53B8">
              <w:rPr>
                <w:color w:val="000000"/>
                <w:sz w:val="22"/>
                <w:szCs w:val="22"/>
              </w:rPr>
              <w:t>(Say)</w:t>
            </w:r>
            <w:r w:rsidRPr="00CD53B8">
              <w:rPr>
                <w:sz w:val="22"/>
                <w:szCs w:val="22"/>
              </w:rPr>
              <w:t xml:space="preserve"> </w:t>
            </w:r>
            <w:r w:rsidRPr="00CD53B8">
              <w:rPr>
                <w:color w:val="222222"/>
                <w:sz w:val="22"/>
                <w:szCs w:val="22"/>
                <w:shd w:val="clear" w:color="auto" w:fill="FFFFFF"/>
              </w:rPr>
              <w:t>†</w:t>
            </w:r>
          </w:p>
        </w:tc>
        <w:tc>
          <w:tcPr>
            <w:tcW w:w="900" w:type="dxa"/>
            <w:noWrap/>
            <w:hideMark/>
          </w:tcPr>
          <w:p w14:paraId="2DC51505"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7CC422FA" w14:textId="77777777" w:rsidR="003E1057" w:rsidRPr="00CD53B8" w:rsidRDefault="003E1057" w:rsidP="006D4899">
            <w:pPr>
              <w:jc w:val="right"/>
              <w:rPr>
                <w:color w:val="000000"/>
                <w:sz w:val="22"/>
                <w:szCs w:val="22"/>
              </w:rPr>
            </w:pPr>
          </w:p>
        </w:tc>
      </w:tr>
      <w:tr w:rsidR="003E1057" w:rsidRPr="00CD53B8" w14:paraId="5AC9AC52" w14:textId="77777777" w:rsidTr="00757F3E">
        <w:trPr>
          <w:trHeight w:val="320"/>
        </w:trPr>
        <w:tc>
          <w:tcPr>
            <w:tcW w:w="1350" w:type="dxa"/>
            <w:noWrap/>
            <w:hideMark/>
          </w:tcPr>
          <w:p w14:paraId="17A1ED7C" w14:textId="77777777" w:rsidR="003E1057" w:rsidRPr="00CD53B8" w:rsidRDefault="003E1057" w:rsidP="006D4899">
            <w:pPr>
              <w:rPr>
                <w:sz w:val="22"/>
                <w:szCs w:val="22"/>
              </w:rPr>
            </w:pPr>
          </w:p>
        </w:tc>
        <w:tc>
          <w:tcPr>
            <w:tcW w:w="1260" w:type="dxa"/>
          </w:tcPr>
          <w:p w14:paraId="3A20608D" w14:textId="77777777" w:rsidR="003E1057" w:rsidRPr="00CD53B8" w:rsidRDefault="003E1057" w:rsidP="006D4899">
            <w:pPr>
              <w:rPr>
                <w:sz w:val="22"/>
                <w:szCs w:val="22"/>
              </w:rPr>
            </w:pPr>
          </w:p>
        </w:tc>
        <w:tc>
          <w:tcPr>
            <w:tcW w:w="1530" w:type="dxa"/>
            <w:noWrap/>
            <w:hideMark/>
          </w:tcPr>
          <w:p w14:paraId="0724C509" w14:textId="77777777" w:rsidR="003E1057" w:rsidRPr="00CD53B8" w:rsidRDefault="003E1057" w:rsidP="006D4899">
            <w:pPr>
              <w:rPr>
                <w:sz w:val="22"/>
                <w:szCs w:val="22"/>
              </w:rPr>
            </w:pPr>
          </w:p>
        </w:tc>
        <w:tc>
          <w:tcPr>
            <w:tcW w:w="1800" w:type="dxa"/>
            <w:noWrap/>
            <w:hideMark/>
          </w:tcPr>
          <w:p w14:paraId="28A7AC82" w14:textId="77777777" w:rsidR="003E1057" w:rsidRPr="00CD53B8" w:rsidRDefault="003E1057" w:rsidP="006D4899">
            <w:pPr>
              <w:rPr>
                <w:sz w:val="22"/>
                <w:szCs w:val="22"/>
              </w:rPr>
            </w:pPr>
          </w:p>
        </w:tc>
        <w:tc>
          <w:tcPr>
            <w:tcW w:w="3150" w:type="dxa"/>
            <w:noWrap/>
            <w:hideMark/>
          </w:tcPr>
          <w:p w14:paraId="4391C095" w14:textId="77777777" w:rsidR="003E1057" w:rsidRPr="00CD53B8" w:rsidRDefault="003E1057" w:rsidP="006D4899">
            <w:pPr>
              <w:rPr>
                <w:color w:val="000000"/>
                <w:sz w:val="22"/>
                <w:szCs w:val="22"/>
              </w:rPr>
            </w:pPr>
            <w:r w:rsidRPr="00CD53B8">
              <w:rPr>
                <w:color w:val="000000"/>
                <w:sz w:val="22"/>
                <w:szCs w:val="22"/>
              </w:rPr>
              <w:t>exoskeleton</w:t>
            </w:r>
          </w:p>
        </w:tc>
        <w:tc>
          <w:tcPr>
            <w:tcW w:w="900" w:type="dxa"/>
            <w:noWrap/>
            <w:hideMark/>
          </w:tcPr>
          <w:p w14:paraId="4995E74D" w14:textId="77777777" w:rsidR="003E1057" w:rsidRPr="00CD53B8" w:rsidRDefault="003E1057" w:rsidP="006D4899">
            <w:pPr>
              <w:jc w:val="right"/>
              <w:rPr>
                <w:color w:val="000000"/>
                <w:sz w:val="22"/>
                <w:szCs w:val="22"/>
              </w:rPr>
            </w:pPr>
            <w:r w:rsidRPr="00CD53B8">
              <w:rPr>
                <w:color w:val="000000"/>
                <w:sz w:val="22"/>
                <w:szCs w:val="22"/>
              </w:rPr>
              <w:t>11</w:t>
            </w:r>
          </w:p>
        </w:tc>
        <w:tc>
          <w:tcPr>
            <w:tcW w:w="1530" w:type="dxa"/>
            <w:noWrap/>
            <w:hideMark/>
          </w:tcPr>
          <w:p w14:paraId="16D74047" w14:textId="77777777" w:rsidR="003E1057" w:rsidRPr="00CD53B8" w:rsidRDefault="003E1057" w:rsidP="006D4899">
            <w:pPr>
              <w:jc w:val="right"/>
              <w:rPr>
                <w:color w:val="000000"/>
                <w:sz w:val="22"/>
                <w:szCs w:val="22"/>
              </w:rPr>
            </w:pPr>
          </w:p>
        </w:tc>
      </w:tr>
      <w:tr w:rsidR="003E1057" w:rsidRPr="00CD53B8" w14:paraId="4E6A5C02" w14:textId="77777777" w:rsidTr="00757F3E">
        <w:trPr>
          <w:trHeight w:val="320"/>
        </w:trPr>
        <w:tc>
          <w:tcPr>
            <w:tcW w:w="1350" w:type="dxa"/>
            <w:noWrap/>
            <w:hideMark/>
          </w:tcPr>
          <w:p w14:paraId="05E4BF67" w14:textId="77777777" w:rsidR="003E1057" w:rsidRPr="00CD53B8" w:rsidRDefault="003E1057" w:rsidP="006D4899">
            <w:pPr>
              <w:rPr>
                <w:sz w:val="22"/>
                <w:szCs w:val="22"/>
              </w:rPr>
            </w:pPr>
          </w:p>
        </w:tc>
        <w:tc>
          <w:tcPr>
            <w:tcW w:w="1260" w:type="dxa"/>
          </w:tcPr>
          <w:p w14:paraId="338F7E54" w14:textId="77777777" w:rsidR="003E1057" w:rsidRPr="00CD53B8" w:rsidRDefault="003E1057" w:rsidP="006D4899">
            <w:pPr>
              <w:rPr>
                <w:sz w:val="22"/>
                <w:szCs w:val="22"/>
              </w:rPr>
            </w:pPr>
          </w:p>
        </w:tc>
        <w:tc>
          <w:tcPr>
            <w:tcW w:w="1530" w:type="dxa"/>
            <w:noWrap/>
            <w:hideMark/>
          </w:tcPr>
          <w:p w14:paraId="22EE20ED" w14:textId="77777777" w:rsidR="003E1057" w:rsidRPr="00CD53B8" w:rsidRDefault="003E1057" w:rsidP="006D4899">
            <w:pPr>
              <w:rPr>
                <w:sz w:val="22"/>
                <w:szCs w:val="22"/>
              </w:rPr>
            </w:pPr>
          </w:p>
        </w:tc>
        <w:tc>
          <w:tcPr>
            <w:tcW w:w="1800" w:type="dxa"/>
            <w:noWrap/>
            <w:hideMark/>
          </w:tcPr>
          <w:p w14:paraId="2471F7B8" w14:textId="77777777" w:rsidR="003E1057" w:rsidRPr="00CD53B8" w:rsidRDefault="003E1057" w:rsidP="006D4899">
            <w:pPr>
              <w:rPr>
                <w:sz w:val="22"/>
                <w:szCs w:val="22"/>
              </w:rPr>
            </w:pPr>
          </w:p>
        </w:tc>
        <w:tc>
          <w:tcPr>
            <w:tcW w:w="3150" w:type="dxa"/>
            <w:noWrap/>
            <w:hideMark/>
          </w:tcPr>
          <w:p w14:paraId="43391C98" w14:textId="77777777" w:rsidR="003E1057" w:rsidRPr="00CD53B8" w:rsidRDefault="003E1057" w:rsidP="006D4899">
            <w:pPr>
              <w:rPr>
                <w:color w:val="000000"/>
                <w:sz w:val="22"/>
                <w:szCs w:val="22"/>
              </w:rPr>
            </w:pPr>
            <w:r w:rsidRPr="00CD53B8">
              <w:rPr>
                <w:color w:val="000000"/>
                <w:sz w:val="22"/>
                <w:szCs w:val="22"/>
              </w:rPr>
              <w:t>brown exoskeleton</w:t>
            </w:r>
          </w:p>
        </w:tc>
        <w:tc>
          <w:tcPr>
            <w:tcW w:w="900" w:type="dxa"/>
            <w:noWrap/>
            <w:hideMark/>
          </w:tcPr>
          <w:p w14:paraId="010AC964" w14:textId="77777777" w:rsidR="003E1057" w:rsidRPr="00CD53B8" w:rsidRDefault="003E1057" w:rsidP="006D4899">
            <w:pPr>
              <w:jc w:val="right"/>
              <w:rPr>
                <w:color w:val="000000"/>
                <w:sz w:val="22"/>
                <w:szCs w:val="22"/>
              </w:rPr>
            </w:pPr>
            <w:r w:rsidRPr="00CD53B8">
              <w:rPr>
                <w:color w:val="000000"/>
                <w:sz w:val="22"/>
                <w:szCs w:val="22"/>
              </w:rPr>
              <w:t>5</w:t>
            </w:r>
          </w:p>
        </w:tc>
        <w:tc>
          <w:tcPr>
            <w:tcW w:w="1530" w:type="dxa"/>
            <w:noWrap/>
            <w:hideMark/>
          </w:tcPr>
          <w:p w14:paraId="15DCB076" w14:textId="77777777" w:rsidR="003E1057" w:rsidRPr="00CD53B8" w:rsidRDefault="003E1057" w:rsidP="006D4899">
            <w:pPr>
              <w:jc w:val="right"/>
              <w:rPr>
                <w:color w:val="000000"/>
                <w:sz w:val="22"/>
                <w:szCs w:val="22"/>
              </w:rPr>
            </w:pPr>
          </w:p>
        </w:tc>
      </w:tr>
      <w:tr w:rsidR="003E1057" w:rsidRPr="00CD53B8" w14:paraId="71819359" w14:textId="77777777" w:rsidTr="00757F3E">
        <w:trPr>
          <w:trHeight w:val="320"/>
        </w:trPr>
        <w:tc>
          <w:tcPr>
            <w:tcW w:w="1350" w:type="dxa"/>
            <w:noWrap/>
            <w:hideMark/>
          </w:tcPr>
          <w:p w14:paraId="6158A675" w14:textId="77777777" w:rsidR="003E1057" w:rsidRPr="00CD53B8" w:rsidRDefault="003E1057" w:rsidP="006D4899">
            <w:pPr>
              <w:rPr>
                <w:sz w:val="22"/>
                <w:szCs w:val="22"/>
              </w:rPr>
            </w:pPr>
          </w:p>
        </w:tc>
        <w:tc>
          <w:tcPr>
            <w:tcW w:w="1260" w:type="dxa"/>
          </w:tcPr>
          <w:p w14:paraId="20F6C40D" w14:textId="77777777" w:rsidR="003E1057" w:rsidRPr="00CD53B8" w:rsidRDefault="003E1057" w:rsidP="006D4899">
            <w:pPr>
              <w:rPr>
                <w:sz w:val="22"/>
                <w:szCs w:val="22"/>
              </w:rPr>
            </w:pPr>
          </w:p>
        </w:tc>
        <w:tc>
          <w:tcPr>
            <w:tcW w:w="1530" w:type="dxa"/>
            <w:noWrap/>
            <w:hideMark/>
          </w:tcPr>
          <w:p w14:paraId="35CBEFA1" w14:textId="77777777" w:rsidR="003E1057" w:rsidRPr="00CD53B8" w:rsidRDefault="003E1057" w:rsidP="006D4899">
            <w:pPr>
              <w:rPr>
                <w:sz w:val="22"/>
                <w:szCs w:val="22"/>
              </w:rPr>
            </w:pPr>
          </w:p>
        </w:tc>
        <w:tc>
          <w:tcPr>
            <w:tcW w:w="1800" w:type="dxa"/>
            <w:noWrap/>
            <w:hideMark/>
          </w:tcPr>
          <w:p w14:paraId="6BB4C336" w14:textId="77777777" w:rsidR="003E1057" w:rsidRPr="00CD53B8" w:rsidRDefault="003E1057" w:rsidP="006D4899">
            <w:pPr>
              <w:rPr>
                <w:sz w:val="22"/>
                <w:szCs w:val="22"/>
              </w:rPr>
            </w:pPr>
          </w:p>
        </w:tc>
        <w:tc>
          <w:tcPr>
            <w:tcW w:w="3150" w:type="dxa"/>
            <w:noWrap/>
            <w:hideMark/>
          </w:tcPr>
          <w:p w14:paraId="10B1D2A6" w14:textId="77777777" w:rsidR="003E1057" w:rsidRPr="00CD53B8" w:rsidRDefault="003E1057" w:rsidP="006D4899">
            <w:pPr>
              <w:rPr>
                <w:color w:val="000000"/>
                <w:sz w:val="22"/>
                <w:szCs w:val="22"/>
              </w:rPr>
            </w:pPr>
            <w:r w:rsidRPr="00CD53B8">
              <w:rPr>
                <w:color w:val="000000"/>
                <w:sz w:val="22"/>
                <w:szCs w:val="22"/>
              </w:rPr>
              <w:t>green exoskeleton</w:t>
            </w:r>
          </w:p>
        </w:tc>
        <w:tc>
          <w:tcPr>
            <w:tcW w:w="900" w:type="dxa"/>
            <w:noWrap/>
            <w:hideMark/>
          </w:tcPr>
          <w:p w14:paraId="10EAF0AA"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201F72BE" w14:textId="77777777" w:rsidR="003E1057" w:rsidRPr="00CD53B8" w:rsidRDefault="003E1057" w:rsidP="006D4899">
            <w:pPr>
              <w:jc w:val="right"/>
              <w:rPr>
                <w:color w:val="000000"/>
                <w:sz w:val="22"/>
                <w:szCs w:val="22"/>
              </w:rPr>
            </w:pPr>
          </w:p>
        </w:tc>
      </w:tr>
      <w:tr w:rsidR="003E1057" w:rsidRPr="00CD53B8" w14:paraId="7AC8B76A" w14:textId="77777777" w:rsidTr="00757F3E">
        <w:trPr>
          <w:trHeight w:val="320"/>
        </w:trPr>
        <w:tc>
          <w:tcPr>
            <w:tcW w:w="1350" w:type="dxa"/>
            <w:noWrap/>
            <w:hideMark/>
          </w:tcPr>
          <w:p w14:paraId="12FEC39B" w14:textId="77777777" w:rsidR="003E1057" w:rsidRPr="00CD53B8" w:rsidRDefault="003E1057" w:rsidP="006D4899">
            <w:pPr>
              <w:rPr>
                <w:sz w:val="22"/>
                <w:szCs w:val="22"/>
              </w:rPr>
            </w:pPr>
          </w:p>
        </w:tc>
        <w:tc>
          <w:tcPr>
            <w:tcW w:w="1260" w:type="dxa"/>
          </w:tcPr>
          <w:p w14:paraId="52A2D7F7" w14:textId="77777777" w:rsidR="003E1057" w:rsidRPr="00CD53B8" w:rsidRDefault="003E1057" w:rsidP="006D4899">
            <w:pPr>
              <w:rPr>
                <w:sz w:val="22"/>
                <w:szCs w:val="22"/>
              </w:rPr>
            </w:pPr>
          </w:p>
        </w:tc>
        <w:tc>
          <w:tcPr>
            <w:tcW w:w="1530" w:type="dxa"/>
            <w:noWrap/>
            <w:hideMark/>
          </w:tcPr>
          <w:p w14:paraId="4C440395" w14:textId="77777777" w:rsidR="003E1057" w:rsidRPr="00CD53B8" w:rsidRDefault="003E1057" w:rsidP="006D4899">
            <w:pPr>
              <w:rPr>
                <w:sz w:val="22"/>
                <w:szCs w:val="22"/>
              </w:rPr>
            </w:pPr>
          </w:p>
        </w:tc>
        <w:tc>
          <w:tcPr>
            <w:tcW w:w="1800" w:type="dxa"/>
            <w:noWrap/>
            <w:hideMark/>
          </w:tcPr>
          <w:p w14:paraId="684A57B3" w14:textId="77777777" w:rsidR="003E1057" w:rsidRPr="00CD53B8" w:rsidRDefault="003E1057" w:rsidP="006D4899">
            <w:pPr>
              <w:rPr>
                <w:color w:val="000000"/>
                <w:sz w:val="22"/>
                <w:szCs w:val="22"/>
              </w:rPr>
            </w:pPr>
            <w:r w:rsidRPr="00CD53B8">
              <w:rPr>
                <w:color w:val="000000"/>
                <w:sz w:val="22"/>
                <w:szCs w:val="22"/>
              </w:rPr>
              <w:t xml:space="preserve">Reduviidae </w:t>
            </w:r>
            <w:r w:rsidRPr="00CD53B8">
              <w:rPr>
                <w:color w:val="222222"/>
                <w:sz w:val="22"/>
                <w:szCs w:val="22"/>
                <w:shd w:val="clear" w:color="auto" w:fill="FFFFFF"/>
              </w:rPr>
              <w:t>†</w:t>
            </w:r>
          </w:p>
        </w:tc>
        <w:tc>
          <w:tcPr>
            <w:tcW w:w="3150" w:type="dxa"/>
            <w:noWrap/>
            <w:hideMark/>
          </w:tcPr>
          <w:p w14:paraId="07134F70" w14:textId="77777777" w:rsidR="003E1057" w:rsidRPr="00CD53B8" w:rsidRDefault="003E1057" w:rsidP="006D4899">
            <w:pPr>
              <w:rPr>
                <w:color w:val="000000"/>
                <w:sz w:val="22"/>
                <w:szCs w:val="22"/>
              </w:rPr>
            </w:pPr>
          </w:p>
        </w:tc>
        <w:tc>
          <w:tcPr>
            <w:tcW w:w="900" w:type="dxa"/>
            <w:noWrap/>
            <w:hideMark/>
          </w:tcPr>
          <w:p w14:paraId="0ADB3443" w14:textId="77777777" w:rsidR="003E1057" w:rsidRPr="00CD53B8" w:rsidRDefault="003E1057" w:rsidP="006D4899">
            <w:pPr>
              <w:jc w:val="right"/>
              <w:rPr>
                <w:color w:val="000000"/>
                <w:sz w:val="22"/>
                <w:szCs w:val="22"/>
              </w:rPr>
            </w:pPr>
            <w:r w:rsidRPr="00CD53B8">
              <w:rPr>
                <w:color w:val="000000"/>
                <w:sz w:val="22"/>
                <w:szCs w:val="22"/>
              </w:rPr>
              <w:t xml:space="preserve">98 </w:t>
            </w:r>
          </w:p>
        </w:tc>
        <w:tc>
          <w:tcPr>
            <w:tcW w:w="1530" w:type="dxa"/>
            <w:noWrap/>
            <w:hideMark/>
          </w:tcPr>
          <w:p w14:paraId="1670A723" w14:textId="77777777" w:rsidR="003E1057" w:rsidRPr="00CD53B8" w:rsidRDefault="003E1057" w:rsidP="006D4899">
            <w:pPr>
              <w:jc w:val="right"/>
              <w:rPr>
                <w:color w:val="000000"/>
                <w:sz w:val="22"/>
                <w:szCs w:val="22"/>
              </w:rPr>
            </w:pPr>
            <w:r w:rsidRPr="00CD53B8">
              <w:rPr>
                <w:color w:val="000000"/>
                <w:sz w:val="22"/>
                <w:szCs w:val="22"/>
              </w:rPr>
              <w:t xml:space="preserve"> </w:t>
            </w:r>
          </w:p>
        </w:tc>
      </w:tr>
      <w:tr w:rsidR="003E1057" w:rsidRPr="00CD53B8" w14:paraId="334946D4" w14:textId="77777777" w:rsidTr="00757F3E">
        <w:trPr>
          <w:trHeight w:val="680"/>
        </w:trPr>
        <w:tc>
          <w:tcPr>
            <w:tcW w:w="1350" w:type="dxa"/>
            <w:noWrap/>
            <w:hideMark/>
          </w:tcPr>
          <w:p w14:paraId="01314536" w14:textId="77777777" w:rsidR="003E1057" w:rsidRPr="00CD53B8" w:rsidRDefault="003E1057" w:rsidP="006D4899">
            <w:pPr>
              <w:rPr>
                <w:sz w:val="22"/>
                <w:szCs w:val="22"/>
              </w:rPr>
            </w:pPr>
          </w:p>
        </w:tc>
        <w:tc>
          <w:tcPr>
            <w:tcW w:w="1260" w:type="dxa"/>
          </w:tcPr>
          <w:p w14:paraId="5A38EB14" w14:textId="77777777" w:rsidR="003E1057" w:rsidRPr="00CD53B8" w:rsidRDefault="003E1057" w:rsidP="006D4899">
            <w:pPr>
              <w:rPr>
                <w:sz w:val="22"/>
                <w:szCs w:val="22"/>
              </w:rPr>
            </w:pPr>
          </w:p>
        </w:tc>
        <w:tc>
          <w:tcPr>
            <w:tcW w:w="1530" w:type="dxa"/>
            <w:noWrap/>
            <w:hideMark/>
          </w:tcPr>
          <w:p w14:paraId="549F3C87" w14:textId="77777777" w:rsidR="003E1057" w:rsidRPr="00CD53B8" w:rsidRDefault="003E1057" w:rsidP="006D4899">
            <w:pPr>
              <w:rPr>
                <w:sz w:val="22"/>
                <w:szCs w:val="22"/>
              </w:rPr>
            </w:pPr>
          </w:p>
        </w:tc>
        <w:tc>
          <w:tcPr>
            <w:tcW w:w="1800" w:type="dxa"/>
            <w:noWrap/>
            <w:hideMark/>
          </w:tcPr>
          <w:p w14:paraId="7BE1D950" w14:textId="77777777" w:rsidR="003E1057" w:rsidRPr="00CD53B8" w:rsidRDefault="003E1057" w:rsidP="006D4899">
            <w:pPr>
              <w:rPr>
                <w:sz w:val="22"/>
                <w:szCs w:val="22"/>
              </w:rPr>
            </w:pPr>
          </w:p>
        </w:tc>
        <w:tc>
          <w:tcPr>
            <w:tcW w:w="3150" w:type="dxa"/>
            <w:hideMark/>
          </w:tcPr>
          <w:p w14:paraId="225ABCD6" w14:textId="77777777" w:rsidR="003E1057" w:rsidRPr="00CD53B8" w:rsidRDefault="003E1057" w:rsidP="006D4899">
            <w:pPr>
              <w:rPr>
                <w:i/>
                <w:iCs/>
                <w:color w:val="000000"/>
                <w:sz w:val="22"/>
                <w:szCs w:val="22"/>
              </w:rPr>
            </w:pPr>
            <w:r w:rsidRPr="00CD53B8">
              <w:rPr>
                <w:i/>
                <w:iCs/>
                <w:color w:val="000000"/>
                <w:sz w:val="22"/>
                <w:szCs w:val="22"/>
              </w:rPr>
              <w:t xml:space="preserve">Apiomerus crassipus </w:t>
            </w:r>
            <w:r w:rsidRPr="00CD53B8">
              <w:rPr>
                <w:color w:val="222222"/>
                <w:sz w:val="22"/>
                <w:szCs w:val="22"/>
                <w:shd w:val="clear" w:color="auto" w:fill="FFFFFF"/>
              </w:rPr>
              <w:t xml:space="preserve">† </w:t>
            </w:r>
            <w:r w:rsidRPr="00CD53B8">
              <w:rPr>
                <w:i/>
                <w:iCs/>
                <w:color w:val="000000"/>
                <w:sz w:val="22"/>
                <w:szCs w:val="22"/>
              </w:rPr>
              <w:t xml:space="preserve"> </w:t>
            </w:r>
            <w:r w:rsidRPr="00CD53B8">
              <w:rPr>
                <w:color w:val="000000"/>
                <w:sz w:val="22"/>
                <w:szCs w:val="22"/>
              </w:rPr>
              <w:t>(Fabricius)</w:t>
            </w:r>
            <w:r w:rsidRPr="00CD53B8">
              <w:rPr>
                <w:i/>
                <w:iCs/>
                <w:color w:val="000000"/>
                <w:sz w:val="22"/>
                <w:szCs w:val="22"/>
              </w:rPr>
              <w:t xml:space="preserve">                       </w:t>
            </w:r>
            <w:r w:rsidRPr="00CD53B8">
              <w:rPr>
                <w:color w:val="000000"/>
                <w:sz w:val="22"/>
                <w:szCs w:val="22"/>
              </w:rPr>
              <w:t>(includes exoskeletons)</w:t>
            </w:r>
          </w:p>
        </w:tc>
        <w:tc>
          <w:tcPr>
            <w:tcW w:w="900" w:type="dxa"/>
            <w:noWrap/>
            <w:hideMark/>
          </w:tcPr>
          <w:p w14:paraId="0E0B3171" w14:textId="77777777" w:rsidR="003E1057" w:rsidRPr="00CD53B8" w:rsidRDefault="003E1057" w:rsidP="006D4899">
            <w:pPr>
              <w:jc w:val="right"/>
              <w:rPr>
                <w:color w:val="000000"/>
                <w:sz w:val="22"/>
                <w:szCs w:val="22"/>
              </w:rPr>
            </w:pPr>
            <w:r w:rsidRPr="00CD53B8">
              <w:rPr>
                <w:color w:val="000000"/>
                <w:sz w:val="22"/>
                <w:szCs w:val="22"/>
              </w:rPr>
              <w:t>73</w:t>
            </w:r>
          </w:p>
        </w:tc>
        <w:tc>
          <w:tcPr>
            <w:tcW w:w="1530" w:type="dxa"/>
            <w:noWrap/>
            <w:hideMark/>
          </w:tcPr>
          <w:p w14:paraId="5E746B67" w14:textId="77777777" w:rsidR="003E1057" w:rsidRPr="00CD53B8" w:rsidRDefault="003E1057" w:rsidP="006D4899">
            <w:pPr>
              <w:jc w:val="right"/>
              <w:rPr>
                <w:color w:val="000000"/>
                <w:sz w:val="22"/>
                <w:szCs w:val="22"/>
              </w:rPr>
            </w:pPr>
          </w:p>
        </w:tc>
      </w:tr>
      <w:tr w:rsidR="003E1057" w:rsidRPr="00CD53B8" w14:paraId="3A050372" w14:textId="77777777" w:rsidTr="00757F3E">
        <w:trPr>
          <w:trHeight w:val="576"/>
        </w:trPr>
        <w:tc>
          <w:tcPr>
            <w:tcW w:w="1350" w:type="dxa"/>
            <w:noWrap/>
            <w:hideMark/>
          </w:tcPr>
          <w:p w14:paraId="1D2F08E3" w14:textId="77777777" w:rsidR="003E1057" w:rsidRPr="00CD53B8" w:rsidRDefault="003E1057" w:rsidP="006D4899">
            <w:pPr>
              <w:rPr>
                <w:sz w:val="22"/>
                <w:szCs w:val="22"/>
              </w:rPr>
            </w:pPr>
          </w:p>
        </w:tc>
        <w:tc>
          <w:tcPr>
            <w:tcW w:w="1260" w:type="dxa"/>
          </w:tcPr>
          <w:p w14:paraId="3074A616" w14:textId="77777777" w:rsidR="003E1057" w:rsidRPr="00CD53B8" w:rsidRDefault="003E1057" w:rsidP="006D4899">
            <w:pPr>
              <w:rPr>
                <w:sz w:val="22"/>
                <w:szCs w:val="22"/>
              </w:rPr>
            </w:pPr>
          </w:p>
        </w:tc>
        <w:tc>
          <w:tcPr>
            <w:tcW w:w="1530" w:type="dxa"/>
            <w:noWrap/>
            <w:hideMark/>
          </w:tcPr>
          <w:p w14:paraId="0614679F" w14:textId="77777777" w:rsidR="003E1057" w:rsidRPr="00CD53B8" w:rsidRDefault="003E1057" w:rsidP="006D4899">
            <w:pPr>
              <w:rPr>
                <w:sz w:val="22"/>
                <w:szCs w:val="22"/>
              </w:rPr>
            </w:pPr>
          </w:p>
        </w:tc>
        <w:tc>
          <w:tcPr>
            <w:tcW w:w="1800" w:type="dxa"/>
            <w:noWrap/>
            <w:hideMark/>
          </w:tcPr>
          <w:p w14:paraId="57D7F921" w14:textId="77777777" w:rsidR="003E1057" w:rsidRPr="00CD53B8" w:rsidRDefault="003E1057" w:rsidP="006D4899">
            <w:pPr>
              <w:rPr>
                <w:sz w:val="22"/>
                <w:szCs w:val="22"/>
              </w:rPr>
            </w:pPr>
          </w:p>
        </w:tc>
        <w:tc>
          <w:tcPr>
            <w:tcW w:w="3150" w:type="dxa"/>
            <w:hideMark/>
          </w:tcPr>
          <w:p w14:paraId="137D53F0" w14:textId="77777777" w:rsidR="003E1057" w:rsidRPr="00CD53B8" w:rsidRDefault="003E1057" w:rsidP="006D4899">
            <w:pPr>
              <w:rPr>
                <w:i/>
                <w:iCs/>
                <w:color w:val="000000"/>
                <w:sz w:val="22"/>
                <w:szCs w:val="22"/>
              </w:rPr>
            </w:pPr>
            <w:r w:rsidRPr="00CD53B8">
              <w:rPr>
                <w:i/>
                <w:iCs/>
                <w:color w:val="000000"/>
                <w:sz w:val="22"/>
                <w:szCs w:val="22"/>
              </w:rPr>
              <w:t xml:space="preserve">Arilus cristatus </w:t>
            </w:r>
            <w:r w:rsidRPr="00CD53B8">
              <w:rPr>
                <w:color w:val="000000"/>
                <w:sz w:val="22"/>
                <w:szCs w:val="22"/>
              </w:rPr>
              <w:t>(Linnaeus)</w:t>
            </w:r>
            <w:r w:rsidRPr="00CD53B8">
              <w:rPr>
                <w:i/>
                <w:iCs/>
                <w:color w:val="000000"/>
                <w:sz w:val="22"/>
                <w:szCs w:val="22"/>
              </w:rPr>
              <w:t xml:space="preserve"> </w:t>
            </w:r>
            <w:r w:rsidRPr="00CD53B8">
              <w:rPr>
                <w:color w:val="222222"/>
                <w:sz w:val="22"/>
                <w:szCs w:val="22"/>
                <w:shd w:val="clear" w:color="auto" w:fill="FFFFFF"/>
              </w:rPr>
              <w:t xml:space="preserve">† </w:t>
            </w:r>
            <w:r w:rsidRPr="00CD53B8">
              <w:rPr>
                <w:i/>
                <w:iCs/>
                <w:color w:val="000000"/>
                <w:sz w:val="22"/>
                <w:szCs w:val="22"/>
              </w:rPr>
              <w:t xml:space="preserve">                  </w:t>
            </w:r>
            <w:r w:rsidRPr="00CD53B8">
              <w:rPr>
                <w:color w:val="000000"/>
                <w:sz w:val="22"/>
                <w:szCs w:val="22"/>
              </w:rPr>
              <w:t>(includes parts)</w:t>
            </w:r>
          </w:p>
        </w:tc>
        <w:tc>
          <w:tcPr>
            <w:tcW w:w="900" w:type="dxa"/>
            <w:noWrap/>
            <w:hideMark/>
          </w:tcPr>
          <w:p w14:paraId="4A09D5B6"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76587171" w14:textId="77777777" w:rsidR="003E1057" w:rsidRPr="00CD53B8" w:rsidRDefault="003E1057" w:rsidP="006D4899">
            <w:pPr>
              <w:jc w:val="right"/>
              <w:rPr>
                <w:color w:val="000000"/>
                <w:sz w:val="22"/>
                <w:szCs w:val="22"/>
              </w:rPr>
            </w:pPr>
          </w:p>
        </w:tc>
      </w:tr>
      <w:tr w:rsidR="003E1057" w:rsidRPr="00CD53B8" w14:paraId="36E8410A" w14:textId="77777777" w:rsidTr="00757F3E">
        <w:trPr>
          <w:trHeight w:val="540"/>
        </w:trPr>
        <w:tc>
          <w:tcPr>
            <w:tcW w:w="1350" w:type="dxa"/>
            <w:noWrap/>
            <w:hideMark/>
          </w:tcPr>
          <w:p w14:paraId="6D620EF1" w14:textId="77777777" w:rsidR="003E1057" w:rsidRPr="00CD53B8" w:rsidRDefault="003E1057" w:rsidP="006D4899">
            <w:pPr>
              <w:rPr>
                <w:sz w:val="22"/>
                <w:szCs w:val="22"/>
              </w:rPr>
            </w:pPr>
          </w:p>
        </w:tc>
        <w:tc>
          <w:tcPr>
            <w:tcW w:w="1260" w:type="dxa"/>
          </w:tcPr>
          <w:p w14:paraId="65E42E48" w14:textId="77777777" w:rsidR="003E1057" w:rsidRPr="00CD53B8" w:rsidRDefault="003E1057" w:rsidP="006D4899">
            <w:pPr>
              <w:rPr>
                <w:sz w:val="22"/>
                <w:szCs w:val="22"/>
              </w:rPr>
            </w:pPr>
          </w:p>
        </w:tc>
        <w:tc>
          <w:tcPr>
            <w:tcW w:w="1530" w:type="dxa"/>
            <w:noWrap/>
            <w:hideMark/>
          </w:tcPr>
          <w:p w14:paraId="7DD06E5F" w14:textId="77777777" w:rsidR="003E1057" w:rsidRPr="00CD53B8" w:rsidRDefault="003E1057" w:rsidP="006D4899">
            <w:pPr>
              <w:rPr>
                <w:sz w:val="22"/>
                <w:szCs w:val="22"/>
              </w:rPr>
            </w:pPr>
          </w:p>
        </w:tc>
        <w:tc>
          <w:tcPr>
            <w:tcW w:w="1800" w:type="dxa"/>
            <w:noWrap/>
            <w:hideMark/>
          </w:tcPr>
          <w:p w14:paraId="40273A22" w14:textId="77777777" w:rsidR="003E1057" w:rsidRPr="00CD53B8" w:rsidRDefault="003E1057" w:rsidP="006D4899">
            <w:pPr>
              <w:rPr>
                <w:sz w:val="22"/>
                <w:szCs w:val="22"/>
              </w:rPr>
            </w:pPr>
          </w:p>
        </w:tc>
        <w:tc>
          <w:tcPr>
            <w:tcW w:w="3150" w:type="dxa"/>
            <w:hideMark/>
          </w:tcPr>
          <w:p w14:paraId="3BEDFB80" w14:textId="77777777" w:rsidR="003E1057" w:rsidRPr="00CD53B8" w:rsidRDefault="003E1057" w:rsidP="006D4899">
            <w:pPr>
              <w:rPr>
                <w:i/>
                <w:iCs/>
                <w:color w:val="000000"/>
                <w:sz w:val="22"/>
                <w:szCs w:val="22"/>
              </w:rPr>
            </w:pPr>
            <w:r w:rsidRPr="00CD53B8">
              <w:rPr>
                <w:i/>
                <w:iCs/>
                <w:color w:val="000000"/>
                <w:sz w:val="22"/>
                <w:szCs w:val="22"/>
              </w:rPr>
              <w:t xml:space="preserve">Zelus longipes </w:t>
            </w:r>
            <w:r w:rsidRPr="00CD53B8">
              <w:rPr>
                <w:color w:val="000000"/>
                <w:sz w:val="22"/>
                <w:szCs w:val="22"/>
              </w:rPr>
              <w:t xml:space="preserve">(Linnaeus) </w:t>
            </w:r>
            <w:r w:rsidRPr="00CD53B8">
              <w:rPr>
                <w:color w:val="222222"/>
                <w:sz w:val="22"/>
                <w:szCs w:val="22"/>
                <w:shd w:val="clear" w:color="auto" w:fill="FFFFFF"/>
              </w:rPr>
              <w:t xml:space="preserve">† </w:t>
            </w:r>
            <w:r w:rsidRPr="00CD53B8">
              <w:rPr>
                <w:color w:val="000000"/>
                <w:sz w:val="22"/>
                <w:szCs w:val="22"/>
              </w:rPr>
              <w:t xml:space="preserve">     (includes immatures, parts)</w:t>
            </w:r>
          </w:p>
        </w:tc>
        <w:tc>
          <w:tcPr>
            <w:tcW w:w="900" w:type="dxa"/>
            <w:noWrap/>
            <w:hideMark/>
          </w:tcPr>
          <w:p w14:paraId="33D62C7A" w14:textId="77777777" w:rsidR="003E1057" w:rsidRPr="00CD53B8" w:rsidRDefault="003E1057" w:rsidP="006D4899">
            <w:pPr>
              <w:jc w:val="right"/>
              <w:rPr>
                <w:color w:val="000000"/>
                <w:sz w:val="22"/>
                <w:szCs w:val="22"/>
              </w:rPr>
            </w:pPr>
            <w:r w:rsidRPr="00CD53B8">
              <w:rPr>
                <w:color w:val="000000"/>
                <w:sz w:val="22"/>
                <w:szCs w:val="22"/>
              </w:rPr>
              <w:t>3</w:t>
            </w:r>
          </w:p>
        </w:tc>
        <w:tc>
          <w:tcPr>
            <w:tcW w:w="1530" w:type="dxa"/>
            <w:noWrap/>
            <w:hideMark/>
          </w:tcPr>
          <w:p w14:paraId="3A750908" w14:textId="77777777" w:rsidR="003E1057" w:rsidRPr="00CD53B8" w:rsidRDefault="003E1057" w:rsidP="006D4899">
            <w:pPr>
              <w:jc w:val="right"/>
              <w:rPr>
                <w:color w:val="000000"/>
                <w:sz w:val="22"/>
                <w:szCs w:val="22"/>
              </w:rPr>
            </w:pPr>
          </w:p>
        </w:tc>
      </w:tr>
      <w:tr w:rsidR="003E1057" w:rsidRPr="00CD53B8" w14:paraId="4E9A28A1" w14:textId="77777777" w:rsidTr="00757F3E">
        <w:trPr>
          <w:trHeight w:val="320"/>
        </w:trPr>
        <w:tc>
          <w:tcPr>
            <w:tcW w:w="1350" w:type="dxa"/>
            <w:noWrap/>
            <w:hideMark/>
          </w:tcPr>
          <w:p w14:paraId="0713DAE7" w14:textId="77777777" w:rsidR="003E1057" w:rsidRPr="00CD53B8" w:rsidRDefault="003E1057" w:rsidP="006D4899">
            <w:pPr>
              <w:rPr>
                <w:sz w:val="22"/>
                <w:szCs w:val="22"/>
              </w:rPr>
            </w:pPr>
          </w:p>
        </w:tc>
        <w:tc>
          <w:tcPr>
            <w:tcW w:w="1260" w:type="dxa"/>
          </w:tcPr>
          <w:p w14:paraId="1FC18139" w14:textId="77777777" w:rsidR="003E1057" w:rsidRPr="00CD53B8" w:rsidRDefault="003E1057" w:rsidP="006D4899">
            <w:pPr>
              <w:rPr>
                <w:sz w:val="22"/>
                <w:szCs w:val="22"/>
              </w:rPr>
            </w:pPr>
          </w:p>
        </w:tc>
        <w:tc>
          <w:tcPr>
            <w:tcW w:w="1530" w:type="dxa"/>
            <w:noWrap/>
            <w:hideMark/>
          </w:tcPr>
          <w:p w14:paraId="5D872F1D" w14:textId="77777777" w:rsidR="003E1057" w:rsidRPr="00CD53B8" w:rsidRDefault="003E1057" w:rsidP="006D4899">
            <w:pPr>
              <w:rPr>
                <w:sz w:val="22"/>
                <w:szCs w:val="22"/>
              </w:rPr>
            </w:pPr>
          </w:p>
        </w:tc>
        <w:tc>
          <w:tcPr>
            <w:tcW w:w="1800" w:type="dxa"/>
            <w:noWrap/>
            <w:hideMark/>
          </w:tcPr>
          <w:p w14:paraId="26274959" w14:textId="77777777" w:rsidR="003E1057" w:rsidRPr="00CD53B8" w:rsidRDefault="003E1057" w:rsidP="006D4899">
            <w:pPr>
              <w:rPr>
                <w:sz w:val="22"/>
                <w:szCs w:val="22"/>
              </w:rPr>
            </w:pPr>
          </w:p>
        </w:tc>
        <w:tc>
          <w:tcPr>
            <w:tcW w:w="3150" w:type="dxa"/>
            <w:noWrap/>
            <w:hideMark/>
          </w:tcPr>
          <w:p w14:paraId="4C359EB1" w14:textId="77777777" w:rsidR="003E1057" w:rsidRPr="00CD53B8" w:rsidRDefault="003E1057" w:rsidP="006D4899">
            <w:pPr>
              <w:rPr>
                <w:color w:val="000000"/>
                <w:sz w:val="22"/>
                <w:szCs w:val="22"/>
              </w:rPr>
            </w:pPr>
            <w:r w:rsidRPr="00CD53B8">
              <w:rPr>
                <w:color w:val="000000"/>
                <w:sz w:val="22"/>
                <w:szCs w:val="22"/>
              </w:rPr>
              <w:t xml:space="preserve">eggs, parts </w:t>
            </w:r>
            <w:r w:rsidRPr="00CD53B8">
              <w:rPr>
                <w:color w:val="222222"/>
                <w:sz w:val="22"/>
                <w:szCs w:val="22"/>
                <w:shd w:val="clear" w:color="auto" w:fill="FFFFFF"/>
              </w:rPr>
              <w:t>†</w:t>
            </w:r>
          </w:p>
        </w:tc>
        <w:tc>
          <w:tcPr>
            <w:tcW w:w="900" w:type="dxa"/>
            <w:noWrap/>
            <w:hideMark/>
          </w:tcPr>
          <w:p w14:paraId="4015D174" w14:textId="77777777" w:rsidR="003E1057" w:rsidRPr="00CD53B8" w:rsidRDefault="003E1057" w:rsidP="006D4899">
            <w:pPr>
              <w:jc w:val="right"/>
              <w:rPr>
                <w:color w:val="000000"/>
                <w:sz w:val="22"/>
                <w:szCs w:val="22"/>
              </w:rPr>
            </w:pPr>
            <w:r w:rsidRPr="00CD53B8">
              <w:rPr>
                <w:color w:val="000000"/>
                <w:sz w:val="22"/>
                <w:szCs w:val="22"/>
              </w:rPr>
              <w:t>22</w:t>
            </w:r>
          </w:p>
        </w:tc>
        <w:tc>
          <w:tcPr>
            <w:tcW w:w="1530" w:type="dxa"/>
            <w:noWrap/>
            <w:hideMark/>
          </w:tcPr>
          <w:p w14:paraId="20113139" w14:textId="77777777" w:rsidR="003E1057" w:rsidRPr="00CD53B8" w:rsidRDefault="003E1057" w:rsidP="006D4899">
            <w:pPr>
              <w:jc w:val="right"/>
              <w:rPr>
                <w:color w:val="000000"/>
                <w:sz w:val="22"/>
                <w:szCs w:val="22"/>
              </w:rPr>
            </w:pPr>
          </w:p>
        </w:tc>
      </w:tr>
    </w:tbl>
    <w:p w14:paraId="0A6D94E5" w14:textId="5DC4BAD2" w:rsidR="00835DCB" w:rsidRDefault="00835DCB">
      <w:r>
        <w:lastRenderedPageBreak/>
        <w:t>Table 4-1. Continued</w:t>
      </w:r>
    </w:p>
    <w:tbl>
      <w:tblPr>
        <w:tblStyle w:val="TableGrid"/>
        <w:tblpPr w:leftFromText="180" w:rightFromText="180" w:vertAnchor="text" w:tblpXSpec="center" w:tblpY="1"/>
        <w:tblOverlap w:val="never"/>
        <w:tblW w:w="11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0"/>
        <w:gridCol w:w="1260"/>
        <w:gridCol w:w="1530"/>
        <w:gridCol w:w="1800"/>
        <w:gridCol w:w="3150"/>
        <w:gridCol w:w="900"/>
        <w:gridCol w:w="1530"/>
      </w:tblGrid>
      <w:tr w:rsidR="00835DCB" w:rsidRPr="00CD53B8" w14:paraId="310F6D5A" w14:textId="77777777" w:rsidTr="00835DCB">
        <w:trPr>
          <w:trHeight w:val="320"/>
        </w:trPr>
        <w:tc>
          <w:tcPr>
            <w:tcW w:w="1350" w:type="dxa"/>
            <w:tcBorders>
              <w:top w:val="single" w:sz="4" w:space="0" w:color="auto"/>
              <w:bottom w:val="single" w:sz="4" w:space="0" w:color="auto"/>
            </w:tcBorders>
            <w:noWrap/>
            <w:vAlign w:val="center"/>
          </w:tcPr>
          <w:p w14:paraId="7C8264F7" w14:textId="2F380183" w:rsidR="00835DCB" w:rsidRPr="00CD53B8" w:rsidRDefault="00835DCB" w:rsidP="00835DCB">
            <w:pPr>
              <w:jc w:val="center"/>
              <w:rPr>
                <w:sz w:val="22"/>
                <w:szCs w:val="22"/>
              </w:rPr>
            </w:pPr>
            <w:r w:rsidRPr="00CD53B8">
              <w:rPr>
                <w:color w:val="000000"/>
                <w:sz w:val="22"/>
                <w:szCs w:val="22"/>
              </w:rPr>
              <w:t>Phylum</w:t>
            </w:r>
          </w:p>
        </w:tc>
        <w:tc>
          <w:tcPr>
            <w:tcW w:w="1260" w:type="dxa"/>
            <w:tcBorders>
              <w:top w:val="single" w:sz="4" w:space="0" w:color="auto"/>
              <w:bottom w:val="single" w:sz="4" w:space="0" w:color="auto"/>
            </w:tcBorders>
            <w:vAlign w:val="center"/>
          </w:tcPr>
          <w:p w14:paraId="31684667" w14:textId="129EDB5B" w:rsidR="00835DCB" w:rsidRPr="00CD53B8" w:rsidRDefault="00835DCB" w:rsidP="00835DCB">
            <w:pPr>
              <w:jc w:val="center"/>
              <w:rPr>
                <w:sz w:val="22"/>
                <w:szCs w:val="22"/>
              </w:rPr>
            </w:pPr>
            <w:r w:rsidRPr="00CD53B8">
              <w:rPr>
                <w:color w:val="000000"/>
                <w:sz w:val="22"/>
                <w:szCs w:val="22"/>
              </w:rPr>
              <w:t>Class</w:t>
            </w:r>
          </w:p>
        </w:tc>
        <w:tc>
          <w:tcPr>
            <w:tcW w:w="1530" w:type="dxa"/>
            <w:tcBorders>
              <w:top w:val="single" w:sz="4" w:space="0" w:color="auto"/>
              <w:bottom w:val="single" w:sz="4" w:space="0" w:color="auto"/>
            </w:tcBorders>
            <w:noWrap/>
            <w:vAlign w:val="center"/>
          </w:tcPr>
          <w:p w14:paraId="08619BD6" w14:textId="7351E096" w:rsidR="00835DCB" w:rsidRPr="00CD53B8" w:rsidRDefault="00835DCB" w:rsidP="00835DCB">
            <w:pPr>
              <w:jc w:val="center"/>
              <w:rPr>
                <w:sz w:val="22"/>
                <w:szCs w:val="22"/>
              </w:rPr>
            </w:pPr>
            <w:r w:rsidRPr="00CD53B8">
              <w:rPr>
                <w:color w:val="000000"/>
                <w:sz w:val="22"/>
                <w:szCs w:val="22"/>
              </w:rPr>
              <w:t>Order</w:t>
            </w:r>
          </w:p>
        </w:tc>
        <w:tc>
          <w:tcPr>
            <w:tcW w:w="1800" w:type="dxa"/>
            <w:tcBorders>
              <w:top w:val="single" w:sz="4" w:space="0" w:color="auto"/>
              <w:bottom w:val="single" w:sz="4" w:space="0" w:color="auto"/>
            </w:tcBorders>
            <w:noWrap/>
            <w:vAlign w:val="center"/>
          </w:tcPr>
          <w:p w14:paraId="23A41FFC" w14:textId="2721D2FB" w:rsidR="00835DCB" w:rsidRPr="00CD53B8" w:rsidRDefault="00835DCB" w:rsidP="00835DCB">
            <w:pPr>
              <w:jc w:val="center"/>
              <w:rPr>
                <w:color w:val="000000"/>
                <w:sz w:val="22"/>
                <w:szCs w:val="22"/>
              </w:rPr>
            </w:pPr>
            <w:r w:rsidRPr="00CD53B8">
              <w:rPr>
                <w:color w:val="000000"/>
                <w:sz w:val="22"/>
                <w:szCs w:val="22"/>
              </w:rPr>
              <w:t>Family</w:t>
            </w:r>
          </w:p>
        </w:tc>
        <w:tc>
          <w:tcPr>
            <w:tcW w:w="3150" w:type="dxa"/>
            <w:tcBorders>
              <w:top w:val="single" w:sz="4" w:space="0" w:color="auto"/>
              <w:bottom w:val="single" w:sz="4" w:space="0" w:color="auto"/>
            </w:tcBorders>
            <w:noWrap/>
            <w:vAlign w:val="center"/>
          </w:tcPr>
          <w:p w14:paraId="6A6BC5B6" w14:textId="57A79DA8" w:rsidR="00835DCB" w:rsidRPr="00CD53B8" w:rsidRDefault="00835DCB" w:rsidP="00835DCB">
            <w:pPr>
              <w:jc w:val="center"/>
              <w:rPr>
                <w:color w:val="000000"/>
                <w:sz w:val="22"/>
                <w:szCs w:val="22"/>
              </w:rPr>
            </w:pPr>
            <w:r w:rsidRPr="00CD53B8">
              <w:rPr>
                <w:iCs/>
                <w:color w:val="000000"/>
                <w:sz w:val="22"/>
                <w:szCs w:val="22"/>
              </w:rPr>
              <w:t>Scientific name</w:t>
            </w:r>
          </w:p>
        </w:tc>
        <w:tc>
          <w:tcPr>
            <w:tcW w:w="900" w:type="dxa"/>
            <w:tcBorders>
              <w:top w:val="single" w:sz="4" w:space="0" w:color="auto"/>
              <w:bottom w:val="single" w:sz="4" w:space="0" w:color="auto"/>
            </w:tcBorders>
            <w:noWrap/>
            <w:vAlign w:val="center"/>
          </w:tcPr>
          <w:p w14:paraId="438CB5AD" w14:textId="545811E4" w:rsidR="00835DCB" w:rsidRPr="00CD53B8" w:rsidRDefault="00835DCB" w:rsidP="00835DCB">
            <w:pPr>
              <w:jc w:val="center"/>
              <w:rPr>
                <w:color w:val="000000"/>
                <w:sz w:val="22"/>
                <w:szCs w:val="22"/>
              </w:rPr>
            </w:pPr>
            <w:r w:rsidRPr="00CD53B8">
              <w:rPr>
                <w:color w:val="000000"/>
                <w:sz w:val="22"/>
                <w:szCs w:val="22"/>
              </w:rPr>
              <w:t>Total</w:t>
            </w:r>
          </w:p>
        </w:tc>
        <w:tc>
          <w:tcPr>
            <w:tcW w:w="1530" w:type="dxa"/>
            <w:tcBorders>
              <w:top w:val="single" w:sz="4" w:space="0" w:color="auto"/>
              <w:bottom w:val="single" w:sz="4" w:space="0" w:color="auto"/>
            </w:tcBorders>
            <w:noWrap/>
            <w:vAlign w:val="center"/>
          </w:tcPr>
          <w:p w14:paraId="08229088" w14:textId="51B34C31" w:rsidR="00835DCB" w:rsidRPr="00CD53B8" w:rsidRDefault="00835DCB" w:rsidP="00835DCB">
            <w:pPr>
              <w:jc w:val="center"/>
              <w:rPr>
                <w:color w:val="000000"/>
                <w:sz w:val="22"/>
                <w:szCs w:val="22"/>
              </w:rPr>
            </w:pPr>
            <w:r w:rsidRPr="00CD53B8">
              <w:rPr>
                <w:color w:val="000000"/>
                <w:sz w:val="22"/>
                <w:szCs w:val="22"/>
              </w:rPr>
              <w:t>Extended total</w:t>
            </w:r>
          </w:p>
        </w:tc>
      </w:tr>
      <w:tr w:rsidR="00835DCB" w:rsidRPr="00CD53B8" w14:paraId="5154FB45" w14:textId="77777777" w:rsidTr="00835DCB">
        <w:trPr>
          <w:trHeight w:val="320"/>
        </w:trPr>
        <w:tc>
          <w:tcPr>
            <w:tcW w:w="1350" w:type="dxa"/>
            <w:tcBorders>
              <w:top w:val="single" w:sz="4" w:space="0" w:color="auto"/>
            </w:tcBorders>
            <w:noWrap/>
            <w:hideMark/>
          </w:tcPr>
          <w:p w14:paraId="0B1588ED" w14:textId="77777777" w:rsidR="00835DCB" w:rsidRPr="00CD53B8" w:rsidRDefault="00835DCB" w:rsidP="00835DCB">
            <w:pPr>
              <w:rPr>
                <w:sz w:val="22"/>
                <w:szCs w:val="22"/>
              </w:rPr>
            </w:pPr>
          </w:p>
        </w:tc>
        <w:tc>
          <w:tcPr>
            <w:tcW w:w="1260" w:type="dxa"/>
            <w:tcBorders>
              <w:top w:val="single" w:sz="4" w:space="0" w:color="auto"/>
            </w:tcBorders>
          </w:tcPr>
          <w:p w14:paraId="543296CE" w14:textId="77777777" w:rsidR="00835DCB" w:rsidRPr="00CD53B8" w:rsidRDefault="00835DCB" w:rsidP="00835DCB">
            <w:pPr>
              <w:rPr>
                <w:sz w:val="22"/>
                <w:szCs w:val="22"/>
              </w:rPr>
            </w:pPr>
          </w:p>
        </w:tc>
        <w:tc>
          <w:tcPr>
            <w:tcW w:w="1530" w:type="dxa"/>
            <w:tcBorders>
              <w:top w:val="single" w:sz="4" w:space="0" w:color="auto"/>
            </w:tcBorders>
            <w:noWrap/>
            <w:hideMark/>
          </w:tcPr>
          <w:p w14:paraId="33D04B35" w14:textId="77777777" w:rsidR="00835DCB" w:rsidRPr="00CD53B8" w:rsidRDefault="00835DCB" w:rsidP="00835DCB">
            <w:pPr>
              <w:rPr>
                <w:sz w:val="22"/>
                <w:szCs w:val="22"/>
              </w:rPr>
            </w:pPr>
          </w:p>
        </w:tc>
        <w:tc>
          <w:tcPr>
            <w:tcW w:w="1800" w:type="dxa"/>
            <w:tcBorders>
              <w:top w:val="single" w:sz="4" w:space="0" w:color="auto"/>
            </w:tcBorders>
            <w:noWrap/>
            <w:hideMark/>
          </w:tcPr>
          <w:p w14:paraId="58E1F915" w14:textId="77777777" w:rsidR="00835DCB" w:rsidRPr="00CD53B8" w:rsidRDefault="00835DCB" w:rsidP="00835DCB">
            <w:pPr>
              <w:rPr>
                <w:color w:val="000000"/>
                <w:sz w:val="22"/>
                <w:szCs w:val="22"/>
              </w:rPr>
            </w:pPr>
            <w:r w:rsidRPr="00CD53B8">
              <w:rPr>
                <w:color w:val="000000"/>
                <w:sz w:val="22"/>
                <w:szCs w:val="22"/>
              </w:rPr>
              <w:t>Unknown hopper</w:t>
            </w:r>
          </w:p>
        </w:tc>
        <w:tc>
          <w:tcPr>
            <w:tcW w:w="3150" w:type="dxa"/>
            <w:tcBorders>
              <w:top w:val="single" w:sz="4" w:space="0" w:color="auto"/>
            </w:tcBorders>
            <w:noWrap/>
            <w:hideMark/>
          </w:tcPr>
          <w:p w14:paraId="701D89BF" w14:textId="77777777" w:rsidR="00835DCB" w:rsidRPr="00CD53B8" w:rsidRDefault="00835DCB" w:rsidP="00835DCB">
            <w:pPr>
              <w:rPr>
                <w:color w:val="000000"/>
                <w:sz w:val="22"/>
                <w:szCs w:val="22"/>
              </w:rPr>
            </w:pPr>
          </w:p>
        </w:tc>
        <w:tc>
          <w:tcPr>
            <w:tcW w:w="900" w:type="dxa"/>
            <w:tcBorders>
              <w:top w:val="single" w:sz="4" w:space="0" w:color="auto"/>
            </w:tcBorders>
            <w:noWrap/>
            <w:hideMark/>
          </w:tcPr>
          <w:p w14:paraId="383A4C8A"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tcBorders>
              <w:top w:val="single" w:sz="4" w:space="0" w:color="auto"/>
            </w:tcBorders>
            <w:noWrap/>
            <w:hideMark/>
          </w:tcPr>
          <w:p w14:paraId="2F971031" w14:textId="77777777" w:rsidR="00835DCB" w:rsidRPr="00CD53B8" w:rsidRDefault="00835DCB" w:rsidP="00835DCB">
            <w:pPr>
              <w:jc w:val="right"/>
              <w:rPr>
                <w:color w:val="000000"/>
                <w:sz w:val="22"/>
                <w:szCs w:val="22"/>
              </w:rPr>
            </w:pPr>
          </w:p>
        </w:tc>
      </w:tr>
      <w:tr w:rsidR="00835DCB" w:rsidRPr="00CD53B8" w14:paraId="135549A5" w14:textId="77777777" w:rsidTr="00757F3E">
        <w:trPr>
          <w:trHeight w:val="320"/>
        </w:trPr>
        <w:tc>
          <w:tcPr>
            <w:tcW w:w="1350" w:type="dxa"/>
            <w:noWrap/>
            <w:hideMark/>
          </w:tcPr>
          <w:p w14:paraId="44386D3E" w14:textId="77777777" w:rsidR="00835DCB" w:rsidRPr="00CD53B8" w:rsidRDefault="00835DCB" w:rsidP="00835DCB">
            <w:pPr>
              <w:rPr>
                <w:sz w:val="22"/>
                <w:szCs w:val="22"/>
              </w:rPr>
            </w:pPr>
          </w:p>
        </w:tc>
        <w:tc>
          <w:tcPr>
            <w:tcW w:w="1260" w:type="dxa"/>
          </w:tcPr>
          <w:p w14:paraId="43C3C1EF" w14:textId="77777777" w:rsidR="00835DCB" w:rsidRPr="00CD53B8" w:rsidRDefault="00835DCB" w:rsidP="00835DCB">
            <w:pPr>
              <w:rPr>
                <w:color w:val="000000"/>
                <w:sz w:val="22"/>
                <w:szCs w:val="22"/>
              </w:rPr>
            </w:pPr>
          </w:p>
        </w:tc>
        <w:tc>
          <w:tcPr>
            <w:tcW w:w="1530" w:type="dxa"/>
            <w:noWrap/>
            <w:hideMark/>
          </w:tcPr>
          <w:p w14:paraId="47F3C291" w14:textId="77777777" w:rsidR="00835DCB" w:rsidRPr="00CD53B8" w:rsidRDefault="00835DCB" w:rsidP="00835DCB">
            <w:pPr>
              <w:rPr>
                <w:color w:val="000000"/>
                <w:sz w:val="22"/>
                <w:szCs w:val="22"/>
              </w:rPr>
            </w:pPr>
            <w:r w:rsidRPr="00CD53B8">
              <w:rPr>
                <w:color w:val="000000"/>
                <w:sz w:val="22"/>
                <w:szCs w:val="22"/>
              </w:rPr>
              <w:t>Hymenoptera</w:t>
            </w:r>
          </w:p>
        </w:tc>
        <w:tc>
          <w:tcPr>
            <w:tcW w:w="1800" w:type="dxa"/>
          </w:tcPr>
          <w:p w14:paraId="6D7C1F39" w14:textId="77777777" w:rsidR="00835DCB" w:rsidRPr="00CD53B8" w:rsidRDefault="00835DCB" w:rsidP="00835DCB">
            <w:pPr>
              <w:rPr>
                <w:color w:val="000000"/>
                <w:sz w:val="22"/>
                <w:szCs w:val="22"/>
              </w:rPr>
            </w:pPr>
          </w:p>
        </w:tc>
        <w:tc>
          <w:tcPr>
            <w:tcW w:w="3150" w:type="dxa"/>
            <w:noWrap/>
            <w:hideMark/>
          </w:tcPr>
          <w:p w14:paraId="4DC6B2C9" w14:textId="77777777" w:rsidR="00835DCB" w:rsidRPr="00CD53B8" w:rsidRDefault="00835DCB" w:rsidP="00835DCB">
            <w:pPr>
              <w:rPr>
                <w:color w:val="000000"/>
                <w:sz w:val="22"/>
                <w:szCs w:val="22"/>
              </w:rPr>
            </w:pPr>
          </w:p>
        </w:tc>
        <w:tc>
          <w:tcPr>
            <w:tcW w:w="900" w:type="dxa"/>
            <w:noWrap/>
            <w:hideMark/>
          </w:tcPr>
          <w:p w14:paraId="5AC5A435" w14:textId="77777777" w:rsidR="00835DCB" w:rsidRPr="00CD53B8" w:rsidRDefault="00835DCB" w:rsidP="00835DCB">
            <w:pPr>
              <w:jc w:val="right"/>
              <w:rPr>
                <w:color w:val="000000"/>
                <w:sz w:val="22"/>
                <w:szCs w:val="22"/>
              </w:rPr>
            </w:pPr>
            <w:r w:rsidRPr="00CD53B8">
              <w:rPr>
                <w:color w:val="000000"/>
                <w:sz w:val="22"/>
                <w:szCs w:val="22"/>
              </w:rPr>
              <w:t xml:space="preserve">27 </w:t>
            </w:r>
          </w:p>
        </w:tc>
        <w:tc>
          <w:tcPr>
            <w:tcW w:w="1530" w:type="dxa"/>
            <w:noWrap/>
            <w:hideMark/>
          </w:tcPr>
          <w:p w14:paraId="6B396143" w14:textId="77777777" w:rsidR="00835DCB" w:rsidRPr="00CD53B8" w:rsidRDefault="00835DCB" w:rsidP="00835DCB">
            <w:pPr>
              <w:jc w:val="right"/>
              <w:rPr>
                <w:color w:val="000000"/>
                <w:sz w:val="22"/>
                <w:szCs w:val="22"/>
              </w:rPr>
            </w:pPr>
            <w:r w:rsidRPr="00CD53B8">
              <w:rPr>
                <w:color w:val="000000"/>
                <w:sz w:val="22"/>
                <w:szCs w:val="22"/>
              </w:rPr>
              <w:t>27</w:t>
            </w:r>
          </w:p>
        </w:tc>
      </w:tr>
      <w:tr w:rsidR="00835DCB" w:rsidRPr="00CD53B8" w14:paraId="3495DA1B" w14:textId="77777777" w:rsidTr="00757F3E">
        <w:trPr>
          <w:trHeight w:val="320"/>
        </w:trPr>
        <w:tc>
          <w:tcPr>
            <w:tcW w:w="1350" w:type="dxa"/>
            <w:noWrap/>
            <w:hideMark/>
          </w:tcPr>
          <w:p w14:paraId="49F6ED9F" w14:textId="77777777" w:rsidR="00835DCB" w:rsidRPr="00CD53B8" w:rsidRDefault="00835DCB" w:rsidP="00835DCB">
            <w:pPr>
              <w:jc w:val="right"/>
              <w:rPr>
                <w:color w:val="000000"/>
                <w:sz w:val="22"/>
                <w:szCs w:val="22"/>
              </w:rPr>
            </w:pPr>
          </w:p>
        </w:tc>
        <w:tc>
          <w:tcPr>
            <w:tcW w:w="1260" w:type="dxa"/>
          </w:tcPr>
          <w:p w14:paraId="2106CCD2" w14:textId="77777777" w:rsidR="00835DCB" w:rsidRPr="00CD53B8" w:rsidRDefault="00835DCB" w:rsidP="00835DCB">
            <w:pPr>
              <w:rPr>
                <w:sz w:val="22"/>
                <w:szCs w:val="22"/>
              </w:rPr>
            </w:pPr>
          </w:p>
        </w:tc>
        <w:tc>
          <w:tcPr>
            <w:tcW w:w="1530" w:type="dxa"/>
            <w:noWrap/>
            <w:hideMark/>
          </w:tcPr>
          <w:p w14:paraId="1CEC68E3" w14:textId="77777777" w:rsidR="00835DCB" w:rsidRPr="00CD53B8" w:rsidRDefault="00835DCB" w:rsidP="00835DCB">
            <w:pPr>
              <w:rPr>
                <w:sz w:val="22"/>
                <w:szCs w:val="22"/>
              </w:rPr>
            </w:pPr>
          </w:p>
        </w:tc>
        <w:tc>
          <w:tcPr>
            <w:tcW w:w="1800" w:type="dxa"/>
            <w:noWrap/>
            <w:hideMark/>
          </w:tcPr>
          <w:p w14:paraId="348082B7" w14:textId="77777777" w:rsidR="00835DCB" w:rsidRPr="00CD53B8" w:rsidRDefault="00835DCB" w:rsidP="00835DCB">
            <w:pPr>
              <w:rPr>
                <w:color w:val="000000"/>
                <w:sz w:val="22"/>
                <w:szCs w:val="22"/>
              </w:rPr>
            </w:pPr>
            <w:r w:rsidRPr="00CD53B8">
              <w:rPr>
                <w:color w:val="000000"/>
                <w:sz w:val="22"/>
                <w:szCs w:val="22"/>
              </w:rPr>
              <w:t xml:space="preserve">Formicidae </w:t>
            </w:r>
            <w:r w:rsidRPr="00CD53B8">
              <w:rPr>
                <w:color w:val="222222"/>
                <w:sz w:val="22"/>
                <w:szCs w:val="22"/>
                <w:shd w:val="clear" w:color="auto" w:fill="FFFFFF"/>
              </w:rPr>
              <w:t>†</w:t>
            </w:r>
          </w:p>
        </w:tc>
        <w:tc>
          <w:tcPr>
            <w:tcW w:w="3150" w:type="dxa"/>
            <w:noWrap/>
            <w:hideMark/>
          </w:tcPr>
          <w:p w14:paraId="41236D70" w14:textId="77777777" w:rsidR="00835DCB" w:rsidRPr="00CD53B8" w:rsidRDefault="00835DCB" w:rsidP="00835DCB">
            <w:pPr>
              <w:rPr>
                <w:color w:val="000000"/>
                <w:sz w:val="22"/>
                <w:szCs w:val="22"/>
              </w:rPr>
            </w:pPr>
          </w:p>
        </w:tc>
        <w:tc>
          <w:tcPr>
            <w:tcW w:w="900" w:type="dxa"/>
            <w:noWrap/>
            <w:hideMark/>
          </w:tcPr>
          <w:p w14:paraId="072A3C0E" w14:textId="77777777" w:rsidR="00835DCB" w:rsidRPr="00CD53B8" w:rsidRDefault="00835DCB" w:rsidP="00835DCB">
            <w:pPr>
              <w:jc w:val="right"/>
              <w:rPr>
                <w:color w:val="000000"/>
                <w:sz w:val="22"/>
                <w:szCs w:val="22"/>
              </w:rPr>
            </w:pPr>
            <w:r w:rsidRPr="00CD53B8">
              <w:rPr>
                <w:color w:val="000000"/>
                <w:sz w:val="22"/>
                <w:szCs w:val="22"/>
              </w:rPr>
              <w:t>10</w:t>
            </w:r>
          </w:p>
        </w:tc>
        <w:tc>
          <w:tcPr>
            <w:tcW w:w="1530" w:type="dxa"/>
            <w:noWrap/>
            <w:hideMark/>
          </w:tcPr>
          <w:p w14:paraId="7A4E9ACE" w14:textId="77777777" w:rsidR="00835DCB" w:rsidRPr="00CD53B8" w:rsidRDefault="00835DCB" w:rsidP="00835DCB">
            <w:pPr>
              <w:jc w:val="right"/>
              <w:rPr>
                <w:color w:val="000000"/>
                <w:sz w:val="22"/>
                <w:szCs w:val="22"/>
              </w:rPr>
            </w:pPr>
          </w:p>
        </w:tc>
      </w:tr>
      <w:tr w:rsidR="00835DCB" w:rsidRPr="00CD53B8" w14:paraId="5456FD50" w14:textId="77777777" w:rsidTr="00757F3E">
        <w:trPr>
          <w:trHeight w:val="320"/>
        </w:trPr>
        <w:tc>
          <w:tcPr>
            <w:tcW w:w="1350" w:type="dxa"/>
            <w:noWrap/>
            <w:hideMark/>
          </w:tcPr>
          <w:p w14:paraId="73DD0EA7" w14:textId="77777777" w:rsidR="00835DCB" w:rsidRPr="00CD53B8" w:rsidRDefault="00835DCB" w:rsidP="00835DCB">
            <w:pPr>
              <w:rPr>
                <w:sz w:val="22"/>
                <w:szCs w:val="22"/>
              </w:rPr>
            </w:pPr>
          </w:p>
        </w:tc>
        <w:tc>
          <w:tcPr>
            <w:tcW w:w="1260" w:type="dxa"/>
          </w:tcPr>
          <w:p w14:paraId="02881C80" w14:textId="77777777" w:rsidR="00835DCB" w:rsidRPr="00CD53B8" w:rsidRDefault="00835DCB" w:rsidP="00835DCB">
            <w:pPr>
              <w:rPr>
                <w:sz w:val="22"/>
                <w:szCs w:val="22"/>
              </w:rPr>
            </w:pPr>
          </w:p>
        </w:tc>
        <w:tc>
          <w:tcPr>
            <w:tcW w:w="1530" w:type="dxa"/>
            <w:noWrap/>
            <w:hideMark/>
          </w:tcPr>
          <w:p w14:paraId="3ABA097B" w14:textId="77777777" w:rsidR="00835DCB" w:rsidRPr="00CD53B8" w:rsidRDefault="00835DCB" w:rsidP="00835DCB">
            <w:pPr>
              <w:rPr>
                <w:sz w:val="22"/>
                <w:szCs w:val="22"/>
              </w:rPr>
            </w:pPr>
          </w:p>
        </w:tc>
        <w:tc>
          <w:tcPr>
            <w:tcW w:w="1800" w:type="dxa"/>
            <w:noWrap/>
            <w:hideMark/>
          </w:tcPr>
          <w:p w14:paraId="0E0A8942" w14:textId="77777777" w:rsidR="00835DCB" w:rsidRPr="00CD53B8" w:rsidRDefault="00835DCB" w:rsidP="00835DCB">
            <w:pPr>
              <w:rPr>
                <w:color w:val="000000"/>
                <w:sz w:val="22"/>
                <w:szCs w:val="22"/>
              </w:rPr>
            </w:pPr>
            <w:r w:rsidRPr="00CD53B8">
              <w:rPr>
                <w:color w:val="000000"/>
                <w:sz w:val="22"/>
                <w:szCs w:val="22"/>
              </w:rPr>
              <w:t xml:space="preserve">Ichneumonidae </w:t>
            </w:r>
            <w:r w:rsidRPr="00CD53B8">
              <w:rPr>
                <w:color w:val="222222"/>
                <w:sz w:val="22"/>
                <w:szCs w:val="22"/>
                <w:shd w:val="clear" w:color="auto" w:fill="FFFFFF"/>
              </w:rPr>
              <w:t>†</w:t>
            </w:r>
          </w:p>
        </w:tc>
        <w:tc>
          <w:tcPr>
            <w:tcW w:w="3150" w:type="dxa"/>
            <w:noWrap/>
            <w:hideMark/>
          </w:tcPr>
          <w:p w14:paraId="45405DBA" w14:textId="77777777" w:rsidR="00835DCB" w:rsidRPr="00CD53B8" w:rsidRDefault="00835DCB" w:rsidP="00835DCB">
            <w:pPr>
              <w:rPr>
                <w:color w:val="000000"/>
                <w:sz w:val="22"/>
                <w:szCs w:val="22"/>
              </w:rPr>
            </w:pPr>
          </w:p>
        </w:tc>
        <w:tc>
          <w:tcPr>
            <w:tcW w:w="900" w:type="dxa"/>
            <w:noWrap/>
            <w:hideMark/>
          </w:tcPr>
          <w:p w14:paraId="51587D9D"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4AD7D018" w14:textId="77777777" w:rsidR="00835DCB" w:rsidRPr="00CD53B8" w:rsidRDefault="00835DCB" w:rsidP="00835DCB">
            <w:pPr>
              <w:jc w:val="right"/>
              <w:rPr>
                <w:color w:val="000000"/>
                <w:sz w:val="22"/>
                <w:szCs w:val="22"/>
              </w:rPr>
            </w:pPr>
          </w:p>
        </w:tc>
      </w:tr>
      <w:tr w:rsidR="00835DCB" w:rsidRPr="00CD53B8" w14:paraId="6E3C3282" w14:textId="77777777" w:rsidTr="00757F3E">
        <w:trPr>
          <w:trHeight w:val="320"/>
        </w:trPr>
        <w:tc>
          <w:tcPr>
            <w:tcW w:w="1350" w:type="dxa"/>
            <w:noWrap/>
            <w:hideMark/>
          </w:tcPr>
          <w:p w14:paraId="2840C2AD" w14:textId="77777777" w:rsidR="00835DCB" w:rsidRPr="00CD53B8" w:rsidRDefault="00835DCB" w:rsidP="00835DCB">
            <w:pPr>
              <w:rPr>
                <w:sz w:val="22"/>
                <w:szCs w:val="22"/>
              </w:rPr>
            </w:pPr>
          </w:p>
        </w:tc>
        <w:tc>
          <w:tcPr>
            <w:tcW w:w="1260" w:type="dxa"/>
          </w:tcPr>
          <w:p w14:paraId="57792DCE" w14:textId="77777777" w:rsidR="00835DCB" w:rsidRPr="00CD53B8" w:rsidRDefault="00835DCB" w:rsidP="00835DCB">
            <w:pPr>
              <w:rPr>
                <w:sz w:val="22"/>
                <w:szCs w:val="22"/>
              </w:rPr>
            </w:pPr>
          </w:p>
        </w:tc>
        <w:tc>
          <w:tcPr>
            <w:tcW w:w="1530" w:type="dxa"/>
            <w:noWrap/>
            <w:hideMark/>
          </w:tcPr>
          <w:p w14:paraId="5EDF1233" w14:textId="77777777" w:rsidR="00835DCB" w:rsidRPr="00CD53B8" w:rsidRDefault="00835DCB" w:rsidP="00835DCB">
            <w:pPr>
              <w:rPr>
                <w:sz w:val="22"/>
                <w:szCs w:val="22"/>
              </w:rPr>
            </w:pPr>
          </w:p>
        </w:tc>
        <w:tc>
          <w:tcPr>
            <w:tcW w:w="1800" w:type="dxa"/>
            <w:noWrap/>
            <w:hideMark/>
          </w:tcPr>
          <w:p w14:paraId="2ECA0A9E" w14:textId="77777777" w:rsidR="00835DCB" w:rsidRPr="00CD53B8" w:rsidRDefault="00835DCB" w:rsidP="00835DCB">
            <w:pPr>
              <w:rPr>
                <w:color w:val="000000"/>
                <w:sz w:val="22"/>
                <w:szCs w:val="22"/>
              </w:rPr>
            </w:pPr>
            <w:r w:rsidRPr="00CD53B8">
              <w:rPr>
                <w:color w:val="000000"/>
                <w:sz w:val="22"/>
                <w:szCs w:val="22"/>
              </w:rPr>
              <w:t xml:space="preserve">Vespidae </w:t>
            </w:r>
            <w:r w:rsidRPr="00CD53B8">
              <w:rPr>
                <w:color w:val="222222"/>
                <w:sz w:val="22"/>
                <w:szCs w:val="22"/>
                <w:shd w:val="clear" w:color="auto" w:fill="FFFFFF"/>
              </w:rPr>
              <w:sym w:font="Symbol" w:char="F0C4"/>
            </w:r>
          </w:p>
        </w:tc>
        <w:tc>
          <w:tcPr>
            <w:tcW w:w="3150" w:type="dxa"/>
            <w:noWrap/>
            <w:hideMark/>
          </w:tcPr>
          <w:p w14:paraId="18060BF1" w14:textId="77777777" w:rsidR="00835DCB" w:rsidRPr="00CD53B8" w:rsidRDefault="00835DCB" w:rsidP="00835DCB">
            <w:pPr>
              <w:rPr>
                <w:color w:val="000000"/>
                <w:sz w:val="22"/>
                <w:szCs w:val="22"/>
              </w:rPr>
            </w:pPr>
          </w:p>
        </w:tc>
        <w:tc>
          <w:tcPr>
            <w:tcW w:w="900" w:type="dxa"/>
            <w:noWrap/>
            <w:hideMark/>
          </w:tcPr>
          <w:p w14:paraId="3B04ED66" w14:textId="77777777" w:rsidR="00835DCB" w:rsidRPr="00CD53B8" w:rsidRDefault="00835DCB" w:rsidP="00835DCB">
            <w:pPr>
              <w:jc w:val="right"/>
              <w:rPr>
                <w:color w:val="000000"/>
                <w:sz w:val="22"/>
                <w:szCs w:val="22"/>
              </w:rPr>
            </w:pPr>
            <w:r w:rsidRPr="00CD53B8">
              <w:rPr>
                <w:color w:val="000000"/>
                <w:sz w:val="22"/>
                <w:szCs w:val="22"/>
              </w:rPr>
              <w:t>5</w:t>
            </w:r>
          </w:p>
        </w:tc>
        <w:tc>
          <w:tcPr>
            <w:tcW w:w="1530" w:type="dxa"/>
            <w:noWrap/>
            <w:hideMark/>
          </w:tcPr>
          <w:p w14:paraId="47143B85" w14:textId="77777777" w:rsidR="00835DCB" w:rsidRPr="00CD53B8" w:rsidRDefault="00835DCB" w:rsidP="00835DCB">
            <w:pPr>
              <w:jc w:val="right"/>
              <w:rPr>
                <w:color w:val="000000"/>
                <w:sz w:val="22"/>
                <w:szCs w:val="22"/>
              </w:rPr>
            </w:pPr>
          </w:p>
        </w:tc>
      </w:tr>
      <w:tr w:rsidR="00835DCB" w:rsidRPr="00CD53B8" w14:paraId="2EDB8D1E" w14:textId="77777777" w:rsidTr="00757F3E">
        <w:trPr>
          <w:trHeight w:val="320"/>
        </w:trPr>
        <w:tc>
          <w:tcPr>
            <w:tcW w:w="1350" w:type="dxa"/>
            <w:noWrap/>
            <w:hideMark/>
          </w:tcPr>
          <w:p w14:paraId="166A9339" w14:textId="77777777" w:rsidR="00835DCB" w:rsidRPr="00CD53B8" w:rsidRDefault="00835DCB" w:rsidP="00835DCB">
            <w:pPr>
              <w:rPr>
                <w:sz w:val="22"/>
                <w:szCs w:val="22"/>
              </w:rPr>
            </w:pPr>
          </w:p>
        </w:tc>
        <w:tc>
          <w:tcPr>
            <w:tcW w:w="1260" w:type="dxa"/>
          </w:tcPr>
          <w:p w14:paraId="119EBE10" w14:textId="77777777" w:rsidR="00835DCB" w:rsidRPr="00CD53B8" w:rsidRDefault="00835DCB" w:rsidP="00835DCB">
            <w:pPr>
              <w:rPr>
                <w:sz w:val="22"/>
                <w:szCs w:val="22"/>
              </w:rPr>
            </w:pPr>
          </w:p>
        </w:tc>
        <w:tc>
          <w:tcPr>
            <w:tcW w:w="1530" w:type="dxa"/>
            <w:noWrap/>
            <w:hideMark/>
          </w:tcPr>
          <w:p w14:paraId="11EE22D0" w14:textId="77777777" w:rsidR="00835DCB" w:rsidRPr="00CD53B8" w:rsidRDefault="00835DCB" w:rsidP="00835DCB">
            <w:pPr>
              <w:rPr>
                <w:sz w:val="22"/>
                <w:szCs w:val="22"/>
              </w:rPr>
            </w:pPr>
          </w:p>
        </w:tc>
        <w:tc>
          <w:tcPr>
            <w:tcW w:w="1800" w:type="dxa"/>
            <w:noWrap/>
            <w:hideMark/>
          </w:tcPr>
          <w:p w14:paraId="77BA4579" w14:textId="77777777" w:rsidR="00835DCB" w:rsidRPr="00CD53B8" w:rsidRDefault="00835DCB" w:rsidP="00835DCB">
            <w:pPr>
              <w:rPr>
                <w:sz w:val="22"/>
                <w:szCs w:val="22"/>
              </w:rPr>
            </w:pPr>
          </w:p>
        </w:tc>
        <w:tc>
          <w:tcPr>
            <w:tcW w:w="3150" w:type="dxa"/>
            <w:noWrap/>
            <w:hideMark/>
          </w:tcPr>
          <w:p w14:paraId="400830D6" w14:textId="77777777" w:rsidR="00835DCB" w:rsidRPr="00CD53B8" w:rsidRDefault="00835DCB" w:rsidP="00835DCB">
            <w:pPr>
              <w:rPr>
                <w:i/>
                <w:iCs/>
                <w:color w:val="000000"/>
                <w:sz w:val="22"/>
                <w:szCs w:val="22"/>
              </w:rPr>
            </w:pPr>
            <w:r w:rsidRPr="00CD53B8">
              <w:rPr>
                <w:i/>
                <w:iCs/>
                <w:color w:val="000000"/>
                <w:sz w:val="22"/>
                <w:szCs w:val="22"/>
              </w:rPr>
              <w:t xml:space="preserve">Polistes exclamans </w:t>
            </w:r>
            <w:r w:rsidRPr="00CD53B8">
              <w:rPr>
                <w:color w:val="000000"/>
                <w:sz w:val="22"/>
                <w:szCs w:val="22"/>
              </w:rPr>
              <w:t xml:space="preserve">(Viereck) </w:t>
            </w:r>
            <w:r w:rsidRPr="00CD53B8">
              <w:rPr>
                <w:color w:val="222222"/>
                <w:sz w:val="22"/>
                <w:szCs w:val="22"/>
                <w:shd w:val="clear" w:color="auto" w:fill="FFFFFF"/>
              </w:rPr>
              <w:sym w:font="Symbol" w:char="F0C4"/>
            </w:r>
          </w:p>
        </w:tc>
        <w:tc>
          <w:tcPr>
            <w:tcW w:w="900" w:type="dxa"/>
            <w:noWrap/>
            <w:hideMark/>
          </w:tcPr>
          <w:p w14:paraId="15466194" w14:textId="77777777" w:rsidR="00835DCB" w:rsidRPr="00CD53B8" w:rsidRDefault="00835DCB" w:rsidP="00835DCB">
            <w:pPr>
              <w:jc w:val="right"/>
              <w:rPr>
                <w:color w:val="000000"/>
                <w:sz w:val="22"/>
                <w:szCs w:val="22"/>
              </w:rPr>
            </w:pPr>
            <w:r w:rsidRPr="00CD53B8">
              <w:rPr>
                <w:color w:val="000000"/>
                <w:sz w:val="22"/>
                <w:szCs w:val="22"/>
              </w:rPr>
              <w:t>2</w:t>
            </w:r>
          </w:p>
        </w:tc>
        <w:tc>
          <w:tcPr>
            <w:tcW w:w="1530" w:type="dxa"/>
            <w:noWrap/>
            <w:hideMark/>
          </w:tcPr>
          <w:p w14:paraId="481A2A74" w14:textId="77777777" w:rsidR="00835DCB" w:rsidRPr="00CD53B8" w:rsidRDefault="00835DCB" w:rsidP="00835DCB">
            <w:pPr>
              <w:jc w:val="right"/>
              <w:rPr>
                <w:color w:val="000000"/>
                <w:sz w:val="22"/>
                <w:szCs w:val="22"/>
              </w:rPr>
            </w:pPr>
          </w:p>
        </w:tc>
      </w:tr>
      <w:tr w:rsidR="00835DCB" w:rsidRPr="00CD53B8" w14:paraId="063D6AA6" w14:textId="77777777" w:rsidTr="00757F3E">
        <w:trPr>
          <w:trHeight w:val="320"/>
        </w:trPr>
        <w:tc>
          <w:tcPr>
            <w:tcW w:w="1350" w:type="dxa"/>
            <w:noWrap/>
            <w:hideMark/>
          </w:tcPr>
          <w:p w14:paraId="37C17DBC" w14:textId="77777777" w:rsidR="00835DCB" w:rsidRPr="00CD53B8" w:rsidRDefault="00835DCB" w:rsidP="00835DCB">
            <w:pPr>
              <w:rPr>
                <w:sz w:val="22"/>
                <w:szCs w:val="22"/>
              </w:rPr>
            </w:pPr>
          </w:p>
        </w:tc>
        <w:tc>
          <w:tcPr>
            <w:tcW w:w="1260" w:type="dxa"/>
          </w:tcPr>
          <w:p w14:paraId="150153DD" w14:textId="77777777" w:rsidR="00835DCB" w:rsidRPr="00CD53B8" w:rsidRDefault="00835DCB" w:rsidP="00835DCB">
            <w:pPr>
              <w:rPr>
                <w:sz w:val="22"/>
                <w:szCs w:val="22"/>
              </w:rPr>
            </w:pPr>
          </w:p>
        </w:tc>
        <w:tc>
          <w:tcPr>
            <w:tcW w:w="1530" w:type="dxa"/>
            <w:noWrap/>
            <w:hideMark/>
          </w:tcPr>
          <w:p w14:paraId="6EFB1275" w14:textId="77777777" w:rsidR="00835DCB" w:rsidRPr="00CD53B8" w:rsidRDefault="00835DCB" w:rsidP="00835DCB">
            <w:pPr>
              <w:rPr>
                <w:sz w:val="22"/>
                <w:szCs w:val="22"/>
              </w:rPr>
            </w:pPr>
          </w:p>
        </w:tc>
        <w:tc>
          <w:tcPr>
            <w:tcW w:w="1800" w:type="dxa"/>
            <w:noWrap/>
            <w:hideMark/>
          </w:tcPr>
          <w:p w14:paraId="31001627" w14:textId="77777777" w:rsidR="00835DCB" w:rsidRPr="00CD53B8" w:rsidRDefault="00835DCB" w:rsidP="00835DCB">
            <w:pPr>
              <w:rPr>
                <w:sz w:val="22"/>
                <w:szCs w:val="22"/>
              </w:rPr>
            </w:pPr>
          </w:p>
        </w:tc>
        <w:tc>
          <w:tcPr>
            <w:tcW w:w="3150" w:type="dxa"/>
            <w:noWrap/>
            <w:hideMark/>
          </w:tcPr>
          <w:p w14:paraId="6B5EB58D" w14:textId="77777777" w:rsidR="00835DCB" w:rsidRPr="00CD53B8" w:rsidRDefault="00835DCB" w:rsidP="00835DCB">
            <w:pPr>
              <w:rPr>
                <w:i/>
                <w:iCs/>
                <w:color w:val="000000"/>
                <w:sz w:val="22"/>
                <w:szCs w:val="22"/>
              </w:rPr>
            </w:pPr>
            <w:r w:rsidRPr="00CD53B8">
              <w:rPr>
                <w:i/>
                <w:iCs/>
                <w:color w:val="000000"/>
                <w:sz w:val="22"/>
                <w:szCs w:val="22"/>
              </w:rPr>
              <w:t xml:space="preserve">Polistes fuscatus </w:t>
            </w:r>
            <w:r w:rsidRPr="00CD53B8">
              <w:rPr>
                <w:color w:val="000000"/>
                <w:sz w:val="22"/>
                <w:szCs w:val="22"/>
              </w:rPr>
              <w:t xml:space="preserve">(Fabricius) </w:t>
            </w:r>
            <w:r w:rsidRPr="00CD53B8">
              <w:rPr>
                <w:color w:val="222222"/>
                <w:sz w:val="22"/>
                <w:szCs w:val="22"/>
                <w:shd w:val="clear" w:color="auto" w:fill="FFFFFF"/>
              </w:rPr>
              <w:sym w:font="Symbol" w:char="F0C4"/>
            </w:r>
          </w:p>
        </w:tc>
        <w:tc>
          <w:tcPr>
            <w:tcW w:w="900" w:type="dxa"/>
            <w:noWrap/>
            <w:hideMark/>
          </w:tcPr>
          <w:p w14:paraId="2B67C4D4"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46F6D45A" w14:textId="77777777" w:rsidR="00835DCB" w:rsidRPr="00CD53B8" w:rsidRDefault="00835DCB" w:rsidP="00835DCB">
            <w:pPr>
              <w:jc w:val="right"/>
              <w:rPr>
                <w:color w:val="000000"/>
                <w:sz w:val="22"/>
                <w:szCs w:val="22"/>
              </w:rPr>
            </w:pPr>
          </w:p>
        </w:tc>
      </w:tr>
      <w:tr w:rsidR="00835DCB" w:rsidRPr="00CD53B8" w14:paraId="25AA4B1F" w14:textId="77777777" w:rsidTr="00757F3E">
        <w:trPr>
          <w:trHeight w:val="320"/>
        </w:trPr>
        <w:tc>
          <w:tcPr>
            <w:tcW w:w="1350" w:type="dxa"/>
            <w:noWrap/>
            <w:hideMark/>
          </w:tcPr>
          <w:p w14:paraId="7D310FA2" w14:textId="77777777" w:rsidR="00835DCB" w:rsidRPr="00CD53B8" w:rsidRDefault="00835DCB" w:rsidP="00835DCB">
            <w:pPr>
              <w:rPr>
                <w:sz w:val="22"/>
                <w:szCs w:val="22"/>
              </w:rPr>
            </w:pPr>
          </w:p>
        </w:tc>
        <w:tc>
          <w:tcPr>
            <w:tcW w:w="1260" w:type="dxa"/>
          </w:tcPr>
          <w:p w14:paraId="5E31B5EE" w14:textId="77777777" w:rsidR="00835DCB" w:rsidRPr="00CD53B8" w:rsidRDefault="00835DCB" w:rsidP="00835DCB">
            <w:pPr>
              <w:rPr>
                <w:sz w:val="22"/>
                <w:szCs w:val="22"/>
              </w:rPr>
            </w:pPr>
          </w:p>
        </w:tc>
        <w:tc>
          <w:tcPr>
            <w:tcW w:w="1530" w:type="dxa"/>
            <w:noWrap/>
            <w:hideMark/>
          </w:tcPr>
          <w:p w14:paraId="341D63DF" w14:textId="77777777" w:rsidR="00835DCB" w:rsidRPr="00CD53B8" w:rsidRDefault="00835DCB" w:rsidP="00835DCB">
            <w:pPr>
              <w:rPr>
                <w:sz w:val="22"/>
                <w:szCs w:val="22"/>
              </w:rPr>
            </w:pPr>
          </w:p>
        </w:tc>
        <w:tc>
          <w:tcPr>
            <w:tcW w:w="1800" w:type="dxa"/>
            <w:noWrap/>
            <w:hideMark/>
          </w:tcPr>
          <w:p w14:paraId="668D37E1" w14:textId="77777777" w:rsidR="00835DCB" w:rsidRPr="00CD53B8" w:rsidRDefault="00835DCB" w:rsidP="00835DCB">
            <w:pPr>
              <w:rPr>
                <w:sz w:val="22"/>
                <w:szCs w:val="22"/>
              </w:rPr>
            </w:pPr>
          </w:p>
        </w:tc>
        <w:tc>
          <w:tcPr>
            <w:tcW w:w="3150" w:type="dxa"/>
            <w:noWrap/>
            <w:hideMark/>
          </w:tcPr>
          <w:p w14:paraId="52A592B8" w14:textId="77777777" w:rsidR="00835DCB" w:rsidRPr="00CD53B8" w:rsidRDefault="00835DCB" w:rsidP="00835DCB">
            <w:pPr>
              <w:rPr>
                <w:i/>
                <w:iCs/>
                <w:color w:val="000000"/>
                <w:sz w:val="22"/>
                <w:szCs w:val="22"/>
              </w:rPr>
            </w:pPr>
            <w:r w:rsidRPr="00CD53B8">
              <w:rPr>
                <w:i/>
                <w:iCs/>
                <w:color w:val="000000"/>
                <w:sz w:val="22"/>
                <w:szCs w:val="22"/>
              </w:rPr>
              <w:t xml:space="preserve">Polistes metricus </w:t>
            </w:r>
            <w:r w:rsidRPr="00CD53B8">
              <w:rPr>
                <w:color w:val="000000"/>
                <w:sz w:val="22"/>
                <w:szCs w:val="22"/>
              </w:rPr>
              <w:t>(Say)</w:t>
            </w:r>
            <w:r w:rsidRPr="00CD53B8">
              <w:rPr>
                <w:color w:val="222222"/>
                <w:sz w:val="22"/>
                <w:szCs w:val="22"/>
                <w:shd w:val="clear" w:color="auto" w:fill="FFFFFF"/>
              </w:rPr>
              <w:t xml:space="preserve"> </w:t>
            </w:r>
            <w:r w:rsidRPr="00CD53B8">
              <w:rPr>
                <w:color w:val="222222"/>
                <w:sz w:val="22"/>
                <w:szCs w:val="22"/>
                <w:shd w:val="clear" w:color="auto" w:fill="FFFFFF"/>
              </w:rPr>
              <w:sym w:font="Symbol" w:char="F0C4"/>
            </w:r>
          </w:p>
        </w:tc>
        <w:tc>
          <w:tcPr>
            <w:tcW w:w="900" w:type="dxa"/>
            <w:noWrap/>
            <w:hideMark/>
          </w:tcPr>
          <w:p w14:paraId="34FA90D5"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0B931C1D" w14:textId="77777777" w:rsidR="00835DCB" w:rsidRPr="00CD53B8" w:rsidRDefault="00835DCB" w:rsidP="00835DCB">
            <w:pPr>
              <w:jc w:val="right"/>
              <w:rPr>
                <w:color w:val="000000"/>
                <w:sz w:val="22"/>
                <w:szCs w:val="22"/>
              </w:rPr>
            </w:pPr>
          </w:p>
        </w:tc>
      </w:tr>
      <w:tr w:rsidR="00835DCB" w:rsidRPr="00CD53B8" w14:paraId="57EE6CC2" w14:textId="77777777" w:rsidTr="00757F3E">
        <w:trPr>
          <w:trHeight w:val="320"/>
        </w:trPr>
        <w:tc>
          <w:tcPr>
            <w:tcW w:w="1350" w:type="dxa"/>
            <w:noWrap/>
            <w:hideMark/>
          </w:tcPr>
          <w:p w14:paraId="11109BC9" w14:textId="77777777" w:rsidR="00835DCB" w:rsidRPr="00CD53B8" w:rsidRDefault="00835DCB" w:rsidP="00835DCB">
            <w:pPr>
              <w:rPr>
                <w:sz w:val="22"/>
                <w:szCs w:val="22"/>
              </w:rPr>
            </w:pPr>
          </w:p>
        </w:tc>
        <w:tc>
          <w:tcPr>
            <w:tcW w:w="1260" w:type="dxa"/>
          </w:tcPr>
          <w:p w14:paraId="45353859" w14:textId="77777777" w:rsidR="00835DCB" w:rsidRPr="00CD53B8" w:rsidRDefault="00835DCB" w:rsidP="00835DCB">
            <w:pPr>
              <w:rPr>
                <w:sz w:val="22"/>
                <w:szCs w:val="22"/>
              </w:rPr>
            </w:pPr>
          </w:p>
        </w:tc>
        <w:tc>
          <w:tcPr>
            <w:tcW w:w="1530" w:type="dxa"/>
            <w:noWrap/>
            <w:hideMark/>
          </w:tcPr>
          <w:p w14:paraId="25BF8F5E" w14:textId="77777777" w:rsidR="00835DCB" w:rsidRPr="00CD53B8" w:rsidRDefault="00835DCB" w:rsidP="00835DCB">
            <w:pPr>
              <w:rPr>
                <w:sz w:val="22"/>
                <w:szCs w:val="22"/>
              </w:rPr>
            </w:pPr>
          </w:p>
        </w:tc>
        <w:tc>
          <w:tcPr>
            <w:tcW w:w="1800" w:type="dxa"/>
            <w:noWrap/>
            <w:hideMark/>
          </w:tcPr>
          <w:p w14:paraId="40EBC53E" w14:textId="77777777" w:rsidR="00835DCB" w:rsidRPr="00CD53B8" w:rsidRDefault="00835DCB" w:rsidP="00835DCB">
            <w:pPr>
              <w:rPr>
                <w:sz w:val="22"/>
                <w:szCs w:val="22"/>
              </w:rPr>
            </w:pPr>
          </w:p>
        </w:tc>
        <w:tc>
          <w:tcPr>
            <w:tcW w:w="3150" w:type="dxa"/>
            <w:noWrap/>
            <w:hideMark/>
          </w:tcPr>
          <w:p w14:paraId="2FFAA8ED" w14:textId="77777777" w:rsidR="00835DCB" w:rsidRPr="00CD53B8" w:rsidRDefault="00835DCB" w:rsidP="00835DCB">
            <w:pPr>
              <w:rPr>
                <w:color w:val="000000"/>
                <w:sz w:val="22"/>
                <w:szCs w:val="22"/>
              </w:rPr>
            </w:pPr>
            <w:r w:rsidRPr="00CD53B8">
              <w:rPr>
                <w:color w:val="000000"/>
                <w:sz w:val="22"/>
                <w:szCs w:val="22"/>
              </w:rPr>
              <w:t xml:space="preserve">Nest </w:t>
            </w:r>
            <w:r w:rsidRPr="00CD53B8">
              <w:rPr>
                <w:color w:val="222222"/>
                <w:sz w:val="22"/>
                <w:szCs w:val="22"/>
                <w:shd w:val="clear" w:color="auto" w:fill="FFFFFF"/>
              </w:rPr>
              <w:sym w:font="Symbol" w:char="F0C4"/>
            </w:r>
          </w:p>
        </w:tc>
        <w:tc>
          <w:tcPr>
            <w:tcW w:w="900" w:type="dxa"/>
            <w:noWrap/>
            <w:hideMark/>
          </w:tcPr>
          <w:p w14:paraId="3E2F57ED" w14:textId="77777777" w:rsidR="00835DCB" w:rsidRPr="00CD53B8" w:rsidRDefault="00835DCB" w:rsidP="00835DCB">
            <w:pPr>
              <w:jc w:val="right"/>
              <w:rPr>
                <w:color w:val="000000"/>
                <w:sz w:val="22"/>
                <w:szCs w:val="22"/>
              </w:rPr>
            </w:pPr>
            <w:r w:rsidRPr="00CD53B8">
              <w:rPr>
                <w:color w:val="000000"/>
                <w:sz w:val="22"/>
                <w:szCs w:val="22"/>
              </w:rPr>
              <w:t>6</w:t>
            </w:r>
          </w:p>
        </w:tc>
        <w:tc>
          <w:tcPr>
            <w:tcW w:w="1530" w:type="dxa"/>
            <w:noWrap/>
            <w:hideMark/>
          </w:tcPr>
          <w:p w14:paraId="394CF20B" w14:textId="77777777" w:rsidR="00835DCB" w:rsidRPr="00CD53B8" w:rsidRDefault="00835DCB" w:rsidP="00835DCB">
            <w:pPr>
              <w:jc w:val="right"/>
              <w:rPr>
                <w:color w:val="000000"/>
                <w:sz w:val="22"/>
                <w:szCs w:val="22"/>
              </w:rPr>
            </w:pPr>
          </w:p>
        </w:tc>
      </w:tr>
      <w:tr w:rsidR="00835DCB" w:rsidRPr="00CD53B8" w14:paraId="4FD4E620" w14:textId="77777777" w:rsidTr="00757F3E">
        <w:trPr>
          <w:trHeight w:val="320"/>
        </w:trPr>
        <w:tc>
          <w:tcPr>
            <w:tcW w:w="1350" w:type="dxa"/>
            <w:noWrap/>
            <w:hideMark/>
          </w:tcPr>
          <w:p w14:paraId="70CF235E" w14:textId="77777777" w:rsidR="00835DCB" w:rsidRPr="00CD53B8" w:rsidRDefault="00835DCB" w:rsidP="00835DCB">
            <w:pPr>
              <w:rPr>
                <w:sz w:val="22"/>
                <w:szCs w:val="22"/>
              </w:rPr>
            </w:pPr>
          </w:p>
        </w:tc>
        <w:tc>
          <w:tcPr>
            <w:tcW w:w="1260" w:type="dxa"/>
          </w:tcPr>
          <w:p w14:paraId="558CC5A2" w14:textId="77777777" w:rsidR="00835DCB" w:rsidRPr="00CD53B8" w:rsidRDefault="00835DCB" w:rsidP="00835DCB">
            <w:pPr>
              <w:rPr>
                <w:color w:val="000000"/>
                <w:sz w:val="22"/>
                <w:szCs w:val="22"/>
              </w:rPr>
            </w:pPr>
          </w:p>
        </w:tc>
        <w:tc>
          <w:tcPr>
            <w:tcW w:w="1530" w:type="dxa"/>
            <w:noWrap/>
            <w:hideMark/>
          </w:tcPr>
          <w:p w14:paraId="1486B4B1" w14:textId="77777777" w:rsidR="00835DCB" w:rsidRPr="00CD53B8" w:rsidRDefault="00835DCB" w:rsidP="00835DCB">
            <w:pPr>
              <w:rPr>
                <w:color w:val="000000"/>
                <w:sz w:val="22"/>
                <w:szCs w:val="22"/>
              </w:rPr>
            </w:pPr>
            <w:r w:rsidRPr="00CD53B8">
              <w:rPr>
                <w:color w:val="000000"/>
                <w:sz w:val="22"/>
                <w:szCs w:val="22"/>
              </w:rPr>
              <w:t xml:space="preserve">Lepidoptera </w:t>
            </w:r>
          </w:p>
        </w:tc>
        <w:tc>
          <w:tcPr>
            <w:tcW w:w="1800" w:type="dxa"/>
          </w:tcPr>
          <w:p w14:paraId="0ECE9FCE" w14:textId="77777777" w:rsidR="00835DCB" w:rsidRPr="00CD53B8" w:rsidRDefault="00835DCB" w:rsidP="00835DCB">
            <w:pPr>
              <w:rPr>
                <w:color w:val="000000"/>
                <w:sz w:val="22"/>
                <w:szCs w:val="22"/>
              </w:rPr>
            </w:pPr>
          </w:p>
        </w:tc>
        <w:tc>
          <w:tcPr>
            <w:tcW w:w="3150" w:type="dxa"/>
            <w:noWrap/>
            <w:hideMark/>
          </w:tcPr>
          <w:p w14:paraId="27D5497A" w14:textId="77777777" w:rsidR="00835DCB" w:rsidRPr="00CD53B8" w:rsidRDefault="00835DCB" w:rsidP="00835DCB">
            <w:pPr>
              <w:rPr>
                <w:color w:val="000000"/>
                <w:sz w:val="22"/>
                <w:szCs w:val="22"/>
              </w:rPr>
            </w:pPr>
          </w:p>
        </w:tc>
        <w:tc>
          <w:tcPr>
            <w:tcW w:w="900" w:type="dxa"/>
            <w:noWrap/>
            <w:hideMark/>
          </w:tcPr>
          <w:p w14:paraId="3C70842B" w14:textId="77777777" w:rsidR="00835DCB" w:rsidRPr="00CD53B8" w:rsidRDefault="00835DCB" w:rsidP="00835DCB">
            <w:pPr>
              <w:jc w:val="right"/>
              <w:rPr>
                <w:color w:val="000000"/>
                <w:sz w:val="22"/>
                <w:szCs w:val="22"/>
              </w:rPr>
            </w:pPr>
            <w:r w:rsidRPr="00CD53B8">
              <w:rPr>
                <w:color w:val="000000"/>
                <w:sz w:val="22"/>
                <w:szCs w:val="22"/>
              </w:rPr>
              <w:t>3</w:t>
            </w:r>
          </w:p>
        </w:tc>
        <w:tc>
          <w:tcPr>
            <w:tcW w:w="1530" w:type="dxa"/>
            <w:noWrap/>
            <w:hideMark/>
          </w:tcPr>
          <w:p w14:paraId="438B3DF6" w14:textId="77777777" w:rsidR="00835DCB" w:rsidRPr="00CD53B8" w:rsidRDefault="00835DCB" w:rsidP="00835DCB">
            <w:pPr>
              <w:jc w:val="right"/>
              <w:rPr>
                <w:color w:val="000000"/>
                <w:sz w:val="22"/>
                <w:szCs w:val="22"/>
              </w:rPr>
            </w:pPr>
            <w:r w:rsidRPr="00CD53B8">
              <w:rPr>
                <w:color w:val="000000"/>
                <w:sz w:val="22"/>
                <w:szCs w:val="22"/>
              </w:rPr>
              <w:t>3</w:t>
            </w:r>
          </w:p>
        </w:tc>
      </w:tr>
      <w:tr w:rsidR="00835DCB" w:rsidRPr="00CD53B8" w14:paraId="41677611" w14:textId="77777777" w:rsidTr="00757F3E">
        <w:trPr>
          <w:trHeight w:val="320"/>
        </w:trPr>
        <w:tc>
          <w:tcPr>
            <w:tcW w:w="1350" w:type="dxa"/>
            <w:noWrap/>
            <w:hideMark/>
          </w:tcPr>
          <w:p w14:paraId="358D38B6" w14:textId="77777777" w:rsidR="00835DCB" w:rsidRPr="00CD53B8" w:rsidRDefault="00835DCB" w:rsidP="00835DCB">
            <w:pPr>
              <w:jc w:val="right"/>
              <w:rPr>
                <w:color w:val="000000"/>
                <w:sz w:val="22"/>
                <w:szCs w:val="22"/>
              </w:rPr>
            </w:pPr>
          </w:p>
        </w:tc>
        <w:tc>
          <w:tcPr>
            <w:tcW w:w="1260" w:type="dxa"/>
          </w:tcPr>
          <w:p w14:paraId="05C564DA" w14:textId="77777777" w:rsidR="00835DCB" w:rsidRPr="00CD53B8" w:rsidRDefault="00835DCB" w:rsidP="00835DCB">
            <w:pPr>
              <w:rPr>
                <w:sz w:val="22"/>
                <w:szCs w:val="22"/>
              </w:rPr>
            </w:pPr>
          </w:p>
        </w:tc>
        <w:tc>
          <w:tcPr>
            <w:tcW w:w="1530" w:type="dxa"/>
            <w:noWrap/>
            <w:hideMark/>
          </w:tcPr>
          <w:p w14:paraId="00BAC4A8" w14:textId="77777777" w:rsidR="00835DCB" w:rsidRPr="00CD53B8" w:rsidRDefault="00835DCB" w:rsidP="00835DCB">
            <w:pPr>
              <w:rPr>
                <w:sz w:val="22"/>
                <w:szCs w:val="22"/>
              </w:rPr>
            </w:pPr>
          </w:p>
        </w:tc>
        <w:tc>
          <w:tcPr>
            <w:tcW w:w="1800" w:type="dxa"/>
            <w:noWrap/>
            <w:hideMark/>
          </w:tcPr>
          <w:p w14:paraId="1817231F" w14:textId="77777777" w:rsidR="00835DCB" w:rsidRPr="00CD53B8" w:rsidRDefault="00835DCB" w:rsidP="00835DCB">
            <w:pPr>
              <w:rPr>
                <w:color w:val="000000"/>
                <w:sz w:val="22"/>
                <w:szCs w:val="22"/>
              </w:rPr>
            </w:pPr>
            <w:r w:rsidRPr="00CD53B8">
              <w:rPr>
                <w:color w:val="000000"/>
                <w:sz w:val="22"/>
                <w:szCs w:val="22"/>
              </w:rPr>
              <w:t>Erebidae</w:t>
            </w:r>
          </w:p>
        </w:tc>
        <w:tc>
          <w:tcPr>
            <w:tcW w:w="3150" w:type="dxa"/>
            <w:noWrap/>
            <w:hideMark/>
          </w:tcPr>
          <w:p w14:paraId="4AAB17AE" w14:textId="77777777" w:rsidR="00835DCB" w:rsidRPr="00CD53B8" w:rsidRDefault="00835DCB" w:rsidP="00835DCB">
            <w:pPr>
              <w:rPr>
                <w:i/>
                <w:iCs/>
                <w:color w:val="000000"/>
                <w:sz w:val="22"/>
                <w:szCs w:val="22"/>
              </w:rPr>
            </w:pPr>
            <w:r w:rsidRPr="00CD53B8">
              <w:rPr>
                <w:i/>
                <w:iCs/>
                <w:color w:val="000000"/>
                <w:sz w:val="22"/>
                <w:szCs w:val="22"/>
              </w:rPr>
              <w:t xml:space="preserve">Mocis latipes </w:t>
            </w:r>
            <w:r w:rsidRPr="00CD53B8">
              <w:rPr>
                <w:color w:val="000000"/>
                <w:sz w:val="22"/>
                <w:szCs w:val="22"/>
              </w:rPr>
              <w:t xml:space="preserve">(Guenée) </w:t>
            </w:r>
            <w:r w:rsidRPr="00CD53B8">
              <w:rPr>
                <w:sz w:val="22"/>
                <w:szCs w:val="22"/>
              </w:rPr>
              <w:t xml:space="preserve">* </w:t>
            </w:r>
            <w:r w:rsidRPr="00CD53B8">
              <w:rPr>
                <w:color w:val="000000"/>
                <w:sz w:val="22"/>
                <w:szCs w:val="22"/>
              </w:rPr>
              <w:t>pupae</w:t>
            </w:r>
          </w:p>
        </w:tc>
        <w:tc>
          <w:tcPr>
            <w:tcW w:w="900" w:type="dxa"/>
            <w:noWrap/>
            <w:hideMark/>
          </w:tcPr>
          <w:p w14:paraId="20B85521" w14:textId="77777777" w:rsidR="00835DCB" w:rsidRPr="00CD53B8" w:rsidRDefault="00835DCB" w:rsidP="00835DCB">
            <w:pPr>
              <w:jc w:val="right"/>
              <w:rPr>
                <w:color w:val="000000"/>
                <w:sz w:val="22"/>
                <w:szCs w:val="22"/>
              </w:rPr>
            </w:pPr>
            <w:r w:rsidRPr="00CD53B8">
              <w:rPr>
                <w:color w:val="000000"/>
                <w:sz w:val="22"/>
                <w:szCs w:val="22"/>
              </w:rPr>
              <w:t>2</w:t>
            </w:r>
          </w:p>
        </w:tc>
        <w:tc>
          <w:tcPr>
            <w:tcW w:w="1530" w:type="dxa"/>
            <w:noWrap/>
            <w:hideMark/>
          </w:tcPr>
          <w:p w14:paraId="5AA685CA" w14:textId="77777777" w:rsidR="00835DCB" w:rsidRPr="00CD53B8" w:rsidRDefault="00835DCB" w:rsidP="00835DCB">
            <w:pPr>
              <w:jc w:val="right"/>
              <w:rPr>
                <w:color w:val="000000"/>
                <w:sz w:val="22"/>
                <w:szCs w:val="22"/>
              </w:rPr>
            </w:pPr>
          </w:p>
        </w:tc>
      </w:tr>
      <w:tr w:rsidR="00835DCB" w:rsidRPr="00CD53B8" w14:paraId="3B29233E" w14:textId="77777777" w:rsidTr="00757F3E">
        <w:trPr>
          <w:trHeight w:val="320"/>
        </w:trPr>
        <w:tc>
          <w:tcPr>
            <w:tcW w:w="1350" w:type="dxa"/>
            <w:noWrap/>
            <w:hideMark/>
          </w:tcPr>
          <w:p w14:paraId="3929424B" w14:textId="77777777" w:rsidR="00835DCB" w:rsidRPr="00CD53B8" w:rsidRDefault="00835DCB" w:rsidP="00835DCB">
            <w:pPr>
              <w:rPr>
                <w:sz w:val="22"/>
                <w:szCs w:val="22"/>
              </w:rPr>
            </w:pPr>
          </w:p>
        </w:tc>
        <w:tc>
          <w:tcPr>
            <w:tcW w:w="1260" w:type="dxa"/>
          </w:tcPr>
          <w:p w14:paraId="7EE10219" w14:textId="77777777" w:rsidR="00835DCB" w:rsidRPr="00CD53B8" w:rsidRDefault="00835DCB" w:rsidP="00835DCB">
            <w:pPr>
              <w:rPr>
                <w:color w:val="000000"/>
                <w:sz w:val="22"/>
                <w:szCs w:val="22"/>
              </w:rPr>
            </w:pPr>
          </w:p>
        </w:tc>
        <w:tc>
          <w:tcPr>
            <w:tcW w:w="1530" w:type="dxa"/>
            <w:noWrap/>
            <w:hideMark/>
          </w:tcPr>
          <w:p w14:paraId="191A6488" w14:textId="77777777" w:rsidR="00835DCB" w:rsidRPr="00CD53B8" w:rsidRDefault="00835DCB" w:rsidP="00835DCB">
            <w:pPr>
              <w:rPr>
                <w:color w:val="000000"/>
                <w:sz w:val="22"/>
                <w:szCs w:val="22"/>
              </w:rPr>
            </w:pPr>
            <w:r w:rsidRPr="00CD53B8">
              <w:rPr>
                <w:color w:val="000000"/>
                <w:sz w:val="22"/>
                <w:szCs w:val="22"/>
              </w:rPr>
              <w:t>Neuroptera</w:t>
            </w:r>
          </w:p>
        </w:tc>
        <w:tc>
          <w:tcPr>
            <w:tcW w:w="1800" w:type="dxa"/>
            <w:noWrap/>
            <w:hideMark/>
          </w:tcPr>
          <w:p w14:paraId="248F7B2B" w14:textId="77777777" w:rsidR="00835DCB" w:rsidRPr="00CD53B8" w:rsidRDefault="00835DCB" w:rsidP="00835DCB">
            <w:pPr>
              <w:rPr>
                <w:color w:val="000000"/>
                <w:sz w:val="22"/>
                <w:szCs w:val="22"/>
              </w:rPr>
            </w:pPr>
          </w:p>
        </w:tc>
        <w:tc>
          <w:tcPr>
            <w:tcW w:w="3150" w:type="dxa"/>
            <w:noWrap/>
            <w:hideMark/>
          </w:tcPr>
          <w:p w14:paraId="2F74D838" w14:textId="77777777" w:rsidR="00835DCB" w:rsidRPr="00CD53B8" w:rsidRDefault="00835DCB" w:rsidP="00835DCB">
            <w:pPr>
              <w:rPr>
                <w:sz w:val="22"/>
                <w:szCs w:val="22"/>
              </w:rPr>
            </w:pPr>
          </w:p>
        </w:tc>
        <w:tc>
          <w:tcPr>
            <w:tcW w:w="900" w:type="dxa"/>
            <w:noWrap/>
            <w:hideMark/>
          </w:tcPr>
          <w:p w14:paraId="3097ADA4"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45ED497D" w14:textId="77777777" w:rsidR="00835DCB" w:rsidRPr="00CD53B8" w:rsidRDefault="00835DCB" w:rsidP="00835DCB">
            <w:pPr>
              <w:jc w:val="right"/>
              <w:rPr>
                <w:color w:val="000000"/>
                <w:sz w:val="22"/>
                <w:szCs w:val="22"/>
              </w:rPr>
            </w:pPr>
            <w:r w:rsidRPr="00CD53B8">
              <w:rPr>
                <w:color w:val="000000"/>
                <w:sz w:val="22"/>
                <w:szCs w:val="22"/>
              </w:rPr>
              <w:t>1</w:t>
            </w:r>
          </w:p>
        </w:tc>
      </w:tr>
      <w:tr w:rsidR="00835DCB" w:rsidRPr="00CD53B8" w14:paraId="7962D231" w14:textId="77777777" w:rsidTr="00757F3E">
        <w:trPr>
          <w:trHeight w:val="320"/>
        </w:trPr>
        <w:tc>
          <w:tcPr>
            <w:tcW w:w="1350" w:type="dxa"/>
            <w:noWrap/>
            <w:hideMark/>
          </w:tcPr>
          <w:p w14:paraId="3439CB67" w14:textId="77777777" w:rsidR="00835DCB" w:rsidRPr="00CD53B8" w:rsidRDefault="00835DCB" w:rsidP="00835DCB">
            <w:pPr>
              <w:jc w:val="right"/>
              <w:rPr>
                <w:color w:val="000000"/>
                <w:sz w:val="22"/>
                <w:szCs w:val="22"/>
              </w:rPr>
            </w:pPr>
          </w:p>
        </w:tc>
        <w:tc>
          <w:tcPr>
            <w:tcW w:w="1260" w:type="dxa"/>
          </w:tcPr>
          <w:p w14:paraId="283D0C01" w14:textId="77777777" w:rsidR="00835DCB" w:rsidRPr="00CD53B8" w:rsidRDefault="00835DCB" w:rsidP="00835DCB">
            <w:pPr>
              <w:rPr>
                <w:sz w:val="22"/>
                <w:szCs w:val="22"/>
              </w:rPr>
            </w:pPr>
          </w:p>
        </w:tc>
        <w:tc>
          <w:tcPr>
            <w:tcW w:w="1530" w:type="dxa"/>
            <w:noWrap/>
            <w:hideMark/>
          </w:tcPr>
          <w:p w14:paraId="4902572F" w14:textId="77777777" w:rsidR="00835DCB" w:rsidRPr="00CD53B8" w:rsidRDefault="00835DCB" w:rsidP="00835DCB">
            <w:pPr>
              <w:rPr>
                <w:sz w:val="22"/>
                <w:szCs w:val="22"/>
              </w:rPr>
            </w:pPr>
          </w:p>
        </w:tc>
        <w:tc>
          <w:tcPr>
            <w:tcW w:w="1800" w:type="dxa"/>
            <w:noWrap/>
            <w:hideMark/>
          </w:tcPr>
          <w:p w14:paraId="79D77139" w14:textId="77777777" w:rsidR="00835DCB" w:rsidRPr="00CD53B8" w:rsidRDefault="00835DCB" w:rsidP="00835DCB">
            <w:pPr>
              <w:rPr>
                <w:color w:val="000000"/>
                <w:sz w:val="22"/>
                <w:szCs w:val="22"/>
              </w:rPr>
            </w:pPr>
            <w:r w:rsidRPr="00CD53B8">
              <w:rPr>
                <w:color w:val="000000"/>
                <w:sz w:val="22"/>
                <w:szCs w:val="22"/>
              </w:rPr>
              <w:t>Chrysopidae</w:t>
            </w:r>
          </w:p>
        </w:tc>
        <w:tc>
          <w:tcPr>
            <w:tcW w:w="3150" w:type="dxa"/>
            <w:noWrap/>
            <w:hideMark/>
          </w:tcPr>
          <w:p w14:paraId="591F9F07" w14:textId="77777777" w:rsidR="00835DCB" w:rsidRPr="00CD53B8" w:rsidRDefault="00835DCB" w:rsidP="00835DCB">
            <w:pPr>
              <w:rPr>
                <w:color w:val="000000"/>
                <w:sz w:val="22"/>
                <w:szCs w:val="22"/>
              </w:rPr>
            </w:pPr>
            <w:r w:rsidRPr="00CD53B8">
              <w:rPr>
                <w:color w:val="000000"/>
                <w:sz w:val="22"/>
                <w:szCs w:val="22"/>
              </w:rPr>
              <w:t xml:space="preserve">immature </w:t>
            </w:r>
            <w:r w:rsidRPr="00CD53B8">
              <w:rPr>
                <w:color w:val="222222"/>
                <w:sz w:val="22"/>
                <w:szCs w:val="22"/>
                <w:shd w:val="clear" w:color="auto" w:fill="FFFFFF"/>
              </w:rPr>
              <w:t>†</w:t>
            </w:r>
          </w:p>
        </w:tc>
        <w:tc>
          <w:tcPr>
            <w:tcW w:w="900" w:type="dxa"/>
            <w:noWrap/>
            <w:hideMark/>
          </w:tcPr>
          <w:p w14:paraId="2D24AB2F"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72C7E32B" w14:textId="77777777" w:rsidR="00835DCB" w:rsidRPr="00CD53B8" w:rsidRDefault="00835DCB" w:rsidP="00835DCB">
            <w:pPr>
              <w:jc w:val="right"/>
              <w:rPr>
                <w:color w:val="000000"/>
                <w:sz w:val="22"/>
                <w:szCs w:val="22"/>
              </w:rPr>
            </w:pPr>
          </w:p>
        </w:tc>
      </w:tr>
      <w:tr w:rsidR="00835DCB" w:rsidRPr="00CD53B8" w14:paraId="1D26630A" w14:textId="77777777" w:rsidTr="00757F3E">
        <w:trPr>
          <w:trHeight w:val="320"/>
        </w:trPr>
        <w:tc>
          <w:tcPr>
            <w:tcW w:w="1350" w:type="dxa"/>
            <w:noWrap/>
            <w:hideMark/>
          </w:tcPr>
          <w:p w14:paraId="5F269F74" w14:textId="77777777" w:rsidR="00835DCB" w:rsidRPr="00CD53B8" w:rsidRDefault="00835DCB" w:rsidP="00835DCB">
            <w:pPr>
              <w:rPr>
                <w:sz w:val="22"/>
                <w:szCs w:val="22"/>
              </w:rPr>
            </w:pPr>
          </w:p>
        </w:tc>
        <w:tc>
          <w:tcPr>
            <w:tcW w:w="1260" w:type="dxa"/>
          </w:tcPr>
          <w:p w14:paraId="67C01681" w14:textId="77777777" w:rsidR="00835DCB" w:rsidRPr="00CD53B8" w:rsidRDefault="00835DCB" w:rsidP="00835DCB">
            <w:pPr>
              <w:rPr>
                <w:color w:val="000000"/>
                <w:sz w:val="22"/>
                <w:szCs w:val="22"/>
              </w:rPr>
            </w:pPr>
          </w:p>
        </w:tc>
        <w:tc>
          <w:tcPr>
            <w:tcW w:w="1530" w:type="dxa"/>
            <w:noWrap/>
            <w:hideMark/>
          </w:tcPr>
          <w:p w14:paraId="4F2C4C3F" w14:textId="77777777" w:rsidR="00835DCB" w:rsidRPr="00CD53B8" w:rsidRDefault="00835DCB" w:rsidP="00835DCB">
            <w:pPr>
              <w:rPr>
                <w:color w:val="000000"/>
                <w:sz w:val="22"/>
                <w:szCs w:val="22"/>
              </w:rPr>
            </w:pPr>
            <w:r w:rsidRPr="00CD53B8">
              <w:rPr>
                <w:color w:val="000000"/>
                <w:sz w:val="22"/>
                <w:szCs w:val="22"/>
              </w:rPr>
              <w:t>Orthoptera*</w:t>
            </w:r>
          </w:p>
        </w:tc>
        <w:tc>
          <w:tcPr>
            <w:tcW w:w="1800" w:type="dxa"/>
            <w:noWrap/>
            <w:hideMark/>
          </w:tcPr>
          <w:p w14:paraId="7175F09D" w14:textId="77777777" w:rsidR="00835DCB" w:rsidRPr="00CD53B8" w:rsidRDefault="00835DCB" w:rsidP="00835DCB">
            <w:pPr>
              <w:rPr>
                <w:color w:val="000000"/>
                <w:sz w:val="22"/>
                <w:szCs w:val="22"/>
              </w:rPr>
            </w:pPr>
          </w:p>
        </w:tc>
        <w:tc>
          <w:tcPr>
            <w:tcW w:w="3150" w:type="dxa"/>
            <w:noWrap/>
            <w:hideMark/>
          </w:tcPr>
          <w:p w14:paraId="549CAE2C" w14:textId="77777777" w:rsidR="00835DCB" w:rsidRPr="00CD53B8" w:rsidRDefault="00835DCB" w:rsidP="00835DCB">
            <w:pPr>
              <w:rPr>
                <w:sz w:val="22"/>
                <w:szCs w:val="22"/>
              </w:rPr>
            </w:pPr>
          </w:p>
        </w:tc>
        <w:tc>
          <w:tcPr>
            <w:tcW w:w="900" w:type="dxa"/>
            <w:noWrap/>
            <w:hideMark/>
          </w:tcPr>
          <w:p w14:paraId="19D2A0A2" w14:textId="77777777" w:rsidR="00835DCB" w:rsidRPr="00CD53B8" w:rsidRDefault="00835DCB" w:rsidP="00835DCB">
            <w:pPr>
              <w:jc w:val="right"/>
              <w:rPr>
                <w:color w:val="000000"/>
                <w:sz w:val="22"/>
                <w:szCs w:val="22"/>
              </w:rPr>
            </w:pPr>
            <w:r w:rsidRPr="00CD53B8">
              <w:rPr>
                <w:color w:val="000000"/>
                <w:sz w:val="22"/>
                <w:szCs w:val="22"/>
              </w:rPr>
              <w:t>21</w:t>
            </w:r>
          </w:p>
        </w:tc>
        <w:tc>
          <w:tcPr>
            <w:tcW w:w="1530" w:type="dxa"/>
            <w:noWrap/>
            <w:hideMark/>
          </w:tcPr>
          <w:p w14:paraId="406927BD" w14:textId="77777777" w:rsidR="00835DCB" w:rsidRPr="00CD53B8" w:rsidRDefault="00835DCB" w:rsidP="00835DCB">
            <w:pPr>
              <w:jc w:val="right"/>
              <w:rPr>
                <w:color w:val="000000"/>
                <w:sz w:val="22"/>
                <w:szCs w:val="22"/>
              </w:rPr>
            </w:pPr>
            <w:r w:rsidRPr="00CD53B8">
              <w:rPr>
                <w:color w:val="000000"/>
                <w:sz w:val="22"/>
                <w:szCs w:val="22"/>
              </w:rPr>
              <w:t>21</w:t>
            </w:r>
          </w:p>
        </w:tc>
      </w:tr>
      <w:tr w:rsidR="00835DCB" w:rsidRPr="00CD53B8" w14:paraId="33AA58FE" w14:textId="77777777" w:rsidTr="00757F3E">
        <w:trPr>
          <w:trHeight w:val="320"/>
        </w:trPr>
        <w:tc>
          <w:tcPr>
            <w:tcW w:w="1350" w:type="dxa"/>
            <w:noWrap/>
            <w:hideMark/>
          </w:tcPr>
          <w:p w14:paraId="64B24741" w14:textId="77777777" w:rsidR="00835DCB" w:rsidRPr="00CD53B8" w:rsidRDefault="00835DCB" w:rsidP="00835DCB">
            <w:pPr>
              <w:rPr>
                <w:sz w:val="22"/>
                <w:szCs w:val="22"/>
              </w:rPr>
            </w:pPr>
          </w:p>
        </w:tc>
        <w:tc>
          <w:tcPr>
            <w:tcW w:w="1260" w:type="dxa"/>
          </w:tcPr>
          <w:p w14:paraId="2664738A" w14:textId="77777777" w:rsidR="00835DCB" w:rsidRPr="00CD53B8" w:rsidRDefault="00835DCB" w:rsidP="00835DCB">
            <w:pPr>
              <w:rPr>
                <w:sz w:val="22"/>
                <w:szCs w:val="22"/>
              </w:rPr>
            </w:pPr>
          </w:p>
        </w:tc>
        <w:tc>
          <w:tcPr>
            <w:tcW w:w="1530" w:type="dxa"/>
            <w:noWrap/>
            <w:hideMark/>
          </w:tcPr>
          <w:p w14:paraId="76B13053" w14:textId="77777777" w:rsidR="00835DCB" w:rsidRPr="00CD53B8" w:rsidRDefault="00835DCB" w:rsidP="00835DCB">
            <w:pPr>
              <w:rPr>
                <w:sz w:val="22"/>
                <w:szCs w:val="22"/>
              </w:rPr>
            </w:pPr>
          </w:p>
        </w:tc>
        <w:tc>
          <w:tcPr>
            <w:tcW w:w="1800" w:type="dxa"/>
            <w:noWrap/>
            <w:hideMark/>
          </w:tcPr>
          <w:p w14:paraId="0697CD07" w14:textId="77777777" w:rsidR="00835DCB" w:rsidRPr="00CD53B8" w:rsidRDefault="00835DCB" w:rsidP="00835DCB">
            <w:pPr>
              <w:rPr>
                <w:color w:val="000000"/>
                <w:sz w:val="22"/>
                <w:szCs w:val="22"/>
              </w:rPr>
            </w:pPr>
            <w:r w:rsidRPr="00CD53B8">
              <w:rPr>
                <w:color w:val="000000"/>
                <w:sz w:val="22"/>
                <w:szCs w:val="22"/>
              </w:rPr>
              <w:t>Acrididae*</w:t>
            </w:r>
          </w:p>
        </w:tc>
        <w:tc>
          <w:tcPr>
            <w:tcW w:w="3150" w:type="dxa"/>
            <w:noWrap/>
            <w:hideMark/>
          </w:tcPr>
          <w:p w14:paraId="08A1362D" w14:textId="77777777" w:rsidR="00835DCB" w:rsidRPr="00CD53B8" w:rsidRDefault="00835DCB" w:rsidP="00835DCB">
            <w:pPr>
              <w:rPr>
                <w:color w:val="000000"/>
                <w:sz w:val="22"/>
                <w:szCs w:val="22"/>
              </w:rPr>
            </w:pPr>
            <w:r w:rsidRPr="00CD53B8">
              <w:rPr>
                <w:color w:val="000000"/>
                <w:sz w:val="22"/>
                <w:szCs w:val="22"/>
              </w:rPr>
              <w:t xml:space="preserve">adults, immatures, parts </w:t>
            </w:r>
            <w:r w:rsidRPr="00CD53B8">
              <w:rPr>
                <w:sz w:val="22"/>
                <w:szCs w:val="22"/>
              </w:rPr>
              <w:t>*</w:t>
            </w:r>
          </w:p>
        </w:tc>
        <w:tc>
          <w:tcPr>
            <w:tcW w:w="900" w:type="dxa"/>
            <w:noWrap/>
            <w:hideMark/>
          </w:tcPr>
          <w:p w14:paraId="2BA80B67" w14:textId="77777777" w:rsidR="00835DCB" w:rsidRPr="00CD53B8" w:rsidRDefault="00835DCB" w:rsidP="00835DCB">
            <w:pPr>
              <w:jc w:val="right"/>
              <w:rPr>
                <w:color w:val="000000"/>
                <w:sz w:val="22"/>
                <w:szCs w:val="22"/>
              </w:rPr>
            </w:pPr>
            <w:r w:rsidRPr="00CD53B8">
              <w:rPr>
                <w:color w:val="000000"/>
                <w:sz w:val="22"/>
                <w:szCs w:val="22"/>
              </w:rPr>
              <w:t>11</w:t>
            </w:r>
          </w:p>
        </w:tc>
        <w:tc>
          <w:tcPr>
            <w:tcW w:w="1530" w:type="dxa"/>
            <w:noWrap/>
            <w:hideMark/>
          </w:tcPr>
          <w:p w14:paraId="68CA4AF4" w14:textId="77777777" w:rsidR="00835DCB" w:rsidRPr="00CD53B8" w:rsidRDefault="00835DCB" w:rsidP="00835DCB">
            <w:pPr>
              <w:jc w:val="right"/>
              <w:rPr>
                <w:color w:val="000000"/>
                <w:sz w:val="22"/>
                <w:szCs w:val="22"/>
              </w:rPr>
            </w:pPr>
          </w:p>
        </w:tc>
      </w:tr>
      <w:tr w:rsidR="00835DCB" w:rsidRPr="00CD53B8" w14:paraId="6B4FF7E8" w14:textId="77777777" w:rsidTr="00757F3E">
        <w:trPr>
          <w:trHeight w:val="387"/>
        </w:trPr>
        <w:tc>
          <w:tcPr>
            <w:tcW w:w="1350" w:type="dxa"/>
            <w:noWrap/>
            <w:hideMark/>
          </w:tcPr>
          <w:p w14:paraId="2924E6C2" w14:textId="77777777" w:rsidR="00835DCB" w:rsidRPr="00CD53B8" w:rsidRDefault="00835DCB" w:rsidP="00835DCB">
            <w:pPr>
              <w:rPr>
                <w:sz w:val="22"/>
                <w:szCs w:val="22"/>
              </w:rPr>
            </w:pPr>
          </w:p>
        </w:tc>
        <w:tc>
          <w:tcPr>
            <w:tcW w:w="1260" w:type="dxa"/>
          </w:tcPr>
          <w:p w14:paraId="07B57C31" w14:textId="77777777" w:rsidR="00835DCB" w:rsidRPr="00CD53B8" w:rsidRDefault="00835DCB" w:rsidP="00835DCB">
            <w:pPr>
              <w:rPr>
                <w:sz w:val="22"/>
                <w:szCs w:val="22"/>
              </w:rPr>
            </w:pPr>
          </w:p>
        </w:tc>
        <w:tc>
          <w:tcPr>
            <w:tcW w:w="1530" w:type="dxa"/>
            <w:noWrap/>
            <w:hideMark/>
          </w:tcPr>
          <w:p w14:paraId="586A23DD" w14:textId="77777777" w:rsidR="00835DCB" w:rsidRPr="00CD53B8" w:rsidRDefault="00835DCB" w:rsidP="00835DCB">
            <w:pPr>
              <w:rPr>
                <w:sz w:val="22"/>
                <w:szCs w:val="22"/>
              </w:rPr>
            </w:pPr>
          </w:p>
        </w:tc>
        <w:tc>
          <w:tcPr>
            <w:tcW w:w="1800" w:type="dxa"/>
            <w:noWrap/>
            <w:hideMark/>
          </w:tcPr>
          <w:p w14:paraId="7AEEBABC" w14:textId="77777777" w:rsidR="00835DCB" w:rsidRPr="00CD53B8" w:rsidRDefault="00835DCB" w:rsidP="00835DCB">
            <w:pPr>
              <w:rPr>
                <w:color w:val="000000"/>
                <w:sz w:val="22"/>
                <w:szCs w:val="22"/>
              </w:rPr>
            </w:pPr>
            <w:r w:rsidRPr="00CD53B8">
              <w:rPr>
                <w:color w:val="000000"/>
                <w:sz w:val="22"/>
                <w:szCs w:val="22"/>
              </w:rPr>
              <w:t>Tettigoniidae*</w:t>
            </w:r>
          </w:p>
        </w:tc>
        <w:tc>
          <w:tcPr>
            <w:tcW w:w="3150" w:type="dxa"/>
            <w:noWrap/>
            <w:hideMark/>
          </w:tcPr>
          <w:p w14:paraId="337EBC41" w14:textId="77777777" w:rsidR="00835DCB" w:rsidRPr="00CD53B8" w:rsidRDefault="00835DCB" w:rsidP="00835DCB">
            <w:pPr>
              <w:rPr>
                <w:color w:val="000000"/>
                <w:sz w:val="22"/>
                <w:szCs w:val="22"/>
              </w:rPr>
            </w:pPr>
            <w:r w:rsidRPr="00CD53B8">
              <w:rPr>
                <w:color w:val="000000"/>
                <w:sz w:val="22"/>
                <w:szCs w:val="22"/>
              </w:rPr>
              <w:t xml:space="preserve">adults, immatures, parts </w:t>
            </w:r>
            <w:r w:rsidRPr="00CD53B8">
              <w:rPr>
                <w:sz w:val="22"/>
                <w:szCs w:val="22"/>
              </w:rPr>
              <w:t>*</w:t>
            </w:r>
          </w:p>
        </w:tc>
        <w:tc>
          <w:tcPr>
            <w:tcW w:w="900" w:type="dxa"/>
            <w:noWrap/>
            <w:hideMark/>
          </w:tcPr>
          <w:p w14:paraId="2008CA21" w14:textId="77777777" w:rsidR="00835DCB" w:rsidRPr="00CD53B8" w:rsidRDefault="00835DCB" w:rsidP="00835DCB">
            <w:pPr>
              <w:jc w:val="right"/>
              <w:rPr>
                <w:color w:val="000000"/>
                <w:sz w:val="22"/>
                <w:szCs w:val="22"/>
              </w:rPr>
            </w:pPr>
            <w:r w:rsidRPr="00CD53B8">
              <w:rPr>
                <w:color w:val="000000"/>
                <w:sz w:val="22"/>
                <w:szCs w:val="22"/>
              </w:rPr>
              <w:t>10</w:t>
            </w:r>
          </w:p>
        </w:tc>
        <w:tc>
          <w:tcPr>
            <w:tcW w:w="1530" w:type="dxa"/>
            <w:noWrap/>
            <w:hideMark/>
          </w:tcPr>
          <w:p w14:paraId="0C3F1687" w14:textId="77777777" w:rsidR="00835DCB" w:rsidRPr="00CD53B8" w:rsidRDefault="00835DCB" w:rsidP="00835DCB">
            <w:pPr>
              <w:jc w:val="right"/>
              <w:rPr>
                <w:color w:val="000000"/>
                <w:sz w:val="22"/>
                <w:szCs w:val="22"/>
              </w:rPr>
            </w:pPr>
          </w:p>
        </w:tc>
      </w:tr>
      <w:tr w:rsidR="00835DCB" w:rsidRPr="00CD53B8" w14:paraId="5DE65C92" w14:textId="77777777" w:rsidTr="00757F3E">
        <w:trPr>
          <w:trHeight w:val="320"/>
        </w:trPr>
        <w:tc>
          <w:tcPr>
            <w:tcW w:w="1350" w:type="dxa"/>
            <w:tcBorders>
              <w:bottom w:val="single" w:sz="4" w:space="0" w:color="000000"/>
            </w:tcBorders>
            <w:noWrap/>
            <w:hideMark/>
          </w:tcPr>
          <w:p w14:paraId="03447A22" w14:textId="77777777" w:rsidR="00835DCB" w:rsidRPr="00CD53B8" w:rsidRDefault="00835DCB" w:rsidP="00835DCB">
            <w:pPr>
              <w:jc w:val="right"/>
              <w:rPr>
                <w:color w:val="000000"/>
                <w:sz w:val="22"/>
                <w:szCs w:val="22"/>
              </w:rPr>
            </w:pPr>
          </w:p>
        </w:tc>
        <w:tc>
          <w:tcPr>
            <w:tcW w:w="1260" w:type="dxa"/>
            <w:tcBorders>
              <w:bottom w:val="single" w:sz="4" w:space="0" w:color="000000"/>
            </w:tcBorders>
          </w:tcPr>
          <w:p w14:paraId="750E241E" w14:textId="77777777" w:rsidR="00835DCB" w:rsidRPr="00CD53B8" w:rsidRDefault="00835DCB" w:rsidP="00835DCB">
            <w:pPr>
              <w:rPr>
                <w:sz w:val="22"/>
                <w:szCs w:val="22"/>
              </w:rPr>
            </w:pPr>
          </w:p>
        </w:tc>
        <w:tc>
          <w:tcPr>
            <w:tcW w:w="1530" w:type="dxa"/>
            <w:tcBorders>
              <w:bottom w:val="single" w:sz="4" w:space="0" w:color="000000"/>
            </w:tcBorders>
            <w:noWrap/>
            <w:hideMark/>
          </w:tcPr>
          <w:p w14:paraId="3A8C94D4" w14:textId="77777777" w:rsidR="00835DCB" w:rsidRPr="00CD53B8" w:rsidRDefault="00835DCB" w:rsidP="00835DCB">
            <w:pPr>
              <w:rPr>
                <w:sz w:val="22"/>
                <w:szCs w:val="22"/>
              </w:rPr>
            </w:pPr>
          </w:p>
        </w:tc>
        <w:tc>
          <w:tcPr>
            <w:tcW w:w="1800" w:type="dxa"/>
            <w:tcBorders>
              <w:bottom w:val="single" w:sz="4" w:space="0" w:color="000000"/>
            </w:tcBorders>
            <w:noWrap/>
            <w:hideMark/>
          </w:tcPr>
          <w:p w14:paraId="3E365239" w14:textId="77777777" w:rsidR="00835DCB" w:rsidRPr="00CD53B8" w:rsidRDefault="00835DCB" w:rsidP="00835DCB">
            <w:pPr>
              <w:rPr>
                <w:sz w:val="22"/>
                <w:szCs w:val="22"/>
              </w:rPr>
            </w:pPr>
          </w:p>
        </w:tc>
        <w:tc>
          <w:tcPr>
            <w:tcW w:w="3150" w:type="dxa"/>
            <w:tcBorders>
              <w:bottom w:val="single" w:sz="4" w:space="0" w:color="000000"/>
            </w:tcBorders>
            <w:noWrap/>
            <w:hideMark/>
          </w:tcPr>
          <w:p w14:paraId="44FD19F1" w14:textId="77777777" w:rsidR="00835DCB" w:rsidRPr="00CD53B8" w:rsidRDefault="00835DCB" w:rsidP="00835DCB">
            <w:pPr>
              <w:rPr>
                <w:sz w:val="22"/>
                <w:szCs w:val="22"/>
              </w:rPr>
            </w:pPr>
          </w:p>
        </w:tc>
        <w:tc>
          <w:tcPr>
            <w:tcW w:w="900" w:type="dxa"/>
            <w:tcBorders>
              <w:bottom w:val="single" w:sz="4" w:space="0" w:color="000000"/>
            </w:tcBorders>
            <w:noWrap/>
            <w:hideMark/>
          </w:tcPr>
          <w:p w14:paraId="3CD90619" w14:textId="77777777" w:rsidR="00835DCB" w:rsidRPr="00CD53B8" w:rsidRDefault="00835DCB" w:rsidP="00835DCB">
            <w:pPr>
              <w:jc w:val="right"/>
              <w:rPr>
                <w:sz w:val="22"/>
                <w:szCs w:val="22"/>
              </w:rPr>
            </w:pPr>
            <w:r w:rsidRPr="00CD53B8">
              <w:rPr>
                <w:sz w:val="22"/>
                <w:szCs w:val="22"/>
              </w:rPr>
              <w:t>Total</w:t>
            </w:r>
          </w:p>
        </w:tc>
        <w:tc>
          <w:tcPr>
            <w:tcW w:w="1530" w:type="dxa"/>
            <w:tcBorders>
              <w:bottom w:val="single" w:sz="4" w:space="0" w:color="000000"/>
            </w:tcBorders>
            <w:noWrap/>
            <w:hideMark/>
          </w:tcPr>
          <w:p w14:paraId="6CCBB4DC" w14:textId="2ED57F98" w:rsidR="00835DCB" w:rsidRPr="00CD53B8" w:rsidRDefault="00835DCB" w:rsidP="00835DCB">
            <w:pPr>
              <w:jc w:val="right"/>
              <w:rPr>
                <w:b/>
                <w:color w:val="000000"/>
                <w:sz w:val="22"/>
                <w:szCs w:val="22"/>
              </w:rPr>
            </w:pPr>
            <w:r w:rsidRPr="00CD53B8">
              <w:rPr>
                <w:b/>
                <w:color w:val="000000"/>
                <w:sz w:val="22"/>
                <w:szCs w:val="22"/>
              </w:rPr>
              <w:t>3</w:t>
            </w:r>
            <w:r w:rsidR="00DC4308">
              <w:rPr>
                <w:b/>
                <w:color w:val="000000"/>
                <w:sz w:val="22"/>
                <w:szCs w:val="22"/>
              </w:rPr>
              <w:t>41</w:t>
            </w:r>
          </w:p>
        </w:tc>
      </w:tr>
    </w:tbl>
    <w:p w14:paraId="133FDD37" w14:textId="462A1ABE" w:rsidR="003E1057" w:rsidRPr="00CD53B8" w:rsidRDefault="003E1057" w:rsidP="003E1057">
      <w:r w:rsidRPr="00CD53B8">
        <w:t xml:space="preserve">*indicate phytophagous groups. </w:t>
      </w:r>
      <w:r w:rsidRPr="00CD53B8">
        <w:rPr>
          <w:color w:val="222222"/>
          <w:shd w:val="clear" w:color="auto" w:fill="FFFFFF"/>
        </w:rPr>
        <w:t xml:space="preserve">† indicate predatory groups. </w:t>
      </w:r>
      <w:r w:rsidRPr="00CD53B8">
        <w:rPr>
          <w:color w:val="222222"/>
          <w:shd w:val="clear" w:color="auto" w:fill="FFFFFF"/>
        </w:rPr>
        <w:sym w:font="Symbol" w:char="F0C4"/>
      </w:r>
      <w:r w:rsidRPr="00CD53B8">
        <w:rPr>
          <w:color w:val="222222"/>
          <w:shd w:val="clear" w:color="auto" w:fill="FFFFFF"/>
        </w:rPr>
        <w:t xml:space="preserve"> indicate non-phytophagous or non-predatory groups.</w:t>
      </w:r>
      <w:r w:rsidRPr="00CD53B8">
        <w:t xml:space="preserve"> Extended totals by order are listed and comprise the total sum in </w:t>
      </w:r>
      <w:r w:rsidRPr="00CD53B8">
        <w:rPr>
          <w:b/>
        </w:rPr>
        <w:t>bold</w:t>
      </w:r>
      <w:r w:rsidRPr="00CD53B8">
        <w:t>.</w:t>
      </w:r>
    </w:p>
    <w:p w14:paraId="14165356" w14:textId="77777777" w:rsidR="003E1057" w:rsidRPr="00CD53B8" w:rsidRDefault="003E1057" w:rsidP="003E1057">
      <w:pPr>
        <w:rPr>
          <w:b/>
        </w:rPr>
      </w:pPr>
    </w:p>
    <w:p w14:paraId="3787C13E" w14:textId="77777777" w:rsidR="003E1057" w:rsidRPr="00CD53B8" w:rsidRDefault="003E1057" w:rsidP="003E1057">
      <w:pPr>
        <w:rPr>
          <w:b/>
        </w:rPr>
        <w:sectPr w:rsidR="003E1057" w:rsidRPr="00CD53B8" w:rsidSect="00BC008F">
          <w:type w:val="nextPage"/>
          <w:pgSz w:w="12240" w:h="15840" w:orient="landscape" w:code="1"/>
          <w:pgMar w:top="1440" w:right="1440" w:bottom="1440" w:left="1440" w:header="720" w:footer="720" w:gutter="0"/>
          <w:cols w:space="720"/>
          <w:docGrid w:linePitch="360"/>
        </w:sectPr>
      </w:pPr>
    </w:p>
    <w:p w14:paraId="4806F51E" w14:textId="457FA19D" w:rsidR="005E0901" w:rsidRPr="00CD53B8" w:rsidRDefault="003E1057" w:rsidP="003E1057">
      <w:bookmarkStart w:id="106" w:name="Table42"/>
      <w:r w:rsidRPr="00CD53B8">
        <w:lastRenderedPageBreak/>
        <w:t xml:space="preserve">Table 4-2. Mean numbers of arthropods (±SE) collected from stink bug traps baited with either </w:t>
      </w:r>
      <w:r w:rsidRPr="00CD53B8">
        <w:tab/>
      </w:r>
      <w:r w:rsidR="00881BF8" w:rsidRPr="00CD53B8">
        <w:tab/>
        <w:t xml:space="preserve"> consperse stink bug, </w:t>
      </w:r>
      <w:r w:rsidR="00881BF8" w:rsidRPr="00CD53B8">
        <w:rPr>
          <w:i/>
        </w:rPr>
        <w:t>Euschistus conspersu</w:t>
      </w:r>
      <w:r w:rsidR="00D01EAF" w:rsidRPr="00CD53B8">
        <w:rPr>
          <w:i/>
        </w:rPr>
        <w:t>s</w:t>
      </w:r>
      <w:r w:rsidR="00881BF8" w:rsidRPr="00CD53B8">
        <w:rPr>
          <w:i/>
        </w:rPr>
        <w:t xml:space="preserve"> </w:t>
      </w:r>
      <w:r w:rsidR="00881BF8" w:rsidRPr="00CD53B8">
        <w:t xml:space="preserve">Ulher, lures or the brown marmorated stink </w:t>
      </w:r>
      <w:r w:rsidR="00881BF8" w:rsidRPr="00CD53B8">
        <w:tab/>
        <w:t xml:space="preserve">bug, </w:t>
      </w:r>
      <w:r w:rsidR="00881BF8" w:rsidRPr="00CD53B8">
        <w:rPr>
          <w:i/>
        </w:rPr>
        <w:t xml:space="preserve">Halyomorpha halys </w:t>
      </w:r>
      <w:r w:rsidR="00881BF8" w:rsidRPr="00CD53B8">
        <w:t xml:space="preserve">Stål, and the green stink bug, </w:t>
      </w:r>
      <w:r w:rsidR="00881BF8" w:rsidRPr="00CD53B8">
        <w:rPr>
          <w:i/>
        </w:rPr>
        <w:t xml:space="preserve">Chinavia hilaris </w:t>
      </w:r>
      <w:r w:rsidR="00881BF8" w:rsidRPr="00CD53B8">
        <w:t>Say,</w:t>
      </w:r>
      <w:r w:rsidRPr="00CD53B8">
        <w:t xml:space="preserve"> lures placed </w:t>
      </w:r>
      <w:r w:rsidR="00D01EAF" w:rsidRPr="00CD53B8">
        <w:tab/>
      </w:r>
      <w:r w:rsidRPr="00CD53B8">
        <w:t>in</w:t>
      </w:r>
      <w:r w:rsidR="00D01EAF" w:rsidRPr="00CD53B8">
        <w:t xml:space="preserve"> </w:t>
      </w:r>
      <w:r w:rsidRPr="00CD53B8">
        <w:t>north central Florida orchards in 2017 and 2018.</w:t>
      </w:r>
      <w:bookmarkEnd w:id="10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1636"/>
        <w:gridCol w:w="1556"/>
        <w:gridCol w:w="696"/>
        <w:gridCol w:w="756"/>
      </w:tblGrid>
      <w:tr w:rsidR="003E1057" w:rsidRPr="00CD53B8" w14:paraId="11B669BA" w14:textId="77777777" w:rsidTr="006D4899">
        <w:trPr>
          <w:trHeight w:val="530"/>
          <w:jc w:val="center"/>
        </w:trPr>
        <w:tc>
          <w:tcPr>
            <w:tcW w:w="0" w:type="auto"/>
            <w:gridSpan w:val="5"/>
            <w:tcBorders>
              <w:top w:val="single" w:sz="4" w:space="0" w:color="000000"/>
            </w:tcBorders>
            <w:shd w:val="clear" w:color="auto" w:fill="auto"/>
            <w:vAlign w:val="center"/>
          </w:tcPr>
          <w:p w14:paraId="09AECB35" w14:textId="77777777" w:rsidR="003E1057" w:rsidRPr="00CD53B8" w:rsidRDefault="003E1057" w:rsidP="006D4899">
            <w:pPr>
              <w:jc w:val="center"/>
              <w:rPr>
                <w:i/>
                <w:iCs/>
                <w:color w:val="000000"/>
              </w:rPr>
            </w:pPr>
            <w:r w:rsidRPr="00CD53B8">
              <w:rPr>
                <w:color w:val="000000"/>
              </w:rPr>
              <w:t xml:space="preserve">                  Means </w:t>
            </w:r>
            <w:r w:rsidRPr="00CD53B8">
              <w:t>(SE)/Trap day</w:t>
            </w:r>
          </w:p>
        </w:tc>
      </w:tr>
      <w:tr w:rsidR="003E1057" w:rsidRPr="00CD53B8" w14:paraId="624DC1DD" w14:textId="77777777" w:rsidTr="006D4899">
        <w:trPr>
          <w:trHeight w:val="332"/>
          <w:jc w:val="center"/>
        </w:trPr>
        <w:tc>
          <w:tcPr>
            <w:tcW w:w="0" w:type="auto"/>
            <w:tcBorders>
              <w:bottom w:val="single" w:sz="4" w:space="0" w:color="000000"/>
            </w:tcBorders>
            <w:shd w:val="clear" w:color="auto" w:fill="auto"/>
            <w:vAlign w:val="center"/>
            <w:hideMark/>
          </w:tcPr>
          <w:p w14:paraId="1E02C443" w14:textId="77777777" w:rsidR="003E1057" w:rsidRPr="00CD53B8" w:rsidRDefault="003E1057" w:rsidP="006D4899">
            <w:pPr>
              <w:jc w:val="center"/>
              <w:rPr>
                <w:bCs/>
                <w:color w:val="000000"/>
              </w:rPr>
            </w:pPr>
            <w:r w:rsidRPr="00CD53B8">
              <w:rPr>
                <w:bCs/>
                <w:color w:val="000000"/>
              </w:rPr>
              <w:t>Group</w:t>
            </w:r>
          </w:p>
        </w:tc>
        <w:tc>
          <w:tcPr>
            <w:tcW w:w="0" w:type="auto"/>
            <w:tcBorders>
              <w:top w:val="single" w:sz="4" w:space="0" w:color="000000"/>
              <w:bottom w:val="single" w:sz="4" w:space="0" w:color="000000"/>
            </w:tcBorders>
            <w:shd w:val="clear" w:color="auto" w:fill="auto"/>
            <w:vAlign w:val="center"/>
            <w:hideMark/>
          </w:tcPr>
          <w:p w14:paraId="6B3000F3" w14:textId="77777777" w:rsidR="003E1057" w:rsidRPr="00CD53B8" w:rsidRDefault="003E1057" w:rsidP="006D4899">
            <w:pPr>
              <w:jc w:val="center"/>
              <w:rPr>
                <w:bCs/>
                <w:color w:val="000000"/>
              </w:rPr>
            </w:pPr>
            <w:r w:rsidRPr="00CD53B8">
              <w:rPr>
                <w:bCs/>
                <w:color w:val="000000"/>
              </w:rPr>
              <w:t>2017</w:t>
            </w:r>
          </w:p>
        </w:tc>
        <w:tc>
          <w:tcPr>
            <w:tcW w:w="0" w:type="auto"/>
            <w:tcBorders>
              <w:top w:val="single" w:sz="4" w:space="0" w:color="000000"/>
              <w:bottom w:val="single" w:sz="4" w:space="0" w:color="000000"/>
            </w:tcBorders>
            <w:shd w:val="clear" w:color="auto" w:fill="auto"/>
            <w:vAlign w:val="center"/>
            <w:hideMark/>
          </w:tcPr>
          <w:p w14:paraId="2BA1567A" w14:textId="77777777" w:rsidR="003E1057" w:rsidRPr="00CD53B8" w:rsidRDefault="003E1057" w:rsidP="006D4899">
            <w:pPr>
              <w:jc w:val="center"/>
              <w:rPr>
                <w:bCs/>
                <w:color w:val="000000"/>
              </w:rPr>
            </w:pPr>
            <w:r w:rsidRPr="00CD53B8">
              <w:rPr>
                <w:bCs/>
                <w:color w:val="000000"/>
              </w:rPr>
              <w:t>2018</w:t>
            </w:r>
          </w:p>
        </w:tc>
        <w:tc>
          <w:tcPr>
            <w:tcW w:w="0" w:type="auto"/>
            <w:tcBorders>
              <w:bottom w:val="single" w:sz="4" w:space="0" w:color="000000"/>
            </w:tcBorders>
            <w:shd w:val="clear" w:color="auto" w:fill="auto"/>
            <w:noWrap/>
            <w:vAlign w:val="center"/>
            <w:hideMark/>
          </w:tcPr>
          <w:p w14:paraId="677F44E2" w14:textId="77777777" w:rsidR="003E1057" w:rsidRPr="00CD53B8" w:rsidRDefault="003E1057" w:rsidP="006D4899">
            <w:pPr>
              <w:jc w:val="center"/>
              <w:rPr>
                <w:i/>
                <w:color w:val="000000"/>
              </w:rPr>
            </w:pPr>
            <w:r w:rsidRPr="00CD53B8">
              <w:rPr>
                <w:i/>
                <w:color w:val="000000"/>
              </w:rPr>
              <w:t>t</w:t>
            </w:r>
          </w:p>
        </w:tc>
        <w:tc>
          <w:tcPr>
            <w:tcW w:w="0" w:type="auto"/>
            <w:tcBorders>
              <w:bottom w:val="single" w:sz="4" w:space="0" w:color="000000"/>
            </w:tcBorders>
            <w:shd w:val="clear" w:color="auto" w:fill="auto"/>
            <w:noWrap/>
            <w:vAlign w:val="center"/>
            <w:hideMark/>
          </w:tcPr>
          <w:p w14:paraId="188285A5" w14:textId="77777777" w:rsidR="003E1057" w:rsidRPr="00CD53B8" w:rsidRDefault="003E1057" w:rsidP="006D4899">
            <w:pPr>
              <w:jc w:val="center"/>
              <w:rPr>
                <w:i/>
                <w:iCs/>
                <w:color w:val="000000"/>
              </w:rPr>
            </w:pPr>
            <w:r w:rsidRPr="00CD53B8">
              <w:rPr>
                <w:i/>
                <w:iCs/>
                <w:color w:val="000000"/>
              </w:rPr>
              <w:t>P</w:t>
            </w:r>
          </w:p>
        </w:tc>
      </w:tr>
      <w:tr w:rsidR="003E1057" w:rsidRPr="00CD53B8" w14:paraId="3F7317CD" w14:textId="77777777" w:rsidTr="006D4899">
        <w:trPr>
          <w:trHeight w:val="340"/>
          <w:jc w:val="center"/>
        </w:trPr>
        <w:tc>
          <w:tcPr>
            <w:tcW w:w="0" w:type="auto"/>
            <w:tcBorders>
              <w:top w:val="single" w:sz="4" w:space="0" w:color="000000"/>
            </w:tcBorders>
            <w:shd w:val="clear" w:color="auto" w:fill="auto"/>
            <w:hideMark/>
          </w:tcPr>
          <w:p w14:paraId="5C131A98" w14:textId="77777777" w:rsidR="003E1057" w:rsidRPr="00CD53B8" w:rsidRDefault="003E1057" w:rsidP="006D4899">
            <w:pPr>
              <w:rPr>
                <w:bCs/>
                <w:color w:val="000000"/>
              </w:rPr>
            </w:pPr>
            <w:r w:rsidRPr="00CD53B8">
              <w:rPr>
                <w:bCs/>
                <w:color w:val="000000"/>
              </w:rPr>
              <w:t xml:space="preserve">Araneae  </w:t>
            </w:r>
          </w:p>
        </w:tc>
        <w:tc>
          <w:tcPr>
            <w:tcW w:w="0" w:type="auto"/>
            <w:tcBorders>
              <w:top w:val="single" w:sz="4" w:space="0" w:color="000000"/>
            </w:tcBorders>
            <w:shd w:val="clear" w:color="auto" w:fill="auto"/>
            <w:noWrap/>
            <w:hideMark/>
          </w:tcPr>
          <w:p w14:paraId="63F014DB" w14:textId="77777777" w:rsidR="003E1057" w:rsidRPr="00CD53B8" w:rsidRDefault="003E1057" w:rsidP="006D4899">
            <w:pPr>
              <w:rPr>
                <w:color w:val="000000"/>
              </w:rPr>
            </w:pPr>
            <w:r w:rsidRPr="00CD53B8">
              <w:rPr>
                <w:color w:val="000000"/>
              </w:rPr>
              <w:t>2.374 (0.055)</w:t>
            </w:r>
          </w:p>
        </w:tc>
        <w:tc>
          <w:tcPr>
            <w:tcW w:w="0" w:type="auto"/>
            <w:tcBorders>
              <w:top w:val="single" w:sz="4" w:space="0" w:color="000000"/>
            </w:tcBorders>
            <w:shd w:val="clear" w:color="auto" w:fill="auto"/>
            <w:noWrap/>
            <w:hideMark/>
          </w:tcPr>
          <w:p w14:paraId="0C5CF505" w14:textId="77777777" w:rsidR="003E1057" w:rsidRPr="00CD53B8" w:rsidRDefault="003E1057" w:rsidP="006D4899">
            <w:pPr>
              <w:rPr>
                <w:color w:val="000000"/>
              </w:rPr>
            </w:pPr>
            <w:r w:rsidRPr="00CD53B8">
              <w:rPr>
                <w:color w:val="000000"/>
              </w:rPr>
              <w:t>2.364 (0.058)</w:t>
            </w:r>
          </w:p>
        </w:tc>
        <w:tc>
          <w:tcPr>
            <w:tcW w:w="0" w:type="auto"/>
            <w:tcBorders>
              <w:top w:val="single" w:sz="4" w:space="0" w:color="000000"/>
            </w:tcBorders>
            <w:shd w:val="clear" w:color="auto" w:fill="auto"/>
            <w:noWrap/>
            <w:hideMark/>
          </w:tcPr>
          <w:p w14:paraId="65308406" w14:textId="77777777" w:rsidR="003E1057" w:rsidRPr="00CD53B8" w:rsidRDefault="003E1057" w:rsidP="006D4899">
            <w:pPr>
              <w:jc w:val="right"/>
              <w:rPr>
                <w:color w:val="000000"/>
              </w:rPr>
            </w:pPr>
            <w:r w:rsidRPr="00CD53B8">
              <w:rPr>
                <w:color w:val="000000"/>
              </w:rPr>
              <w:t xml:space="preserve">0.10 </w:t>
            </w:r>
          </w:p>
        </w:tc>
        <w:tc>
          <w:tcPr>
            <w:tcW w:w="0" w:type="auto"/>
            <w:tcBorders>
              <w:top w:val="single" w:sz="4" w:space="0" w:color="000000"/>
            </w:tcBorders>
            <w:shd w:val="clear" w:color="auto" w:fill="auto"/>
            <w:noWrap/>
            <w:hideMark/>
          </w:tcPr>
          <w:p w14:paraId="1145D7C3" w14:textId="77777777" w:rsidR="003E1057" w:rsidRPr="00CD53B8" w:rsidRDefault="003E1057" w:rsidP="006D4899">
            <w:pPr>
              <w:jc w:val="right"/>
              <w:rPr>
                <w:color w:val="000000"/>
              </w:rPr>
            </w:pPr>
            <w:r w:rsidRPr="00CD53B8">
              <w:rPr>
                <w:color w:val="000000"/>
              </w:rPr>
              <w:t>0.922</w:t>
            </w:r>
          </w:p>
        </w:tc>
      </w:tr>
      <w:tr w:rsidR="003E1057" w:rsidRPr="00CD53B8" w14:paraId="72EAB122" w14:textId="77777777" w:rsidTr="006D4899">
        <w:trPr>
          <w:trHeight w:val="340"/>
          <w:jc w:val="center"/>
        </w:trPr>
        <w:tc>
          <w:tcPr>
            <w:tcW w:w="0" w:type="auto"/>
            <w:shd w:val="clear" w:color="auto" w:fill="auto"/>
            <w:hideMark/>
          </w:tcPr>
          <w:p w14:paraId="3D64E3A5" w14:textId="77777777" w:rsidR="003E1057" w:rsidRPr="00CD53B8" w:rsidRDefault="003E1057" w:rsidP="006D4899">
            <w:pPr>
              <w:rPr>
                <w:bCs/>
                <w:color w:val="000000"/>
              </w:rPr>
            </w:pPr>
            <w:r w:rsidRPr="00CD53B8">
              <w:rPr>
                <w:bCs/>
                <w:color w:val="000000"/>
              </w:rPr>
              <w:t xml:space="preserve">Coleoptera  </w:t>
            </w:r>
          </w:p>
        </w:tc>
        <w:tc>
          <w:tcPr>
            <w:tcW w:w="0" w:type="auto"/>
            <w:shd w:val="clear" w:color="auto" w:fill="auto"/>
            <w:noWrap/>
            <w:hideMark/>
          </w:tcPr>
          <w:p w14:paraId="627E186A"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1A7B94CB" w14:textId="77777777" w:rsidR="003E1057" w:rsidRPr="00CD53B8" w:rsidRDefault="003E1057" w:rsidP="006D4899">
            <w:pPr>
              <w:rPr>
                <w:color w:val="000000"/>
              </w:rPr>
            </w:pPr>
            <w:r w:rsidRPr="00CD53B8">
              <w:rPr>
                <w:color w:val="000000"/>
              </w:rPr>
              <w:t>0.003 (0.003)</w:t>
            </w:r>
          </w:p>
        </w:tc>
        <w:tc>
          <w:tcPr>
            <w:tcW w:w="0" w:type="auto"/>
            <w:shd w:val="clear" w:color="auto" w:fill="auto"/>
            <w:noWrap/>
            <w:hideMark/>
          </w:tcPr>
          <w:p w14:paraId="1207F402" w14:textId="77777777" w:rsidR="003E1057" w:rsidRPr="00CD53B8" w:rsidRDefault="003E1057" w:rsidP="006D4899">
            <w:pPr>
              <w:jc w:val="right"/>
              <w:rPr>
                <w:color w:val="000000"/>
              </w:rPr>
            </w:pPr>
            <w:r w:rsidRPr="00CD53B8">
              <w:rPr>
                <w:color w:val="000000"/>
              </w:rPr>
              <w:t>0.08</w:t>
            </w:r>
          </w:p>
        </w:tc>
        <w:tc>
          <w:tcPr>
            <w:tcW w:w="0" w:type="auto"/>
            <w:shd w:val="clear" w:color="auto" w:fill="auto"/>
            <w:noWrap/>
            <w:hideMark/>
          </w:tcPr>
          <w:p w14:paraId="5628B669" w14:textId="77777777" w:rsidR="003E1057" w:rsidRPr="00CD53B8" w:rsidRDefault="003E1057" w:rsidP="006D4899">
            <w:pPr>
              <w:jc w:val="right"/>
              <w:rPr>
                <w:color w:val="000000"/>
              </w:rPr>
            </w:pPr>
            <w:r w:rsidRPr="00CD53B8">
              <w:rPr>
                <w:color w:val="000000"/>
              </w:rPr>
              <w:t>0.936</w:t>
            </w:r>
          </w:p>
        </w:tc>
      </w:tr>
      <w:tr w:rsidR="003E1057" w:rsidRPr="00CD53B8" w14:paraId="23D2D5FD" w14:textId="77777777" w:rsidTr="006D4899">
        <w:trPr>
          <w:trHeight w:val="413"/>
          <w:jc w:val="center"/>
        </w:trPr>
        <w:tc>
          <w:tcPr>
            <w:tcW w:w="0" w:type="auto"/>
            <w:shd w:val="clear" w:color="auto" w:fill="auto"/>
            <w:hideMark/>
          </w:tcPr>
          <w:p w14:paraId="309A6122" w14:textId="77777777" w:rsidR="003E1057" w:rsidRPr="00CD53B8" w:rsidRDefault="003E1057" w:rsidP="006D4899">
            <w:pPr>
              <w:rPr>
                <w:bCs/>
                <w:color w:val="000000"/>
              </w:rPr>
            </w:pPr>
            <w:r w:rsidRPr="00CD53B8">
              <w:rPr>
                <w:bCs/>
                <w:color w:val="000000"/>
              </w:rPr>
              <w:t xml:space="preserve">Diptera  </w:t>
            </w:r>
          </w:p>
        </w:tc>
        <w:tc>
          <w:tcPr>
            <w:tcW w:w="0" w:type="auto"/>
            <w:shd w:val="clear" w:color="auto" w:fill="auto"/>
            <w:noWrap/>
            <w:hideMark/>
          </w:tcPr>
          <w:p w14:paraId="2D8D31E4"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1CBFB7D2" w14:textId="77777777" w:rsidR="003E1057" w:rsidRPr="00CD53B8" w:rsidRDefault="003E1057" w:rsidP="006D4899">
            <w:pPr>
              <w:rPr>
                <w:color w:val="000000"/>
              </w:rPr>
            </w:pPr>
            <w:r w:rsidRPr="00CD53B8">
              <w:rPr>
                <w:color w:val="000000"/>
              </w:rPr>
              <w:t>0.013 (0.007)</w:t>
            </w:r>
          </w:p>
        </w:tc>
        <w:tc>
          <w:tcPr>
            <w:tcW w:w="0" w:type="auto"/>
            <w:shd w:val="clear" w:color="auto" w:fill="auto"/>
            <w:noWrap/>
            <w:hideMark/>
          </w:tcPr>
          <w:p w14:paraId="01FBAB6A" w14:textId="77777777" w:rsidR="003E1057" w:rsidRPr="00CD53B8" w:rsidRDefault="003E1057" w:rsidP="006D4899">
            <w:pPr>
              <w:jc w:val="right"/>
              <w:rPr>
                <w:color w:val="000000"/>
              </w:rPr>
            </w:pPr>
            <w:r w:rsidRPr="00CD53B8">
              <w:rPr>
                <w:color w:val="000000"/>
              </w:rPr>
              <w:t>1.54</w:t>
            </w:r>
          </w:p>
        </w:tc>
        <w:tc>
          <w:tcPr>
            <w:tcW w:w="0" w:type="auto"/>
            <w:shd w:val="clear" w:color="auto" w:fill="auto"/>
            <w:noWrap/>
            <w:hideMark/>
          </w:tcPr>
          <w:p w14:paraId="2EEBB6DC" w14:textId="77777777" w:rsidR="003E1057" w:rsidRPr="00CD53B8" w:rsidRDefault="003E1057" w:rsidP="006D4899">
            <w:pPr>
              <w:jc w:val="right"/>
              <w:rPr>
                <w:color w:val="000000"/>
              </w:rPr>
            </w:pPr>
            <w:r w:rsidRPr="00CD53B8">
              <w:rPr>
                <w:color w:val="000000"/>
              </w:rPr>
              <w:t>0.125</w:t>
            </w:r>
          </w:p>
        </w:tc>
      </w:tr>
      <w:tr w:rsidR="003E1057" w:rsidRPr="00CD53B8" w14:paraId="7149E981" w14:textId="77777777" w:rsidTr="006D4899">
        <w:trPr>
          <w:trHeight w:val="340"/>
          <w:jc w:val="center"/>
        </w:trPr>
        <w:tc>
          <w:tcPr>
            <w:tcW w:w="0" w:type="auto"/>
            <w:shd w:val="clear" w:color="auto" w:fill="auto"/>
            <w:vAlign w:val="center"/>
            <w:hideMark/>
          </w:tcPr>
          <w:p w14:paraId="6A682100" w14:textId="77777777" w:rsidR="003E1057" w:rsidRPr="00CD53B8" w:rsidRDefault="003E1057" w:rsidP="006D4899">
            <w:pPr>
              <w:jc w:val="center"/>
              <w:rPr>
                <w:bCs/>
                <w:color w:val="000000"/>
              </w:rPr>
            </w:pPr>
            <w:r w:rsidRPr="00CD53B8">
              <w:rPr>
                <w:bCs/>
                <w:color w:val="000000"/>
              </w:rPr>
              <w:t>Culicidae</w:t>
            </w:r>
          </w:p>
        </w:tc>
        <w:tc>
          <w:tcPr>
            <w:tcW w:w="0" w:type="auto"/>
            <w:shd w:val="clear" w:color="auto" w:fill="auto"/>
            <w:noWrap/>
            <w:hideMark/>
          </w:tcPr>
          <w:p w14:paraId="37C6F1E4"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663A7917" w14:textId="77777777" w:rsidR="003E1057" w:rsidRPr="00CD53B8" w:rsidRDefault="003E1057" w:rsidP="006D4899">
            <w:pPr>
              <w:rPr>
                <w:color w:val="000000"/>
              </w:rPr>
            </w:pPr>
            <w:r w:rsidRPr="00CD53B8">
              <w:rPr>
                <w:color w:val="000000"/>
              </w:rPr>
              <w:t>0.008 (0.0060</w:t>
            </w:r>
          </w:p>
        </w:tc>
        <w:tc>
          <w:tcPr>
            <w:tcW w:w="0" w:type="auto"/>
            <w:shd w:val="clear" w:color="auto" w:fill="auto"/>
            <w:noWrap/>
            <w:hideMark/>
          </w:tcPr>
          <w:p w14:paraId="6C444936" w14:textId="77777777" w:rsidR="003E1057" w:rsidRPr="00CD53B8" w:rsidRDefault="003E1057" w:rsidP="006D4899">
            <w:pPr>
              <w:jc w:val="right"/>
              <w:rPr>
                <w:color w:val="000000"/>
              </w:rPr>
            </w:pPr>
            <w:r w:rsidRPr="00CD53B8">
              <w:rPr>
                <w:color w:val="000000"/>
              </w:rPr>
              <w:t xml:space="preserve">1.47 </w:t>
            </w:r>
          </w:p>
        </w:tc>
        <w:tc>
          <w:tcPr>
            <w:tcW w:w="0" w:type="auto"/>
            <w:shd w:val="clear" w:color="auto" w:fill="auto"/>
            <w:noWrap/>
            <w:hideMark/>
          </w:tcPr>
          <w:p w14:paraId="12B97F00" w14:textId="77777777" w:rsidR="003E1057" w:rsidRPr="00CD53B8" w:rsidRDefault="003E1057" w:rsidP="006D4899">
            <w:pPr>
              <w:jc w:val="right"/>
              <w:rPr>
                <w:color w:val="000000"/>
              </w:rPr>
            </w:pPr>
            <w:r w:rsidRPr="00CD53B8">
              <w:rPr>
                <w:color w:val="000000"/>
              </w:rPr>
              <w:t>0.143</w:t>
            </w:r>
          </w:p>
        </w:tc>
      </w:tr>
      <w:tr w:rsidR="003E1057" w:rsidRPr="00CD53B8" w14:paraId="7E44CCDA" w14:textId="77777777" w:rsidTr="006D4899">
        <w:trPr>
          <w:trHeight w:val="340"/>
          <w:jc w:val="center"/>
        </w:trPr>
        <w:tc>
          <w:tcPr>
            <w:tcW w:w="0" w:type="auto"/>
            <w:shd w:val="clear" w:color="auto" w:fill="auto"/>
            <w:hideMark/>
          </w:tcPr>
          <w:p w14:paraId="3B8FF725" w14:textId="77777777" w:rsidR="003E1057" w:rsidRPr="00CD53B8" w:rsidRDefault="003E1057" w:rsidP="006D4899">
            <w:pPr>
              <w:rPr>
                <w:bCs/>
                <w:color w:val="000000"/>
              </w:rPr>
            </w:pPr>
            <w:r w:rsidRPr="00CD53B8">
              <w:rPr>
                <w:bCs/>
                <w:color w:val="000000"/>
              </w:rPr>
              <w:t xml:space="preserve">Hemiptera  </w:t>
            </w:r>
          </w:p>
        </w:tc>
        <w:tc>
          <w:tcPr>
            <w:tcW w:w="0" w:type="auto"/>
            <w:shd w:val="clear" w:color="auto" w:fill="auto"/>
            <w:noWrap/>
            <w:hideMark/>
          </w:tcPr>
          <w:p w14:paraId="1D0914E5" w14:textId="77777777" w:rsidR="003E1057" w:rsidRPr="00CD53B8" w:rsidRDefault="003E1057" w:rsidP="006D4899">
            <w:pPr>
              <w:rPr>
                <w:b/>
                <w:color w:val="000000"/>
              </w:rPr>
            </w:pPr>
            <w:r w:rsidRPr="00CD53B8">
              <w:rPr>
                <w:b/>
                <w:color w:val="000000"/>
              </w:rPr>
              <w:t>0.461 (0.087)</w:t>
            </w:r>
          </w:p>
        </w:tc>
        <w:tc>
          <w:tcPr>
            <w:tcW w:w="0" w:type="auto"/>
            <w:shd w:val="clear" w:color="auto" w:fill="auto"/>
            <w:noWrap/>
            <w:hideMark/>
          </w:tcPr>
          <w:p w14:paraId="00734F7D" w14:textId="77777777" w:rsidR="003E1057" w:rsidRPr="00CD53B8" w:rsidRDefault="003E1057" w:rsidP="006D4899">
            <w:pPr>
              <w:rPr>
                <w:color w:val="000000"/>
              </w:rPr>
            </w:pPr>
            <w:r w:rsidRPr="00CD53B8">
              <w:rPr>
                <w:color w:val="000000"/>
              </w:rPr>
              <w:t>0.248 (0.052)</w:t>
            </w:r>
          </w:p>
        </w:tc>
        <w:tc>
          <w:tcPr>
            <w:tcW w:w="0" w:type="auto"/>
            <w:shd w:val="clear" w:color="auto" w:fill="auto"/>
            <w:noWrap/>
            <w:hideMark/>
          </w:tcPr>
          <w:p w14:paraId="62BD2E06" w14:textId="77777777" w:rsidR="003E1057" w:rsidRPr="00CD53B8" w:rsidRDefault="003E1057" w:rsidP="006D4899">
            <w:pPr>
              <w:jc w:val="center"/>
              <w:rPr>
                <w:color w:val="000000"/>
              </w:rPr>
            </w:pPr>
            <w:r w:rsidRPr="00CD53B8">
              <w:rPr>
                <w:color w:val="000000"/>
              </w:rPr>
              <w:t xml:space="preserve"> 2.03</w:t>
            </w:r>
          </w:p>
        </w:tc>
        <w:tc>
          <w:tcPr>
            <w:tcW w:w="0" w:type="auto"/>
            <w:shd w:val="clear" w:color="auto" w:fill="auto"/>
            <w:noWrap/>
            <w:hideMark/>
          </w:tcPr>
          <w:p w14:paraId="0E9B7E31" w14:textId="77777777" w:rsidR="003E1057" w:rsidRPr="00CD53B8" w:rsidRDefault="003E1057" w:rsidP="006D4899">
            <w:pPr>
              <w:jc w:val="right"/>
              <w:rPr>
                <w:b/>
                <w:bCs/>
                <w:color w:val="000000"/>
              </w:rPr>
            </w:pPr>
            <w:r w:rsidRPr="00CD53B8">
              <w:rPr>
                <w:b/>
                <w:bCs/>
                <w:color w:val="000000"/>
              </w:rPr>
              <w:t>0.043</w:t>
            </w:r>
          </w:p>
        </w:tc>
      </w:tr>
      <w:tr w:rsidR="003E1057" w:rsidRPr="00CD53B8" w14:paraId="6150B66F" w14:textId="77777777" w:rsidTr="006D4899">
        <w:trPr>
          <w:trHeight w:val="377"/>
          <w:jc w:val="center"/>
        </w:trPr>
        <w:tc>
          <w:tcPr>
            <w:tcW w:w="0" w:type="auto"/>
            <w:shd w:val="clear" w:color="auto" w:fill="auto"/>
            <w:hideMark/>
          </w:tcPr>
          <w:p w14:paraId="3073CA19" w14:textId="77777777" w:rsidR="003E1057" w:rsidRPr="00CD53B8" w:rsidRDefault="003E1057" w:rsidP="006D4899">
            <w:pPr>
              <w:jc w:val="right"/>
              <w:rPr>
                <w:bCs/>
                <w:i/>
                <w:iCs/>
                <w:color w:val="000000"/>
              </w:rPr>
            </w:pPr>
            <w:r w:rsidRPr="00CD53B8">
              <w:rPr>
                <w:bCs/>
                <w:i/>
                <w:iCs/>
                <w:color w:val="000000"/>
              </w:rPr>
              <w:t>Euschistus quadrator</w:t>
            </w:r>
          </w:p>
        </w:tc>
        <w:tc>
          <w:tcPr>
            <w:tcW w:w="0" w:type="auto"/>
            <w:shd w:val="clear" w:color="auto" w:fill="auto"/>
            <w:noWrap/>
            <w:hideMark/>
          </w:tcPr>
          <w:p w14:paraId="651CE125" w14:textId="77777777" w:rsidR="003E1057" w:rsidRPr="00CD53B8" w:rsidRDefault="003E1057" w:rsidP="006D4899">
            <w:pPr>
              <w:rPr>
                <w:color w:val="000000"/>
              </w:rPr>
            </w:pPr>
            <w:r w:rsidRPr="00CD53B8">
              <w:rPr>
                <w:color w:val="000000"/>
              </w:rPr>
              <w:t>0.007 (0.004)</w:t>
            </w:r>
          </w:p>
        </w:tc>
        <w:tc>
          <w:tcPr>
            <w:tcW w:w="0" w:type="auto"/>
            <w:shd w:val="clear" w:color="auto" w:fill="auto"/>
            <w:noWrap/>
            <w:hideMark/>
          </w:tcPr>
          <w:p w14:paraId="1FF62DE6" w14:textId="77777777" w:rsidR="003E1057" w:rsidRPr="00CD53B8" w:rsidRDefault="003E1057" w:rsidP="006D4899">
            <w:pPr>
              <w:rPr>
                <w:color w:val="000000"/>
              </w:rPr>
            </w:pPr>
            <w:r w:rsidRPr="00CD53B8">
              <w:rPr>
                <w:color w:val="000000"/>
              </w:rPr>
              <w:t>0.023 (0.010)</w:t>
            </w:r>
          </w:p>
        </w:tc>
        <w:tc>
          <w:tcPr>
            <w:tcW w:w="0" w:type="auto"/>
            <w:shd w:val="clear" w:color="auto" w:fill="auto"/>
            <w:noWrap/>
            <w:hideMark/>
          </w:tcPr>
          <w:p w14:paraId="424B81C8" w14:textId="77777777" w:rsidR="003E1057" w:rsidRPr="00CD53B8" w:rsidRDefault="003E1057" w:rsidP="006D4899">
            <w:pPr>
              <w:jc w:val="right"/>
              <w:rPr>
                <w:color w:val="000000"/>
              </w:rPr>
            </w:pPr>
            <w:r w:rsidRPr="00CD53B8">
              <w:rPr>
                <w:color w:val="000000"/>
              </w:rPr>
              <w:t xml:space="preserve">1.57 </w:t>
            </w:r>
          </w:p>
        </w:tc>
        <w:tc>
          <w:tcPr>
            <w:tcW w:w="0" w:type="auto"/>
            <w:shd w:val="clear" w:color="auto" w:fill="auto"/>
            <w:noWrap/>
            <w:hideMark/>
          </w:tcPr>
          <w:p w14:paraId="65BEBC75" w14:textId="77777777" w:rsidR="003E1057" w:rsidRPr="00CD53B8" w:rsidRDefault="003E1057" w:rsidP="006D4899">
            <w:pPr>
              <w:jc w:val="right"/>
              <w:rPr>
                <w:color w:val="000000"/>
              </w:rPr>
            </w:pPr>
            <w:r w:rsidRPr="00CD53B8">
              <w:rPr>
                <w:color w:val="000000"/>
              </w:rPr>
              <w:t>0.117</w:t>
            </w:r>
          </w:p>
        </w:tc>
      </w:tr>
      <w:tr w:rsidR="003E1057" w:rsidRPr="00CD53B8" w14:paraId="5E20EFB9" w14:textId="77777777" w:rsidTr="006D4899">
        <w:trPr>
          <w:trHeight w:val="340"/>
          <w:jc w:val="center"/>
        </w:trPr>
        <w:tc>
          <w:tcPr>
            <w:tcW w:w="0" w:type="auto"/>
            <w:shd w:val="clear" w:color="auto" w:fill="auto"/>
            <w:hideMark/>
          </w:tcPr>
          <w:p w14:paraId="7073A9AC" w14:textId="77777777" w:rsidR="003E1057" w:rsidRPr="00CD53B8" w:rsidRDefault="003E1057" w:rsidP="006D4899">
            <w:pPr>
              <w:jc w:val="right"/>
              <w:rPr>
                <w:bCs/>
                <w:i/>
                <w:iCs/>
                <w:color w:val="000000"/>
              </w:rPr>
            </w:pPr>
            <w:r w:rsidRPr="00CD53B8">
              <w:rPr>
                <w:bCs/>
                <w:i/>
                <w:iCs/>
                <w:color w:val="000000"/>
              </w:rPr>
              <w:t>Euschistus servus</w:t>
            </w:r>
          </w:p>
        </w:tc>
        <w:tc>
          <w:tcPr>
            <w:tcW w:w="0" w:type="auto"/>
            <w:shd w:val="clear" w:color="auto" w:fill="auto"/>
            <w:noWrap/>
            <w:hideMark/>
          </w:tcPr>
          <w:p w14:paraId="20411429" w14:textId="77777777" w:rsidR="003E1057" w:rsidRPr="00CD53B8" w:rsidRDefault="003E1057" w:rsidP="006D4899">
            <w:pPr>
              <w:rPr>
                <w:b/>
                <w:color w:val="000000"/>
              </w:rPr>
            </w:pPr>
            <w:r w:rsidRPr="00CD53B8">
              <w:rPr>
                <w:b/>
                <w:color w:val="000000"/>
              </w:rPr>
              <w:t>0.027 (0.008)</w:t>
            </w:r>
          </w:p>
        </w:tc>
        <w:tc>
          <w:tcPr>
            <w:tcW w:w="0" w:type="auto"/>
            <w:shd w:val="clear" w:color="auto" w:fill="auto"/>
            <w:noWrap/>
            <w:hideMark/>
          </w:tcPr>
          <w:p w14:paraId="7BAF394A" w14:textId="77777777" w:rsidR="003E1057" w:rsidRPr="00CD53B8" w:rsidRDefault="003E1057" w:rsidP="006D4899">
            <w:pPr>
              <w:rPr>
                <w:color w:val="000000"/>
              </w:rPr>
            </w:pPr>
            <w:r w:rsidRPr="00CD53B8">
              <w:rPr>
                <w:color w:val="000000"/>
              </w:rPr>
              <w:t>0.008 (0.006)</w:t>
            </w:r>
          </w:p>
        </w:tc>
        <w:tc>
          <w:tcPr>
            <w:tcW w:w="0" w:type="auto"/>
            <w:shd w:val="clear" w:color="auto" w:fill="auto"/>
            <w:noWrap/>
            <w:hideMark/>
          </w:tcPr>
          <w:p w14:paraId="0C35C844" w14:textId="77777777" w:rsidR="003E1057" w:rsidRPr="00CD53B8" w:rsidRDefault="003E1057" w:rsidP="006D4899">
            <w:pPr>
              <w:jc w:val="right"/>
              <w:rPr>
                <w:color w:val="000000"/>
              </w:rPr>
            </w:pPr>
            <w:r w:rsidRPr="00CD53B8">
              <w:rPr>
                <w:color w:val="000000"/>
              </w:rPr>
              <w:t>2.08</w:t>
            </w:r>
          </w:p>
        </w:tc>
        <w:tc>
          <w:tcPr>
            <w:tcW w:w="0" w:type="auto"/>
            <w:shd w:val="clear" w:color="auto" w:fill="auto"/>
            <w:noWrap/>
            <w:hideMark/>
          </w:tcPr>
          <w:p w14:paraId="0650A043" w14:textId="77777777" w:rsidR="003E1057" w:rsidRPr="00CD53B8" w:rsidRDefault="003E1057" w:rsidP="006D4899">
            <w:pPr>
              <w:jc w:val="right"/>
              <w:rPr>
                <w:b/>
                <w:bCs/>
                <w:color w:val="000000"/>
              </w:rPr>
            </w:pPr>
            <w:r w:rsidRPr="00CD53B8">
              <w:rPr>
                <w:b/>
                <w:bCs/>
                <w:color w:val="000000"/>
              </w:rPr>
              <w:t>0.037</w:t>
            </w:r>
          </w:p>
        </w:tc>
      </w:tr>
      <w:tr w:rsidR="003E1057" w:rsidRPr="00CD53B8" w14:paraId="4336E692" w14:textId="77777777" w:rsidTr="006D4899">
        <w:trPr>
          <w:trHeight w:val="449"/>
          <w:jc w:val="center"/>
        </w:trPr>
        <w:tc>
          <w:tcPr>
            <w:tcW w:w="0" w:type="auto"/>
            <w:shd w:val="clear" w:color="auto" w:fill="auto"/>
            <w:hideMark/>
          </w:tcPr>
          <w:p w14:paraId="30996DB1" w14:textId="77777777" w:rsidR="003E1057" w:rsidRPr="00CD53B8" w:rsidRDefault="003E1057" w:rsidP="006D4899">
            <w:pPr>
              <w:jc w:val="right"/>
              <w:rPr>
                <w:bCs/>
                <w:i/>
                <w:iCs/>
                <w:color w:val="000000"/>
              </w:rPr>
            </w:pPr>
            <w:r w:rsidRPr="00CD53B8">
              <w:rPr>
                <w:bCs/>
                <w:i/>
                <w:iCs/>
                <w:color w:val="000000"/>
              </w:rPr>
              <w:t>Euschistus tristigmus</w:t>
            </w:r>
          </w:p>
        </w:tc>
        <w:tc>
          <w:tcPr>
            <w:tcW w:w="0" w:type="auto"/>
            <w:shd w:val="clear" w:color="auto" w:fill="auto"/>
            <w:noWrap/>
            <w:hideMark/>
          </w:tcPr>
          <w:p w14:paraId="0911DED8" w14:textId="77777777" w:rsidR="003E1057" w:rsidRPr="00CD53B8" w:rsidRDefault="003E1057" w:rsidP="006D4899">
            <w:pPr>
              <w:rPr>
                <w:color w:val="000000"/>
              </w:rPr>
            </w:pPr>
            <w:r w:rsidRPr="00CD53B8">
              <w:rPr>
                <w:color w:val="000000"/>
              </w:rPr>
              <w:t>0.0045 (0.005)</w:t>
            </w:r>
          </w:p>
        </w:tc>
        <w:tc>
          <w:tcPr>
            <w:tcW w:w="0" w:type="auto"/>
            <w:shd w:val="clear" w:color="auto" w:fill="auto"/>
            <w:noWrap/>
            <w:hideMark/>
          </w:tcPr>
          <w:p w14:paraId="0D9EB926" w14:textId="77777777" w:rsidR="003E1057" w:rsidRPr="00CD53B8" w:rsidRDefault="003E1057" w:rsidP="006D4899">
            <w:pPr>
              <w:rPr>
                <w:color w:val="000000"/>
              </w:rPr>
            </w:pPr>
            <w:r w:rsidRPr="00CD53B8">
              <w:rPr>
                <w:color w:val="000000"/>
              </w:rPr>
              <w:t>0.010 (0.010)</w:t>
            </w:r>
          </w:p>
        </w:tc>
        <w:tc>
          <w:tcPr>
            <w:tcW w:w="0" w:type="auto"/>
            <w:shd w:val="clear" w:color="auto" w:fill="auto"/>
            <w:noWrap/>
            <w:hideMark/>
          </w:tcPr>
          <w:p w14:paraId="1D318E85" w14:textId="77777777" w:rsidR="003E1057" w:rsidRPr="00CD53B8" w:rsidRDefault="003E1057" w:rsidP="006D4899">
            <w:pPr>
              <w:jc w:val="right"/>
              <w:rPr>
                <w:color w:val="000000"/>
              </w:rPr>
            </w:pPr>
            <w:r w:rsidRPr="00CD53B8">
              <w:rPr>
                <w:color w:val="000000"/>
              </w:rPr>
              <w:t xml:space="preserve">0.36 </w:t>
            </w:r>
          </w:p>
        </w:tc>
        <w:tc>
          <w:tcPr>
            <w:tcW w:w="0" w:type="auto"/>
            <w:shd w:val="clear" w:color="auto" w:fill="auto"/>
            <w:noWrap/>
            <w:hideMark/>
          </w:tcPr>
          <w:p w14:paraId="11354223" w14:textId="77777777" w:rsidR="003E1057" w:rsidRPr="00CD53B8" w:rsidRDefault="003E1057" w:rsidP="006D4899">
            <w:pPr>
              <w:jc w:val="right"/>
              <w:rPr>
                <w:color w:val="000000"/>
              </w:rPr>
            </w:pPr>
            <w:r w:rsidRPr="00CD53B8">
              <w:rPr>
                <w:color w:val="000000"/>
              </w:rPr>
              <w:t>0.719</w:t>
            </w:r>
          </w:p>
        </w:tc>
      </w:tr>
      <w:tr w:rsidR="003E1057" w:rsidRPr="00CD53B8" w14:paraId="0E789D73" w14:textId="77777777" w:rsidTr="006D4899">
        <w:trPr>
          <w:trHeight w:val="340"/>
          <w:jc w:val="center"/>
        </w:trPr>
        <w:tc>
          <w:tcPr>
            <w:tcW w:w="0" w:type="auto"/>
            <w:shd w:val="clear" w:color="auto" w:fill="auto"/>
            <w:hideMark/>
          </w:tcPr>
          <w:p w14:paraId="2C384F2C" w14:textId="77777777" w:rsidR="003E1057" w:rsidRPr="00CD53B8" w:rsidRDefault="003E1057" w:rsidP="006D4899">
            <w:pPr>
              <w:jc w:val="right"/>
              <w:rPr>
                <w:bCs/>
                <w:i/>
                <w:iCs/>
                <w:color w:val="000000"/>
              </w:rPr>
            </w:pPr>
            <w:r w:rsidRPr="00CD53B8">
              <w:rPr>
                <w:bCs/>
                <w:i/>
                <w:iCs/>
                <w:color w:val="000000"/>
              </w:rPr>
              <w:t xml:space="preserve">Euschistus </w:t>
            </w:r>
            <w:r w:rsidRPr="00CD53B8">
              <w:rPr>
                <w:bCs/>
                <w:color w:val="000000"/>
              </w:rPr>
              <w:t>sp.</w:t>
            </w:r>
          </w:p>
        </w:tc>
        <w:tc>
          <w:tcPr>
            <w:tcW w:w="0" w:type="auto"/>
            <w:shd w:val="clear" w:color="auto" w:fill="auto"/>
            <w:noWrap/>
            <w:hideMark/>
          </w:tcPr>
          <w:p w14:paraId="0742268D" w14:textId="77777777" w:rsidR="003E1057" w:rsidRPr="00CD53B8" w:rsidRDefault="003E1057" w:rsidP="006D4899">
            <w:pPr>
              <w:rPr>
                <w:color w:val="000000"/>
              </w:rPr>
            </w:pPr>
            <w:r w:rsidRPr="00CD53B8">
              <w:rPr>
                <w:color w:val="000000"/>
              </w:rPr>
              <w:t>0.077 (0.053)</w:t>
            </w:r>
          </w:p>
        </w:tc>
        <w:tc>
          <w:tcPr>
            <w:tcW w:w="0" w:type="auto"/>
            <w:shd w:val="clear" w:color="auto" w:fill="auto"/>
            <w:noWrap/>
            <w:hideMark/>
          </w:tcPr>
          <w:p w14:paraId="0FCDA15A" w14:textId="77777777" w:rsidR="003E1057" w:rsidRPr="00CD53B8" w:rsidRDefault="003E1057" w:rsidP="006D4899">
            <w:pPr>
              <w:rPr>
                <w:color w:val="000000"/>
              </w:rPr>
            </w:pPr>
            <w:r w:rsidRPr="00CD53B8">
              <w:rPr>
                <w:color w:val="000000"/>
              </w:rPr>
              <w:t>0.020 (0.016)</w:t>
            </w:r>
          </w:p>
        </w:tc>
        <w:tc>
          <w:tcPr>
            <w:tcW w:w="0" w:type="auto"/>
            <w:shd w:val="clear" w:color="auto" w:fill="auto"/>
            <w:noWrap/>
            <w:hideMark/>
          </w:tcPr>
          <w:p w14:paraId="5EB3C107" w14:textId="77777777" w:rsidR="003E1057" w:rsidRPr="00CD53B8" w:rsidRDefault="003E1057" w:rsidP="006D4899">
            <w:pPr>
              <w:jc w:val="right"/>
              <w:rPr>
                <w:color w:val="000000"/>
              </w:rPr>
            </w:pPr>
            <w:r w:rsidRPr="00CD53B8">
              <w:rPr>
                <w:color w:val="000000"/>
              </w:rPr>
              <w:t>1.29</w:t>
            </w:r>
          </w:p>
        </w:tc>
        <w:tc>
          <w:tcPr>
            <w:tcW w:w="0" w:type="auto"/>
            <w:shd w:val="clear" w:color="auto" w:fill="auto"/>
            <w:noWrap/>
            <w:hideMark/>
          </w:tcPr>
          <w:p w14:paraId="31010063" w14:textId="77777777" w:rsidR="003E1057" w:rsidRPr="00CD53B8" w:rsidRDefault="003E1057" w:rsidP="006D4899">
            <w:pPr>
              <w:jc w:val="right"/>
              <w:rPr>
                <w:color w:val="000000"/>
              </w:rPr>
            </w:pPr>
            <w:r w:rsidRPr="00CD53B8">
              <w:rPr>
                <w:color w:val="000000"/>
              </w:rPr>
              <w:t>0.197</w:t>
            </w:r>
          </w:p>
        </w:tc>
      </w:tr>
      <w:tr w:rsidR="003E1057" w:rsidRPr="00CD53B8" w14:paraId="45E41769" w14:textId="77777777" w:rsidTr="006D4899">
        <w:trPr>
          <w:trHeight w:val="340"/>
          <w:jc w:val="center"/>
        </w:trPr>
        <w:tc>
          <w:tcPr>
            <w:tcW w:w="0" w:type="auto"/>
            <w:shd w:val="clear" w:color="auto" w:fill="auto"/>
            <w:hideMark/>
          </w:tcPr>
          <w:p w14:paraId="443D0331" w14:textId="77777777" w:rsidR="003E1057" w:rsidRPr="00CD53B8" w:rsidRDefault="003E1057" w:rsidP="006D4899">
            <w:pPr>
              <w:jc w:val="right"/>
              <w:rPr>
                <w:bCs/>
                <w:i/>
                <w:iCs/>
                <w:color w:val="000000"/>
              </w:rPr>
            </w:pPr>
            <w:r w:rsidRPr="00CD53B8">
              <w:rPr>
                <w:bCs/>
                <w:i/>
                <w:iCs/>
                <w:color w:val="000000"/>
              </w:rPr>
              <w:t>Loxa flavicollis</w:t>
            </w:r>
          </w:p>
        </w:tc>
        <w:tc>
          <w:tcPr>
            <w:tcW w:w="0" w:type="auto"/>
            <w:shd w:val="clear" w:color="auto" w:fill="auto"/>
            <w:noWrap/>
            <w:hideMark/>
          </w:tcPr>
          <w:p w14:paraId="73B05467"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4EA2D8F2"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58699A8C" w14:textId="77777777" w:rsidR="003E1057" w:rsidRPr="00CD53B8" w:rsidRDefault="003E1057" w:rsidP="006D4899">
            <w:pPr>
              <w:jc w:val="right"/>
              <w:rPr>
                <w:color w:val="000000"/>
              </w:rPr>
            </w:pPr>
            <w:r w:rsidRPr="00CD53B8">
              <w:rPr>
                <w:color w:val="000000"/>
              </w:rPr>
              <w:t>1.50</w:t>
            </w:r>
          </w:p>
        </w:tc>
        <w:tc>
          <w:tcPr>
            <w:tcW w:w="0" w:type="auto"/>
            <w:shd w:val="clear" w:color="auto" w:fill="auto"/>
            <w:noWrap/>
            <w:hideMark/>
          </w:tcPr>
          <w:p w14:paraId="665AD682" w14:textId="77777777" w:rsidR="003E1057" w:rsidRPr="00CD53B8" w:rsidRDefault="003E1057" w:rsidP="006D4899">
            <w:pPr>
              <w:jc w:val="right"/>
              <w:rPr>
                <w:color w:val="000000"/>
              </w:rPr>
            </w:pPr>
            <w:r w:rsidRPr="00CD53B8">
              <w:rPr>
                <w:color w:val="000000"/>
              </w:rPr>
              <w:t>0.134</w:t>
            </w:r>
          </w:p>
        </w:tc>
      </w:tr>
      <w:tr w:rsidR="003E1057" w:rsidRPr="00CD53B8" w14:paraId="251F3DDE" w14:textId="77777777" w:rsidTr="006D4899">
        <w:trPr>
          <w:trHeight w:val="377"/>
          <w:jc w:val="center"/>
        </w:trPr>
        <w:tc>
          <w:tcPr>
            <w:tcW w:w="0" w:type="auto"/>
            <w:shd w:val="clear" w:color="auto" w:fill="auto"/>
            <w:hideMark/>
          </w:tcPr>
          <w:p w14:paraId="5A62FD58" w14:textId="77777777" w:rsidR="003E1057" w:rsidRPr="00CD53B8" w:rsidRDefault="003E1057" w:rsidP="006D4899">
            <w:pPr>
              <w:jc w:val="right"/>
              <w:rPr>
                <w:bCs/>
                <w:i/>
                <w:iCs/>
                <w:color w:val="000000"/>
              </w:rPr>
            </w:pPr>
            <w:r w:rsidRPr="00CD53B8">
              <w:rPr>
                <w:bCs/>
                <w:i/>
                <w:iCs/>
                <w:color w:val="000000"/>
              </w:rPr>
              <w:t>Murgantia histrionica</w:t>
            </w:r>
          </w:p>
        </w:tc>
        <w:tc>
          <w:tcPr>
            <w:tcW w:w="0" w:type="auto"/>
            <w:shd w:val="clear" w:color="auto" w:fill="auto"/>
            <w:noWrap/>
            <w:hideMark/>
          </w:tcPr>
          <w:p w14:paraId="229E0FE2"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24D40EB2" w14:textId="77777777" w:rsidR="003E1057" w:rsidRPr="00CD53B8" w:rsidRDefault="003E1057" w:rsidP="006D4899">
            <w:pPr>
              <w:rPr>
                <w:color w:val="000000"/>
              </w:rPr>
            </w:pPr>
            <w:r w:rsidRPr="00CD53B8">
              <w:rPr>
                <w:color w:val="000000"/>
              </w:rPr>
              <w:t>0.003 (0.003)</w:t>
            </w:r>
          </w:p>
        </w:tc>
        <w:tc>
          <w:tcPr>
            <w:tcW w:w="0" w:type="auto"/>
            <w:shd w:val="clear" w:color="auto" w:fill="auto"/>
            <w:noWrap/>
            <w:hideMark/>
          </w:tcPr>
          <w:p w14:paraId="764481FA" w14:textId="77777777" w:rsidR="003E1057" w:rsidRPr="00CD53B8" w:rsidRDefault="003E1057" w:rsidP="006D4899">
            <w:pPr>
              <w:jc w:val="right"/>
              <w:rPr>
                <w:color w:val="000000"/>
              </w:rPr>
            </w:pPr>
            <w:r w:rsidRPr="00CD53B8">
              <w:rPr>
                <w:color w:val="000000"/>
              </w:rPr>
              <w:t>0.08</w:t>
            </w:r>
          </w:p>
        </w:tc>
        <w:tc>
          <w:tcPr>
            <w:tcW w:w="0" w:type="auto"/>
            <w:shd w:val="clear" w:color="auto" w:fill="auto"/>
            <w:noWrap/>
            <w:hideMark/>
          </w:tcPr>
          <w:p w14:paraId="3D3B4051" w14:textId="77777777" w:rsidR="003E1057" w:rsidRPr="00CD53B8" w:rsidRDefault="003E1057" w:rsidP="006D4899">
            <w:pPr>
              <w:jc w:val="right"/>
              <w:rPr>
                <w:color w:val="000000"/>
              </w:rPr>
            </w:pPr>
            <w:r w:rsidRPr="00CD53B8">
              <w:rPr>
                <w:color w:val="000000"/>
              </w:rPr>
              <w:t>0.936</w:t>
            </w:r>
          </w:p>
        </w:tc>
      </w:tr>
      <w:tr w:rsidR="003E1057" w:rsidRPr="00CD53B8" w14:paraId="0AA14520" w14:textId="77777777" w:rsidTr="006D4899">
        <w:trPr>
          <w:trHeight w:val="340"/>
          <w:jc w:val="center"/>
        </w:trPr>
        <w:tc>
          <w:tcPr>
            <w:tcW w:w="0" w:type="auto"/>
            <w:shd w:val="clear" w:color="auto" w:fill="auto"/>
            <w:hideMark/>
          </w:tcPr>
          <w:p w14:paraId="3A952A57" w14:textId="77777777" w:rsidR="003E1057" w:rsidRPr="00CD53B8" w:rsidRDefault="003E1057" w:rsidP="006D4899">
            <w:pPr>
              <w:jc w:val="right"/>
              <w:rPr>
                <w:bCs/>
                <w:i/>
                <w:iCs/>
                <w:color w:val="000000"/>
              </w:rPr>
            </w:pPr>
            <w:r w:rsidRPr="00CD53B8">
              <w:rPr>
                <w:bCs/>
                <w:i/>
                <w:iCs/>
                <w:color w:val="000000"/>
              </w:rPr>
              <w:t>Nezara viridula</w:t>
            </w:r>
          </w:p>
        </w:tc>
        <w:tc>
          <w:tcPr>
            <w:tcW w:w="0" w:type="auto"/>
            <w:shd w:val="clear" w:color="auto" w:fill="auto"/>
            <w:noWrap/>
            <w:hideMark/>
          </w:tcPr>
          <w:p w14:paraId="07862A65" w14:textId="77777777" w:rsidR="003E1057" w:rsidRPr="00CD53B8" w:rsidRDefault="003E1057" w:rsidP="006D4899">
            <w:pPr>
              <w:rPr>
                <w:color w:val="000000"/>
              </w:rPr>
            </w:pPr>
            <w:r w:rsidRPr="00CD53B8">
              <w:rPr>
                <w:color w:val="000000"/>
              </w:rPr>
              <w:t>0.007 (0.002)</w:t>
            </w:r>
          </w:p>
        </w:tc>
        <w:tc>
          <w:tcPr>
            <w:tcW w:w="0" w:type="auto"/>
            <w:shd w:val="clear" w:color="auto" w:fill="auto"/>
            <w:noWrap/>
            <w:hideMark/>
          </w:tcPr>
          <w:p w14:paraId="41150F8D"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60026A2A" w14:textId="77777777" w:rsidR="003E1057" w:rsidRPr="00CD53B8" w:rsidRDefault="003E1057" w:rsidP="006D4899">
            <w:pPr>
              <w:jc w:val="right"/>
              <w:rPr>
                <w:color w:val="000000"/>
              </w:rPr>
            </w:pPr>
            <w:r w:rsidRPr="00CD53B8">
              <w:rPr>
                <w:color w:val="000000"/>
              </w:rPr>
              <w:t>1.64</w:t>
            </w:r>
          </w:p>
        </w:tc>
        <w:tc>
          <w:tcPr>
            <w:tcW w:w="0" w:type="auto"/>
            <w:shd w:val="clear" w:color="auto" w:fill="auto"/>
            <w:noWrap/>
            <w:hideMark/>
          </w:tcPr>
          <w:p w14:paraId="57AFB435" w14:textId="77777777" w:rsidR="003E1057" w:rsidRPr="00CD53B8" w:rsidRDefault="003E1057" w:rsidP="006D4899">
            <w:pPr>
              <w:jc w:val="right"/>
              <w:rPr>
                <w:color w:val="000000"/>
              </w:rPr>
            </w:pPr>
            <w:r w:rsidRPr="00CD53B8">
              <w:rPr>
                <w:color w:val="000000"/>
              </w:rPr>
              <w:t>0.102</w:t>
            </w:r>
          </w:p>
        </w:tc>
      </w:tr>
      <w:tr w:rsidR="003E1057" w:rsidRPr="00CD53B8" w14:paraId="79ADA2ED" w14:textId="77777777" w:rsidTr="006D4899">
        <w:trPr>
          <w:trHeight w:val="340"/>
          <w:jc w:val="center"/>
        </w:trPr>
        <w:tc>
          <w:tcPr>
            <w:tcW w:w="0" w:type="auto"/>
            <w:shd w:val="clear" w:color="auto" w:fill="auto"/>
            <w:hideMark/>
          </w:tcPr>
          <w:p w14:paraId="67E5975E" w14:textId="77777777" w:rsidR="003E1057" w:rsidRPr="00CD53B8" w:rsidRDefault="003E1057" w:rsidP="006D4899">
            <w:pPr>
              <w:jc w:val="right"/>
              <w:rPr>
                <w:bCs/>
                <w:i/>
                <w:iCs/>
                <w:color w:val="000000"/>
              </w:rPr>
            </w:pPr>
            <w:r w:rsidRPr="00CD53B8">
              <w:rPr>
                <w:bCs/>
                <w:i/>
                <w:iCs/>
                <w:color w:val="000000"/>
              </w:rPr>
              <w:t>Oebalus pugnax</w:t>
            </w:r>
          </w:p>
        </w:tc>
        <w:tc>
          <w:tcPr>
            <w:tcW w:w="0" w:type="auto"/>
            <w:shd w:val="clear" w:color="auto" w:fill="auto"/>
            <w:noWrap/>
            <w:hideMark/>
          </w:tcPr>
          <w:p w14:paraId="6DECDA92"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328A02AF"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7395BFEC" w14:textId="77777777" w:rsidR="003E1057" w:rsidRPr="00CD53B8" w:rsidRDefault="003E1057" w:rsidP="006D4899">
            <w:pPr>
              <w:jc w:val="right"/>
              <w:rPr>
                <w:color w:val="000000"/>
              </w:rPr>
            </w:pPr>
            <w:r w:rsidRPr="00CD53B8">
              <w:rPr>
                <w:color w:val="000000"/>
              </w:rPr>
              <w:t>1.50</w:t>
            </w:r>
          </w:p>
        </w:tc>
        <w:tc>
          <w:tcPr>
            <w:tcW w:w="0" w:type="auto"/>
            <w:shd w:val="clear" w:color="auto" w:fill="auto"/>
            <w:noWrap/>
            <w:hideMark/>
          </w:tcPr>
          <w:p w14:paraId="52F0C475" w14:textId="77777777" w:rsidR="003E1057" w:rsidRPr="00CD53B8" w:rsidRDefault="003E1057" w:rsidP="006D4899">
            <w:pPr>
              <w:jc w:val="right"/>
              <w:rPr>
                <w:color w:val="000000"/>
              </w:rPr>
            </w:pPr>
            <w:r w:rsidRPr="00CD53B8">
              <w:rPr>
                <w:color w:val="000000"/>
              </w:rPr>
              <w:t>0.134</w:t>
            </w:r>
          </w:p>
        </w:tc>
      </w:tr>
      <w:tr w:rsidR="003E1057" w:rsidRPr="00CD53B8" w14:paraId="2685FF87" w14:textId="77777777" w:rsidTr="006D4899">
        <w:trPr>
          <w:trHeight w:val="458"/>
          <w:jc w:val="center"/>
        </w:trPr>
        <w:tc>
          <w:tcPr>
            <w:tcW w:w="0" w:type="auto"/>
            <w:shd w:val="clear" w:color="auto" w:fill="auto"/>
            <w:hideMark/>
          </w:tcPr>
          <w:p w14:paraId="155069EB" w14:textId="77777777" w:rsidR="003E1057" w:rsidRPr="00CD53B8" w:rsidRDefault="003E1057" w:rsidP="006D4899">
            <w:pPr>
              <w:rPr>
                <w:bCs/>
                <w:color w:val="000000"/>
              </w:rPr>
            </w:pPr>
            <w:r w:rsidRPr="00CD53B8">
              <w:rPr>
                <w:bCs/>
                <w:color w:val="000000"/>
              </w:rPr>
              <w:t>Pentatomidae exoskeleton</w:t>
            </w:r>
          </w:p>
        </w:tc>
        <w:tc>
          <w:tcPr>
            <w:tcW w:w="0" w:type="auto"/>
            <w:shd w:val="clear" w:color="auto" w:fill="auto"/>
            <w:noWrap/>
            <w:hideMark/>
          </w:tcPr>
          <w:p w14:paraId="48FC0DC0" w14:textId="77777777" w:rsidR="003E1057" w:rsidRPr="00CD53B8" w:rsidRDefault="003E1057" w:rsidP="006D4899">
            <w:pPr>
              <w:rPr>
                <w:color w:val="000000"/>
              </w:rPr>
            </w:pPr>
            <w:r w:rsidRPr="00CD53B8">
              <w:rPr>
                <w:color w:val="000000"/>
              </w:rPr>
              <w:t>0.023 (0.008)</w:t>
            </w:r>
          </w:p>
        </w:tc>
        <w:tc>
          <w:tcPr>
            <w:tcW w:w="0" w:type="auto"/>
            <w:shd w:val="clear" w:color="auto" w:fill="auto"/>
            <w:noWrap/>
            <w:hideMark/>
          </w:tcPr>
          <w:p w14:paraId="08A84D21" w14:textId="77777777" w:rsidR="003E1057" w:rsidRPr="00CD53B8" w:rsidRDefault="003E1057" w:rsidP="006D4899">
            <w:pPr>
              <w:rPr>
                <w:color w:val="000000"/>
              </w:rPr>
            </w:pPr>
            <w:r w:rsidRPr="00CD53B8">
              <w:rPr>
                <w:color w:val="000000"/>
              </w:rPr>
              <w:t>0.028 (0.010)</w:t>
            </w:r>
          </w:p>
        </w:tc>
        <w:tc>
          <w:tcPr>
            <w:tcW w:w="0" w:type="auto"/>
            <w:shd w:val="clear" w:color="auto" w:fill="auto"/>
            <w:noWrap/>
            <w:hideMark/>
          </w:tcPr>
          <w:p w14:paraId="3BA39E51" w14:textId="77777777" w:rsidR="003E1057" w:rsidRPr="00CD53B8" w:rsidRDefault="003E1057" w:rsidP="006D4899">
            <w:pPr>
              <w:jc w:val="right"/>
              <w:rPr>
                <w:color w:val="000000"/>
              </w:rPr>
            </w:pPr>
            <w:r w:rsidRPr="00CD53B8">
              <w:rPr>
                <w:color w:val="000000"/>
              </w:rPr>
              <w:t>0.36</w:t>
            </w:r>
          </w:p>
        </w:tc>
        <w:tc>
          <w:tcPr>
            <w:tcW w:w="0" w:type="auto"/>
            <w:shd w:val="clear" w:color="auto" w:fill="auto"/>
            <w:noWrap/>
            <w:hideMark/>
          </w:tcPr>
          <w:p w14:paraId="0EFD4D2A" w14:textId="77777777" w:rsidR="003E1057" w:rsidRPr="00CD53B8" w:rsidRDefault="003E1057" w:rsidP="006D4899">
            <w:pPr>
              <w:jc w:val="right"/>
              <w:rPr>
                <w:color w:val="000000"/>
              </w:rPr>
            </w:pPr>
            <w:r w:rsidRPr="00CD53B8">
              <w:rPr>
                <w:color w:val="000000"/>
              </w:rPr>
              <w:t>0.720</w:t>
            </w:r>
          </w:p>
        </w:tc>
      </w:tr>
      <w:tr w:rsidR="003E1057" w:rsidRPr="00CD53B8" w14:paraId="509759DF" w14:textId="77777777" w:rsidTr="006D4899">
        <w:trPr>
          <w:trHeight w:val="431"/>
          <w:jc w:val="center"/>
        </w:trPr>
        <w:tc>
          <w:tcPr>
            <w:tcW w:w="0" w:type="auto"/>
            <w:shd w:val="clear" w:color="auto" w:fill="auto"/>
            <w:hideMark/>
          </w:tcPr>
          <w:p w14:paraId="7DA8AB84" w14:textId="77777777" w:rsidR="003E1057" w:rsidRPr="00CD53B8" w:rsidRDefault="003E1057" w:rsidP="006D4899">
            <w:pPr>
              <w:jc w:val="right"/>
              <w:rPr>
                <w:bCs/>
                <w:i/>
                <w:iCs/>
                <w:color w:val="000000"/>
              </w:rPr>
            </w:pPr>
            <w:r w:rsidRPr="00CD53B8">
              <w:rPr>
                <w:bCs/>
                <w:i/>
                <w:iCs/>
                <w:color w:val="000000"/>
              </w:rPr>
              <w:t>Podisus maculiventris</w:t>
            </w:r>
          </w:p>
        </w:tc>
        <w:tc>
          <w:tcPr>
            <w:tcW w:w="0" w:type="auto"/>
            <w:shd w:val="clear" w:color="auto" w:fill="auto"/>
            <w:noWrap/>
            <w:hideMark/>
          </w:tcPr>
          <w:p w14:paraId="4AC8E01D"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174A8770" w14:textId="77777777" w:rsidR="003E1057" w:rsidRPr="00CD53B8" w:rsidRDefault="003E1057" w:rsidP="006D4899">
            <w:pPr>
              <w:rPr>
                <w:color w:val="000000"/>
              </w:rPr>
            </w:pPr>
            <w:r w:rsidRPr="00CD53B8">
              <w:rPr>
                <w:color w:val="000000"/>
              </w:rPr>
              <w:t>0.003 (0.003)</w:t>
            </w:r>
          </w:p>
        </w:tc>
        <w:tc>
          <w:tcPr>
            <w:tcW w:w="0" w:type="auto"/>
            <w:shd w:val="clear" w:color="auto" w:fill="auto"/>
            <w:noWrap/>
            <w:hideMark/>
          </w:tcPr>
          <w:p w14:paraId="213A916E" w14:textId="77777777" w:rsidR="003E1057" w:rsidRPr="00CD53B8" w:rsidRDefault="003E1057" w:rsidP="006D4899">
            <w:pPr>
              <w:jc w:val="right"/>
              <w:rPr>
                <w:color w:val="000000"/>
              </w:rPr>
            </w:pPr>
            <w:r w:rsidRPr="00CD53B8">
              <w:rPr>
                <w:color w:val="000000"/>
              </w:rPr>
              <w:t>1.06</w:t>
            </w:r>
          </w:p>
        </w:tc>
        <w:tc>
          <w:tcPr>
            <w:tcW w:w="0" w:type="auto"/>
            <w:shd w:val="clear" w:color="auto" w:fill="auto"/>
            <w:noWrap/>
            <w:hideMark/>
          </w:tcPr>
          <w:p w14:paraId="5EE9F636" w14:textId="77777777" w:rsidR="003E1057" w:rsidRPr="00CD53B8" w:rsidRDefault="003E1057" w:rsidP="006D4899">
            <w:pPr>
              <w:jc w:val="right"/>
              <w:rPr>
                <w:color w:val="000000"/>
              </w:rPr>
            </w:pPr>
            <w:r w:rsidRPr="00CD53B8">
              <w:rPr>
                <w:color w:val="000000"/>
              </w:rPr>
              <w:t>0.290</w:t>
            </w:r>
          </w:p>
        </w:tc>
      </w:tr>
      <w:tr w:rsidR="003E1057" w:rsidRPr="00CD53B8" w14:paraId="53363024" w14:textId="77777777" w:rsidTr="006D4899">
        <w:trPr>
          <w:trHeight w:val="359"/>
          <w:jc w:val="center"/>
        </w:trPr>
        <w:tc>
          <w:tcPr>
            <w:tcW w:w="0" w:type="auto"/>
            <w:shd w:val="clear" w:color="auto" w:fill="auto"/>
            <w:vAlign w:val="center"/>
          </w:tcPr>
          <w:p w14:paraId="595F9B33" w14:textId="77777777" w:rsidR="003E1057" w:rsidRPr="00CD53B8" w:rsidRDefault="003E1057" w:rsidP="006D4899">
            <w:pPr>
              <w:jc w:val="center"/>
              <w:rPr>
                <w:bCs/>
                <w:i/>
                <w:iCs/>
                <w:color w:val="000000"/>
              </w:rPr>
            </w:pPr>
            <w:r w:rsidRPr="00CD53B8">
              <w:rPr>
                <w:bCs/>
                <w:color w:val="000000"/>
              </w:rPr>
              <w:t>Reduviidae</w:t>
            </w:r>
          </w:p>
        </w:tc>
        <w:tc>
          <w:tcPr>
            <w:tcW w:w="0" w:type="auto"/>
            <w:shd w:val="clear" w:color="auto" w:fill="auto"/>
            <w:noWrap/>
          </w:tcPr>
          <w:p w14:paraId="43D1CF8A" w14:textId="77777777" w:rsidR="003E1057" w:rsidRPr="00CD53B8" w:rsidRDefault="003E1057" w:rsidP="006D4899">
            <w:pPr>
              <w:rPr>
                <w:b/>
                <w:color w:val="000000"/>
              </w:rPr>
            </w:pPr>
            <w:r w:rsidRPr="00CD53B8">
              <w:rPr>
                <w:b/>
                <w:color w:val="000000"/>
              </w:rPr>
              <w:t>0.158 (0.033)</w:t>
            </w:r>
          </w:p>
        </w:tc>
        <w:tc>
          <w:tcPr>
            <w:tcW w:w="0" w:type="auto"/>
            <w:shd w:val="clear" w:color="auto" w:fill="auto"/>
            <w:noWrap/>
          </w:tcPr>
          <w:p w14:paraId="6313BD11" w14:textId="77777777" w:rsidR="003E1057" w:rsidRPr="00CD53B8" w:rsidRDefault="003E1057" w:rsidP="006D4899">
            <w:pPr>
              <w:rPr>
                <w:color w:val="000000"/>
              </w:rPr>
            </w:pPr>
            <w:r w:rsidRPr="00CD53B8">
              <w:rPr>
                <w:color w:val="000000"/>
              </w:rPr>
              <w:t>0.071 (0.017)</w:t>
            </w:r>
          </w:p>
        </w:tc>
        <w:tc>
          <w:tcPr>
            <w:tcW w:w="0" w:type="auto"/>
            <w:shd w:val="clear" w:color="auto" w:fill="auto"/>
            <w:noWrap/>
          </w:tcPr>
          <w:p w14:paraId="07493083" w14:textId="77777777" w:rsidR="003E1057" w:rsidRPr="00CD53B8" w:rsidRDefault="003E1057" w:rsidP="006D4899">
            <w:pPr>
              <w:jc w:val="center"/>
              <w:rPr>
                <w:color w:val="000000"/>
              </w:rPr>
            </w:pPr>
            <w:r w:rsidRPr="00CD53B8">
              <w:rPr>
                <w:color w:val="000000"/>
              </w:rPr>
              <w:t xml:space="preserve"> 1.98 </w:t>
            </w:r>
          </w:p>
        </w:tc>
        <w:tc>
          <w:tcPr>
            <w:tcW w:w="0" w:type="auto"/>
            <w:shd w:val="clear" w:color="auto" w:fill="auto"/>
            <w:noWrap/>
          </w:tcPr>
          <w:p w14:paraId="1DD6C452" w14:textId="77777777" w:rsidR="003E1057" w:rsidRPr="00CD53B8" w:rsidRDefault="003E1057" w:rsidP="006D4899">
            <w:pPr>
              <w:jc w:val="right"/>
              <w:rPr>
                <w:b/>
                <w:color w:val="000000"/>
              </w:rPr>
            </w:pPr>
            <w:r w:rsidRPr="00CD53B8">
              <w:rPr>
                <w:b/>
                <w:bCs/>
                <w:color w:val="000000"/>
              </w:rPr>
              <w:t>0.048</w:t>
            </w:r>
          </w:p>
        </w:tc>
      </w:tr>
      <w:tr w:rsidR="003E1057" w:rsidRPr="00CD53B8" w14:paraId="6641D591" w14:textId="77777777" w:rsidTr="006D4899">
        <w:trPr>
          <w:trHeight w:val="359"/>
          <w:jc w:val="center"/>
        </w:trPr>
        <w:tc>
          <w:tcPr>
            <w:tcW w:w="0" w:type="auto"/>
            <w:shd w:val="clear" w:color="auto" w:fill="auto"/>
            <w:hideMark/>
          </w:tcPr>
          <w:p w14:paraId="60E1B150" w14:textId="77777777" w:rsidR="003E1057" w:rsidRPr="00CD53B8" w:rsidRDefault="003E1057" w:rsidP="006D4899">
            <w:pPr>
              <w:jc w:val="right"/>
              <w:rPr>
                <w:bCs/>
                <w:i/>
                <w:iCs/>
                <w:color w:val="000000"/>
              </w:rPr>
            </w:pPr>
            <w:r w:rsidRPr="00CD53B8">
              <w:rPr>
                <w:bCs/>
                <w:i/>
                <w:iCs/>
                <w:color w:val="000000"/>
              </w:rPr>
              <w:t>Apiomerus crassipes</w:t>
            </w:r>
          </w:p>
        </w:tc>
        <w:tc>
          <w:tcPr>
            <w:tcW w:w="0" w:type="auto"/>
            <w:shd w:val="clear" w:color="auto" w:fill="auto"/>
            <w:noWrap/>
            <w:hideMark/>
          </w:tcPr>
          <w:p w14:paraId="4D5C3AE7" w14:textId="77777777" w:rsidR="003E1057" w:rsidRPr="00CD53B8" w:rsidRDefault="003E1057" w:rsidP="006D4899">
            <w:pPr>
              <w:rPr>
                <w:color w:val="000000"/>
              </w:rPr>
            </w:pPr>
            <w:r w:rsidRPr="00CD53B8">
              <w:rPr>
                <w:color w:val="000000"/>
              </w:rPr>
              <w:t>0.117 (0.029)</w:t>
            </w:r>
          </w:p>
        </w:tc>
        <w:tc>
          <w:tcPr>
            <w:tcW w:w="0" w:type="auto"/>
            <w:shd w:val="clear" w:color="auto" w:fill="auto"/>
            <w:noWrap/>
            <w:hideMark/>
          </w:tcPr>
          <w:p w14:paraId="664C9EE2" w14:textId="77777777" w:rsidR="003E1057" w:rsidRPr="00CD53B8" w:rsidRDefault="003E1057" w:rsidP="006D4899">
            <w:pPr>
              <w:rPr>
                <w:color w:val="000000"/>
              </w:rPr>
            </w:pPr>
            <w:r w:rsidRPr="00CD53B8">
              <w:rPr>
                <w:color w:val="000000"/>
              </w:rPr>
              <w:t>0.053 (0.015)</w:t>
            </w:r>
          </w:p>
        </w:tc>
        <w:tc>
          <w:tcPr>
            <w:tcW w:w="0" w:type="auto"/>
            <w:shd w:val="clear" w:color="auto" w:fill="auto"/>
            <w:noWrap/>
            <w:hideMark/>
          </w:tcPr>
          <w:p w14:paraId="247844AE" w14:textId="77777777" w:rsidR="003E1057" w:rsidRPr="00CD53B8" w:rsidRDefault="003E1057" w:rsidP="006D4899">
            <w:pPr>
              <w:jc w:val="right"/>
              <w:rPr>
                <w:color w:val="000000"/>
              </w:rPr>
            </w:pPr>
            <w:r w:rsidRPr="00CD53B8">
              <w:rPr>
                <w:color w:val="000000"/>
              </w:rPr>
              <w:t xml:space="preserve">1.60 </w:t>
            </w:r>
          </w:p>
        </w:tc>
        <w:tc>
          <w:tcPr>
            <w:tcW w:w="0" w:type="auto"/>
            <w:shd w:val="clear" w:color="auto" w:fill="auto"/>
            <w:noWrap/>
            <w:hideMark/>
          </w:tcPr>
          <w:p w14:paraId="34EF955D" w14:textId="77777777" w:rsidR="003E1057" w:rsidRPr="00CD53B8" w:rsidRDefault="003E1057" w:rsidP="006D4899">
            <w:pPr>
              <w:jc w:val="right"/>
              <w:rPr>
                <w:color w:val="000000"/>
              </w:rPr>
            </w:pPr>
            <w:r w:rsidRPr="00CD53B8">
              <w:rPr>
                <w:color w:val="000000"/>
              </w:rPr>
              <w:t>0.111</w:t>
            </w:r>
          </w:p>
        </w:tc>
      </w:tr>
      <w:tr w:rsidR="003E1057" w:rsidRPr="00CD53B8" w14:paraId="70847082" w14:textId="77777777" w:rsidTr="006D4899">
        <w:trPr>
          <w:trHeight w:val="340"/>
          <w:jc w:val="center"/>
        </w:trPr>
        <w:tc>
          <w:tcPr>
            <w:tcW w:w="0" w:type="auto"/>
            <w:shd w:val="clear" w:color="auto" w:fill="auto"/>
            <w:hideMark/>
          </w:tcPr>
          <w:p w14:paraId="06AB1224" w14:textId="77777777" w:rsidR="003E1057" w:rsidRPr="00CD53B8" w:rsidRDefault="003E1057" w:rsidP="006D4899">
            <w:pPr>
              <w:jc w:val="right"/>
              <w:rPr>
                <w:bCs/>
                <w:i/>
                <w:iCs/>
                <w:color w:val="000000"/>
              </w:rPr>
            </w:pPr>
            <w:r w:rsidRPr="00CD53B8">
              <w:rPr>
                <w:bCs/>
                <w:i/>
                <w:iCs/>
                <w:color w:val="000000"/>
              </w:rPr>
              <w:t>Arilus cristatus</w:t>
            </w:r>
          </w:p>
        </w:tc>
        <w:tc>
          <w:tcPr>
            <w:tcW w:w="0" w:type="auto"/>
            <w:shd w:val="clear" w:color="auto" w:fill="auto"/>
            <w:noWrap/>
            <w:hideMark/>
          </w:tcPr>
          <w:p w14:paraId="6BE3A938" w14:textId="77777777" w:rsidR="003E1057" w:rsidRPr="00CD53B8" w:rsidRDefault="003E1057" w:rsidP="006D4899">
            <w:pPr>
              <w:rPr>
                <w:color w:val="000000"/>
              </w:rPr>
            </w:pPr>
            <w:r w:rsidRPr="00CD53B8">
              <w:rPr>
                <w:color w:val="000000"/>
              </w:rPr>
              <w:t>0.009 (0.005)</w:t>
            </w:r>
          </w:p>
        </w:tc>
        <w:tc>
          <w:tcPr>
            <w:tcW w:w="0" w:type="auto"/>
            <w:shd w:val="clear" w:color="auto" w:fill="auto"/>
            <w:noWrap/>
            <w:hideMark/>
          </w:tcPr>
          <w:p w14:paraId="17DFC7C0"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7EFED4B5" w14:textId="77777777" w:rsidR="003E1057" w:rsidRPr="00CD53B8" w:rsidRDefault="003E1057" w:rsidP="006D4899">
            <w:pPr>
              <w:jc w:val="right"/>
              <w:rPr>
                <w:color w:val="000000"/>
              </w:rPr>
            </w:pPr>
            <w:r w:rsidRPr="00CD53B8">
              <w:rPr>
                <w:color w:val="000000"/>
              </w:rPr>
              <w:t xml:space="preserve">1.90 </w:t>
            </w:r>
          </w:p>
        </w:tc>
        <w:tc>
          <w:tcPr>
            <w:tcW w:w="0" w:type="auto"/>
            <w:shd w:val="clear" w:color="auto" w:fill="auto"/>
            <w:noWrap/>
            <w:hideMark/>
          </w:tcPr>
          <w:p w14:paraId="11331A4B" w14:textId="77777777" w:rsidR="003E1057" w:rsidRPr="00CD53B8" w:rsidRDefault="003E1057" w:rsidP="006D4899">
            <w:pPr>
              <w:jc w:val="right"/>
              <w:rPr>
                <w:color w:val="000000"/>
              </w:rPr>
            </w:pPr>
            <w:r w:rsidRPr="00CD53B8">
              <w:rPr>
                <w:color w:val="000000"/>
              </w:rPr>
              <w:t>0.058</w:t>
            </w:r>
          </w:p>
        </w:tc>
      </w:tr>
      <w:tr w:rsidR="003E1057" w:rsidRPr="00CD53B8" w14:paraId="4FCC9B67" w14:textId="77777777" w:rsidTr="006D4899">
        <w:trPr>
          <w:trHeight w:val="340"/>
          <w:jc w:val="center"/>
        </w:trPr>
        <w:tc>
          <w:tcPr>
            <w:tcW w:w="0" w:type="auto"/>
            <w:shd w:val="clear" w:color="auto" w:fill="auto"/>
            <w:hideMark/>
          </w:tcPr>
          <w:p w14:paraId="23DD0D16" w14:textId="77777777" w:rsidR="003E1057" w:rsidRPr="00CD53B8" w:rsidRDefault="003E1057" w:rsidP="006D4899">
            <w:pPr>
              <w:jc w:val="right"/>
              <w:rPr>
                <w:bCs/>
                <w:i/>
                <w:iCs/>
                <w:color w:val="000000"/>
              </w:rPr>
            </w:pPr>
            <w:r w:rsidRPr="00CD53B8">
              <w:rPr>
                <w:bCs/>
                <w:i/>
                <w:iCs/>
                <w:color w:val="000000"/>
              </w:rPr>
              <w:t>Zelus longipes</w:t>
            </w:r>
          </w:p>
        </w:tc>
        <w:tc>
          <w:tcPr>
            <w:tcW w:w="0" w:type="auto"/>
            <w:shd w:val="clear" w:color="auto" w:fill="auto"/>
            <w:noWrap/>
            <w:hideMark/>
          </w:tcPr>
          <w:p w14:paraId="724BC128" w14:textId="77777777" w:rsidR="003E1057" w:rsidRPr="00CD53B8" w:rsidRDefault="003E1057" w:rsidP="006D4899">
            <w:pPr>
              <w:rPr>
                <w:color w:val="000000"/>
              </w:rPr>
            </w:pPr>
            <w:r w:rsidRPr="00CD53B8">
              <w:rPr>
                <w:color w:val="000000"/>
              </w:rPr>
              <w:t>0.007 (0.004)</w:t>
            </w:r>
          </w:p>
        </w:tc>
        <w:tc>
          <w:tcPr>
            <w:tcW w:w="0" w:type="auto"/>
            <w:shd w:val="clear" w:color="auto" w:fill="auto"/>
            <w:noWrap/>
            <w:hideMark/>
          </w:tcPr>
          <w:p w14:paraId="5F3E1643"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6BE8F68F" w14:textId="77777777" w:rsidR="003E1057" w:rsidRPr="00CD53B8" w:rsidRDefault="003E1057" w:rsidP="006D4899">
            <w:pPr>
              <w:jc w:val="right"/>
              <w:rPr>
                <w:color w:val="000000"/>
              </w:rPr>
            </w:pPr>
            <w:r w:rsidRPr="00CD53B8">
              <w:rPr>
                <w:color w:val="000000"/>
              </w:rPr>
              <w:t xml:space="preserve">1.64 </w:t>
            </w:r>
          </w:p>
        </w:tc>
        <w:tc>
          <w:tcPr>
            <w:tcW w:w="0" w:type="auto"/>
            <w:shd w:val="clear" w:color="auto" w:fill="auto"/>
            <w:noWrap/>
            <w:hideMark/>
          </w:tcPr>
          <w:p w14:paraId="6347AD34" w14:textId="77777777" w:rsidR="003E1057" w:rsidRPr="00CD53B8" w:rsidRDefault="003E1057" w:rsidP="006D4899">
            <w:pPr>
              <w:jc w:val="right"/>
              <w:rPr>
                <w:color w:val="000000"/>
              </w:rPr>
            </w:pPr>
            <w:r w:rsidRPr="00CD53B8">
              <w:rPr>
                <w:color w:val="000000"/>
              </w:rPr>
              <w:t>0.102</w:t>
            </w:r>
          </w:p>
        </w:tc>
      </w:tr>
      <w:tr w:rsidR="003E1057" w:rsidRPr="00CD53B8" w14:paraId="5C39090F" w14:textId="77777777" w:rsidTr="006D4899">
        <w:trPr>
          <w:trHeight w:val="340"/>
          <w:jc w:val="center"/>
        </w:trPr>
        <w:tc>
          <w:tcPr>
            <w:tcW w:w="0" w:type="auto"/>
            <w:shd w:val="clear" w:color="auto" w:fill="auto"/>
            <w:hideMark/>
          </w:tcPr>
          <w:p w14:paraId="77728D64" w14:textId="77777777" w:rsidR="003E1057" w:rsidRPr="00CD53B8" w:rsidRDefault="003E1057" w:rsidP="006D4899">
            <w:pPr>
              <w:rPr>
                <w:bCs/>
                <w:color w:val="000000"/>
              </w:rPr>
            </w:pPr>
            <w:r w:rsidRPr="00CD53B8">
              <w:rPr>
                <w:bCs/>
                <w:color w:val="000000"/>
              </w:rPr>
              <w:t xml:space="preserve">Hymenoptera  </w:t>
            </w:r>
          </w:p>
        </w:tc>
        <w:tc>
          <w:tcPr>
            <w:tcW w:w="0" w:type="auto"/>
            <w:shd w:val="clear" w:color="auto" w:fill="auto"/>
            <w:noWrap/>
            <w:hideMark/>
          </w:tcPr>
          <w:p w14:paraId="00A72068" w14:textId="77777777" w:rsidR="003E1057" w:rsidRPr="00CD53B8" w:rsidRDefault="003E1057" w:rsidP="006D4899">
            <w:pPr>
              <w:rPr>
                <w:color w:val="000000"/>
              </w:rPr>
            </w:pPr>
            <w:r w:rsidRPr="00CD53B8">
              <w:rPr>
                <w:color w:val="000000"/>
              </w:rPr>
              <w:t>0.038 (0.012)</w:t>
            </w:r>
          </w:p>
        </w:tc>
        <w:tc>
          <w:tcPr>
            <w:tcW w:w="0" w:type="auto"/>
            <w:shd w:val="clear" w:color="auto" w:fill="auto"/>
            <w:noWrap/>
            <w:hideMark/>
          </w:tcPr>
          <w:p w14:paraId="2692D8A0" w14:textId="77777777" w:rsidR="003E1057" w:rsidRPr="00CD53B8" w:rsidRDefault="003E1057" w:rsidP="006D4899">
            <w:pPr>
              <w:rPr>
                <w:color w:val="000000"/>
              </w:rPr>
            </w:pPr>
            <w:r w:rsidRPr="00CD53B8">
              <w:rPr>
                <w:color w:val="000000"/>
              </w:rPr>
              <w:t>0.015 (0.007)</w:t>
            </w:r>
          </w:p>
        </w:tc>
        <w:tc>
          <w:tcPr>
            <w:tcW w:w="0" w:type="auto"/>
            <w:shd w:val="clear" w:color="auto" w:fill="auto"/>
            <w:noWrap/>
            <w:hideMark/>
          </w:tcPr>
          <w:p w14:paraId="6A8D375C" w14:textId="77777777" w:rsidR="003E1057" w:rsidRPr="00CD53B8" w:rsidRDefault="003E1057" w:rsidP="006D4899">
            <w:pPr>
              <w:jc w:val="right"/>
              <w:rPr>
                <w:color w:val="000000"/>
              </w:rPr>
            </w:pPr>
            <w:r w:rsidRPr="00CD53B8">
              <w:rPr>
                <w:color w:val="000000"/>
              </w:rPr>
              <w:t>1.69</w:t>
            </w:r>
          </w:p>
        </w:tc>
        <w:tc>
          <w:tcPr>
            <w:tcW w:w="0" w:type="auto"/>
            <w:shd w:val="clear" w:color="auto" w:fill="auto"/>
            <w:noWrap/>
            <w:hideMark/>
          </w:tcPr>
          <w:p w14:paraId="4691A378" w14:textId="77777777" w:rsidR="003E1057" w:rsidRPr="00CD53B8" w:rsidRDefault="003E1057" w:rsidP="006D4899">
            <w:pPr>
              <w:jc w:val="right"/>
              <w:rPr>
                <w:bCs/>
                <w:color w:val="000000"/>
              </w:rPr>
            </w:pPr>
            <w:r w:rsidRPr="00CD53B8">
              <w:rPr>
                <w:color w:val="000000"/>
              </w:rPr>
              <w:t>0.092</w:t>
            </w:r>
          </w:p>
        </w:tc>
      </w:tr>
      <w:tr w:rsidR="003E1057" w:rsidRPr="00CD53B8" w14:paraId="3CCB1207" w14:textId="77777777" w:rsidTr="006D4899">
        <w:trPr>
          <w:trHeight w:val="386"/>
          <w:jc w:val="center"/>
        </w:trPr>
        <w:tc>
          <w:tcPr>
            <w:tcW w:w="0" w:type="auto"/>
            <w:shd w:val="clear" w:color="auto" w:fill="auto"/>
            <w:hideMark/>
          </w:tcPr>
          <w:p w14:paraId="131D75D2" w14:textId="77777777" w:rsidR="003E1057" w:rsidRPr="00CD53B8" w:rsidRDefault="003E1057" w:rsidP="006D4899">
            <w:pPr>
              <w:jc w:val="right"/>
              <w:rPr>
                <w:bCs/>
                <w:color w:val="000000"/>
              </w:rPr>
            </w:pPr>
            <w:r w:rsidRPr="00CD53B8">
              <w:rPr>
                <w:bCs/>
                <w:color w:val="000000"/>
              </w:rPr>
              <w:t>Hymenoptera nest</w:t>
            </w:r>
          </w:p>
        </w:tc>
        <w:tc>
          <w:tcPr>
            <w:tcW w:w="0" w:type="auto"/>
            <w:shd w:val="clear" w:color="auto" w:fill="auto"/>
            <w:noWrap/>
            <w:hideMark/>
          </w:tcPr>
          <w:p w14:paraId="6C3DA5F2" w14:textId="77777777" w:rsidR="003E1057" w:rsidRPr="00CD53B8" w:rsidRDefault="003E1057" w:rsidP="006D4899">
            <w:pPr>
              <w:rPr>
                <w:color w:val="000000"/>
              </w:rPr>
            </w:pPr>
            <w:r w:rsidRPr="00CD53B8">
              <w:rPr>
                <w:color w:val="000000"/>
              </w:rPr>
              <w:t>0.009 (0.005)</w:t>
            </w:r>
          </w:p>
        </w:tc>
        <w:tc>
          <w:tcPr>
            <w:tcW w:w="0" w:type="auto"/>
            <w:shd w:val="clear" w:color="auto" w:fill="auto"/>
            <w:noWrap/>
            <w:hideMark/>
          </w:tcPr>
          <w:p w14:paraId="141418A6"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620242CA" w14:textId="77777777" w:rsidR="003E1057" w:rsidRPr="00CD53B8" w:rsidRDefault="003E1057" w:rsidP="006D4899">
            <w:pPr>
              <w:jc w:val="right"/>
              <w:rPr>
                <w:color w:val="000000"/>
              </w:rPr>
            </w:pPr>
            <w:r w:rsidRPr="00CD53B8">
              <w:rPr>
                <w:color w:val="000000"/>
              </w:rPr>
              <w:t>0.68</w:t>
            </w:r>
          </w:p>
        </w:tc>
        <w:tc>
          <w:tcPr>
            <w:tcW w:w="0" w:type="auto"/>
            <w:shd w:val="clear" w:color="auto" w:fill="auto"/>
            <w:noWrap/>
            <w:hideMark/>
          </w:tcPr>
          <w:p w14:paraId="0BC918DA" w14:textId="77777777" w:rsidR="003E1057" w:rsidRPr="00CD53B8" w:rsidRDefault="003E1057" w:rsidP="006D4899">
            <w:pPr>
              <w:jc w:val="right"/>
              <w:rPr>
                <w:color w:val="000000"/>
              </w:rPr>
            </w:pPr>
            <w:r w:rsidRPr="00CD53B8">
              <w:rPr>
                <w:color w:val="000000"/>
              </w:rPr>
              <w:t>0.497</w:t>
            </w:r>
          </w:p>
        </w:tc>
      </w:tr>
      <w:tr w:rsidR="003E1057" w:rsidRPr="00CD53B8" w14:paraId="26697578" w14:textId="77777777" w:rsidTr="006D4899">
        <w:trPr>
          <w:trHeight w:val="340"/>
          <w:jc w:val="center"/>
        </w:trPr>
        <w:tc>
          <w:tcPr>
            <w:tcW w:w="0" w:type="auto"/>
            <w:shd w:val="clear" w:color="auto" w:fill="auto"/>
            <w:vAlign w:val="center"/>
            <w:hideMark/>
          </w:tcPr>
          <w:p w14:paraId="557F5E2C" w14:textId="77777777" w:rsidR="003E1057" w:rsidRPr="00CD53B8" w:rsidRDefault="003E1057" w:rsidP="006D4899">
            <w:pPr>
              <w:jc w:val="center"/>
              <w:rPr>
                <w:bCs/>
                <w:color w:val="000000"/>
              </w:rPr>
            </w:pPr>
            <w:r w:rsidRPr="00CD53B8">
              <w:rPr>
                <w:bCs/>
                <w:color w:val="000000"/>
              </w:rPr>
              <w:t>Formicidae</w:t>
            </w:r>
          </w:p>
        </w:tc>
        <w:tc>
          <w:tcPr>
            <w:tcW w:w="0" w:type="auto"/>
            <w:shd w:val="clear" w:color="auto" w:fill="auto"/>
            <w:noWrap/>
            <w:hideMark/>
          </w:tcPr>
          <w:p w14:paraId="124CB0B4" w14:textId="77777777" w:rsidR="003E1057" w:rsidRPr="00CD53B8" w:rsidRDefault="003E1057" w:rsidP="006D4899">
            <w:pPr>
              <w:rPr>
                <w:color w:val="000000"/>
              </w:rPr>
            </w:pPr>
            <w:r w:rsidRPr="00CD53B8">
              <w:rPr>
                <w:color w:val="000000"/>
              </w:rPr>
              <w:t>0.011 (0.007)</w:t>
            </w:r>
          </w:p>
        </w:tc>
        <w:tc>
          <w:tcPr>
            <w:tcW w:w="0" w:type="auto"/>
            <w:shd w:val="clear" w:color="auto" w:fill="auto"/>
            <w:noWrap/>
            <w:hideMark/>
          </w:tcPr>
          <w:p w14:paraId="2323A064" w14:textId="77777777" w:rsidR="003E1057" w:rsidRPr="00CD53B8" w:rsidRDefault="003E1057" w:rsidP="006D4899">
            <w:pPr>
              <w:rPr>
                <w:color w:val="000000"/>
              </w:rPr>
            </w:pPr>
            <w:r w:rsidRPr="00CD53B8">
              <w:rPr>
                <w:color w:val="000000"/>
              </w:rPr>
              <w:t>0.008 (0.006)</w:t>
            </w:r>
          </w:p>
        </w:tc>
        <w:tc>
          <w:tcPr>
            <w:tcW w:w="0" w:type="auto"/>
            <w:shd w:val="clear" w:color="auto" w:fill="auto"/>
            <w:noWrap/>
            <w:hideMark/>
          </w:tcPr>
          <w:p w14:paraId="28CCDC3E" w14:textId="77777777" w:rsidR="003E1057" w:rsidRPr="00CD53B8" w:rsidRDefault="003E1057" w:rsidP="006D4899">
            <w:pPr>
              <w:jc w:val="right"/>
              <w:rPr>
                <w:color w:val="000000"/>
              </w:rPr>
            </w:pPr>
            <w:r w:rsidRPr="00CD53B8">
              <w:rPr>
                <w:color w:val="000000"/>
              </w:rPr>
              <w:t>0.39</w:t>
            </w:r>
          </w:p>
        </w:tc>
        <w:tc>
          <w:tcPr>
            <w:tcW w:w="0" w:type="auto"/>
            <w:shd w:val="clear" w:color="auto" w:fill="auto"/>
            <w:noWrap/>
            <w:hideMark/>
          </w:tcPr>
          <w:p w14:paraId="562A0E0A" w14:textId="77777777" w:rsidR="003E1057" w:rsidRPr="00CD53B8" w:rsidRDefault="003E1057" w:rsidP="006D4899">
            <w:pPr>
              <w:jc w:val="right"/>
              <w:rPr>
                <w:color w:val="000000"/>
              </w:rPr>
            </w:pPr>
            <w:r w:rsidRPr="00CD53B8">
              <w:rPr>
                <w:color w:val="000000"/>
              </w:rPr>
              <w:t>0.699</w:t>
            </w:r>
          </w:p>
        </w:tc>
      </w:tr>
      <w:tr w:rsidR="003E1057" w:rsidRPr="00CD53B8" w14:paraId="630A4791" w14:textId="77777777" w:rsidTr="006D4899">
        <w:trPr>
          <w:trHeight w:val="340"/>
          <w:jc w:val="center"/>
        </w:trPr>
        <w:tc>
          <w:tcPr>
            <w:tcW w:w="0" w:type="auto"/>
            <w:shd w:val="clear" w:color="auto" w:fill="auto"/>
            <w:vAlign w:val="center"/>
            <w:hideMark/>
          </w:tcPr>
          <w:p w14:paraId="36CC3C49" w14:textId="77777777" w:rsidR="003E1057" w:rsidRPr="00CD53B8" w:rsidRDefault="003E1057" w:rsidP="006D4899">
            <w:pPr>
              <w:jc w:val="center"/>
              <w:rPr>
                <w:bCs/>
                <w:color w:val="000000"/>
              </w:rPr>
            </w:pPr>
            <w:r w:rsidRPr="00CD53B8">
              <w:rPr>
                <w:bCs/>
                <w:color w:val="000000"/>
              </w:rPr>
              <w:t>Vespidae</w:t>
            </w:r>
          </w:p>
        </w:tc>
        <w:tc>
          <w:tcPr>
            <w:tcW w:w="0" w:type="auto"/>
            <w:shd w:val="clear" w:color="auto" w:fill="auto"/>
            <w:noWrap/>
            <w:hideMark/>
          </w:tcPr>
          <w:p w14:paraId="54317F21" w14:textId="77777777" w:rsidR="003E1057" w:rsidRPr="00CD53B8" w:rsidRDefault="003E1057" w:rsidP="006D4899">
            <w:pPr>
              <w:rPr>
                <w:color w:val="000000"/>
              </w:rPr>
            </w:pPr>
            <w:r w:rsidRPr="00CD53B8">
              <w:rPr>
                <w:color w:val="000000"/>
              </w:rPr>
              <w:t>0.007 (0.004)</w:t>
            </w:r>
          </w:p>
        </w:tc>
        <w:tc>
          <w:tcPr>
            <w:tcW w:w="0" w:type="auto"/>
            <w:shd w:val="clear" w:color="auto" w:fill="auto"/>
            <w:noWrap/>
            <w:hideMark/>
          </w:tcPr>
          <w:p w14:paraId="09E70130"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7E254D00" w14:textId="77777777" w:rsidR="003E1057" w:rsidRPr="00CD53B8" w:rsidRDefault="003E1057" w:rsidP="006D4899">
            <w:pPr>
              <w:jc w:val="right"/>
              <w:rPr>
                <w:color w:val="000000"/>
              </w:rPr>
            </w:pPr>
            <w:r w:rsidRPr="00CD53B8">
              <w:rPr>
                <w:color w:val="000000"/>
              </w:rPr>
              <w:t>1.64</w:t>
            </w:r>
          </w:p>
        </w:tc>
        <w:tc>
          <w:tcPr>
            <w:tcW w:w="0" w:type="auto"/>
            <w:shd w:val="clear" w:color="auto" w:fill="auto"/>
            <w:noWrap/>
            <w:hideMark/>
          </w:tcPr>
          <w:p w14:paraId="7807EC89" w14:textId="77777777" w:rsidR="003E1057" w:rsidRPr="00CD53B8" w:rsidRDefault="003E1057" w:rsidP="006D4899">
            <w:pPr>
              <w:jc w:val="right"/>
              <w:rPr>
                <w:color w:val="000000"/>
              </w:rPr>
            </w:pPr>
            <w:r w:rsidRPr="00CD53B8">
              <w:rPr>
                <w:color w:val="000000"/>
              </w:rPr>
              <w:t>0.102</w:t>
            </w:r>
          </w:p>
        </w:tc>
      </w:tr>
      <w:tr w:rsidR="003E1057" w:rsidRPr="00CD53B8" w14:paraId="35FBAFC6" w14:textId="77777777" w:rsidTr="006D4899">
        <w:trPr>
          <w:trHeight w:val="340"/>
          <w:jc w:val="center"/>
        </w:trPr>
        <w:tc>
          <w:tcPr>
            <w:tcW w:w="0" w:type="auto"/>
            <w:shd w:val="clear" w:color="auto" w:fill="auto"/>
            <w:hideMark/>
          </w:tcPr>
          <w:p w14:paraId="1C687300" w14:textId="77777777" w:rsidR="003E1057" w:rsidRPr="00CD53B8" w:rsidRDefault="003E1057" w:rsidP="006D4899">
            <w:pPr>
              <w:rPr>
                <w:bCs/>
                <w:color w:val="000000"/>
              </w:rPr>
            </w:pPr>
            <w:r w:rsidRPr="00CD53B8">
              <w:rPr>
                <w:bCs/>
                <w:color w:val="000000"/>
              </w:rPr>
              <w:t xml:space="preserve">Lepidoptera  </w:t>
            </w:r>
          </w:p>
        </w:tc>
        <w:tc>
          <w:tcPr>
            <w:tcW w:w="0" w:type="auto"/>
            <w:shd w:val="clear" w:color="auto" w:fill="auto"/>
            <w:noWrap/>
            <w:hideMark/>
          </w:tcPr>
          <w:p w14:paraId="6E107AFF" w14:textId="77777777" w:rsidR="003E1057" w:rsidRPr="00CD53B8" w:rsidRDefault="003E1057" w:rsidP="006D4899">
            <w:pPr>
              <w:rPr>
                <w:color w:val="000000"/>
              </w:rPr>
            </w:pPr>
            <w:r w:rsidRPr="00CD53B8">
              <w:rPr>
                <w:color w:val="000000"/>
              </w:rPr>
              <w:t>0.005 (0.007)</w:t>
            </w:r>
          </w:p>
        </w:tc>
        <w:tc>
          <w:tcPr>
            <w:tcW w:w="0" w:type="auto"/>
            <w:shd w:val="clear" w:color="auto" w:fill="auto"/>
            <w:noWrap/>
            <w:hideMark/>
          </w:tcPr>
          <w:p w14:paraId="094B8B17"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3223ADF9" w14:textId="77777777" w:rsidR="003E1057" w:rsidRPr="00CD53B8" w:rsidRDefault="003E1057" w:rsidP="006D4899">
            <w:pPr>
              <w:jc w:val="right"/>
              <w:rPr>
                <w:color w:val="000000"/>
              </w:rPr>
            </w:pPr>
            <w:r w:rsidRPr="00CD53B8">
              <w:rPr>
                <w:color w:val="000000"/>
              </w:rPr>
              <w:t>1.34</w:t>
            </w:r>
          </w:p>
        </w:tc>
        <w:tc>
          <w:tcPr>
            <w:tcW w:w="0" w:type="auto"/>
            <w:shd w:val="clear" w:color="auto" w:fill="auto"/>
            <w:noWrap/>
            <w:hideMark/>
          </w:tcPr>
          <w:p w14:paraId="1DD60147" w14:textId="77777777" w:rsidR="003E1057" w:rsidRPr="00CD53B8" w:rsidRDefault="003E1057" w:rsidP="006D4899">
            <w:pPr>
              <w:jc w:val="right"/>
              <w:rPr>
                <w:color w:val="000000"/>
              </w:rPr>
            </w:pPr>
            <w:r w:rsidRPr="00CD53B8">
              <w:rPr>
                <w:color w:val="000000"/>
              </w:rPr>
              <w:t>0.182</w:t>
            </w:r>
          </w:p>
        </w:tc>
      </w:tr>
      <w:tr w:rsidR="003E1057" w:rsidRPr="00CD53B8" w14:paraId="3EDBA9B8" w14:textId="77777777" w:rsidTr="006D4899">
        <w:trPr>
          <w:trHeight w:val="340"/>
          <w:jc w:val="center"/>
        </w:trPr>
        <w:tc>
          <w:tcPr>
            <w:tcW w:w="0" w:type="auto"/>
            <w:shd w:val="clear" w:color="auto" w:fill="auto"/>
            <w:hideMark/>
          </w:tcPr>
          <w:p w14:paraId="13931480" w14:textId="77777777" w:rsidR="003E1057" w:rsidRPr="00CD53B8" w:rsidRDefault="003E1057" w:rsidP="006D4899">
            <w:pPr>
              <w:rPr>
                <w:bCs/>
                <w:color w:val="000000"/>
              </w:rPr>
            </w:pPr>
            <w:r w:rsidRPr="00CD53B8">
              <w:rPr>
                <w:bCs/>
                <w:color w:val="000000"/>
              </w:rPr>
              <w:t xml:space="preserve">Orthoptera  </w:t>
            </w:r>
          </w:p>
        </w:tc>
        <w:tc>
          <w:tcPr>
            <w:tcW w:w="0" w:type="auto"/>
            <w:shd w:val="clear" w:color="auto" w:fill="auto"/>
            <w:noWrap/>
            <w:hideMark/>
          </w:tcPr>
          <w:p w14:paraId="0C86369D" w14:textId="77777777" w:rsidR="003E1057" w:rsidRPr="00CD53B8" w:rsidRDefault="003E1057" w:rsidP="006D4899">
            <w:pPr>
              <w:rPr>
                <w:color w:val="000000"/>
              </w:rPr>
            </w:pPr>
            <w:r w:rsidRPr="00CD53B8">
              <w:rPr>
                <w:color w:val="000000"/>
              </w:rPr>
              <w:t>0.020 (0.007)</w:t>
            </w:r>
          </w:p>
        </w:tc>
        <w:tc>
          <w:tcPr>
            <w:tcW w:w="0" w:type="auto"/>
            <w:shd w:val="clear" w:color="auto" w:fill="auto"/>
            <w:noWrap/>
            <w:hideMark/>
          </w:tcPr>
          <w:p w14:paraId="13E9DCC9" w14:textId="77777777" w:rsidR="003E1057" w:rsidRPr="00CD53B8" w:rsidRDefault="003E1057" w:rsidP="006D4899">
            <w:pPr>
              <w:rPr>
                <w:color w:val="000000"/>
              </w:rPr>
            </w:pPr>
            <w:r w:rsidRPr="00CD53B8">
              <w:rPr>
                <w:color w:val="000000"/>
              </w:rPr>
              <w:t>0.023 (0.008)</w:t>
            </w:r>
          </w:p>
        </w:tc>
        <w:tc>
          <w:tcPr>
            <w:tcW w:w="0" w:type="auto"/>
            <w:shd w:val="clear" w:color="auto" w:fill="auto"/>
            <w:noWrap/>
            <w:hideMark/>
          </w:tcPr>
          <w:p w14:paraId="0DC7C3E5" w14:textId="77777777" w:rsidR="003E1057" w:rsidRPr="00CD53B8" w:rsidRDefault="003E1057" w:rsidP="006D4899">
            <w:pPr>
              <w:jc w:val="right"/>
              <w:rPr>
                <w:color w:val="000000"/>
              </w:rPr>
            </w:pPr>
            <w:r w:rsidRPr="00CD53B8">
              <w:rPr>
                <w:color w:val="000000"/>
              </w:rPr>
              <w:t>0.25</w:t>
            </w:r>
          </w:p>
        </w:tc>
        <w:tc>
          <w:tcPr>
            <w:tcW w:w="0" w:type="auto"/>
            <w:shd w:val="clear" w:color="auto" w:fill="auto"/>
            <w:noWrap/>
            <w:hideMark/>
          </w:tcPr>
          <w:p w14:paraId="43B2D67F" w14:textId="77777777" w:rsidR="003E1057" w:rsidRPr="00CD53B8" w:rsidRDefault="003E1057" w:rsidP="006D4899">
            <w:pPr>
              <w:jc w:val="right"/>
              <w:rPr>
                <w:color w:val="000000"/>
              </w:rPr>
            </w:pPr>
            <w:r w:rsidRPr="00CD53B8">
              <w:rPr>
                <w:color w:val="000000"/>
              </w:rPr>
              <w:t>0.806</w:t>
            </w:r>
          </w:p>
        </w:tc>
      </w:tr>
      <w:tr w:rsidR="003E1057" w:rsidRPr="00CD53B8" w14:paraId="16AC5BBE" w14:textId="77777777" w:rsidTr="006D4899">
        <w:trPr>
          <w:trHeight w:val="306"/>
          <w:jc w:val="center"/>
        </w:trPr>
        <w:tc>
          <w:tcPr>
            <w:tcW w:w="0" w:type="auto"/>
            <w:shd w:val="clear" w:color="auto" w:fill="auto"/>
            <w:vAlign w:val="center"/>
            <w:hideMark/>
          </w:tcPr>
          <w:p w14:paraId="0C0ABAAF" w14:textId="77777777" w:rsidR="003E1057" w:rsidRPr="00CD53B8" w:rsidRDefault="003E1057" w:rsidP="006D4899">
            <w:pPr>
              <w:jc w:val="center"/>
              <w:rPr>
                <w:bCs/>
                <w:color w:val="000000"/>
              </w:rPr>
            </w:pPr>
            <w:r w:rsidRPr="00CD53B8">
              <w:rPr>
                <w:bCs/>
                <w:color w:val="000000"/>
              </w:rPr>
              <w:t>Acrididae</w:t>
            </w:r>
          </w:p>
        </w:tc>
        <w:tc>
          <w:tcPr>
            <w:tcW w:w="0" w:type="auto"/>
            <w:shd w:val="clear" w:color="auto" w:fill="auto"/>
            <w:noWrap/>
            <w:hideMark/>
          </w:tcPr>
          <w:p w14:paraId="12A87FF4" w14:textId="77777777" w:rsidR="003E1057" w:rsidRPr="00CD53B8" w:rsidRDefault="003E1057" w:rsidP="006D4899">
            <w:pPr>
              <w:rPr>
                <w:color w:val="000000"/>
              </w:rPr>
            </w:pPr>
            <w:r w:rsidRPr="00CD53B8">
              <w:rPr>
                <w:color w:val="000000"/>
              </w:rPr>
              <w:t>0.018 (0.006)</w:t>
            </w:r>
          </w:p>
        </w:tc>
        <w:tc>
          <w:tcPr>
            <w:tcW w:w="0" w:type="auto"/>
            <w:shd w:val="clear" w:color="auto" w:fill="auto"/>
            <w:noWrap/>
            <w:hideMark/>
          </w:tcPr>
          <w:p w14:paraId="654165D7"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18ECDDC6" w14:textId="77777777" w:rsidR="003E1057" w:rsidRPr="00CD53B8" w:rsidRDefault="003E1057" w:rsidP="006D4899">
            <w:pPr>
              <w:jc w:val="right"/>
              <w:rPr>
                <w:color w:val="000000"/>
              </w:rPr>
            </w:pPr>
            <w:r w:rsidRPr="00CD53B8">
              <w:rPr>
                <w:color w:val="000000"/>
              </w:rPr>
              <w:t>1.73</w:t>
            </w:r>
          </w:p>
        </w:tc>
        <w:tc>
          <w:tcPr>
            <w:tcW w:w="0" w:type="auto"/>
            <w:shd w:val="clear" w:color="auto" w:fill="auto"/>
            <w:noWrap/>
            <w:hideMark/>
          </w:tcPr>
          <w:p w14:paraId="5204A149" w14:textId="77777777" w:rsidR="003E1057" w:rsidRPr="00CD53B8" w:rsidRDefault="003E1057" w:rsidP="006D4899">
            <w:pPr>
              <w:jc w:val="right"/>
              <w:rPr>
                <w:color w:val="000000"/>
              </w:rPr>
            </w:pPr>
            <w:r w:rsidRPr="00CD53B8">
              <w:rPr>
                <w:color w:val="000000"/>
              </w:rPr>
              <w:t>0.084</w:t>
            </w:r>
          </w:p>
        </w:tc>
      </w:tr>
      <w:tr w:rsidR="003E1057" w:rsidRPr="00CD53B8" w14:paraId="08C545EA" w14:textId="77777777" w:rsidTr="006D4899">
        <w:trPr>
          <w:trHeight w:val="116"/>
          <w:jc w:val="center"/>
        </w:trPr>
        <w:tc>
          <w:tcPr>
            <w:tcW w:w="0" w:type="auto"/>
            <w:shd w:val="clear" w:color="auto" w:fill="auto"/>
            <w:vAlign w:val="center"/>
            <w:hideMark/>
          </w:tcPr>
          <w:p w14:paraId="6D4842EA" w14:textId="77777777" w:rsidR="003E1057" w:rsidRPr="00CD53B8" w:rsidRDefault="003E1057" w:rsidP="006D4899">
            <w:pPr>
              <w:jc w:val="center"/>
              <w:rPr>
                <w:bCs/>
                <w:color w:val="000000"/>
              </w:rPr>
            </w:pPr>
            <w:r w:rsidRPr="00CD53B8">
              <w:rPr>
                <w:bCs/>
                <w:color w:val="000000"/>
              </w:rPr>
              <w:t>Tettigoniidae</w:t>
            </w:r>
          </w:p>
        </w:tc>
        <w:tc>
          <w:tcPr>
            <w:tcW w:w="0" w:type="auto"/>
            <w:shd w:val="clear" w:color="auto" w:fill="auto"/>
            <w:noWrap/>
            <w:hideMark/>
          </w:tcPr>
          <w:p w14:paraId="083C025F"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0133B7A1" w14:textId="77777777" w:rsidR="003E1057" w:rsidRPr="00CD53B8" w:rsidRDefault="003E1057" w:rsidP="006D4899">
            <w:pPr>
              <w:rPr>
                <w:b/>
                <w:color w:val="000000"/>
              </w:rPr>
            </w:pPr>
            <w:r w:rsidRPr="00CD53B8">
              <w:rPr>
                <w:b/>
                <w:color w:val="000000"/>
              </w:rPr>
              <w:t>0.015 (0.006)</w:t>
            </w:r>
          </w:p>
        </w:tc>
        <w:tc>
          <w:tcPr>
            <w:tcW w:w="0" w:type="auto"/>
            <w:shd w:val="clear" w:color="auto" w:fill="auto"/>
            <w:noWrap/>
            <w:hideMark/>
          </w:tcPr>
          <w:p w14:paraId="3818490C" w14:textId="77777777" w:rsidR="003E1057" w:rsidRPr="00CD53B8" w:rsidRDefault="003E1057" w:rsidP="006D4899">
            <w:pPr>
              <w:jc w:val="right"/>
              <w:rPr>
                <w:color w:val="000000"/>
              </w:rPr>
            </w:pPr>
            <w:r w:rsidRPr="00CD53B8">
              <w:rPr>
                <w:color w:val="000000"/>
              </w:rPr>
              <w:t>2.06</w:t>
            </w:r>
          </w:p>
        </w:tc>
        <w:tc>
          <w:tcPr>
            <w:tcW w:w="0" w:type="auto"/>
            <w:shd w:val="clear" w:color="auto" w:fill="auto"/>
            <w:noWrap/>
            <w:hideMark/>
          </w:tcPr>
          <w:p w14:paraId="16B715A0" w14:textId="77777777" w:rsidR="003E1057" w:rsidRPr="00CD53B8" w:rsidRDefault="003E1057" w:rsidP="006D4899">
            <w:pPr>
              <w:jc w:val="right"/>
              <w:rPr>
                <w:b/>
                <w:color w:val="000000"/>
              </w:rPr>
            </w:pPr>
            <w:r w:rsidRPr="00CD53B8">
              <w:rPr>
                <w:b/>
                <w:bCs/>
                <w:color w:val="000000"/>
              </w:rPr>
              <w:t>0.040</w:t>
            </w:r>
          </w:p>
        </w:tc>
      </w:tr>
      <w:tr w:rsidR="003E1057" w:rsidRPr="00CD53B8" w14:paraId="1F8FC35F" w14:textId="77777777" w:rsidTr="006D4899">
        <w:trPr>
          <w:trHeight w:val="116"/>
          <w:jc w:val="center"/>
        </w:trPr>
        <w:tc>
          <w:tcPr>
            <w:tcW w:w="0" w:type="auto"/>
            <w:shd w:val="clear" w:color="auto" w:fill="auto"/>
            <w:vAlign w:val="center"/>
          </w:tcPr>
          <w:p w14:paraId="1317CA9F" w14:textId="77777777" w:rsidR="003E1057" w:rsidRPr="00CD53B8" w:rsidRDefault="003E1057" w:rsidP="006D4899">
            <w:pPr>
              <w:jc w:val="right"/>
              <w:rPr>
                <w:bCs/>
                <w:color w:val="000000"/>
              </w:rPr>
            </w:pPr>
            <w:r w:rsidRPr="00CD53B8">
              <w:rPr>
                <w:bCs/>
                <w:color w:val="000000"/>
              </w:rPr>
              <w:t>N</w:t>
            </w:r>
          </w:p>
        </w:tc>
        <w:tc>
          <w:tcPr>
            <w:tcW w:w="0" w:type="auto"/>
            <w:shd w:val="clear" w:color="auto" w:fill="auto"/>
            <w:noWrap/>
          </w:tcPr>
          <w:p w14:paraId="12C4FA79" w14:textId="77777777" w:rsidR="003E1057" w:rsidRPr="00CD53B8" w:rsidRDefault="003E1057" w:rsidP="006D4899">
            <w:pPr>
              <w:jc w:val="right"/>
              <w:rPr>
                <w:color w:val="000000"/>
              </w:rPr>
            </w:pPr>
            <w:r w:rsidRPr="00CD53B8">
              <w:rPr>
                <w:color w:val="000000"/>
              </w:rPr>
              <w:t>444</w:t>
            </w:r>
          </w:p>
        </w:tc>
        <w:tc>
          <w:tcPr>
            <w:tcW w:w="0" w:type="auto"/>
            <w:shd w:val="clear" w:color="auto" w:fill="auto"/>
            <w:noWrap/>
          </w:tcPr>
          <w:p w14:paraId="29C9BD17" w14:textId="77777777" w:rsidR="003E1057" w:rsidRPr="00CD53B8" w:rsidRDefault="003E1057" w:rsidP="006D4899">
            <w:pPr>
              <w:jc w:val="right"/>
              <w:rPr>
                <w:color w:val="000000"/>
              </w:rPr>
            </w:pPr>
            <w:r w:rsidRPr="00CD53B8">
              <w:rPr>
                <w:color w:val="000000"/>
              </w:rPr>
              <w:t>396</w:t>
            </w:r>
          </w:p>
        </w:tc>
        <w:tc>
          <w:tcPr>
            <w:tcW w:w="0" w:type="auto"/>
            <w:shd w:val="clear" w:color="auto" w:fill="auto"/>
            <w:noWrap/>
          </w:tcPr>
          <w:p w14:paraId="3B67D99F" w14:textId="77777777" w:rsidR="003E1057" w:rsidRPr="00CD53B8" w:rsidRDefault="003E1057" w:rsidP="006D4899">
            <w:pPr>
              <w:jc w:val="right"/>
              <w:rPr>
                <w:color w:val="000000"/>
              </w:rPr>
            </w:pPr>
          </w:p>
        </w:tc>
        <w:tc>
          <w:tcPr>
            <w:tcW w:w="0" w:type="auto"/>
            <w:shd w:val="clear" w:color="auto" w:fill="auto"/>
            <w:noWrap/>
          </w:tcPr>
          <w:p w14:paraId="1A14806E" w14:textId="77777777" w:rsidR="003E1057" w:rsidRPr="00CD53B8" w:rsidRDefault="003E1057" w:rsidP="006D4899">
            <w:pPr>
              <w:jc w:val="right"/>
              <w:rPr>
                <w:b/>
                <w:bCs/>
                <w:color w:val="000000"/>
              </w:rPr>
            </w:pPr>
          </w:p>
        </w:tc>
      </w:tr>
      <w:tr w:rsidR="003E1057" w:rsidRPr="00CD53B8" w14:paraId="4828B324" w14:textId="77777777" w:rsidTr="006D4899">
        <w:trPr>
          <w:trHeight w:val="116"/>
          <w:jc w:val="center"/>
        </w:trPr>
        <w:tc>
          <w:tcPr>
            <w:tcW w:w="0" w:type="auto"/>
            <w:tcBorders>
              <w:bottom w:val="single" w:sz="4" w:space="0" w:color="000000"/>
            </w:tcBorders>
            <w:shd w:val="clear" w:color="auto" w:fill="auto"/>
            <w:vAlign w:val="center"/>
          </w:tcPr>
          <w:p w14:paraId="6946CAF5" w14:textId="77777777" w:rsidR="003E1057" w:rsidRPr="00CD53B8" w:rsidRDefault="003E1057" w:rsidP="006D4899">
            <w:pPr>
              <w:jc w:val="right"/>
              <w:rPr>
                <w:bCs/>
                <w:color w:val="000000"/>
              </w:rPr>
            </w:pPr>
            <w:r w:rsidRPr="00CD53B8">
              <w:rPr>
                <w:bCs/>
                <w:color w:val="000000"/>
              </w:rPr>
              <w:t>df</w:t>
            </w:r>
          </w:p>
        </w:tc>
        <w:tc>
          <w:tcPr>
            <w:tcW w:w="0" w:type="auto"/>
            <w:tcBorders>
              <w:bottom w:val="single" w:sz="4" w:space="0" w:color="000000"/>
            </w:tcBorders>
            <w:shd w:val="clear" w:color="auto" w:fill="auto"/>
            <w:noWrap/>
          </w:tcPr>
          <w:p w14:paraId="5BE502BA" w14:textId="77777777" w:rsidR="003E1057" w:rsidRPr="00CD53B8" w:rsidRDefault="003E1057" w:rsidP="006D4899">
            <w:pPr>
              <w:jc w:val="right"/>
              <w:rPr>
                <w:color w:val="000000"/>
              </w:rPr>
            </w:pPr>
            <w:r w:rsidRPr="00CD53B8">
              <w:rPr>
                <w:color w:val="000000"/>
              </w:rPr>
              <w:t>1, 839</w:t>
            </w:r>
          </w:p>
        </w:tc>
        <w:tc>
          <w:tcPr>
            <w:tcW w:w="0" w:type="auto"/>
            <w:tcBorders>
              <w:bottom w:val="single" w:sz="4" w:space="0" w:color="000000"/>
            </w:tcBorders>
            <w:shd w:val="clear" w:color="auto" w:fill="auto"/>
            <w:noWrap/>
          </w:tcPr>
          <w:p w14:paraId="7BA67EB8" w14:textId="77777777" w:rsidR="003E1057" w:rsidRPr="00CD53B8" w:rsidRDefault="003E1057" w:rsidP="006D4899">
            <w:pPr>
              <w:jc w:val="right"/>
              <w:rPr>
                <w:color w:val="000000"/>
              </w:rPr>
            </w:pPr>
          </w:p>
        </w:tc>
        <w:tc>
          <w:tcPr>
            <w:tcW w:w="0" w:type="auto"/>
            <w:tcBorders>
              <w:bottom w:val="single" w:sz="4" w:space="0" w:color="000000"/>
            </w:tcBorders>
            <w:shd w:val="clear" w:color="auto" w:fill="auto"/>
            <w:noWrap/>
          </w:tcPr>
          <w:p w14:paraId="3D58614A" w14:textId="77777777" w:rsidR="003E1057" w:rsidRPr="00CD53B8" w:rsidRDefault="003E1057" w:rsidP="006D4899">
            <w:pPr>
              <w:jc w:val="right"/>
              <w:rPr>
                <w:color w:val="000000"/>
              </w:rPr>
            </w:pPr>
          </w:p>
        </w:tc>
        <w:tc>
          <w:tcPr>
            <w:tcW w:w="0" w:type="auto"/>
            <w:tcBorders>
              <w:bottom w:val="single" w:sz="4" w:space="0" w:color="000000"/>
            </w:tcBorders>
            <w:shd w:val="clear" w:color="auto" w:fill="auto"/>
            <w:noWrap/>
          </w:tcPr>
          <w:p w14:paraId="029924E2" w14:textId="77777777" w:rsidR="003E1057" w:rsidRPr="00CD53B8" w:rsidRDefault="003E1057" w:rsidP="006D4899">
            <w:pPr>
              <w:jc w:val="right"/>
              <w:rPr>
                <w:b/>
                <w:bCs/>
                <w:color w:val="000000"/>
              </w:rPr>
            </w:pPr>
          </w:p>
        </w:tc>
      </w:tr>
    </w:tbl>
    <w:p w14:paraId="5C6D3908" w14:textId="77777777" w:rsidR="003E1057" w:rsidRPr="00CD53B8" w:rsidRDefault="003E1057" w:rsidP="003E1057">
      <w:r w:rsidRPr="00CD53B8">
        <w:lastRenderedPageBreak/>
        <w:t xml:space="preserve">N = number of traps deployed each year. Comparisons of means between years were </w:t>
      </w:r>
      <w:r w:rsidRPr="00CD53B8">
        <w:tab/>
        <w:t xml:space="preserve">determined at </w:t>
      </w:r>
      <w:r w:rsidRPr="00CD53B8">
        <w:rPr>
          <w:i/>
        </w:rPr>
        <w:t>P ≤</w:t>
      </w:r>
      <w:r w:rsidRPr="00CD53B8">
        <w:t xml:space="preserve"> 0.05 by paired </w:t>
      </w:r>
      <w:r w:rsidRPr="00CD53B8">
        <w:rPr>
          <w:i/>
        </w:rPr>
        <w:t>t</w:t>
      </w:r>
      <w:r w:rsidRPr="00CD53B8">
        <w:t xml:space="preserve">-tests. </w:t>
      </w:r>
      <w:r w:rsidRPr="00CD53B8">
        <w:rPr>
          <w:b/>
        </w:rPr>
        <w:t>Bold</w:t>
      </w:r>
      <w:r w:rsidRPr="00CD53B8">
        <w:t xml:space="preserve"> values indicate statistical differences with </w:t>
      </w:r>
      <w:r w:rsidRPr="00CD53B8">
        <w:tab/>
        <w:t>higher means.</w:t>
      </w:r>
    </w:p>
    <w:p w14:paraId="6531C74A" w14:textId="77777777" w:rsidR="003E1057" w:rsidRPr="00CD53B8" w:rsidRDefault="003E1057" w:rsidP="003E1057">
      <w:pPr>
        <w:rPr>
          <w:b/>
        </w:rPr>
        <w:sectPr w:rsidR="003E1057" w:rsidRPr="00CD53B8" w:rsidSect="00BC008F">
          <w:type w:val="nextPage"/>
          <w:pgSz w:w="12240" w:h="15840" w:code="1"/>
          <w:pgMar w:top="1440" w:right="1440" w:bottom="1440" w:left="1440" w:header="720" w:footer="720" w:gutter="0"/>
          <w:cols w:space="720"/>
          <w:docGrid w:linePitch="360"/>
        </w:sectPr>
      </w:pPr>
    </w:p>
    <w:p w14:paraId="2ECB4AC0" w14:textId="4C67EA76" w:rsidR="003E1057" w:rsidRPr="00CD53B8" w:rsidRDefault="003E1057" w:rsidP="003E1057">
      <w:pPr>
        <w:rPr>
          <w:b/>
        </w:rPr>
      </w:pPr>
      <w:bookmarkStart w:id="107" w:name="Table43"/>
      <w:r w:rsidRPr="00CD53B8">
        <w:lastRenderedPageBreak/>
        <w:t>Table 4-3.</w:t>
      </w:r>
      <w:r w:rsidRPr="00CD53B8">
        <w:rPr>
          <w:b/>
        </w:rPr>
        <w:t xml:space="preserve"> </w:t>
      </w:r>
      <w:r w:rsidRPr="00CD53B8">
        <w:t>Monthly means</w:t>
      </w:r>
      <w:r w:rsidRPr="00CD53B8">
        <w:rPr>
          <w:b/>
        </w:rPr>
        <w:t xml:space="preserve"> </w:t>
      </w:r>
      <w:r w:rsidRPr="00CD53B8">
        <w:t xml:space="preserve">(SE) of arthropods caught in stink bug traps baited with either </w:t>
      </w:r>
      <w:r w:rsidR="00881BF8" w:rsidRPr="00CD53B8">
        <w:t xml:space="preserve">for the consperse stink bug, </w:t>
      </w:r>
      <w:r w:rsidR="00881BF8" w:rsidRPr="00CD53B8">
        <w:rPr>
          <w:i/>
        </w:rPr>
        <w:t xml:space="preserve">Euschistus </w:t>
      </w:r>
      <w:r w:rsidR="00647E73" w:rsidRPr="00CD53B8">
        <w:rPr>
          <w:i/>
        </w:rPr>
        <w:tab/>
      </w:r>
      <w:r w:rsidR="00881BF8" w:rsidRPr="00CD53B8">
        <w:rPr>
          <w:i/>
        </w:rPr>
        <w:t xml:space="preserve">conspersus </w:t>
      </w:r>
      <w:r w:rsidR="00881BF8" w:rsidRPr="00CD53B8">
        <w:t xml:space="preserve">Ulher, lures, or the brown marmorated stink bug, </w:t>
      </w:r>
      <w:r w:rsidR="00881BF8" w:rsidRPr="00CD53B8">
        <w:rPr>
          <w:i/>
        </w:rPr>
        <w:t xml:space="preserve">Halyomorpha halys </w:t>
      </w:r>
      <w:r w:rsidR="00881BF8" w:rsidRPr="00CD53B8">
        <w:t xml:space="preserve">Stål, and the green stink bug, </w:t>
      </w:r>
      <w:r w:rsidR="00881BF8" w:rsidRPr="00CD53B8">
        <w:rPr>
          <w:i/>
        </w:rPr>
        <w:t xml:space="preserve">Chinavia </w:t>
      </w:r>
      <w:r w:rsidR="00647E73" w:rsidRPr="00CD53B8">
        <w:rPr>
          <w:i/>
        </w:rPr>
        <w:tab/>
      </w:r>
      <w:r w:rsidR="00881BF8" w:rsidRPr="00CD53B8">
        <w:rPr>
          <w:i/>
        </w:rPr>
        <w:t xml:space="preserve">hilaris </w:t>
      </w:r>
      <w:r w:rsidR="00881BF8" w:rsidRPr="00CD53B8">
        <w:t xml:space="preserve">Say, </w:t>
      </w:r>
      <w:r w:rsidRPr="00CD53B8">
        <w:t>lures placed in north central Florida orchards in 2017 and 2018.</w:t>
      </w:r>
      <w:bookmarkEnd w:id="107"/>
    </w:p>
    <w:tbl>
      <w:tblPr>
        <w:tblStyle w:val="TableGrid"/>
        <w:tblW w:w="149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3"/>
        <w:gridCol w:w="1769"/>
        <w:gridCol w:w="1771"/>
        <w:gridCol w:w="1774"/>
        <w:gridCol w:w="1771"/>
        <w:gridCol w:w="1771"/>
        <w:gridCol w:w="1771"/>
        <w:gridCol w:w="900"/>
        <w:gridCol w:w="1018"/>
      </w:tblGrid>
      <w:tr w:rsidR="003E1057" w:rsidRPr="00CD53B8" w14:paraId="2CC595F0" w14:textId="77777777" w:rsidTr="006D4899">
        <w:trPr>
          <w:trHeight w:val="332"/>
          <w:jc w:val="center"/>
        </w:trPr>
        <w:tc>
          <w:tcPr>
            <w:tcW w:w="14968" w:type="dxa"/>
            <w:gridSpan w:val="9"/>
            <w:tcBorders>
              <w:top w:val="single" w:sz="4" w:space="0" w:color="000000"/>
            </w:tcBorders>
            <w:noWrap/>
            <w:vAlign w:val="center"/>
          </w:tcPr>
          <w:p w14:paraId="47FF6B56" w14:textId="77777777" w:rsidR="003E1057" w:rsidRPr="00CD53B8" w:rsidRDefault="003E1057" w:rsidP="006D4899">
            <w:pPr>
              <w:jc w:val="center"/>
              <w:rPr>
                <w:bCs/>
                <w:iCs/>
                <w:color w:val="000000"/>
                <w:sz w:val="22"/>
                <w:szCs w:val="22"/>
              </w:rPr>
            </w:pPr>
            <w:r w:rsidRPr="00CD53B8">
              <w:rPr>
                <w:color w:val="000000"/>
                <w:sz w:val="22"/>
                <w:szCs w:val="22"/>
              </w:rPr>
              <w:t xml:space="preserve">Means </w:t>
            </w:r>
            <w:r w:rsidRPr="00CD53B8">
              <w:rPr>
                <w:sz w:val="22"/>
                <w:szCs w:val="22"/>
              </w:rPr>
              <w:t>(SE)/Trap day</w:t>
            </w:r>
          </w:p>
        </w:tc>
      </w:tr>
      <w:tr w:rsidR="003E1057" w:rsidRPr="00CD53B8" w14:paraId="0210137E" w14:textId="77777777" w:rsidTr="003B28A2">
        <w:trPr>
          <w:trHeight w:val="403"/>
          <w:jc w:val="center"/>
        </w:trPr>
        <w:tc>
          <w:tcPr>
            <w:tcW w:w="2423" w:type="dxa"/>
            <w:tcBorders>
              <w:bottom w:val="single" w:sz="4" w:space="0" w:color="000000"/>
            </w:tcBorders>
            <w:noWrap/>
            <w:vAlign w:val="center"/>
            <w:hideMark/>
          </w:tcPr>
          <w:p w14:paraId="3315EDE8" w14:textId="77777777" w:rsidR="003E1057" w:rsidRPr="00CD53B8" w:rsidRDefault="003E1057" w:rsidP="006D4899">
            <w:pPr>
              <w:jc w:val="center"/>
              <w:rPr>
                <w:color w:val="000000"/>
                <w:sz w:val="22"/>
                <w:szCs w:val="22"/>
              </w:rPr>
            </w:pPr>
            <w:r w:rsidRPr="00CD53B8">
              <w:rPr>
                <w:color w:val="000000"/>
                <w:sz w:val="22"/>
                <w:szCs w:val="22"/>
              </w:rPr>
              <w:t>Group</w:t>
            </w:r>
          </w:p>
        </w:tc>
        <w:tc>
          <w:tcPr>
            <w:tcW w:w="1769" w:type="dxa"/>
            <w:tcBorders>
              <w:top w:val="single" w:sz="4" w:space="0" w:color="000000"/>
              <w:bottom w:val="single" w:sz="4" w:space="0" w:color="000000"/>
            </w:tcBorders>
            <w:noWrap/>
            <w:vAlign w:val="center"/>
            <w:hideMark/>
          </w:tcPr>
          <w:p w14:paraId="6B54AF53" w14:textId="77777777" w:rsidR="003E1057" w:rsidRPr="00CD53B8" w:rsidRDefault="003E1057" w:rsidP="006D4899">
            <w:pPr>
              <w:jc w:val="center"/>
              <w:rPr>
                <w:color w:val="000000"/>
                <w:sz w:val="22"/>
                <w:szCs w:val="22"/>
              </w:rPr>
            </w:pPr>
            <w:r w:rsidRPr="00CD53B8">
              <w:rPr>
                <w:color w:val="000000"/>
                <w:sz w:val="22"/>
                <w:szCs w:val="22"/>
              </w:rPr>
              <w:t>Apr</w:t>
            </w:r>
          </w:p>
          <w:p w14:paraId="2AD6FF63"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151032BD" w14:textId="77777777" w:rsidR="003E1057" w:rsidRPr="00CD53B8" w:rsidRDefault="003E1057" w:rsidP="006D4899">
            <w:pPr>
              <w:jc w:val="center"/>
              <w:rPr>
                <w:color w:val="000000"/>
                <w:sz w:val="22"/>
                <w:szCs w:val="22"/>
              </w:rPr>
            </w:pPr>
            <w:r w:rsidRPr="00CD53B8">
              <w:rPr>
                <w:color w:val="000000"/>
                <w:sz w:val="22"/>
                <w:szCs w:val="22"/>
              </w:rPr>
              <w:t>May</w:t>
            </w:r>
          </w:p>
          <w:p w14:paraId="297731DC" w14:textId="77777777" w:rsidR="003E1057" w:rsidRPr="00CD53B8" w:rsidRDefault="003E1057" w:rsidP="006D4899">
            <w:pPr>
              <w:jc w:val="center"/>
              <w:rPr>
                <w:color w:val="000000"/>
                <w:sz w:val="22"/>
                <w:szCs w:val="22"/>
              </w:rPr>
            </w:pPr>
          </w:p>
        </w:tc>
        <w:tc>
          <w:tcPr>
            <w:tcW w:w="1774" w:type="dxa"/>
            <w:tcBorders>
              <w:top w:val="single" w:sz="4" w:space="0" w:color="000000"/>
              <w:bottom w:val="single" w:sz="4" w:space="0" w:color="000000"/>
            </w:tcBorders>
            <w:noWrap/>
            <w:vAlign w:val="center"/>
            <w:hideMark/>
          </w:tcPr>
          <w:p w14:paraId="5CC09D69" w14:textId="77777777" w:rsidR="003E1057" w:rsidRPr="00CD53B8" w:rsidRDefault="003E1057" w:rsidP="006D4899">
            <w:pPr>
              <w:jc w:val="center"/>
              <w:rPr>
                <w:color w:val="000000"/>
                <w:sz w:val="22"/>
                <w:szCs w:val="22"/>
              </w:rPr>
            </w:pPr>
            <w:r w:rsidRPr="00CD53B8">
              <w:rPr>
                <w:color w:val="000000"/>
                <w:sz w:val="22"/>
                <w:szCs w:val="22"/>
              </w:rPr>
              <w:t>Jun</w:t>
            </w:r>
          </w:p>
          <w:p w14:paraId="6463B2D6"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5FD0B8F2" w14:textId="77777777" w:rsidR="003E1057" w:rsidRPr="00CD53B8" w:rsidRDefault="003E1057" w:rsidP="006D4899">
            <w:pPr>
              <w:jc w:val="center"/>
              <w:rPr>
                <w:color w:val="000000"/>
                <w:sz w:val="22"/>
                <w:szCs w:val="22"/>
              </w:rPr>
            </w:pPr>
            <w:r w:rsidRPr="00CD53B8">
              <w:rPr>
                <w:color w:val="000000"/>
                <w:sz w:val="22"/>
                <w:szCs w:val="22"/>
              </w:rPr>
              <w:t>Jul</w:t>
            </w:r>
          </w:p>
          <w:p w14:paraId="655409C2"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64073C41" w14:textId="77777777" w:rsidR="003E1057" w:rsidRPr="00CD53B8" w:rsidRDefault="003E1057" w:rsidP="006D4899">
            <w:pPr>
              <w:jc w:val="center"/>
              <w:rPr>
                <w:color w:val="000000"/>
                <w:sz w:val="22"/>
                <w:szCs w:val="22"/>
              </w:rPr>
            </w:pPr>
            <w:r w:rsidRPr="00CD53B8">
              <w:rPr>
                <w:color w:val="000000"/>
                <w:sz w:val="22"/>
                <w:szCs w:val="22"/>
              </w:rPr>
              <w:t>Aug</w:t>
            </w:r>
          </w:p>
          <w:p w14:paraId="049F6F38"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737A7681" w14:textId="77777777" w:rsidR="003E1057" w:rsidRPr="00CD53B8" w:rsidRDefault="003E1057" w:rsidP="006D4899">
            <w:pPr>
              <w:jc w:val="center"/>
              <w:rPr>
                <w:color w:val="000000"/>
                <w:sz w:val="22"/>
                <w:szCs w:val="22"/>
              </w:rPr>
            </w:pPr>
            <w:r w:rsidRPr="00CD53B8">
              <w:rPr>
                <w:color w:val="000000"/>
                <w:sz w:val="22"/>
                <w:szCs w:val="22"/>
              </w:rPr>
              <w:t>Sept</w:t>
            </w:r>
          </w:p>
          <w:p w14:paraId="3C2137C9" w14:textId="77777777" w:rsidR="003E1057" w:rsidRPr="00CD53B8" w:rsidRDefault="003E1057" w:rsidP="006D4899">
            <w:pPr>
              <w:jc w:val="center"/>
              <w:rPr>
                <w:color w:val="000000"/>
                <w:sz w:val="22"/>
                <w:szCs w:val="22"/>
              </w:rPr>
            </w:pPr>
          </w:p>
        </w:tc>
        <w:tc>
          <w:tcPr>
            <w:tcW w:w="900" w:type="dxa"/>
            <w:tcBorders>
              <w:bottom w:val="single" w:sz="4" w:space="0" w:color="000000"/>
            </w:tcBorders>
            <w:noWrap/>
            <w:vAlign w:val="center"/>
            <w:hideMark/>
          </w:tcPr>
          <w:p w14:paraId="6165FCD9" w14:textId="77777777" w:rsidR="003E1057" w:rsidRPr="00CD53B8" w:rsidRDefault="003E1057" w:rsidP="006D4899">
            <w:pPr>
              <w:jc w:val="center"/>
              <w:rPr>
                <w:color w:val="000000"/>
                <w:sz w:val="22"/>
                <w:szCs w:val="22"/>
              </w:rPr>
            </w:pPr>
            <w:r w:rsidRPr="00CD53B8">
              <w:rPr>
                <w:color w:val="000000"/>
                <w:sz w:val="22"/>
                <w:szCs w:val="22"/>
              </w:rPr>
              <w:t>F</w:t>
            </w:r>
          </w:p>
        </w:tc>
        <w:tc>
          <w:tcPr>
            <w:tcW w:w="1018" w:type="dxa"/>
            <w:tcBorders>
              <w:bottom w:val="single" w:sz="4" w:space="0" w:color="000000"/>
            </w:tcBorders>
            <w:noWrap/>
            <w:vAlign w:val="center"/>
            <w:hideMark/>
          </w:tcPr>
          <w:p w14:paraId="20A20114" w14:textId="77777777" w:rsidR="003E1057" w:rsidRPr="00CD53B8" w:rsidRDefault="003E1057" w:rsidP="006D4899">
            <w:pPr>
              <w:ind w:right="65"/>
              <w:jc w:val="center"/>
              <w:rPr>
                <w:i/>
                <w:iCs/>
                <w:color w:val="000000"/>
                <w:sz w:val="22"/>
                <w:szCs w:val="22"/>
              </w:rPr>
            </w:pPr>
            <w:r w:rsidRPr="00CD53B8">
              <w:rPr>
                <w:i/>
                <w:iCs/>
                <w:color w:val="000000"/>
                <w:sz w:val="22"/>
                <w:szCs w:val="22"/>
              </w:rPr>
              <w:t xml:space="preserve">  P</w:t>
            </w:r>
          </w:p>
        </w:tc>
      </w:tr>
      <w:tr w:rsidR="003E1057" w:rsidRPr="00CD53B8" w14:paraId="4C86A7AE" w14:textId="77777777" w:rsidTr="003B28A2">
        <w:trPr>
          <w:trHeight w:val="403"/>
          <w:jc w:val="center"/>
        </w:trPr>
        <w:tc>
          <w:tcPr>
            <w:tcW w:w="2423" w:type="dxa"/>
            <w:tcBorders>
              <w:top w:val="single" w:sz="4" w:space="0" w:color="000000"/>
            </w:tcBorders>
            <w:noWrap/>
          </w:tcPr>
          <w:p w14:paraId="3DC8773B" w14:textId="77777777" w:rsidR="003E1057" w:rsidRPr="00CD53B8" w:rsidRDefault="003E1057" w:rsidP="006D4899">
            <w:pPr>
              <w:rPr>
                <w:color w:val="000000"/>
                <w:sz w:val="22"/>
                <w:szCs w:val="22"/>
              </w:rPr>
            </w:pPr>
            <w:r w:rsidRPr="00CD53B8">
              <w:rPr>
                <w:color w:val="000000"/>
                <w:sz w:val="22"/>
                <w:szCs w:val="22"/>
              </w:rPr>
              <w:t>Araneae</w:t>
            </w:r>
            <w:r w:rsidRPr="00CD53B8">
              <w:rPr>
                <w:color w:val="222222"/>
                <w:sz w:val="22"/>
                <w:szCs w:val="22"/>
                <w:shd w:val="clear" w:color="auto" w:fill="FFFFFF"/>
              </w:rPr>
              <w:t>†</w:t>
            </w:r>
            <w:r w:rsidRPr="00CD53B8">
              <w:rPr>
                <w:color w:val="000000"/>
                <w:sz w:val="22"/>
                <w:szCs w:val="22"/>
              </w:rPr>
              <w:t xml:space="preserve">  </w:t>
            </w:r>
          </w:p>
        </w:tc>
        <w:tc>
          <w:tcPr>
            <w:tcW w:w="1769" w:type="dxa"/>
            <w:tcBorders>
              <w:top w:val="single" w:sz="4" w:space="0" w:color="000000"/>
            </w:tcBorders>
            <w:noWrap/>
          </w:tcPr>
          <w:p w14:paraId="4E92DD97" w14:textId="77777777" w:rsidR="003E1057" w:rsidRPr="00CD53B8" w:rsidRDefault="003E1057" w:rsidP="006D4899">
            <w:pPr>
              <w:jc w:val="center"/>
              <w:rPr>
                <w:color w:val="000000"/>
                <w:sz w:val="22"/>
                <w:szCs w:val="22"/>
              </w:rPr>
            </w:pPr>
            <w:r w:rsidRPr="00CD53B8">
              <w:rPr>
                <w:color w:val="000000"/>
                <w:sz w:val="22"/>
                <w:szCs w:val="22"/>
              </w:rPr>
              <w:t>2.372 (0.093) a</w:t>
            </w:r>
          </w:p>
        </w:tc>
        <w:tc>
          <w:tcPr>
            <w:tcW w:w="1771" w:type="dxa"/>
            <w:tcBorders>
              <w:top w:val="single" w:sz="4" w:space="0" w:color="000000"/>
            </w:tcBorders>
            <w:noWrap/>
          </w:tcPr>
          <w:p w14:paraId="734BBB73" w14:textId="77777777" w:rsidR="003E1057" w:rsidRPr="00CD53B8" w:rsidRDefault="003E1057" w:rsidP="006D4899">
            <w:pPr>
              <w:jc w:val="center"/>
              <w:rPr>
                <w:color w:val="000000"/>
                <w:sz w:val="22"/>
                <w:szCs w:val="22"/>
              </w:rPr>
            </w:pPr>
            <w:r w:rsidRPr="00CD53B8">
              <w:rPr>
                <w:color w:val="000000"/>
                <w:sz w:val="22"/>
                <w:szCs w:val="22"/>
              </w:rPr>
              <w:t>2.385 (0.092) a</w:t>
            </w:r>
          </w:p>
        </w:tc>
        <w:tc>
          <w:tcPr>
            <w:tcW w:w="1774" w:type="dxa"/>
            <w:tcBorders>
              <w:top w:val="single" w:sz="4" w:space="0" w:color="000000"/>
            </w:tcBorders>
            <w:noWrap/>
          </w:tcPr>
          <w:p w14:paraId="3B632390" w14:textId="77777777" w:rsidR="003E1057" w:rsidRPr="00CD53B8" w:rsidRDefault="003E1057" w:rsidP="006D4899">
            <w:pPr>
              <w:jc w:val="center"/>
              <w:rPr>
                <w:color w:val="000000"/>
                <w:sz w:val="22"/>
                <w:szCs w:val="22"/>
              </w:rPr>
            </w:pPr>
            <w:r w:rsidRPr="00CD53B8">
              <w:rPr>
                <w:color w:val="000000"/>
                <w:sz w:val="22"/>
                <w:szCs w:val="22"/>
              </w:rPr>
              <w:t>2.385 (0.092) a</w:t>
            </w:r>
          </w:p>
        </w:tc>
        <w:tc>
          <w:tcPr>
            <w:tcW w:w="1771" w:type="dxa"/>
            <w:tcBorders>
              <w:top w:val="single" w:sz="4" w:space="0" w:color="000000"/>
            </w:tcBorders>
            <w:noWrap/>
          </w:tcPr>
          <w:p w14:paraId="65581DA8" w14:textId="77777777" w:rsidR="003E1057" w:rsidRPr="00CD53B8" w:rsidRDefault="003E1057" w:rsidP="006D4899">
            <w:pPr>
              <w:jc w:val="center"/>
              <w:rPr>
                <w:color w:val="000000"/>
                <w:sz w:val="22"/>
                <w:szCs w:val="22"/>
              </w:rPr>
            </w:pPr>
            <w:r w:rsidRPr="00CD53B8">
              <w:rPr>
                <w:color w:val="000000"/>
                <w:sz w:val="22"/>
                <w:szCs w:val="22"/>
              </w:rPr>
              <w:t>2.364 (0.101) a</w:t>
            </w:r>
          </w:p>
        </w:tc>
        <w:tc>
          <w:tcPr>
            <w:tcW w:w="1771" w:type="dxa"/>
            <w:tcBorders>
              <w:top w:val="single" w:sz="4" w:space="0" w:color="000000"/>
            </w:tcBorders>
            <w:noWrap/>
          </w:tcPr>
          <w:p w14:paraId="0076A7C7" w14:textId="77777777" w:rsidR="003E1057" w:rsidRPr="00CD53B8" w:rsidRDefault="003E1057" w:rsidP="006D4899">
            <w:pPr>
              <w:jc w:val="center"/>
              <w:rPr>
                <w:color w:val="000000"/>
                <w:sz w:val="22"/>
                <w:szCs w:val="22"/>
              </w:rPr>
            </w:pPr>
            <w:r w:rsidRPr="00CD53B8">
              <w:rPr>
                <w:color w:val="000000"/>
                <w:sz w:val="22"/>
                <w:szCs w:val="22"/>
              </w:rPr>
              <w:t>2.364 (0.101) a</w:t>
            </w:r>
          </w:p>
        </w:tc>
        <w:tc>
          <w:tcPr>
            <w:tcW w:w="1771" w:type="dxa"/>
            <w:tcBorders>
              <w:top w:val="single" w:sz="4" w:space="0" w:color="000000"/>
            </w:tcBorders>
            <w:noWrap/>
          </w:tcPr>
          <w:p w14:paraId="630F266D" w14:textId="77777777" w:rsidR="003E1057" w:rsidRPr="00CD53B8" w:rsidRDefault="003E1057" w:rsidP="006D4899">
            <w:pPr>
              <w:jc w:val="center"/>
              <w:rPr>
                <w:color w:val="000000"/>
                <w:sz w:val="22"/>
                <w:szCs w:val="22"/>
              </w:rPr>
            </w:pPr>
            <w:r w:rsidRPr="00CD53B8">
              <w:rPr>
                <w:color w:val="000000"/>
                <w:sz w:val="22"/>
                <w:szCs w:val="22"/>
              </w:rPr>
              <w:t>2.333 (0.112) a</w:t>
            </w:r>
          </w:p>
        </w:tc>
        <w:tc>
          <w:tcPr>
            <w:tcW w:w="900" w:type="dxa"/>
            <w:tcBorders>
              <w:top w:val="single" w:sz="4" w:space="0" w:color="000000"/>
            </w:tcBorders>
          </w:tcPr>
          <w:p w14:paraId="57421916" w14:textId="77777777" w:rsidR="003E1057" w:rsidRPr="00CD53B8" w:rsidRDefault="003E1057" w:rsidP="006D4899">
            <w:pPr>
              <w:jc w:val="right"/>
              <w:rPr>
                <w:color w:val="000000"/>
                <w:sz w:val="22"/>
                <w:szCs w:val="22"/>
              </w:rPr>
            </w:pPr>
            <w:r w:rsidRPr="00CD53B8">
              <w:rPr>
                <w:color w:val="000000"/>
                <w:sz w:val="22"/>
                <w:szCs w:val="22"/>
              </w:rPr>
              <w:t>0.04</w:t>
            </w:r>
          </w:p>
        </w:tc>
        <w:tc>
          <w:tcPr>
            <w:tcW w:w="1018" w:type="dxa"/>
            <w:tcBorders>
              <w:top w:val="single" w:sz="4" w:space="0" w:color="000000"/>
            </w:tcBorders>
          </w:tcPr>
          <w:p w14:paraId="1DC93F1B" w14:textId="77777777" w:rsidR="003E1057" w:rsidRPr="00CD53B8" w:rsidRDefault="003E1057" w:rsidP="006D4899">
            <w:pPr>
              <w:jc w:val="right"/>
              <w:rPr>
                <w:b/>
                <w:bCs/>
                <w:color w:val="000000"/>
                <w:sz w:val="22"/>
                <w:szCs w:val="22"/>
              </w:rPr>
            </w:pPr>
            <w:r w:rsidRPr="00CD53B8">
              <w:rPr>
                <w:color w:val="000000"/>
                <w:sz w:val="22"/>
                <w:szCs w:val="22"/>
              </w:rPr>
              <w:t>0.9992</w:t>
            </w:r>
          </w:p>
        </w:tc>
      </w:tr>
      <w:tr w:rsidR="003E1057" w:rsidRPr="00CD53B8" w14:paraId="1CB02E39" w14:textId="77777777" w:rsidTr="003B28A2">
        <w:trPr>
          <w:trHeight w:val="403"/>
          <w:jc w:val="center"/>
        </w:trPr>
        <w:tc>
          <w:tcPr>
            <w:tcW w:w="2423" w:type="dxa"/>
            <w:noWrap/>
          </w:tcPr>
          <w:p w14:paraId="64DB92E1" w14:textId="77777777" w:rsidR="003E1057" w:rsidRPr="00CD53B8" w:rsidRDefault="003E1057" w:rsidP="006D4899">
            <w:pPr>
              <w:rPr>
                <w:color w:val="000000"/>
                <w:sz w:val="22"/>
                <w:szCs w:val="22"/>
              </w:rPr>
            </w:pPr>
            <w:r w:rsidRPr="00CD53B8">
              <w:rPr>
                <w:color w:val="000000"/>
                <w:sz w:val="22"/>
                <w:szCs w:val="22"/>
              </w:rPr>
              <w:t xml:space="preserve">Coleoptera*  </w:t>
            </w:r>
          </w:p>
        </w:tc>
        <w:tc>
          <w:tcPr>
            <w:tcW w:w="1769" w:type="dxa"/>
            <w:noWrap/>
          </w:tcPr>
          <w:p w14:paraId="569EA551"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1F38FDA1"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tcPr>
          <w:p w14:paraId="6866BDD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488E9FDA"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22973C7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1EF8A6D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tcPr>
          <w:p w14:paraId="44260DC7" w14:textId="77777777" w:rsidR="003E1057" w:rsidRPr="00CD53B8" w:rsidRDefault="003E1057" w:rsidP="006D4899">
            <w:pPr>
              <w:jc w:val="right"/>
              <w:rPr>
                <w:color w:val="000000"/>
                <w:sz w:val="22"/>
                <w:szCs w:val="22"/>
              </w:rPr>
            </w:pPr>
            <w:r w:rsidRPr="00CD53B8">
              <w:rPr>
                <w:color w:val="000000"/>
                <w:sz w:val="22"/>
                <w:szCs w:val="22"/>
              </w:rPr>
              <w:t>0.68</w:t>
            </w:r>
          </w:p>
        </w:tc>
        <w:tc>
          <w:tcPr>
            <w:tcW w:w="1018" w:type="dxa"/>
          </w:tcPr>
          <w:p w14:paraId="02EB6C8E" w14:textId="77777777" w:rsidR="003E1057" w:rsidRPr="00CD53B8" w:rsidRDefault="003E1057" w:rsidP="006D4899">
            <w:pPr>
              <w:jc w:val="right"/>
              <w:rPr>
                <w:b/>
                <w:bCs/>
                <w:color w:val="000000"/>
                <w:sz w:val="22"/>
                <w:szCs w:val="22"/>
              </w:rPr>
            </w:pPr>
            <w:r w:rsidRPr="00CD53B8">
              <w:rPr>
                <w:color w:val="000000"/>
                <w:sz w:val="22"/>
                <w:szCs w:val="22"/>
              </w:rPr>
              <w:t>0.6414</w:t>
            </w:r>
          </w:p>
        </w:tc>
      </w:tr>
      <w:tr w:rsidR="003E1057" w:rsidRPr="00CD53B8" w14:paraId="2C6A9D9C" w14:textId="77777777" w:rsidTr="003B28A2">
        <w:trPr>
          <w:trHeight w:val="403"/>
          <w:jc w:val="center"/>
        </w:trPr>
        <w:tc>
          <w:tcPr>
            <w:tcW w:w="2423" w:type="dxa"/>
            <w:noWrap/>
          </w:tcPr>
          <w:p w14:paraId="2DEA01C0" w14:textId="77777777" w:rsidR="003E1057" w:rsidRPr="00CD53B8" w:rsidRDefault="003E1057" w:rsidP="006D4899">
            <w:pPr>
              <w:rPr>
                <w:color w:val="000000"/>
                <w:sz w:val="22"/>
                <w:szCs w:val="22"/>
              </w:rPr>
            </w:pPr>
            <w:r w:rsidRPr="00CD53B8">
              <w:rPr>
                <w:color w:val="000000"/>
                <w:sz w:val="22"/>
                <w:szCs w:val="22"/>
              </w:rPr>
              <w:t>Diptera</w:t>
            </w:r>
            <w:r w:rsidRPr="00CD53B8">
              <w:rPr>
                <w:color w:val="222222"/>
                <w:sz w:val="22"/>
                <w:szCs w:val="22"/>
                <w:shd w:val="clear" w:color="auto" w:fill="FFFFFF"/>
              </w:rPr>
              <w:sym w:font="Symbol" w:char="F0C4"/>
            </w:r>
            <w:r w:rsidRPr="00CD53B8">
              <w:rPr>
                <w:color w:val="000000"/>
                <w:sz w:val="22"/>
                <w:szCs w:val="22"/>
              </w:rPr>
              <w:t xml:space="preserve"> </w:t>
            </w:r>
          </w:p>
        </w:tc>
        <w:tc>
          <w:tcPr>
            <w:tcW w:w="1769" w:type="dxa"/>
            <w:noWrap/>
          </w:tcPr>
          <w:p w14:paraId="0551E058"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31184F49" w14:textId="77777777" w:rsidR="003E1057" w:rsidRPr="00CD53B8" w:rsidRDefault="003E1057" w:rsidP="006D4899">
            <w:pPr>
              <w:jc w:val="center"/>
              <w:rPr>
                <w:color w:val="000000"/>
                <w:sz w:val="22"/>
                <w:szCs w:val="22"/>
              </w:rPr>
            </w:pPr>
            <w:r w:rsidRPr="00CD53B8">
              <w:rPr>
                <w:color w:val="000000"/>
                <w:sz w:val="22"/>
                <w:szCs w:val="22"/>
              </w:rPr>
              <w:t>0.013 (0.009) a</w:t>
            </w:r>
          </w:p>
        </w:tc>
        <w:tc>
          <w:tcPr>
            <w:tcW w:w="1774" w:type="dxa"/>
            <w:noWrap/>
          </w:tcPr>
          <w:p w14:paraId="0CA669A8"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6730061B" w14:textId="77777777" w:rsidR="003E1057" w:rsidRPr="00CD53B8" w:rsidRDefault="003E1057" w:rsidP="006D4899">
            <w:pPr>
              <w:jc w:val="center"/>
              <w:rPr>
                <w:color w:val="000000"/>
                <w:sz w:val="22"/>
                <w:szCs w:val="22"/>
              </w:rPr>
            </w:pPr>
            <w:r w:rsidRPr="00CD53B8">
              <w:rPr>
                <w:color w:val="000000"/>
                <w:sz w:val="22"/>
                <w:szCs w:val="22"/>
              </w:rPr>
              <w:t>0.015 (0.015) a</w:t>
            </w:r>
          </w:p>
        </w:tc>
        <w:tc>
          <w:tcPr>
            <w:tcW w:w="1771" w:type="dxa"/>
            <w:noWrap/>
          </w:tcPr>
          <w:p w14:paraId="38671CD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66CB291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tcPr>
          <w:p w14:paraId="1AF368C4" w14:textId="77777777" w:rsidR="003E1057" w:rsidRPr="00CD53B8" w:rsidRDefault="003E1057" w:rsidP="006D4899">
            <w:pPr>
              <w:jc w:val="right"/>
              <w:rPr>
                <w:color w:val="000000"/>
                <w:sz w:val="22"/>
                <w:szCs w:val="22"/>
              </w:rPr>
            </w:pPr>
            <w:r w:rsidRPr="00CD53B8">
              <w:rPr>
                <w:color w:val="000000"/>
                <w:sz w:val="22"/>
                <w:szCs w:val="22"/>
              </w:rPr>
              <w:t>0.53</w:t>
            </w:r>
          </w:p>
        </w:tc>
        <w:tc>
          <w:tcPr>
            <w:tcW w:w="1018" w:type="dxa"/>
          </w:tcPr>
          <w:p w14:paraId="0706D6C9" w14:textId="77777777" w:rsidR="003E1057" w:rsidRPr="00CD53B8" w:rsidRDefault="003E1057" w:rsidP="006D4899">
            <w:pPr>
              <w:jc w:val="right"/>
              <w:rPr>
                <w:b/>
                <w:bCs/>
                <w:color w:val="000000"/>
                <w:sz w:val="22"/>
                <w:szCs w:val="22"/>
              </w:rPr>
            </w:pPr>
            <w:r w:rsidRPr="00CD53B8">
              <w:rPr>
                <w:color w:val="000000"/>
                <w:sz w:val="22"/>
                <w:szCs w:val="22"/>
              </w:rPr>
              <w:t>0.7571</w:t>
            </w:r>
          </w:p>
        </w:tc>
      </w:tr>
      <w:tr w:rsidR="003E1057" w:rsidRPr="00CD53B8" w14:paraId="123EEE77" w14:textId="77777777" w:rsidTr="003B28A2">
        <w:trPr>
          <w:trHeight w:val="403"/>
          <w:jc w:val="center"/>
        </w:trPr>
        <w:tc>
          <w:tcPr>
            <w:tcW w:w="2423" w:type="dxa"/>
            <w:noWrap/>
          </w:tcPr>
          <w:p w14:paraId="112D332E" w14:textId="77777777" w:rsidR="003E1057" w:rsidRPr="00CD53B8" w:rsidRDefault="003E1057" w:rsidP="006D4899">
            <w:pPr>
              <w:jc w:val="center"/>
              <w:rPr>
                <w:color w:val="000000"/>
                <w:sz w:val="22"/>
                <w:szCs w:val="22"/>
              </w:rPr>
            </w:pPr>
            <w:r w:rsidRPr="00CD53B8">
              <w:rPr>
                <w:color w:val="000000"/>
                <w:sz w:val="22"/>
                <w:szCs w:val="22"/>
              </w:rPr>
              <w:t>Culicidae</w:t>
            </w:r>
            <w:r w:rsidRPr="00CD53B8">
              <w:rPr>
                <w:color w:val="222222"/>
                <w:sz w:val="22"/>
                <w:szCs w:val="22"/>
                <w:shd w:val="clear" w:color="auto" w:fill="FFFFFF"/>
              </w:rPr>
              <w:sym w:font="Symbol" w:char="F0C4"/>
            </w:r>
          </w:p>
        </w:tc>
        <w:tc>
          <w:tcPr>
            <w:tcW w:w="1769" w:type="dxa"/>
            <w:noWrap/>
          </w:tcPr>
          <w:p w14:paraId="0E112675"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42FD199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4" w:type="dxa"/>
            <w:noWrap/>
          </w:tcPr>
          <w:p w14:paraId="02CA98F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315ABB35" w14:textId="77777777" w:rsidR="003E1057" w:rsidRPr="00CD53B8" w:rsidRDefault="003E1057" w:rsidP="006D4899">
            <w:pPr>
              <w:jc w:val="center"/>
              <w:rPr>
                <w:color w:val="000000"/>
                <w:sz w:val="22"/>
                <w:szCs w:val="22"/>
              </w:rPr>
            </w:pPr>
            <w:r w:rsidRPr="00CD53B8">
              <w:rPr>
                <w:color w:val="000000"/>
                <w:sz w:val="22"/>
                <w:szCs w:val="22"/>
              </w:rPr>
              <w:t>0.015 (0.015) a</w:t>
            </w:r>
          </w:p>
        </w:tc>
        <w:tc>
          <w:tcPr>
            <w:tcW w:w="1771" w:type="dxa"/>
            <w:noWrap/>
          </w:tcPr>
          <w:p w14:paraId="00CCAFA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477C855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tcPr>
          <w:p w14:paraId="0F155B38" w14:textId="77777777" w:rsidR="003E1057" w:rsidRPr="00CD53B8" w:rsidRDefault="003E1057" w:rsidP="006D4899">
            <w:pPr>
              <w:jc w:val="right"/>
              <w:rPr>
                <w:color w:val="000000"/>
                <w:sz w:val="22"/>
                <w:szCs w:val="22"/>
              </w:rPr>
            </w:pPr>
            <w:r w:rsidRPr="00CD53B8">
              <w:rPr>
                <w:color w:val="000000"/>
                <w:sz w:val="22"/>
                <w:szCs w:val="22"/>
              </w:rPr>
              <w:t>0.83</w:t>
            </w:r>
          </w:p>
        </w:tc>
        <w:tc>
          <w:tcPr>
            <w:tcW w:w="1018" w:type="dxa"/>
          </w:tcPr>
          <w:p w14:paraId="415919C8" w14:textId="77777777" w:rsidR="003E1057" w:rsidRPr="00CD53B8" w:rsidRDefault="003E1057" w:rsidP="006D4899">
            <w:pPr>
              <w:jc w:val="right"/>
              <w:rPr>
                <w:b/>
                <w:bCs/>
                <w:color w:val="000000"/>
                <w:sz w:val="22"/>
                <w:szCs w:val="22"/>
              </w:rPr>
            </w:pPr>
            <w:r w:rsidRPr="00CD53B8">
              <w:rPr>
                <w:color w:val="000000"/>
                <w:sz w:val="22"/>
                <w:szCs w:val="22"/>
              </w:rPr>
              <w:t>0.5265</w:t>
            </w:r>
          </w:p>
        </w:tc>
      </w:tr>
      <w:tr w:rsidR="003E1057" w:rsidRPr="00CD53B8" w14:paraId="083D2080" w14:textId="77777777" w:rsidTr="003B28A2">
        <w:trPr>
          <w:trHeight w:val="403"/>
          <w:jc w:val="center"/>
        </w:trPr>
        <w:tc>
          <w:tcPr>
            <w:tcW w:w="2423" w:type="dxa"/>
            <w:noWrap/>
            <w:hideMark/>
          </w:tcPr>
          <w:p w14:paraId="134F18C9" w14:textId="77777777" w:rsidR="003E1057" w:rsidRPr="00CD53B8" w:rsidRDefault="003E1057" w:rsidP="006D4899">
            <w:pPr>
              <w:rPr>
                <w:color w:val="000000"/>
                <w:sz w:val="22"/>
                <w:szCs w:val="22"/>
              </w:rPr>
            </w:pPr>
            <w:r w:rsidRPr="00CD53B8">
              <w:rPr>
                <w:color w:val="000000"/>
                <w:sz w:val="22"/>
                <w:szCs w:val="22"/>
              </w:rPr>
              <w:t xml:space="preserve">Hemiptera  </w:t>
            </w:r>
          </w:p>
        </w:tc>
        <w:tc>
          <w:tcPr>
            <w:tcW w:w="1769" w:type="dxa"/>
            <w:noWrap/>
            <w:hideMark/>
          </w:tcPr>
          <w:p w14:paraId="5C768A6B" w14:textId="77777777" w:rsidR="003E1057" w:rsidRPr="00CD53B8" w:rsidRDefault="003E1057" w:rsidP="006D4899">
            <w:pPr>
              <w:jc w:val="center"/>
              <w:rPr>
                <w:color w:val="000000"/>
                <w:sz w:val="22"/>
                <w:szCs w:val="22"/>
              </w:rPr>
            </w:pPr>
            <w:r w:rsidRPr="00CD53B8">
              <w:rPr>
                <w:color w:val="000000"/>
                <w:sz w:val="22"/>
                <w:szCs w:val="22"/>
              </w:rPr>
              <w:t>0.462 (0.160) a</w:t>
            </w:r>
          </w:p>
        </w:tc>
        <w:tc>
          <w:tcPr>
            <w:tcW w:w="1771" w:type="dxa"/>
            <w:noWrap/>
            <w:hideMark/>
          </w:tcPr>
          <w:p w14:paraId="4AA91BF0" w14:textId="77777777" w:rsidR="003E1057" w:rsidRPr="00CD53B8" w:rsidRDefault="003E1057" w:rsidP="006D4899">
            <w:pPr>
              <w:jc w:val="center"/>
              <w:rPr>
                <w:color w:val="000000"/>
                <w:sz w:val="22"/>
                <w:szCs w:val="22"/>
              </w:rPr>
            </w:pPr>
            <w:r w:rsidRPr="00CD53B8">
              <w:rPr>
                <w:color w:val="000000"/>
                <w:sz w:val="22"/>
                <w:szCs w:val="22"/>
              </w:rPr>
              <w:t>0.218 (0.063) a</w:t>
            </w:r>
          </w:p>
        </w:tc>
        <w:tc>
          <w:tcPr>
            <w:tcW w:w="1774" w:type="dxa"/>
            <w:noWrap/>
            <w:hideMark/>
          </w:tcPr>
          <w:p w14:paraId="54A1A3B2" w14:textId="77777777" w:rsidR="003E1057" w:rsidRPr="00CD53B8" w:rsidRDefault="003E1057" w:rsidP="006D4899">
            <w:pPr>
              <w:jc w:val="center"/>
              <w:rPr>
                <w:color w:val="000000"/>
                <w:sz w:val="22"/>
                <w:szCs w:val="22"/>
              </w:rPr>
            </w:pPr>
            <w:r w:rsidRPr="00CD53B8">
              <w:rPr>
                <w:color w:val="000000"/>
                <w:sz w:val="22"/>
                <w:szCs w:val="22"/>
              </w:rPr>
              <w:t>0.442 (0.134) a</w:t>
            </w:r>
          </w:p>
        </w:tc>
        <w:tc>
          <w:tcPr>
            <w:tcW w:w="1771" w:type="dxa"/>
            <w:noWrap/>
            <w:hideMark/>
          </w:tcPr>
          <w:p w14:paraId="5811D7E0" w14:textId="77777777" w:rsidR="003E1057" w:rsidRPr="00CD53B8" w:rsidRDefault="003E1057" w:rsidP="006D4899">
            <w:pPr>
              <w:jc w:val="center"/>
              <w:rPr>
                <w:b/>
                <w:color w:val="000000"/>
                <w:sz w:val="22"/>
                <w:szCs w:val="22"/>
              </w:rPr>
            </w:pPr>
            <w:r w:rsidRPr="00CD53B8">
              <w:rPr>
                <w:b/>
                <w:color w:val="000000"/>
                <w:sz w:val="22"/>
                <w:szCs w:val="22"/>
              </w:rPr>
              <w:t>0.727 (0.192) a</w:t>
            </w:r>
          </w:p>
        </w:tc>
        <w:tc>
          <w:tcPr>
            <w:tcW w:w="1771" w:type="dxa"/>
            <w:noWrap/>
            <w:hideMark/>
          </w:tcPr>
          <w:p w14:paraId="3F93A203" w14:textId="77777777" w:rsidR="003E1057" w:rsidRPr="00CD53B8" w:rsidRDefault="003E1057" w:rsidP="006D4899">
            <w:pPr>
              <w:jc w:val="center"/>
              <w:rPr>
                <w:color w:val="000000"/>
                <w:sz w:val="22"/>
                <w:szCs w:val="22"/>
              </w:rPr>
            </w:pPr>
            <w:r w:rsidRPr="00CD53B8">
              <w:rPr>
                <w:color w:val="000000"/>
                <w:sz w:val="22"/>
                <w:szCs w:val="22"/>
              </w:rPr>
              <w:t>0.220 (0.080) a</w:t>
            </w:r>
          </w:p>
        </w:tc>
        <w:tc>
          <w:tcPr>
            <w:tcW w:w="1771" w:type="dxa"/>
            <w:noWrap/>
            <w:hideMark/>
          </w:tcPr>
          <w:p w14:paraId="1DBB2DAD" w14:textId="77777777" w:rsidR="003E1057" w:rsidRPr="00CD53B8" w:rsidRDefault="003E1057" w:rsidP="006D4899">
            <w:pPr>
              <w:jc w:val="center"/>
              <w:rPr>
                <w:color w:val="000000"/>
                <w:sz w:val="22"/>
                <w:szCs w:val="22"/>
              </w:rPr>
            </w:pPr>
            <w:r w:rsidRPr="00CD53B8">
              <w:rPr>
                <w:color w:val="000000"/>
                <w:sz w:val="22"/>
                <w:szCs w:val="22"/>
              </w:rPr>
              <w:t>0.028 (0.021) b</w:t>
            </w:r>
          </w:p>
        </w:tc>
        <w:tc>
          <w:tcPr>
            <w:tcW w:w="900" w:type="dxa"/>
            <w:hideMark/>
          </w:tcPr>
          <w:p w14:paraId="30D3FE7F" w14:textId="77777777" w:rsidR="003E1057" w:rsidRPr="00CD53B8" w:rsidRDefault="003E1057" w:rsidP="006D4899">
            <w:pPr>
              <w:jc w:val="right"/>
              <w:rPr>
                <w:color w:val="000000"/>
                <w:sz w:val="22"/>
                <w:szCs w:val="22"/>
              </w:rPr>
            </w:pPr>
            <w:r w:rsidRPr="00CD53B8">
              <w:rPr>
                <w:color w:val="000000"/>
                <w:sz w:val="22"/>
                <w:szCs w:val="22"/>
              </w:rPr>
              <w:t>3.93</w:t>
            </w:r>
          </w:p>
        </w:tc>
        <w:tc>
          <w:tcPr>
            <w:tcW w:w="1018" w:type="dxa"/>
            <w:hideMark/>
          </w:tcPr>
          <w:p w14:paraId="4FD70DE6" w14:textId="77777777" w:rsidR="003E1057" w:rsidRPr="00CD53B8" w:rsidRDefault="003E1057" w:rsidP="006D4899">
            <w:pPr>
              <w:jc w:val="right"/>
              <w:rPr>
                <w:b/>
                <w:bCs/>
                <w:color w:val="000000"/>
                <w:sz w:val="22"/>
                <w:szCs w:val="22"/>
              </w:rPr>
            </w:pPr>
            <w:r w:rsidRPr="00CD53B8">
              <w:rPr>
                <w:b/>
                <w:bCs/>
                <w:color w:val="000000"/>
                <w:sz w:val="22"/>
                <w:szCs w:val="22"/>
              </w:rPr>
              <w:t>0.0016</w:t>
            </w:r>
          </w:p>
        </w:tc>
      </w:tr>
      <w:tr w:rsidR="003E1057" w:rsidRPr="00CD53B8" w14:paraId="39ADFE13" w14:textId="77777777" w:rsidTr="003B28A2">
        <w:trPr>
          <w:trHeight w:val="403"/>
          <w:jc w:val="center"/>
        </w:trPr>
        <w:tc>
          <w:tcPr>
            <w:tcW w:w="2423" w:type="dxa"/>
            <w:noWrap/>
            <w:hideMark/>
          </w:tcPr>
          <w:p w14:paraId="2C149037" w14:textId="77777777" w:rsidR="003E1057" w:rsidRPr="00CD53B8" w:rsidRDefault="003E1057" w:rsidP="006D4899">
            <w:pPr>
              <w:jc w:val="right"/>
              <w:rPr>
                <w:iCs/>
                <w:color w:val="000000"/>
                <w:sz w:val="22"/>
                <w:szCs w:val="22"/>
              </w:rPr>
            </w:pPr>
            <w:r w:rsidRPr="00CD53B8">
              <w:rPr>
                <w:i/>
                <w:iCs/>
                <w:color w:val="000000"/>
                <w:sz w:val="22"/>
                <w:szCs w:val="22"/>
              </w:rPr>
              <w:t>Euschistus quadrator</w:t>
            </w:r>
            <w:r w:rsidRPr="00CD53B8">
              <w:rPr>
                <w:iCs/>
                <w:color w:val="000000"/>
                <w:sz w:val="22"/>
                <w:szCs w:val="22"/>
              </w:rPr>
              <w:t>*</w:t>
            </w:r>
          </w:p>
        </w:tc>
        <w:tc>
          <w:tcPr>
            <w:tcW w:w="1769" w:type="dxa"/>
            <w:noWrap/>
            <w:hideMark/>
          </w:tcPr>
          <w:p w14:paraId="2BED4CEC"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49ACC363"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03D09C03"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74FDD9E8" w14:textId="77777777" w:rsidR="003E1057" w:rsidRPr="00CD53B8" w:rsidRDefault="003E1057" w:rsidP="006D4899">
            <w:pPr>
              <w:jc w:val="center"/>
              <w:rPr>
                <w:color w:val="000000"/>
                <w:sz w:val="22"/>
                <w:szCs w:val="22"/>
              </w:rPr>
            </w:pPr>
            <w:r w:rsidRPr="00CD53B8">
              <w:rPr>
                <w:color w:val="000000"/>
                <w:sz w:val="22"/>
                <w:szCs w:val="22"/>
              </w:rPr>
              <w:t>0.053 (0.027) a</w:t>
            </w:r>
          </w:p>
        </w:tc>
        <w:tc>
          <w:tcPr>
            <w:tcW w:w="1771" w:type="dxa"/>
            <w:noWrap/>
            <w:hideMark/>
          </w:tcPr>
          <w:p w14:paraId="499D89AC" w14:textId="77777777" w:rsidR="003E1057" w:rsidRPr="00CD53B8" w:rsidRDefault="003E1057" w:rsidP="006D4899">
            <w:pPr>
              <w:jc w:val="center"/>
              <w:rPr>
                <w:color w:val="000000"/>
                <w:sz w:val="22"/>
                <w:szCs w:val="22"/>
              </w:rPr>
            </w:pPr>
            <w:r w:rsidRPr="00CD53B8">
              <w:rPr>
                <w:color w:val="000000"/>
                <w:sz w:val="22"/>
                <w:szCs w:val="22"/>
              </w:rPr>
              <w:t>0.008 (0.008) a</w:t>
            </w:r>
          </w:p>
        </w:tc>
        <w:tc>
          <w:tcPr>
            <w:tcW w:w="1771" w:type="dxa"/>
            <w:noWrap/>
            <w:hideMark/>
          </w:tcPr>
          <w:p w14:paraId="3BB77702" w14:textId="77777777" w:rsidR="003E1057" w:rsidRPr="00CD53B8" w:rsidRDefault="003E1057" w:rsidP="006D4899">
            <w:pPr>
              <w:jc w:val="center"/>
              <w:rPr>
                <w:color w:val="000000"/>
                <w:sz w:val="22"/>
                <w:szCs w:val="22"/>
              </w:rPr>
            </w:pPr>
            <w:r w:rsidRPr="00CD53B8">
              <w:rPr>
                <w:color w:val="000000"/>
                <w:sz w:val="22"/>
                <w:szCs w:val="22"/>
              </w:rPr>
              <w:t>0.009 (0.009) a</w:t>
            </w:r>
          </w:p>
        </w:tc>
        <w:tc>
          <w:tcPr>
            <w:tcW w:w="900" w:type="dxa"/>
            <w:hideMark/>
          </w:tcPr>
          <w:p w14:paraId="085D544F" w14:textId="77777777" w:rsidR="003E1057" w:rsidRPr="00CD53B8" w:rsidRDefault="003E1057" w:rsidP="006D4899">
            <w:pPr>
              <w:jc w:val="right"/>
              <w:rPr>
                <w:color w:val="000000"/>
                <w:sz w:val="22"/>
                <w:szCs w:val="22"/>
              </w:rPr>
            </w:pPr>
            <w:r w:rsidRPr="00CD53B8">
              <w:rPr>
                <w:color w:val="000000"/>
                <w:sz w:val="22"/>
                <w:szCs w:val="22"/>
              </w:rPr>
              <w:t>2.16</w:t>
            </w:r>
          </w:p>
        </w:tc>
        <w:tc>
          <w:tcPr>
            <w:tcW w:w="1018" w:type="dxa"/>
            <w:hideMark/>
          </w:tcPr>
          <w:p w14:paraId="7F78003C" w14:textId="77777777" w:rsidR="003E1057" w:rsidRPr="00CD53B8" w:rsidRDefault="003E1057" w:rsidP="006D4899">
            <w:pPr>
              <w:jc w:val="right"/>
              <w:rPr>
                <w:color w:val="000000"/>
                <w:sz w:val="22"/>
                <w:szCs w:val="22"/>
              </w:rPr>
            </w:pPr>
            <w:r w:rsidRPr="00CD53B8">
              <w:rPr>
                <w:color w:val="000000"/>
                <w:sz w:val="22"/>
                <w:szCs w:val="22"/>
              </w:rPr>
              <w:t>0.0566</w:t>
            </w:r>
          </w:p>
        </w:tc>
      </w:tr>
      <w:tr w:rsidR="003E1057" w:rsidRPr="00CD53B8" w14:paraId="2E3AF96A" w14:textId="77777777" w:rsidTr="003B28A2">
        <w:trPr>
          <w:trHeight w:val="403"/>
          <w:jc w:val="center"/>
        </w:trPr>
        <w:tc>
          <w:tcPr>
            <w:tcW w:w="2423" w:type="dxa"/>
            <w:noWrap/>
            <w:hideMark/>
          </w:tcPr>
          <w:p w14:paraId="62F8F78A" w14:textId="77777777" w:rsidR="003E1057" w:rsidRPr="00CD53B8" w:rsidRDefault="003E1057" w:rsidP="006D4899">
            <w:pPr>
              <w:jc w:val="right"/>
              <w:rPr>
                <w:iCs/>
                <w:color w:val="000000"/>
                <w:sz w:val="22"/>
                <w:szCs w:val="22"/>
              </w:rPr>
            </w:pPr>
            <w:r w:rsidRPr="00CD53B8">
              <w:rPr>
                <w:i/>
                <w:iCs/>
                <w:color w:val="000000"/>
                <w:sz w:val="22"/>
                <w:szCs w:val="22"/>
              </w:rPr>
              <w:t>Euschistus servus</w:t>
            </w:r>
            <w:r w:rsidRPr="00CD53B8">
              <w:rPr>
                <w:iCs/>
                <w:color w:val="000000"/>
                <w:sz w:val="22"/>
                <w:szCs w:val="22"/>
              </w:rPr>
              <w:t xml:space="preserve"> *</w:t>
            </w:r>
          </w:p>
        </w:tc>
        <w:tc>
          <w:tcPr>
            <w:tcW w:w="1769" w:type="dxa"/>
            <w:noWrap/>
            <w:hideMark/>
          </w:tcPr>
          <w:p w14:paraId="043D64C5" w14:textId="77777777" w:rsidR="003E1057" w:rsidRPr="00CD53B8" w:rsidRDefault="003E1057" w:rsidP="006D4899">
            <w:pPr>
              <w:jc w:val="center"/>
              <w:rPr>
                <w:b/>
                <w:color w:val="000000"/>
                <w:sz w:val="22"/>
                <w:szCs w:val="22"/>
              </w:rPr>
            </w:pPr>
            <w:r w:rsidRPr="00CD53B8">
              <w:rPr>
                <w:b/>
                <w:color w:val="000000"/>
                <w:sz w:val="22"/>
                <w:szCs w:val="22"/>
              </w:rPr>
              <w:t>0.071 (0.024) a</w:t>
            </w:r>
          </w:p>
        </w:tc>
        <w:tc>
          <w:tcPr>
            <w:tcW w:w="1771" w:type="dxa"/>
            <w:noWrap/>
            <w:hideMark/>
          </w:tcPr>
          <w:p w14:paraId="424F81CE" w14:textId="77777777" w:rsidR="003E1057" w:rsidRPr="00CD53B8" w:rsidRDefault="003E1057" w:rsidP="006D4899">
            <w:pPr>
              <w:jc w:val="center"/>
              <w:rPr>
                <w:color w:val="000000"/>
                <w:sz w:val="22"/>
                <w:szCs w:val="22"/>
              </w:rPr>
            </w:pPr>
            <w:r w:rsidRPr="00CD53B8">
              <w:rPr>
                <w:color w:val="000000"/>
                <w:sz w:val="22"/>
                <w:szCs w:val="22"/>
              </w:rPr>
              <w:t>0.026 (0.013) b</w:t>
            </w:r>
          </w:p>
        </w:tc>
        <w:tc>
          <w:tcPr>
            <w:tcW w:w="1774" w:type="dxa"/>
            <w:noWrap/>
            <w:hideMark/>
          </w:tcPr>
          <w:p w14:paraId="7F338410"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765E5DE8"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1D45967A"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11AA9047"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900" w:type="dxa"/>
            <w:hideMark/>
          </w:tcPr>
          <w:p w14:paraId="576DB1FB" w14:textId="77777777" w:rsidR="003E1057" w:rsidRPr="00CD53B8" w:rsidRDefault="003E1057" w:rsidP="006D4899">
            <w:pPr>
              <w:jc w:val="right"/>
              <w:rPr>
                <w:color w:val="000000"/>
                <w:sz w:val="22"/>
                <w:szCs w:val="22"/>
              </w:rPr>
            </w:pPr>
            <w:r w:rsidRPr="00CD53B8">
              <w:rPr>
                <w:color w:val="000000"/>
                <w:sz w:val="22"/>
                <w:szCs w:val="22"/>
              </w:rPr>
              <w:t>5.76</w:t>
            </w:r>
          </w:p>
        </w:tc>
        <w:tc>
          <w:tcPr>
            <w:tcW w:w="1018" w:type="dxa"/>
            <w:hideMark/>
          </w:tcPr>
          <w:p w14:paraId="2651E13F" w14:textId="77777777" w:rsidR="003E1057" w:rsidRPr="00CD53B8" w:rsidRDefault="003E1057" w:rsidP="006D4899">
            <w:pPr>
              <w:jc w:val="right"/>
              <w:rPr>
                <w:b/>
                <w:bCs/>
                <w:color w:val="000000"/>
                <w:sz w:val="22"/>
                <w:szCs w:val="22"/>
              </w:rPr>
            </w:pPr>
            <w:r w:rsidRPr="00CD53B8">
              <w:rPr>
                <w:b/>
                <w:bCs/>
                <w:color w:val="000000"/>
                <w:sz w:val="22"/>
                <w:szCs w:val="22"/>
              </w:rPr>
              <w:t>&lt; 0.0001</w:t>
            </w:r>
          </w:p>
        </w:tc>
      </w:tr>
      <w:tr w:rsidR="003E1057" w:rsidRPr="00CD53B8" w14:paraId="323CDA87" w14:textId="77777777" w:rsidTr="003B28A2">
        <w:trPr>
          <w:trHeight w:val="403"/>
          <w:jc w:val="center"/>
        </w:trPr>
        <w:tc>
          <w:tcPr>
            <w:tcW w:w="2423" w:type="dxa"/>
            <w:noWrap/>
            <w:hideMark/>
          </w:tcPr>
          <w:p w14:paraId="277F34F2" w14:textId="77777777" w:rsidR="003E1057" w:rsidRPr="00CD53B8" w:rsidRDefault="003E1057" w:rsidP="006D4899">
            <w:pPr>
              <w:jc w:val="right"/>
              <w:rPr>
                <w:iCs/>
                <w:color w:val="000000"/>
                <w:sz w:val="22"/>
                <w:szCs w:val="22"/>
              </w:rPr>
            </w:pPr>
            <w:r w:rsidRPr="00CD53B8">
              <w:rPr>
                <w:i/>
                <w:iCs/>
                <w:color w:val="000000"/>
                <w:sz w:val="22"/>
                <w:szCs w:val="22"/>
              </w:rPr>
              <w:t>Euschistus tristigmus</w:t>
            </w:r>
            <w:r w:rsidRPr="00CD53B8">
              <w:rPr>
                <w:iCs/>
                <w:color w:val="000000"/>
                <w:sz w:val="22"/>
                <w:szCs w:val="22"/>
              </w:rPr>
              <w:t xml:space="preserve"> *</w:t>
            </w:r>
          </w:p>
        </w:tc>
        <w:tc>
          <w:tcPr>
            <w:tcW w:w="1769" w:type="dxa"/>
            <w:noWrap/>
            <w:hideMark/>
          </w:tcPr>
          <w:p w14:paraId="561EEEC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BBBDB80" w14:textId="77777777" w:rsidR="003E1057" w:rsidRPr="00CD53B8" w:rsidRDefault="003E1057" w:rsidP="006D4899">
            <w:pPr>
              <w:jc w:val="center"/>
              <w:rPr>
                <w:color w:val="000000"/>
                <w:sz w:val="22"/>
                <w:szCs w:val="22"/>
              </w:rPr>
            </w:pPr>
            <w:r w:rsidRPr="00CD53B8">
              <w:rPr>
                <w:color w:val="000000"/>
                <w:sz w:val="22"/>
                <w:szCs w:val="22"/>
              </w:rPr>
              <w:t>0.013 (0.013) a</w:t>
            </w:r>
          </w:p>
        </w:tc>
        <w:tc>
          <w:tcPr>
            <w:tcW w:w="1774" w:type="dxa"/>
            <w:noWrap/>
            <w:hideMark/>
          </w:tcPr>
          <w:p w14:paraId="70E0C41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9CEC91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0D048BFD" w14:textId="77777777" w:rsidR="003E1057" w:rsidRPr="00CD53B8" w:rsidRDefault="003E1057" w:rsidP="006D4899">
            <w:pPr>
              <w:jc w:val="center"/>
              <w:rPr>
                <w:color w:val="000000"/>
                <w:sz w:val="22"/>
                <w:szCs w:val="22"/>
              </w:rPr>
            </w:pPr>
            <w:r w:rsidRPr="00CD53B8">
              <w:rPr>
                <w:color w:val="000000"/>
                <w:sz w:val="22"/>
                <w:szCs w:val="22"/>
              </w:rPr>
              <w:t>0.030 (0.030) a</w:t>
            </w:r>
          </w:p>
        </w:tc>
        <w:tc>
          <w:tcPr>
            <w:tcW w:w="1771" w:type="dxa"/>
            <w:noWrap/>
            <w:hideMark/>
          </w:tcPr>
          <w:p w14:paraId="027B114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465366C7" w14:textId="77777777" w:rsidR="003E1057" w:rsidRPr="00CD53B8" w:rsidRDefault="003E1057" w:rsidP="006D4899">
            <w:pPr>
              <w:jc w:val="right"/>
              <w:rPr>
                <w:color w:val="000000"/>
                <w:sz w:val="22"/>
                <w:szCs w:val="22"/>
              </w:rPr>
            </w:pPr>
            <w:r w:rsidRPr="00CD53B8">
              <w:rPr>
                <w:color w:val="000000"/>
                <w:sz w:val="22"/>
                <w:szCs w:val="22"/>
              </w:rPr>
              <w:t>0.83</w:t>
            </w:r>
          </w:p>
        </w:tc>
        <w:tc>
          <w:tcPr>
            <w:tcW w:w="1018" w:type="dxa"/>
            <w:hideMark/>
          </w:tcPr>
          <w:p w14:paraId="089AB5CB" w14:textId="77777777" w:rsidR="003E1057" w:rsidRPr="00CD53B8" w:rsidRDefault="003E1057" w:rsidP="006D4899">
            <w:pPr>
              <w:jc w:val="right"/>
              <w:rPr>
                <w:color w:val="000000"/>
                <w:sz w:val="22"/>
                <w:szCs w:val="22"/>
              </w:rPr>
            </w:pPr>
            <w:r w:rsidRPr="00CD53B8">
              <w:rPr>
                <w:color w:val="000000"/>
                <w:sz w:val="22"/>
                <w:szCs w:val="22"/>
              </w:rPr>
              <w:t>0.5293</w:t>
            </w:r>
          </w:p>
        </w:tc>
      </w:tr>
      <w:tr w:rsidR="003E1057" w:rsidRPr="00CD53B8" w14:paraId="015740F5" w14:textId="77777777" w:rsidTr="003B28A2">
        <w:trPr>
          <w:trHeight w:val="403"/>
          <w:jc w:val="center"/>
        </w:trPr>
        <w:tc>
          <w:tcPr>
            <w:tcW w:w="2423" w:type="dxa"/>
            <w:noWrap/>
            <w:hideMark/>
          </w:tcPr>
          <w:p w14:paraId="63984635" w14:textId="77777777" w:rsidR="003E1057" w:rsidRPr="00CD53B8" w:rsidRDefault="003E1057"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w:t>
            </w:r>
          </w:p>
        </w:tc>
        <w:tc>
          <w:tcPr>
            <w:tcW w:w="1769" w:type="dxa"/>
            <w:noWrap/>
            <w:hideMark/>
          </w:tcPr>
          <w:p w14:paraId="63CA3EEF" w14:textId="77777777" w:rsidR="003E1057" w:rsidRPr="00CD53B8" w:rsidRDefault="003E1057" w:rsidP="006D4899">
            <w:pPr>
              <w:jc w:val="center"/>
              <w:rPr>
                <w:color w:val="000000"/>
                <w:sz w:val="22"/>
                <w:szCs w:val="22"/>
              </w:rPr>
            </w:pPr>
            <w:r w:rsidRPr="00CD53B8">
              <w:rPr>
                <w:color w:val="000000"/>
                <w:sz w:val="22"/>
                <w:szCs w:val="22"/>
              </w:rPr>
              <w:t>0.147 (0.147) a</w:t>
            </w:r>
          </w:p>
        </w:tc>
        <w:tc>
          <w:tcPr>
            <w:tcW w:w="1771" w:type="dxa"/>
            <w:noWrap/>
            <w:hideMark/>
          </w:tcPr>
          <w:p w14:paraId="60DD554D" w14:textId="77777777" w:rsidR="003E1057" w:rsidRPr="00CD53B8" w:rsidRDefault="003E1057" w:rsidP="006D4899">
            <w:pPr>
              <w:jc w:val="center"/>
              <w:rPr>
                <w:color w:val="000000"/>
                <w:sz w:val="22"/>
                <w:szCs w:val="22"/>
              </w:rPr>
            </w:pPr>
            <w:r w:rsidRPr="00CD53B8">
              <w:rPr>
                <w:color w:val="000000"/>
                <w:sz w:val="22"/>
                <w:szCs w:val="22"/>
              </w:rPr>
              <w:t>0.039 (0.022) a</w:t>
            </w:r>
          </w:p>
        </w:tc>
        <w:tc>
          <w:tcPr>
            <w:tcW w:w="1774" w:type="dxa"/>
            <w:noWrap/>
            <w:hideMark/>
          </w:tcPr>
          <w:p w14:paraId="261E5C31" w14:textId="77777777" w:rsidR="003E1057" w:rsidRPr="00CD53B8" w:rsidRDefault="003E1057" w:rsidP="006D4899">
            <w:pPr>
              <w:jc w:val="center"/>
              <w:rPr>
                <w:color w:val="000000"/>
                <w:sz w:val="22"/>
                <w:szCs w:val="22"/>
              </w:rPr>
            </w:pPr>
            <w:r w:rsidRPr="00CD53B8">
              <w:rPr>
                <w:color w:val="000000"/>
                <w:sz w:val="22"/>
                <w:szCs w:val="22"/>
              </w:rPr>
              <w:t>0.013 (0.009) a</w:t>
            </w:r>
          </w:p>
        </w:tc>
        <w:tc>
          <w:tcPr>
            <w:tcW w:w="1771" w:type="dxa"/>
            <w:noWrap/>
            <w:hideMark/>
          </w:tcPr>
          <w:p w14:paraId="75C388E2" w14:textId="77777777" w:rsidR="003E1057" w:rsidRPr="00CD53B8" w:rsidRDefault="003E1057" w:rsidP="006D4899">
            <w:pPr>
              <w:jc w:val="center"/>
              <w:rPr>
                <w:color w:val="000000"/>
                <w:sz w:val="22"/>
                <w:szCs w:val="22"/>
              </w:rPr>
            </w:pPr>
            <w:r w:rsidRPr="00CD53B8">
              <w:rPr>
                <w:color w:val="000000"/>
                <w:sz w:val="22"/>
                <w:szCs w:val="22"/>
              </w:rPr>
              <w:t>0.068 (0.047) a</w:t>
            </w:r>
          </w:p>
        </w:tc>
        <w:tc>
          <w:tcPr>
            <w:tcW w:w="1771" w:type="dxa"/>
            <w:noWrap/>
            <w:hideMark/>
          </w:tcPr>
          <w:p w14:paraId="69673212" w14:textId="77777777" w:rsidR="003E1057" w:rsidRPr="00CD53B8" w:rsidRDefault="003E1057" w:rsidP="006D4899">
            <w:pPr>
              <w:jc w:val="center"/>
              <w:rPr>
                <w:color w:val="000000"/>
                <w:sz w:val="22"/>
                <w:szCs w:val="22"/>
              </w:rPr>
            </w:pPr>
            <w:r w:rsidRPr="00CD53B8">
              <w:rPr>
                <w:color w:val="000000"/>
                <w:sz w:val="22"/>
                <w:szCs w:val="22"/>
              </w:rPr>
              <w:t>0.015 (0.011) a</w:t>
            </w:r>
          </w:p>
        </w:tc>
        <w:tc>
          <w:tcPr>
            <w:tcW w:w="1771" w:type="dxa"/>
            <w:noWrap/>
            <w:hideMark/>
          </w:tcPr>
          <w:p w14:paraId="36F8D300"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02C38783" w14:textId="77777777" w:rsidR="003E1057" w:rsidRPr="00CD53B8" w:rsidRDefault="003E1057" w:rsidP="006D4899">
            <w:pPr>
              <w:jc w:val="right"/>
              <w:rPr>
                <w:color w:val="000000"/>
                <w:sz w:val="22"/>
                <w:szCs w:val="22"/>
              </w:rPr>
            </w:pPr>
            <w:r w:rsidRPr="00CD53B8">
              <w:rPr>
                <w:color w:val="000000"/>
                <w:sz w:val="22"/>
                <w:szCs w:val="22"/>
              </w:rPr>
              <w:t>0.55</w:t>
            </w:r>
          </w:p>
        </w:tc>
        <w:tc>
          <w:tcPr>
            <w:tcW w:w="1018" w:type="dxa"/>
            <w:hideMark/>
          </w:tcPr>
          <w:p w14:paraId="22325E45" w14:textId="77777777" w:rsidR="003E1057" w:rsidRPr="00CD53B8" w:rsidRDefault="003E1057" w:rsidP="006D4899">
            <w:pPr>
              <w:jc w:val="right"/>
              <w:rPr>
                <w:color w:val="000000"/>
                <w:sz w:val="22"/>
                <w:szCs w:val="22"/>
              </w:rPr>
            </w:pPr>
            <w:r w:rsidRPr="00CD53B8">
              <w:rPr>
                <w:color w:val="000000"/>
                <w:sz w:val="22"/>
                <w:szCs w:val="22"/>
              </w:rPr>
              <w:t>0.7391</w:t>
            </w:r>
          </w:p>
        </w:tc>
      </w:tr>
      <w:tr w:rsidR="003E1057" w:rsidRPr="00CD53B8" w14:paraId="18FA4D74" w14:textId="77777777" w:rsidTr="003B28A2">
        <w:trPr>
          <w:trHeight w:val="403"/>
          <w:jc w:val="center"/>
        </w:trPr>
        <w:tc>
          <w:tcPr>
            <w:tcW w:w="2423" w:type="dxa"/>
            <w:noWrap/>
            <w:hideMark/>
          </w:tcPr>
          <w:p w14:paraId="0B63B0DA" w14:textId="77777777" w:rsidR="003E1057" w:rsidRPr="00CD53B8" w:rsidRDefault="003E1057" w:rsidP="006D4899">
            <w:pPr>
              <w:jc w:val="right"/>
              <w:rPr>
                <w:iCs/>
                <w:color w:val="000000"/>
                <w:sz w:val="22"/>
                <w:szCs w:val="22"/>
              </w:rPr>
            </w:pPr>
            <w:r w:rsidRPr="00CD53B8">
              <w:rPr>
                <w:i/>
                <w:iCs/>
                <w:color w:val="000000"/>
                <w:sz w:val="22"/>
                <w:szCs w:val="22"/>
              </w:rPr>
              <w:t xml:space="preserve">Loxa flavicollis </w:t>
            </w:r>
            <w:r w:rsidRPr="00CD53B8">
              <w:rPr>
                <w:iCs/>
                <w:color w:val="000000"/>
                <w:sz w:val="22"/>
                <w:szCs w:val="22"/>
              </w:rPr>
              <w:t>*</w:t>
            </w:r>
          </w:p>
        </w:tc>
        <w:tc>
          <w:tcPr>
            <w:tcW w:w="1769" w:type="dxa"/>
            <w:noWrap/>
            <w:hideMark/>
          </w:tcPr>
          <w:p w14:paraId="0A84575E"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12186AA9"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4DC0856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6DC9FAB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8A36B0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04D1EBE"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19A131F9" w14:textId="77777777" w:rsidR="003E1057" w:rsidRPr="00CD53B8" w:rsidRDefault="003E1057" w:rsidP="006D4899">
            <w:pPr>
              <w:jc w:val="right"/>
              <w:rPr>
                <w:color w:val="000000"/>
                <w:sz w:val="22"/>
                <w:szCs w:val="22"/>
              </w:rPr>
            </w:pPr>
            <w:r w:rsidRPr="00CD53B8">
              <w:rPr>
                <w:color w:val="000000"/>
                <w:sz w:val="22"/>
                <w:szCs w:val="22"/>
              </w:rPr>
              <w:t>0.68</w:t>
            </w:r>
          </w:p>
        </w:tc>
        <w:tc>
          <w:tcPr>
            <w:tcW w:w="1018" w:type="dxa"/>
            <w:hideMark/>
          </w:tcPr>
          <w:p w14:paraId="5806D3DB" w14:textId="77777777" w:rsidR="003E1057" w:rsidRPr="00CD53B8" w:rsidRDefault="003E1057" w:rsidP="006D4899">
            <w:pPr>
              <w:jc w:val="right"/>
              <w:rPr>
                <w:color w:val="000000"/>
                <w:sz w:val="22"/>
                <w:szCs w:val="22"/>
              </w:rPr>
            </w:pPr>
            <w:r w:rsidRPr="00CD53B8">
              <w:rPr>
                <w:color w:val="000000"/>
                <w:sz w:val="22"/>
                <w:szCs w:val="22"/>
              </w:rPr>
              <w:t>0.6414</w:t>
            </w:r>
          </w:p>
        </w:tc>
      </w:tr>
      <w:tr w:rsidR="003E1057" w:rsidRPr="00CD53B8" w14:paraId="72D8F644" w14:textId="77777777" w:rsidTr="003B28A2">
        <w:trPr>
          <w:trHeight w:val="403"/>
          <w:jc w:val="center"/>
        </w:trPr>
        <w:tc>
          <w:tcPr>
            <w:tcW w:w="2423" w:type="dxa"/>
            <w:noWrap/>
            <w:hideMark/>
          </w:tcPr>
          <w:p w14:paraId="557A2D43" w14:textId="77777777" w:rsidR="003E1057" w:rsidRPr="00CD53B8" w:rsidRDefault="003E1057" w:rsidP="006D4899">
            <w:pPr>
              <w:jc w:val="right"/>
              <w:rPr>
                <w:iCs/>
                <w:color w:val="000000"/>
                <w:sz w:val="22"/>
                <w:szCs w:val="22"/>
              </w:rPr>
            </w:pPr>
            <w:r w:rsidRPr="00CD53B8">
              <w:rPr>
                <w:i/>
                <w:iCs/>
                <w:color w:val="000000"/>
                <w:sz w:val="22"/>
                <w:szCs w:val="22"/>
              </w:rPr>
              <w:t xml:space="preserve">Murgantia histrionica </w:t>
            </w:r>
            <w:r w:rsidRPr="00CD53B8">
              <w:rPr>
                <w:iCs/>
                <w:color w:val="000000"/>
                <w:sz w:val="22"/>
                <w:szCs w:val="22"/>
              </w:rPr>
              <w:t>*</w:t>
            </w:r>
          </w:p>
        </w:tc>
        <w:tc>
          <w:tcPr>
            <w:tcW w:w="1769" w:type="dxa"/>
            <w:noWrap/>
            <w:hideMark/>
          </w:tcPr>
          <w:p w14:paraId="4B27402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BD5DA3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1621179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0E93E59D" w14:textId="77777777" w:rsidR="003E1057" w:rsidRPr="00CD53B8" w:rsidRDefault="003E1057" w:rsidP="006D4899">
            <w:pPr>
              <w:jc w:val="center"/>
              <w:rPr>
                <w:color w:val="000000"/>
                <w:sz w:val="22"/>
                <w:szCs w:val="22"/>
              </w:rPr>
            </w:pPr>
            <w:r w:rsidRPr="00CD53B8">
              <w:rPr>
                <w:color w:val="000000"/>
                <w:sz w:val="22"/>
                <w:szCs w:val="22"/>
              </w:rPr>
              <w:t>0.008 (0.008) a</w:t>
            </w:r>
          </w:p>
        </w:tc>
        <w:tc>
          <w:tcPr>
            <w:tcW w:w="1771" w:type="dxa"/>
            <w:noWrap/>
            <w:hideMark/>
          </w:tcPr>
          <w:p w14:paraId="5ADC6A0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54DBD4D9"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108167EB" w14:textId="77777777" w:rsidR="003E1057" w:rsidRPr="00CD53B8" w:rsidRDefault="003E1057" w:rsidP="006D4899">
            <w:pPr>
              <w:jc w:val="right"/>
              <w:rPr>
                <w:color w:val="000000"/>
                <w:sz w:val="22"/>
                <w:szCs w:val="22"/>
              </w:rPr>
            </w:pPr>
            <w:r w:rsidRPr="00CD53B8">
              <w:rPr>
                <w:color w:val="000000"/>
                <w:sz w:val="22"/>
                <w:szCs w:val="22"/>
              </w:rPr>
              <w:t>0.77</w:t>
            </w:r>
          </w:p>
        </w:tc>
        <w:tc>
          <w:tcPr>
            <w:tcW w:w="1018" w:type="dxa"/>
            <w:hideMark/>
          </w:tcPr>
          <w:p w14:paraId="4F7C691A" w14:textId="77777777" w:rsidR="003E1057" w:rsidRPr="00CD53B8" w:rsidRDefault="003E1057" w:rsidP="006D4899">
            <w:pPr>
              <w:jc w:val="right"/>
              <w:rPr>
                <w:color w:val="000000"/>
                <w:sz w:val="22"/>
                <w:szCs w:val="22"/>
              </w:rPr>
            </w:pPr>
            <w:r w:rsidRPr="00CD53B8">
              <w:rPr>
                <w:color w:val="000000"/>
                <w:sz w:val="22"/>
                <w:szCs w:val="22"/>
              </w:rPr>
              <w:t>0.5681</w:t>
            </w:r>
          </w:p>
        </w:tc>
      </w:tr>
      <w:tr w:rsidR="003E1057" w:rsidRPr="00CD53B8" w14:paraId="038254B9" w14:textId="77777777" w:rsidTr="003B28A2">
        <w:trPr>
          <w:trHeight w:val="403"/>
          <w:jc w:val="center"/>
        </w:trPr>
        <w:tc>
          <w:tcPr>
            <w:tcW w:w="2423" w:type="dxa"/>
            <w:noWrap/>
            <w:hideMark/>
          </w:tcPr>
          <w:p w14:paraId="086C7728" w14:textId="77777777" w:rsidR="003E1057" w:rsidRPr="00CD53B8" w:rsidRDefault="003E1057" w:rsidP="006D4899">
            <w:pPr>
              <w:jc w:val="right"/>
              <w:rPr>
                <w:iCs/>
                <w:color w:val="000000"/>
                <w:sz w:val="22"/>
                <w:szCs w:val="22"/>
              </w:rPr>
            </w:pPr>
            <w:r w:rsidRPr="00CD53B8">
              <w:rPr>
                <w:i/>
                <w:iCs/>
                <w:color w:val="000000"/>
                <w:sz w:val="22"/>
                <w:szCs w:val="22"/>
              </w:rPr>
              <w:t xml:space="preserve">Nezara viridula </w:t>
            </w:r>
            <w:r w:rsidRPr="00CD53B8">
              <w:rPr>
                <w:iCs/>
                <w:color w:val="000000"/>
                <w:sz w:val="22"/>
                <w:szCs w:val="22"/>
              </w:rPr>
              <w:t>*</w:t>
            </w:r>
          </w:p>
        </w:tc>
        <w:tc>
          <w:tcPr>
            <w:tcW w:w="1769" w:type="dxa"/>
            <w:noWrap/>
            <w:hideMark/>
          </w:tcPr>
          <w:p w14:paraId="4423F519"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27EA96F"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4036C9A3"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10E2428B" w14:textId="77777777" w:rsidR="003E1057" w:rsidRPr="00CD53B8" w:rsidRDefault="003E1057" w:rsidP="006D4899">
            <w:pPr>
              <w:jc w:val="center"/>
              <w:rPr>
                <w:color w:val="000000"/>
                <w:sz w:val="22"/>
                <w:szCs w:val="22"/>
              </w:rPr>
            </w:pPr>
            <w:r w:rsidRPr="00CD53B8">
              <w:rPr>
                <w:color w:val="000000"/>
                <w:sz w:val="22"/>
                <w:szCs w:val="22"/>
              </w:rPr>
              <w:t>0.008 (0.008) a</w:t>
            </w:r>
          </w:p>
        </w:tc>
        <w:tc>
          <w:tcPr>
            <w:tcW w:w="1771" w:type="dxa"/>
            <w:noWrap/>
            <w:hideMark/>
          </w:tcPr>
          <w:p w14:paraId="531F772E"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92C11C0"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2AB1DE20" w14:textId="77777777" w:rsidR="003E1057" w:rsidRPr="00CD53B8" w:rsidRDefault="003E1057" w:rsidP="006D4899">
            <w:pPr>
              <w:jc w:val="right"/>
              <w:rPr>
                <w:color w:val="000000"/>
                <w:sz w:val="22"/>
                <w:szCs w:val="22"/>
              </w:rPr>
            </w:pPr>
            <w:r w:rsidRPr="00CD53B8">
              <w:rPr>
                <w:color w:val="000000"/>
                <w:sz w:val="22"/>
                <w:szCs w:val="22"/>
              </w:rPr>
              <w:t>0.54</w:t>
            </w:r>
          </w:p>
        </w:tc>
        <w:tc>
          <w:tcPr>
            <w:tcW w:w="1018" w:type="dxa"/>
            <w:hideMark/>
          </w:tcPr>
          <w:p w14:paraId="04A33058" w14:textId="77777777" w:rsidR="003E1057" w:rsidRPr="00CD53B8" w:rsidRDefault="003E1057" w:rsidP="006D4899">
            <w:pPr>
              <w:jc w:val="right"/>
              <w:rPr>
                <w:color w:val="000000"/>
                <w:sz w:val="22"/>
                <w:szCs w:val="22"/>
              </w:rPr>
            </w:pPr>
            <w:r w:rsidRPr="00CD53B8">
              <w:rPr>
                <w:color w:val="000000"/>
                <w:sz w:val="22"/>
                <w:szCs w:val="22"/>
              </w:rPr>
              <w:t>0.7445</w:t>
            </w:r>
          </w:p>
        </w:tc>
      </w:tr>
      <w:tr w:rsidR="003E1057" w:rsidRPr="00CD53B8" w14:paraId="2665A3B3" w14:textId="77777777" w:rsidTr="003B28A2">
        <w:trPr>
          <w:trHeight w:val="403"/>
          <w:jc w:val="center"/>
        </w:trPr>
        <w:tc>
          <w:tcPr>
            <w:tcW w:w="2423" w:type="dxa"/>
            <w:noWrap/>
            <w:hideMark/>
          </w:tcPr>
          <w:p w14:paraId="39F8EBE3" w14:textId="77777777" w:rsidR="003E1057" w:rsidRPr="00CD53B8" w:rsidRDefault="003E1057" w:rsidP="006D4899">
            <w:pPr>
              <w:jc w:val="right"/>
              <w:rPr>
                <w:iCs/>
                <w:color w:val="000000"/>
                <w:sz w:val="22"/>
                <w:szCs w:val="22"/>
              </w:rPr>
            </w:pPr>
            <w:r w:rsidRPr="00CD53B8">
              <w:rPr>
                <w:i/>
                <w:iCs/>
                <w:color w:val="000000"/>
                <w:sz w:val="22"/>
                <w:szCs w:val="22"/>
              </w:rPr>
              <w:t xml:space="preserve">Oebalus pugnax </w:t>
            </w:r>
            <w:r w:rsidRPr="00CD53B8">
              <w:rPr>
                <w:iCs/>
                <w:color w:val="000000"/>
                <w:sz w:val="22"/>
                <w:szCs w:val="22"/>
              </w:rPr>
              <w:t>*</w:t>
            </w:r>
          </w:p>
        </w:tc>
        <w:tc>
          <w:tcPr>
            <w:tcW w:w="1769" w:type="dxa"/>
            <w:noWrap/>
            <w:hideMark/>
          </w:tcPr>
          <w:p w14:paraId="1D7E4386"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0FF14047"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353B9A0B"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4A915EF4"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45F4910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526BAF7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0836B1B0" w14:textId="77777777" w:rsidR="003E1057" w:rsidRPr="00CD53B8" w:rsidRDefault="003E1057" w:rsidP="006D4899">
            <w:pPr>
              <w:jc w:val="right"/>
              <w:rPr>
                <w:color w:val="000000"/>
                <w:sz w:val="22"/>
                <w:szCs w:val="22"/>
              </w:rPr>
            </w:pPr>
            <w:r w:rsidRPr="00CD53B8">
              <w:rPr>
                <w:color w:val="000000"/>
                <w:sz w:val="22"/>
                <w:szCs w:val="22"/>
              </w:rPr>
              <w:t>0.68</w:t>
            </w:r>
          </w:p>
        </w:tc>
        <w:tc>
          <w:tcPr>
            <w:tcW w:w="1018" w:type="dxa"/>
            <w:hideMark/>
          </w:tcPr>
          <w:p w14:paraId="354B576C" w14:textId="77777777" w:rsidR="003E1057" w:rsidRPr="00CD53B8" w:rsidRDefault="003E1057" w:rsidP="006D4899">
            <w:pPr>
              <w:jc w:val="right"/>
              <w:rPr>
                <w:color w:val="000000"/>
                <w:sz w:val="22"/>
                <w:szCs w:val="22"/>
              </w:rPr>
            </w:pPr>
            <w:r w:rsidRPr="00CD53B8">
              <w:rPr>
                <w:color w:val="000000"/>
                <w:sz w:val="22"/>
                <w:szCs w:val="22"/>
              </w:rPr>
              <w:t>0.6414</w:t>
            </w:r>
          </w:p>
        </w:tc>
      </w:tr>
      <w:tr w:rsidR="003E1057" w:rsidRPr="00CD53B8" w14:paraId="41A22C5C" w14:textId="77777777" w:rsidTr="003B28A2">
        <w:trPr>
          <w:trHeight w:val="403"/>
          <w:jc w:val="center"/>
        </w:trPr>
        <w:tc>
          <w:tcPr>
            <w:tcW w:w="2423" w:type="dxa"/>
            <w:noWrap/>
            <w:hideMark/>
          </w:tcPr>
          <w:p w14:paraId="2445DF39" w14:textId="77777777" w:rsidR="003E1057" w:rsidRPr="00CD53B8" w:rsidRDefault="003E1057" w:rsidP="006D4899">
            <w:pPr>
              <w:rPr>
                <w:color w:val="000000"/>
                <w:sz w:val="22"/>
                <w:szCs w:val="22"/>
              </w:rPr>
            </w:pPr>
            <w:r w:rsidRPr="00CD53B8">
              <w:rPr>
                <w:color w:val="000000"/>
                <w:sz w:val="22"/>
                <w:szCs w:val="22"/>
              </w:rPr>
              <w:t>Pentatomidae cuticle</w:t>
            </w:r>
          </w:p>
        </w:tc>
        <w:tc>
          <w:tcPr>
            <w:tcW w:w="1769" w:type="dxa"/>
            <w:noWrap/>
            <w:hideMark/>
          </w:tcPr>
          <w:p w14:paraId="27915557" w14:textId="77777777" w:rsidR="003E1057" w:rsidRPr="00CD53B8" w:rsidRDefault="003E1057" w:rsidP="006D4899">
            <w:pPr>
              <w:jc w:val="center"/>
              <w:rPr>
                <w:color w:val="000000"/>
                <w:sz w:val="22"/>
                <w:szCs w:val="22"/>
              </w:rPr>
            </w:pPr>
            <w:r w:rsidRPr="00CD53B8">
              <w:rPr>
                <w:color w:val="000000"/>
                <w:sz w:val="22"/>
                <w:szCs w:val="22"/>
              </w:rPr>
              <w:t>0.026 (0.016) a</w:t>
            </w:r>
          </w:p>
        </w:tc>
        <w:tc>
          <w:tcPr>
            <w:tcW w:w="1771" w:type="dxa"/>
            <w:noWrap/>
            <w:hideMark/>
          </w:tcPr>
          <w:p w14:paraId="0D83B6F6" w14:textId="77777777" w:rsidR="003E1057" w:rsidRPr="00CD53B8" w:rsidRDefault="003E1057" w:rsidP="006D4899">
            <w:pPr>
              <w:jc w:val="center"/>
              <w:rPr>
                <w:color w:val="000000"/>
                <w:sz w:val="22"/>
                <w:szCs w:val="22"/>
              </w:rPr>
            </w:pPr>
            <w:r w:rsidRPr="00CD53B8">
              <w:rPr>
                <w:color w:val="000000"/>
                <w:sz w:val="22"/>
                <w:szCs w:val="22"/>
              </w:rPr>
              <w:t>0.026 (0.016) a</w:t>
            </w:r>
          </w:p>
        </w:tc>
        <w:tc>
          <w:tcPr>
            <w:tcW w:w="1774" w:type="dxa"/>
            <w:noWrap/>
            <w:hideMark/>
          </w:tcPr>
          <w:p w14:paraId="110EB25E" w14:textId="77777777" w:rsidR="003E1057" w:rsidRPr="00CD53B8" w:rsidRDefault="003E1057" w:rsidP="006D4899">
            <w:pPr>
              <w:jc w:val="center"/>
              <w:rPr>
                <w:color w:val="000000"/>
                <w:sz w:val="22"/>
                <w:szCs w:val="22"/>
              </w:rPr>
            </w:pPr>
            <w:r w:rsidRPr="00CD53B8">
              <w:rPr>
                <w:color w:val="000000"/>
                <w:sz w:val="22"/>
                <w:szCs w:val="22"/>
              </w:rPr>
              <w:t>0.026 (0.013) a</w:t>
            </w:r>
          </w:p>
        </w:tc>
        <w:tc>
          <w:tcPr>
            <w:tcW w:w="1771" w:type="dxa"/>
            <w:noWrap/>
            <w:hideMark/>
          </w:tcPr>
          <w:p w14:paraId="7BDD800F" w14:textId="77777777" w:rsidR="003E1057" w:rsidRPr="00CD53B8" w:rsidRDefault="003E1057" w:rsidP="006D4899">
            <w:pPr>
              <w:jc w:val="center"/>
              <w:rPr>
                <w:color w:val="000000"/>
                <w:sz w:val="22"/>
                <w:szCs w:val="22"/>
              </w:rPr>
            </w:pPr>
            <w:r w:rsidRPr="00CD53B8">
              <w:rPr>
                <w:color w:val="000000"/>
                <w:sz w:val="22"/>
                <w:szCs w:val="22"/>
              </w:rPr>
              <w:t>0.030 (0.018) a</w:t>
            </w:r>
          </w:p>
        </w:tc>
        <w:tc>
          <w:tcPr>
            <w:tcW w:w="1771" w:type="dxa"/>
            <w:noWrap/>
            <w:hideMark/>
          </w:tcPr>
          <w:p w14:paraId="7B86BD53" w14:textId="77777777" w:rsidR="003E1057" w:rsidRPr="00CD53B8" w:rsidRDefault="003E1057" w:rsidP="006D4899">
            <w:pPr>
              <w:jc w:val="center"/>
              <w:rPr>
                <w:color w:val="000000"/>
                <w:sz w:val="22"/>
                <w:szCs w:val="22"/>
              </w:rPr>
            </w:pPr>
            <w:r w:rsidRPr="00CD53B8">
              <w:rPr>
                <w:color w:val="000000"/>
                <w:sz w:val="22"/>
                <w:szCs w:val="22"/>
              </w:rPr>
              <w:t>0.030 (0.015) a</w:t>
            </w:r>
          </w:p>
        </w:tc>
        <w:tc>
          <w:tcPr>
            <w:tcW w:w="1771" w:type="dxa"/>
            <w:noWrap/>
            <w:hideMark/>
          </w:tcPr>
          <w:p w14:paraId="7B1A1F58" w14:textId="77777777" w:rsidR="003E1057" w:rsidRPr="00CD53B8" w:rsidRDefault="003E1057" w:rsidP="006D4899">
            <w:pPr>
              <w:jc w:val="center"/>
              <w:rPr>
                <w:color w:val="000000"/>
                <w:sz w:val="22"/>
                <w:szCs w:val="22"/>
              </w:rPr>
            </w:pPr>
            <w:r w:rsidRPr="00CD53B8">
              <w:rPr>
                <w:color w:val="000000"/>
                <w:sz w:val="22"/>
                <w:szCs w:val="22"/>
              </w:rPr>
              <w:t>0.009 (0.009) a</w:t>
            </w:r>
          </w:p>
        </w:tc>
        <w:tc>
          <w:tcPr>
            <w:tcW w:w="900" w:type="dxa"/>
            <w:hideMark/>
          </w:tcPr>
          <w:p w14:paraId="34317F76" w14:textId="77777777" w:rsidR="003E1057" w:rsidRPr="00CD53B8" w:rsidRDefault="003E1057" w:rsidP="006D4899">
            <w:pPr>
              <w:jc w:val="right"/>
              <w:rPr>
                <w:color w:val="000000"/>
                <w:sz w:val="22"/>
                <w:szCs w:val="22"/>
              </w:rPr>
            </w:pPr>
            <w:r w:rsidRPr="00CD53B8">
              <w:rPr>
                <w:color w:val="000000"/>
                <w:sz w:val="22"/>
                <w:szCs w:val="22"/>
              </w:rPr>
              <w:t>0.23</w:t>
            </w:r>
          </w:p>
        </w:tc>
        <w:tc>
          <w:tcPr>
            <w:tcW w:w="1018" w:type="dxa"/>
            <w:hideMark/>
          </w:tcPr>
          <w:p w14:paraId="69F39B85" w14:textId="77777777" w:rsidR="003E1057" w:rsidRPr="00CD53B8" w:rsidRDefault="003E1057" w:rsidP="006D4899">
            <w:pPr>
              <w:jc w:val="right"/>
              <w:rPr>
                <w:color w:val="000000"/>
                <w:sz w:val="22"/>
                <w:szCs w:val="22"/>
              </w:rPr>
            </w:pPr>
            <w:r w:rsidRPr="00CD53B8">
              <w:rPr>
                <w:color w:val="000000"/>
                <w:sz w:val="22"/>
                <w:szCs w:val="22"/>
              </w:rPr>
              <w:t>0.9477</w:t>
            </w:r>
          </w:p>
        </w:tc>
      </w:tr>
      <w:tr w:rsidR="003E1057" w:rsidRPr="00CD53B8" w14:paraId="59F395DF" w14:textId="77777777" w:rsidTr="003B28A2">
        <w:trPr>
          <w:trHeight w:val="403"/>
          <w:jc w:val="center"/>
        </w:trPr>
        <w:tc>
          <w:tcPr>
            <w:tcW w:w="2423" w:type="dxa"/>
            <w:noWrap/>
            <w:hideMark/>
          </w:tcPr>
          <w:p w14:paraId="058CA69C" w14:textId="77777777" w:rsidR="003E1057" w:rsidRPr="00CD53B8" w:rsidRDefault="003E1057" w:rsidP="006D4899">
            <w:pPr>
              <w:jc w:val="right"/>
              <w:rPr>
                <w:i/>
                <w:iCs/>
                <w:color w:val="000000"/>
                <w:sz w:val="22"/>
                <w:szCs w:val="22"/>
              </w:rPr>
            </w:pPr>
            <w:r w:rsidRPr="00CD53B8">
              <w:rPr>
                <w:i/>
                <w:iCs/>
                <w:color w:val="000000"/>
                <w:sz w:val="22"/>
                <w:szCs w:val="22"/>
              </w:rPr>
              <w:t>Podisus maculiventris</w:t>
            </w:r>
            <w:r w:rsidRPr="00CD53B8">
              <w:rPr>
                <w:color w:val="222222"/>
                <w:sz w:val="22"/>
                <w:szCs w:val="22"/>
                <w:shd w:val="clear" w:color="auto" w:fill="FFFFFF"/>
              </w:rPr>
              <w:t>†</w:t>
            </w:r>
            <w:r w:rsidRPr="00CD53B8">
              <w:rPr>
                <w:i/>
                <w:iCs/>
                <w:color w:val="000000"/>
                <w:sz w:val="22"/>
                <w:szCs w:val="22"/>
              </w:rPr>
              <w:t xml:space="preserve">  </w:t>
            </w:r>
          </w:p>
        </w:tc>
        <w:tc>
          <w:tcPr>
            <w:tcW w:w="1769" w:type="dxa"/>
            <w:noWrap/>
            <w:hideMark/>
          </w:tcPr>
          <w:p w14:paraId="7FE0525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5BC398C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4" w:type="dxa"/>
            <w:noWrap/>
            <w:hideMark/>
          </w:tcPr>
          <w:p w14:paraId="79C863DA"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17AB9B6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2D76A0E8"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B07A4D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2F4CC885" w14:textId="77777777" w:rsidR="003E1057" w:rsidRPr="00CD53B8" w:rsidRDefault="003E1057" w:rsidP="006D4899">
            <w:pPr>
              <w:jc w:val="right"/>
              <w:rPr>
                <w:color w:val="000000"/>
                <w:sz w:val="22"/>
                <w:szCs w:val="22"/>
              </w:rPr>
            </w:pPr>
            <w:r w:rsidRPr="00CD53B8">
              <w:rPr>
                <w:color w:val="000000"/>
                <w:sz w:val="22"/>
                <w:szCs w:val="22"/>
              </w:rPr>
              <w:t>0.88</w:t>
            </w:r>
          </w:p>
        </w:tc>
        <w:tc>
          <w:tcPr>
            <w:tcW w:w="1018" w:type="dxa"/>
            <w:hideMark/>
          </w:tcPr>
          <w:p w14:paraId="2FB55110" w14:textId="77777777" w:rsidR="003E1057" w:rsidRPr="00CD53B8" w:rsidRDefault="003E1057" w:rsidP="006D4899">
            <w:pPr>
              <w:jc w:val="right"/>
              <w:rPr>
                <w:color w:val="000000"/>
                <w:sz w:val="22"/>
                <w:szCs w:val="22"/>
              </w:rPr>
            </w:pPr>
            <w:r w:rsidRPr="00CD53B8">
              <w:rPr>
                <w:color w:val="000000"/>
                <w:sz w:val="22"/>
                <w:szCs w:val="22"/>
              </w:rPr>
              <w:t>0.4964</w:t>
            </w:r>
          </w:p>
        </w:tc>
      </w:tr>
      <w:tr w:rsidR="003E1057" w:rsidRPr="00CD53B8" w14:paraId="2D8227C2" w14:textId="77777777" w:rsidTr="003B28A2">
        <w:trPr>
          <w:trHeight w:val="403"/>
          <w:jc w:val="center"/>
        </w:trPr>
        <w:tc>
          <w:tcPr>
            <w:tcW w:w="2423" w:type="dxa"/>
            <w:noWrap/>
            <w:hideMark/>
          </w:tcPr>
          <w:p w14:paraId="70C97BA7" w14:textId="77777777" w:rsidR="003E1057" w:rsidRPr="00CD53B8" w:rsidRDefault="003E1057" w:rsidP="006D4899">
            <w:pPr>
              <w:jc w:val="center"/>
              <w:rPr>
                <w:color w:val="000000"/>
                <w:sz w:val="22"/>
                <w:szCs w:val="22"/>
              </w:rPr>
            </w:pPr>
            <w:r w:rsidRPr="00CD53B8">
              <w:rPr>
                <w:color w:val="000000"/>
                <w:sz w:val="22"/>
                <w:szCs w:val="22"/>
              </w:rPr>
              <w:t xml:space="preserve">Reduviidae </w:t>
            </w:r>
            <w:r w:rsidRPr="00CD53B8">
              <w:rPr>
                <w:color w:val="222222"/>
                <w:sz w:val="22"/>
                <w:szCs w:val="22"/>
                <w:shd w:val="clear" w:color="auto" w:fill="FFFFFF"/>
              </w:rPr>
              <w:t>†</w:t>
            </w:r>
          </w:p>
        </w:tc>
        <w:tc>
          <w:tcPr>
            <w:tcW w:w="1769" w:type="dxa"/>
            <w:noWrap/>
            <w:hideMark/>
          </w:tcPr>
          <w:p w14:paraId="7C99A83B" w14:textId="77777777" w:rsidR="003E1057" w:rsidRPr="00CD53B8" w:rsidRDefault="003E1057" w:rsidP="006D4899">
            <w:pPr>
              <w:jc w:val="center"/>
              <w:rPr>
                <w:color w:val="000000"/>
                <w:sz w:val="22"/>
                <w:szCs w:val="22"/>
              </w:rPr>
            </w:pPr>
            <w:r w:rsidRPr="00CD53B8">
              <w:rPr>
                <w:color w:val="000000"/>
                <w:sz w:val="22"/>
                <w:szCs w:val="22"/>
              </w:rPr>
              <w:t>0.096 (0.025) ab</w:t>
            </w:r>
          </w:p>
        </w:tc>
        <w:tc>
          <w:tcPr>
            <w:tcW w:w="1771" w:type="dxa"/>
            <w:noWrap/>
            <w:hideMark/>
          </w:tcPr>
          <w:p w14:paraId="2DD7D54C" w14:textId="77777777" w:rsidR="003E1057" w:rsidRPr="00CD53B8" w:rsidRDefault="003E1057" w:rsidP="006D4899">
            <w:pPr>
              <w:jc w:val="center"/>
              <w:rPr>
                <w:color w:val="000000"/>
                <w:sz w:val="22"/>
                <w:szCs w:val="22"/>
              </w:rPr>
            </w:pPr>
            <w:r w:rsidRPr="00CD53B8">
              <w:rPr>
                <w:color w:val="000000"/>
                <w:sz w:val="22"/>
                <w:szCs w:val="22"/>
              </w:rPr>
              <w:t>0.039 (0.018) b</w:t>
            </w:r>
          </w:p>
        </w:tc>
        <w:tc>
          <w:tcPr>
            <w:tcW w:w="1774" w:type="dxa"/>
            <w:noWrap/>
            <w:hideMark/>
          </w:tcPr>
          <w:p w14:paraId="4C1E93CF" w14:textId="77777777" w:rsidR="003E1057" w:rsidRPr="00CD53B8" w:rsidRDefault="003E1057" w:rsidP="006D4899">
            <w:pPr>
              <w:jc w:val="center"/>
              <w:rPr>
                <w:color w:val="000000"/>
                <w:sz w:val="22"/>
                <w:szCs w:val="22"/>
              </w:rPr>
            </w:pPr>
            <w:r w:rsidRPr="00CD53B8">
              <w:rPr>
                <w:color w:val="000000"/>
                <w:sz w:val="22"/>
                <w:szCs w:val="22"/>
              </w:rPr>
              <w:t>0.192 (0.065) ab</w:t>
            </w:r>
          </w:p>
        </w:tc>
        <w:tc>
          <w:tcPr>
            <w:tcW w:w="1771" w:type="dxa"/>
            <w:noWrap/>
            <w:hideMark/>
          </w:tcPr>
          <w:p w14:paraId="4C1945D0" w14:textId="77777777" w:rsidR="003E1057" w:rsidRPr="00CD53B8" w:rsidRDefault="003E1057" w:rsidP="006D4899">
            <w:pPr>
              <w:jc w:val="center"/>
              <w:rPr>
                <w:b/>
                <w:color w:val="000000"/>
                <w:sz w:val="22"/>
                <w:szCs w:val="22"/>
              </w:rPr>
            </w:pPr>
            <w:r w:rsidRPr="00CD53B8">
              <w:rPr>
                <w:b/>
                <w:color w:val="000000"/>
                <w:sz w:val="22"/>
                <w:szCs w:val="22"/>
              </w:rPr>
              <w:t>0.280 (0.079) a</w:t>
            </w:r>
          </w:p>
        </w:tc>
        <w:tc>
          <w:tcPr>
            <w:tcW w:w="1771" w:type="dxa"/>
            <w:noWrap/>
            <w:hideMark/>
          </w:tcPr>
          <w:p w14:paraId="00981FB2" w14:textId="77777777" w:rsidR="003E1057" w:rsidRPr="00CD53B8" w:rsidRDefault="003E1057" w:rsidP="006D4899">
            <w:pPr>
              <w:jc w:val="center"/>
              <w:rPr>
                <w:color w:val="000000"/>
                <w:sz w:val="22"/>
                <w:szCs w:val="22"/>
              </w:rPr>
            </w:pPr>
            <w:r w:rsidRPr="00CD53B8">
              <w:rPr>
                <w:color w:val="000000"/>
                <w:sz w:val="22"/>
                <w:szCs w:val="22"/>
              </w:rPr>
              <w:t>0.068 (0.036) b</w:t>
            </w:r>
          </w:p>
        </w:tc>
        <w:tc>
          <w:tcPr>
            <w:tcW w:w="1771" w:type="dxa"/>
            <w:noWrap/>
            <w:hideMark/>
          </w:tcPr>
          <w:p w14:paraId="6704AF0D" w14:textId="77777777" w:rsidR="003E1057" w:rsidRPr="00CD53B8" w:rsidRDefault="003E1057" w:rsidP="006D4899">
            <w:pPr>
              <w:jc w:val="center"/>
              <w:rPr>
                <w:color w:val="000000"/>
                <w:sz w:val="22"/>
                <w:szCs w:val="22"/>
              </w:rPr>
            </w:pPr>
            <w:r w:rsidRPr="00CD53B8">
              <w:rPr>
                <w:color w:val="000000"/>
                <w:sz w:val="22"/>
                <w:szCs w:val="22"/>
              </w:rPr>
              <w:t>0.009 (0.009) b</w:t>
            </w:r>
          </w:p>
        </w:tc>
        <w:tc>
          <w:tcPr>
            <w:tcW w:w="900" w:type="dxa"/>
            <w:hideMark/>
          </w:tcPr>
          <w:p w14:paraId="39BC7930" w14:textId="77777777" w:rsidR="003E1057" w:rsidRPr="00CD53B8" w:rsidRDefault="003E1057" w:rsidP="006D4899">
            <w:pPr>
              <w:jc w:val="right"/>
              <w:rPr>
                <w:color w:val="000000"/>
                <w:sz w:val="22"/>
                <w:szCs w:val="22"/>
              </w:rPr>
            </w:pPr>
            <w:r w:rsidRPr="00CD53B8">
              <w:rPr>
                <w:color w:val="000000"/>
                <w:sz w:val="22"/>
                <w:szCs w:val="22"/>
              </w:rPr>
              <w:t>4.62</w:t>
            </w:r>
          </w:p>
        </w:tc>
        <w:tc>
          <w:tcPr>
            <w:tcW w:w="1018" w:type="dxa"/>
            <w:hideMark/>
          </w:tcPr>
          <w:p w14:paraId="0E820839" w14:textId="77777777" w:rsidR="003E1057" w:rsidRPr="00CD53B8" w:rsidRDefault="003E1057" w:rsidP="006D4899">
            <w:pPr>
              <w:jc w:val="right"/>
              <w:rPr>
                <w:b/>
                <w:bCs/>
                <w:color w:val="000000"/>
                <w:sz w:val="22"/>
                <w:szCs w:val="22"/>
              </w:rPr>
            </w:pPr>
            <w:r w:rsidRPr="00CD53B8">
              <w:rPr>
                <w:b/>
                <w:bCs/>
                <w:color w:val="000000"/>
                <w:sz w:val="22"/>
                <w:szCs w:val="22"/>
              </w:rPr>
              <w:t>0.0004</w:t>
            </w:r>
          </w:p>
        </w:tc>
      </w:tr>
      <w:tr w:rsidR="003E1057" w:rsidRPr="00CD53B8" w14:paraId="2A220F76" w14:textId="77777777" w:rsidTr="003B28A2">
        <w:trPr>
          <w:trHeight w:val="403"/>
          <w:jc w:val="center"/>
        </w:trPr>
        <w:tc>
          <w:tcPr>
            <w:tcW w:w="2423" w:type="dxa"/>
            <w:noWrap/>
            <w:hideMark/>
          </w:tcPr>
          <w:p w14:paraId="753C0807" w14:textId="77777777" w:rsidR="003E1057" w:rsidRPr="00CD53B8" w:rsidRDefault="003E1057" w:rsidP="006D4899">
            <w:pPr>
              <w:jc w:val="right"/>
              <w:rPr>
                <w:i/>
                <w:iCs/>
                <w:color w:val="000000"/>
                <w:sz w:val="22"/>
                <w:szCs w:val="22"/>
              </w:rPr>
            </w:pPr>
            <w:r w:rsidRPr="00CD53B8">
              <w:rPr>
                <w:i/>
                <w:iCs/>
                <w:color w:val="000000"/>
                <w:sz w:val="22"/>
                <w:szCs w:val="22"/>
              </w:rPr>
              <w:t>Apiomerus crassipes</w:t>
            </w:r>
            <w:r w:rsidRPr="00CD53B8">
              <w:rPr>
                <w:color w:val="222222"/>
                <w:sz w:val="22"/>
                <w:szCs w:val="22"/>
                <w:shd w:val="clear" w:color="auto" w:fill="FFFFFF"/>
              </w:rPr>
              <w:t>†</w:t>
            </w:r>
          </w:p>
        </w:tc>
        <w:tc>
          <w:tcPr>
            <w:tcW w:w="1769" w:type="dxa"/>
            <w:noWrap/>
            <w:hideMark/>
          </w:tcPr>
          <w:p w14:paraId="1B0CEA7C" w14:textId="77777777" w:rsidR="003E1057" w:rsidRPr="00CD53B8" w:rsidRDefault="003E1057" w:rsidP="006D4899">
            <w:pPr>
              <w:jc w:val="center"/>
              <w:rPr>
                <w:color w:val="000000"/>
                <w:sz w:val="22"/>
                <w:szCs w:val="22"/>
              </w:rPr>
            </w:pPr>
            <w:r w:rsidRPr="00CD53B8">
              <w:rPr>
                <w:color w:val="000000"/>
                <w:sz w:val="22"/>
                <w:szCs w:val="22"/>
              </w:rPr>
              <w:t>0.045 (0.019) a</w:t>
            </w:r>
          </w:p>
        </w:tc>
        <w:tc>
          <w:tcPr>
            <w:tcW w:w="1771" w:type="dxa"/>
            <w:noWrap/>
            <w:hideMark/>
          </w:tcPr>
          <w:p w14:paraId="598C46E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4" w:type="dxa"/>
            <w:noWrap/>
            <w:hideMark/>
          </w:tcPr>
          <w:p w14:paraId="7589CE8E" w14:textId="77777777" w:rsidR="003E1057" w:rsidRPr="00CD53B8" w:rsidRDefault="003E1057" w:rsidP="006D4899">
            <w:pPr>
              <w:jc w:val="center"/>
              <w:rPr>
                <w:b/>
                <w:color w:val="000000"/>
                <w:sz w:val="22"/>
                <w:szCs w:val="22"/>
              </w:rPr>
            </w:pPr>
            <w:r w:rsidRPr="00CD53B8">
              <w:rPr>
                <w:b/>
                <w:color w:val="000000"/>
                <w:sz w:val="22"/>
                <w:szCs w:val="22"/>
              </w:rPr>
              <w:t>0.160 (0.056) b</w:t>
            </w:r>
          </w:p>
        </w:tc>
        <w:tc>
          <w:tcPr>
            <w:tcW w:w="1771" w:type="dxa"/>
            <w:noWrap/>
            <w:hideMark/>
          </w:tcPr>
          <w:p w14:paraId="42C62355" w14:textId="77777777" w:rsidR="003E1057" w:rsidRPr="00CD53B8" w:rsidRDefault="003E1057" w:rsidP="006D4899">
            <w:pPr>
              <w:jc w:val="center"/>
              <w:rPr>
                <w:color w:val="000000"/>
                <w:sz w:val="22"/>
                <w:szCs w:val="22"/>
              </w:rPr>
            </w:pPr>
            <w:r w:rsidRPr="00CD53B8">
              <w:rPr>
                <w:color w:val="000000"/>
                <w:sz w:val="22"/>
                <w:szCs w:val="22"/>
              </w:rPr>
              <w:t>0.250 (0.072) b</w:t>
            </w:r>
          </w:p>
        </w:tc>
        <w:tc>
          <w:tcPr>
            <w:tcW w:w="1771" w:type="dxa"/>
            <w:noWrap/>
            <w:hideMark/>
          </w:tcPr>
          <w:p w14:paraId="4646568F" w14:textId="77777777" w:rsidR="003E1057" w:rsidRPr="00CD53B8" w:rsidRDefault="003E1057" w:rsidP="006D4899">
            <w:pPr>
              <w:jc w:val="center"/>
              <w:rPr>
                <w:color w:val="000000"/>
                <w:sz w:val="22"/>
                <w:szCs w:val="22"/>
              </w:rPr>
            </w:pPr>
            <w:r w:rsidRPr="00CD53B8">
              <w:rPr>
                <w:color w:val="000000"/>
                <w:sz w:val="22"/>
                <w:szCs w:val="22"/>
              </w:rPr>
              <w:t>0.060 (0.035) a</w:t>
            </w:r>
          </w:p>
        </w:tc>
        <w:tc>
          <w:tcPr>
            <w:tcW w:w="1771" w:type="dxa"/>
            <w:noWrap/>
            <w:hideMark/>
          </w:tcPr>
          <w:p w14:paraId="13738E4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53253971" w14:textId="77777777" w:rsidR="003E1057" w:rsidRPr="00CD53B8" w:rsidRDefault="003E1057" w:rsidP="006D4899">
            <w:pPr>
              <w:jc w:val="right"/>
              <w:rPr>
                <w:color w:val="000000"/>
                <w:sz w:val="22"/>
                <w:szCs w:val="22"/>
              </w:rPr>
            </w:pPr>
            <w:r w:rsidRPr="00CD53B8">
              <w:rPr>
                <w:color w:val="000000"/>
                <w:sz w:val="22"/>
                <w:szCs w:val="22"/>
              </w:rPr>
              <w:t>6.55</w:t>
            </w:r>
          </w:p>
        </w:tc>
        <w:tc>
          <w:tcPr>
            <w:tcW w:w="1018" w:type="dxa"/>
            <w:hideMark/>
          </w:tcPr>
          <w:p w14:paraId="5619781F" w14:textId="77777777" w:rsidR="003E1057" w:rsidRPr="00CD53B8" w:rsidRDefault="003E1057" w:rsidP="006D4899">
            <w:pPr>
              <w:jc w:val="right"/>
              <w:rPr>
                <w:b/>
                <w:bCs/>
                <w:color w:val="000000"/>
                <w:sz w:val="22"/>
                <w:szCs w:val="22"/>
              </w:rPr>
            </w:pPr>
            <w:r w:rsidRPr="00CD53B8">
              <w:rPr>
                <w:b/>
                <w:bCs/>
                <w:color w:val="000000"/>
                <w:sz w:val="22"/>
                <w:szCs w:val="22"/>
              </w:rPr>
              <w:t>&lt; 0.0001</w:t>
            </w:r>
          </w:p>
        </w:tc>
      </w:tr>
      <w:tr w:rsidR="003E1057" w:rsidRPr="00CD53B8" w14:paraId="0137802C" w14:textId="77777777" w:rsidTr="003B28A2">
        <w:trPr>
          <w:trHeight w:val="403"/>
          <w:jc w:val="center"/>
        </w:trPr>
        <w:tc>
          <w:tcPr>
            <w:tcW w:w="2423" w:type="dxa"/>
            <w:noWrap/>
            <w:hideMark/>
          </w:tcPr>
          <w:p w14:paraId="77B7DF4E" w14:textId="77777777" w:rsidR="003E1057" w:rsidRPr="00CD53B8" w:rsidRDefault="003E1057" w:rsidP="006D4899">
            <w:pPr>
              <w:jc w:val="right"/>
              <w:rPr>
                <w:i/>
                <w:iCs/>
                <w:color w:val="000000"/>
                <w:sz w:val="22"/>
                <w:szCs w:val="22"/>
              </w:rPr>
            </w:pPr>
            <w:r w:rsidRPr="00CD53B8">
              <w:rPr>
                <w:i/>
                <w:iCs/>
                <w:color w:val="000000"/>
                <w:sz w:val="22"/>
                <w:szCs w:val="22"/>
              </w:rPr>
              <w:t>Arilus cristatus</w:t>
            </w:r>
            <w:r w:rsidRPr="00CD53B8">
              <w:rPr>
                <w:color w:val="222222"/>
                <w:sz w:val="22"/>
                <w:szCs w:val="22"/>
                <w:shd w:val="clear" w:color="auto" w:fill="FFFFFF"/>
              </w:rPr>
              <w:t>†</w:t>
            </w:r>
          </w:p>
        </w:tc>
        <w:tc>
          <w:tcPr>
            <w:tcW w:w="1769" w:type="dxa"/>
            <w:noWrap/>
            <w:hideMark/>
          </w:tcPr>
          <w:p w14:paraId="63FEB170"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3CEA0A80" w14:textId="77777777" w:rsidR="003E1057" w:rsidRPr="00CD53B8" w:rsidRDefault="003E1057" w:rsidP="006D4899">
            <w:pPr>
              <w:jc w:val="center"/>
              <w:rPr>
                <w:b/>
                <w:color w:val="000000"/>
                <w:sz w:val="22"/>
                <w:szCs w:val="22"/>
              </w:rPr>
            </w:pPr>
            <w:r w:rsidRPr="00CD53B8">
              <w:rPr>
                <w:b/>
                <w:color w:val="000000"/>
                <w:sz w:val="22"/>
                <w:szCs w:val="22"/>
              </w:rPr>
              <w:t>0.026 (0.013) a</w:t>
            </w:r>
          </w:p>
        </w:tc>
        <w:tc>
          <w:tcPr>
            <w:tcW w:w="1774" w:type="dxa"/>
            <w:noWrap/>
            <w:hideMark/>
          </w:tcPr>
          <w:p w14:paraId="79A1B128"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4B163182"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2D762A4F"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2941E9A0"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900" w:type="dxa"/>
            <w:hideMark/>
          </w:tcPr>
          <w:p w14:paraId="60AC5931" w14:textId="77777777" w:rsidR="003E1057" w:rsidRPr="00CD53B8" w:rsidRDefault="003E1057" w:rsidP="006D4899">
            <w:pPr>
              <w:jc w:val="right"/>
              <w:rPr>
                <w:color w:val="000000"/>
                <w:sz w:val="22"/>
                <w:szCs w:val="22"/>
              </w:rPr>
            </w:pPr>
            <w:r w:rsidRPr="00CD53B8">
              <w:rPr>
                <w:color w:val="000000"/>
                <w:sz w:val="22"/>
                <w:szCs w:val="22"/>
              </w:rPr>
              <w:t>3.57</w:t>
            </w:r>
          </w:p>
        </w:tc>
        <w:tc>
          <w:tcPr>
            <w:tcW w:w="1018" w:type="dxa"/>
            <w:hideMark/>
          </w:tcPr>
          <w:p w14:paraId="4EE6A43C" w14:textId="77777777" w:rsidR="003E1057" w:rsidRPr="00CD53B8" w:rsidRDefault="003E1057" w:rsidP="006D4899">
            <w:pPr>
              <w:jc w:val="right"/>
              <w:rPr>
                <w:b/>
                <w:bCs/>
                <w:color w:val="000000"/>
                <w:sz w:val="22"/>
                <w:szCs w:val="22"/>
              </w:rPr>
            </w:pPr>
            <w:r w:rsidRPr="00CD53B8">
              <w:rPr>
                <w:b/>
                <w:bCs/>
                <w:color w:val="000000"/>
                <w:sz w:val="22"/>
                <w:szCs w:val="22"/>
              </w:rPr>
              <w:t>0.0033</w:t>
            </w:r>
          </w:p>
        </w:tc>
      </w:tr>
      <w:tr w:rsidR="003E1057" w:rsidRPr="00CD53B8" w14:paraId="36A5C6AF" w14:textId="77777777" w:rsidTr="003B28A2">
        <w:trPr>
          <w:trHeight w:val="403"/>
          <w:jc w:val="center"/>
        </w:trPr>
        <w:tc>
          <w:tcPr>
            <w:tcW w:w="2423" w:type="dxa"/>
            <w:noWrap/>
            <w:hideMark/>
          </w:tcPr>
          <w:p w14:paraId="493CBA73" w14:textId="77777777" w:rsidR="003E1057" w:rsidRPr="00CD53B8" w:rsidRDefault="003E1057" w:rsidP="006D4899">
            <w:pPr>
              <w:jc w:val="right"/>
              <w:rPr>
                <w:i/>
                <w:iCs/>
                <w:color w:val="000000"/>
                <w:sz w:val="22"/>
                <w:szCs w:val="22"/>
              </w:rPr>
            </w:pPr>
            <w:r w:rsidRPr="00CD53B8">
              <w:rPr>
                <w:i/>
                <w:iCs/>
                <w:color w:val="000000"/>
                <w:sz w:val="22"/>
                <w:szCs w:val="22"/>
              </w:rPr>
              <w:t>Zelus longipes</w:t>
            </w:r>
            <w:r w:rsidRPr="00CD53B8">
              <w:rPr>
                <w:color w:val="222222"/>
                <w:sz w:val="22"/>
                <w:szCs w:val="22"/>
                <w:shd w:val="clear" w:color="auto" w:fill="FFFFFF"/>
              </w:rPr>
              <w:t>†</w:t>
            </w:r>
          </w:p>
        </w:tc>
        <w:tc>
          <w:tcPr>
            <w:tcW w:w="1769" w:type="dxa"/>
            <w:noWrap/>
            <w:hideMark/>
          </w:tcPr>
          <w:p w14:paraId="39C9BCE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0B6090CF"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12A01318"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2209348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5631948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471B1B2A" w14:textId="77777777" w:rsidR="003E1057" w:rsidRPr="00CD53B8" w:rsidRDefault="003E1057" w:rsidP="006D4899">
            <w:pPr>
              <w:jc w:val="center"/>
              <w:rPr>
                <w:color w:val="000000"/>
                <w:sz w:val="22"/>
                <w:szCs w:val="22"/>
              </w:rPr>
            </w:pPr>
            <w:r w:rsidRPr="00CD53B8">
              <w:rPr>
                <w:color w:val="000000"/>
                <w:sz w:val="22"/>
                <w:szCs w:val="22"/>
              </w:rPr>
              <w:t>0.009 (0.009) a</w:t>
            </w:r>
          </w:p>
        </w:tc>
        <w:tc>
          <w:tcPr>
            <w:tcW w:w="900" w:type="dxa"/>
            <w:hideMark/>
          </w:tcPr>
          <w:p w14:paraId="75EDEF39" w14:textId="77777777" w:rsidR="003E1057" w:rsidRPr="00CD53B8" w:rsidRDefault="003E1057" w:rsidP="006D4899">
            <w:pPr>
              <w:jc w:val="right"/>
              <w:rPr>
                <w:color w:val="000000"/>
                <w:sz w:val="22"/>
                <w:szCs w:val="22"/>
              </w:rPr>
            </w:pPr>
            <w:r w:rsidRPr="00CD53B8">
              <w:rPr>
                <w:color w:val="000000"/>
                <w:sz w:val="22"/>
                <w:szCs w:val="22"/>
              </w:rPr>
              <w:t>0.64</w:t>
            </w:r>
          </w:p>
        </w:tc>
        <w:tc>
          <w:tcPr>
            <w:tcW w:w="1018" w:type="dxa"/>
            <w:hideMark/>
          </w:tcPr>
          <w:p w14:paraId="43FF5D29" w14:textId="77777777" w:rsidR="003E1057" w:rsidRPr="00CD53B8" w:rsidRDefault="003E1057" w:rsidP="006D4899">
            <w:pPr>
              <w:jc w:val="right"/>
              <w:rPr>
                <w:color w:val="000000"/>
                <w:sz w:val="22"/>
                <w:szCs w:val="22"/>
              </w:rPr>
            </w:pPr>
            <w:r w:rsidRPr="00CD53B8">
              <w:rPr>
                <w:color w:val="000000"/>
                <w:sz w:val="22"/>
                <w:szCs w:val="22"/>
              </w:rPr>
              <w:t>0.6718</w:t>
            </w:r>
          </w:p>
        </w:tc>
      </w:tr>
    </w:tbl>
    <w:p w14:paraId="04119860" w14:textId="74323D7E" w:rsidR="003B28A2" w:rsidRDefault="003B28A2">
      <w:r>
        <w:lastRenderedPageBreak/>
        <w:t>Table 4-3. Continued</w:t>
      </w:r>
    </w:p>
    <w:tbl>
      <w:tblPr>
        <w:tblStyle w:val="TableGrid"/>
        <w:tblW w:w="149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3"/>
        <w:gridCol w:w="1769"/>
        <w:gridCol w:w="21"/>
        <w:gridCol w:w="1724"/>
        <w:gridCol w:w="26"/>
        <w:gridCol w:w="1774"/>
        <w:gridCol w:w="1710"/>
        <w:gridCol w:w="61"/>
        <w:gridCol w:w="1739"/>
        <w:gridCol w:w="32"/>
        <w:gridCol w:w="1771"/>
        <w:gridCol w:w="900"/>
        <w:gridCol w:w="1018"/>
      </w:tblGrid>
      <w:tr w:rsidR="003B28A2" w:rsidRPr="00CD53B8" w14:paraId="6B58B888" w14:textId="77777777" w:rsidTr="003B28A2">
        <w:trPr>
          <w:trHeight w:val="403"/>
          <w:jc w:val="center"/>
        </w:trPr>
        <w:tc>
          <w:tcPr>
            <w:tcW w:w="2423" w:type="dxa"/>
            <w:tcBorders>
              <w:top w:val="single" w:sz="4" w:space="0" w:color="auto"/>
            </w:tcBorders>
            <w:noWrap/>
          </w:tcPr>
          <w:p w14:paraId="36216402" w14:textId="77777777" w:rsidR="003B28A2" w:rsidRPr="00CD53B8" w:rsidRDefault="003B28A2" w:rsidP="006D4899">
            <w:pPr>
              <w:rPr>
                <w:color w:val="000000"/>
                <w:sz w:val="22"/>
                <w:szCs w:val="22"/>
              </w:rPr>
            </w:pPr>
          </w:p>
        </w:tc>
        <w:tc>
          <w:tcPr>
            <w:tcW w:w="10627" w:type="dxa"/>
            <w:gridSpan w:val="10"/>
            <w:tcBorders>
              <w:top w:val="single" w:sz="4" w:space="0" w:color="auto"/>
            </w:tcBorders>
            <w:noWrap/>
            <w:vAlign w:val="center"/>
          </w:tcPr>
          <w:p w14:paraId="3159CC4C" w14:textId="2C72A06F" w:rsidR="003B28A2" w:rsidRPr="00CD53B8" w:rsidRDefault="003B28A2" w:rsidP="003B28A2">
            <w:pPr>
              <w:jc w:val="center"/>
              <w:rPr>
                <w:color w:val="000000"/>
                <w:sz w:val="22"/>
                <w:szCs w:val="22"/>
              </w:rPr>
            </w:pPr>
            <w:r w:rsidRPr="00CD53B8">
              <w:rPr>
                <w:color w:val="000000"/>
                <w:sz w:val="22"/>
                <w:szCs w:val="22"/>
              </w:rPr>
              <w:t xml:space="preserve">Means </w:t>
            </w:r>
            <w:r w:rsidRPr="00CD53B8">
              <w:rPr>
                <w:sz w:val="22"/>
                <w:szCs w:val="22"/>
              </w:rPr>
              <w:t>(SE)/Trap day</w:t>
            </w:r>
          </w:p>
        </w:tc>
        <w:tc>
          <w:tcPr>
            <w:tcW w:w="900" w:type="dxa"/>
            <w:tcBorders>
              <w:top w:val="single" w:sz="4" w:space="0" w:color="auto"/>
            </w:tcBorders>
          </w:tcPr>
          <w:p w14:paraId="5CFF4810" w14:textId="77777777" w:rsidR="003B28A2" w:rsidRPr="00CD53B8" w:rsidRDefault="003B28A2" w:rsidP="006D4899">
            <w:pPr>
              <w:jc w:val="right"/>
              <w:rPr>
                <w:color w:val="000000"/>
                <w:sz w:val="22"/>
                <w:szCs w:val="22"/>
              </w:rPr>
            </w:pPr>
          </w:p>
        </w:tc>
        <w:tc>
          <w:tcPr>
            <w:tcW w:w="1018" w:type="dxa"/>
            <w:tcBorders>
              <w:top w:val="single" w:sz="4" w:space="0" w:color="auto"/>
            </w:tcBorders>
          </w:tcPr>
          <w:p w14:paraId="487C8074" w14:textId="77777777" w:rsidR="003B28A2" w:rsidRPr="00CD53B8" w:rsidRDefault="003B28A2" w:rsidP="006D4899">
            <w:pPr>
              <w:jc w:val="right"/>
              <w:rPr>
                <w:color w:val="000000"/>
                <w:sz w:val="22"/>
                <w:szCs w:val="22"/>
              </w:rPr>
            </w:pPr>
          </w:p>
        </w:tc>
      </w:tr>
      <w:tr w:rsidR="003B28A2" w:rsidRPr="00CD53B8" w14:paraId="7E68187C" w14:textId="77777777" w:rsidTr="003B28A2">
        <w:trPr>
          <w:trHeight w:val="403"/>
          <w:jc w:val="center"/>
        </w:trPr>
        <w:tc>
          <w:tcPr>
            <w:tcW w:w="2423" w:type="dxa"/>
            <w:tcBorders>
              <w:bottom w:val="single" w:sz="4" w:space="0" w:color="auto"/>
            </w:tcBorders>
            <w:noWrap/>
            <w:vAlign w:val="center"/>
          </w:tcPr>
          <w:p w14:paraId="2FBD8112" w14:textId="1BEB9529" w:rsidR="003B28A2" w:rsidRPr="00CD53B8" w:rsidRDefault="003B28A2" w:rsidP="003B28A2">
            <w:pPr>
              <w:jc w:val="center"/>
              <w:rPr>
                <w:color w:val="000000"/>
                <w:sz w:val="22"/>
                <w:szCs w:val="22"/>
              </w:rPr>
            </w:pPr>
            <w:r w:rsidRPr="00CD53B8">
              <w:rPr>
                <w:color w:val="000000"/>
                <w:sz w:val="22"/>
                <w:szCs w:val="22"/>
              </w:rPr>
              <w:t>Group</w:t>
            </w:r>
          </w:p>
        </w:tc>
        <w:tc>
          <w:tcPr>
            <w:tcW w:w="1769" w:type="dxa"/>
            <w:tcBorders>
              <w:bottom w:val="single" w:sz="4" w:space="0" w:color="auto"/>
            </w:tcBorders>
            <w:noWrap/>
            <w:vAlign w:val="center"/>
          </w:tcPr>
          <w:p w14:paraId="140D5779" w14:textId="221EFD33" w:rsidR="003B28A2" w:rsidRPr="00CD53B8" w:rsidRDefault="003B28A2" w:rsidP="003B28A2">
            <w:pPr>
              <w:jc w:val="center"/>
              <w:rPr>
                <w:color w:val="000000"/>
                <w:sz w:val="22"/>
                <w:szCs w:val="22"/>
              </w:rPr>
            </w:pPr>
            <w:r w:rsidRPr="00CD53B8">
              <w:rPr>
                <w:color w:val="000000"/>
                <w:sz w:val="22"/>
                <w:szCs w:val="22"/>
              </w:rPr>
              <w:t>Apr</w:t>
            </w:r>
          </w:p>
        </w:tc>
        <w:tc>
          <w:tcPr>
            <w:tcW w:w="1771" w:type="dxa"/>
            <w:gridSpan w:val="3"/>
            <w:tcBorders>
              <w:bottom w:val="single" w:sz="4" w:space="0" w:color="auto"/>
            </w:tcBorders>
            <w:noWrap/>
            <w:vAlign w:val="center"/>
          </w:tcPr>
          <w:p w14:paraId="5EE17ED1" w14:textId="19E4419B" w:rsidR="003B28A2" w:rsidRPr="00CD53B8" w:rsidRDefault="003B28A2" w:rsidP="003B28A2">
            <w:pPr>
              <w:jc w:val="center"/>
              <w:rPr>
                <w:color w:val="000000"/>
                <w:sz w:val="22"/>
                <w:szCs w:val="22"/>
              </w:rPr>
            </w:pPr>
            <w:r w:rsidRPr="00CD53B8">
              <w:rPr>
                <w:color w:val="000000"/>
                <w:sz w:val="22"/>
                <w:szCs w:val="22"/>
              </w:rPr>
              <w:t>May</w:t>
            </w:r>
          </w:p>
        </w:tc>
        <w:tc>
          <w:tcPr>
            <w:tcW w:w="1774" w:type="dxa"/>
            <w:tcBorders>
              <w:bottom w:val="single" w:sz="4" w:space="0" w:color="auto"/>
            </w:tcBorders>
            <w:noWrap/>
            <w:vAlign w:val="center"/>
          </w:tcPr>
          <w:p w14:paraId="0BCB0B2B" w14:textId="64B59400" w:rsidR="003B28A2" w:rsidRPr="00CD53B8" w:rsidRDefault="003B28A2" w:rsidP="003B28A2">
            <w:pPr>
              <w:jc w:val="center"/>
              <w:rPr>
                <w:color w:val="000000"/>
                <w:sz w:val="22"/>
                <w:szCs w:val="22"/>
              </w:rPr>
            </w:pPr>
            <w:r w:rsidRPr="00CD53B8">
              <w:rPr>
                <w:color w:val="000000"/>
                <w:sz w:val="22"/>
                <w:szCs w:val="22"/>
              </w:rPr>
              <w:t>Jun</w:t>
            </w:r>
          </w:p>
        </w:tc>
        <w:tc>
          <w:tcPr>
            <w:tcW w:w="1771" w:type="dxa"/>
            <w:gridSpan w:val="2"/>
            <w:tcBorders>
              <w:bottom w:val="single" w:sz="4" w:space="0" w:color="auto"/>
            </w:tcBorders>
            <w:noWrap/>
            <w:vAlign w:val="center"/>
          </w:tcPr>
          <w:p w14:paraId="0778320A" w14:textId="24FBA2C9" w:rsidR="003B28A2" w:rsidRPr="00CD53B8" w:rsidRDefault="003B28A2" w:rsidP="003B28A2">
            <w:pPr>
              <w:jc w:val="center"/>
              <w:rPr>
                <w:color w:val="000000"/>
                <w:sz w:val="22"/>
                <w:szCs w:val="22"/>
              </w:rPr>
            </w:pPr>
            <w:r w:rsidRPr="00CD53B8">
              <w:rPr>
                <w:color w:val="000000"/>
                <w:sz w:val="22"/>
                <w:szCs w:val="22"/>
              </w:rPr>
              <w:t>Jul</w:t>
            </w:r>
          </w:p>
        </w:tc>
        <w:tc>
          <w:tcPr>
            <w:tcW w:w="1771" w:type="dxa"/>
            <w:gridSpan w:val="2"/>
            <w:tcBorders>
              <w:bottom w:val="single" w:sz="4" w:space="0" w:color="auto"/>
            </w:tcBorders>
            <w:noWrap/>
            <w:vAlign w:val="center"/>
          </w:tcPr>
          <w:p w14:paraId="29244CB3" w14:textId="64A0CA3D" w:rsidR="003B28A2" w:rsidRPr="00CD53B8" w:rsidRDefault="003B28A2" w:rsidP="003B28A2">
            <w:pPr>
              <w:jc w:val="center"/>
              <w:rPr>
                <w:color w:val="000000"/>
                <w:sz w:val="22"/>
                <w:szCs w:val="22"/>
              </w:rPr>
            </w:pPr>
            <w:r w:rsidRPr="00CD53B8">
              <w:rPr>
                <w:color w:val="000000"/>
                <w:sz w:val="22"/>
                <w:szCs w:val="22"/>
              </w:rPr>
              <w:t>Aug</w:t>
            </w:r>
          </w:p>
        </w:tc>
        <w:tc>
          <w:tcPr>
            <w:tcW w:w="1771" w:type="dxa"/>
            <w:tcBorders>
              <w:bottom w:val="single" w:sz="4" w:space="0" w:color="auto"/>
            </w:tcBorders>
            <w:noWrap/>
            <w:vAlign w:val="center"/>
          </w:tcPr>
          <w:p w14:paraId="709F492A" w14:textId="077B8278" w:rsidR="003B28A2" w:rsidRPr="00CD53B8" w:rsidRDefault="003B28A2" w:rsidP="003B28A2">
            <w:pPr>
              <w:jc w:val="center"/>
              <w:rPr>
                <w:color w:val="000000"/>
                <w:sz w:val="22"/>
                <w:szCs w:val="22"/>
              </w:rPr>
            </w:pPr>
            <w:r w:rsidRPr="00CD53B8">
              <w:rPr>
                <w:color w:val="000000"/>
                <w:sz w:val="22"/>
                <w:szCs w:val="22"/>
              </w:rPr>
              <w:t>Sept</w:t>
            </w:r>
          </w:p>
        </w:tc>
        <w:tc>
          <w:tcPr>
            <w:tcW w:w="900" w:type="dxa"/>
            <w:tcBorders>
              <w:bottom w:val="single" w:sz="4" w:space="0" w:color="auto"/>
            </w:tcBorders>
            <w:vAlign w:val="center"/>
          </w:tcPr>
          <w:p w14:paraId="29C6BDCE" w14:textId="5C71C10A" w:rsidR="003B28A2" w:rsidRPr="00CD53B8" w:rsidRDefault="003B28A2" w:rsidP="003B28A2">
            <w:pPr>
              <w:jc w:val="center"/>
              <w:rPr>
                <w:color w:val="000000"/>
                <w:sz w:val="22"/>
                <w:szCs w:val="22"/>
              </w:rPr>
            </w:pPr>
            <w:r w:rsidRPr="00CD53B8">
              <w:rPr>
                <w:color w:val="000000"/>
                <w:sz w:val="22"/>
                <w:szCs w:val="22"/>
              </w:rPr>
              <w:t>F</w:t>
            </w:r>
          </w:p>
        </w:tc>
        <w:tc>
          <w:tcPr>
            <w:tcW w:w="1018" w:type="dxa"/>
            <w:tcBorders>
              <w:bottom w:val="single" w:sz="4" w:space="0" w:color="auto"/>
            </w:tcBorders>
            <w:vAlign w:val="center"/>
          </w:tcPr>
          <w:p w14:paraId="486C50E4" w14:textId="2848F62F" w:rsidR="003B28A2" w:rsidRPr="00CD53B8" w:rsidRDefault="003B28A2" w:rsidP="003B28A2">
            <w:pPr>
              <w:jc w:val="center"/>
              <w:rPr>
                <w:color w:val="000000"/>
                <w:sz w:val="22"/>
                <w:szCs w:val="22"/>
              </w:rPr>
            </w:pPr>
            <w:r w:rsidRPr="00CD53B8">
              <w:rPr>
                <w:i/>
                <w:iCs/>
                <w:color w:val="000000"/>
                <w:sz w:val="22"/>
                <w:szCs w:val="22"/>
              </w:rPr>
              <w:t>P</w:t>
            </w:r>
          </w:p>
        </w:tc>
      </w:tr>
      <w:tr w:rsidR="003B28A2" w:rsidRPr="00CD53B8" w14:paraId="7A0ACCDB" w14:textId="77777777" w:rsidTr="003B28A2">
        <w:trPr>
          <w:trHeight w:val="403"/>
          <w:jc w:val="center"/>
        </w:trPr>
        <w:tc>
          <w:tcPr>
            <w:tcW w:w="2423" w:type="dxa"/>
            <w:tcBorders>
              <w:top w:val="single" w:sz="4" w:space="0" w:color="auto"/>
            </w:tcBorders>
            <w:noWrap/>
          </w:tcPr>
          <w:p w14:paraId="10C40AC8" w14:textId="77777777" w:rsidR="003B28A2" w:rsidRPr="00CD53B8" w:rsidRDefault="003B28A2" w:rsidP="003B28A2">
            <w:pPr>
              <w:rPr>
                <w:i/>
                <w:iCs/>
                <w:color w:val="000000"/>
                <w:sz w:val="22"/>
                <w:szCs w:val="22"/>
              </w:rPr>
            </w:pPr>
            <w:r w:rsidRPr="00CD53B8">
              <w:rPr>
                <w:color w:val="000000"/>
                <w:sz w:val="22"/>
                <w:szCs w:val="22"/>
              </w:rPr>
              <w:t xml:space="preserve">Hymenoptera  </w:t>
            </w:r>
          </w:p>
        </w:tc>
        <w:tc>
          <w:tcPr>
            <w:tcW w:w="1769" w:type="dxa"/>
            <w:tcBorders>
              <w:top w:val="single" w:sz="4" w:space="0" w:color="auto"/>
            </w:tcBorders>
            <w:noWrap/>
          </w:tcPr>
          <w:p w14:paraId="4BDE6103" w14:textId="77777777" w:rsidR="003B28A2" w:rsidRPr="00CD53B8" w:rsidRDefault="003B28A2" w:rsidP="003B28A2">
            <w:pPr>
              <w:jc w:val="center"/>
              <w:rPr>
                <w:color w:val="000000"/>
                <w:sz w:val="22"/>
                <w:szCs w:val="22"/>
              </w:rPr>
            </w:pPr>
            <w:r w:rsidRPr="00CD53B8">
              <w:rPr>
                <w:color w:val="000000"/>
                <w:sz w:val="22"/>
                <w:szCs w:val="22"/>
              </w:rPr>
              <w:t>0.019 (0.014) a</w:t>
            </w:r>
          </w:p>
        </w:tc>
        <w:tc>
          <w:tcPr>
            <w:tcW w:w="1771" w:type="dxa"/>
            <w:gridSpan w:val="3"/>
            <w:tcBorders>
              <w:top w:val="single" w:sz="4" w:space="0" w:color="auto"/>
            </w:tcBorders>
            <w:noWrap/>
          </w:tcPr>
          <w:p w14:paraId="2D3C9F6F" w14:textId="77777777" w:rsidR="003B28A2" w:rsidRPr="00CD53B8" w:rsidRDefault="003B28A2" w:rsidP="003B28A2">
            <w:pPr>
              <w:jc w:val="center"/>
              <w:rPr>
                <w:color w:val="000000"/>
                <w:sz w:val="22"/>
                <w:szCs w:val="22"/>
              </w:rPr>
            </w:pPr>
            <w:r w:rsidRPr="00CD53B8">
              <w:rPr>
                <w:color w:val="000000"/>
                <w:sz w:val="22"/>
                <w:szCs w:val="22"/>
              </w:rPr>
              <w:t>0.045 (0.025) a</w:t>
            </w:r>
          </w:p>
        </w:tc>
        <w:tc>
          <w:tcPr>
            <w:tcW w:w="1774" w:type="dxa"/>
            <w:tcBorders>
              <w:top w:val="single" w:sz="4" w:space="0" w:color="auto"/>
            </w:tcBorders>
            <w:noWrap/>
          </w:tcPr>
          <w:p w14:paraId="09BD3C05" w14:textId="77777777" w:rsidR="003B28A2" w:rsidRPr="00CD53B8" w:rsidRDefault="003B28A2" w:rsidP="003B28A2">
            <w:pPr>
              <w:jc w:val="center"/>
              <w:rPr>
                <w:color w:val="000000"/>
                <w:sz w:val="22"/>
                <w:szCs w:val="22"/>
              </w:rPr>
            </w:pPr>
            <w:r w:rsidRPr="00CD53B8">
              <w:rPr>
                <w:color w:val="000000"/>
                <w:sz w:val="22"/>
                <w:szCs w:val="22"/>
              </w:rPr>
              <w:t>0.019 (0.011) a</w:t>
            </w:r>
          </w:p>
        </w:tc>
        <w:tc>
          <w:tcPr>
            <w:tcW w:w="1771" w:type="dxa"/>
            <w:gridSpan w:val="2"/>
            <w:tcBorders>
              <w:top w:val="single" w:sz="4" w:space="0" w:color="auto"/>
            </w:tcBorders>
            <w:noWrap/>
          </w:tcPr>
          <w:p w14:paraId="3BB4455D"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gridSpan w:val="2"/>
            <w:tcBorders>
              <w:top w:val="single" w:sz="4" w:space="0" w:color="auto"/>
            </w:tcBorders>
            <w:noWrap/>
          </w:tcPr>
          <w:p w14:paraId="0DD5C772" w14:textId="77777777" w:rsidR="003B28A2" w:rsidRPr="00CD53B8" w:rsidRDefault="003B28A2" w:rsidP="003B28A2">
            <w:pPr>
              <w:jc w:val="center"/>
              <w:rPr>
                <w:color w:val="000000"/>
                <w:sz w:val="22"/>
                <w:szCs w:val="22"/>
              </w:rPr>
            </w:pPr>
            <w:r w:rsidRPr="00CD53B8">
              <w:rPr>
                <w:color w:val="000000"/>
                <w:sz w:val="22"/>
                <w:szCs w:val="22"/>
              </w:rPr>
              <w:t>0.030 (0.015) a</w:t>
            </w:r>
          </w:p>
        </w:tc>
        <w:tc>
          <w:tcPr>
            <w:tcW w:w="1771" w:type="dxa"/>
            <w:tcBorders>
              <w:top w:val="single" w:sz="4" w:space="0" w:color="auto"/>
            </w:tcBorders>
            <w:noWrap/>
          </w:tcPr>
          <w:p w14:paraId="5D511EE7" w14:textId="77777777" w:rsidR="003B28A2" w:rsidRPr="00CD53B8" w:rsidRDefault="003B28A2" w:rsidP="003B28A2">
            <w:pPr>
              <w:jc w:val="center"/>
              <w:rPr>
                <w:color w:val="000000"/>
                <w:sz w:val="22"/>
                <w:szCs w:val="22"/>
              </w:rPr>
            </w:pPr>
            <w:r w:rsidRPr="00CD53B8">
              <w:rPr>
                <w:color w:val="000000"/>
                <w:sz w:val="22"/>
                <w:szCs w:val="22"/>
              </w:rPr>
              <w:t>0.046 (0.024) a</w:t>
            </w:r>
          </w:p>
        </w:tc>
        <w:tc>
          <w:tcPr>
            <w:tcW w:w="900" w:type="dxa"/>
            <w:tcBorders>
              <w:top w:val="single" w:sz="4" w:space="0" w:color="auto"/>
            </w:tcBorders>
          </w:tcPr>
          <w:p w14:paraId="0C1B707E" w14:textId="77777777" w:rsidR="003B28A2" w:rsidRPr="00CD53B8" w:rsidRDefault="003B28A2" w:rsidP="003B28A2">
            <w:pPr>
              <w:jc w:val="right"/>
              <w:rPr>
                <w:color w:val="000000"/>
                <w:sz w:val="22"/>
                <w:szCs w:val="22"/>
              </w:rPr>
            </w:pPr>
            <w:r w:rsidRPr="00CD53B8">
              <w:rPr>
                <w:color w:val="000000"/>
                <w:sz w:val="22"/>
                <w:szCs w:val="22"/>
              </w:rPr>
              <w:t>0.74</w:t>
            </w:r>
          </w:p>
        </w:tc>
        <w:tc>
          <w:tcPr>
            <w:tcW w:w="1018" w:type="dxa"/>
            <w:tcBorders>
              <w:top w:val="single" w:sz="4" w:space="0" w:color="auto"/>
            </w:tcBorders>
          </w:tcPr>
          <w:p w14:paraId="13B74CD2" w14:textId="77777777" w:rsidR="003B28A2" w:rsidRPr="00CD53B8" w:rsidRDefault="003B28A2" w:rsidP="003B28A2">
            <w:pPr>
              <w:jc w:val="right"/>
              <w:rPr>
                <w:color w:val="000000"/>
                <w:sz w:val="22"/>
                <w:szCs w:val="22"/>
              </w:rPr>
            </w:pPr>
            <w:r w:rsidRPr="00CD53B8">
              <w:rPr>
                <w:color w:val="000000"/>
                <w:sz w:val="22"/>
                <w:szCs w:val="22"/>
              </w:rPr>
              <w:t>0.5914</w:t>
            </w:r>
          </w:p>
        </w:tc>
      </w:tr>
      <w:tr w:rsidR="003B28A2" w:rsidRPr="00CD53B8" w14:paraId="796E961C" w14:textId="77777777" w:rsidTr="003B28A2">
        <w:trPr>
          <w:trHeight w:val="403"/>
          <w:jc w:val="center"/>
        </w:trPr>
        <w:tc>
          <w:tcPr>
            <w:tcW w:w="2423" w:type="dxa"/>
            <w:noWrap/>
          </w:tcPr>
          <w:p w14:paraId="0B61F316" w14:textId="77777777" w:rsidR="003B28A2" w:rsidRPr="00CD53B8" w:rsidRDefault="003B28A2" w:rsidP="003B28A2">
            <w:pPr>
              <w:rPr>
                <w:i/>
                <w:iCs/>
                <w:color w:val="000000"/>
                <w:sz w:val="22"/>
                <w:szCs w:val="22"/>
              </w:rPr>
            </w:pPr>
            <w:r w:rsidRPr="00CD53B8">
              <w:rPr>
                <w:color w:val="000000"/>
                <w:sz w:val="22"/>
                <w:szCs w:val="22"/>
              </w:rPr>
              <w:t>Hymenoptera nest</w:t>
            </w:r>
            <w:r w:rsidRPr="00CD53B8">
              <w:rPr>
                <w:color w:val="222222"/>
                <w:sz w:val="22"/>
                <w:szCs w:val="22"/>
                <w:shd w:val="clear" w:color="auto" w:fill="FFFFFF"/>
              </w:rPr>
              <w:sym w:font="Symbol" w:char="F0C4"/>
            </w:r>
          </w:p>
        </w:tc>
        <w:tc>
          <w:tcPr>
            <w:tcW w:w="1769" w:type="dxa"/>
            <w:noWrap/>
          </w:tcPr>
          <w:p w14:paraId="47B73A7B"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5B4B4FF5"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73474A95"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11053B81"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10C883A1" w14:textId="77777777" w:rsidR="003B28A2" w:rsidRPr="00CD53B8" w:rsidRDefault="003B28A2" w:rsidP="003B28A2">
            <w:pPr>
              <w:jc w:val="center"/>
              <w:rPr>
                <w:color w:val="000000"/>
                <w:sz w:val="22"/>
                <w:szCs w:val="22"/>
              </w:rPr>
            </w:pPr>
            <w:r w:rsidRPr="00CD53B8">
              <w:rPr>
                <w:color w:val="000000"/>
                <w:sz w:val="22"/>
                <w:szCs w:val="22"/>
              </w:rPr>
              <w:t>0.023 (0.013) a</w:t>
            </w:r>
          </w:p>
        </w:tc>
        <w:tc>
          <w:tcPr>
            <w:tcW w:w="1771" w:type="dxa"/>
            <w:noWrap/>
          </w:tcPr>
          <w:p w14:paraId="776E8111" w14:textId="77777777" w:rsidR="003B28A2" w:rsidRPr="00CD53B8" w:rsidRDefault="003B28A2" w:rsidP="003B28A2">
            <w:pPr>
              <w:jc w:val="center"/>
              <w:rPr>
                <w:color w:val="000000"/>
                <w:sz w:val="22"/>
                <w:szCs w:val="22"/>
              </w:rPr>
            </w:pPr>
            <w:r w:rsidRPr="00CD53B8">
              <w:rPr>
                <w:color w:val="000000"/>
                <w:sz w:val="22"/>
                <w:szCs w:val="22"/>
              </w:rPr>
              <w:t>0.019 (0.013) a</w:t>
            </w:r>
          </w:p>
        </w:tc>
        <w:tc>
          <w:tcPr>
            <w:tcW w:w="900" w:type="dxa"/>
          </w:tcPr>
          <w:p w14:paraId="655A5140" w14:textId="77777777" w:rsidR="003B28A2" w:rsidRPr="00CD53B8" w:rsidRDefault="003B28A2" w:rsidP="003B28A2">
            <w:pPr>
              <w:jc w:val="right"/>
              <w:rPr>
                <w:color w:val="000000"/>
                <w:sz w:val="22"/>
                <w:szCs w:val="22"/>
              </w:rPr>
            </w:pPr>
            <w:r w:rsidRPr="00CD53B8">
              <w:rPr>
                <w:color w:val="000000"/>
                <w:sz w:val="22"/>
                <w:szCs w:val="22"/>
              </w:rPr>
              <w:t>1.95</w:t>
            </w:r>
          </w:p>
        </w:tc>
        <w:tc>
          <w:tcPr>
            <w:tcW w:w="1018" w:type="dxa"/>
          </w:tcPr>
          <w:p w14:paraId="54EBE9A1" w14:textId="77777777" w:rsidR="003B28A2" w:rsidRPr="00CD53B8" w:rsidRDefault="003B28A2" w:rsidP="003B28A2">
            <w:pPr>
              <w:jc w:val="right"/>
              <w:rPr>
                <w:color w:val="000000"/>
                <w:sz w:val="22"/>
                <w:szCs w:val="22"/>
              </w:rPr>
            </w:pPr>
            <w:r w:rsidRPr="00CD53B8">
              <w:rPr>
                <w:color w:val="000000"/>
                <w:sz w:val="22"/>
                <w:szCs w:val="22"/>
              </w:rPr>
              <w:t>0.0841</w:t>
            </w:r>
          </w:p>
        </w:tc>
      </w:tr>
      <w:tr w:rsidR="003B28A2" w:rsidRPr="00CD53B8" w14:paraId="14D08256" w14:textId="77777777" w:rsidTr="003B28A2">
        <w:trPr>
          <w:trHeight w:val="403"/>
          <w:jc w:val="center"/>
        </w:trPr>
        <w:tc>
          <w:tcPr>
            <w:tcW w:w="2423" w:type="dxa"/>
            <w:noWrap/>
          </w:tcPr>
          <w:p w14:paraId="22819B19" w14:textId="77777777" w:rsidR="003B28A2" w:rsidRPr="00CD53B8" w:rsidRDefault="003B28A2" w:rsidP="003B28A2">
            <w:pPr>
              <w:jc w:val="center"/>
              <w:rPr>
                <w:i/>
                <w:iCs/>
                <w:color w:val="000000"/>
                <w:sz w:val="22"/>
                <w:szCs w:val="22"/>
              </w:rPr>
            </w:pPr>
            <w:r w:rsidRPr="00CD53B8">
              <w:rPr>
                <w:color w:val="000000"/>
                <w:sz w:val="22"/>
                <w:szCs w:val="22"/>
              </w:rPr>
              <w:t>Formicidae</w:t>
            </w:r>
            <w:r w:rsidRPr="00CD53B8">
              <w:rPr>
                <w:color w:val="222222"/>
                <w:sz w:val="22"/>
                <w:szCs w:val="22"/>
                <w:shd w:val="clear" w:color="auto" w:fill="FFFFFF"/>
              </w:rPr>
              <w:sym w:font="Symbol" w:char="F0C4"/>
            </w:r>
          </w:p>
        </w:tc>
        <w:tc>
          <w:tcPr>
            <w:tcW w:w="1769" w:type="dxa"/>
            <w:noWrap/>
          </w:tcPr>
          <w:p w14:paraId="6127C959" w14:textId="77777777" w:rsidR="003B28A2" w:rsidRPr="00CD53B8" w:rsidRDefault="003B28A2" w:rsidP="003B28A2">
            <w:pPr>
              <w:jc w:val="center"/>
              <w:rPr>
                <w:color w:val="000000"/>
                <w:sz w:val="22"/>
                <w:szCs w:val="22"/>
              </w:rPr>
            </w:pPr>
            <w:r w:rsidRPr="00CD53B8">
              <w:rPr>
                <w:color w:val="000000"/>
                <w:sz w:val="22"/>
                <w:szCs w:val="22"/>
              </w:rPr>
              <w:t>0.013 (0.013) a</w:t>
            </w:r>
          </w:p>
        </w:tc>
        <w:tc>
          <w:tcPr>
            <w:tcW w:w="1771" w:type="dxa"/>
            <w:gridSpan w:val="3"/>
            <w:noWrap/>
          </w:tcPr>
          <w:p w14:paraId="4E644F2C" w14:textId="77777777" w:rsidR="003B28A2" w:rsidRPr="00CD53B8" w:rsidRDefault="003B28A2" w:rsidP="003B28A2">
            <w:pPr>
              <w:jc w:val="center"/>
              <w:rPr>
                <w:color w:val="000000"/>
                <w:sz w:val="22"/>
                <w:szCs w:val="22"/>
              </w:rPr>
            </w:pPr>
            <w:r w:rsidRPr="00CD53B8">
              <w:rPr>
                <w:color w:val="000000"/>
                <w:sz w:val="22"/>
                <w:szCs w:val="22"/>
              </w:rPr>
              <w:t>0.013 (0.013) a</w:t>
            </w:r>
          </w:p>
        </w:tc>
        <w:tc>
          <w:tcPr>
            <w:tcW w:w="1774" w:type="dxa"/>
            <w:noWrap/>
          </w:tcPr>
          <w:p w14:paraId="793E1DC7"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2"/>
            <w:noWrap/>
          </w:tcPr>
          <w:p w14:paraId="5F09507B"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03615BD3"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noWrap/>
          </w:tcPr>
          <w:p w14:paraId="490C58A9" w14:textId="77777777" w:rsidR="003B28A2" w:rsidRPr="00CD53B8" w:rsidRDefault="003B28A2" w:rsidP="003B28A2">
            <w:pPr>
              <w:jc w:val="center"/>
              <w:rPr>
                <w:color w:val="000000"/>
                <w:sz w:val="22"/>
                <w:szCs w:val="22"/>
              </w:rPr>
            </w:pPr>
            <w:r w:rsidRPr="00CD53B8">
              <w:rPr>
                <w:color w:val="000000"/>
                <w:sz w:val="22"/>
                <w:szCs w:val="22"/>
              </w:rPr>
              <w:t>0.028 (0.021) a</w:t>
            </w:r>
          </w:p>
        </w:tc>
        <w:tc>
          <w:tcPr>
            <w:tcW w:w="900" w:type="dxa"/>
          </w:tcPr>
          <w:p w14:paraId="79B22F45" w14:textId="77777777" w:rsidR="003B28A2" w:rsidRPr="00CD53B8" w:rsidRDefault="003B28A2" w:rsidP="003B28A2">
            <w:pPr>
              <w:jc w:val="right"/>
              <w:rPr>
                <w:color w:val="000000"/>
                <w:sz w:val="22"/>
                <w:szCs w:val="22"/>
              </w:rPr>
            </w:pPr>
            <w:r w:rsidRPr="00CD53B8">
              <w:rPr>
                <w:color w:val="000000"/>
                <w:sz w:val="22"/>
                <w:szCs w:val="22"/>
              </w:rPr>
              <w:t>0.82</w:t>
            </w:r>
          </w:p>
        </w:tc>
        <w:tc>
          <w:tcPr>
            <w:tcW w:w="1018" w:type="dxa"/>
          </w:tcPr>
          <w:p w14:paraId="43CC6F24" w14:textId="77777777" w:rsidR="003B28A2" w:rsidRPr="00CD53B8" w:rsidRDefault="003B28A2" w:rsidP="003B28A2">
            <w:pPr>
              <w:jc w:val="right"/>
              <w:rPr>
                <w:color w:val="000000"/>
                <w:sz w:val="22"/>
                <w:szCs w:val="22"/>
              </w:rPr>
            </w:pPr>
            <w:r w:rsidRPr="00CD53B8">
              <w:rPr>
                <w:color w:val="000000"/>
                <w:sz w:val="22"/>
                <w:szCs w:val="22"/>
              </w:rPr>
              <w:t>0.5354</w:t>
            </w:r>
          </w:p>
        </w:tc>
      </w:tr>
      <w:tr w:rsidR="003B28A2" w:rsidRPr="00CD53B8" w14:paraId="2780E3F3" w14:textId="77777777" w:rsidTr="003B28A2">
        <w:trPr>
          <w:trHeight w:val="403"/>
          <w:jc w:val="center"/>
        </w:trPr>
        <w:tc>
          <w:tcPr>
            <w:tcW w:w="2423" w:type="dxa"/>
            <w:noWrap/>
          </w:tcPr>
          <w:p w14:paraId="1E24D0F2" w14:textId="77777777" w:rsidR="003B28A2" w:rsidRPr="00CD53B8" w:rsidRDefault="003B28A2" w:rsidP="003B28A2">
            <w:pPr>
              <w:jc w:val="center"/>
              <w:rPr>
                <w:i/>
                <w:iCs/>
                <w:color w:val="000000"/>
                <w:sz w:val="22"/>
                <w:szCs w:val="22"/>
              </w:rPr>
            </w:pPr>
            <w:r w:rsidRPr="00CD53B8">
              <w:rPr>
                <w:color w:val="000000"/>
                <w:sz w:val="22"/>
                <w:szCs w:val="22"/>
              </w:rPr>
              <w:t>Vespidae</w:t>
            </w:r>
            <w:r w:rsidRPr="00CD53B8">
              <w:rPr>
                <w:color w:val="222222"/>
                <w:sz w:val="22"/>
                <w:szCs w:val="22"/>
                <w:shd w:val="clear" w:color="auto" w:fill="FFFFFF"/>
              </w:rPr>
              <w:sym w:font="Symbol" w:char="F0C4"/>
            </w:r>
          </w:p>
        </w:tc>
        <w:tc>
          <w:tcPr>
            <w:tcW w:w="1769" w:type="dxa"/>
            <w:noWrap/>
          </w:tcPr>
          <w:p w14:paraId="05709422"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4AEF8304"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6181FFCD"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2"/>
            <w:noWrap/>
          </w:tcPr>
          <w:p w14:paraId="533F4306"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3CFB1811"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noWrap/>
          </w:tcPr>
          <w:p w14:paraId="07D72AAE"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900" w:type="dxa"/>
          </w:tcPr>
          <w:p w14:paraId="648D1B44" w14:textId="77777777" w:rsidR="003B28A2" w:rsidRPr="00CD53B8" w:rsidRDefault="003B28A2" w:rsidP="003B28A2">
            <w:pPr>
              <w:jc w:val="right"/>
              <w:rPr>
                <w:color w:val="000000"/>
                <w:sz w:val="22"/>
                <w:szCs w:val="22"/>
              </w:rPr>
            </w:pPr>
            <w:r w:rsidRPr="00CD53B8">
              <w:rPr>
                <w:color w:val="000000"/>
                <w:sz w:val="22"/>
                <w:szCs w:val="22"/>
              </w:rPr>
              <w:t>0.54</w:t>
            </w:r>
          </w:p>
        </w:tc>
        <w:tc>
          <w:tcPr>
            <w:tcW w:w="1018" w:type="dxa"/>
          </w:tcPr>
          <w:p w14:paraId="145BF98A" w14:textId="77777777" w:rsidR="003B28A2" w:rsidRPr="00CD53B8" w:rsidRDefault="003B28A2" w:rsidP="003B28A2">
            <w:pPr>
              <w:jc w:val="right"/>
              <w:rPr>
                <w:color w:val="000000"/>
                <w:sz w:val="22"/>
                <w:szCs w:val="22"/>
              </w:rPr>
            </w:pPr>
            <w:r w:rsidRPr="00CD53B8">
              <w:rPr>
                <w:color w:val="000000"/>
                <w:sz w:val="22"/>
                <w:szCs w:val="22"/>
              </w:rPr>
              <w:t>0.7445</w:t>
            </w:r>
          </w:p>
        </w:tc>
      </w:tr>
      <w:tr w:rsidR="003B28A2" w:rsidRPr="00CD53B8" w14:paraId="0E8547EB" w14:textId="77777777" w:rsidTr="003B28A2">
        <w:trPr>
          <w:trHeight w:val="403"/>
          <w:jc w:val="center"/>
        </w:trPr>
        <w:tc>
          <w:tcPr>
            <w:tcW w:w="2423" w:type="dxa"/>
            <w:noWrap/>
          </w:tcPr>
          <w:p w14:paraId="16B59954" w14:textId="77777777" w:rsidR="003B28A2" w:rsidRPr="00CD53B8" w:rsidRDefault="003B28A2" w:rsidP="003B28A2">
            <w:pPr>
              <w:rPr>
                <w:i/>
                <w:iCs/>
                <w:color w:val="000000"/>
                <w:sz w:val="22"/>
                <w:szCs w:val="22"/>
              </w:rPr>
            </w:pPr>
            <w:r w:rsidRPr="00CD53B8">
              <w:rPr>
                <w:color w:val="000000"/>
                <w:sz w:val="22"/>
                <w:szCs w:val="22"/>
              </w:rPr>
              <w:t>Lepidoptera</w:t>
            </w:r>
            <w:r w:rsidRPr="00CD53B8">
              <w:rPr>
                <w:color w:val="222222"/>
                <w:sz w:val="22"/>
                <w:szCs w:val="22"/>
                <w:shd w:val="clear" w:color="auto" w:fill="FFFFFF"/>
              </w:rPr>
              <w:sym w:font="Symbol" w:char="F0C4"/>
            </w:r>
            <w:r w:rsidRPr="00CD53B8">
              <w:rPr>
                <w:color w:val="000000"/>
                <w:sz w:val="22"/>
                <w:szCs w:val="22"/>
              </w:rPr>
              <w:t xml:space="preserve">  </w:t>
            </w:r>
          </w:p>
        </w:tc>
        <w:tc>
          <w:tcPr>
            <w:tcW w:w="1769" w:type="dxa"/>
            <w:noWrap/>
          </w:tcPr>
          <w:p w14:paraId="4FC7D9E5"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40FF10BD"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4" w:type="dxa"/>
            <w:noWrap/>
          </w:tcPr>
          <w:p w14:paraId="143207BE"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5E5FB8C5"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194058FA"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noWrap/>
          </w:tcPr>
          <w:p w14:paraId="54A22884"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900" w:type="dxa"/>
          </w:tcPr>
          <w:p w14:paraId="6BF9248B" w14:textId="77777777" w:rsidR="003B28A2" w:rsidRPr="00CD53B8" w:rsidRDefault="003B28A2" w:rsidP="003B28A2">
            <w:pPr>
              <w:jc w:val="right"/>
              <w:rPr>
                <w:color w:val="000000"/>
                <w:sz w:val="22"/>
                <w:szCs w:val="22"/>
              </w:rPr>
            </w:pPr>
            <w:r w:rsidRPr="00CD53B8">
              <w:rPr>
                <w:color w:val="000000"/>
                <w:sz w:val="22"/>
                <w:szCs w:val="22"/>
              </w:rPr>
              <w:t>2.16</w:t>
            </w:r>
          </w:p>
        </w:tc>
        <w:tc>
          <w:tcPr>
            <w:tcW w:w="1018" w:type="dxa"/>
          </w:tcPr>
          <w:p w14:paraId="4FFBEB78" w14:textId="77777777" w:rsidR="003B28A2" w:rsidRPr="00CD53B8" w:rsidRDefault="003B28A2" w:rsidP="003B28A2">
            <w:pPr>
              <w:jc w:val="right"/>
              <w:rPr>
                <w:color w:val="000000"/>
                <w:sz w:val="22"/>
                <w:szCs w:val="22"/>
              </w:rPr>
            </w:pPr>
            <w:r w:rsidRPr="00CD53B8">
              <w:rPr>
                <w:color w:val="000000"/>
                <w:sz w:val="22"/>
                <w:szCs w:val="22"/>
              </w:rPr>
              <w:t>0.0563</w:t>
            </w:r>
          </w:p>
        </w:tc>
      </w:tr>
      <w:tr w:rsidR="003B28A2" w:rsidRPr="00CD53B8" w14:paraId="5F6CF970" w14:textId="77777777" w:rsidTr="003B28A2">
        <w:trPr>
          <w:trHeight w:val="403"/>
          <w:jc w:val="center"/>
        </w:trPr>
        <w:tc>
          <w:tcPr>
            <w:tcW w:w="2423" w:type="dxa"/>
            <w:noWrap/>
          </w:tcPr>
          <w:p w14:paraId="2A24B65F" w14:textId="77777777" w:rsidR="003B28A2" w:rsidRPr="00CD53B8" w:rsidRDefault="003B28A2" w:rsidP="003B28A2">
            <w:pPr>
              <w:rPr>
                <w:bCs/>
                <w:color w:val="000000"/>
                <w:sz w:val="22"/>
                <w:szCs w:val="22"/>
              </w:rPr>
            </w:pPr>
            <w:r w:rsidRPr="00CD53B8">
              <w:rPr>
                <w:color w:val="000000"/>
                <w:sz w:val="22"/>
                <w:szCs w:val="22"/>
              </w:rPr>
              <w:t>Orthoptera*</w:t>
            </w:r>
          </w:p>
        </w:tc>
        <w:tc>
          <w:tcPr>
            <w:tcW w:w="1769" w:type="dxa"/>
            <w:noWrap/>
          </w:tcPr>
          <w:p w14:paraId="5D753699"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3"/>
            <w:noWrap/>
          </w:tcPr>
          <w:p w14:paraId="74BC6E7C" w14:textId="77777777" w:rsidR="003B28A2" w:rsidRPr="00CD53B8" w:rsidRDefault="003B28A2" w:rsidP="003B28A2">
            <w:pPr>
              <w:jc w:val="center"/>
              <w:rPr>
                <w:color w:val="000000"/>
                <w:sz w:val="22"/>
                <w:szCs w:val="22"/>
              </w:rPr>
            </w:pPr>
            <w:r w:rsidRPr="00CD53B8">
              <w:rPr>
                <w:color w:val="000000"/>
                <w:sz w:val="22"/>
                <w:szCs w:val="22"/>
              </w:rPr>
              <w:t>0.019 (0.011) a</w:t>
            </w:r>
          </w:p>
        </w:tc>
        <w:tc>
          <w:tcPr>
            <w:tcW w:w="1774" w:type="dxa"/>
            <w:noWrap/>
          </w:tcPr>
          <w:p w14:paraId="7BE78241" w14:textId="77777777" w:rsidR="003B28A2" w:rsidRPr="00CD53B8" w:rsidRDefault="003B28A2" w:rsidP="003B28A2">
            <w:pPr>
              <w:jc w:val="center"/>
              <w:rPr>
                <w:color w:val="000000"/>
                <w:sz w:val="22"/>
                <w:szCs w:val="22"/>
              </w:rPr>
            </w:pPr>
            <w:r w:rsidRPr="00CD53B8">
              <w:rPr>
                <w:color w:val="000000"/>
                <w:sz w:val="22"/>
                <w:szCs w:val="22"/>
              </w:rPr>
              <w:t>0.026 (0.013) a</w:t>
            </w:r>
          </w:p>
        </w:tc>
        <w:tc>
          <w:tcPr>
            <w:tcW w:w="1771" w:type="dxa"/>
            <w:gridSpan w:val="2"/>
            <w:noWrap/>
          </w:tcPr>
          <w:p w14:paraId="7B7CF783"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gridSpan w:val="2"/>
            <w:noWrap/>
          </w:tcPr>
          <w:p w14:paraId="04305F32" w14:textId="77777777" w:rsidR="003B28A2" w:rsidRPr="00CD53B8" w:rsidRDefault="003B28A2" w:rsidP="003B28A2">
            <w:pPr>
              <w:jc w:val="center"/>
              <w:rPr>
                <w:color w:val="000000"/>
                <w:sz w:val="22"/>
                <w:szCs w:val="22"/>
              </w:rPr>
            </w:pPr>
            <w:r w:rsidRPr="00CD53B8">
              <w:rPr>
                <w:color w:val="000000"/>
                <w:sz w:val="22"/>
                <w:szCs w:val="22"/>
              </w:rPr>
              <w:t>0.03 (0.015) a</w:t>
            </w:r>
          </w:p>
        </w:tc>
        <w:tc>
          <w:tcPr>
            <w:tcW w:w="1771" w:type="dxa"/>
            <w:noWrap/>
          </w:tcPr>
          <w:p w14:paraId="4EC0A55B" w14:textId="77777777" w:rsidR="003B28A2" w:rsidRPr="00CD53B8" w:rsidRDefault="003B28A2" w:rsidP="003B28A2">
            <w:pPr>
              <w:jc w:val="center"/>
              <w:rPr>
                <w:color w:val="000000"/>
                <w:sz w:val="22"/>
                <w:szCs w:val="22"/>
              </w:rPr>
            </w:pPr>
            <w:r w:rsidRPr="00CD53B8">
              <w:rPr>
                <w:color w:val="000000"/>
                <w:sz w:val="22"/>
                <w:szCs w:val="22"/>
              </w:rPr>
              <w:t>0.037 (0.018) a</w:t>
            </w:r>
          </w:p>
        </w:tc>
        <w:tc>
          <w:tcPr>
            <w:tcW w:w="900" w:type="dxa"/>
          </w:tcPr>
          <w:p w14:paraId="4F9463A2" w14:textId="77777777" w:rsidR="003B28A2" w:rsidRPr="00CD53B8" w:rsidRDefault="003B28A2" w:rsidP="003B28A2">
            <w:pPr>
              <w:jc w:val="right"/>
              <w:rPr>
                <w:color w:val="000000"/>
                <w:sz w:val="22"/>
                <w:szCs w:val="22"/>
              </w:rPr>
            </w:pPr>
            <w:r w:rsidRPr="00CD53B8">
              <w:rPr>
                <w:color w:val="000000"/>
                <w:sz w:val="22"/>
                <w:szCs w:val="22"/>
              </w:rPr>
              <w:t>0.77</w:t>
            </w:r>
          </w:p>
        </w:tc>
        <w:tc>
          <w:tcPr>
            <w:tcW w:w="1018" w:type="dxa"/>
          </w:tcPr>
          <w:p w14:paraId="0ABF13F3" w14:textId="77777777" w:rsidR="003B28A2" w:rsidRPr="00CD53B8" w:rsidRDefault="003B28A2" w:rsidP="003B28A2">
            <w:pPr>
              <w:jc w:val="right"/>
              <w:rPr>
                <w:color w:val="000000"/>
                <w:sz w:val="22"/>
                <w:szCs w:val="22"/>
              </w:rPr>
            </w:pPr>
            <w:r w:rsidRPr="00CD53B8">
              <w:rPr>
                <w:color w:val="000000"/>
                <w:sz w:val="22"/>
                <w:szCs w:val="22"/>
              </w:rPr>
              <w:t>0.5738</w:t>
            </w:r>
          </w:p>
        </w:tc>
      </w:tr>
      <w:tr w:rsidR="003B28A2" w:rsidRPr="00CD53B8" w14:paraId="3C4B4AEB" w14:textId="77777777" w:rsidTr="003B28A2">
        <w:trPr>
          <w:trHeight w:val="403"/>
          <w:jc w:val="center"/>
        </w:trPr>
        <w:tc>
          <w:tcPr>
            <w:tcW w:w="2423" w:type="dxa"/>
            <w:noWrap/>
          </w:tcPr>
          <w:p w14:paraId="72AA2550" w14:textId="77777777" w:rsidR="003B28A2" w:rsidRPr="00CD53B8" w:rsidRDefault="003B28A2" w:rsidP="003B28A2">
            <w:pPr>
              <w:jc w:val="center"/>
              <w:rPr>
                <w:i/>
                <w:iCs/>
                <w:color w:val="000000"/>
                <w:sz w:val="22"/>
                <w:szCs w:val="22"/>
              </w:rPr>
            </w:pPr>
            <w:r w:rsidRPr="00CD53B8">
              <w:rPr>
                <w:color w:val="000000"/>
                <w:sz w:val="22"/>
                <w:szCs w:val="22"/>
              </w:rPr>
              <w:t>Acrididae*</w:t>
            </w:r>
          </w:p>
        </w:tc>
        <w:tc>
          <w:tcPr>
            <w:tcW w:w="1769" w:type="dxa"/>
            <w:noWrap/>
          </w:tcPr>
          <w:p w14:paraId="04664FEC"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6414CCE6"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0D058E4A" w14:textId="77777777" w:rsidR="003B28A2" w:rsidRPr="00CD53B8" w:rsidRDefault="003B28A2" w:rsidP="003B28A2">
            <w:pPr>
              <w:jc w:val="center"/>
              <w:rPr>
                <w:color w:val="000000"/>
                <w:sz w:val="22"/>
                <w:szCs w:val="22"/>
              </w:rPr>
            </w:pPr>
            <w:r w:rsidRPr="00CD53B8">
              <w:rPr>
                <w:color w:val="000000"/>
                <w:sz w:val="22"/>
                <w:szCs w:val="22"/>
              </w:rPr>
              <w:t>0.019 (0.011) a</w:t>
            </w:r>
          </w:p>
        </w:tc>
        <w:tc>
          <w:tcPr>
            <w:tcW w:w="1771" w:type="dxa"/>
            <w:gridSpan w:val="2"/>
            <w:noWrap/>
          </w:tcPr>
          <w:p w14:paraId="29307497"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gridSpan w:val="2"/>
            <w:noWrap/>
          </w:tcPr>
          <w:p w14:paraId="42F5982D"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noWrap/>
          </w:tcPr>
          <w:p w14:paraId="62DBCF96" w14:textId="77777777" w:rsidR="003B28A2" w:rsidRPr="00CD53B8" w:rsidRDefault="003B28A2" w:rsidP="003B28A2">
            <w:pPr>
              <w:jc w:val="center"/>
              <w:rPr>
                <w:color w:val="000000"/>
                <w:sz w:val="22"/>
                <w:szCs w:val="22"/>
              </w:rPr>
            </w:pPr>
            <w:r w:rsidRPr="00CD53B8">
              <w:rPr>
                <w:color w:val="000000"/>
                <w:sz w:val="22"/>
                <w:szCs w:val="22"/>
              </w:rPr>
              <w:t>0.029 (0.016) a</w:t>
            </w:r>
          </w:p>
        </w:tc>
        <w:tc>
          <w:tcPr>
            <w:tcW w:w="900" w:type="dxa"/>
          </w:tcPr>
          <w:p w14:paraId="25B79425" w14:textId="77777777" w:rsidR="003B28A2" w:rsidRPr="00CD53B8" w:rsidRDefault="003B28A2" w:rsidP="003B28A2">
            <w:pPr>
              <w:jc w:val="right"/>
              <w:rPr>
                <w:color w:val="000000"/>
                <w:sz w:val="22"/>
                <w:szCs w:val="22"/>
              </w:rPr>
            </w:pPr>
            <w:r w:rsidRPr="00CD53B8">
              <w:rPr>
                <w:color w:val="000000"/>
                <w:sz w:val="22"/>
                <w:szCs w:val="22"/>
              </w:rPr>
              <w:t>1.13</w:t>
            </w:r>
          </w:p>
        </w:tc>
        <w:tc>
          <w:tcPr>
            <w:tcW w:w="1018" w:type="dxa"/>
          </w:tcPr>
          <w:p w14:paraId="0EBB2370" w14:textId="77777777" w:rsidR="003B28A2" w:rsidRPr="00CD53B8" w:rsidRDefault="003B28A2" w:rsidP="003B28A2">
            <w:pPr>
              <w:jc w:val="right"/>
              <w:rPr>
                <w:color w:val="000000"/>
                <w:sz w:val="22"/>
                <w:szCs w:val="22"/>
              </w:rPr>
            </w:pPr>
            <w:r w:rsidRPr="00CD53B8">
              <w:rPr>
                <w:color w:val="000000"/>
                <w:sz w:val="22"/>
                <w:szCs w:val="22"/>
              </w:rPr>
              <w:t>0.3447</w:t>
            </w:r>
          </w:p>
        </w:tc>
      </w:tr>
      <w:tr w:rsidR="003B28A2" w:rsidRPr="00CD53B8" w14:paraId="7129FC6A" w14:textId="77777777" w:rsidTr="003B28A2">
        <w:trPr>
          <w:trHeight w:val="403"/>
          <w:jc w:val="center"/>
        </w:trPr>
        <w:tc>
          <w:tcPr>
            <w:tcW w:w="2423" w:type="dxa"/>
            <w:noWrap/>
          </w:tcPr>
          <w:p w14:paraId="2F85DAEF" w14:textId="77777777" w:rsidR="003B28A2" w:rsidRPr="00CD53B8" w:rsidRDefault="003B28A2" w:rsidP="003B28A2">
            <w:pPr>
              <w:jc w:val="center"/>
              <w:rPr>
                <w:i/>
                <w:iCs/>
                <w:color w:val="000000"/>
                <w:sz w:val="22"/>
                <w:szCs w:val="22"/>
              </w:rPr>
            </w:pPr>
            <w:r w:rsidRPr="00CD53B8">
              <w:rPr>
                <w:color w:val="000000"/>
                <w:sz w:val="22"/>
                <w:szCs w:val="22"/>
              </w:rPr>
              <w:t>Tettigoniidae*</w:t>
            </w:r>
          </w:p>
        </w:tc>
        <w:tc>
          <w:tcPr>
            <w:tcW w:w="1769" w:type="dxa"/>
            <w:noWrap/>
          </w:tcPr>
          <w:p w14:paraId="3D2CDA31" w14:textId="77777777" w:rsidR="003B28A2" w:rsidRPr="00CD53B8" w:rsidRDefault="003B28A2" w:rsidP="003B28A2">
            <w:pPr>
              <w:jc w:val="center"/>
              <w:rPr>
                <w:color w:val="000000"/>
                <w:sz w:val="22"/>
                <w:szCs w:val="22"/>
              </w:rPr>
            </w:pPr>
            <w:r w:rsidRPr="00CD53B8">
              <w:rPr>
                <w:color w:val="000000"/>
                <w:sz w:val="22"/>
                <w:szCs w:val="22"/>
              </w:rPr>
              <w:t>0.013 (0.009) a</w:t>
            </w:r>
          </w:p>
        </w:tc>
        <w:tc>
          <w:tcPr>
            <w:tcW w:w="1771" w:type="dxa"/>
            <w:gridSpan w:val="3"/>
            <w:noWrap/>
          </w:tcPr>
          <w:p w14:paraId="7CBB5BB2"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3AB9A9F6"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2"/>
            <w:noWrap/>
          </w:tcPr>
          <w:p w14:paraId="7FBA043A"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gridSpan w:val="2"/>
            <w:noWrap/>
          </w:tcPr>
          <w:p w14:paraId="1E411850"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noWrap/>
          </w:tcPr>
          <w:p w14:paraId="424E76A0"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900" w:type="dxa"/>
          </w:tcPr>
          <w:p w14:paraId="5729AF7E" w14:textId="77777777" w:rsidR="003B28A2" w:rsidRPr="00CD53B8" w:rsidRDefault="003B28A2" w:rsidP="003B28A2">
            <w:pPr>
              <w:jc w:val="right"/>
              <w:rPr>
                <w:color w:val="000000"/>
                <w:sz w:val="22"/>
                <w:szCs w:val="22"/>
              </w:rPr>
            </w:pPr>
            <w:r w:rsidRPr="00CD53B8">
              <w:rPr>
                <w:color w:val="000000"/>
                <w:sz w:val="22"/>
                <w:szCs w:val="22"/>
              </w:rPr>
              <w:t>0.43</w:t>
            </w:r>
          </w:p>
        </w:tc>
        <w:tc>
          <w:tcPr>
            <w:tcW w:w="1018" w:type="dxa"/>
          </w:tcPr>
          <w:p w14:paraId="753E46AB" w14:textId="77777777" w:rsidR="003B28A2" w:rsidRPr="00CD53B8" w:rsidRDefault="003B28A2" w:rsidP="003B28A2">
            <w:pPr>
              <w:jc w:val="right"/>
              <w:rPr>
                <w:color w:val="000000"/>
                <w:sz w:val="22"/>
                <w:szCs w:val="22"/>
              </w:rPr>
            </w:pPr>
            <w:r w:rsidRPr="00CD53B8">
              <w:rPr>
                <w:color w:val="000000"/>
                <w:sz w:val="22"/>
                <w:szCs w:val="22"/>
              </w:rPr>
              <w:t>0.8251</w:t>
            </w:r>
          </w:p>
        </w:tc>
      </w:tr>
      <w:tr w:rsidR="003B28A2" w:rsidRPr="00CD53B8" w14:paraId="0AEA22A9" w14:textId="77777777" w:rsidTr="003B28A2">
        <w:trPr>
          <w:trHeight w:val="360"/>
          <w:jc w:val="center"/>
        </w:trPr>
        <w:tc>
          <w:tcPr>
            <w:tcW w:w="2423" w:type="dxa"/>
            <w:noWrap/>
            <w:hideMark/>
          </w:tcPr>
          <w:p w14:paraId="72C556BB" w14:textId="77777777" w:rsidR="003B28A2" w:rsidRPr="00CD53B8" w:rsidRDefault="003B28A2" w:rsidP="003B28A2">
            <w:pPr>
              <w:jc w:val="right"/>
              <w:rPr>
                <w:color w:val="000000"/>
                <w:sz w:val="22"/>
                <w:szCs w:val="22"/>
              </w:rPr>
            </w:pPr>
            <w:r w:rsidRPr="00CD53B8">
              <w:rPr>
                <w:color w:val="000000"/>
                <w:sz w:val="22"/>
                <w:szCs w:val="22"/>
              </w:rPr>
              <w:t>N</w:t>
            </w:r>
          </w:p>
        </w:tc>
        <w:tc>
          <w:tcPr>
            <w:tcW w:w="1790" w:type="dxa"/>
            <w:gridSpan w:val="2"/>
            <w:noWrap/>
            <w:hideMark/>
          </w:tcPr>
          <w:p w14:paraId="179D3740" w14:textId="77777777" w:rsidR="003B28A2" w:rsidRPr="00CD53B8" w:rsidRDefault="003B28A2" w:rsidP="003B28A2">
            <w:pPr>
              <w:jc w:val="center"/>
              <w:rPr>
                <w:color w:val="000000"/>
                <w:sz w:val="22"/>
                <w:szCs w:val="22"/>
              </w:rPr>
            </w:pPr>
            <w:r w:rsidRPr="00CD53B8">
              <w:rPr>
                <w:color w:val="000000"/>
                <w:sz w:val="22"/>
                <w:szCs w:val="22"/>
              </w:rPr>
              <w:t>156</w:t>
            </w:r>
          </w:p>
        </w:tc>
        <w:tc>
          <w:tcPr>
            <w:tcW w:w="1724" w:type="dxa"/>
            <w:noWrap/>
            <w:hideMark/>
          </w:tcPr>
          <w:p w14:paraId="055D5AB6" w14:textId="77777777" w:rsidR="003B28A2" w:rsidRPr="00CD53B8" w:rsidRDefault="003B28A2" w:rsidP="003B28A2">
            <w:pPr>
              <w:jc w:val="center"/>
              <w:rPr>
                <w:color w:val="000000"/>
                <w:sz w:val="22"/>
                <w:szCs w:val="22"/>
              </w:rPr>
            </w:pPr>
            <w:r w:rsidRPr="00CD53B8">
              <w:rPr>
                <w:color w:val="000000"/>
                <w:sz w:val="22"/>
                <w:szCs w:val="22"/>
              </w:rPr>
              <w:t>156</w:t>
            </w:r>
          </w:p>
        </w:tc>
        <w:tc>
          <w:tcPr>
            <w:tcW w:w="1800" w:type="dxa"/>
            <w:gridSpan w:val="2"/>
            <w:noWrap/>
            <w:hideMark/>
          </w:tcPr>
          <w:p w14:paraId="696D9E07" w14:textId="77777777" w:rsidR="003B28A2" w:rsidRPr="00CD53B8" w:rsidRDefault="003B28A2" w:rsidP="003B28A2">
            <w:pPr>
              <w:jc w:val="center"/>
              <w:rPr>
                <w:color w:val="000000"/>
                <w:sz w:val="22"/>
                <w:szCs w:val="22"/>
              </w:rPr>
            </w:pPr>
            <w:r w:rsidRPr="00CD53B8">
              <w:rPr>
                <w:color w:val="000000"/>
                <w:sz w:val="22"/>
                <w:szCs w:val="22"/>
              </w:rPr>
              <w:t>156</w:t>
            </w:r>
          </w:p>
        </w:tc>
        <w:tc>
          <w:tcPr>
            <w:tcW w:w="1710" w:type="dxa"/>
            <w:noWrap/>
            <w:hideMark/>
          </w:tcPr>
          <w:p w14:paraId="2D546F4D" w14:textId="77777777" w:rsidR="003B28A2" w:rsidRPr="00CD53B8" w:rsidRDefault="003B28A2" w:rsidP="003B28A2">
            <w:pPr>
              <w:jc w:val="center"/>
              <w:rPr>
                <w:color w:val="000000"/>
                <w:sz w:val="22"/>
                <w:szCs w:val="22"/>
              </w:rPr>
            </w:pPr>
            <w:r w:rsidRPr="00CD53B8">
              <w:rPr>
                <w:color w:val="000000"/>
                <w:sz w:val="22"/>
                <w:szCs w:val="22"/>
              </w:rPr>
              <w:t>132</w:t>
            </w:r>
          </w:p>
        </w:tc>
        <w:tc>
          <w:tcPr>
            <w:tcW w:w="1800" w:type="dxa"/>
            <w:gridSpan w:val="2"/>
            <w:noWrap/>
            <w:hideMark/>
          </w:tcPr>
          <w:p w14:paraId="1B3EA103" w14:textId="77777777" w:rsidR="003B28A2" w:rsidRPr="00CD53B8" w:rsidRDefault="003B28A2" w:rsidP="003B28A2">
            <w:pPr>
              <w:jc w:val="center"/>
              <w:rPr>
                <w:color w:val="000000"/>
                <w:sz w:val="22"/>
                <w:szCs w:val="22"/>
              </w:rPr>
            </w:pPr>
            <w:r w:rsidRPr="00CD53B8">
              <w:rPr>
                <w:color w:val="000000"/>
                <w:sz w:val="22"/>
                <w:szCs w:val="22"/>
              </w:rPr>
              <w:t>132</w:t>
            </w:r>
          </w:p>
        </w:tc>
        <w:tc>
          <w:tcPr>
            <w:tcW w:w="1803" w:type="dxa"/>
            <w:gridSpan w:val="2"/>
            <w:noWrap/>
            <w:hideMark/>
          </w:tcPr>
          <w:p w14:paraId="4CB3A0DE" w14:textId="77777777" w:rsidR="003B28A2" w:rsidRPr="00CD53B8" w:rsidRDefault="003B28A2" w:rsidP="003B28A2">
            <w:pPr>
              <w:jc w:val="center"/>
              <w:rPr>
                <w:color w:val="000000"/>
                <w:sz w:val="22"/>
                <w:szCs w:val="22"/>
              </w:rPr>
            </w:pPr>
            <w:r w:rsidRPr="00CD53B8">
              <w:rPr>
                <w:color w:val="000000"/>
                <w:sz w:val="22"/>
                <w:szCs w:val="22"/>
              </w:rPr>
              <w:t>108</w:t>
            </w:r>
          </w:p>
        </w:tc>
        <w:tc>
          <w:tcPr>
            <w:tcW w:w="1918" w:type="dxa"/>
            <w:gridSpan w:val="2"/>
            <w:noWrap/>
            <w:hideMark/>
          </w:tcPr>
          <w:p w14:paraId="222F4801" w14:textId="77777777" w:rsidR="003B28A2" w:rsidRPr="00CD53B8" w:rsidRDefault="003B28A2" w:rsidP="003B28A2">
            <w:pPr>
              <w:jc w:val="right"/>
              <w:rPr>
                <w:color w:val="000000"/>
                <w:sz w:val="22"/>
                <w:szCs w:val="22"/>
              </w:rPr>
            </w:pPr>
          </w:p>
        </w:tc>
      </w:tr>
      <w:tr w:rsidR="003B28A2" w:rsidRPr="00CD53B8" w14:paraId="2205BAE3" w14:textId="77777777" w:rsidTr="003B28A2">
        <w:trPr>
          <w:trHeight w:val="360"/>
          <w:jc w:val="center"/>
        </w:trPr>
        <w:tc>
          <w:tcPr>
            <w:tcW w:w="2423" w:type="dxa"/>
            <w:tcBorders>
              <w:bottom w:val="single" w:sz="4" w:space="0" w:color="000000"/>
            </w:tcBorders>
            <w:noWrap/>
          </w:tcPr>
          <w:p w14:paraId="53406E22" w14:textId="77777777" w:rsidR="003B28A2" w:rsidRPr="00CD53B8" w:rsidRDefault="003B28A2" w:rsidP="003B28A2">
            <w:pPr>
              <w:jc w:val="right"/>
              <w:rPr>
                <w:color w:val="000000"/>
                <w:sz w:val="22"/>
                <w:szCs w:val="22"/>
              </w:rPr>
            </w:pPr>
            <w:r w:rsidRPr="00CD53B8">
              <w:rPr>
                <w:color w:val="000000"/>
                <w:sz w:val="22"/>
                <w:szCs w:val="22"/>
              </w:rPr>
              <w:t>df</w:t>
            </w:r>
          </w:p>
        </w:tc>
        <w:tc>
          <w:tcPr>
            <w:tcW w:w="1790" w:type="dxa"/>
            <w:gridSpan w:val="2"/>
            <w:tcBorders>
              <w:bottom w:val="single" w:sz="4" w:space="0" w:color="000000"/>
            </w:tcBorders>
            <w:noWrap/>
          </w:tcPr>
          <w:p w14:paraId="69CDE5CA" w14:textId="77777777" w:rsidR="003B28A2" w:rsidRPr="00CD53B8" w:rsidRDefault="003B28A2" w:rsidP="003B28A2">
            <w:pPr>
              <w:jc w:val="center"/>
              <w:rPr>
                <w:color w:val="000000"/>
                <w:sz w:val="22"/>
                <w:szCs w:val="22"/>
              </w:rPr>
            </w:pPr>
            <w:r w:rsidRPr="00CD53B8">
              <w:rPr>
                <w:color w:val="000000"/>
                <w:sz w:val="22"/>
                <w:szCs w:val="22"/>
              </w:rPr>
              <w:t>5, 839</w:t>
            </w:r>
          </w:p>
        </w:tc>
        <w:tc>
          <w:tcPr>
            <w:tcW w:w="1724" w:type="dxa"/>
            <w:tcBorders>
              <w:bottom w:val="single" w:sz="4" w:space="0" w:color="000000"/>
            </w:tcBorders>
            <w:noWrap/>
          </w:tcPr>
          <w:p w14:paraId="1AF5759D" w14:textId="77777777" w:rsidR="003B28A2" w:rsidRPr="00CD53B8" w:rsidRDefault="003B28A2" w:rsidP="003B28A2">
            <w:pPr>
              <w:jc w:val="center"/>
              <w:rPr>
                <w:color w:val="000000"/>
                <w:sz w:val="22"/>
                <w:szCs w:val="22"/>
              </w:rPr>
            </w:pPr>
          </w:p>
        </w:tc>
        <w:tc>
          <w:tcPr>
            <w:tcW w:w="1800" w:type="dxa"/>
            <w:gridSpan w:val="2"/>
            <w:tcBorders>
              <w:bottom w:val="single" w:sz="4" w:space="0" w:color="000000"/>
            </w:tcBorders>
            <w:noWrap/>
          </w:tcPr>
          <w:p w14:paraId="55ADCBD8" w14:textId="77777777" w:rsidR="003B28A2" w:rsidRPr="00CD53B8" w:rsidRDefault="003B28A2" w:rsidP="003B28A2">
            <w:pPr>
              <w:jc w:val="center"/>
              <w:rPr>
                <w:color w:val="000000"/>
                <w:sz w:val="22"/>
                <w:szCs w:val="22"/>
              </w:rPr>
            </w:pPr>
          </w:p>
        </w:tc>
        <w:tc>
          <w:tcPr>
            <w:tcW w:w="1710" w:type="dxa"/>
            <w:tcBorders>
              <w:bottom w:val="single" w:sz="4" w:space="0" w:color="000000"/>
            </w:tcBorders>
            <w:noWrap/>
          </w:tcPr>
          <w:p w14:paraId="07720613" w14:textId="77777777" w:rsidR="003B28A2" w:rsidRPr="00CD53B8" w:rsidRDefault="003B28A2" w:rsidP="003B28A2">
            <w:pPr>
              <w:jc w:val="center"/>
              <w:rPr>
                <w:color w:val="000000"/>
                <w:sz w:val="22"/>
                <w:szCs w:val="22"/>
              </w:rPr>
            </w:pPr>
          </w:p>
        </w:tc>
        <w:tc>
          <w:tcPr>
            <w:tcW w:w="1800" w:type="dxa"/>
            <w:gridSpan w:val="2"/>
            <w:tcBorders>
              <w:bottom w:val="single" w:sz="4" w:space="0" w:color="000000"/>
            </w:tcBorders>
            <w:noWrap/>
          </w:tcPr>
          <w:p w14:paraId="3C5FA9E5" w14:textId="77777777" w:rsidR="003B28A2" w:rsidRPr="00CD53B8" w:rsidRDefault="003B28A2" w:rsidP="003B28A2">
            <w:pPr>
              <w:jc w:val="center"/>
              <w:rPr>
                <w:color w:val="000000"/>
                <w:sz w:val="22"/>
                <w:szCs w:val="22"/>
              </w:rPr>
            </w:pPr>
          </w:p>
        </w:tc>
        <w:tc>
          <w:tcPr>
            <w:tcW w:w="1803" w:type="dxa"/>
            <w:gridSpan w:val="2"/>
            <w:tcBorders>
              <w:bottom w:val="single" w:sz="4" w:space="0" w:color="000000"/>
            </w:tcBorders>
            <w:noWrap/>
          </w:tcPr>
          <w:p w14:paraId="3D05895D" w14:textId="77777777" w:rsidR="003B28A2" w:rsidRPr="00CD53B8" w:rsidRDefault="003B28A2" w:rsidP="003B28A2">
            <w:pPr>
              <w:jc w:val="center"/>
              <w:rPr>
                <w:color w:val="000000"/>
                <w:sz w:val="22"/>
                <w:szCs w:val="22"/>
              </w:rPr>
            </w:pPr>
          </w:p>
        </w:tc>
        <w:tc>
          <w:tcPr>
            <w:tcW w:w="1918" w:type="dxa"/>
            <w:gridSpan w:val="2"/>
            <w:tcBorders>
              <w:bottom w:val="single" w:sz="4" w:space="0" w:color="000000"/>
            </w:tcBorders>
            <w:noWrap/>
          </w:tcPr>
          <w:p w14:paraId="18738017" w14:textId="77777777" w:rsidR="003B28A2" w:rsidRPr="00CD53B8" w:rsidRDefault="003B28A2" w:rsidP="003B28A2">
            <w:pPr>
              <w:jc w:val="right"/>
              <w:rPr>
                <w:color w:val="000000"/>
                <w:sz w:val="22"/>
                <w:szCs w:val="22"/>
              </w:rPr>
            </w:pPr>
          </w:p>
        </w:tc>
      </w:tr>
    </w:tbl>
    <w:p w14:paraId="50DF69B6" w14:textId="77777777" w:rsidR="003E1057" w:rsidRPr="00CD53B8" w:rsidRDefault="003E1057" w:rsidP="003E1057">
      <w:pPr>
        <w:sectPr w:rsidR="003E1057" w:rsidRPr="00CD53B8" w:rsidSect="00C709B6">
          <w:type w:val="nextPage"/>
          <w:pgSz w:w="15840" w:h="12240" w:orient="landscape" w:code="1"/>
          <w:pgMar w:top="1440" w:right="1440" w:bottom="1440" w:left="1440" w:header="720" w:footer="720" w:gutter="0"/>
          <w:cols w:space="720"/>
          <w:docGrid w:linePitch="360"/>
        </w:sectPr>
      </w:pPr>
      <w:r w:rsidRPr="00CD53B8">
        <w:t xml:space="preserve">Groups followed by* indicate phytophagous groups, </w:t>
      </w:r>
      <w:r w:rsidRPr="00CD53B8">
        <w:rPr>
          <w:color w:val="222222"/>
          <w:shd w:val="clear" w:color="auto" w:fill="FFFFFF"/>
        </w:rPr>
        <w:t xml:space="preserve">† indicate predatory groups. </w:t>
      </w:r>
      <w:r w:rsidRPr="00CD53B8">
        <w:rPr>
          <w:color w:val="222222"/>
          <w:shd w:val="clear" w:color="auto" w:fill="FFFFFF"/>
        </w:rPr>
        <w:sym w:font="Symbol" w:char="F0C4"/>
      </w:r>
      <w:r w:rsidRPr="00CD53B8">
        <w:rPr>
          <w:color w:val="222222"/>
          <w:shd w:val="clear" w:color="auto" w:fill="FFFFFF"/>
        </w:rPr>
        <w:t xml:space="preserve"> indicate non-phytophagous or non-predatory </w:t>
      </w:r>
      <w:r w:rsidRPr="00CD53B8">
        <w:rPr>
          <w:color w:val="222222"/>
          <w:shd w:val="clear" w:color="auto" w:fill="FFFFFF"/>
        </w:rPr>
        <w:tab/>
        <w:t>groups.</w:t>
      </w:r>
      <w:r w:rsidRPr="00CD53B8">
        <w:rPr>
          <w:rFonts w:ascii="Arial" w:hAnsi="Arial" w:cs="Arial"/>
          <w:color w:val="222222"/>
          <w:shd w:val="clear" w:color="auto" w:fill="FFFFFF"/>
        </w:rPr>
        <w:t xml:space="preserve"> </w:t>
      </w:r>
      <w:r w:rsidRPr="00CD53B8">
        <w:t>N = total number of traps deployed each month in both years. Data analyzed with a Student Newman-Keul’s Test (</w:t>
      </w:r>
      <w:r w:rsidRPr="00CD53B8">
        <w:rPr>
          <w:i/>
        </w:rPr>
        <w:t xml:space="preserve">P ≤ </w:t>
      </w:r>
      <w:r w:rsidRPr="00CD53B8">
        <w:t xml:space="preserve">0.05). Means with the same letter are not significantly different. </w:t>
      </w:r>
      <w:r w:rsidRPr="00CD53B8">
        <w:rPr>
          <w:b/>
        </w:rPr>
        <w:t>Bold</w:t>
      </w:r>
      <w:r w:rsidRPr="00CD53B8">
        <w:t xml:space="preserve"> values indicate statistical differences with higher means.    </w:t>
      </w:r>
      <w:r w:rsidRPr="00CD53B8" w:rsidDel="006D2C62">
        <w:t xml:space="preserve"> </w:t>
      </w:r>
    </w:p>
    <w:p w14:paraId="27B7EC40" w14:textId="50F2E890" w:rsidR="005E0901" w:rsidRPr="00CD53B8" w:rsidRDefault="003E1057" w:rsidP="003E1057">
      <w:bookmarkStart w:id="108" w:name="Table44"/>
      <w:r w:rsidRPr="00CD53B8">
        <w:lastRenderedPageBreak/>
        <w:t xml:space="preserve">Table 4-4. Comparison of lure type on means (SE) of arthropods collected in dual </w:t>
      </w:r>
      <w:r w:rsidRPr="00CD53B8">
        <w:tab/>
        <w:t xml:space="preserve">funnel </w:t>
      </w:r>
      <w:r w:rsidRPr="00CD53B8">
        <w:tab/>
        <w:t xml:space="preserve">stink </w:t>
      </w:r>
      <w:r w:rsidR="00D01EAF" w:rsidRPr="00CD53B8">
        <w:tab/>
      </w:r>
      <w:r w:rsidRPr="00CD53B8">
        <w:t>bug traps</w:t>
      </w:r>
      <w:r w:rsidR="00D01EAF" w:rsidRPr="00CD53B8">
        <w:t xml:space="preserve"> baited with lures for </w:t>
      </w:r>
      <w:r w:rsidR="00A8126D" w:rsidRPr="00CD53B8">
        <w:t xml:space="preserve">the consperse stink bug </w:t>
      </w:r>
      <w:r w:rsidR="00D01EAF" w:rsidRPr="00CD53B8">
        <w:rPr>
          <w:i/>
        </w:rPr>
        <w:t xml:space="preserve">Euschistus conspersus </w:t>
      </w:r>
      <w:r w:rsidR="00D01EAF" w:rsidRPr="00CD53B8">
        <w:t xml:space="preserve">Ulher, or </w:t>
      </w:r>
      <w:r w:rsidR="00A8126D" w:rsidRPr="00CD53B8">
        <w:tab/>
      </w:r>
      <w:r w:rsidR="00D01EAF" w:rsidRPr="00CD53B8">
        <w:t xml:space="preserve">the brown marmorated stink bug, </w:t>
      </w:r>
      <w:r w:rsidR="00D01EAF" w:rsidRPr="00CD53B8">
        <w:rPr>
          <w:i/>
        </w:rPr>
        <w:t xml:space="preserve">Halyomorpha halys </w:t>
      </w:r>
      <w:r w:rsidR="00D01EAF" w:rsidRPr="00CD53B8">
        <w:t xml:space="preserve">Stål, and the green stink bug, </w:t>
      </w:r>
      <w:r w:rsidR="00A8126D" w:rsidRPr="00CD53B8">
        <w:tab/>
      </w:r>
      <w:r w:rsidR="00D01EAF" w:rsidRPr="00CD53B8">
        <w:rPr>
          <w:i/>
        </w:rPr>
        <w:t xml:space="preserve">Chinavia hilaris </w:t>
      </w:r>
      <w:r w:rsidR="00D01EAF" w:rsidRPr="00CD53B8">
        <w:t xml:space="preserve">Say, </w:t>
      </w:r>
      <w:r w:rsidRPr="00CD53B8">
        <w:t xml:space="preserve">hung in four north central Florida olive groves surveyed in 2017 </w:t>
      </w:r>
      <w:r w:rsidR="00A8126D" w:rsidRPr="00CD53B8">
        <w:tab/>
      </w:r>
      <w:r w:rsidRPr="00CD53B8">
        <w:t>and 2018.</w:t>
      </w:r>
      <w:bookmarkEnd w:id="108"/>
    </w:p>
    <w:tbl>
      <w:tblPr>
        <w:tblStyle w:val="TableGrid"/>
        <w:tblW w:w="8460" w:type="dxa"/>
        <w:jc w:val="center"/>
        <w:tblLayout w:type="fixed"/>
        <w:tblLook w:val="04A0" w:firstRow="1" w:lastRow="0" w:firstColumn="1" w:lastColumn="0" w:noHBand="0" w:noVBand="1"/>
      </w:tblPr>
      <w:tblGrid>
        <w:gridCol w:w="2430"/>
        <w:gridCol w:w="1890"/>
        <w:gridCol w:w="2070"/>
        <w:gridCol w:w="900"/>
        <w:gridCol w:w="1170"/>
      </w:tblGrid>
      <w:tr w:rsidR="003E1057" w:rsidRPr="00CD53B8" w14:paraId="4E485245" w14:textId="77777777" w:rsidTr="006D4899">
        <w:trPr>
          <w:trHeight w:val="340"/>
          <w:jc w:val="center"/>
        </w:trPr>
        <w:tc>
          <w:tcPr>
            <w:tcW w:w="2430" w:type="dxa"/>
            <w:tcBorders>
              <w:left w:val="nil"/>
              <w:bottom w:val="nil"/>
              <w:right w:val="nil"/>
            </w:tcBorders>
            <w:noWrap/>
            <w:hideMark/>
          </w:tcPr>
          <w:p w14:paraId="1055CB49" w14:textId="77777777" w:rsidR="003E1057" w:rsidRPr="00CD53B8" w:rsidRDefault="003E1057" w:rsidP="006D4899">
            <w:r w:rsidRPr="00CD53B8">
              <w:t xml:space="preserve"> </w:t>
            </w:r>
            <w:r w:rsidRPr="00CD53B8">
              <w:rPr>
                <w:bdr w:val="single" w:sz="4" w:space="0" w:color="auto"/>
              </w:rPr>
              <w:t xml:space="preserve">   </w:t>
            </w:r>
          </w:p>
        </w:tc>
        <w:tc>
          <w:tcPr>
            <w:tcW w:w="3960" w:type="dxa"/>
            <w:gridSpan w:val="2"/>
            <w:tcBorders>
              <w:top w:val="single" w:sz="4" w:space="0" w:color="000000"/>
              <w:left w:val="nil"/>
              <w:bottom w:val="single" w:sz="4" w:space="0" w:color="000000"/>
              <w:right w:val="nil"/>
            </w:tcBorders>
            <w:noWrap/>
            <w:vAlign w:val="center"/>
            <w:hideMark/>
          </w:tcPr>
          <w:p w14:paraId="466457E8" w14:textId="77777777" w:rsidR="003E1057" w:rsidRPr="00CD53B8" w:rsidRDefault="003E1057" w:rsidP="006D4899">
            <w:pPr>
              <w:jc w:val="center"/>
              <w:rPr>
                <w:color w:val="000000"/>
              </w:rPr>
            </w:pPr>
            <w:r w:rsidRPr="00CD53B8">
              <w:rPr>
                <w:color w:val="000000"/>
              </w:rPr>
              <w:t xml:space="preserve">Means </w:t>
            </w:r>
            <w:r w:rsidRPr="00CD53B8">
              <w:t>(SE)</w:t>
            </w:r>
          </w:p>
        </w:tc>
        <w:tc>
          <w:tcPr>
            <w:tcW w:w="2070" w:type="dxa"/>
            <w:gridSpan w:val="2"/>
            <w:tcBorders>
              <w:top w:val="single" w:sz="4" w:space="0" w:color="000000"/>
              <w:left w:val="nil"/>
              <w:bottom w:val="nil"/>
              <w:right w:val="nil"/>
            </w:tcBorders>
            <w:noWrap/>
            <w:hideMark/>
          </w:tcPr>
          <w:p w14:paraId="128D3574" w14:textId="77777777" w:rsidR="003E1057" w:rsidRPr="00CD53B8" w:rsidRDefault="003E1057" w:rsidP="006D4899">
            <w:r w:rsidRPr="00CD53B8">
              <w:rPr>
                <w:color w:val="000000"/>
              </w:rPr>
              <w:t xml:space="preserve"> </w:t>
            </w:r>
          </w:p>
        </w:tc>
      </w:tr>
      <w:tr w:rsidR="003E1057" w:rsidRPr="00CD53B8" w14:paraId="7936085E" w14:textId="77777777" w:rsidTr="006D4899">
        <w:trPr>
          <w:trHeight w:val="540"/>
          <w:jc w:val="center"/>
        </w:trPr>
        <w:tc>
          <w:tcPr>
            <w:tcW w:w="2430" w:type="dxa"/>
            <w:tcBorders>
              <w:top w:val="nil"/>
              <w:left w:val="nil"/>
              <w:bottom w:val="single" w:sz="4" w:space="0" w:color="auto"/>
              <w:right w:val="nil"/>
            </w:tcBorders>
            <w:noWrap/>
            <w:vAlign w:val="center"/>
            <w:hideMark/>
          </w:tcPr>
          <w:p w14:paraId="47890492" w14:textId="77777777" w:rsidR="003E1057" w:rsidRPr="00CD53B8" w:rsidRDefault="003E1057" w:rsidP="006D4899">
            <w:pPr>
              <w:jc w:val="center"/>
              <w:rPr>
                <w:color w:val="000000"/>
              </w:rPr>
            </w:pPr>
            <w:r w:rsidRPr="00CD53B8">
              <w:rPr>
                <w:color w:val="000000"/>
              </w:rPr>
              <w:t>Group</w:t>
            </w:r>
          </w:p>
        </w:tc>
        <w:tc>
          <w:tcPr>
            <w:tcW w:w="1890" w:type="dxa"/>
            <w:tcBorders>
              <w:top w:val="single" w:sz="4" w:space="0" w:color="000000"/>
              <w:left w:val="nil"/>
              <w:bottom w:val="single" w:sz="4" w:space="0" w:color="000000"/>
              <w:right w:val="nil"/>
            </w:tcBorders>
            <w:vAlign w:val="center"/>
            <w:hideMark/>
          </w:tcPr>
          <w:p w14:paraId="6E813744" w14:textId="77777777" w:rsidR="003E1057" w:rsidRPr="00CD53B8" w:rsidRDefault="003E1057" w:rsidP="006D4899">
            <w:pPr>
              <w:jc w:val="center"/>
              <w:rPr>
                <w:color w:val="000000"/>
              </w:rPr>
            </w:pPr>
            <w:r w:rsidRPr="00CD53B8">
              <w:rPr>
                <w:bCs/>
                <w:color w:val="000000"/>
              </w:rPr>
              <w:t xml:space="preserve"> Consperse           stink bug lure</w:t>
            </w:r>
          </w:p>
        </w:tc>
        <w:tc>
          <w:tcPr>
            <w:tcW w:w="2070" w:type="dxa"/>
            <w:tcBorders>
              <w:top w:val="single" w:sz="4" w:space="0" w:color="000000"/>
              <w:left w:val="nil"/>
              <w:bottom w:val="single" w:sz="4" w:space="0" w:color="000000"/>
              <w:right w:val="nil"/>
            </w:tcBorders>
            <w:vAlign w:val="center"/>
            <w:hideMark/>
          </w:tcPr>
          <w:p w14:paraId="6E3230EC" w14:textId="77777777" w:rsidR="003E1057" w:rsidRPr="00CD53B8" w:rsidRDefault="003E1057" w:rsidP="006D4899">
            <w:pPr>
              <w:jc w:val="center"/>
              <w:rPr>
                <w:bCs/>
                <w:color w:val="000000"/>
              </w:rPr>
            </w:pPr>
            <w:r w:rsidRPr="00CD53B8">
              <w:rPr>
                <w:bCs/>
                <w:color w:val="000000"/>
              </w:rPr>
              <w:t>Green + brown       marmorated stink bug lures</w:t>
            </w:r>
          </w:p>
        </w:tc>
        <w:tc>
          <w:tcPr>
            <w:tcW w:w="900" w:type="dxa"/>
            <w:tcBorders>
              <w:top w:val="nil"/>
              <w:left w:val="nil"/>
              <w:bottom w:val="single" w:sz="4" w:space="0" w:color="000000"/>
              <w:right w:val="nil"/>
            </w:tcBorders>
            <w:noWrap/>
            <w:vAlign w:val="center"/>
            <w:hideMark/>
          </w:tcPr>
          <w:p w14:paraId="168BCC71" w14:textId="77777777" w:rsidR="003E1057" w:rsidRPr="00CD53B8" w:rsidRDefault="003E1057" w:rsidP="006D4899">
            <w:pPr>
              <w:jc w:val="center"/>
              <w:rPr>
                <w:i/>
                <w:color w:val="000000"/>
              </w:rPr>
            </w:pPr>
            <w:r w:rsidRPr="00CD53B8">
              <w:rPr>
                <w:i/>
                <w:color w:val="000000"/>
              </w:rPr>
              <w:t>t</w:t>
            </w:r>
          </w:p>
        </w:tc>
        <w:tc>
          <w:tcPr>
            <w:tcW w:w="1170" w:type="dxa"/>
            <w:tcBorders>
              <w:top w:val="nil"/>
              <w:left w:val="nil"/>
              <w:bottom w:val="single" w:sz="4" w:space="0" w:color="000000"/>
              <w:right w:val="nil"/>
            </w:tcBorders>
            <w:noWrap/>
            <w:vAlign w:val="center"/>
            <w:hideMark/>
          </w:tcPr>
          <w:p w14:paraId="0C2EC486" w14:textId="77777777" w:rsidR="003E1057" w:rsidRPr="00CD53B8" w:rsidRDefault="003E1057" w:rsidP="006D4899">
            <w:pPr>
              <w:jc w:val="center"/>
              <w:rPr>
                <w:i/>
                <w:iCs/>
                <w:color w:val="000000"/>
              </w:rPr>
            </w:pPr>
            <w:r w:rsidRPr="00CD53B8">
              <w:rPr>
                <w:i/>
                <w:iCs/>
                <w:color w:val="000000"/>
              </w:rPr>
              <w:t>P</w:t>
            </w:r>
          </w:p>
        </w:tc>
      </w:tr>
      <w:tr w:rsidR="003E1057" w:rsidRPr="00CD53B8" w14:paraId="249858B3" w14:textId="77777777" w:rsidTr="006D4899">
        <w:trPr>
          <w:trHeight w:val="340"/>
          <w:jc w:val="center"/>
        </w:trPr>
        <w:tc>
          <w:tcPr>
            <w:tcW w:w="2430" w:type="dxa"/>
            <w:tcBorders>
              <w:top w:val="single" w:sz="4" w:space="0" w:color="auto"/>
              <w:left w:val="nil"/>
              <w:bottom w:val="nil"/>
              <w:right w:val="nil"/>
            </w:tcBorders>
            <w:noWrap/>
          </w:tcPr>
          <w:p w14:paraId="28EBE720" w14:textId="77777777" w:rsidR="003E1057" w:rsidRPr="00CD53B8" w:rsidRDefault="003E1057" w:rsidP="006D4899">
            <w:pPr>
              <w:rPr>
                <w:color w:val="000000"/>
              </w:rPr>
            </w:pPr>
            <w:r w:rsidRPr="00CD53B8">
              <w:rPr>
                <w:color w:val="000000"/>
              </w:rPr>
              <w:t xml:space="preserve">Araneae </w:t>
            </w:r>
          </w:p>
        </w:tc>
        <w:tc>
          <w:tcPr>
            <w:tcW w:w="1890" w:type="dxa"/>
            <w:tcBorders>
              <w:top w:val="single" w:sz="4" w:space="0" w:color="000000"/>
              <w:left w:val="nil"/>
              <w:bottom w:val="nil"/>
              <w:right w:val="nil"/>
            </w:tcBorders>
            <w:noWrap/>
          </w:tcPr>
          <w:p w14:paraId="7D0E7C88" w14:textId="77777777" w:rsidR="003E1057" w:rsidRPr="00CD53B8" w:rsidRDefault="003E1057" w:rsidP="006D4899">
            <w:pPr>
              <w:jc w:val="right"/>
              <w:rPr>
                <w:color w:val="000000"/>
              </w:rPr>
            </w:pPr>
            <w:r w:rsidRPr="00CD53B8">
              <w:rPr>
                <w:color w:val="000000"/>
              </w:rPr>
              <w:t>2.367 (0.056)</w:t>
            </w:r>
          </w:p>
        </w:tc>
        <w:tc>
          <w:tcPr>
            <w:tcW w:w="2070" w:type="dxa"/>
            <w:tcBorders>
              <w:top w:val="single" w:sz="4" w:space="0" w:color="000000"/>
              <w:left w:val="nil"/>
              <w:bottom w:val="nil"/>
              <w:right w:val="nil"/>
            </w:tcBorders>
            <w:noWrap/>
          </w:tcPr>
          <w:p w14:paraId="2FCC594E" w14:textId="77777777" w:rsidR="003E1057" w:rsidRPr="00CD53B8" w:rsidRDefault="003E1057" w:rsidP="006D4899">
            <w:pPr>
              <w:jc w:val="right"/>
              <w:rPr>
                <w:color w:val="000000"/>
              </w:rPr>
            </w:pPr>
            <w:r w:rsidRPr="00CD53B8">
              <w:rPr>
                <w:color w:val="000000"/>
              </w:rPr>
              <w:t>2.371 (0.056)</w:t>
            </w:r>
          </w:p>
        </w:tc>
        <w:tc>
          <w:tcPr>
            <w:tcW w:w="900" w:type="dxa"/>
            <w:tcBorders>
              <w:top w:val="single" w:sz="4" w:space="0" w:color="000000"/>
              <w:left w:val="nil"/>
              <w:bottom w:val="nil"/>
              <w:right w:val="nil"/>
            </w:tcBorders>
          </w:tcPr>
          <w:p w14:paraId="4D8ACE64" w14:textId="77777777" w:rsidR="003E1057" w:rsidRPr="00CD53B8" w:rsidRDefault="003E1057" w:rsidP="006D4899">
            <w:pPr>
              <w:jc w:val="center"/>
              <w:rPr>
                <w:color w:val="000000"/>
              </w:rPr>
            </w:pPr>
            <w:r w:rsidRPr="00CD53B8">
              <w:rPr>
                <w:color w:val="000000"/>
              </w:rPr>
              <w:t>1.02</w:t>
            </w:r>
          </w:p>
        </w:tc>
        <w:tc>
          <w:tcPr>
            <w:tcW w:w="1170" w:type="dxa"/>
            <w:tcBorders>
              <w:top w:val="single" w:sz="4" w:space="0" w:color="000000"/>
              <w:left w:val="nil"/>
              <w:bottom w:val="nil"/>
              <w:right w:val="nil"/>
            </w:tcBorders>
          </w:tcPr>
          <w:p w14:paraId="611CAFFD" w14:textId="77777777" w:rsidR="003E1057" w:rsidRPr="00CD53B8" w:rsidRDefault="003E1057" w:rsidP="006D4899">
            <w:pPr>
              <w:jc w:val="center"/>
              <w:rPr>
                <w:bCs/>
                <w:color w:val="000000"/>
              </w:rPr>
            </w:pPr>
            <w:r w:rsidRPr="00CD53B8">
              <w:rPr>
                <w:bCs/>
                <w:color w:val="000000"/>
              </w:rPr>
              <w:t>0.918</w:t>
            </w:r>
          </w:p>
        </w:tc>
      </w:tr>
      <w:tr w:rsidR="003E1057" w:rsidRPr="00CD53B8" w14:paraId="170B050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tcPr>
          <w:p w14:paraId="038F9210" w14:textId="77777777" w:rsidR="003E1057" w:rsidRPr="00CD53B8" w:rsidRDefault="003E1057" w:rsidP="006D4899">
            <w:pPr>
              <w:rPr>
                <w:color w:val="000000"/>
              </w:rPr>
            </w:pPr>
            <w:r w:rsidRPr="00CD53B8">
              <w:rPr>
                <w:color w:val="000000"/>
              </w:rPr>
              <w:t xml:space="preserve">Coleoptera </w:t>
            </w:r>
          </w:p>
        </w:tc>
        <w:tc>
          <w:tcPr>
            <w:tcW w:w="1890" w:type="dxa"/>
            <w:noWrap/>
          </w:tcPr>
          <w:p w14:paraId="35E32AC8" w14:textId="77777777" w:rsidR="003E1057" w:rsidRPr="00CD53B8" w:rsidRDefault="003E1057" w:rsidP="006D4899">
            <w:pPr>
              <w:jc w:val="right"/>
              <w:rPr>
                <w:color w:val="000000"/>
              </w:rPr>
            </w:pPr>
            <w:r w:rsidRPr="00CD53B8">
              <w:rPr>
                <w:color w:val="000000"/>
              </w:rPr>
              <w:t>0.002 (0.002)</w:t>
            </w:r>
          </w:p>
        </w:tc>
        <w:tc>
          <w:tcPr>
            <w:tcW w:w="2070" w:type="dxa"/>
            <w:noWrap/>
          </w:tcPr>
          <w:p w14:paraId="66ED129F" w14:textId="77777777" w:rsidR="003E1057" w:rsidRPr="00CD53B8" w:rsidRDefault="003E1057" w:rsidP="006D4899">
            <w:pPr>
              <w:jc w:val="right"/>
              <w:rPr>
                <w:color w:val="000000"/>
              </w:rPr>
            </w:pPr>
            <w:r w:rsidRPr="00CD53B8">
              <w:rPr>
                <w:color w:val="000000"/>
              </w:rPr>
              <w:t>0.002 (0.002)</w:t>
            </w:r>
          </w:p>
        </w:tc>
        <w:tc>
          <w:tcPr>
            <w:tcW w:w="900" w:type="dxa"/>
          </w:tcPr>
          <w:p w14:paraId="2FF0410B" w14:textId="77777777" w:rsidR="003E1057" w:rsidRPr="00CD53B8" w:rsidRDefault="003E1057" w:rsidP="006D4899">
            <w:pPr>
              <w:jc w:val="center"/>
              <w:rPr>
                <w:color w:val="000000"/>
              </w:rPr>
            </w:pPr>
            <w:r w:rsidRPr="00CD53B8">
              <w:rPr>
                <w:color w:val="000000"/>
              </w:rPr>
              <w:t>0.00</w:t>
            </w:r>
          </w:p>
        </w:tc>
        <w:tc>
          <w:tcPr>
            <w:tcW w:w="1170" w:type="dxa"/>
          </w:tcPr>
          <w:p w14:paraId="2EFC1053" w14:textId="77777777" w:rsidR="003E1057" w:rsidRPr="00CD53B8" w:rsidRDefault="003E1057" w:rsidP="006D4899">
            <w:pPr>
              <w:jc w:val="center"/>
              <w:rPr>
                <w:bCs/>
                <w:color w:val="000000"/>
              </w:rPr>
            </w:pPr>
            <w:r w:rsidRPr="00CD53B8">
              <w:rPr>
                <w:bCs/>
                <w:color w:val="000000"/>
              </w:rPr>
              <w:t>1.000</w:t>
            </w:r>
          </w:p>
        </w:tc>
      </w:tr>
      <w:tr w:rsidR="003E1057" w:rsidRPr="00CD53B8" w14:paraId="3B4AC6CE"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tcPr>
          <w:p w14:paraId="1CCC1B29" w14:textId="77777777" w:rsidR="003E1057" w:rsidRPr="00CD53B8" w:rsidRDefault="003E1057" w:rsidP="006D4899">
            <w:pPr>
              <w:rPr>
                <w:color w:val="000000"/>
              </w:rPr>
            </w:pPr>
            <w:r w:rsidRPr="00CD53B8">
              <w:rPr>
                <w:color w:val="000000"/>
              </w:rPr>
              <w:t xml:space="preserve">Diptera </w:t>
            </w:r>
          </w:p>
        </w:tc>
        <w:tc>
          <w:tcPr>
            <w:tcW w:w="1890" w:type="dxa"/>
            <w:noWrap/>
          </w:tcPr>
          <w:p w14:paraId="5D3AA9EB" w14:textId="77777777" w:rsidR="003E1057" w:rsidRPr="00CD53B8" w:rsidRDefault="003E1057" w:rsidP="006D4899">
            <w:pPr>
              <w:jc w:val="right"/>
              <w:rPr>
                <w:color w:val="000000"/>
              </w:rPr>
            </w:pPr>
            <w:r w:rsidRPr="00CD53B8">
              <w:rPr>
                <w:color w:val="000000"/>
              </w:rPr>
              <w:t>0.007 (0.005)</w:t>
            </w:r>
          </w:p>
        </w:tc>
        <w:tc>
          <w:tcPr>
            <w:tcW w:w="2070" w:type="dxa"/>
            <w:noWrap/>
          </w:tcPr>
          <w:p w14:paraId="2E9574CA" w14:textId="77777777" w:rsidR="003E1057" w:rsidRPr="00CD53B8" w:rsidRDefault="003E1057" w:rsidP="006D4899">
            <w:pPr>
              <w:jc w:val="right"/>
              <w:rPr>
                <w:color w:val="000000"/>
              </w:rPr>
            </w:pPr>
            <w:r w:rsidRPr="00CD53B8">
              <w:rPr>
                <w:color w:val="000000"/>
              </w:rPr>
              <w:t>0.007 (0.004)</w:t>
            </w:r>
          </w:p>
        </w:tc>
        <w:tc>
          <w:tcPr>
            <w:tcW w:w="900" w:type="dxa"/>
          </w:tcPr>
          <w:p w14:paraId="36AE29BF" w14:textId="77777777" w:rsidR="003E1057" w:rsidRPr="00CD53B8" w:rsidRDefault="003E1057" w:rsidP="006D4899">
            <w:pPr>
              <w:jc w:val="center"/>
              <w:rPr>
                <w:color w:val="000000"/>
              </w:rPr>
            </w:pPr>
            <w:r w:rsidRPr="00CD53B8">
              <w:rPr>
                <w:color w:val="000000"/>
              </w:rPr>
              <w:t>0.18</w:t>
            </w:r>
          </w:p>
        </w:tc>
        <w:tc>
          <w:tcPr>
            <w:tcW w:w="1170" w:type="dxa"/>
          </w:tcPr>
          <w:p w14:paraId="52845F59" w14:textId="77777777" w:rsidR="003E1057" w:rsidRPr="00CD53B8" w:rsidRDefault="003E1057" w:rsidP="006D4899">
            <w:pPr>
              <w:jc w:val="center"/>
              <w:rPr>
                <w:bCs/>
                <w:color w:val="000000"/>
              </w:rPr>
            </w:pPr>
            <w:r w:rsidRPr="00CD53B8">
              <w:rPr>
                <w:bCs/>
                <w:color w:val="000000"/>
              </w:rPr>
              <w:t>0.857</w:t>
            </w:r>
          </w:p>
        </w:tc>
      </w:tr>
      <w:tr w:rsidR="003E1057" w:rsidRPr="00CD53B8" w14:paraId="215AA3BD"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tcPr>
          <w:p w14:paraId="3EB98EC6" w14:textId="77777777" w:rsidR="003E1057" w:rsidRPr="00CD53B8" w:rsidRDefault="003E1057" w:rsidP="006D4899">
            <w:pPr>
              <w:rPr>
                <w:color w:val="000000"/>
              </w:rPr>
            </w:pPr>
            <w:r w:rsidRPr="00CD53B8">
              <w:rPr>
                <w:color w:val="000000"/>
              </w:rPr>
              <w:t>Culicidae</w:t>
            </w:r>
          </w:p>
        </w:tc>
        <w:tc>
          <w:tcPr>
            <w:tcW w:w="1890" w:type="dxa"/>
            <w:noWrap/>
          </w:tcPr>
          <w:p w14:paraId="6FA715C6" w14:textId="77777777" w:rsidR="003E1057" w:rsidRPr="00CD53B8" w:rsidRDefault="003E1057" w:rsidP="006D4899">
            <w:pPr>
              <w:jc w:val="right"/>
              <w:rPr>
                <w:color w:val="000000"/>
              </w:rPr>
            </w:pPr>
            <w:r w:rsidRPr="00CD53B8">
              <w:rPr>
                <w:color w:val="000000"/>
              </w:rPr>
              <w:t>0.005 (0.005)</w:t>
            </w:r>
          </w:p>
        </w:tc>
        <w:tc>
          <w:tcPr>
            <w:tcW w:w="2070" w:type="dxa"/>
            <w:noWrap/>
          </w:tcPr>
          <w:p w14:paraId="77FB3095" w14:textId="77777777" w:rsidR="003E1057" w:rsidRPr="00CD53B8" w:rsidRDefault="003E1057" w:rsidP="006D4899">
            <w:pPr>
              <w:jc w:val="right"/>
              <w:rPr>
                <w:color w:val="000000"/>
              </w:rPr>
            </w:pPr>
            <w:r w:rsidRPr="00CD53B8">
              <w:rPr>
                <w:color w:val="000000"/>
              </w:rPr>
              <w:t>0.002 (0.002)</w:t>
            </w:r>
          </w:p>
        </w:tc>
        <w:tc>
          <w:tcPr>
            <w:tcW w:w="900" w:type="dxa"/>
          </w:tcPr>
          <w:p w14:paraId="7A83B471" w14:textId="77777777" w:rsidR="003E1057" w:rsidRPr="00CD53B8" w:rsidRDefault="003E1057" w:rsidP="006D4899">
            <w:pPr>
              <w:jc w:val="center"/>
              <w:rPr>
                <w:color w:val="000000"/>
              </w:rPr>
            </w:pPr>
            <w:r w:rsidRPr="00CD53B8">
              <w:rPr>
                <w:color w:val="000000"/>
              </w:rPr>
              <w:t>0.30</w:t>
            </w:r>
          </w:p>
        </w:tc>
        <w:tc>
          <w:tcPr>
            <w:tcW w:w="1170" w:type="dxa"/>
          </w:tcPr>
          <w:p w14:paraId="29AE5E0B" w14:textId="77777777" w:rsidR="003E1057" w:rsidRPr="00CD53B8" w:rsidRDefault="003E1057" w:rsidP="006D4899">
            <w:pPr>
              <w:jc w:val="center"/>
              <w:rPr>
                <w:bCs/>
                <w:color w:val="000000"/>
              </w:rPr>
            </w:pPr>
            <w:r w:rsidRPr="00CD53B8">
              <w:rPr>
                <w:bCs/>
                <w:color w:val="000000"/>
              </w:rPr>
              <w:t>0.767</w:t>
            </w:r>
          </w:p>
        </w:tc>
      </w:tr>
      <w:tr w:rsidR="003E1057" w:rsidRPr="00CD53B8" w14:paraId="4E5415D2"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2D485809" w14:textId="77777777" w:rsidR="003E1057" w:rsidRPr="00CD53B8" w:rsidRDefault="003E1057" w:rsidP="006D4899">
            <w:pPr>
              <w:rPr>
                <w:color w:val="000000"/>
              </w:rPr>
            </w:pPr>
            <w:r w:rsidRPr="00CD53B8">
              <w:rPr>
                <w:color w:val="000000"/>
              </w:rPr>
              <w:t xml:space="preserve">Hemiptera  </w:t>
            </w:r>
          </w:p>
        </w:tc>
        <w:tc>
          <w:tcPr>
            <w:tcW w:w="1890" w:type="dxa"/>
            <w:noWrap/>
            <w:hideMark/>
          </w:tcPr>
          <w:p w14:paraId="4B662AF5" w14:textId="77777777" w:rsidR="003E1057" w:rsidRPr="00CD53B8" w:rsidRDefault="003E1057" w:rsidP="006D4899">
            <w:pPr>
              <w:jc w:val="right"/>
              <w:rPr>
                <w:color w:val="000000"/>
              </w:rPr>
            </w:pPr>
            <w:r w:rsidRPr="00CD53B8">
              <w:rPr>
                <w:color w:val="000000"/>
              </w:rPr>
              <w:t>0.233 (0.070)</w:t>
            </w:r>
          </w:p>
        </w:tc>
        <w:tc>
          <w:tcPr>
            <w:tcW w:w="2070" w:type="dxa"/>
            <w:noWrap/>
            <w:hideMark/>
          </w:tcPr>
          <w:p w14:paraId="298AE31B" w14:textId="77777777" w:rsidR="003E1057" w:rsidRPr="00CD53B8" w:rsidRDefault="003E1057" w:rsidP="006D4899">
            <w:pPr>
              <w:jc w:val="right"/>
              <w:rPr>
                <w:b/>
                <w:color w:val="000000"/>
              </w:rPr>
            </w:pPr>
            <w:r w:rsidRPr="00CD53B8">
              <w:rPr>
                <w:b/>
                <w:color w:val="000000"/>
              </w:rPr>
              <w:t>0.488 (0.078)</w:t>
            </w:r>
          </w:p>
        </w:tc>
        <w:tc>
          <w:tcPr>
            <w:tcW w:w="900" w:type="dxa"/>
            <w:hideMark/>
          </w:tcPr>
          <w:p w14:paraId="50373E14" w14:textId="77777777" w:rsidR="003E1057" w:rsidRPr="00CD53B8" w:rsidRDefault="003E1057" w:rsidP="006D4899">
            <w:pPr>
              <w:jc w:val="center"/>
              <w:rPr>
                <w:color w:val="000000"/>
              </w:rPr>
            </w:pPr>
            <w:r w:rsidRPr="00CD53B8">
              <w:rPr>
                <w:color w:val="000000"/>
              </w:rPr>
              <w:t>3.24</w:t>
            </w:r>
          </w:p>
        </w:tc>
        <w:tc>
          <w:tcPr>
            <w:tcW w:w="1170" w:type="dxa"/>
            <w:hideMark/>
          </w:tcPr>
          <w:p w14:paraId="725552BD" w14:textId="77777777" w:rsidR="003E1057" w:rsidRPr="00CD53B8" w:rsidRDefault="003E1057" w:rsidP="006D4899">
            <w:pPr>
              <w:jc w:val="center"/>
              <w:rPr>
                <w:b/>
                <w:bCs/>
                <w:color w:val="000000"/>
              </w:rPr>
            </w:pPr>
            <w:r w:rsidRPr="00CD53B8">
              <w:rPr>
                <w:b/>
                <w:bCs/>
                <w:color w:val="000000"/>
              </w:rPr>
              <w:t>0.001</w:t>
            </w:r>
          </w:p>
        </w:tc>
      </w:tr>
      <w:tr w:rsidR="003E1057" w:rsidRPr="00CD53B8" w14:paraId="5B1BDDF5"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0AD5E831" w14:textId="77777777" w:rsidR="003E1057" w:rsidRPr="00CD53B8" w:rsidRDefault="003E1057" w:rsidP="006D4899">
            <w:pPr>
              <w:ind w:right="-144"/>
              <w:jc w:val="center"/>
              <w:rPr>
                <w:i/>
                <w:iCs/>
                <w:color w:val="000000"/>
              </w:rPr>
            </w:pPr>
            <w:r w:rsidRPr="00CD53B8">
              <w:rPr>
                <w:i/>
                <w:iCs/>
                <w:color w:val="000000"/>
              </w:rPr>
              <w:t>Euschistus quadrator</w:t>
            </w:r>
          </w:p>
        </w:tc>
        <w:tc>
          <w:tcPr>
            <w:tcW w:w="1890" w:type="dxa"/>
            <w:noWrap/>
            <w:hideMark/>
          </w:tcPr>
          <w:p w14:paraId="4B395D8B" w14:textId="77777777" w:rsidR="003E1057" w:rsidRPr="00CD53B8" w:rsidRDefault="003E1057" w:rsidP="006D4899">
            <w:pPr>
              <w:jc w:val="right"/>
              <w:rPr>
                <w:b/>
                <w:color w:val="000000"/>
              </w:rPr>
            </w:pPr>
            <w:r w:rsidRPr="00CD53B8">
              <w:rPr>
                <w:b/>
                <w:color w:val="000000"/>
              </w:rPr>
              <w:t>0.026 (0.010)</w:t>
            </w:r>
          </w:p>
        </w:tc>
        <w:tc>
          <w:tcPr>
            <w:tcW w:w="2070" w:type="dxa"/>
            <w:noWrap/>
            <w:hideMark/>
          </w:tcPr>
          <w:p w14:paraId="72C66ABF" w14:textId="77777777" w:rsidR="003E1057" w:rsidRPr="00CD53B8" w:rsidRDefault="003E1057" w:rsidP="006D4899">
            <w:pPr>
              <w:jc w:val="right"/>
              <w:rPr>
                <w:color w:val="000000"/>
              </w:rPr>
            </w:pPr>
            <w:r w:rsidRPr="00CD53B8">
              <w:rPr>
                <w:color w:val="000000"/>
              </w:rPr>
              <w:t>0.002 (0.002)</w:t>
            </w:r>
          </w:p>
        </w:tc>
        <w:tc>
          <w:tcPr>
            <w:tcW w:w="900" w:type="dxa"/>
            <w:hideMark/>
          </w:tcPr>
          <w:p w14:paraId="40FA05A4" w14:textId="77777777" w:rsidR="003E1057" w:rsidRPr="00CD53B8" w:rsidRDefault="003E1057" w:rsidP="006D4899">
            <w:pPr>
              <w:jc w:val="center"/>
              <w:rPr>
                <w:color w:val="000000"/>
              </w:rPr>
            </w:pPr>
            <w:r w:rsidRPr="00CD53B8">
              <w:rPr>
                <w:color w:val="000000"/>
              </w:rPr>
              <w:t>2.52</w:t>
            </w:r>
          </w:p>
        </w:tc>
        <w:tc>
          <w:tcPr>
            <w:tcW w:w="1170" w:type="dxa"/>
            <w:hideMark/>
          </w:tcPr>
          <w:p w14:paraId="52B73FEA" w14:textId="77777777" w:rsidR="003E1057" w:rsidRPr="00CD53B8" w:rsidRDefault="003E1057" w:rsidP="006D4899">
            <w:pPr>
              <w:jc w:val="center"/>
              <w:rPr>
                <w:b/>
                <w:bCs/>
                <w:color w:val="000000"/>
              </w:rPr>
            </w:pPr>
            <w:r w:rsidRPr="00CD53B8">
              <w:rPr>
                <w:b/>
                <w:bCs/>
                <w:color w:val="000000"/>
              </w:rPr>
              <w:t>0.012</w:t>
            </w:r>
          </w:p>
        </w:tc>
      </w:tr>
      <w:tr w:rsidR="003E1057" w:rsidRPr="00CD53B8" w14:paraId="64FA9362"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86"/>
          <w:jc w:val="center"/>
        </w:trPr>
        <w:tc>
          <w:tcPr>
            <w:tcW w:w="2430" w:type="dxa"/>
            <w:noWrap/>
            <w:hideMark/>
          </w:tcPr>
          <w:p w14:paraId="571ED3B3" w14:textId="77777777" w:rsidR="003E1057" w:rsidRPr="00CD53B8" w:rsidRDefault="003E1057" w:rsidP="006D4899">
            <w:pPr>
              <w:jc w:val="right"/>
              <w:rPr>
                <w:i/>
                <w:iCs/>
                <w:color w:val="000000"/>
              </w:rPr>
            </w:pPr>
            <w:r w:rsidRPr="00CD53B8">
              <w:rPr>
                <w:i/>
                <w:iCs/>
                <w:color w:val="000000"/>
              </w:rPr>
              <w:t>Euschistus servus</w:t>
            </w:r>
          </w:p>
        </w:tc>
        <w:tc>
          <w:tcPr>
            <w:tcW w:w="1890" w:type="dxa"/>
            <w:noWrap/>
            <w:hideMark/>
          </w:tcPr>
          <w:p w14:paraId="54AC4FBF" w14:textId="77777777" w:rsidR="003E1057" w:rsidRPr="00CD53B8" w:rsidRDefault="003E1057" w:rsidP="006D4899">
            <w:pPr>
              <w:jc w:val="right"/>
              <w:rPr>
                <w:color w:val="000000"/>
              </w:rPr>
            </w:pPr>
            <w:r w:rsidRPr="00CD53B8">
              <w:rPr>
                <w:color w:val="000000"/>
              </w:rPr>
              <w:t>0.021 (0.009)</w:t>
            </w:r>
          </w:p>
        </w:tc>
        <w:tc>
          <w:tcPr>
            <w:tcW w:w="2070" w:type="dxa"/>
            <w:noWrap/>
            <w:hideMark/>
          </w:tcPr>
          <w:p w14:paraId="717C246E" w14:textId="77777777" w:rsidR="003E1057" w:rsidRPr="00CD53B8" w:rsidRDefault="003E1057" w:rsidP="006D4899">
            <w:pPr>
              <w:jc w:val="right"/>
              <w:rPr>
                <w:color w:val="000000"/>
              </w:rPr>
            </w:pPr>
            <w:r w:rsidRPr="00CD53B8">
              <w:rPr>
                <w:color w:val="000000"/>
              </w:rPr>
              <w:t>0.014 (0.006)</w:t>
            </w:r>
          </w:p>
        </w:tc>
        <w:tc>
          <w:tcPr>
            <w:tcW w:w="900" w:type="dxa"/>
            <w:hideMark/>
          </w:tcPr>
          <w:p w14:paraId="428E8C31" w14:textId="77777777" w:rsidR="003E1057" w:rsidRPr="00CD53B8" w:rsidRDefault="003E1057" w:rsidP="006D4899">
            <w:pPr>
              <w:jc w:val="center"/>
              <w:rPr>
                <w:color w:val="000000"/>
              </w:rPr>
            </w:pPr>
            <w:r w:rsidRPr="00CD53B8">
              <w:rPr>
                <w:color w:val="000000"/>
              </w:rPr>
              <w:t>0.53</w:t>
            </w:r>
          </w:p>
        </w:tc>
        <w:tc>
          <w:tcPr>
            <w:tcW w:w="1170" w:type="dxa"/>
            <w:hideMark/>
          </w:tcPr>
          <w:p w14:paraId="71A513EE" w14:textId="77777777" w:rsidR="003E1057" w:rsidRPr="00CD53B8" w:rsidRDefault="003E1057" w:rsidP="006D4899">
            <w:pPr>
              <w:jc w:val="center"/>
              <w:rPr>
                <w:color w:val="000000"/>
              </w:rPr>
            </w:pPr>
            <w:r w:rsidRPr="00CD53B8">
              <w:rPr>
                <w:color w:val="000000"/>
              </w:rPr>
              <w:t>0.596</w:t>
            </w:r>
          </w:p>
        </w:tc>
      </w:tr>
      <w:tr w:rsidR="003E1057" w:rsidRPr="00CD53B8" w14:paraId="6A39CBB1"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7BF5159A" w14:textId="77777777" w:rsidR="003E1057" w:rsidRPr="00CD53B8" w:rsidRDefault="003E1057" w:rsidP="006D4899">
            <w:pPr>
              <w:jc w:val="right"/>
              <w:rPr>
                <w:i/>
                <w:iCs/>
                <w:color w:val="000000"/>
              </w:rPr>
            </w:pPr>
            <w:r w:rsidRPr="00CD53B8">
              <w:rPr>
                <w:i/>
                <w:iCs/>
                <w:color w:val="000000"/>
              </w:rPr>
              <w:t>Euschistus tristigmus</w:t>
            </w:r>
          </w:p>
        </w:tc>
        <w:tc>
          <w:tcPr>
            <w:tcW w:w="1890" w:type="dxa"/>
            <w:noWrap/>
            <w:hideMark/>
          </w:tcPr>
          <w:p w14:paraId="044AB095" w14:textId="77777777" w:rsidR="003E1057" w:rsidRPr="00CD53B8" w:rsidRDefault="003E1057" w:rsidP="006D4899">
            <w:pPr>
              <w:jc w:val="right"/>
              <w:rPr>
                <w:color w:val="000000"/>
              </w:rPr>
            </w:pPr>
            <w:r w:rsidRPr="00CD53B8">
              <w:rPr>
                <w:color w:val="000000"/>
              </w:rPr>
              <w:t>0.014 (0.011)</w:t>
            </w:r>
          </w:p>
        </w:tc>
        <w:tc>
          <w:tcPr>
            <w:tcW w:w="2070" w:type="dxa"/>
            <w:noWrap/>
            <w:hideMark/>
          </w:tcPr>
          <w:p w14:paraId="4064EC84" w14:textId="77777777" w:rsidR="003E1057" w:rsidRPr="00CD53B8" w:rsidRDefault="003E1057" w:rsidP="006D4899">
            <w:pPr>
              <w:jc w:val="right"/>
              <w:rPr>
                <w:color w:val="000000"/>
              </w:rPr>
            </w:pPr>
            <w:r w:rsidRPr="00CD53B8">
              <w:rPr>
                <w:color w:val="000000"/>
              </w:rPr>
              <w:t>0.000 (0.000)</w:t>
            </w:r>
          </w:p>
        </w:tc>
        <w:tc>
          <w:tcPr>
            <w:tcW w:w="900" w:type="dxa"/>
            <w:hideMark/>
          </w:tcPr>
          <w:p w14:paraId="7AD25A1E" w14:textId="77777777" w:rsidR="003E1057" w:rsidRPr="00CD53B8" w:rsidRDefault="003E1057" w:rsidP="006D4899">
            <w:pPr>
              <w:jc w:val="center"/>
              <w:rPr>
                <w:color w:val="000000"/>
              </w:rPr>
            </w:pPr>
            <w:r w:rsidRPr="00CD53B8">
              <w:rPr>
                <w:color w:val="000000"/>
              </w:rPr>
              <w:t>1.39</w:t>
            </w:r>
          </w:p>
        </w:tc>
        <w:tc>
          <w:tcPr>
            <w:tcW w:w="1170" w:type="dxa"/>
            <w:hideMark/>
          </w:tcPr>
          <w:p w14:paraId="72D82CC1" w14:textId="77777777" w:rsidR="003E1057" w:rsidRPr="00CD53B8" w:rsidRDefault="003E1057" w:rsidP="006D4899">
            <w:pPr>
              <w:jc w:val="center"/>
              <w:rPr>
                <w:color w:val="000000"/>
              </w:rPr>
            </w:pPr>
            <w:r w:rsidRPr="00CD53B8">
              <w:rPr>
                <w:color w:val="000000"/>
              </w:rPr>
              <w:t>0.167</w:t>
            </w:r>
          </w:p>
        </w:tc>
      </w:tr>
      <w:tr w:rsidR="003E1057" w:rsidRPr="00CD53B8" w14:paraId="75C6CFCC"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46482E93" w14:textId="77777777" w:rsidR="003E1057" w:rsidRPr="00CD53B8" w:rsidRDefault="003E1057" w:rsidP="006D4899">
            <w:pPr>
              <w:jc w:val="right"/>
              <w:rPr>
                <w:i/>
                <w:iCs/>
                <w:color w:val="000000"/>
              </w:rPr>
            </w:pPr>
            <w:r w:rsidRPr="00CD53B8">
              <w:rPr>
                <w:i/>
                <w:iCs/>
                <w:color w:val="000000"/>
              </w:rPr>
              <w:t xml:space="preserve">Euschistus </w:t>
            </w:r>
            <w:r w:rsidRPr="00CD53B8">
              <w:rPr>
                <w:color w:val="000000"/>
              </w:rPr>
              <w:t>sp.</w:t>
            </w:r>
          </w:p>
        </w:tc>
        <w:tc>
          <w:tcPr>
            <w:tcW w:w="1890" w:type="dxa"/>
            <w:noWrap/>
            <w:hideMark/>
          </w:tcPr>
          <w:p w14:paraId="5A2F9F1C" w14:textId="77777777" w:rsidR="003E1057" w:rsidRPr="00CD53B8" w:rsidRDefault="003E1057" w:rsidP="006D4899">
            <w:pPr>
              <w:jc w:val="right"/>
              <w:rPr>
                <w:color w:val="000000"/>
              </w:rPr>
            </w:pPr>
            <w:r w:rsidRPr="00CD53B8">
              <w:rPr>
                <w:color w:val="000000"/>
              </w:rPr>
              <w:t>0.081 (0.057)</w:t>
            </w:r>
          </w:p>
        </w:tc>
        <w:tc>
          <w:tcPr>
            <w:tcW w:w="2070" w:type="dxa"/>
            <w:noWrap/>
            <w:hideMark/>
          </w:tcPr>
          <w:p w14:paraId="6FF7C99D" w14:textId="77777777" w:rsidR="003E1057" w:rsidRPr="00CD53B8" w:rsidRDefault="003E1057" w:rsidP="006D4899">
            <w:pPr>
              <w:jc w:val="right"/>
              <w:rPr>
                <w:color w:val="000000"/>
              </w:rPr>
            </w:pPr>
            <w:r w:rsidRPr="00CD53B8">
              <w:rPr>
                <w:color w:val="000000"/>
              </w:rPr>
              <w:t>0.019 (0.009)</w:t>
            </w:r>
          </w:p>
        </w:tc>
        <w:tc>
          <w:tcPr>
            <w:tcW w:w="900" w:type="dxa"/>
            <w:hideMark/>
          </w:tcPr>
          <w:p w14:paraId="0FFE8114" w14:textId="77777777" w:rsidR="003E1057" w:rsidRPr="00CD53B8" w:rsidRDefault="003E1057" w:rsidP="006D4899">
            <w:pPr>
              <w:jc w:val="center"/>
              <w:rPr>
                <w:color w:val="000000"/>
              </w:rPr>
            </w:pPr>
            <w:r w:rsidRPr="00CD53B8">
              <w:rPr>
                <w:color w:val="000000"/>
              </w:rPr>
              <w:t>0.92</w:t>
            </w:r>
          </w:p>
        </w:tc>
        <w:tc>
          <w:tcPr>
            <w:tcW w:w="1170" w:type="dxa"/>
            <w:hideMark/>
          </w:tcPr>
          <w:p w14:paraId="31AA8541" w14:textId="77777777" w:rsidR="003E1057" w:rsidRPr="00CD53B8" w:rsidRDefault="003E1057" w:rsidP="006D4899">
            <w:pPr>
              <w:jc w:val="center"/>
              <w:rPr>
                <w:color w:val="000000"/>
              </w:rPr>
            </w:pPr>
            <w:r w:rsidRPr="00CD53B8">
              <w:rPr>
                <w:color w:val="000000"/>
              </w:rPr>
              <w:t>0.358</w:t>
            </w:r>
          </w:p>
        </w:tc>
      </w:tr>
      <w:tr w:rsidR="003E1057" w:rsidRPr="00CD53B8" w14:paraId="5657E020"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2"/>
          <w:jc w:val="center"/>
        </w:trPr>
        <w:tc>
          <w:tcPr>
            <w:tcW w:w="2430" w:type="dxa"/>
            <w:noWrap/>
            <w:hideMark/>
          </w:tcPr>
          <w:p w14:paraId="671EC65C" w14:textId="77777777" w:rsidR="003E1057" w:rsidRPr="00CD53B8" w:rsidRDefault="003E1057" w:rsidP="006D4899">
            <w:pPr>
              <w:jc w:val="right"/>
              <w:rPr>
                <w:i/>
                <w:iCs/>
                <w:color w:val="000000"/>
              </w:rPr>
            </w:pPr>
            <w:r w:rsidRPr="00CD53B8">
              <w:rPr>
                <w:i/>
                <w:iCs/>
                <w:color w:val="000000"/>
              </w:rPr>
              <w:t>Loxa flavicollis</w:t>
            </w:r>
          </w:p>
        </w:tc>
        <w:tc>
          <w:tcPr>
            <w:tcW w:w="1890" w:type="dxa"/>
            <w:noWrap/>
            <w:hideMark/>
          </w:tcPr>
          <w:p w14:paraId="22AC9E00" w14:textId="77777777" w:rsidR="003E1057" w:rsidRPr="00CD53B8" w:rsidRDefault="003E1057" w:rsidP="006D4899">
            <w:pPr>
              <w:jc w:val="right"/>
              <w:rPr>
                <w:color w:val="000000"/>
              </w:rPr>
            </w:pPr>
            <w:r w:rsidRPr="00CD53B8">
              <w:rPr>
                <w:color w:val="000000"/>
              </w:rPr>
              <w:t>0.000 (0.000)</w:t>
            </w:r>
          </w:p>
        </w:tc>
        <w:tc>
          <w:tcPr>
            <w:tcW w:w="2070" w:type="dxa"/>
            <w:noWrap/>
            <w:hideMark/>
          </w:tcPr>
          <w:p w14:paraId="53363307" w14:textId="77777777" w:rsidR="003E1057" w:rsidRPr="00CD53B8" w:rsidRDefault="003E1057" w:rsidP="006D4899">
            <w:pPr>
              <w:jc w:val="right"/>
              <w:rPr>
                <w:color w:val="000000"/>
              </w:rPr>
            </w:pPr>
            <w:r w:rsidRPr="00CD53B8">
              <w:rPr>
                <w:color w:val="000000"/>
              </w:rPr>
              <w:t>0.005 (0.003)</w:t>
            </w:r>
          </w:p>
        </w:tc>
        <w:tc>
          <w:tcPr>
            <w:tcW w:w="900" w:type="dxa"/>
            <w:hideMark/>
          </w:tcPr>
          <w:p w14:paraId="615062E4" w14:textId="77777777" w:rsidR="003E1057" w:rsidRPr="00CD53B8" w:rsidRDefault="003E1057" w:rsidP="006D4899">
            <w:pPr>
              <w:jc w:val="center"/>
              <w:rPr>
                <w:color w:val="000000"/>
              </w:rPr>
            </w:pPr>
            <w:r w:rsidRPr="00CD53B8">
              <w:rPr>
                <w:color w:val="000000"/>
              </w:rPr>
              <w:t>1.42</w:t>
            </w:r>
          </w:p>
        </w:tc>
        <w:tc>
          <w:tcPr>
            <w:tcW w:w="1170" w:type="dxa"/>
            <w:hideMark/>
          </w:tcPr>
          <w:p w14:paraId="63EEAC61" w14:textId="77777777" w:rsidR="003E1057" w:rsidRPr="00CD53B8" w:rsidRDefault="003E1057" w:rsidP="006D4899">
            <w:pPr>
              <w:jc w:val="center"/>
              <w:rPr>
                <w:color w:val="000000"/>
              </w:rPr>
            </w:pPr>
            <w:r w:rsidRPr="00CD53B8">
              <w:rPr>
                <w:color w:val="000000"/>
              </w:rPr>
              <w:t>0.157</w:t>
            </w:r>
          </w:p>
        </w:tc>
      </w:tr>
      <w:tr w:rsidR="003E1057" w:rsidRPr="00CD53B8" w14:paraId="102E935D"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60"/>
          <w:jc w:val="center"/>
        </w:trPr>
        <w:tc>
          <w:tcPr>
            <w:tcW w:w="2430" w:type="dxa"/>
            <w:noWrap/>
            <w:hideMark/>
          </w:tcPr>
          <w:p w14:paraId="043E1222" w14:textId="77777777" w:rsidR="003E1057" w:rsidRPr="00CD53B8" w:rsidRDefault="003E1057" w:rsidP="006D4899">
            <w:pPr>
              <w:jc w:val="right"/>
              <w:rPr>
                <w:i/>
                <w:iCs/>
                <w:color w:val="000000"/>
              </w:rPr>
            </w:pPr>
            <w:r w:rsidRPr="00CD53B8">
              <w:rPr>
                <w:i/>
                <w:iCs/>
                <w:color w:val="000000"/>
              </w:rPr>
              <w:t>Murgantia histrionica</w:t>
            </w:r>
          </w:p>
        </w:tc>
        <w:tc>
          <w:tcPr>
            <w:tcW w:w="1890" w:type="dxa"/>
            <w:noWrap/>
            <w:hideMark/>
          </w:tcPr>
          <w:p w14:paraId="5C4A420B" w14:textId="77777777" w:rsidR="003E1057" w:rsidRPr="00CD53B8" w:rsidRDefault="003E1057" w:rsidP="006D4899">
            <w:pPr>
              <w:jc w:val="right"/>
              <w:rPr>
                <w:color w:val="000000"/>
              </w:rPr>
            </w:pPr>
            <w:r w:rsidRPr="00CD53B8">
              <w:rPr>
                <w:color w:val="000000"/>
              </w:rPr>
              <w:t>0.000 (0.000)</w:t>
            </w:r>
          </w:p>
        </w:tc>
        <w:tc>
          <w:tcPr>
            <w:tcW w:w="2070" w:type="dxa"/>
            <w:noWrap/>
            <w:hideMark/>
          </w:tcPr>
          <w:p w14:paraId="27D499D5" w14:textId="77777777" w:rsidR="003E1057" w:rsidRPr="00CD53B8" w:rsidRDefault="003E1057" w:rsidP="006D4899">
            <w:pPr>
              <w:jc w:val="right"/>
              <w:rPr>
                <w:color w:val="000000"/>
              </w:rPr>
            </w:pPr>
            <w:r w:rsidRPr="00CD53B8">
              <w:rPr>
                <w:color w:val="000000"/>
              </w:rPr>
              <w:t>0.005 (0.003)</w:t>
            </w:r>
          </w:p>
        </w:tc>
        <w:tc>
          <w:tcPr>
            <w:tcW w:w="900" w:type="dxa"/>
            <w:hideMark/>
          </w:tcPr>
          <w:p w14:paraId="221E4132" w14:textId="77777777" w:rsidR="003E1057" w:rsidRPr="00CD53B8" w:rsidRDefault="003E1057" w:rsidP="006D4899">
            <w:pPr>
              <w:jc w:val="center"/>
              <w:rPr>
                <w:color w:val="000000"/>
              </w:rPr>
            </w:pPr>
            <w:r w:rsidRPr="00CD53B8">
              <w:rPr>
                <w:color w:val="000000"/>
              </w:rPr>
              <w:t>1.42</w:t>
            </w:r>
          </w:p>
        </w:tc>
        <w:tc>
          <w:tcPr>
            <w:tcW w:w="1170" w:type="dxa"/>
            <w:hideMark/>
          </w:tcPr>
          <w:p w14:paraId="7DB7D335" w14:textId="77777777" w:rsidR="003E1057" w:rsidRPr="00CD53B8" w:rsidRDefault="003E1057" w:rsidP="006D4899">
            <w:pPr>
              <w:jc w:val="center"/>
              <w:rPr>
                <w:color w:val="000000"/>
              </w:rPr>
            </w:pPr>
            <w:r w:rsidRPr="00CD53B8">
              <w:rPr>
                <w:color w:val="000000"/>
              </w:rPr>
              <w:t>0.157</w:t>
            </w:r>
          </w:p>
        </w:tc>
      </w:tr>
      <w:tr w:rsidR="003E1057" w:rsidRPr="00CD53B8" w14:paraId="23EB341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59"/>
          <w:jc w:val="center"/>
        </w:trPr>
        <w:tc>
          <w:tcPr>
            <w:tcW w:w="2430" w:type="dxa"/>
            <w:noWrap/>
            <w:hideMark/>
          </w:tcPr>
          <w:p w14:paraId="65D81B0B" w14:textId="77777777" w:rsidR="003E1057" w:rsidRPr="00CD53B8" w:rsidRDefault="003E1057" w:rsidP="006D4899">
            <w:pPr>
              <w:jc w:val="right"/>
              <w:rPr>
                <w:i/>
                <w:iCs/>
                <w:color w:val="000000"/>
              </w:rPr>
            </w:pPr>
            <w:r w:rsidRPr="00CD53B8">
              <w:rPr>
                <w:i/>
                <w:iCs/>
                <w:color w:val="000000"/>
              </w:rPr>
              <w:t>Nezara viridula</w:t>
            </w:r>
          </w:p>
        </w:tc>
        <w:tc>
          <w:tcPr>
            <w:tcW w:w="1890" w:type="dxa"/>
            <w:noWrap/>
            <w:hideMark/>
          </w:tcPr>
          <w:p w14:paraId="2E92610B" w14:textId="77777777" w:rsidR="003E1057" w:rsidRPr="00CD53B8" w:rsidRDefault="003E1057" w:rsidP="006D4899">
            <w:pPr>
              <w:jc w:val="right"/>
              <w:rPr>
                <w:color w:val="000000"/>
              </w:rPr>
            </w:pPr>
            <w:r w:rsidRPr="00CD53B8">
              <w:rPr>
                <w:color w:val="000000"/>
              </w:rPr>
              <w:t>0.000 (0.000)</w:t>
            </w:r>
          </w:p>
        </w:tc>
        <w:tc>
          <w:tcPr>
            <w:tcW w:w="2070" w:type="dxa"/>
            <w:noWrap/>
            <w:hideMark/>
          </w:tcPr>
          <w:p w14:paraId="40A1B9FD" w14:textId="77777777" w:rsidR="003E1057" w:rsidRPr="00CD53B8" w:rsidRDefault="003E1057" w:rsidP="006D4899">
            <w:pPr>
              <w:jc w:val="right"/>
              <w:rPr>
                <w:color w:val="000000"/>
              </w:rPr>
            </w:pPr>
            <w:r w:rsidRPr="00CD53B8">
              <w:rPr>
                <w:color w:val="000000"/>
              </w:rPr>
              <w:t>0.007 (0.0040</w:t>
            </w:r>
          </w:p>
        </w:tc>
        <w:tc>
          <w:tcPr>
            <w:tcW w:w="900" w:type="dxa"/>
            <w:hideMark/>
          </w:tcPr>
          <w:p w14:paraId="1768F455" w14:textId="77777777" w:rsidR="003E1057" w:rsidRPr="00CD53B8" w:rsidRDefault="003E1057" w:rsidP="006D4899">
            <w:pPr>
              <w:jc w:val="center"/>
              <w:rPr>
                <w:color w:val="000000"/>
              </w:rPr>
            </w:pPr>
            <w:r w:rsidRPr="00CD53B8">
              <w:rPr>
                <w:color w:val="000000"/>
              </w:rPr>
              <w:t>1.74</w:t>
            </w:r>
          </w:p>
        </w:tc>
        <w:tc>
          <w:tcPr>
            <w:tcW w:w="1170" w:type="dxa"/>
            <w:hideMark/>
          </w:tcPr>
          <w:p w14:paraId="3072170E" w14:textId="77777777" w:rsidR="003E1057" w:rsidRPr="00CD53B8" w:rsidRDefault="003E1057" w:rsidP="006D4899">
            <w:pPr>
              <w:jc w:val="center"/>
              <w:rPr>
                <w:color w:val="000000"/>
              </w:rPr>
            </w:pPr>
            <w:r w:rsidRPr="00CD53B8">
              <w:rPr>
                <w:color w:val="000000"/>
              </w:rPr>
              <w:t>0.083</w:t>
            </w:r>
          </w:p>
        </w:tc>
      </w:tr>
      <w:tr w:rsidR="003E1057" w:rsidRPr="00CD53B8" w14:paraId="56483F1A"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11399B64" w14:textId="77777777" w:rsidR="003E1057" w:rsidRPr="00CD53B8" w:rsidRDefault="003E1057" w:rsidP="006D4899">
            <w:pPr>
              <w:jc w:val="right"/>
              <w:rPr>
                <w:i/>
                <w:iCs/>
                <w:color w:val="000000"/>
              </w:rPr>
            </w:pPr>
            <w:r w:rsidRPr="00CD53B8">
              <w:rPr>
                <w:i/>
                <w:iCs/>
                <w:color w:val="000000"/>
              </w:rPr>
              <w:t>Oebalus pugnax</w:t>
            </w:r>
          </w:p>
        </w:tc>
        <w:tc>
          <w:tcPr>
            <w:tcW w:w="1890" w:type="dxa"/>
            <w:noWrap/>
            <w:hideMark/>
          </w:tcPr>
          <w:p w14:paraId="6A0B00AD" w14:textId="77777777" w:rsidR="003E1057" w:rsidRPr="00CD53B8" w:rsidRDefault="003E1057" w:rsidP="006D4899">
            <w:pPr>
              <w:jc w:val="right"/>
              <w:rPr>
                <w:color w:val="000000"/>
              </w:rPr>
            </w:pPr>
            <w:r w:rsidRPr="00CD53B8">
              <w:rPr>
                <w:color w:val="000000"/>
              </w:rPr>
              <w:t>0.005 (0.003)</w:t>
            </w:r>
          </w:p>
        </w:tc>
        <w:tc>
          <w:tcPr>
            <w:tcW w:w="2070" w:type="dxa"/>
            <w:noWrap/>
            <w:hideMark/>
          </w:tcPr>
          <w:p w14:paraId="4325D346" w14:textId="77777777" w:rsidR="003E1057" w:rsidRPr="00CD53B8" w:rsidRDefault="003E1057" w:rsidP="006D4899">
            <w:pPr>
              <w:jc w:val="right"/>
              <w:rPr>
                <w:color w:val="000000"/>
              </w:rPr>
            </w:pPr>
            <w:r w:rsidRPr="00CD53B8">
              <w:rPr>
                <w:color w:val="000000"/>
              </w:rPr>
              <w:t>0.000 (0.000)</w:t>
            </w:r>
          </w:p>
        </w:tc>
        <w:tc>
          <w:tcPr>
            <w:tcW w:w="900" w:type="dxa"/>
            <w:hideMark/>
          </w:tcPr>
          <w:p w14:paraId="1D2709E3" w14:textId="77777777" w:rsidR="003E1057" w:rsidRPr="00CD53B8" w:rsidRDefault="003E1057" w:rsidP="006D4899">
            <w:pPr>
              <w:jc w:val="center"/>
              <w:rPr>
                <w:color w:val="000000"/>
              </w:rPr>
            </w:pPr>
            <w:r w:rsidRPr="00CD53B8">
              <w:rPr>
                <w:color w:val="000000"/>
              </w:rPr>
              <w:t>1.42</w:t>
            </w:r>
          </w:p>
        </w:tc>
        <w:tc>
          <w:tcPr>
            <w:tcW w:w="1170" w:type="dxa"/>
            <w:hideMark/>
          </w:tcPr>
          <w:p w14:paraId="7DB2FAB0" w14:textId="77777777" w:rsidR="003E1057" w:rsidRPr="00CD53B8" w:rsidRDefault="003E1057" w:rsidP="006D4899">
            <w:pPr>
              <w:jc w:val="center"/>
              <w:rPr>
                <w:color w:val="000000"/>
              </w:rPr>
            </w:pPr>
            <w:r w:rsidRPr="00CD53B8">
              <w:rPr>
                <w:color w:val="000000"/>
              </w:rPr>
              <w:t>0.157</w:t>
            </w:r>
          </w:p>
        </w:tc>
      </w:tr>
      <w:tr w:rsidR="003E1057" w:rsidRPr="00CD53B8" w14:paraId="44ED420E"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2CA9AA61" w14:textId="77777777" w:rsidR="003E1057" w:rsidRPr="00CD53B8" w:rsidRDefault="003E1057" w:rsidP="006D4899">
            <w:pPr>
              <w:rPr>
                <w:color w:val="000000"/>
              </w:rPr>
            </w:pPr>
            <w:r w:rsidRPr="00CD53B8">
              <w:rPr>
                <w:color w:val="000000"/>
              </w:rPr>
              <w:t xml:space="preserve">Pentatomidae cuticle </w:t>
            </w:r>
          </w:p>
        </w:tc>
        <w:tc>
          <w:tcPr>
            <w:tcW w:w="1890" w:type="dxa"/>
            <w:noWrap/>
            <w:hideMark/>
          </w:tcPr>
          <w:p w14:paraId="03FA0E3A" w14:textId="77777777" w:rsidR="003E1057" w:rsidRPr="00CD53B8" w:rsidRDefault="003E1057" w:rsidP="006D4899">
            <w:pPr>
              <w:jc w:val="right"/>
              <w:rPr>
                <w:color w:val="000000"/>
              </w:rPr>
            </w:pPr>
            <w:r w:rsidRPr="00CD53B8">
              <w:rPr>
                <w:color w:val="000000"/>
              </w:rPr>
              <w:t>0.026 (0.010)</w:t>
            </w:r>
          </w:p>
        </w:tc>
        <w:tc>
          <w:tcPr>
            <w:tcW w:w="2070" w:type="dxa"/>
            <w:noWrap/>
            <w:hideMark/>
          </w:tcPr>
          <w:p w14:paraId="2B008962" w14:textId="77777777" w:rsidR="003E1057" w:rsidRPr="00CD53B8" w:rsidRDefault="003E1057" w:rsidP="006D4899">
            <w:pPr>
              <w:jc w:val="right"/>
              <w:rPr>
                <w:color w:val="000000"/>
              </w:rPr>
            </w:pPr>
            <w:r w:rsidRPr="00CD53B8">
              <w:rPr>
                <w:color w:val="000000"/>
              </w:rPr>
              <w:t>0.024 (0.007)</w:t>
            </w:r>
          </w:p>
        </w:tc>
        <w:tc>
          <w:tcPr>
            <w:tcW w:w="900" w:type="dxa"/>
            <w:hideMark/>
          </w:tcPr>
          <w:p w14:paraId="4EA344ED" w14:textId="77777777" w:rsidR="003E1057" w:rsidRPr="00CD53B8" w:rsidRDefault="003E1057" w:rsidP="006D4899">
            <w:pPr>
              <w:tabs>
                <w:tab w:val="left" w:pos="355"/>
              </w:tabs>
              <w:jc w:val="center"/>
              <w:rPr>
                <w:color w:val="000000"/>
              </w:rPr>
            </w:pPr>
            <w:r w:rsidRPr="00CD53B8">
              <w:rPr>
                <w:color w:val="000000"/>
              </w:rPr>
              <w:t>0.08</w:t>
            </w:r>
          </w:p>
          <w:p w14:paraId="68980725" w14:textId="77777777" w:rsidR="003E1057" w:rsidRPr="00CD53B8" w:rsidRDefault="003E1057" w:rsidP="006D4899">
            <w:pPr>
              <w:jc w:val="center"/>
            </w:pPr>
          </w:p>
        </w:tc>
        <w:tc>
          <w:tcPr>
            <w:tcW w:w="1170" w:type="dxa"/>
            <w:hideMark/>
          </w:tcPr>
          <w:p w14:paraId="2B57087C" w14:textId="77777777" w:rsidR="003E1057" w:rsidRPr="00CD53B8" w:rsidRDefault="003E1057" w:rsidP="006D4899">
            <w:pPr>
              <w:jc w:val="center"/>
              <w:rPr>
                <w:color w:val="000000"/>
              </w:rPr>
            </w:pPr>
            <w:r w:rsidRPr="00CD53B8">
              <w:rPr>
                <w:color w:val="000000"/>
              </w:rPr>
              <w:t>0.938</w:t>
            </w:r>
          </w:p>
        </w:tc>
      </w:tr>
      <w:tr w:rsidR="003E1057" w:rsidRPr="00CD53B8" w14:paraId="1CFF497A"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5"/>
          <w:jc w:val="center"/>
        </w:trPr>
        <w:tc>
          <w:tcPr>
            <w:tcW w:w="2430" w:type="dxa"/>
            <w:noWrap/>
            <w:hideMark/>
          </w:tcPr>
          <w:p w14:paraId="5D0BF816" w14:textId="77777777" w:rsidR="003E1057" w:rsidRPr="00CD53B8" w:rsidRDefault="003E1057" w:rsidP="006D4899">
            <w:pPr>
              <w:jc w:val="right"/>
              <w:rPr>
                <w:i/>
                <w:iCs/>
                <w:color w:val="000000"/>
              </w:rPr>
            </w:pPr>
            <w:r w:rsidRPr="00CD53B8">
              <w:rPr>
                <w:i/>
                <w:iCs/>
                <w:color w:val="000000"/>
              </w:rPr>
              <w:t>Podisus maculiventris</w:t>
            </w:r>
          </w:p>
        </w:tc>
        <w:tc>
          <w:tcPr>
            <w:tcW w:w="1890" w:type="dxa"/>
            <w:noWrap/>
            <w:hideMark/>
          </w:tcPr>
          <w:p w14:paraId="2F395E80" w14:textId="77777777" w:rsidR="003E1057" w:rsidRPr="00CD53B8" w:rsidRDefault="003E1057" w:rsidP="006D4899">
            <w:pPr>
              <w:jc w:val="right"/>
              <w:rPr>
                <w:color w:val="000000"/>
              </w:rPr>
            </w:pPr>
            <w:r w:rsidRPr="00CD53B8">
              <w:rPr>
                <w:color w:val="000000"/>
              </w:rPr>
              <w:t>0.002 (0.002)</w:t>
            </w:r>
          </w:p>
        </w:tc>
        <w:tc>
          <w:tcPr>
            <w:tcW w:w="2070" w:type="dxa"/>
            <w:noWrap/>
            <w:hideMark/>
          </w:tcPr>
          <w:p w14:paraId="46EB2DAA" w14:textId="77777777" w:rsidR="003E1057" w:rsidRPr="00CD53B8" w:rsidRDefault="003E1057" w:rsidP="006D4899">
            <w:pPr>
              <w:jc w:val="right"/>
              <w:rPr>
                <w:color w:val="000000"/>
              </w:rPr>
            </w:pPr>
            <w:r w:rsidRPr="00CD53B8">
              <w:rPr>
                <w:color w:val="000000"/>
              </w:rPr>
              <w:t>0.000 (0.000)</w:t>
            </w:r>
          </w:p>
        </w:tc>
        <w:tc>
          <w:tcPr>
            <w:tcW w:w="900" w:type="dxa"/>
            <w:hideMark/>
          </w:tcPr>
          <w:p w14:paraId="4743B271" w14:textId="77777777" w:rsidR="003E1057" w:rsidRPr="00CD53B8" w:rsidRDefault="003E1057" w:rsidP="006D4899">
            <w:pPr>
              <w:jc w:val="center"/>
              <w:rPr>
                <w:color w:val="000000"/>
              </w:rPr>
            </w:pPr>
            <w:r w:rsidRPr="00CD53B8">
              <w:rPr>
                <w:color w:val="000000"/>
              </w:rPr>
              <w:t>1.00</w:t>
            </w:r>
          </w:p>
        </w:tc>
        <w:tc>
          <w:tcPr>
            <w:tcW w:w="1170" w:type="dxa"/>
            <w:hideMark/>
          </w:tcPr>
          <w:p w14:paraId="0B21712C" w14:textId="77777777" w:rsidR="003E1057" w:rsidRPr="00CD53B8" w:rsidRDefault="003E1057" w:rsidP="006D4899">
            <w:pPr>
              <w:jc w:val="center"/>
              <w:rPr>
                <w:color w:val="000000"/>
              </w:rPr>
            </w:pPr>
            <w:r w:rsidRPr="00CD53B8">
              <w:rPr>
                <w:color w:val="000000"/>
              </w:rPr>
              <w:t>0.318</w:t>
            </w:r>
          </w:p>
        </w:tc>
      </w:tr>
      <w:tr w:rsidR="003E1057" w:rsidRPr="00CD53B8" w14:paraId="4DBA6CE1"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6"/>
          <w:jc w:val="center"/>
        </w:trPr>
        <w:tc>
          <w:tcPr>
            <w:tcW w:w="2430" w:type="dxa"/>
            <w:noWrap/>
            <w:hideMark/>
          </w:tcPr>
          <w:p w14:paraId="08B29268" w14:textId="77777777" w:rsidR="003E1057" w:rsidRPr="00CD53B8" w:rsidRDefault="003E1057" w:rsidP="006D4899">
            <w:pPr>
              <w:rPr>
                <w:color w:val="000000"/>
              </w:rPr>
            </w:pPr>
            <w:r w:rsidRPr="00CD53B8">
              <w:rPr>
                <w:color w:val="000000"/>
              </w:rPr>
              <w:t xml:space="preserve">Reduviidae  </w:t>
            </w:r>
          </w:p>
        </w:tc>
        <w:tc>
          <w:tcPr>
            <w:tcW w:w="1890" w:type="dxa"/>
            <w:noWrap/>
            <w:hideMark/>
          </w:tcPr>
          <w:p w14:paraId="45A76564" w14:textId="77777777" w:rsidR="003E1057" w:rsidRPr="00CD53B8" w:rsidRDefault="003E1057" w:rsidP="006D4899">
            <w:pPr>
              <w:jc w:val="right"/>
              <w:rPr>
                <w:color w:val="000000"/>
              </w:rPr>
            </w:pPr>
            <w:r w:rsidRPr="00CD53B8">
              <w:rPr>
                <w:color w:val="000000"/>
              </w:rPr>
              <w:t>0.026 (0.009)</w:t>
            </w:r>
          </w:p>
        </w:tc>
        <w:tc>
          <w:tcPr>
            <w:tcW w:w="2070" w:type="dxa"/>
            <w:noWrap/>
            <w:hideMark/>
          </w:tcPr>
          <w:p w14:paraId="41E97D5A" w14:textId="77777777" w:rsidR="003E1057" w:rsidRPr="00CD53B8" w:rsidRDefault="003E1057" w:rsidP="006D4899">
            <w:pPr>
              <w:jc w:val="right"/>
              <w:rPr>
                <w:b/>
                <w:color w:val="000000"/>
              </w:rPr>
            </w:pPr>
            <w:r w:rsidRPr="00CD53B8">
              <w:rPr>
                <w:b/>
                <w:color w:val="000000"/>
              </w:rPr>
              <w:t>0.207 (0.037)</w:t>
            </w:r>
          </w:p>
        </w:tc>
        <w:tc>
          <w:tcPr>
            <w:tcW w:w="900" w:type="dxa"/>
            <w:hideMark/>
          </w:tcPr>
          <w:p w14:paraId="357ABF3C" w14:textId="77777777" w:rsidR="003E1057" w:rsidRPr="00CD53B8" w:rsidRDefault="003E1057" w:rsidP="006D4899">
            <w:pPr>
              <w:jc w:val="center"/>
              <w:rPr>
                <w:color w:val="000000"/>
              </w:rPr>
            </w:pPr>
            <w:r w:rsidRPr="00CD53B8">
              <w:rPr>
                <w:color w:val="000000"/>
              </w:rPr>
              <w:t>5.11</w:t>
            </w:r>
          </w:p>
        </w:tc>
        <w:tc>
          <w:tcPr>
            <w:tcW w:w="1170" w:type="dxa"/>
            <w:hideMark/>
          </w:tcPr>
          <w:p w14:paraId="41073CF5" w14:textId="77777777" w:rsidR="003E1057" w:rsidRPr="00CD53B8" w:rsidRDefault="003E1057" w:rsidP="006D4899">
            <w:pPr>
              <w:jc w:val="center"/>
              <w:rPr>
                <w:b/>
                <w:bCs/>
                <w:color w:val="000000"/>
              </w:rPr>
            </w:pPr>
            <w:r w:rsidRPr="00CD53B8">
              <w:rPr>
                <w:b/>
                <w:bCs/>
                <w:color w:val="000000"/>
              </w:rPr>
              <w:t>&lt; 0.0001</w:t>
            </w:r>
          </w:p>
        </w:tc>
      </w:tr>
      <w:tr w:rsidR="003E1057" w:rsidRPr="00CD53B8" w14:paraId="6E063A6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60"/>
          <w:jc w:val="center"/>
        </w:trPr>
        <w:tc>
          <w:tcPr>
            <w:tcW w:w="2430" w:type="dxa"/>
            <w:noWrap/>
            <w:hideMark/>
          </w:tcPr>
          <w:p w14:paraId="03EFC078" w14:textId="77777777" w:rsidR="003E1057" w:rsidRPr="00CD53B8" w:rsidRDefault="003E1057" w:rsidP="006D4899">
            <w:pPr>
              <w:jc w:val="right"/>
              <w:rPr>
                <w:i/>
                <w:iCs/>
                <w:color w:val="000000"/>
              </w:rPr>
            </w:pPr>
            <w:r w:rsidRPr="00CD53B8">
              <w:rPr>
                <w:i/>
                <w:iCs/>
                <w:color w:val="000000"/>
              </w:rPr>
              <w:t>Apiomerus crassipes</w:t>
            </w:r>
          </w:p>
        </w:tc>
        <w:tc>
          <w:tcPr>
            <w:tcW w:w="1890" w:type="dxa"/>
            <w:noWrap/>
            <w:hideMark/>
          </w:tcPr>
          <w:p w14:paraId="1FB76F12" w14:textId="77777777" w:rsidR="003E1057" w:rsidRPr="00CD53B8" w:rsidRDefault="003E1057" w:rsidP="006D4899">
            <w:pPr>
              <w:jc w:val="right"/>
              <w:rPr>
                <w:color w:val="000000"/>
              </w:rPr>
            </w:pPr>
            <w:r w:rsidRPr="00CD53B8">
              <w:rPr>
                <w:color w:val="000000"/>
              </w:rPr>
              <w:t>0.012 (0.007)</w:t>
            </w:r>
          </w:p>
        </w:tc>
        <w:tc>
          <w:tcPr>
            <w:tcW w:w="2070" w:type="dxa"/>
            <w:noWrap/>
            <w:hideMark/>
          </w:tcPr>
          <w:p w14:paraId="5B2CD736" w14:textId="77777777" w:rsidR="003E1057" w:rsidRPr="00CD53B8" w:rsidRDefault="003E1057" w:rsidP="006D4899">
            <w:pPr>
              <w:jc w:val="right"/>
              <w:rPr>
                <w:b/>
                <w:color w:val="000000"/>
              </w:rPr>
            </w:pPr>
            <w:r w:rsidRPr="00CD53B8">
              <w:rPr>
                <w:b/>
                <w:color w:val="000000"/>
              </w:rPr>
              <w:t>0.162 (0.033)</w:t>
            </w:r>
          </w:p>
        </w:tc>
        <w:tc>
          <w:tcPr>
            <w:tcW w:w="900" w:type="dxa"/>
            <w:hideMark/>
          </w:tcPr>
          <w:p w14:paraId="62490C01" w14:textId="77777777" w:rsidR="003E1057" w:rsidRPr="00CD53B8" w:rsidRDefault="003E1057" w:rsidP="006D4899">
            <w:pPr>
              <w:jc w:val="center"/>
              <w:rPr>
                <w:color w:val="000000"/>
              </w:rPr>
            </w:pPr>
            <w:r w:rsidRPr="00CD53B8">
              <w:rPr>
                <w:color w:val="000000"/>
              </w:rPr>
              <w:t>4.91</w:t>
            </w:r>
          </w:p>
        </w:tc>
        <w:tc>
          <w:tcPr>
            <w:tcW w:w="1170" w:type="dxa"/>
            <w:hideMark/>
          </w:tcPr>
          <w:p w14:paraId="275E76F4" w14:textId="77777777" w:rsidR="003E1057" w:rsidRPr="00CD53B8" w:rsidRDefault="003E1057" w:rsidP="006D4899">
            <w:pPr>
              <w:jc w:val="center"/>
              <w:rPr>
                <w:b/>
                <w:bCs/>
                <w:color w:val="000000"/>
              </w:rPr>
            </w:pPr>
            <w:r w:rsidRPr="00CD53B8">
              <w:rPr>
                <w:b/>
                <w:bCs/>
                <w:color w:val="000000"/>
              </w:rPr>
              <w:t>&lt; 0.0001</w:t>
            </w:r>
          </w:p>
        </w:tc>
      </w:tr>
      <w:tr w:rsidR="003E1057" w:rsidRPr="00CD53B8" w14:paraId="5E91ADE6"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04"/>
          <w:jc w:val="center"/>
        </w:trPr>
        <w:tc>
          <w:tcPr>
            <w:tcW w:w="2430" w:type="dxa"/>
            <w:noWrap/>
            <w:hideMark/>
          </w:tcPr>
          <w:p w14:paraId="7FFB00AA" w14:textId="77777777" w:rsidR="003E1057" w:rsidRPr="00CD53B8" w:rsidRDefault="003E1057" w:rsidP="006D4899">
            <w:pPr>
              <w:jc w:val="right"/>
              <w:rPr>
                <w:i/>
                <w:iCs/>
                <w:color w:val="000000"/>
              </w:rPr>
            </w:pPr>
            <w:r w:rsidRPr="00CD53B8">
              <w:rPr>
                <w:i/>
                <w:iCs/>
                <w:color w:val="000000"/>
              </w:rPr>
              <w:t>Arilus cristatus</w:t>
            </w:r>
          </w:p>
        </w:tc>
        <w:tc>
          <w:tcPr>
            <w:tcW w:w="1890" w:type="dxa"/>
            <w:noWrap/>
            <w:hideMark/>
          </w:tcPr>
          <w:p w14:paraId="5B558127" w14:textId="77777777" w:rsidR="003E1057" w:rsidRPr="00CD53B8" w:rsidRDefault="003E1057" w:rsidP="006D4899">
            <w:pPr>
              <w:jc w:val="right"/>
              <w:rPr>
                <w:color w:val="000000"/>
              </w:rPr>
            </w:pPr>
            <w:r w:rsidRPr="00CD53B8">
              <w:rPr>
                <w:color w:val="000000"/>
              </w:rPr>
              <w:t>0.007 (0.004)</w:t>
            </w:r>
          </w:p>
        </w:tc>
        <w:tc>
          <w:tcPr>
            <w:tcW w:w="2070" w:type="dxa"/>
            <w:noWrap/>
            <w:hideMark/>
          </w:tcPr>
          <w:p w14:paraId="7A4897B2" w14:textId="77777777" w:rsidR="003E1057" w:rsidRPr="00CD53B8" w:rsidRDefault="003E1057" w:rsidP="006D4899">
            <w:pPr>
              <w:jc w:val="right"/>
              <w:rPr>
                <w:color w:val="000000"/>
              </w:rPr>
            </w:pPr>
            <w:r w:rsidRPr="00CD53B8">
              <w:rPr>
                <w:color w:val="000000"/>
              </w:rPr>
              <w:t>0.002 (0.002)</w:t>
            </w:r>
          </w:p>
        </w:tc>
        <w:tc>
          <w:tcPr>
            <w:tcW w:w="900" w:type="dxa"/>
            <w:hideMark/>
          </w:tcPr>
          <w:p w14:paraId="4DF08265" w14:textId="77777777" w:rsidR="003E1057" w:rsidRPr="00CD53B8" w:rsidRDefault="003E1057" w:rsidP="006D4899">
            <w:pPr>
              <w:jc w:val="center"/>
              <w:rPr>
                <w:color w:val="000000"/>
              </w:rPr>
            </w:pPr>
            <w:r w:rsidRPr="00CD53B8">
              <w:rPr>
                <w:color w:val="000000"/>
              </w:rPr>
              <w:t>1.00</w:t>
            </w:r>
          </w:p>
        </w:tc>
        <w:tc>
          <w:tcPr>
            <w:tcW w:w="1170" w:type="dxa"/>
            <w:hideMark/>
          </w:tcPr>
          <w:p w14:paraId="1EC74AEA" w14:textId="77777777" w:rsidR="003E1057" w:rsidRPr="00CD53B8" w:rsidRDefault="003E1057" w:rsidP="006D4899">
            <w:pPr>
              <w:jc w:val="center"/>
              <w:rPr>
                <w:color w:val="000000"/>
              </w:rPr>
            </w:pPr>
            <w:r w:rsidRPr="00CD53B8">
              <w:rPr>
                <w:color w:val="000000"/>
              </w:rPr>
              <w:t>0.317</w:t>
            </w:r>
          </w:p>
        </w:tc>
      </w:tr>
      <w:tr w:rsidR="003E1057" w:rsidRPr="00CD53B8" w14:paraId="26C359A6"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hideMark/>
          </w:tcPr>
          <w:p w14:paraId="15C947EB" w14:textId="77777777" w:rsidR="003E1057" w:rsidRPr="00CD53B8" w:rsidRDefault="003E1057" w:rsidP="006D4899">
            <w:pPr>
              <w:jc w:val="right"/>
              <w:rPr>
                <w:i/>
                <w:iCs/>
                <w:color w:val="000000"/>
              </w:rPr>
            </w:pPr>
            <w:r w:rsidRPr="00CD53B8">
              <w:rPr>
                <w:i/>
                <w:iCs/>
                <w:color w:val="000000"/>
              </w:rPr>
              <w:t>Zelus longipes</w:t>
            </w:r>
          </w:p>
        </w:tc>
        <w:tc>
          <w:tcPr>
            <w:tcW w:w="1890" w:type="dxa"/>
            <w:noWrap/>
            <w:hideMark/>
          </w:tcPr>
          <w:p w14:paraId="65D8C368" w14:textId="77777777" w:rsidR="003E1057" w:rsidRPr="00CD53B8" w:rsidRDefault="003E1057" w:rsidP="006D4899">
            <w:pPr>
              <w:jc w:val="right"/>
              <w:rPr>
                <w:color w:val="000000"/>
              </w:rPr>
            </w:pPr>
            <w:r w:rsidRPr="00CD53B8">
              <w:rPr>
                <w:color w:val="000000"/>
              </w:rPr>
              <w:t>0.000 (0.000)</w:t>
            </w:r>
          </w:p>
        </w:tc>
        <w:tc>
          <w:tcPr>
            <w:tcW w:w="2070" w:type="dxa"/>
            <w:noWrap/>
            <w:hideMark/>
          </w:tcPr>
          <w:p w14:paraId="47CD6019" w14:textId="77777777" w:rsidR="003E1057" w:rsidRPr="00CD53B8" w:rsidRDefault="003E1057" w:rsidP="006D4899">
            <w:pPr>
              <w:jc w:val="right"/>
              <w:rPr>
                <w:color w:val="000000"/>
              </w:rPr>
            </w:pPr>
            <w:r w:rsidRPr="00CD53B8">
              <w:rPr>
                <w:color w:val="000000"/>
              </w:rPr>
              <w:t>0.007 (0.004)</w:t>
            </w:r>
          </w:p>
        </w:tc>
        <w:tc>
          <w:tcPr>
            <w:tcW w:w="900" w:type="dxa"/>
            <w:hideMark/>
          </w:tcPr>
          <w:p w14:paraId="2CEC6777" w14:textId="77777777" w:rsidR="003E1057" w:rsidRPr="00CD53B8" w:rsidRDefault="003E1057" w:rsidP="006D4899">
            <w:pPr>
              <w:jc w:val="center"/>
              <w:rPr>
                <w:color w:val="000000"/>
              </w:rPr>
            </w:pPr>
            <w:r w:rsidRPr="00CD53B8">
              <w:rPr>
                <w:color w:val="000000"/>
              </w:rPr>
              <w:t>1.74</w:t>
            </w:r>
          </w:p>
        </w:tc>
        <w:tc>
          <w:tcPr>
            <w:tcW w:w="1170" w:type="dxa"/>
            <w:hideMark/>
          </w:tcPr>
          <w:p w14:paraId="044A058B" w14:textId="77777777" w:rsidR="003E1057" w:rsidRPr="00CD53B8" w:rsidRDefault="003E1057" w:rsidP="006D4899">
            <w:pPr>
              <w:jc w:val="center"/>
              <w:rPr>
                <w:color w:val="000000"/>
              </w:rPr>
            </w:pPr>
            <w:r w:rsidRPr="00CD53B8">
              <w:rPr>
                <w:color w:val="000000"/>
              </w:rPr>
              <w:t>0.083</w:t>
            </w:r>
          </w:p>
        </w:tc>
      </w:tr>
      <w:tr w:rsidR="003E1057" w:rsidRPr="00CD53B8" w14:paraId="2648C9F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2F52F8F7" w14:textId="77777777" w:rsidR="003E1057" w:rsidRPr="00CD53B8" w:rsidRDefault="003E1057" w:rsidP="006D4899">
            <w:pPr>
              <w:rPr>
                <w:i/>
                <w:iCs/>
                <w:color w:val="000000"/>
              </w:rPr>
            </w:pPr>
            <w:r w:rsidRPr="00CD53B8">
              <w:rPr>
                <w:color w:val="000000"/>
              </w:rPr>
              <w:t xml:space="preserve">Hymenoptera </w:t>
            </w:r>
          </w:p>
        </w:tc>
        <w:tc>
          <w:tcPr>
            <w:tcW w:w="1890" w:type="dxa"/>
            <w:noWrap/>
          </w:tcPr>
          <w:p w14:paraId="1D25F665" w14:textId="77777777" w:rsidR="003E1057" w:rsidRPr="00CD53B8" w:rsidRDefault="003E1057" w:rsidP="006D4899">
            <w:pPr>
              <w:jc w:val="right"/>
              <w:rPr>
                <w:color w:val="000000"/>
              </w:rPr>
            </w:pPr>
            <w:r w:rsidRPr="00CD53B8">
              <w:rPr>
                <w:color w:val="000000"/>
              </w:rPr>
              <w:t>0.026 (0.009)</w:t>
            </w:r>
          </w:p>
        </w:tc>
        <w:tc>
          <w:tcPr>
            <w:tcW w:w="2070" w:type="dxa"/>
            <w:noWrap/>
          </w:tcPr>
          <w:p w14:paraId="546A524A" w14:textId="77777777" w:rsidR="003E1057" w:rsidRPr="00CD53B8" w:rsidRDefault="003E1057" w:rsidP="006D4899">
            <w:pPr>
              <w:jc w:val="right"/>
              <w:rPr>
                <w:color w:val="000000"/>
              </w:rPr>
            </w:pPr>
            <w:r w:rsidRPr="00CD53B8">
              <w:rPr>
                <w:color w:val="000000"/>
              </w:rPr>
              <w:t>0.029 (0.011)</w:t>
            </w:r>
          </w:p>
        </w:tc>
        <w:tc>
          <w:tcPr>
            <w:tcW w:w="900" w:type="dxa"/>
          </w:tcPr>
          <w:p w14:paraId="0DE3B34F" w14:textId="77777777" w:rsidR="003E1057" w:rsidRPr="00CD53B8" w:rsidRDefault="003E1057" w:rsidP="006D4899">
            <w:pPr>
              <w:jc w:val="center"/>
              <w:rPr>
                <w:color w:val="000000"/>
              </w:rPr>
            </w:pPr>
            <w:r w:rsidRPr="00CD53B8">
              <w:rPr>
                <w:color w:val="000000"/>
              </w:rPr>
              <w:t>0.09</w:t>
            </w:r>
          </w:p>
        </w:tc>
        <w:tc>
          <w:tcPr>
            <w:tcW w:w="1170" w:type="dxa"/>
          </w:tcPr>
          <w:p w14:paraId="736289AE" w14:textId="77777777" w:rsidR="003E1057" w:rsidRPr="00CD53B8" w:rsidRDefault="003E1057" w:rsidP="006D4899">
            <w:pPr>
              <w:jc w:val="center"/>
              <w:rPr>
                <w:color w:val="000000"/>
              </w:rPr>
            </w:pPr>
            <w:r w:rsidRPr="00CD53B8">
              <w:rPr>
                <w:color w:val="000000"/>
              </w:rPr>
              <w:t>0.932</w:t>
            </w:r>
          </w:p>
        </w:tc>
      </w:tr>
      <w:tr w:rsidR="003E1057" w:rsidRPr="00CD53B8" w14:paraId="45FFF29A"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5178654A" w14:textId="77777777" w:rsidR="003E1057" w:rsidRPr="00CD53B8" w:rsidRDefault="003E1057" w:rsidP="006D4899">
            <w:pPr>
              <w:rPr>
                <w:i/>
                <w:iCs/>
                <w:color w:val="000000"/>
              </w:rPr>
            </w:pPr>
            <w:r w:rsidRPr="00CD53B8">
              <w:rPr>
                <w:color w:val="000000"/>
              </w:rPr>
              <w:t>Hymenoptera nest</w:t>
            </w:r>
          </w:p>
        </w:tc>
        <w:tc>
          <w:tcPr>
            <w:tcW w:w="1890" w:type="dxa"/>
            <w:noWrap/>
          </w:tcPr>
          <w:p w14:paraId="12D2A4F2" w14:textId="77777777" w:rsidR="003E1057" w:rsidRPr="00CD53B8" w:rsidRDefault="003E1057" w:rsidP="006D4899">
            <w:pPr>
              <w:jc w:val="right"/>
              <w:rPr>
                <w:color w:val="000000"/>
              </w:rPr>
            </w:pPr>
            <w:r w:rsidRPr="00CD53B8">
              <w:rPr>
                <w:color w:val="000000"/>
              </w:rPr>
              <w:t>0.010 (0.005)</w:t>
            </w:r>
          </w:p>
        </w:tc>
        <w:tc>
          <w:tcPr>
            <w:tcW w:w="2070" w:type="dxa"/>
            <w:noWrap/>
          </w:tcPr>
          <w:p w14:paraId="360EA252" w14:textId="77777777" w:rsidR="003E1057" w:rsidRPr="00CD53B8" w:rsidRDefault="003E1057" w:rsidP="006D4899">
            <w:pPr>
              <w:jc w:val="right"/>
              <w:rPr>
                <w:color w:val="000000"/>
              </w:rPr>
            </w:pPr>
            <w:r w:rsidRPr="00CD53B8">
              <w:rPr>
                <w:color w:val="000000"/>
              </w:rPr>
              <w:t>0.005 (0.003)</w:t>
            </w:r>
          </w:p>
        </w:tc>
        <w:tc>
          <w:tcPr>
            <w:tcW w:w="900" w:type="dxa"/>
          </w:tcPr>
          <w:p w14:paraId="6A75E56D" w14:textId="77777777" w:rsidR="003E1057" w:rsidRPr="00CD53B8" w:rsidRDefault="003E1057" w:rsidP="006D4899">
            <w:pPr>
              <w:jc w:val="center"/>
              <w:rPr>
                <w:color w:val="000000"/>
              </w:rPr>
            </w:pPr>
            <w:r w:rsidRPr="00CD53B8">
              <w:rPr>
                <w:color w:val="000000"/>
              </w:rPr>
              <w:t>0.82</w:t>
            </w:r>
          </w:p>
        </w:tc>
        <w:tc>
          <w:tcPr>
            <w:tcW w:w="1170" w:type="dxa"/>
          </w:tcPr>
          <w:p w14:paraId="47EF64EF" w14:textId="77777777" w:rsidR="003E1057" w:rsidRPr="00CD53B8" w:rsidRDefault="003E1057" w:rsidP="006D4899">
            <w:pPr>
              <w:jc w:val="center"/>
              <w:rPr>
                <w:color w:val="000000"/>
              </w:rPr>
            </w:pPr>
            <w:r w:rsidRPr="00CD53B8">
              <w:rPr>
                <w:color w:val="000000"/>
              </w:rPr>
              <w:t>0.413</w:t>
            </w:r>
          </w:p>
        </w:tc>
      </w:tr>
      <w:tr w:rsidR="003E1057" w:rsidRPr="00CD53B8" w14:paraId="5F07EDB8"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070AC641" w14:textId="77777777" w:rsidR="003E1057" w:rsidRPr="00CD53B8" w:rsidRDefault="003E1057" w:rsidP="006D4899">
            <w:pPr>
              <w:rPr>
                <w:i/>
                <w:iCs/>
                <w:color w:val="000000"/>
              </w:rPr>
            </w:pPr>
            <w:r w:rsidRPr="00CD53B8">
              <w:rPr>
                <w:color w:val="000000"/>
              </w:rPr>
              <w:t>Formicidae</w:t>
            </w:r>
          </w:p>
        </w:tc>
        <w:tc>
          <w:tcPr>
            <w:tcW w:w="1890" w:type="dxa"/>
            <w:noWrap/>
          </w:tcPr>
          <w:p w14:paraId="436469F4" w14:textId="77777777" w:rsidR="003E1057" w:rsidRPr="00CD53B8" w:rsidRDefault="003E1057" w:rsidP="006D4899">
            <w:pPr>
              <w:jc w:val="right"/>
              <w:rPr>
                <w:color w:val="000000"/>
              </w:rPr>
            </w:pPr>
            <w:r w:rsidRPr="00CD53B8">
              <w:rPr>
                <w:color w:val="000000"/>
              </w:rPr>
              <w:t>0.007 (0.005)</w:t>
            </w:r>
          </w:p>
        </w:tc>
        <w:tc>
          <w:tcPr>
            <w:tcW w:w="2070" w:type="dxa"/>
            <w:noWrap/>
          </w:tcPr>
          <w:p w14:paraId="7E419446" w14:textId="77777777" w:rsidR="003E1057" w:rsidRPr="00CD53B8" w:rsidRDefault="003E1057" w:rsidP="006D4899">
            <w:pPr>
              <w:jc w:val="right"/>
              <w:rPr>
                <w:color w:val="000000"/>
              </w:rPr>
            </w:pPr>
            <w:r w:rsidRPr="00CD53B8">
              <w:rPr>
                <w:color w:val="000000"/>
              </w:rPr>
              <w:t>0.012 (0.007)</w:t>
            </w:r>
          </w:p>
        </w:tc>
        <w:tc>
          <w:tcPr>
            <w:tcW w:w="900" w:type="dxa"/>
          </w:tcPr>
          <w:p w14:paraId="34E22B14" w14:textId="77777777" w:rsidR="003E1057" w:rsidRPr="00CD53B8" w:rsidRDefault="003E1057" w:rsidP="006D4899">
            <w:pPr>
              <w:jc w:val="center"/>
              <w:rPr>
                <w:color w:val="000000"/>
              </w:rPr>
            </w:pPr>
            <w:r w:rsidRPr="00CD53B8">
              <w:rPr>
                <w:color w:val="000000"/>
              </w:rPr>
              <w:t>0.51</w:t>
            </w:r>
          </w:p>
        </w:tc>
        <w:tc>
          <w:tcPr>
            <w:tcW w:w="1170" w:type="dxa"/>
          </w:tcPr>
          <w:p w14:paraId="639B7C99" w14:textId="77777777" w:rsidR="003E1057" w:rsidRPr="00CD53B8" w:rsidRDefault="003E1057" w:rsidP="006D4899">
            <w:pPr>
              <w:jc w:val="center"/>
              <w:rPr>
                <w:color w:val="000000"/>
              </w:rPr>
            </w:pPr>
            <w:r w:rsidRPr="00CD53B8">
              <w:rPr>
                <w:color w:val="000000"/>
              </w:rPr>
              <w:t>0.609</w:t>
            </w:r>
          </w:p>
        </w:tc>
      </w:tr>
      <w:tr w:rsidR="003E1057" w:rsidRPr="00CD53B8" w14:paraId="77EDE401"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5"/>
          <w:jc w:val="center"/>
        </w:trPr>
        <w:tc>
          <w:tcPr>
            <w:tcW w:w="2430" w:type="dxa"/>
            <w:noWrap/>
          </w:tcPr>
          <w:p w14:paraId="4E379A83" w14:textId="77777777" w:rsidR="003E1057" w:rsidRPr="00CD53B8" w:rsidRDefault="003E1057" w:rsidP="006D4899">
            <w:pPr>
              <w:rPr>
                <w:i/>
                <w:iCs/>
                <w:color w:val="000000"/>
              </w:rPr>
            </w:pPr>
            <w:r w:rsidRPr="00CD53B8">
              <w:rPr>
                <w:color w:val="000000"/>
              </w:rPr>
              <w:t>Vespidae</w:t>
            </w:r>
          </w:p>
        </w:tc>
        <w:tc>
          <w:tcPr>
            <w:tcW w:w="1890" w:type="dxa"/>
            <w:noWrap/>
          </w:tcPr>
          <w:p w14:paraId="462F784B" w14:textId="77777777" w:rsidR="003E1057" w:rsidRPr="00CD53B8" w:rsidRDefault="003E1057" w:rsidP="006D4899">
            <w:pPr>
              <w:jc w:val="right"/>
              <w:rPr>
                <w:color w:val="000000"/>
              </w:rPr>
            </w:pPr>
            <w:r w:rsidRPr="00CD53B8">
              <w:rPr>
                <w:color w:val="000000"/>
              </w:rPr>
              <w:t>0.005 (0.003)</w:t>
            </w:r>
          </w:p>
        </w:tc>
        <w:tc>
          <w:tcPr>
            <w:tcW w:w="2070" w:type="dxa"/>
            <w:noWrap/>
          </w:tcPr>
          <w:p w14:paraId="2626B3E2" w14:textId="77777777" w:rsidR="003E1057" w:rsidRPr="00CD53B8" w:rsidRDefault="003E1057" w:rsidP="006D4899">
            <w:pPr>
              <w:jc w:val="right"/>
              <w:rPr>
                <w:color w:val="000000"/>
              </w:rPr>
            </w:pPr>
            <w:r w:rsidRPr="00CD53B8">
              <w:rPr>
                <w:color w:val="000000"/>
              </w:rPr>
              <w:t>0.002 (0.002)</w:t>
            </w:r>
          </w:p>
        </w:tc>
        <w:tc>
          <w:tcPr>
            <w:tcW w:w="900" w:type="dxa"/>
          </w:tcPr>
          <w:p w14:paraId="35CFA863" w14:textId="77777777" w:rsidR="003E1057" w:rsidRPr="00CD53B8" w:rsidRDefault="003E1057" w:rsidP="006D4899">
            <w:pPr>
              <w:jc w:val="center"/>
              <w:rPr>
                <w:color w:val="000000"/>
              </w:rPr>
            </w:pPr>
            <w:r w:rsidRPr="00CD53B8">
              <w:rPr>
                <w:color w:val="000000"/>
              </w:rPr>
              <w:t>0.58</w:t>
            </w:r>
          </w:p>
        </w:tc>
        <w:tc>
          <w:tcPr>
            <w:tcW w:w="1170" w:type="dxa"/>
          </w:tcPr>
          <w:p w14:paraId="7A7BBC25" w14:textId="77777777" w:rsidR="003E1057" w:rsidRPr="00CD53B8" w:rsidRDefault="003E1057" w:rsidP="006D4899">
            <w:pPr>
              <w:jc w:val="center"/>
              <w:rPr>
                <w:color w:val="000000"/>
              </w:rPr>
            </w:pPr>
            <w:r w:rsidRPr="00CD53B8">
              <w:rPr>
                <w:color w:val="000000"/>
              </w:rPr>
              <w:t>0.564</w:t>
            </w:r>
          </w:p>
        </w:tc>
      </w:tr>
      <w:tr w:rsidR="003E1057" w:rsidRPr="00CD53B8" w14:paraId="0449286C"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7C50F145" w14:textId="77777777" w:rsidR="003E1057" w:rsidRPr="00CD53B8" w:rsidRDefault="003E1057" w:rsidP="006D4899">
            <w:pPr>
              <w:rPr>
                <w:i/>
                <w:iCs/>
                <w:color w:val="000000"/>
              </w:rPr>
            </w:pPr>
            <w:r w:rsidRPr="00CD53B8">
              <w:rPr>
                <w:color w:val="000000"/>
              </w:rPr>
              <w:t xml:space="preserve">Lepidoptera </w:t>
            </w:r>
          </w:p>
        </w:tc>
        <w:tc>
          <w:tcPr>
            <w:tcW w:w="1890" w:type="dxa"/>
            <w:noWrap/>
          </w:tcPr>
          <w:p w14:paraId="4844EE75" w14:textId="77777777" w:rsidR="003E1057" w:rsidRPr="00CD53B8" w:rsidRDefault="003E1057" w:rsidP="006D4899">
            <w:pPr>
              <w:jc w:val="right"/>
              <w:rPr>
                <w:color w:val="000000"/>
              </w:rPr>
            </w:pPr>
            <w:r w:rsidRPr="00CD53B8">
              <w:rPr>
                <w:color w:val="000000"/>
              </w:rPr>
              <w:t>0.005 (0.003)</w:t>
            </w:r>
          </w:p>
        </w:tc>
        <w:tc>
          <w:tcPr>
            <w:tcW w:w="2070" w:type="dxa"/>
            <w:noWrap/>
          </w:tcPr>
          <w:p w14:paraId="177CEB3A" w14:textId="77777777" w:rsidR="003E1057" w:rsidRPr="00CD53B8" w:rsidRDefault="003E1057" w:rsidP="006D4899">
            <w:pPr>
              <w:jc w:val="right"/>
              <w:rPr>
                <w:color w:val="000000"/>
              </w:rPr>
            </w:pPr>
            <w:r w:rsidRPr="00CD53B8">
              <w:rPr>
                <w:color w:val="000000"/>
              </w:rPr>
              <w:t>0.000 (0.000)</w:t>
            </w:r>
          </w:p>
        </w:tc>
        <w:tc>
          <w:tcPr>
            <w:tcW w:w="900" w:type="dxa"/>
          </w:tcPr>
          <w:p w14:paraId="2E58D90D" w14:textId="77777777" w:rsidR="003E1057" w:rsidRPr="00CD53B8" w:rsidRDefault="003E1057" w:rsidP="006D4899">
            <w:pPr>
              <w:jc w:val="center"/>
              <w:rPr>
                <w:color w:val="000000"/>
              </w:rPr>
            </w:pPr>
            <w:r w:rsidRPr="00CD53B8">
              <w:rPr>
                <w:color w:val="000000"/>
              </w:rPr>
              <w:t>1.42</w:t>
            </w:r>
          </w:p>
        </w:tc>
        <w:tc>
          <w:tcPr>
            <w:tcW w:w="1170" w:type="dxa"/>
          </w:tcPr>
          <w:p w14:paraId="218B9E6B" w14:textId="77777777" w:rsidR="003E1057" w:rsidRPr="00CD53B8" w:rsidRDefault="003E1057" w:rsidP="006D4899">
            <w:pPr>
              <w:jc w:val="center"/>
              <w:rPr>
                <w:color w:val="000000"/>
              </w:rPr>
            </w:pPr>
            <w:r w:rsidRPr="00CD53B8">
              <w:rPr>
                <w:color w:val="000000"/>
              </w:rPr>
              <w:t>0.157</w:t>
            </w:r>
          </w:p>
        </w:tc>
      </w:tr>
      <w:tr w:rsidR="003E1057" w:rsidRPr="00CD53B8" w14:paraId="26F3E957"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05A05788" w14:textId="77777777" w:rsidR="003E1057" w:rsidRPr="00CD53B8" w:rsidRDefault="003E1057" w:rsidP="006D4899">
            <w:pPr>
              <w:rPr>
                <w:i/>
                <w:iCs/>
                <w:color w:val="000000"/>
              </w:rPr>
            </w:pPr>
            <w:r w:rsidRPr="00CD53B8">
              <w:rPr>
                <w:color w:val="000000"/>
              </w:rPr>
              <w:t xml:space="preserve">Orthoptera </w:t>
            </w:r>
          </w:p>
        </w:tc>
        <w:tc>
          <w:tcPr>
            <w:tcW w:w="1890" w:type="dxa"/>
            <w:noWrap/>
          </w:tcPr>
          <w:p w14:paraId="734ABAE5" w14:textId="77777777" w:rsidR="003E1057" w:rsidRPr="00CD53B8" w:rsidRDefault="003E1057" w:rsidP="006D4899">
            <w:pPr>
              <w:jc w:val="right"/>
              <w:rPr>
                <w:color w:val="000000"/>
              </w:rPr>
            </w:pPr>
            <w:r w:rsidRPr="00CD53B8">
              <w:rPr>
                <w:color w:val="000000"/>
              </w:rPr>
              <w:t>0.017 (0.006)</w:t>
            </w:r>
          </w:p>
        </w:tc>
        <w:tc>
          <w:tcPr>
            <w:tcW w:w="2070" w:type="dxa"/>
            <w:noWrap/>
          </w:tcPr>
          <w:p w14:paraId="14F0CFC4" w14:textId="77777777" w:rsidR="003E1057" w:rsidRPr="00CD53B8" w:rsidRDefault="003E1057" w:rsidP="006D4899">
            <w:pPr>
              <w:jc w:val="right"/>
              <w:rPr>
                <w:color w:val="000000"/>
              </w:rPr>
            </w:pPr>
            <w:r w:rsidRPr="00CD53B8">
              <w:rPr>
                <w:color w:val="000000"/>
              </w:rPr>
              <w:t>0.026 (0.008)</w:t>
            </w:r>
          </w:p>
        </w:tc>
        <w:tc>
          <w:tcPr>
            <w:tcW w:w="900" w:type="dxa"/>
          </w:tcPr>
          <w:p w14:paraId="755F4D52" w14:textId="77777777" w:rsidR="003E1057" w:rsidRPr="00CD53B8" w:rsidRDefault="003E1057" w:rsidP="006D4899">
            <w:pPr>
              <w:jc w:val="center"/>
              <w:rPr>
                <w:color w:val="000000"/>
              </w:rPr>
            </w:pPr>
            <w:r w:rsidRPr="00CD53B8">
              <w:rPr>
                <w:color w:val="000000"/>
              </w:rPr>
              <w:t>0.95</w:t>
            </w:r>
          </w:p>
        </w:tc>
        <w:tc>
          <w:tcPr>
            <w:tcW w:w="1170" w:type="dxa"/>
          </w:tcPr>
          <w:p w14:paraId="642628B1" w14:textId="77777777" w:rsidR="003E1057" w:rsidRPr="00CD53B8" w:rsidRDefault="003E1057" w:rsidP="006D4899">
            <w:pPr>
              <w:jc w:val="center"/>
              <w:rPr>
                <w:color w:val="000000"/>
              </w:rPr>
            </w:pPr>
            <w:r w:rsidRPr="00CD53B8">
              <w:rPr>
                <w:color w:val="000000"/>
              </w:rPr>
              <w:t>0.341</w:t>
            </w:r>
          </w:p>
        </w:tc>
      </w:tr>
      <w:tr w:rsidR="003E1057" w:rsidRPr="00CD53B8" w14:paraId="258E4683"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764B7CAE" w14:textId="77777777" w:rsidR="003E1057" w:rsidRPr="00CD53B8" w:rsidRDefault="003E1057" w:rsidP="006D4899">
            <w:pPr>
              <w:rPr>
                <w:i/>
                <w:iCs/>
                <w:color w:val="000000"/>
              </w:rPr>
            </w:pPr>
            <w:r w:rsidRPr="00CD53B8">
              <w:rPr>
                <w:color w:val="000000"/>
              </w:rPr>
              <w:t xml:space="preserve">Acrididae </w:t>
            </w:r>
          </w:p>
        </w:tc>
        <w:tc>
          <w:tcPr>
            <w:tcW w:w="1890" w:type="dxa"/>
            <w:noWrap/>
          </w:tcPr>
          <w:p w14:paraId="48FB0364" w14:textId="77777777" w:rsidR="003E1057" w:rsidRPr="00CD53B8" w:rsidRDefault="003E1057" w:rsidP="006D4899">
            <w:pPr>
              <w:jc w:val="right"/>
              <w:rPr>
                <w:color w:val="000000"/>
              </w:rPr>
            </w:pPr>
            <w:r w:rsidRPr="00CD53B8">
              <w:rPr>
                <w:color w:val="000000"/>
              </w:rPr>
              <w:t>0.005 (0.003)</w:t>
            </w:r>
          </w:p>
        </w:tc>
        <w:tc>
          <w:tcPr>
            <w:tcW w:w="2070" w:type="dxa"/>
            <w:noWrap/>
          </w:tcPr>
          <w:p w14:paraId="60BDE79F" w14:textId="77777777" w:rsidR="003E1057" w:rsidRPr="00CD53B8" w:rsidRDefault="003E1057" w:rsidP="006D4899">
            <w:pPr>
              <w:jc w:val="right"/>
              <w:rPr>
                <w:color w:val="000000"/>
              </w:rPr>
            </w:pPr>
            <w:r w:rsidRPr="00CD53B8">
              <w:rPr>
                <w:color w:val="000000"/>
              </w:rPr>
              <w:t>0.019 (0.007)</w:t>
            </w:r>
          </w:p>
        </w:tc>
        <w:tc>
          <w:tcPr>
            <w:tcW w:w="900" w:type="dxa"/>
          </w:tcPr>
          <w:p w14:paraId="706BA5DC" w14:textId="77777777" w:rsidR="003E1057" w:rsidRPr="00CD53B8" w:rsidRDefault="003E1057" w:rsidP="006D4899">
            <w:pPr>
              <w:jc w:val="center"/>
              <w:rPr>
                <w:color w:val="000000"/>
              </w:rPr>
            </w:pPr>
            <w:r w:rsidRPr="00CD53B8">
              <w:rPr>
                <w:color w:val="000000"/>
              </w:rPr>
              <w:t>1.91</w:t>
            </w:r>
          </w:p>
        </w:tc>
        <w:tc>
          <w:tcPr>
            <w:tcW w:w="1170" w:type="dxa"/>
          </w:tcPr>
          <w:p w14:paraId="6CC6E6B9" w14:textId="77777777" w:rsidR="003E1057" w:rsidRPr="00CD53B8" w:rsidRDefault="003E1057" w:rsidP="006D4899">
            <w:pPr>
              <w:jc w:val="center"/>
              <w:rPr>
                <w:color w:val="000000"/>
              </w:rPr>
            </w:pPr>
            <w:r w:rsidRPr="00CD53B8">
              <w:rPr>
                <w:color w:val="000000"/>
              </w:rPr>
              <w:t>0.056</w:t>
            </w:r>
          </w:p>
        </w:tc>
      </w:tr>
      <w:tr w:rsidR="003E1057" w:rsidRPr="00CD53B8" w14:paraId="39B7928E"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5E33DA71" w14:textId="77777777" w:rsidR="003E1057" w:rsidRPr="00CD53B8" w:rsidRDefault="003E1057" w:rsidP="006D4899">
            <w:pPr>
              <w:rPr>
                <w:i/>
                <w:iCs/>
                <w:color w:val="000000"/>
              </w:rPr>
            </w:pPr>
            <w:r w:rsidRPr="00CD53B8">
              <w:rPr>
                <w:color w:val="000000"/>
              </w:rPr>
              <w:t xml:space="preserve">Tettigoniidae </w:t>
            </w:r>
          </w:p>
        </w:tc>
        <w:tc>
          <w:tcPr>
            <w:tcW w:w="1890" w:type="dxa"/>
            <w:noWrap/>
          </w:tcPr>
          <w:p w14:paraId="06500C80" w14:textId="77777777" w:rsidR="003E1057" w:rsidRPr="00CD53B8" w:rsidRDefault="003E1057" w:rsidP="006D4899">
            <w:pPr>
              <w:jc w:val="right"/>
              <w:rPr>
                <w:color w:val="000000"/>
              </w:rPr>
            </w:pPr>
            <w:r w:rsidRPr="00CD53B8">
              <w:rPr>
                <w:color w:val="000000"/>
              </w:rPr>
              <w:t>0.010 (0.005)</w:t>
            </w:r>
          </w:p>
        </w:tc>
        <w:tc>
          <w:tcPr>
            <w:tcW w:w="2070" w:type="dxa"/>
            <w:noWrap/>
          </w:tcPr>
          <w:p w14:paraId="47FC501C" w14:textId="77777777" w:rsidR="003E1057" w:rsidRPr="00CD53B8" w:rsidRDefault="003E1057" w:rsidP="006D4899">
            <w:pPr>
              <w:jc w:val="right"/>
              <w:rPr>
                <w:color w:val="000000"/>
              </w:rPr>
            </w:pPr>
            <w:r w:rsidRPr="00CD53B8">
              <w:rPr>
                <w:color w:val="000000"/>
              </w:rPr>
              <w:t>0.007 (0.004)</w:t>
            </w:r>
          </w:p>
        </w:tc>
        <w:tc>
          <w:tcPr>
            <w:tcW w:w="900" w:type="dxa"/>
          </w:tcPr>
          <w:p w14:paraId="359A1232" w14:textId="77777777" w:rsidR="003E1057" w:rsidRPr="00CD53B8" w:rsidRDefault="003E1057" w:rsidP="006D4899">
            <w:pPr>
              <w:jc w:val="center"/>
              <w:rPr>
                <w:color w:val="000000"/>
              </w:rPr>
            </w:pPr>
            <w:r w:rsidRPr="00CD53B8">
              <w:rPr>
                <w:color w:val="000000"/>
              </w:rPr>
              <w:t>0.38</w:t>
            </w:r>
          </w:p>
        </w:tc>
        <w:tc>
          <w:tcPr>
            <w:tcW w:w="1170" w:type="dxa"/>
          </w:tcPr>
          <w:p w14:paraId="72B8E1B3" w14:textId="77777777" w:rsidR="003E1057" w:rsidRPr="00CD53B8" w:rsidRDefault="003E1057" w:rsidP="006D4899">
            <w:pPr>
              <w:jc w:val="center"/>
              <w:rPr>
                <w:color w:val="000000"/>
              </w:rPr>
            </w:pPr>
            <w:r w:rsidRPr="00CD53B8">
              <w:rPr>
                <w:color w:val="000000"/>
              </w:rPr>
              <w:t>0.705</w:t>
            </w:r>
          </w:p>
        </w:tc>
      </w:tr>
    </w:tbl>
    <w:p w14:paraId="12193295" w14:textId="78EB137F" w:rsidR="003B28A2" w:rsidRDefault="003B28A2">
      <w:r>
        <w:lastRenderedPageBreak/>
        <w:t>Table 4-4. Continued</w:t>
      </w:r>
    </w:p>
    <w:tbl>
      <w:tblPr>
        <w:tblStyle w:val="TableGrid"/>
        <w:tblW w:w="84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30"/>
        <w:gridCol w:w="1890"/>
        <w:gridCol w:w="2070"/>
        <w:gridCol w:w="1035"/>
        <w:gridCol w:w="1035"/>
      </w:tblGrid>
      <w:tr w:rsidR="003B28A2" w:rsidRPr="00CD53B8" w14:paraId="344C9F51" w14:textId="77777777" w:rsidTr="003B28A2">
        <w:trPr>
          <w:trHeight w:val="359"/>
          <w:jc w:val="center"/>
        </w:trPr>
        <w:tc>
          <w:tcPr>
            <w:tcW w:w="2430" w:type="dxa"/>
            <w:tcBorders>
              <w:top w:val="single" w:sz="4" w:space="0" w:color="auto"/>
            </w:tcBorders>
            <w:noWrap/>
          </w:tcPr>
          <w:p w14:paraId="35361040" w14:textId="77777777" w:rsidR="003B28A2" w:rsidRPr="00CD53B8" w:rsidRDefault="003B28A2" w:rsidP="006D4899">
            <w:pPr>
              <w:jc w:val="right"/>
              <w:rPr>
                <w:color w:val="000000"/>
              </w:rPr>
            </w:pPr>
          </w:p>
        </w:tc>
        <w:tc>
          <w:tcPr>
            <w:tcW w:w="3960" w:type="dxa"/>
            <w:gridSpan w:val="2"/>
            <w:tcBorders>
              <w:top w:val="single" w:sz="4" w:space="0" w:color="auto"/>
            </w:tcBorders>
            <w:noWrap/>
            <w:vAlign w:val="center"/>
          </w:tcPr>
          <w:p w14:paraId="642C6FF9" w14:textId="1E378142" w:rsidR="003B28A2" w:rsidRPr="00CD53B8" w:rsidRDefault="003B28A2" w:rsidP="003B28A2">
            <w:pPr>
              <w:jc w:val="center"/>
              <w:rPr>
                <w:color w:val="000000"/>
              </w:rPr>
            </w:pPr>
            <w:r w:rsidRPr="00CD53B8">
              <w:rPr>
                <w:color w:val="000000"/>
              </w:rPr>
              <w:t xml:space="preserve">Means </w:t>
            </w:r>
            <w:r w:rsidRPr="00CD53B8">
              <w:t>(SE)</w:t>
            </w:r>
          </w:p>
        </w:tc>
        <w:tc>
          <w:tcPr>
            <w:tcW w:w="2070" w:type="dxa"/>
            <w:gridSpan w:val="2"/>
            <w:tcBorders>
              <w:top w:val="single" w:sz="4" w:space="0" w:color="auto"/>
            </w:tcBorders>
            <w:noWrap/>
          </w:tcPr>
          <w:p w14:paraId="17D07CB3" w14:textId="77777777" w:rsidR="003B28A2" w:rsidRPr="00CD53B8" w:rsidRDefault="003B28A2" w:rsidP="006D4899">
            <w:pPr>
              <w:jc w:val="center"/>
              <w:rPr>
                <w:color w:val="000000"/>
              </w:rPr>
            </w:pPr>
          </w:p>
        </w:tc>
      </w:tr>
      <w:tr w:rsidR="003B28A2" w:rsidRPr="00CD53B8" w14:paraId="52DEFE66" w14:textId="1BF83BA8" w:rsidTr="003B28A2">
        <w:trPr>
          <w:trHeight w:val="359"/>
          <w:jc w:val="center"/>
        </w:trPr>
        <w:tc>
          <w:tcPr>
            <w:tcW w:w="2430" w:type="dxa"/>
            <w:tcBorders>
              <w:bottom w:val="single" w:sz="4" w:space="0" w:color="auto"/>
            </w:tcBorders>
            <w:noWrap/>
            <w:vAlign w:val="center"/>
          </w:tcPr>
          <w:p w14:paraId="00BB62CC" w14:textId="567DF58D" w:rsidR="003B28A2" w:rsidRPr="00CD53B8" w:rsidRDefault="003B28A2" w:rsidP="003B28A2">
            <w:pPr>
              <w:jc w:val="center"/>
              <w:rPr>
                <w:color w:val="000000"/>
              </w:rPr>
            </w:pPr>
            <w:r w:rsidRPr="00CD53B8">
              <w:rPr>
                <w:color w:val="000000"/>
              </w:rPr>
              <w:t>Group</w:t>
            </w:r>
          </w:p>
        </w:tc>
        <w:tc>
          <w:tcPr>
            <w:tcW w:w="1890" w:type="dxa"/>
            <w:tcBorders>
              <w:bottom w:val="single" w:sz="4" w:space="0" w:color="auto"/>
            </w:tcBorders>
            <w:noWrap/>
            <w:vAlign w:val="center"/>
          </w:tcPr>
          <w:p w14:paraId="2FC9D6F8" w14:textId="23425E0A" w:rsidR="003B28A2" w:rsidRPr="00CD53B8" w:rsidRDefault="003B28A2" w:rsidP="003B28A2">
            <w:pPr>
              <w:jc w:val="center"/>
              <w:rPr>
                <w:color w:val="000000"/>
              </w:rPr>
            </w:pPr>
            <w:r w:rsidRPr="00CD53B8">
              <w:rPr>
                <w:bCs/>
                <w:color w:val="000000"/>
              </w:rPr>
              <w:t>Consperse           stink bug lure</w:t>
            </w:r>
          </w:p>
        </w:tc>
        <w:tc>
          <w:tcPr>
            <w:tcW w:w="2070" w:type="dxa"/>
            <w:tcBorders>
              <w:bottom w:val="single" w:sz="4" w:space="0" w:color="auto"/>
            </w:tcBorders>
            <w:noWrap/>
            <w:vAlign w:val="center"/>
          </w:tcPr>
          <w:p w14:paraId="6D48BE09" w14:textId="35B4695D" w:rsidR="003B28A2" w:rsidRPr="00CD53B8" w:rsidRDefault="003B28A2" w:rsidP="003B28A2">
            <w:pPr>
              <w:jc w:val="center"/>
              <w:rPr>
                <w:color w:val="000000"/>
              </w:rPr>
            </w:pPr>
            <w:r w:rsidRPr="00CD53B8">
              <w:rPr>
                <w:bCs/>
                <w:color w:val="000000"/>
              </w:rPr>
              <w:t>Green + brown       marmorated stink bug lures</w:t>
            </w:r>
          </w:p>
        </w:tc>
        <w:tc>
          <w:tcPr>
            <w:tcW w:w="1035" w:type="dxa"/>
            <w:tcBorders>
              <w:bottom w:val="single" w:sz="4" w:space="0" w:color="auto"/>
            </w:tcBorders>
            <w:noWrap/>
            <w:vAlign w:val="center"/>
          </w:tcPr>
          <w:p w14:paraId="0D1F4086" w14:textId="77777777" w:rsidR="003B28A2" w:rsidRPr="00CD53B8" w:rsidRDefault="003B28A2" w:rsidP="003B28A2">
            <w:pPr>
              <w:jc w:val="center"/>
              <w:rPr>
                <w:color w:val="000000"/>
              </w:rPr>
            </w:pPr>
            <w:r w:rsidRPr="00CD53B8">
              <w:rPr>
                <w:i/>
                <w:color w:val="000000"/>
              </w:rPr>
              <w:t>t</w:t>
            </w:r>
          </w:p>
        </w:tc>
        <w:tc>
          <w:tcPr>
            <w:tcW w:w="1035" w:type="dxa"/>
            <w:tcBorders>
              <w:bottom w:val="single" w:sz="4" w:space="0" w:color="auto"/>
            </w:tcBorders>
            <w:vAlign w:val="center"/>
          </w:tcPr>
          <w:p w14:paraId="1AAF51BA" w14:textId="02FB18A5" w:rsidR="003B28A2" w:rsidRPr="003B28A2" w:rsidRDefault="003B28A2" w:rsidP="003B28A2">
            <w:pPr>
              <w:jc w:val="center"/>
              <w:rPr>
                <w:i/>
                <w:color w:val="000000"/>
              </w:rPr>
            </w:pPr>
            <w:r>
              <w:rPr>
                <w:i/>
                <w:color w:val="000000"/>
              </w:rPr>
              <w:t>P</w:t>
            </w:r>
          </w:p>
        </w:tc>
      </w:tr>
      <w:tr w:rsidR="003B28A2" w:rsidRPr="00CD53B8" w14:paraId="6EF59876" w14:textId="77777777" w:rsidTr="003B28A2">
        <w:trPr>
          <w:trHeight w:val="359"/>
          <w:jc w:val="center"/>
        </w:trPr>
        <w:tc>
          <w:tcPr>
            <w:tcW w:w="2430" w:type="dxa"/>
            <w:tcBorders>
              <w:top w:val="single" w:sz="4" w:space="0" w:color="auto"/>
            </w:tcBorders>
            <w:noWrap/>
            <w:hideMark/>
          </w:tcPr>
          <w:p w14:paraId="527E153F" w14:textId="77777777" w:rsidR="003B28A2" w:rsidRPr="00CD53B8" w:rsidRDefault="003B28A2" w:rsidP="003B28A2">
            <w:pPr>
              <w:jc w:val="right"/>
              <w:rPr>
                <w:color w:val="000000"/>
              </w:rPr>
            </w:pPr>
            <w:r w:rsidRPr="00CD53B8">
              <w:rPr>
                <w:color w:val="000000"/>
              </w:rPr>
              <w:t>N</w:t>
            </w:r>
          </w:p>
        </w:tc>
        <w:tc>
          <w:tcPr>
            <w:tcW w:w="1890" w:type="dxa"/>
            <w:tcBorders>
              <w:top w:val="single" w:sz="4" w:space="0" w:color="auto"/>
            </w:tcBorders>
            <w:noWrap/>
            <w:hideMark/>
          </w:tcPr>
          <w:p w14:paraId="4A01EC8D" w14:textId="77777777" w:rsidR="003B28A2" w:rsidRPr="00CD53B8" w:rsidRDefault="003B28A2" w:rsidP="003B28A2">
            <w:pPr>
              <w:jc w:val="right"/>
              <w:rPr>
                <w:color w:val="000000"/>
              </w:rPr>
            </w:pPr>
            <w:r w:rsidRPr="00CD53B8">
              <w:rPr>
                <w:color w:val="000000"/>
              </w:rPr>
              <w:t>420</w:t>
            </w:r>
          </w:p>
        </w:tc>
        <w:tc>
          <w:tcPr>
            <w:tcW w:w="2070" w:type="dxa"/>
            <w:tcBorders>
              <w:top w:val="single" w:sz="4" w:space="0" w:color="auto"/>
            </w:tcBorders>
            <w:noWrap/>
            <w:hideMark/>
          </w:tcPr>
          <w:p w14:paraId="46DCAED2" w14:textId="77777777" w:rsidR="003B28A2" w:rsidRPr="00CD53B8" w:rsidRDefault="003B28A2" w:rsidP="003B28A2">
            <w:pPr>
              <w:jc w:val="right"/>
              <w:rPr>
                <w:color w:val="000000"/>
              </w:rPr>
            </w:pPr>
            <w:r w:rsidRPr="00CD53B8">
              <w:rPr>
                <w:color w:val="000000"/>
              </w:rPr>
              <w:t>420</w:t>
            </w:r>
          </w:p>
        </w:tc>
        <w:tc>
          <w:tcPr>
            <w:tcW w:w="2070" w:type="dxa"/>
            <w:gridSpan w:val="2"/>
            <w:tcBorders>
              <w:top w:val="single" w:sz="4" w:space="0" w:color="auto"/>
            </w:tcBorders>
            <w:noWrap/>
            <w:hideMark/>
          </w:tcPr>
          <w:p w14:paraId="1B2B80B6" w14:textId="77777777" w:rsidR="003B28A2" w:rsidRPr="00CD53B8" w:rsidRDefault="003B28A2" w:rsidP="003B28A2">
            <w:pPr>
              <w:jc w:val="center"/>
              <w:rPr>
                <w:color w:val="000000"/>
              </w:rPr>
            </w:pPr>
          </w:p>
        </w:tc>
      </w:tr>
      <w:tr w:rsidR="003B28A2" w:rsidRPr="00CD53B8" w14:paraId="246574A9" w14:textId="77777777" w:rsidTr="003B28A2">
        <w:trPr>
          <w:trHeight w:val="359"/>
          <w:jc w:val="center"/>
        </w:trPr>
        <w:tc>
          <w:tcPr>
            <w:tcW w:w="2430" w:type="dxa"/>
            <w:tcBorders>
              <w:bottom w:val="single" w:sz="4" w:space="0" w:color="000000"/>
            </w:tcBorders>
            <w:noWrap/>
          </w:tcPr>
          <w:p w14:paraId="5EE6D89B" w14:textId="77777777" w:rsidR="003B28A2" w:rsidRPr="00CD53B8" w:rsidRDefault="003B28A2" w:rsidP="003B28A2">
            <w:pPr>
              <w:jc w:val="right"/>
              <w:rPr>
                <w:color w:val="000000"/>
              </w:rPr>
            </w:pPr>
            <w:r w:rsidRPr="00CD53B8">
              <w:rPr>
                <w:color w:val="000000"/>
              </w:rPr>
              <w:t>df</w:t>
            </w:r>
          </w:p>
        </w:tc>
        <w:tc>
          <w:tcPr>
            <w:tcW w:w="1890" w:type="dxa"/>
            <w:tcBorders>
              <w:bottom w:val="single" w:sz="4" w:space="0" w:color="000000"/>
            </w:tcBorders>
            <w:noWrap/>
          </w:tcPr>
          <w:p w14:paraId="5910A852" w14:textId="77777777" w:rsidR="003B28A2" w:rsidRPr="00CD53B8" w:rsidRDefault="003B28A2" w:rsidP="003B28A2">
            <w:pPr>
              <w:jc w:val="right"/>
              <w:rPr>
                <w:color w:val="000000"/>
              </w:rPr>
            </w:pPr>
            <w:r w:rsidRPr="00CD53B8">
              <w:rPr>
                <w:color w:val="000000"/>
              </w:rPr>
              <w:t>1, 839</w:t>
            </w:r>
          </w:p>
        </w:tc>
        <w:tc>
          <w:tcPr>
            <w:tcW w:w="2070" w:type="dxa"/>
            <w:tcBorders>
              <w:bottom w:val="single" w:sz="4" w:space="0" w:color="000000"/>
            </w:tcBorders>
            <w:noWrap/>
          </w:tcPr>
          <w:p w14:paraId="6F162ED9" w14:textId="77777777" w:rsidR="003B28A2" w:rsidRPr="00CD53B8" w:rsidRDefault="003B28A2" w:rsidP="003B28A2">
            <w:pPr>
              <w:jc w:val="right"/>
              <w:rPr>
                <w:color w:val="000000"/>
              </w:rPr>
            </w:pPr>
          </w:p>
        </w:tc>
        <w:tc>
          <w:tcPr>
            <w:tcW w:w="2070" w:type="dxa"/>
            <w:gridSpan w:val="2"/>
            <w:tcBorders>
              <w:bottom w:val="single" w:sz="4" w:space="0" w:color="000000"/>
            </w:tcBorders>
            <w:noWrap/>
          </w:tcPr>
          <w:p w14:paraId="41102B99" w14:textId="77777777" w:rsidR="003B28A2" w:rsidRPr="00CD53B8" w:rsidRDefault="003B28A2" w:rsidP="003B28A2">
            <w:pPr>
              <w:jc w:val="center"/>
              <w:rPr>
                <w:color w:val="000000"/>
              </w:rPr>
            </w:pPr>
          </w:p>
        </w:tc>
      </w:tr>
    </w:tbl>
    <w:p w14:paraId="63393655" w14:textId="77777777" w:rsidR="003E1057" w:rsidRPr="00CD53B8" w:rsidRDefault="003E1057" w:rsidP="003E1057">
      <w:pPr>
        <w:rPr>
          <w:b/>
        </w:rPr>
      </w:pPr>
      <w:r w:rsidRPr="00CD53B8">
        <w:t>N = total number of bait types deployed. Significance confirmed by t-test (</w:t>
      </w:r>
      <w:r w:rsidRPr="00CD53B8">
        <w:rPr>
          <w:i/>
        </w:rPr>
        <w:t>P ≤</w:t>
      </w:r>
      <w:r w:rsidRPr="00CD53B8">
        <w:t xml:space="preserve"> 0.05). </w:t>
      </w:r>
      <w:r w:rsidRPr="00CD53B8">
        <w:rPr>
          <w:b/>
        </w:rPr>
        <w:t>Bold</w:t>
      </w:r>
      <w:r w:rsidRPr="00CD53B8">
        <w:t xml:space="preserve"> values indicate statistical differences with higher means</w:t>
      </w:r>
      <w:r w:rsidRPr="00CD53B8">
        <w:rPr>
          <w:b/>
        </w:rPr>
        <w:t xml:space="preserve">. </w:t>
      </w:r>
    </w:p>
    <w:p w14:paraId="24E64AE6" w14:textId="77777777" w:rsidR="003E1057" w:rsidRPr="00CD53B8" w:rsidRDefault="003E1057" w:rsidP="003E1057">
      <w:pPr>
        <w:sectPr w:rsidR="003E1057" w:rsidRPr="00CD53B8" w:rsidSect="00BC008F">
          <w:type w:val="nextPage"/>
          <w:pgSz w:w="12240" w:h="15840" w:code="1"/>
          <w:pgMar w:top="1440" w:right="1440" w:bottom="1440" w:left="1440" w:header="720" w:footer="720" w:gutter="0"/>
          <w:cols w:space="720"/>
          <w:docGrid w:linePitch="360"/>
        </w:sectPr>
      </w:pPr>
    </w:p>
    <w:p w14:paraId="0C44F6CC" w14:textId="11D0C5AB" w:rsidR="005E0901" w:rsidRPr="00CD53B8" w:rsidRDefault="003E1057" w:rsidP="003E1057">
      <w:bookmarkStart w:id="109" w:name="Table45"/>
      <w:r w:rsidRPr="00CD53B8">
        <w:lastRenderedPageBreak/>
        <w:t>Table 4-5. Effect of trap location within the plot on mean numbers (SE) of arthropods collected from stink bug traps</w:t>
      </w:r>
      <w:r w:rsidR="00A8126D" w:rsidRPr="00CD53B8">
        <w:t xml:space="preserve"> baited with lures </w:t>
      </w:r>
      <w:r w:rsidR="00A8126D" w:rsidRPr="00CD53B8">
        <w:tab/>
        <w:t xml:space="preserve">for the consperse stink bug, </w:t>
      </w:r>
      <w:r w:rsidR="00A8126D" w:rsidRPr="00CD53B8">
        <w:rPr>
          <w:i/>
        </w:rPr>
        <w:t xml:space="preserve">Euschistus conspersus </w:t>
      </w:r>
      <w:r w:rsidR="00A8126D" w:rsidRPr="00CD53B8">
        <w:t xml:space="preserve">Ulher, or the brown marmorated stink bug, </w:t>
      </w:r>
      <w:r w:rsidR="00A8126D" w:rsidRPr="00CD53B8">
        <w:rPr>
          <w:i/>
        </w:rPr>
        <w:t xml:space="preserve">Halyomorpha halys </w:t>
      </w:r>
      <w:r w:rsidR="00A8126D" w:rsidRPr="00CD53B8">
        <w:t xml:space="preserve">Stål, and </w:t>
      </w:r>
      <w:r w:rsidR="00A8126D" w:rsidRPr="00CD53B8">
        <w:tab/>
        <w:t xml:space="preserve">the green stink bug, </w:t>
      </w:r>
      <w:r w:rsidR="00A8126D" w:rsidRPr="00CD53B8">
        <w:rPr>
          <w:i/>
        </w:rPr>
        <w:t xml:space="preserve">Chinavia hilaris </w:t>
      </w:r>
      <w:r w:rsidR="00A8126D" w:rsidRPr="00CD53B8">
        <w:t xml:space="preserve">Say, </w:t>
      </w:r>
      <w:r w:rsidRPr="00CD53B8">
        <w:t xml:space="preserve">placed within central Florida olive groves in 2017 and 2018. </w:t>
      </w:r>
      <w:bookmarkEnd w:id="109"/>
    </w:p>
    <w:tbl>
      <w:tblPr>
        <w:tblStyle w:val="TableGrid"/>
        <w:tblW w:w="117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1827"/>
        <w:gridCol w:w="1707"/>
        <w:gridCol w:w="1720"/>
        <w:gridCol w:w="1720"/>
        <w:gridCol w:w="777"/>
        <w:gridCol w:w="1621"/>
      </w:tblGrid>
      <w:tr w:rsidR="003E1057" w:rsidRPr="00CD53B8" w14:paraId="3C746624" w14:textId="77777777" w:rsidTr="006D4899">
        <w:trPr>
          <w:trHeight w:val="340"/>
          <w:jc w:val="center"/>
        </w:trPr>
        <w:tc>
          <w:tcPr>
            <w:tcW w:w="11739" w:type="dxa"/>
            <w:gridSpan w:val="7"/>
            <w:tcBorders>
              <w:top w:val="single" w:sz="4" w:space="0" w:color="000000"/>
            </w:tcBorders>
            <w:noWrap/>
            <w:hideMark/>
          </w:tcPr>
          <w:p w14:paraId="4BC0BF36" w14:textId="77777777" w:rsidR="003E1057" w:rsidRPr="00CD53B8" w:rsidRDefault="003E1057" w:rsidP="006D4899">
            <w:pPr>
              <w:jc w:val="center"/>
              <w:rPr>
                <w:color w:val="000000"/>
                <w:sz w:val="22"/>
                <w:szCs w:val="22"/>
              </w:rPr>
            </w:pPr>
            <w:r w:rsidRPr="00CD53B8">
              <w:rPr>
                <w:sz w:val="22"/>
                <w:szCs w:val="22"/>
              </w:rPr>
              <w:t>Means (SE)/Trap day</w:t>
            </w:r>
          </w:p>
        </w:tc>
      </w:tr>
      <w:tr w:rsidR="003E1057" w:rsidRPr="00CD53B8" w14:paraId="17C7724C" w14:textId="77777777" w:rsidTr="00FC63D6">
        <w:trPr>
          <w:trHeight w:val="431"/>
          <w:jc w:val="center"/>
        </w:trPr>
        <w:tc>
          <w:tcPr>
            <w:tcW w:w="0" w:type="auto"/>
            <w:tcBorders>
              <w:bottom w:val="single" w:sz="4" w:space="0" w:color="000000"/>
            </w:tcBorders>
            <w:noWrap/>
            <w:vAlign w:val="center"/>
            <w:hideMark/>
          </w:tcPr>
          <w:p w14:paraId="587F3FA7" w14:textId="77777777" w:rsidR="003E1057" w:rsidRPr="00CD53B8" w:rsidRDefault="003E1057" w:rsidP="006D4899">
            <w:pPr>
              <w:jc w:val="center"/>
              <w:rPr>
                <w:color w:val="000000"/>
                <w:sz w:val="22"/>
                <w:szCs w:val="22"/>
              </w:rPr>
            </w:pPr>
            <w:r w:rsidRPr="00CD53B8">
              <w:rPr>
                <w:color w:val="000000"/>
                <w:sz w:val="22"/>
                <w:szCs w:val="22"/>
              </w:rPr>
              <w:t>Group</w:t>
            </w:r>
          </w:p>
        </w:tc>
        <w:tc>
          <w:tcPr>
            <w:tcW w:w="0" w:type="auto"/>
            <w:tcBorders>
              <w:top w:val="single" w:sz="4" w:space="0" w:color="000000"/>
              <w:bottom w:val="single" w:sz="4" w:space="0" w:color="000000"/>
            </w:tcBorders>
            <w:noWrap/>
            <w:vAlign w:val="center"/>
            <w:hideMark/>
          </w:tcPr>
          <w:p w14:paraId="24B9DBF0" w14:textId="77777777" w:rsidR="003E1057" w:rsidRPr="00CD53B8" w:rsidRDefault="003E1057" w:rsidP="006D4899">
            <w:pPr>
              <w:jc w:val="center"/>
              <w:rPr>
                <w:color w:val="000000"/>
                <w:sz w:val="22"/>
                <w:szCs w:val="22"/>
              </w:rPr>
            </w:pPr>
            <w:r w:rsidRPr="00CD53B8">
              <w:rPr>
                <w:color w:val="000000"/>
                <w:sz w:val="22"/>
                <w:szCs w:val="22"/>
              </w:rPr>
              <w:t>Center</w:t>
            </w:r>
          </w:p>
        </w:tc>
        <w:tc>
          <w:tcPr>
            <w:tcW w:w="0" w:type="auto"/>
            <w:tcBorders>
              <w:top w:val="single" w:sz="4" w:space="0" w:color="000000"/>
              <w:bottom w:val="single" w:sz="4" w:space="0" w:color="000000"/>
            </w:tcBorders>
            <w:noWrap/>
            <w:vAlign w:val="center"/>
            <w:hideMark/>
          </w:tcPr>
          <w:p w14:paraId="093739BE" w14:textId="77777777" w:rsidR="003E1057" w:rsidRPr="00CD53B8" w:rsidRDefault="003E1057" w:rsidP="006D4899">
            <w:pPr>
              <w:jc w:val="center"/>
              <w:rPr>
                <w:color w:val="000000"/>
                <w:sz w:val="22"/>
                <w:szCs w:val="22"/>
              </w:rPr>
            </w:pPr>
            <w:r w:rsidRPr="00CD53B8">
              <w:rPr>
                <w:color w:val="000000"/>
                <w:sz w:val="22"/>
                <w:szCs w:val="22"/>
              </w:rPr>
              <w:t>Corner</w:t>
            </w:r>
          </w:p>
        </w:tc>
        <w:tc>
          <w:tcPr>
            <w:tcW w:w="0" w:type="auto"/>
            <w:tcBorders>
              <w:top w:val="single" w:sz="4" w:space="0" w:color="000000"/>
              <w:bottom w:val="single" w:sz="4" w:space="0" w:color="000000"/>
            </w:tcBorders>
            <w:noWrap/>
            <w:vAlign w:val="center"/>
            <w:hideMark/>
          </w:tcPr>
          <w:p w14:paraId="26AEE04D" w14:textId="77777777" w:rsidR="003E1057" w:rsidRPr="00CD53B8" w:rsidRDefault="003E1057" w:rsidP="006D4899">
            <w:pPr>
              <w:jc w:val="center"/>
              <w:rPr>
                <w:color w:val="000000"/>
                <w:sz w:val="22"/>
                <w:szCs w:val="22"/>
              </w:rPr>
            </w:pPr>
            <w:r w:rsidRPr="00CD53B8">
              <w:rPr>
                <w:color w:val="000000"/>
                <w:sz w:val="22"/>
                <w:szCs w:val="22"/>
              </w:rPr>
              <w:t>End</w:t>
            </w:r>
          </w:p>
        </w:tc>
        <w:tc>
          <w:tcPr>
            <w:tcW w:w="0" w:type="auto"/>
            <w:tcBorders>
              <w:top w:val="single" w:sz="4" w:space="0" w:color="000000"/>
              <w:bottom w:val="single" w:sz="4" w:space="0" w:color="000000"/>
            </w:tcBorders>
            <w:noWrap/>
            <w:vAlign w:val="center"/>
            <w:hideMark/>
          </w:tcPr>
          <w:p w14:paraId="1DDFBF3E" w14:textId="77777777" w:rsidR="003E1057" w:rsidRPr="00CD53B8" w:rsidRDefault="003E1057" w:rsidP="006D4899">
            <w:pPr>
              <w:jc w:val="center"/>
              <w:rPr>
                <w:color w:val="000000"/>
                <w:sz w:val="22"/>
                <w:szCs w:val="22"/>
              </w:rPr>
            </w:pPr>
            <w:r w:rsidRPr="00CD53B8">
              <w:rPr>
                <w:color w:val="000000"/>
                <w:sz w:val="22"/>
                <w:szCs w:val="22"/>
              </w:rPr>
              <w:t>Edge</w:t>
            </w:r>
          </w:p>
        </w:tc>
        <w:tc>
          <w:tcPr>
            <w:tcW w:w="0" w:type="auto"/>
            <w:tcBorders>
              <w:bottom w:val="single" w:sz="4" w:space="0" w:color="000000"/>
            </w:tcBorders>
            <w:noWrap/>
            <w:vAlign w:val="center"/>
            <w:hideMark/>
          </w:tcPr>
          <w:p w14:paraId="2BB87C20" w14:textId="77777777" w:rsidR="003E1057" w:rsidRPr="00CD53B8" w:rsidRDefault="003E1057" w:rsidP="006D4899">
            <w:pPr>
              <w:jc w:val="center"/>
              <w:rPr>
                <w:color w:val="000000"/>
                <w:sz w:val="22"/>
                <w:szCs w:val="22"/>
              </w:rPr>
            </w:pPr>
            <w:r w:rsidRPr="00CD53B8">
              <w:rPr>
                <w:color w:val="000000"/>
                <w:sz w:val="22"/>
                <w:szCs w:val="22"/>
              </w:rPr>
              <w:t>F</w:t>
            </w:r>
          </w:p>
        </w:tc>
        <w:tc>
          <w:tcPr>
            <w:tcW w:w="1483" w:type="dxa"/>
            <w:tcBorders>
              <w:bottom w:val="single" w:sz="4" w:space="0" w:color="000000"/>
            </w:tcBorders>
            <w:noWrap/>
            <w:vAlign w:val="center"/>
            <w:hideMark/>
          </w:tcPr>
          <w:p w14:paraId="5F7E9FDB" w14:textId="77777777" w:rsidR="003E1057" w:rsidRPr="00CD53B8" w:rsidRDefault="003E1057" w:rsidP="006D4899">
            <w:pPr>
              <w:jc w:val="center"/>
              <w:rPr>
                <w:i/>
                <w:iCs/>
                <w:color w:val="000000"/>
                <w:sz w:val="22"/>
                <w:szCs w:val="22"/>
              </w:rPr>
            </w:pPr>
            <w:r w:rsidRPr="00CD53B8">
              <w:rPr>
                <w:i/>
                <w:iCs/>
                <w:color w:val="000000"/>
                <w:sz w:val="22"/>
                <w:szCs w:val="22"/>
              </w:rPr>
              <w:t>P</w:t>
            </w:r>
          </w:p>
        </w:tc>
      </w:tr>
      <w:tr w:rsidR="003E1057" w:rsidRPr="00CD53B8" w14:paraId="0C8ECA24" w14:textId="77777777" w:rsidTr="00FC63D6">
        <w:trPr>
          <w:trHeight w:val="340"/>
          <w:jc w:val="center"/>
        </w:trPr>
        <w:tc>
          <w:tcPr>
            <w:tcW w:w="0" w:type="auto"/>
            <w:tcBorders>
              <w:top w:val="single" w:sz="4" w:space="0" w:color="000000"/>
            </w:tcBorders>
            <w:noWrap/>
          </w:tcPr>
          <w:p w14:paraId="59788A00" w14:textId="77777777" w:rsidR="003E1057" w:rsidRPr="00CD53B8" w:rsidRDefault="003E1057" w:rsidP="006D4899">
            <w:pPr>
              <w:rPr>
                <w:color w:val="000000"/>
                <w:sz w:val="22"/>
                <w:szCs w:val="22"/>
              </w:rPr>
            </w:pPr>
            <w:r w:rsidRPr="00CD53B8">
              <w:rPr>
                <w:color w:val="000000"/>
                <w:sz w:val="22"/>
                <w:szCs w:val="22"/>
              </w:rPr>
              <w:t xml:space="preserve">Araneae </w:t>
            </w:r>
          </w:p>
        </w:tc>
        <w:tc>
          <w:tcPr>
            <w:tcW w:w="0" w:type="auto"/>
            <w:tcBorders>
              <w:top w:val="single" w:sz="4" w:space="0" w:color="000000"/>
            </w:tcBorders>
            <w:noWrap/>
            <w:vAlign w:val="bottom"/>
          </w:tcPr>
          <w:p w14:paraId="00530B47" w14:textId="77777777" w:rsidR="003E1057" w:rsidRPr="00CD53B8" w:rsidRDefault="003E1057" w:rsidP="006D4899">
            <w:pPr>
              <w:jc w:val="right"/>
              <w:rPr>
                <w:color w:val="000000"/>
                <w:sz w:val="22"/>
                <w:szCs w:val="22"/>
              </w:rPr>
            </w:pPr>
            <w:r w:rsidRPr="00CD53B8">
              <w:rPr>
                <w:color w:val="000000"/>
                <w:sz w:val="22"/>
                <w:szCs w:val="22"/>
              </w:rPr>
              <w:t>2.467 (0.053) ab</w:t>
            </w:r>
          </w:p>
        </w:tc>
        <w:tc>
          <w:tcPr>
            <w:tcW w:w="0" w:type="auto"/>
            <w:tcBorders>
              <w:top w:val="single" w:sz="4" w:space="0" w:color="000000"/>
            </w:tcBorders>
            <w:noWrap/>
            <w:vAlign w:val="bottom"/>
          </w:tcPr>
          <w:p w14:paraId="0CE45E24" w14:textId="77777777" w:rsidR="003E1057" w:rsidRPr="00CD53B8" w:rsidRDefault="003E1057" w:rsidP="006D4899">
            <w:pPr>
              <w:jc w:val="right"/>
              <w:rPr>
                <w:color w:val="000000"/>
                <w:sz w:val="22"/>
                <w:szCs w:val="22"/>
              </w:rPr>
            </w:pPr>
            <w:r w:rsidRPr="00CD53B8">
              <w:rPr>
                <w:color w:val="000000"/>
                <w:sz w:val="22"/>
                <w:szCs w:val="22"/>
              </w:rPr>
              <w:t>1.000 (0.000) c</w:t>
            </w:r>
          </w:p>
        </w:tc>
        <w:tc>
          <w:tcPr>
            <w:tcW w:w="0" w:type="auto"/>
            <w:tcBorders>
              <w:top w:val="single" w:sz="4" w:space="0" w:color="000000"/>
            </w:tcBorders>
            <w:noWrap/>
            <w:vAlign w:val="bottom"/>
          </w:tcPr>
          <w:p w14:paraId="2FFC3929" w14:textId="77777777" w:rsidR="003E1057" w:rsidRPr="00CD53B8" w:rsidRDefault="003E1057" w:rsidP="006D4899">
            <w:pPr>
              <w:jc w:val="right"/>
              <w:rPr>
                <w:b/>
                <w:color w:val="000000"/>
                <w:sz w:val="22"/>
                <w:szCs w:val="22"/>
              </w:rPr>
            </w:pPr>
            <w:r w:rsidRPr="00CD53B8">
              <w:rPr>
                <w:b/>
                <w:color w:val="000000"/>
                <w:sz w:val="22"/>
                <w:szCs w:val="22"/>
              </w:rPr>
              <w:t>2.765 (0.113) a</w:t>
            </w:r>
          </w:p>
        </w:tc>
        <w:tc>
          <w:tcPr>
            <w:tcW w:w="0" w:type="auto"/>
            <w:tcBorders>
              <w:top w:val="single" w:sz="4" w:space="0" w:color="000000"/>
            </w:tcBorders>
            <w:noWrap/>
            <w:vAlign w:val="bottom"/>
          </w:tcPr>
          <w:p w14:paraId="7A29B6F1" w14:textId="77777777" w:rsidR="003E1057" w:rsidRPr="00CD53B8" w:rsidRDefault="003E1057" w:rsidP="006D4899">
            <w:pPr>
              <w:jc w:val="right"/>
              <w:rPr>
                <w:color w:val="000000"/>
                <w:sz w:val="22"/>
                <w:szCs w:val="22"/>
              </w:rPr>
            </w:pPr>
            <w:r w:rsidRPr="00CD53B8">
              <w:rPr>
                <w:color w:val="000000"/>
                <w:sz w:val="22"/>
                <w:szCs w:val="22"/>
              </w:rPr>
              <w:t>2.385 (0.070) b</w:t>
            </w:r>
          </w:p>
        </w:tc>
        <w:tc>
          <w:tcPr>
            <w:tcW w:w="0" w:type="auto"/>
            <w:tcBorders>
              <w:top w:val="single" w:sz="4" w:space="0" w:color="000000"/>
            </w:tcBorders>
            <w:noWrap/>
            <w:vAlign w:val="bottom"/>
          </w:tcPr>
          <w:p w14:paraId="2D5C436F" w14:textId="77777777" w:rsidR="003E1057" w:rsidRPr="00CD53B8" w:rsidRDefault="003E1057" w:rsidP="006D4899">
            <w:pPr>
              <w:jc w:val="center"/>
              <w:rPr>
                <w:color w:val="000000"/>
                <w:sz w:val="22"/>
                <w:szCs w:val="22"/>
              </w:rPr>
            </w:pPr>
            <w:r w:rsidRPr="00CD53B8">
              <w:rPr>
                <w:color w:val="000000"/>
                <w:sz w:val="22"/>
                <w:szCs w:val="22"/>
              </w:rPr>
              <w:t>50.99</w:t>
            </w:r>
          </w:p>
        </w:tc>
        <w:tc>
          <w:tcPr>
            <w:tcW w:w="1483" w:type="dxa"/>
            <w:tcBorders>
              <w:top w:val="single" w:sz="4" w:space="0" w:color="000000"/>
            </w:tcBorders>
            <w:noWrap/>
            <w:vAlign w:val="bottom"/>
          </w:tcPr>
          <w:p w14:paraId="4793CF91" w14:textId="77777777" w:rsidR="003E1057" w:rsidRPr="00CD53B8" w:rsidRDefault="003E1057" w:rsidP="006D4899">
            <w:pPr>
              <w:jc w:val="center"/>
              <w:rPr>
                <w:b/>
                <w:bCs/>
                <w:color w:val="000000"/>
                <w:sz w:val="22"/>
                <w:szCs w:val="22"/>
              </w:rPr>
            </w:pPr>
            <w:r w:rsidRPr="00CD53B8">
              <w:rPr>
                <w:b/>
                <w:color w:val="000000"/>
                <w:sz w:val="22"/>
                <w:szCs w:val="22"/>
              </w:rPr>
              <w:t>&lt; 0.0001</w:t>
            </w:r>
          </w:p>
        </w:tc>
      </w:tr>
      <w:tr w:rsidR="003E1057" w:rsidRPr="00CD53B8" w14:paraId="79C5095C" w14:textId="77777777" w:rsidTr="00FC63D6">
        <w:trPr>
          <w:trHeight w:val="340"/>
          <w:jc w:val="center"/>
        </w:trPr>
        <w:tc>
          <w:tcPr>
            <w:tcW w:w="0" w:type="auto"/>
            <w:noWrap/>
          </w:tcPr>
          <w:p w14:paraId="5CED8019" w14:textId="77777777" w:rsidR="003E1057" w:rsidRPr="00CD53B8" w:rsidRDefault="003E1057" w:rsidP="006D4899">
            <w:pPr>
              <w:rPr>
                <w:color w:val="000000"/>
                <w:sz w:val="22"/>
                <w:szCs w:val="22"/>
              </w:rPr>
            </w:pPr>
            <w:r w:rsidRPr="00CD53B8">
              <w:rPr>
                <w:color w:val="000000"/>
                <w:sz w:val="22"/>
                <w:szCs w:val="22"/>
              </w:rPr>
              <w:t>Coleoptera</w:t>
            </w:r>
          </w:p>
        </w:tc>
        <w:tc>
          <w:tcPr>
            <w:tcW w:w="0" w:type="auto"/>
            <w:noWrap/>
            <w:vAlign w:val="bottom"/>
          </w:tcPr>
          <w:p w14:paraId="1E5821B1"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vAlign w:val="bottom"/>
          </w:tcPr>
          <w:p w14:paraId="36113847"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4DA8BF61" w14:textId="77777777" w:rsidR="003E1057" w:rsidRPr="00CD53B8" w:rsidRDefault="003E1057" w:rsidP="006D4899">
            <w:pPr>
              <w:jc w:val="right"/>
              <w:rPr>
                <w:color w:val="000000"/>
                <w:sz w:val="22"/>
                <w:szCs w:val="22"/>
              </w:rPr>
            </w:pPr>
            <w:r w:rsidRPr="00CD53B8">
              <w:rPr>
                <w:color w:val="000000"/>
                <w:sz w:val="22"/>
                <w:szCs w:val="22"/>
              </w:rPr>
              <w:t>0.000 (0.000)a</w:t>
            </w:r>
          </w:p>
        </w:tc>
        <w:tc>
          <w:tcPr>
            <w:tcW w:w="0" w:type="auto"/>
            <w:noWrap/>
            <w:vAlign w:val="bottom"/>
          </w:tcPr>
          <w:p w14:paraId="5DC2BFEF"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vAlign w:val="bottom"/>
          </w:tcPr>
          <w:p w14:paraId="134A098C" w14:textId="77777777" w:rsidR="003E1057" w:rsidRPr="00CD53B8" w:rsidRDefault="003E1057" w:rsidP="006D4899">
            <w:pPr>
              <w:jc w:val="center"/>
              <w:rPr>
                <w:color w:val="000000"/>
                <w:sz w:val="22"/>
                <w:szCs w:val="22"/>
              </w:rPr>
            </w:pPr>
            <w:r w:rsidRPr="00CD53B8">
              <w:rPr>
                <w:color w:val="000000"/>
                <w:sz w:val="22"/>
                <w:szCs w:val="22"/>
              </w:rPr>
              <w:t>0.34</w:t>
            </w:r>
          </w:p>
        </w:tc>
        <w:tc>
          <w:tcPr>
            <w:tcW w:w="1483" w:type="dxa"/>
            <w:noWrap/>
            <w:vAlign w:val="bottom"/>
          </w:tcPr>
          <w:p w14:paraId="1A5CEB8C" w14:textId="77777777" w:rsidR="003E1057" w:rsidRPr="00CD53B8" w:rsidRDefault="003E1057" w:rsidP="006D4899">
            <w:pPr>
              <w:jc w:val="center"/>
              <w:rPr>
                <w:bCs/>
                <w:color w:val="000000"/>
                <w:sz w:val="22"/>
                <w:szCs w:val="22"/>
              </w:rPr>
            </w:pPr>
            <w:r w:rsidRPr="00CD53B8">
              <w:rPr>
                <w:color w:val="000000"/>
                <w:sz w:val="22"/>
                <w:szCs w:val="22"/>
              </w:rPr>
              <w:t>0.799</w:t>
            </w:r>
          </w:p>
        </w:tc>
      </w:tr>
      <w:tr w:rsidR="003E1057" w:rsidRPr="00CD53B8" w14:paraId="2B0D2DA7" w14:textId="77777777" w:rsidTr="00FC63D6">
        <w:trPr>
          <w:trHeight w:val="340"/>
          <w:jc w:val="center"/>
        </w:trPr>
        <w:tc>
          <w:tcPr>
            <w:tcW w:w="0" w:type="auto"/>
            <w:noWrap/>
          </w:tcPr>
          <w:p w14:paraId="170514C5" w14:textId="77777777" w:rsidR="003E1057" w:rsidRPr="00CD53B8" w:rsidRDefault="003E1057" w:rsidP="006D4899">
            <w:pPr>
              <w:rPr>
                <w:color w:val="000000"/>
                <w:sz w:val="22"/>
                <w:szCs w:val="22"/>
              </w:rPr>
            </w:pPr>
            <w:r w:rsidRPr="00CD53B8">
              <w:rPr>
                <w:color w:val="000000"/>
                <w:sz w:val="22"/>
                <w:szCs w:val="22"/>
              </w:rPr>
              <w:t xml:space="preserve">Diptera </w:t>
            </w:r>
          </w:p>
        </w:tc>
        <w:tc>
          <w:tcPr>
            <w:tcW w:w="0" w:type="auto"/>
            <w:noWrap/>
            <w:vAlign w:val="bottom"/>
          </w:tcPr>
          <w:p w14:paraId="38FA9745"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vAlign w:val="bottom"/>
          </w:tcPr>
          <w:p w14:paraId="0089F368"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474B9F3E"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3B28EBC9" w14:textId="77777777" w:rsidR="003E1057" w:rsidRPr="00CD53B8" w:rsidRDefault="003E1057" w:rsidP="006D4899">
            <w:pPr>
              <w:jc w:val="right"/>
              <w:rPr>
                <w:color w:val="000000"/>
                <w:sz w:val="22"/>
                <w:szCs w:val="22"/>
              </w:rPr>
            </w:pPr>
            <w:r w:rsidRPr="00CD53B8">
              <w:rPr>
                <w:color w:val="000000"/>
                <w:sz w:val="22"/>
                <w:szCs w:val="22"/>
              </w:rPr>
              <w:t>0.019 (0.012) a</w:t>
            </w:r>
          </w:p>
        </w:tc>
        <w:tc>
          <w:tcPr>
            <w:tcW w:w="0" w:type="auto"/>
            <w:noWrap/>
            <w:vAlign w:val="bottom"/>
          </w:tcPr>
          <w:p w14:paraId="2BEA504B" w14:textId="77777777" w:rsidR="003E1057" w:rsidRPr="00CD53B8" w:rsidRDefault="003E1057" w:rsidP="006D4899">
            <w:pPr>
              <w:jc w:val="center"/>
              <w:rPr>
                <w:color w:val="000000"/>
                <w:sz w:val="22"/>
                <w:szCs w:val="22"/>
              </w:rPr>
            </w:pPr>
            <w:r w:rsidRPr="00CD53B8">
              <w:rPr>
                <w:color w:val="000000"/>
                <w:sz w:val="22"/>
                <w:szCs w:val="22"/>
              </w:rPr>
              <w:t>1.47</w:t>
            </w:r>
          </w:p>
        </w:tc>
        <w:tc>
          <w:tcPr>
            <w:tcW w:w="1483" w:type="dxa"/>
            <w:noWrap/>
            <w:vAlign w:val="bottom"/>
          </w:tcPr>
          <w:p w14:paraId="571711A8" w14:textId="77777777" w:rsidR="003E1057" w:rsidRPr="00CD53B8" w:rsidRDefault="003E1057" w:rsidP="006D4899">
            <w:pPr>
              <w:jc w:val="center"/>
              <w:rPr>
                <w:bCs/>
                <w:color w:val="000000"/>
                <w:sz w:val="22"/>
                <w:szCs w:val="22"/>
              </w:rPr>
            </w:pPr>
            <w:r w:rsidRPr="00CD53B8">
              <w:rPr>
                <w:color w:val="000000"/>
                <w:sz w:val="22"/>
                <w:szCs w:val="22"/>
              </w:rPr>
              <w:t>0.222</w:t>
            </w:r>
          </w:p>
        </w:tc>
      </w:tr>
      <w:tr w:rsidR="003E1057" w:rsidRPr="00CD53B8" w14:paraId="48850A73" w14:textId="77777777" w:rsidTr="00FC63D6">
        <w:trPr>
          <w:trHeight w:val="340"/>
          <w:jc w:val="center"/>
        </w:trPr>
        <w:tc>
          <w:tcPr>
            <w:tcW w:w="0" w:type="auto"/>
            <w:noWrap/>
          </w:tcPr>
          <w:p w14:paraId="339D2E6B" w14:textId="77777777" w:rsidR="003E1057" w:rsidRPr="00CD53B8" w:rsidRDefault="003E1057" w:rsidP="006D4899">
            <w:pPr>
              <w:rPr>
                <w:color w:val="000000"/>
                <w:sz w:val="22"/>
                <w:szCs w:val="22"/>
              </w:rPr>
            </w:pPr>
            <w:r w:rsidRPr="00CD53B8">
              <w:rPr>
                <w:color w:val="000000"/>
                <w:sz w:val="22"/>
                <w:szCs w:val="22"/>
              </w:rPr>
              <w:t>Culicidae</w:t>
            </w:r>
          </w:p>
        </w:tc>
        <w:tc>
          <w:tcPr>
            <w:tcW w:w="0" w:type="auto"/>
            <w:noWrap/>
            <w:vAlign w:val="bottom"/>
          </w:tcPr>
          <w:p w14:paraId="300A950A"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vAlign w:val="bottom"/>
          </w:tcPr>
          <w:p w14:paraId="21047621"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43348D21"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52170D38" w14:textId="77777777" w:rsidR="003E1057" w:rsidRPr="00CD53B8" w:rsidRDefault="003E1057" w:rsidP="006D4899">
            <w:pPr>
              <w:jc w:val="right"/>
              <w:rPr>
                <w:color w:val="000000"/>
                <w:sz w:val="22"/>
                <w:szCs w:val="22"/>
              </w:rPr>
            </w:pPr>
            <w:r w:rsidRPr="00CD53B8">
              <w:rPr>
                <w:color w:val="000000"/>
                <w:sz w:val="22"/>
                <w:szCs w:val="22"/>
              </w:rPr>
              <w:t>0.010 (0.010) a</w:t>
            </w:r>
          </w:p>
        </w:tc>
        <w:tc>
          <w:tcPr>
            <w:tcW w:w="0" w:type="auto"/>
            <w:noWrap/>
            <w:vAlign w:val="bottom"/>
          </w:tcPr>
          <w:p w14:paraId="5962FC34" w14:textId="77777777" w:rsidR="003E1057" w:rsidRPr="00CD53B8" w:rsidRDefault="003E1057" w:rsidP="006D4899">
            <w:pPr>
              <w:jc w:val="center"/>
              <w:rPr>
                <w:color w:val="000000"/>
                <w:sz w:val="22"/>
                <w:szCs w:val="22"/>
              </w:rPr>
            </w:pPr>
            <w:r w:rsidRPr="00CD53B8">
              <w:rPr>
                <w:color w:val="000000"/>
                <w:sz w:val="22"/>
                <w:szCs w:val="22"/>
              </w:rPr>
              <w:t>0.51</w:t>
            </w:r>
          </w:p>
        </w:tc>
        <w:tc>
          <w:tcPr>
            <w:tcW w:w="1483" w:type="dxa"/>
            <w:noWrap/>
            <w:vAlign w:val="bottom"/>
          </w:tcPr>
          <w:p w14:paraId="45722F15" w14:textId="77777777" w:rsidR="003E1057" w:rsidRPr="00CD53B8" w:rsidRDefault="003E1057" w:rsidP="006D4899">
            <w:pPr>
              <w:jc w:val="center"/>
              <w:rPr>
                <w:bCs/>
                <w:color w:val="000000"/>
                <w:sz w:val="22"/>
                <w:szCs w:val="22"/>
              </w:rPr>
            </w:pPr>
            <w:r w:rsidRPr="00CD53B8">
              <w:rPr>
                <w:color w:val="000000"/>
                <w:sz w:val="22"/>
                <w:szCs w:val="22"/>
              </w:rPr>
              <w:t>0.68</w:t>
            </w:r>
          </w:p>
        </w:tc>
      </w:tr>
      <w:tr w:rsidR="003E1057" w:rsidRPr="00CD53B8" w14:paraId="163A5545" w14:textId="77777777" w:rsidTr="00FC63D6">
        <w:trPr>
          <w:trHeight w:val="340"/>
          <w:jc w:val="center"/>
        </w:trPr>
        <w:tc>
          <w:tcPr>
            <w:tcW w:w="0" w:type="auto"/>
            <w:noWrap/>
            <w:hideMark/>
          </w:tcPr>
          <w:p w14:paraId="32EEC51B" w14:textId="77777777" w:rsidR="003E1057" w:rsidRPr="00CD53B8" w:rsidRDefault="003E1057" w:rsidP="006D4899">
            <w:pPr>
              <w:rPr>
                <w:color w:val="000000"/>
                <w:sz w:val="22"/>
                <w:szCs w:val="22"/>
              </w:rPr>
            </w:pPr>
            <w:r w:rsidRPr="00CD53B8">
              <w:rPr>
                <w:color w:val="000000"/>
                <w:sz w:val="22"/>
                <w:szCs w:val="22"/>
              </w:rPr>
              <w:t>Hemiptera</w:t>
            </w:r>
          </w:p>
        </w:tc>
        <w:tc>
          <w:tcPr>
            <w:tcW w:w="0" w:type="auto"/>
            <w:noWrap/>
            <w:hideMark/>
          </w:tcPr>
          <w:p w14:paraId="0D0C62CC" w14:textId="77777777" w:rsidR="003E1057" w:rsidRPr="00CD53B8" w:rsidRDefault="003E1057" w:rsidP="006D4899">
            <w:pPr>
              <w:jc w:val="right"/>
              <w:rPr>
                <w:color w:val="000000"/>
                <w:sz w:val="22"/>
                <w:szCs w:val="22"/>
              </w:rPr>
            </w:pPr>
            <w:r w:rsidRPr="00CD53B8">
              <w:rPr>
                <w:color w:val="000000"/>
                <w:sz w:val="22"/>
                <w:szCs w:val="22"/>
              </w:rPr>
              <w:t>0.420 (0.074) a</w:t>
            </w:r>
          </w:p>
        </w:tc>
        <w:tc>
          <w:tcPr>
            <w:tcW w:w="0" w:type="auto"/>
            <w:noWrap/>
            <w:hideMark/>
          </w:tcPr>
          <w:p w14:paraId="2F36D240" w14:textId="77777777" w:rsidR="003E1057" w:rsidRPr="00CD53B8" w:rsidRDefault="003E1057" w:rsidP="006D4899">
            <w:pPr>
              <w:jc w:val="right"/>
              <w:rPr>
                <w:color w:val="000000"/>
                <w:sz w:val="22"/>
                <w:szCs w:val="22"/>
              </w:rPr>
            </w:pPr>
            <w:r w:rsidRPr="00CD53B8">
              <w:rPr>
                <w:color w:val="000000"/>
                <w:sz w:val="22"/>
                <w:szCs w:val="22"/>
              </w:rPr>
              <w:t>0.056 (0.056) a</w:t>
            </w:r>
          </w:p>
        </w:tc>
        <w:tc>
          <w:tcPr>
            <w:tcW w:w="0" w:type="auto"/>
            <w:noWrap/>
            <w:hideMark/>
          </w:tcPr>
          <w:p w14:paraId="652CA62F" w14:textId="77777777" w:rsidR="003E1057" w:rsidRPr="00CD53B8" w:rsidRDefault="003E1057" w:rsidP="006D4899">
            <w:pPr>
              <w:jc w:val="right"/>
              <w:rPr>
                <w:color w:val="000000"/>
                <w:sz w:val="22"/>
                <w:szCs w:val="22"/>
              </w:rPr>
            </w:pPr>
            <w:r w:rsidRPr="00CD53B8">
              <w:rPr>
                <w:color w:val="000000"/>
                <w:sz w:val="22"/>
                <w:szCs w:val="22"/>
              </w:rPr>
              <w:t>0.287 (0.121) a</w:t>
            </w:r>
          </w:p>
        </w:tc>
        <w:tc>
          <w:tcPr>
            <w:tcW w:w="0" w:type="auto"/>
            <w:noWrap/>
            <w:hideMark/>
          </w:tcPr>
          <w:p w14:paraId="7CF0371B" w14:textId="77777777" w:rsidR="003E1057" w:rsidRPr="00CD53B8" w:rsidRDefault="003E1057" w:rsidP="006D4899">
            <w:pPr>
              <w:jc w:val="right"/>
              <w:rPr>
                <w:color w:val="000000"/>
                <w:sz w:val="22"/>
                <w:szCs w:val="22"/>
              </w:rPr>
            </w:pPr>
            <w:r w:rsidRPr="00CD53B8">
              <w:rPr>
                <w:color w:val="000000"/>
                <w:sz w:val="22"/>
                <w:szCs w:val="22"/>
              </w:rPr>
              <w:t>0.394 (0.125) a</w:t>
            </w:r>
          </w:p>
        </w:tc>
        <w:tc>
          <w:tcPr>
            <w:tcW w:w="0" w:type="auto"/>
            <w:noWrap/>
            <w:hideMark/>
          </w:tcPr>
          <w:p w14:paraId="267F0570" w14:textId="77777777" w:rsidR="003E1057" w:rsidRPr="00CD53B8" w:rsidRDefault="003E1057" w:rsidP="006D4899">
            <w:pPr>
              <w:jc w:val="center"/>
              <w:rPr>
                <w:color w:val="000000"/>
                <w:sz w:val="22"/>
                <w:szCs w:val="22"/>
              </w:rPr>
            </w:pPr>
            <w:r w:rsidRPr="00CD53B8">
              <w:rPr>
                <w:color w:val="000000"/>
                <w:sz w:val="22"/>
                <w:szCs w:val="22"/>
              </w:rPr>
              <w:t>2.38</w:t>
            </w:r>
          </w:p>
        </w:tc>
        <w:tc>
          <w:tcPr>
            <w:tcW w:w="1483" w:type="dxa"/>
            <w:noWrap/>
            <w:hideMark/>
          </w:tcPr>
          <w:p w14:paraId="720072A0" w14:textId="77777777" w:rsidR="003E1057" w:rsidRPr="00CD53B8" w:rsidRDefault="003E1057" w:rsidP="006D4899">
            <w:pPr>
              <w:jc w:val="center"/>
              <w:rPr>
                <w:bCs/>
                <w:color w:val="000000"/>
                <w:sz w:val="22"/>
                <w:szCs w:val="22"/>
              </w:rPr>
            </w:pPr>
            <w:r w:rsidRPr="00CD53B8">
              <w:rPr>
                <w:bCs/>
                <w:color w:val="000000"/>
                <w:sz w:val="22"/>
                <w:szCs w:val="22"/>
              </w:rPr>
              <w:t>0.068</w:t>
            </w:r>
          </w:p>
        </w:tc>
      </w:tr>
      <w:tr w:rsidR="003E1057" w:rsidRPr="00CD53B8" w14:paraId="2FCDA9BD" w14:textId="77777777" w:rsidTr="00FC63D6">
        <w:trPr>
          <w:trHeight w:val="340"/>
          <w:jc w:val="center"/>
        </w:trPr>
        <w:tc>
          <w:tcPr>
            <w:tcW w:w="0" w:type="auto"/>
            <w:noWrap/>
            <w:hideMark/>
          </w:tcPr>
          <w:p w14:paraId="56E5F655" w14:textId="77777777" w:rsidR="003E1057" w:rsidRPr="00CD53B8" w:rsidRDefault="003E1057" w:rsidP="006D4899">
            <w:pPr>
              <w:jc w:val="right"/>
              <w:rPr>
                <w:i/>
                <w:iCs/>
                <w:color w:val="000000"/>
                <w:sz w:val="22"/>
                <w:szCs w:val="22"/>
              </w:rPr>
            </w:pPr>
            <w:r w:rsidRPr="00CD53B8">
              <w:rPr>
                <w:i/>
                <w:iCs/>
                <w:color w:val="000000"/>
                <w:sz w:val="22"/>
                <w:szCs w:val="22"/>
              </w:rPr>
              <w:t>Euschistus quadrator</w:t>
            </w:r>
          </w:p>
        </w:tc>
        <w:tc>
          <w:tcPr>
            <w:tcW w:w="0" w:type="auto"/>
            <w:noWrap/>
            <w:hideMark/>
          </w:tcPr>
          <w:p w14:paraId="4F27F28B" w14:textId="77777777" w:rsidR="003E1057" w:rsidRPr="00CD53B8" w:rsidRDefault="003E1057" w:rsidP="006D4899">
            <w:pPr>
              <w:jc w:val="right"/>
              <w:rPr>
                <w:color w:val="000000"/>
                <w:sz w:val="22"/>
                <w:szCs w:val="22"/>
              </w:rPr>
            </w:pPr>
            <w:r w:rsidRPr="00CD53B8">
              <w:rPr>
                <w:color w:val="000000"/>
                <w:sz w:val="22"/>
                <w:szCs w:val="22"/>
              </w:rPr>
              <w:t>0.021 (0.009) a</w:t>
            </w:r>
          </w:p>
        </w:tc>
        <w:tc>
          <w:tcPr>
            <w:tcW w:w="0" w:type="auto"/>
            <w:noWrap/>
            <w:hideMark/>
          </w:tcPr>
          <w:p w14:paraId="4A90AC44"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2B2D8A84"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0D27AD51" w14:textId="77777777" w:rsidR="003E1057" w:rsidRPr="00CD53B8" w:rsidRDefault="003E1057" w:rsidP="006D4899">
            <w:pPr>
              <w:jc w:val="right"/>
              <w:rPr>
                <w:color w:val="000000"/>
                <w:sz w:val="22"/>
                <w:szCs w:val="22"/>
              </w:rPr>
            </w:pPr>
            <w:r w:rsidRPr="00CD53B8">
              <w:rPr>
                <w:color w:val="000000"/>
                <w:sz w:val="22"/>
                <w:szCs w:val="22"/>
              </w:rPr>
              <w:t>0.01 (0.007) a</w:t>
            </w:r>
          </w:p>
        </w:tc>
        <w:tc>
          <w:tcPr>
            <w:tcW w:w="0" w:type="auto"/>
            <w:noWrap/>
            <w:hideMark/>
          </w:tcPr>
          <w:p w14:paraId="4630BB37" w14:textId="77777777" w:rsidR="003E1057" w:rsidRPr="00CD53B8" w:rsidRDefault="003E1057" w:rsidP="006D4899">
            <w:pPr>
              <w:jc w:val="center"/>
              <w:rPr>
                <w:color w:val="000000"/>
                <w:sz w:val="22"/>
                <w:szCs w:val="22"/>
              </w:rPr>
            </w:pPr>
            <w:r w:rsidRPr="00CD53B8">
              <w:rPr>
                <w:color w:val="000000"/>
                <w:sz w:val="22"/>
                <w:szCs w:val="22"/>
              </w:rPr>
              <w:t>0.73</w:t>
            </w:r>
          </w:p>
        </w:tc>
        <w:tc>
          <w:tcPr>
            <w:tcW w:w="1483" w:type="dxa"/>
            <w:noWrap/>
            <w:hideMark/>
          </w:tcPr>
          <w:p w14:paraId="568B0F10" w14:textId="77777777" w:rsidR="003E1057" w:rsidRPr="00CD53B8" w:rsidRDefault="003E1057" w:rsidP="006D4899">
            <w:pPr>
              <w:jc w:val="center"/>
              <w:rPr>
                <w:color w:val="000000"/>
                <w:sz w:val="22"/>
                <w:szCs w:val="22"/>
              </w:rPr>
            </w:pPr>
            <w:r w:rsidRPr="00CD53B8">
              <w:rPr>
                <w:color w:val="000000"/>
                <w:sz w:val="22"/>
                <w:szCs w:val="22"/>
              </w:rPr>
              <w:t>0.536</w:t>
            </w:r>
          </w:p>
        </w:tc>
      </w:tr>
      <w:tr w:rsidR="003E1057" w:rsidRPr="00CD53B8" w14:paraId="1FD1BB53" w14:textId="77777777" w:rsidTr="00FC63D6">
        <w:trPr>
          <w:trHeight w:val="296"/>
          <w:jc w:val="center"/>
        </w:trPr>
        <w:tc>
          <w:tcPr>
            <w:tcW w:w="0" w:type="auto"/>
            <w:noWrap/>
            <w:hideMark/>
          </w:tcPr>
          <w:p w14:paraId="7FF571BA" w14:textId="77777777" w:rsidR="003E1057" w:rsidRPr="00CD53B8" w:rsidRDefault="003E1057" w:rsidP="006D4899">
            <w:pPr>
              <w:jc w:val="right"/>
              <w:rPr>
                <w:i/>
                <w:iCs/>
                <w:color w:val="000000"/>
                <w:sz w:val="22"/>
                <w:szCs w:val="22"/>
              </w:rPr>
            </w:pPr>
            <w:r w:rsidRPr="00CD53B8">
              <w:rPr>
                <w:i/>
                <w:iCs/>
                <w:color w:val="000000"/>
                <w:sz w:val="22"/>
                <w:szCs w:val="22"/>
              </w:rPr>
              <w:t>Euschistus servus</w:t>
            </w:r>
          </w:p>
        </w:tc>
        <w:tc>
          <w:tcPr>
            <w:tcW w:w="0" w:type="auto"/>
            <w:noWrap/>
            <w:hideMark/>
          </w:tcPr>
          <w:p w14:paraId="0618E403" w14:textId="77777777" w:rsidR="003E1057" w:rsidRPr="00CD53B8" w:rsidRDefault="003E1057" w:rsidP="006D4899">
            <w:pPr>
              <w:jc w:val="right"/>
              <w:rPr>
                <w:color w:val="000000"/>
                <w:sz w:val="22"/>
                <w:szCs w:val="22"/>
              </w:rPr>
            </w:pPr>
            <w:r w:rsidRPr="00CD53B8">
              <w:rPr>
                <w:color w:val="000000"/>
                <w:sz w:val="22"/>
                <w:szCs w:val="22"/>
              </w:rPr>
              <w:t>0.024 (0.008) a</w:t>
            </w:r>
          </w:p>
        </w:tc>
        <w:tc>
          <w:tcPr>
            <w:tcW w:w="0" w:type="auto"/>
            <w:noWrap/>
            <w:hideMark/>
          </w:tcPr>
          <w:p w14:paraId="03EFE8E3" w14:textId="77777777" w:rsidR="003E1057" w:rsidRPr="00CD53B8" w:rsidRDefault="003E1057" w:rsidP="006D4899">
            <w:pPr>
              <w:jc w:val="right"/>
              <w:rPr>
                <w:color w:val="000000"/>
                <w:sz w:val="22"/>
                <w:szCs w:val="22"/>
              </w:rPr>
            </w:pPr>
            <w:r w:rsidRPr="00CD53B8">
              <w:rPr>
                <w:color w:val="000000"/>
                <w:sz w:val="22"/>
                <w:szCs w:val="22"/>
              </w:rPr>
              <w:t>0.028 (0.028) a</w:t>
            </w:r>
          </w:p>
        </w:tc>
        <w:tc>
          <w:tcPr>
            <w:tcW w:w="0" w:type="auto"/>
            <w:noWrap/>
            <w:hideMark/>
          </w:tcPr>
          <w:p w14:paraId="25C5FCDF"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3782B787" w14:textId="77777777" w:rsidR="003E1057" w:rsidRPr="00CD53B8" w:rsidRDefault="003E1057" w:rsidP="006D4899">
            <w:pPr>
              <w:jc w:val="right"/>
              <w:rPr>
                <w:color w:val="000000"/>
                <w:sz w:val="22"/>
                <w:szCs w:val="22"/>
              </w:rPr>
            </w:pPr>
            <w:r w:rsidRPr="00CD53B8">
              <w:rPr>
                <w:color w:val="000000"/>
                <w:sz w:val="22"/>
                <w:szCs w:val="22"/>
              </w:rPr>
              <w:t>0.014 (0.008) a</w:t>
            </w:r>
          </w:p>
        </w:tc>
        <w:tc>
          <w:tcPr>
            <w:tcW w:w="0" w:type="auto"/>
            <w:noWrap/>
            <w:hideMark/>
          </w:tcPr>
          <w:p w14:paraId="2CC77895" w14:textId="77777777" w:rsidR="003E1057" w:rsidRPr="00CD53B8" w:rsidRDefault="003E1057" w:rsidP="006D4899">
            <w:pPr>
              <w:jc w:val="center"/>
              <w:rPr>
                <w:color w:val="000000"/>
                <w:sz w:val="22"/>
                <w:szCs w:val="22"/>
              </w:rPr>
            </w:pPr>
            <w:r w:rsidRPr="00CD53B8">
              <w:rPr>
                <w:color w:val="000000"/>
                <w:sz w:val="22"/>
                <w:szCs w:val="22"/>
              </w:rPr>
              <w:t>0.99</w:t>
            </w:r>
          </w:p>
        </w:tc>
        <w:tc>
          <w:tcPr>
            <w:tcW w:w="1483" w:type="dxa"/>
            <w:noWrap/>
            <w:hideMark/>
          </w:tcPr>
          <w:p w14:paraId="7B69AAFE" w14:textId="77777777" w:rsidR="003E1057" w:rsidRPr="00CD53B8" w:rsidRDefault="003E1057" w:rsidP="006D4899">
            <w:pPr>
              <w:jc w:val="center"/>
              <w:rPr>
                <w:color w:val="000000"/>
                <w:sz w:val="22"/>
                <w:szCs w:val="22"/>
              </w:rPr>
            </w:pPr>
            <w:r w:rsidRPr="00CD53B8">
              <w:rPr>
                <w:color w:val="000000"/>
                <w:sz w:val="22"/>
                <w:szCs w:val="22"/>
              </w:rPr>
              <w:t>0.397</w:t>
            </w:r>
          </w:p>
        </w:tc>
      </w:tr>
      <w:tr w:rsidR="003E1057" w:rsidRPr="00CD53B8" w14:paraId="1AFF0D78" w14:textId="77777777" w:rsidTr="00FC63D6">
        <w:trPr>
          <w:trHeight w:val="340"/>
          <w:jc w:val="center"/>
        </w:trPr>
        <w:tc>
          <w:tcPr>
            <w:tcW w:w="0" w:type="auto"/>
            <w:noWrap/>
            <w:hideMark/>
          </w:tcPr>
          <w:p w14:paraId="4C0C2C1A" w14:textId="77777777" w:rsidR="003E1057" w:rsidRPr="00CD53B8" w:rsidRDefault="003E1057" w:rsidP="006D4899">
            <w:pPr>
              <w:jc w:val="right"/>
              <w:rPr>
                <w:i/>
                <w:iCs/>
                <w:color w:val="000000"/>
                <w:sz w:val="22"/>
                <w:szCs w:val="22"/>
              </w:rPr>
            </w:pPr>
            <w:r w:rsidRPr="00CD53B8">
              <w:rPr>
                <w:i/>
                <w:iCs/>
                <w:color w:val="000000"/>
                <w:sz w:val="22"/>
                <w:szCs w:val="22"/>
              </w:rPr>
              <w:t>Euschistus tristigmus</w:t>
            </w:r>
          </w:p>
        </w:tc>
        <w:tc>
          <w:tcPr>
            <w:tcW w:w="0" w:type="auto"/>
            <w:noWrap/>
            <w:hideMark/>
          </w:tcPr>
          <w:p w14:paraId="0A04D031"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hideMark/>
          </w:tcPr>
          <w:p w14:paraId="75B3AD1B"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904E5B0" w14:textId="77777777" w:rsidR="003E1057" w:rsidRPr="00CD53B8" w:rsidRDefault="003E1057" w:rsidP="006D4899">
            <w:pPr>
              <w:jc w:val="right"/>
              <w:rPr>
                <w:color w:val="000000"/>
                <w:sz w:val="22"/>
                <w:szCs w:val="22"/>
              </w:rPr>
            </w:pPr>
            <w:r w:rsidRPr="00CD53B8">
              <w:rPr>
                <w:color w:val="000000"/>
                <w:sz w:val="22"/>
                <w:szCs w:val="22"/>
              </w:rPr>
              <w:t>0.029 (0.029) a</w:t>
            </w:r>
          </w:p>
        </w:tc>
        <w:tc>
          <w:tcPr>
            <w:tcW w:w="0" w:type="auto"/>
            <w:noWrap/>
            <w:hideMark/>
          </w:tcPr>
          <w:p w14:paraId="1BEC549A"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4764C3F" w14:textId="77777777" w:rsidR="003E1057" w:rsidRPr="00CD53B8" w:rsidRDefault="003E1057" w:rsidP="006D4899">
            <w:pPr>
              <w:jc w:val="center"/>
              <w:rPr>
                <w:color w:val="000000"/>
                <w:sz w:val="22"/>
                <w:szCs w:val="22"/>
              </w:rPr>
            </w:pPr>
            <w:r w:rsidRPr="00CD53B8">
              <w:rPr>
                <w:color w:val="000000"/>
                <w:sz w:val="22"/>
                <w:szCs w:val="22"/>
              </w:rPr>
              <w:t>0.99</w:t>
            </w:r>
          </w:p>
        </w:tc>
        <w:tc>
          <w:tcPr>
            <w:tcW w:w="1483" w:type="dxa"/>
            <w:noWrap/>
            <w:hideMark/>
          </w:tcPr>
          <w:p w14:paraId="5957DE7B" w14:textId="77777777" w:rsidR="003E1057" w:rsidRPr="00CD53B8" w:rsidRDefault="003E1057" w:rsidP="006D4899">
            <w:pPr>
              <w:jc w:val="center"/>
              <w:rPr>
                <w:color w:val="000000"/>
                <w:sz w:val="22"/>
                <w:szCs w:val="22"/>
              </w:rPr>
            </w:pPr>
            <w:r w:rsidRPr="00CD53B8">
              <w:rPr>
                <w:color w:val="000000"/>
                <w:sz w:val="22"/>
                <w:szCs w:val="22"/>
              </w:rPr>
              <w:t>0.396</w:t>
            </w:r>
          </w:p>
        </w:tc>
      </w:tr>
      <w:tr w:rsidR="003E1057" w:rsidRPr="00CD53B8" w14:paraId="76149133" w14:textId="77777777" w:rsidTr="00FC63D6">
        <w:trPr>
          <w:trHeight w:val="340"/>
          <w:jc w:val="center"/>
        </w:trPr>
        <w:tc>
          <w:tcPr>
            <w:tcW w:w="0" w:type="auto"/>
            <w:noWrap/>
            <w:hideMark/>
          </w:tcPr>
          <w:p w14:paraId="45B486F1" w14:textId="77777777" w:rsidR="003E1057" w:rsidRPr="00CD53B8" w:rsidRDefault="003E1057"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w:t>
            </w:r>
          </w:p>
        </w:tc>
        <w:tc>
          <w:tcPr>
            <w:tcW w:w="0" w:type="auto"/>
            <w:noWrap/>
            <w:hideMark/>
          </w:tcPr>
          <w:p w14:paraId="39A996EE" w14:textId="77777777" w:rsidR="003E1057" w:rsidRPr="00CD53B8" w:rsidRDefault="003E1057" w:rsidP="006D4899">
            <w:pPr>
              <w:jc w:val="right"/>
              <w:rPr>
                <w:color w:val="000000"/>
                <w:sz w:val="22"/>
                <w:szCs w:val="22"/>
              </w:rPr>
            </w:pPr>
            <w:r w:rsidRPr="00CD53B8">
              <w:rPr>
                <w:color w:val="000000"/>
                <w:sz w:val="22"/>
                <w:szCs w:val="22"/>
              </w:rPr>
              <w:t>0.038 (0.017) a</w:t>
            </w:r>
          </w:p>
        </w:tc>
        <w:tc>
          <w:tcPr>
            <w:tcW w:w="0" w:type="auto"/>
            <w:noWrap/>
            <w:hideMark/>
          </w:tcPr>
          <w:p w14:paraId="3A0FF7F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1A8677F" w14:textId="77777777" w:rsidR="003E1057" w:rsidRPr="00CD53B8" w:rsidRDefault="003E1057" w:rsidP="006D4899">
            <w:pPr>
              <w:jc w:val="right"/>
              <w:rPr>
                <w:color w:val="000000"/>
                <w:sz w:val="22"/>
                <w:szCs w:val="22"/>
              </w:rPr>
            </w:pPr>
            <w:r w:rsidRPr="00CD53B8">
              <w:rPr>
                <w:color w:val="000000"/>
                <w:sz w:val="22"/>
                <w:szCs w:val="22"/>
              </w:rPr>
              <w:t>0.015 (0.010) a</w:t>
            </w:r>
          </w:p>
        </w:tc>
        <w:tc>
          <w:tcPr>
            <w:tcW w:w="0" w:type="auto"/>
            <w:noWrap/>
            <w:hideMark/>
          </w:tcPr>
          <w:p w14:paraId="04971F6C" w14:textId="77777777" w:rsidR="003E1057" w:rsidRPr="00CD53B8" w:rsidRDefault="003E1057" w:rsidP="006D4899">
            <w:pPr>
              <w:jc w:val="right"/>
              <w:rPr>
                <w:color w:val="000000"/>
                <w:sz w:val="22"/>
                <w:szCs w:val="22"/>
              </w:rPr>
            </w:pPr>
            <w:r w:rsidRPr="00CD53B8">
              <w:rPr>
                <w:color w:val="000000"/>
                <w:sz w:val="22"/>
                <w:szCs w:val="22"/>
              </w:rPr>
              <w:t>0.115 (0.111) a</w:t>
            </w:r>
          </w:p>
        </w:tc>
        <w:tc>
          <w:tcPr>
            <w:tcW w:w="0" w:type="auto"/>
            <w:noWrap/>
            <w:hideMark/>
          </w:tcPr>
          <w:p w14:paraId="349D3320" w14:textId="77777777" w:rsidR="003E1057" w:rsidRPr="00CD53B8" w:rsidRDefault="003E1057" w:rsidP="006D4899">
            <w:pPr>
              <w:jc w:val="center"/>
              <w:rPr>
                <w:color w:val="000000"/>
                <w:sz w:val="22"/>
                <w:szCs w:val="22"/>
              </w:rPr>
            </w:pPr>
            <w:r w:rsidRPr="00CD53B8">
              <w:rPr>
                <w:color w:val="000000"/>
                <w:sz w:val="22"/>
                <w:szCs w:val="22"/>
              </w:rPr>
              <w:t>0.38</w:t>
            </w:r>
          </w:p>
        </w:tc>
        <w:tc>
          <w:tcPr>
            <w:tcW w:w="1483" w:type="dxa"/>
            <w:noWrap/>
            <w:hideMark/>
          </w:tcPr>
          <w:p w14:paraId="0DBF11A5" w14:textId="77777777" w:rsidR="003E1057" w:rsidRPr="00CD53B8" w:rsidRDefault="003E1057" w:rsidP="006D4899">
            <w:pPr>
              <w:jc w:val="center"/>
              <w:rPr>
                <w:color w:val="000000"/>
                <w:sz w:val="22"/>
                <w:szCs w:val="22"/>
              </w:rPr>
            </w:pPr>
            <w:r w:rsidRPr="00CD53B8">
              <w:rPr>
                <w:color w:val="000000"/>
                <w:sz w:val="22"/>
                <w:szCs w:val="22"/>
              </w:rPr>
              <w:t>0.767</w:t>
            </w:r>
          </w:p>
        </w:tc>
      </w:tr>
      <w:tr w:rsidR="003E1057" w:rsidRPr="00CD53B8" w14:paraId="013BD0F2" w14:textId="77777777" w:rsidTr="00FC63D6">
        <w:trPr>
          <w:trHeight w:val="467"/>
          <w:jc w:val="center"/>
        </w:trPr>
        <w:tc>
          <w:tcPr>
            <w:tcW w:w="0" w:type="auto"/>
            <w:noWrap/>
            <w:hideMark/>
          </w:tcPr>
          <w:p w14:paraId="0E133C74" w14:textId="77777777" w:rsidR="003E1057" w:rsidRPr="00CD53B8" w:rsidRDefault="003E1057" w:rsidP="006D4899">
            <w:pPr>
              <w:jc w:val="right"/>
              <w:rPr>
                <w:i/>
                <w:iCs/>
                <w:color w:val="000000"/>
                <w:sz w:val="22"/>
                <w:szCs w:val="22"/>
              </w:rPr>
            </w:pPr>
            <w:r w:rsidRPr="00CD53B8">
              <w:rPr>
                <w:i/>
                <w:iCs/>
                <w:color w:val="000000"/>
                <w:sz w:val="22"/>
                <w:szCs w:val="22"/>
              </w:rPr>
              <w:t>Loxa flavicollis</w:t>
            </w:r>
          </w:p>
        </w:tc>
        <w:tc>
          <w:tcPr>
            <w:tcW w:w="0" w:type="auto"/>
            <w:noWrap/>
            <w:hideMark/>
          </w:tcPr>
          <w:p w14:paraId="1302E96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71C12E9E"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B265C8F"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29B9A8DA" w14:textId="77777777" w:rsidR="003E1057" w:rsidRPr="00CD53B8" w:rsidRDefault="003E1057" w:rsidP="006D4899">
            <w:pPr>
              <w:jc w:val="right"/>
              <w:rPr>
                <w:color w:val="000000"/>
                <w:sz w:val="22"/>
                <w:szCs w:val="22"/>
              </w:rPr>
            </w:pPr>
            <w:r w:rsidRPr="00CD53B8">
              <w:rPr>
                <w:color w:val="000000"/>
                <w:sz w:val="22"/>
                <w:szCs w:val="22"/>
              </w:rPr>
              <w:t>0.010 (0.007) a</w:t>
            </w:r>
          </w:p>
        </w:tc>
        <w:tc>
          <w:tcPr>
            <w:tcW w:w="0" w:type="auto"/>
            <w:noWrap/>
            <w:hideMark/>
          </w:tcPr>
          <w:p w14:paraId="528F70EF" w14:textId="77777777" w:rsidR="003E1057" w:rsidRPr="00CD53B8" w:rsidRDefault="003E1057" w:rsidP="006D4899">
            <w:pPr>
              <w:jc w:val="center"/>
              <w:rPr>
                <w:color w:val="000000"/>
                <w:sz w:val="22"/>
                <w:szCs w:val="22"/>
              </w:rPr>
            </w:pPr>
            <w:r w:rsidRPr="00CD53B8">
              <w:rPr>
                <w:color w:val="000000"/>
                <w:sz w:val="22"/>
                <w:szCs w:val="22"/>
              </w:rPr>
              <w:t>2.04</w:t>
            </w:r>
          </w:p>
        </w:tc>
        <w:tc>
          <w:tcPr>
            <w:tcW w:w="1483" w:type="dxa"/>
            <w:noWrap/>
            <w:hideMark/>
          </w:tcPr>
          <w:p w14:paraId="63EC7470" w14:textId="77777777" w:rsidR="003E1057" w:rsidRPr="00CD53B8" w:rsidRDefault="003E1057" w:rsidP="006D4899">
            <w:pPr>
              <w:jc w:val="center"/>
              <w:rPr>
                <w:color w:val="000000"/>
                <w:sz w:val="22"/>
                <w:szCs w:val="22"/>
              </w:rPr>
            </w:pPr>
            <w:r w:rsidRPr="00CD53B8">
              <w:rPr>
                <w:color w:val="000000"/>
                <w:sz w:val="22"/>
                <w:szCs w:val="22"/>
              </w:rPr>
              <w:t>0.107</w:t>
            </w:r>
          </w:p>
        </w:tc>
      </w:tr>
      <w:tr w:rsidR="003E1057" w:rsidRPr="00CD53B8" w14:paraId="4A088CD1" w14:textId="77777777" w:rsidTr="00FC63D6">
        <w:trPr>
          <w:trHeight w:val="360"/>
          <w:jc w:val="center"/>
        </w:trPr>
        <w:tc>
          <w:tcPr>
            <w:tcW w:w="0" w:type="auto"/>
            <w:noWrap/>
            <w:hideMark/>
          </w:tcPr>
          <w:p w14:paraId="6ECB88BC" w14:textId="77777777" w:rsidR="003E1057" w:rsidRPr="00CD53B8" w:rsidRDefault="003E1057" w:rsidP="006D4899">
            <w:pPr>
              <w:jc w:val="right"/>
              <w:rPr>
                <w:i/>
                <w:iCs/>
                <w:color w:val="000000"/>
                <w:sz w:val="22"/>
                <w:szCs w:val="22"/>
              </w:rPr>
            </w:pPr>
            <w:r w:rsidRPr="00CD53B8">
              <w:rPr>
                <w:i/>
                <w:iCs/>
                <w:color w:val="000000"/>
                <w:sz w:val="22"/>
                <w:szCs w:val="22"/>
              </w:rPr>
              <w:t>Murgantia histrionica</w:t>
            </w:r>
          </w:p>
        </w:tc>
        <w:tc>
          <w:tcPr>
            <w:tcW w:w="0" w:type="auto"/>
            <w:noWrap/>
            <w:hideMark/>
          </w:tcPr>
          <w:p w14:paraId="114996AD"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hideMark/>
          </w:tcPr>
          <w:p w14:paraId="4F262BF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671504A"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4421EB24"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6446B01F" w14:textId="77777777" w:rsidR="003E1057" w:rsidRPr="00CD53B8" w:rsidRDefault="003E1057" w:rsidP="006D4899">
            <w:pPr>
              <w:jc w:val="center"/>
              <w:rPr>
                <w:color w:val="000000"/>
                <w:sz w:val="22"/>
                <w:szCs w:val="22"/>
              </w:rPr>
            </w:pPr>
            <w:r w:rsidRPr="00CD53B8">
              <w:rPr>
                <w:color w:val="000000"/>
                <w:sz w:val="22"/>
                <w:szCs w:val="22"/>
              </w:rPr>
              <w:t>0.69</w:t>
            </w:r>
          </w:p>
        </w:tc>
        <w:tc>
          <w:tcPr>
            <w:tcW w:w="1483" w:type="dxa"/>
            <w:noWrap/>
            <w:hideMark/>
          </w:tcPr>
          <w:p w14:paraId="06DF929F" w14:textId="77777777" w:rsidR="003E1057" w:rsidRPr="00CD53B8" w:rsidRDefault="003E1057" w:rsidP="006D4899">
            <w:pPr>
              <w:jc w:val="center"/>
              <w:rPr>
                <w:color w:val="000000"/>
                <w:sz w:val="22"/>
                <w:szCs w:val="22"/>
              </w:rPr>
            </w:pPr>
            <w:r w:rsidRPr="00CD53B8">
              <w:rPr>
                <w:color w:val="000000"/>
                <w:sz w:val="22"/>
                <w:szCs w:val="22"/>
              </w:rPr>
              <w:t>0.556</w:t>
            </w:r>
          </w:p>
        </w:tc>
      </w:tr>
      <w:tr w:rsidR="003E1057" w:rsidRPr="00CD53B8" w14:paraId="0266753D" w14:textId="77777777" w:rsidTr="00FC63D6">
        <w:trPr>
          <w:trHeight w:val="404"/>
          <w:jc w:val="center"/>
        </w:trPr>
        <w:tc>
          <w:tcPr>
            <w:tcW w:w="0" w:type="auto"/>
            <w:noWrap/>
            <w:hideMark/>
          </w:tcPr>
          <w:p w14:paraId="450F0A76" w14:textId="77777777" w:rsidR="003E1057" w:rsidRPr="00CD53B8" w:rsidRDefault="003E1057" w:rsidP="006D4899">
            <w:pPr>
              <w:jc w:val="right"/>
              <w:rPr>
                <w:i/>
                <w:iCs/>
                <w:color w:val="000000"/>
                <w:sz w:val="22"/>
                <w:szCs w:val="22"/>
              </w:rPr>
            </w:pPr>
            <w:r w:rsidRPr="00CD53B8">
              <w:rPr>
                <w:i/>
                <w:iCs/>
                <w:color w:val="000000"/>
                <w:sz w:val="22"/>
                <w:szCs w:val="22"/>
              </w:rPr>
              <w:t>Nezara viridula</w:t>
            </w:r>
          </w:p>
        </w:tc>
        <w:tc>
          <w:tcPr>
            <w:tcW w:w="0" w:type="auto"/>
            <w:noWrap/>
            <w:hideMark/>
          </w:tcPr>
          <w:p w14:paraId="6D113738"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hideMark/>
          </w:tcPr>
          <w:p w14:paraId="48803DD4"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7AD0C9CD"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36DAAADE"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hideMark/>
          </w:tcPr>
          <w:p w14:paraId="7DD9E7FA" w14:textId="77777777" w:rsidR="003E1057" w:rsidRPr="00CD53B8" w:rsidRDefault="003E1057" w:rsidP="006D4899">
            <w:pPr>
              <w:jc w:val="center"/>
              <w:rPr>
                <w:color w:val="000000"/>
                <w:sz w:val="22"/>
                <w:szCs w:val="22"/>
              </w:rPr>
            </w:pPr>
            <w:r w:rsidRPr="00CD53B8">
              <w:rPr>
                <w:color w:val="000000"/>
                <w:sz w:val="22"/>
                <w:szCs w:val="22"/>
              </w:rPr>
              <w:t>0.33</w:t>
            </w:r>
          </w:p>
        </w:tc>
        <w:tc>
          <w:tcPr>
            <w:tcW w:w="1483" w:type="dxa"/>
            <w:noWrap/>
            <w:hideMark/>
          </w:tcPr>
          <w:p w14:paraId="2BA56027" w14:textId="77777777" w:rsidR="003E1057" w:rsidRPr="00CD53B8" w:rsidRDefault="003E1057" w:rsidP="006D4899">
            <w:pPr>
              <w:jc w:val="center"/>
              <w:rPr>
                <w:color w:val="000000"/>
                <w:sz w:val="22"/>
                <w:szCs w:val="22"/>
              </w:rPr>
            </w:pPr>
            <w:r w:rsidRPr="00CD53B8">
              <w:rPr>
                <w:color w:val="000000"/>
                <w:sz w:val="22"/>
                <w:szCs w:val="22"/>
              </w:rPr>
              <w:t>0.804</w:t>
            </w:r>
          </w:p>
        </w:tc>
      </w:tr>
      <w:tr w:rsidR="003E1057" w:rsidRPr="00CD53B8" w14:paraId="5346BDB4" w14:textId="77777777" w:rsidTr="00FC63D6">
        <w:trPr>
          <w:trHeight w:val="340"/>
          <w:jc w:val="center"/>
        </w:trPr>
        <w:tc>
          <w:tcPr>
            <w:tcW w:w="0" w:type="auto"/>
            <w:noWrap/>
            <w:hideMark/>
          </w:tcPr>
          <w:p w14:paraId="2FAC5A10" w14:textId="77777777" w:rsidR="003E1057" w:rsidRPr="00CD53B8" w:rsidRDefault="003E1057" w:rsidP="006D4899">
            <w:pPr>
              <w:jc w:val="right"/>
              <w:rPr>
                <w:i/>
                <w:iCs/>
                <w:color w:val="000000"/>
                <w:sz w:val="22"/>
                <w:szCs w:val="22"/>
              </w:rPr>
            </w:pPr>
            <w:r w:rsidRPr="00CD53B8">
              <w:rPr>
                <w:i/>
                <w:iCs/>
                <w:color w:val="000000"/>
                <w:sz w:val="22"/>
                <w:szCs w:val="22"/>
              </w:rPr>
              <w:t>Oebalus pugnax</w:t>
            </w:r>
          </w:p>
        </w:tc>
        <w:tc>
          <w:tcPr>
            <w:tcW w:w="0" w:type="auto"/>
            <w:noWrap/>
            <w:hideMark/>
          </w:tcPr>
          <w:p w14:paraId="0207D470"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hideMark/>
          </w:tcPr>
          <w:p w14:paraId="016D6EC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E3FBAEF"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4DF35037"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A591C36" w14:textId="77777777" w:rsidR="003E1057" w:rsidRPr="00CD53B8" w:rsidRDefault="003E1057" w:rsidP="006D4899">
            <w:pPr>
              <w:jc w:val="center"/>
              <w:rPr>
                <w:color w:val="000000"/>
                <w:sz w:val="22"/>
                <w:szCs w:val="22"/>
              </w:rPr>
            </w:pPr>
            <w:r w:rsidRPr="00CD53B8">
              <w:rPr>
                <w:color w:val="000000"/>
                <w:sz w:val="22"/>
                <w:szCs w:val="22"/>
              </w:rPr>
              <w:t>0.69</w:t>
            </w:r>
          </w:p>
        </w:tc>
        <w:tc>
          <w:tcPr>
            <w:tcW w:w="1483" w:type="dxa"/>
            <w:noWrap/>
            <w:hideMark/>
          </w:tcPr>
          <w:p w14:paraId="179BE902" w14:textId="77777777" w:rsidR="003E1057" w:rsidRPr="00CD53B8" w:rsidRDefault="003E1057" w:rsidP="006D4899">
            <w:pPr>
              <w:jc w:val="center"/>
              <w:rPr>
                <w:color w:val="000000"/>
                <w:sz w:val="22"/>
                <w:szCs w:val="22"/>
              </w:rPr>
            </w:pPr>
            <w:r w:rsidRPr="00CD53B8">
              <w:rPr>
                <w:color w:val="000000"/>
                <w:sz w:val="22"/>
                <w:szCs w:val="22"/>
              </w:rPr>
              <w:t>0.556</w:t>
            </w:r>
          </w:p>
        </w:tc>
      </w:tr>
      <w:tr w:rsidR="003E1057" w:rsidRPr="00CD53B8" w14:paraId="3A6A9078" w14:textId="77777777" w:rsidTr="00FC63D6">
        <w:trPr>
          <w:trHeight w:val="340"/>
          <w:jc w:val="center"/>
        </w:trPr>
        <w:tc>
          <w:tcPr>
            <w:tcW w:w="0" w:type="auto"/>
            <w:noWrap/>
            <w:hideMark/>
          </w:tcPr>
          <w:p w14:paraId="5BE88346" w14:textId="77777777" w:rsidR="003E1057" w:rsidRPr="00CD53B8" w:rsidRDefault="003E1057" w:rsidP="006D4899">
            <w:pPr>
              <w:jc w:val="center"/>
              <w:rPr>
                <w:color w:val="000000"/>
                <w:sz w:val="22"/>
                <w:szCs w:val="22"/>
              </w:rPr>
            </w:pPr>
            <w:r w:rsidRPr="00CD53B8">
              <w:rPr>
                <w:color w:val="000000"/>
                <w:sz w:val="22"/>
                <w:szCs w:val="22"/>
              </w:rPr>
              <w:t>Pentatomidae cutic</w:t>
            </w:r>
          </w:p>
        </w:tc>
        <w:tc>
          <w:tcPr>
            <w:tcW w:w="0" w:type="auto"/>
            <w:noWrap/>
            <w:hideMark/>
          </w:tcPr>
          <w:p w14:paraId="0200E8F4" w14:textId="77777777" w:rsidR="003E1057" w:rsidRPr="00CD53B8" w:rsidRDefault="003E1057" w:rsidP="006D4899">
            <w:pPr>
              <w:jc w:val="right"/>
              <w:rPr>
                <w:color w:val="000000"/>
                <w:sz w:val="22"/>
                <w:szCs w:val="22"/>
              </w:rPr>
            </w:pPr>
            <w:r w:rsidRPr="00CD53B8">
              <w:rPr>
                <w:color w:val="000000"/>
                <w:sz w:val="22"/>
                <w:szCs w:val="22"/>
              </w:rPr>
              <w:t>0.035 (0.011) a</w:t>
            </w:r>
          </w:p>
        </w:tc>
        <w:tc>
          <w:tcPr>
            <w:tcW w:w="0" w:type="auto"/>
            <w:noWrap/>
            <w:hideMark/>
          </w:tcPr>
          <w:p w14:paraId="77F587EB"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216C33D1" w14:textId="77777777" w:rsidR="003E1057" w:rsidRPr="00CD53B8" w:rsidRDefault="003E1057" w:rsidP="006D4899">
            <w:pPr>
              <w:jc w:val="right"/>
              <w:rPr>
                <w:color w:val="000000"/>
                <w:sz w:val="22"/>
                <w:szCs w:val="22"/>
              </w:rPr>
            </w:pPr>
            <w:r w:rsidRPr="00CD53B8">
              <w:rPr>
                <w:color w:val="000000"/>
                <w:sz w:val="22"/>
                <w:szCs w:val="22"/>
              </w:rPr>
              <w:t>0.015 (0.010) a</w:t>
            </w:r>
          </w:p>
        </w:tc>
        <w:tc>
          <w:tcPr>
            <w:tcW w:w="0" w:type="auto"/>
            <w:noWrap/>
            <w:hideMark/>
          </w:tcPr>
          <w:p w14:paraId="4F0CA3A1" w14:textId="77777777" w:rsidR="003E1057" w:rsidRPr="00CD53B8" w:rsidRDefault="003E1057" w:rsidP="006D4899">
            <w:pPr>
              <w:jc w:val="right"/>
              <w:rPr>
                <w:color w:val="000000"/>
                <w:sz w:val="22"/>
                <w:szCs w:val="22"/>
              </w:rPr>
            </w:pPr>
            <w:r w:rsidRPr="00CD53B8">
              <w:rPr>
                <w:color w:val="000000"/>
                <w:sz w:val="22"/>
                <w:szCs w:val="22"/>
              </w:rPr>
              <w:t>0.019 (0.010) a</w:t>
            </w:r>
          </w:p>
        </w:tc>
        <w:tc>
          <w:tcPr>
            <w:tcW w:w="0" w:type="auto"/>
            <w:noWrap/>
            <w:hideMark/>
          </w:tcPr>
          <w:p w14:paraId="32EE3500" w14:textId="77777777" w:rsidR="003E1057" w:rsidRPr="00CD53B8" w:rsidRDefault="003E1057" w:rsidP="006D4899">
            <w:pPr>
              <w:jc w:val="center"/>
              <w:rPr>
                <w:color w:val="000000"/>
                <w:sz w:val="22"/>
                <w:szCs w:val="22"/>
              </w:rPr>
            </w:pPr>
            <w:r w:rsidRPr="00CD53B8">
              <w:rPr>
                <w:color w:val="000000"/>
                <w:sz w:val="22"/>
                <w:szCs w:val="22"/>
              </w:rPr>
              <w:t>1.11</w:t>
            </w:r>
          </w:p>
        </w:tc>
        <w:tc>
          <w:tcPr>
            <w:tcW w:w="1483" w:type="dxa"/>
            <w:noWrap/>
            <w:hideMark/>
          </w:tcPr>
          <w:p w14:paraId="77740ED9" w14:textId="77777777" w:rsidR="003E1057" w:rsidRPr="00CD53B8" w:rsidRDefault="003E1057" w:rsidP="006D4899">
            <w:pPr>
              <w:jc w:val="center"/>
              <w:rPr>
                <w:color w:val="000000"/>
                <w:sz w:val="22"/>
                <w:szCs w:val="22"/>
              </w:rPr>
            </w:pPr>
            <w:r w:rsidRPr="00CD53B8">
              <w:rPr>
                <w:color w:val="000000"/>
                <w:sz w:val="22"/>
                <w:szCs w:val="22"/>
              </w:rPr>
              <w:t>0.345</w:t>
            </w:r>
          </w:p>
        </w:tc>
      </w:tr>
      <w:tr w:rsidR="003E1057" w:rsidRPr="00CD53B8" w14:paraId="046CA1E0" w14:textId="77777777" w:rsidTr="00FC63D6">
        <w:trPr>
          <w:trHeight w:val="377"/>
          <w:jc w:val="center"/>
        </w:trPr>
        <w:tc>
          <w:tcPr>
            <w:tcW w:w="0" w:type="auto"/>
            <w:noWrap/>
            <w:hideMark/>
          </w:tcPr>
          <w:p w14:paraId="25352C54" w14:textId="77777777" w:rsidR="003E1057" w:rsidRPr="00CD53B8" w:rsidRDefault="003E1057" w:rsidP="006D4899">
            <w:pPr>
              <w:jc w:val="right"/>
              <w:rPr>
                <w:i/>
                <w:iCs/>
                <w:color w:val="000000"/>
                <w:sz w:val="22"/>
                <w:szCs w:val="22"/>
              </w:rPr>
            </w:pPr>
            <w:r w:rsidRPr="00CD53B8">
              <w:rPr>
                <w:i/>
                <w:iCs/>
                <w:color w:val="000000"/>
                <w:sz w:val="22"/>
                <w:szCs w:val="22"/>
              </w:rPr>
              <w:t>Podisus maculiventris</w:t>
            </w:r>
          </w:p>
        </w:tc>
        <w:tc>
          <w:tcPr>
            <w:tcW w:w="0" w:type="auto"/>
            <w:noWrap/>
            <w:hideMark/>
          </w:tcPr>
          <w:p w14:paraId="03F2591A"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hideMark/>
          </w:tcPr>
          <w:p w14:paraId="0350F1F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35F816C"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1F4ED4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7C3F4329" w14:textId="77777777" w:rsidR="003E1057" w:rsidRPr="00CD53B8" w:rsidRDefault="003E1057" w:rsidP="006D4899">
            <w:pPr>
              <w:jc w:val="center"/>
              <w:rPr>
                <w:color w:val="000000"/>
                <w:sz w:val="22"/>
                <w:szCs w:val="22"/>
              </w:rPr>
            </w:pPr>
            <w:r w:rsidRPr="00CD53B8">
              <w:rPr>
                <w:color w:val="000000"/>
                <w:sz w:val="22"/>
                <w:szCs w:val="22"/>
              </w:rPr>
              <w:t>0.33</w:t>
            </w:r>
          </w:p>
        </w:tc>
        <w:tc>
          <w:tcPr>
            <w:tcW w:w="1483" w:type="dxa"/>
            <w:noWrap/>
            <w:hideMark/>
          </w:tcPr>
          <w:p w14:paraId="22006698" w14:textId="77777777" w:rsidR="003E1057" w:rsidRPr="00CD53B8" w:rsidRDefault="003E1057" w:rsidP="006D4899">
            <w:pPr>
              <w:jc w:val="center"/>
              <w:rPr>
                <w:color w:val="000000"/>
                <w:sz w:val="22"/>
                <w:szCs w:val="22"/>
              </w:rPr>
            </w:pPr>
            <w:r w:rsidRPr="00CD53B8">
              <w:rPr>
                <w:color w:val="000000"/>
                <w:sz w:val="22"/>
                <w:szCs w:val="22"/>
              </w:rPr>
              <w:t>0.806</w:t>
            </w:r>
          </w:p>
        </w:tc>
      </w:tr>
      <w:tr w:rsidR="003E1057" w:rsidRPr="00CD53B8" w14:paraId="57728870" w14:textId="77777777" w:rsidTr="00FC63D6">
        <w:trPr>
          <w:trHeight w:val="360"/>
          <w:jc w:val="center"/>
        </w:trPr>
        <w:tc>
          <w:tcPr>
            <w:tcW w:w="0" w:type="auto"/>
            <w:noWrap/>
            <w:hideMark/>
          </w:tcPr>
          <w:p w14:paraId="568ABAE2" w14:textId="77777777" w:rsidR="003E1057" w:rsidRPr="00CD53B8" w:rsidRDefault="003E1057" w:rsidP="006D4899">
            <w:pPr>
              <w:rPr>
                <w:color w:val="000000"/>
                <w:sz w:val="22"/>
                <w:szCs w:val="22"/>
              </w:rPr>
            </w:pPr>
            <w:r w:rsidRPr="00CD53B8">
              <w:rPr>
                <w:color w:val="000000"/>
                <w:sz w:val="22"/>
                <w:szCs w:val="22"/>
              </w:rPr>
              <w:t xml:space="preserve">Reduviidae </w:t>
            </w:r>
          </w:p>
        </w:tc>
        <w:tc>
          <w:tcPr>
            <w:tcW w:w="0" w:type="auto"/>
            <w:noWrap/>
            <w:hideMark/>
          </w:tcPr>
          <w:p w14:paraId="233045E6" w14:textId="77777777" w:rsidR="003E1057" w:rsidRPr="00CD53B8" w:rsidRDefault="003E1057" w:rsidP="006D4899">
            <w:pPr>
              <w:jc w:val="right"/>
              <w:rPr>
                <w:color w:val="000000"/>
                <w:sz w:val="22"/>
                <w:szCs w:val="22"/>
              </w:rPr>
            </w:pPr>
            <w:r w:rsidRPr="00CD53B8">
              <w:rPr>
                <w:color w:val="000000"/>
                <w:sz w:val="22"/>
                <w:szCs w:val="22"/>
              </w:rPr>
              <w:t>0.142 (0.030) a</w:t>
            </w:r>
          </w:p>
        </w:tc>
        <w:tc>
          <w:tcPr>
            <w:tcW w:w="0" w:type="auto"/>
            <w:noWrap/>
            <w:hideMark/>
          </w:tcPr>
          <w:p w14:paraId="0DF63B36" w14:textId="77777777" w:rsidR="003E1057" w:rsidRPr="00CD53B8" w:rsidRDefault="003E1057" w:rsidP="006D4899">
            <w:pPr>
              <w:jc w:val="right"/>
              <w:rPr>
                <w:color w:val="000000"/>
                <w:sz w:val="22"/>
                <w:szCs w:val="22"/>
              </w:rPr>
            </w:pPr>
            <w:r w:rsidRPr="00CD53B8">
              <w:rPr>
                <w:color w:val="000000"/>
                <w:sz w:val="22"/>
                <w:szCs w:val="22"/>
              </w:rPr>
              <w:t>0.014 (0.014) a</w:t>
            </w:r>
          </w:p>
        </w:tc>
        <w:tc>
          <w:tcPr>
            <w:tcW w:w="0" w:type="auto"/>
            <w:noWrap/>
            <w:hideMark/>
          </w:tcPr>
          <w:p w14:paraId="3A4A3200" w14:textId="77777777" w:rsidR="003E1057" w:rsidRPr="00CD53B8" w:rsidRDefault="003E1057" w:rsidP="006D4899">
            <w:pPr>
              <w:jc w:val="right"/>
              <w:rPr>
                <w:color w:val="000000"/>
                <w:sz w:val="22"/>
                <w:szCs w:val="22"/>
              </w:rPr>
            </w:pPr>
            <w:r w:rsidRPr="00CD53B8">
              <w:rPr>
                <w:color w:val="000000"/>
                <w:sz w:val="22"/>
                <w:szCs w:val="22"/>
              </w:rPr>
              <w:t>0.103 (0.058) a</w:t>
            </w:r>
          </w:p>
        </w:tc>
        <w:tc>
          <w:tcPr>
            <w:tcW w:w="0" w:type="auto"/>
            <w:noWrap/>
            <w:hideMark/>
          </w:tcPr>
          <w:p w14:paraId="4B6D0A5B" w14:textId="77777777" w:rsidR="003E1057" w:rsidRPr="00CD53B8" w:rsidRDefault="003E1057" w:rsidP="006D4899">
            <w:pPr>
              <w:jc w:val="right"/>
              <w:rPr>
                <w:color w:val="000000"/>
                <w:sz w:val="22"/>
                <w:szCs w:val="22"/>
              </w:rPr>
            </w:pPr>
            <w:r w:rsidRPr="00CD53B8">
              <w:rPr>
                <w:color w:val="000000"/>
                <w:sz w:val="22"/>
                <w:szCs w:val="22"/>
              </w:rPr>
              <w:t>0.111 (0.029) a</w:t>
            </w:r>
          </w:p>
        </w:tc>
        <w:tc>
          <w:tcPr>
            <w:tcW w:w="0" w:type="auto"/>
            <w:noWrap/>
            <w:hideMark/>
          </w:tcPr>
          <w:p w14:paraId="31333587" w14:textId="77777777" w:rsidR="003E1057" w:rsidRPr="00CD53B8" w:rsidRDefault="003E1057" w:rsidP="006D4899">
            <w:pPr>
              <w:jc w:val="center"/>
              <w:rPr>
                <w:color w:val="000000"/>
                <w:sz w:val="22"/>
                <w:szCs w:val="22"/>
              </w:rPr>
            </w:pPr>
            <w:r w:rsidRPr="00CD53B8">
              <w:rPr>
                <w:color w:val="000000"/>
                <w:sz w:val="22"/>
                <w:szCs w:val="22"/>
              </w:rPr>
              <w:t>1.50</w:t>
            </w:r>
          </w:p>
        </w:tc>
        <w:tc>
          <w:tcPr>
            <w:tcW w:w="1483" w:type="dxa"/>
            <w:noWrap/>
            <w:hideMark/>
          </w:tcPr>
          <w:p w14:paraId="1499482C" w14:textId="77777777" w:rsidR="003E1057" w:rsidRPr="00CD53B8" w:rsidRDefault="003E1057" w:rsidP="006D4899">
            <w:pPr>
              <w:jc w:val="center"/>
              <w:rPr>
                <w:color w:val="000000"/>
                <w:sz w:val="22"/>
                <w:szCs w:val="22"/>
              </w:rPr>
            </w:pPr>
            <w:r w:rsidRPr="00CD53B8">
              <w:rPr>
                <w:color w:val="000000"/>
                <w:sz w:val="22"/>
                <w:szCs w:val="22"/>
              </w:rPr>
              <w:t>0.213</w:t>
            </w:r>
          </w:p>
        </w:tc>
      </w:tr>
      <w:tr w:rsidR="003E1057" w:rsidRPr="00CD53B8" w14:paraId="121528E7" w14:textId="77777777" w:rsidTr="00FC63D6">
        <w:trPr>
          <w:trHeight w:val="360"/>
          <w:jc w:val="center"/>
        </w:trPr>
        <w:tc>
          <w:tcPr>
            <w:tcW w:w="0" w:type="auto"/>
            <w:noWrap/>
            <w:hideMark/>
          </w:tcPr>
          <w:p w14:paraId="5FE92353" w14:textId="77777777" w:rsidR="003E1057" w:rsidRPr="00CD53B8" w:rsidRDefault="003E1057" w:rsidP="006D4899">
            <w:pPr>
              <w:jc w:val="right"/>
              <w:rPr>
                <w:i/>
                <w:iCs/>
                <w:color w:val="000000"/>
                <w:sz w:val="22"/>
                <w:szCs w:val="22"/>
              </w:rPr>
            </w:pPr>
            <w:r w:rsidRPr="00CD53B8">
              <w:rPr>
                <w:i/>
                <w:iCs/>
                <w:color w:val="000000"/>
                <w:sz w:val="22"/>
                <w:szCs w:val="22"/>
              </w:rPr>
              <w:t>Apiomerus crassipes</w:t>
            </w:r>
          </w:p>
        </w:tc>
        <w:tc>
          <w:tcPr>
            <w:tcW w:w="0" w:type="auto"/>
            <w:noWrap/>
            <w:hideMark/>
          </w:tcPr>
          <w:p w14:paraId="0DFD23E9" w14:textId="77777777" w:rsidR="003E1057" w:rsidRPr="00CD53B8" w:rsidRDefault="003E1057" w:rsidP="006D4899">
            <w:pPr>
              <w:jc w:val="right"/>
              <w:rPr>
                <w:color w:val="000000"/>
                <w:sz w:val="22"/>
                <w:szCs w:val="22"/>
              </w:rPr>
            </w:pPr>
            <w:r w:rsidRPr="00CD53B8">
              <w:rPr>
                <w:color w:val="000000"/>
                <w:sz w:val="22"/>
                <w:szCs w:val="22"/>
              </w:rPr>
              <w:t>0.111 (0.028) a</w:t>
            </w:r>
          </w:p>
        </w:tc>
        <w:tc>
          <w:tcPr>
            <w:tcW w:w="0" w:type="auto"/>
            <w:noWrap/>
            <w:hideMark/>
          </w:tcPr>
          <w:p w14:paraId="435765AE"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AE49B5B" w14:textId="77777777" w:rsidR="003E1057" w:rsidRPr="00CD53B8" w:rsidRDefault="003E1057" w:rsidP="006D4899">
            <w:pPr>
              <w:jc w:val="right"/>
              <w:rPr>
                <w:color w:val="000000"/>
                <w:sz w:val="22"/>
                <w:szCs w:val="22"/>
              </w:rPr>
            </w:pPr>
            <w:r w:rsidRPr="00CD53B8">
              <w:rPr>
                <w:color w:val="000000"/>
                <w:sz w:val="22"/>
                <w:szCs w:val="22"/>
              </w:rPr>
              <w:t>0.059 (0.043) a</w:t>
            </w:r>
          </w:p>
        </w:tc>
        <w:tc>
          <w:tcPr>
            <w:tcW w:w="0" w:type="auto"/>
            <w:noWrap/>
            <w:hideMark/>
          </w:tcPr>
          <w:p w14:paraId="7F28AF0C" w14:textId="77777777" w:rsidR="003E1057" w:rsidRPr="00CD53B8" w:rsidRDefault="003E1057" w:rsidP="006D4899">
            <w:pPr>
              <w:jc w:val="right"/>
              <w:rPr>
                <w:color w:val="000000"/>
                <w:sz w:val="22"/>
                <w:szCs w:val="22"/>
              </w:rPr>
            </w:pPr>
            <w:r w:rsidRPr="00CD53B8">
              <w:rPr>
                <w:color w:val="000000"/>
                <w:sz w:val="22"/>
                <w:szCs w:val="22"/>
              </w:rPr>
              <w:t>0.087 (0.027) a</w:t>
            </w:r>
          </w:p>
        </w:tc>
        <w:tc>
          <w:tcPr>
            <w:tcW w:w="0" w:type="auto"/>
            <w:noWrap/>
            <w:hideMark/>
          </w:tcPr>
          <w:p w14:paraId="56D05A04" w14:textId="77777777" w:rsidR="003E1057" w:rsidRPr="00CD53B8" w:rsidRDefault="003E1057" w:rsidP="006D4899">
            <w:pPr>
              <w:jc w:val="center"/>
              <w:rPr>
                <w:color w:val="000000"/>
                <w:sz w:val="22"/>
                <w:szCs w:val="22"/>
              </w:rPr>
            </w:pPr>
            <w:r w:rsidRPr="00CD53B8">
              <w:rPr>
                <w:color w:val="000000"/>
                <w:sz w:val="22"/>
                <w:szCs w:val="22"/>
              </w:rPr>
              <w:t>1.71</w:t>
            </w:r>
          </w:p>
        </w:tc>
        <w:tc>
          <w:tcPr>
            <w:tcW w:w="1483" w:type="dxa"/>
            <w:noWrap/>
            <w:hideMark/>
          </w:tcPr>
          <w:p w14:paraId="121A32A2" w14:textId="77777777" w:rsidR="003E1057" w:rsidRPr="00CD53B8" w:rsidRDefault="003E1057" w:rsidP="006D4899">
            <w:pPr>
              <w:jc w:val="center"/>
              <w:rPr>
                <w:color w:val="000000"/>
                <w:sz w:val="22"/>
                <w:szCs w:val="22"/>
              </w:rPr>
            </w:pPr>
            <w:r w:rsidRPr="00CD53B8">
              <w:rPr>
                <w:color w:val="000000"/>
                <w:sz w:val="22"/>
                <w:szCs w:val="22"/>
              </w:rPr>
              <w:t>0.163</w:t>
            </w:r>
          </w:p>
        </w:tc>
      </w:tr>
      <w:tr w:rsidR="003E1057" w:rsidRPr="00CD53B8" w14:paraId="3F543EEC" w14:textId="77777777" w:rsidTr="00FC63D6">
        <w:trPr>
          <w:trHeight w:val="512"/>
          <w:jc w:val="center"/>
        </w:trPr>
        <w:tc>
          <w:tcPr>
            <w:tcW w:w="0" w:type="auto"/>
            <w:noWrap/>
            <w:hideMark/>
          </w:tcPr>
          <w:p w14:paraId="50CED44C" w14:textId="77777777" w:rsidR="003E1057" w:rsidRPr="00CD53B8" w:rsidRDefault="003E1057" w:rsidP="006D4899">
            <w:pPr>
              <w:jc w:val="right"/>
              <w:rPr>
                <w:i/>
                <w:iCs/>
                <w:color w:val="000000"/>
                <w:sz w:val="22"/>
                <w:szCs w:val="22"/>
              </w:rPr>
            </w:pPr>
            <w:r w:rsidRPr="00CD53B8">
              <w:rPr>
                <w:i/>
                <w:iCs/>
                <w:color w:val="000000"/>
                <w:sz w:val="22"/>
                <w:szCs w:val="22"/>
              </w:rPr>
              <w:t>Arilus cristatus</w:t>
            </w:r>
          </w:p>
        </w:tc>
        <w:tc>
          <w:tcPr>
            <w:tcW w:w="0" w:type="auto"/>
            <w:noWrap/>
            <w:hideMark/>
          </w:tcPr>
          <w:p w14:paraId="29B35229"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hideMark/>
          </w:tcPr>
          <w:p w14:paraId="5F63AD9C"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E0814CA"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67123810" w14:textId="77777777" w:rsidR="003E1057" w:rsidRPr="00CD53B8" w:rsidRDefault="003E1057" w:rsidP="006D4899">
            <w:pPr>
              <w:jc w:val="right"/>
              <w:rPr>
                <w:color w:val="000000"/>
                <w:sz w:val="22"/>
                <w:szCs w:val="22"/>
              </w:rPr>
            </w:pPr>
            <w:r w:rsidRPr="00CD53B8">
              <w:rPr>
                <w:color w:val="000000"/>
                <w:sz w:val="22"/>
                <w:szCs w:val="22"/>
              </w:rPr>
              <w:t>0.010 (0.007) a</w:t>
            </w:r>
          </w:p>
        </w:tc>
        <w:tc>
          <w:tcPr>
            <w:tcW w:w="0" w:type="auto"/>
            <w:noWrap/>
            <w:hideMark/>
          </w:tcPr>
          <w:p w14:paraId="40FD9DDF" w14:textId="77777777" w:rsidR="003E1057" w:rsidRPr="00CD53B8" w:rsidRDefault="003E1057" w:rsidP="006D4899">
            <w:pPr>
              <w:jc w:val="center"/>
              <w:rPr>
                <w:color w:val="000000"/>
                <w:sz w:val="22"/>
                <w:szCs w:val="22"/>
              </w:rPr>
            </w:pPr>
            <w:r w:rsidRPr="00CD53B8">
              <w:rPr>
                <w:color w:val="000000"/>
                <w:sz w:val="22"/>
                <w:szCs w:val="22"/>
              </w:rPr>
              <w:t>0.67</w:t>
            </w:r>
          </w:p>
        </w:tc>
        <w:tc>
          <w:tcPr>
            <w:tcW w:w="1483" w:type="dxa"/>
            <w:noWrap/>
            <w:hideMark/>
          </w:tcPr>
          <w:p w14:paraId="5C9E489B" w14:textId="77777777" w:rsidR="003E1057" w:rsidRPr="00CD53B8" w:rsidRDefault="003E1057" w:rsidP="006D4899">
            <w:pPr>
              <w:jc w:val="center"/>
              <w:rPr>
                <w:color w:val="000000"/>
                <w:sz w:val="22"/>
                <w:szCs w:val="22"/>
              </w:rPr>
            </w:pPr>
            <w:r w:rsidRPr="00CD53B8">
              <w:rPr>
                <w:color w:val="000000"/>
                <w:sz w:val="22"/>
                <w:szCs w:val="22"/>
              </w:rPr>
              <w:t>0.568</w:t>
            </w:r>
          </w:p>
        </w:tc>
      </w:tr>
      <w:tr w:rsidR="003E1057" w:rsidRPr="00CD53B8" w14:paraId="5D67DED7" w14:textId="77777777" w:rsidTr="00FC63D6">
        <w:trPr>
          <w:trHeight w:val="458"/>
          <w:jc w:val="center"/>
        </w:trPr>
        <w:tc>
          <w:tcPr>
            <w:tcW w:w="0" w:type="auto"/>
            <w:noWrap/>
            <w:hideMark/>
          </w:tcPr>
          <w:p w14:paraId="1DFEAAB2" w14:textId="77777777" w:rsidR="003E1057" w:rsidRPr="00CD53B8" w:rsidRDefault="003E1057" w:rsidP="006D4899">
            <w:pPr>
              <w:jc w:val="right"/>
              <w:rPr>
                <w:i/>
                <w:iCs/>
                <w:color w:val="000000"/>
                <w:sz w:val="22"/>
                <w:szCs w:val="22"/>
              </w:rPr>
            </w:pPr>
            <w:r w:rsidRPr="00CD53B8">
              <w:rPr>
                <w:i/>
                <w:iCs/>
                <w:color w:val="000000"/>
                <w:sz w:val="22"/>
                <w:szCs w:val="22"/>
              </w:rPr>
              <w:t>Zelus longipes</w:t>
            </w:r>
          </w:p>
        </w:tc>
        <w:tc>
          <w:tcPr>
            <w:tcW w:w="0" w:type="auto"/>
            <w:noWrap/>
            <w:hideMark/>
          </w:tcPr>
          <w:p w14:paraId="4DE722AA"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hideMark/>
          </w:tcPr>
          <w:p w14:paraId="3729AFD8"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54BD460"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591F37B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DA98DAD" w14:textId="77777777" w:rsidR="003E1057" w:rsidRPr="00CD53B8" w:rsidRDefault="003E1057" w:rsidP="006D4899">
            <w:pPr>
              <w:jc w:val="center"/>
              <w:rPr>
                <w:color w:val="000000"/>
                <w:sz w:val="22"/>
                <w:szCs w:val="22"/>
              </w:rPr>
            </w:pPr>
            <w:r w:rsidRPr="00CD53B8">
              <w:rPr>
                <w:color w:val="000000"/>
                <w:sz w:val="22"/>
                <w:szCs w:val="22"/>
              </w:rPr>
              <w:t>0.57</w:t>
            </w:r>
          </w:p>
        </w:tc>
        <w:tc>
          <w:tcPr>
            <w:tcW w:w="1483" w:type="dxa"/>
            <w:noWrap/>
            <w:hideMark/>
          </w:tcPr>
          <w:p w14:paraId="0CACD4AE" w14:textId="77777777" w:rsidR="003E1057" w:rsidRPr="00CD53B8" w:rsidRDefault="003E1057" w:rsidP="006D4899">
            <w:pPr>
              <w:jc w:val="center"/>
              <w:rPr>
                <w:color w:val="000000"/>
                <w:sz w:val="22"/>
                <w:szCs w:val="22"/>
              </w:rPr>
            </w:pPr>
            <w:r w:rsidRPr="00CD53B8">
              <w:rPr>
                <w:color w:val="000000"/>
                <w:sz w:val="22"/>
                <w:szCs w:val="22"/>
              </w:rPr>
              <w:t>0.637</w:t>
            </w:r>
          </w:p>
        </w:tc>
      </w:tr>
      <w:tr w:rsidR="003E1057" w:rsidRPr="00CD53B8" w14:paraId="30EFBA8B" w14:textId="77777777" w:rsidTr="00FC63D6">
        <w:trPr>
          <w:trHeight w:val="341"/>
          <w:jc w:val="center"/>
        </w:trPr>
        <w:tc>
          <w:tcPr>
            <w:tcW w:w="0" w:type="auto"/>
            <w:noWrap/>
          </w:tcPr>
          <w:p w14:paraId="74DCD0D1" w14:textId="77777777" w:rsidR="003E1057" w:rsidRPr="00CD53B8" w:rsidRDefault="003E1057" w:rsidP="006D4899">
            <w:pPr>
              <w:rPr>
                <w:color w:val="000000"/>
                <w:sz w:val="22"/>
                <w:szCs w:val="22"/>
              </w:rPr>
            </w:pPr>
            <w:r w:rsidRPr="00CD53B8">
              <w:rPr>
                <w:color w:val="000000"/>
                <w:sz w:val="22"/>
                <w:szCs w:val="22"/>
              </w:rPr>
              <w:t xml:space="preserve">Hymenoptera  </w:t>
            </w:r>
          </w:p>
        </w:tc>
        <w:tc>
          <w:tcPr>
            <w:tcW w:w="0" w:type="auto"/>
            <w:noWrap/>
            <w:vAlign w:val="bottom"/>
          </w:tcPr>
          <w:p w14:paraId="5643E5A6" w14:textId="77777777" w:rsidR="003E1057" w:rsidRPr="00CD53B8" w:rsidRDefault="003E1057" w:rsidP="006D4899">
            <w:pPr>
              <w:jc w:val="right"/>
              <w:rPr>
                <w:color w:val="000000"/>
                <w:sz w:val="22"/>
                <w:szCs w:val="22"/>
              </w:rPr>
            </w:pPr>
            <w:r w:rsidRPr="00CD53B8">
              <w:rPr>
                <w:color w:val="000000"/>
                <w:sz w:val="22"/>
                <w:szCs w:val="22"/>
              </w:rPr>
              <w:t>0.031 (0.011) a</w:t>
            </w:r>
          </w:p>
        </w:tc>
        <w:tc>
          <w:tcPr>
            <w:tcW w:w="0" w:type="auto"/>
            <w:noWrap/>
            <w:vAlign w:val="bottom"/>
          </w:tcPr>
          <w:p w14:paraId="05CDF7BC" w14:textId="77777777" w:rsidR="003E1057" w:rsidRPr="00CD53B8" w:rsidRDefault="003E1057" w:rsidP="006D4899">
            <w:pPr>
              <w:jc w:val="right"/>
              <w:rPr>
                <w:color w:val="000000"/>
                <w:sz w:val="22"/>
                <w:szCs w:val="22"/>
              </w:rPr>
            </w:pPr>
            <w:r w:rsidRPr="00CD53B8">
              <w:rPr>
                <w:color w:val="000000"/>
                <w:sz w:val="22"/>
                <w:szCs w:val="22"/>
              </w:rPr>
              <w:t>0.028 (0.028) a</w:t>
            </w:r>
          </w:p>
        </w:tc>
        <w:tc>
          <w:tcPr>
            <w:tcW w:w="0" w:type="auto"/>
            <w:noWrap/>
            <w:vAlign w:val="bottom"/>
          </w:tcPr>
          <w:p w14:paraId="49A5A663"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vAlign w:val="bottom"/>
          </w:tcPr>
          <w:p w14:paraId="72ECFB8E" w14:textId="77777777" w:rsidR="003E1057" w:rsidRPr="00CD53B8" w:rsidRDefault="003E1057" w:rsidP="006D4899">
            <w:pPr>
              <w:jc w:val="right"/>
              <w:rPr>
                <w:color w:val="000000"/>
                <w:sz w:val="22"/>
                <w:szCs w:val="22"/>
              </w:rPr>
            </w:pPr>
            <w:r w:rsidRPr="00CD53B8">
              <w:rPr>
                <w:color w:val="000000"/>
                <w:sz w:val="22"/>
                <w:szCs w:val="22"/>
              </w:rPr>
              <w:t>0.034 (0.014) a</w:t>
            </w:r>
          </w:p>
        </w:tc>
        <w:tc>
          <w:tcPr>
            <w:tcW w:w="0" w:type="auto"/>
            <w:noWrap/>
            <w:vAlign w:val="bottom"/>
          </w:tcPr>
          <w:p w14:paraId="087B5D64" w14:textId="77777777" w:rsidR="003E1057" w:rsidRPr="00CD53B8" w:rsidRDefault="003E1057" w:rsidP="006D4899">
            <w:pPr>
              <w:jc w:val="center"/>
              <w:rPr>
                <w:sz w:val="22"/>
                <w:szCs w:val="22"/>
              </w:rPr>
            </w:pPr>
            <w:r w:rsidRPr="00CD53B8">
              <w:rPr>
                <w:color w:val="000000"/>
                <w:sz w:val="22"/>
                <w:szCs w:val="22"/>
              </w:rPr>
              <w:t>0.61</w:t>
            </w:r>
          </w:p>
        </w:tc>
        <w:tc>
          <w:tcPr>
            <w:tcW w:w="1483" w:type="dxa"/>
            <w:noWrap/>
            <w:vAlign w:val="bottom"/>
          </w:tcPr>
          <w:p w14:paraId="7FBA80E4" w14:textId="77777777" w:rsidR="003E1057" w:rsidRPr="00CD53B8" w:rsidRDefault="003E1057" w:rsidP="006D4899">
            <w:pPr>
              <w:jc w:val="center"/>
              <w:rPr>
                <w:sz w:val="22"/>
                <w:szCs w:val="22"/>
              </w:rPr>
            </w:pPr>
            <w:r w:rsidRPr="00CD53B8">
              <w:rPr>
                <w:color w:val="000000"/>
                <w:sz w:val="22"/>
                <w:szCs w:val="22"/>
              </w:rPr>
              <w:t>0.608</w:t>
            </w:r>
          </w:p>
        </w:tc>
      </w:tr>
      <w:tr w:rsidR="003E1057" w:rsidRPr="00CD53B8" w14:paraId="34E5C444" w14:textId="77777777" w:rsidTr="00FC63D6">
        <w:trPr>
          <w:trHeight w:val="341"/>
          <w:jc w:val="center"/>
        </w:trPr>
        <w:tc>
          <w:tcPr>
            <w:tcW w:w="0" w:type="auto"/>
            <w:noWrap/>
          </w:tcPr>
          <w:p w14:paraId="77D428F4" w14:textId="77777777" w:rsidR="003E1057" w:rsidRPr="00CD53B8" w:rsidRDefault="003E1057" w:rsidP="006D4899">
            <w:pPr>
              <w:rPr>
                <w:color w:val="000000"/>
                <w:sz w:val="22"/>
                <w:szCs w:val="22"/>
              </w:rPr>
            </w:pPr>
            <w:r w:rsidRPr="00CD53B8">
              <w:rPr>
                <w:color w:val="000000"/>
                <w:sz w:val="22"/>
                <w:szCs w:val="22"/>
              </w:rPr>
              <w:t>Hymenoptera nest</w:t>
            </w:r>
          </w:p>
        </w:tc>
        <w:tc>
          <w:tcPr>
            <w:tcW w:w="0" w:type="auto"/>
            <w:noWrap/>
            <w:vAlign w:val="bottom"/>
          </w:tcPr>
          <w:p w14:paraId="21341D44" w14:textId="77777777" w:rsidR="003E1057" w:rsidRPr="00CD53B8" w:rsidRDefault="003E1057" w:rsidP="006D4899">
            <w:pPr>
              <w:jc w:val="right"/>
              <w:rPr>
                <w:color w:val="000000"/>
                <w:sz w:val="22"/>
                <w:szCs w:val="22"/>
              </w:rPr>
            </w:pPr>
            <w:r w:rsidRPr="00CD53B8">
              <w:rPr>
                <w:color w:val="000000"/>
                <w:sz w:val="22"/>
                <w:szCs w:val="22"/>
              </w:rPr>
              <w:t>0.009 (0.005) a</w:t>
            </w:r>
          </w:p>
        </w:tc>
        <w:tc>
          <w:tcPr>
            <w:tcW w:w="0" w:type="auto"/>
            <w:noWrap/>
            <w:vAlign w:val="bottom"/>
          </w:tcPr>
          <w:p w14:paraId="675380A8"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097BADC3"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vAlign w:val="bottom"/>
          </w:tcPr>
          <w:p w14:paraId="68C5C790"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vAlign w:val="bottom"/>
          </w:tcPr>
          <w:p w14:paraId="0685C239" w14:textId="77777777" w:rsidR="003E1057" w:rsidRPr="00CD53B8" w:rsidRDefault="003E1057" w:rsidP="006D4899">
            <w:pPr>
              <w:jc w:val="center"/>
              <w:rPr>
                <w:sz w:val="22"/>
                <w:szCs w:val="22"/>
              </w:rPr>
            </w:pPr>
            <w:r w:rsidRPr="00CD53B8">
              <w:rPr>
                <w:color w:val="000000"/>
                <w:sz w:val="22"/>
                <w:szCs w:val="22"/>
              </w:rPr>
              <w:t>0.33</w:t>
            </w:r>
          </w:p>
        </w:tc>
        <w:tc>
          <w:tcPr>
            <w:tcW w:w="1483" w:type="dxa"/>
            <w:noWrap/>
            <w:vAlign w:val="bottom"/>
          </w:tcPr>
          <w:p w14:paraId="5478AF31" w14:textId="77777777" w:rsidR="003E1057" w:rsidRPr="00CD53B8" w:rsidRDefault="003E1057" w:rsidP="006D4899">
            <w:pPr>
              <w:jc w:val="center"/>
              <w:rPr>
                <w:sz w:val="22"/>
                <w:szCs w:val="22"/>
              </w:rPr>
            </w:pPr>
            <w:r w:rsidRPr="00CD53B8">
              <w:rPr>
                <w:color w:val="000000"/>
                <w:sz w:val="22"/>
                <w:szCs w:val="22"/>
              </w:rPr>
              <w:t>0.804</w:t>
            </w:r>
          </w:p>
        </w:tc>
      </w:tr>
    </w:tbl>
    <w:p w14:paraId="522792C5" w14:textId="12F9FE0F" w:rsidR="00FC63D6" w:rsidRDefault="00FC63D6">
      <w:r>
        <w:lastRenderedPageBreak/>
        <w:t xml:space="preserve">Table 4-5. Continued </w:t>
      </w:r>
    </w:p>
    <w:tbl>
      <w:tblPr>
        <w:tblStyle w:val="TableGrid"/>
        <w:tblW w:w="117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1"/>
        <w:gridCol w:w="1854"/>
        <w:gridCol w:w="1854"/>
        <w:gridCol w:w="1854"/>
        <w:gridCol w:w="1854"/>
        <w:gridCol w:w="771"/>
        <w:gridCol w:w="1901"/>
      </w:tblGrid>
      <w:tr w:rsidR="00C71F37" w:rsidRPr="00CD53B8" w14:paraId="3861E1E3" w14:textId="77777777" w:rsidTr="003811AD">
        <w:trPr>
          <w:trHeight w:val="341"/>
          <w:jc w:val="center"/>
        </w:trPr>
        <w:tc>
          <w:tcPr>
            <w:tcW w:w="0" w:type="auto"/>
            <w:tcBorders>
              <w:top w:val="single" w:sz="4" w:space="0" w:color="auto"/>
            </w:tcBorders>
            <w:noWrap/>
          </w:tcPr>
          <w:p w14:paraId="5747A681" w14:textId="77777777" w:rsidR="00C71F37" w:rsidRPr="00CD53B8" w:rsidRDefault="00C71F37" w:rsidP="006D4899">
            <w:pPr>
              <w:rPr>
                <w:color w:val="000000"/>
                <w:sz w:val="22"/>
                <w:szCs w:val="22"/>
              </w:rPr>
            </w:pPr>
          </w:p>
        </w:tc>
        <w:tc>
          <w:tcPr>
            <w:tcW w:w="0" w:type="auto"/>
            <w:gridSpan w:val="4"/>
            <w:tcBorders>
              <w:top w:val="single" w:sz="4" w:space="0" w:color="auto"/>
            </w:tcBorders>
            <w:noWrap/>
            <w:vAlign w:val="center"/>
          </w:tcPr>
          <w:p w14:paraId="6856159F" w14:textId="138C6D5A" w:rsidR="00C71F37" w:rsidRPr="00CD53B8" w:rsidRDefault="00C71F37" w:rsidP="00C71F37">
            <w:pPr>
              <w:jc w:val="center"/>
              <w:rPr>
                <w:color w:val="000000"/>
                <w:sz w:val="22"/>
                <w:szCs w:val="22"/>
              </w:rPr>
            </w:pPr>
            <w:r w:rsidRPr="00CD53B8">
              <w:rPr>
                <w:sz w:val="22"/>
                <w:szCs w:val="22"/>
              </w:rPr>
              <w:t>Means (SE)/Trap day</w:t>
            </w:r>
          </w:p>
        </w:tc>
        <w:tc>
          <w:tcPr>
            <w:tcW w:w="0" w:type="auto"/>
            <w:tcBorders>
              <w:top w:val="single" w:sz="4" w:space="0" w:color="auto"/>
            </w:tcBorders>
            <w:noWrap/>
            <w:vAlign w:val="bottom"/>
          </w:tcPr>
          <w:p w14:paraId="4988738A" w14:textId="77777777" w:rsidR="00C71F37" w:rsidRPr="00CD53B8" w:rsidRDefault="00C71F37" w:rsidP="006D4899">
            <w:pPr>
              <w:jc w:val="center"/>
              <w:rPr>
                <w:color w:val="000000"/>
                <w:sz w:val="22"/>
                <w:szCs w:val="22"/>
              </w:rPr>
            </w:pPr>
          </w:p>
        </w:tc>
        <w:tc>
          <w:tcPr>
            <w:tcW w:w="1761" w:type="dxa"/>
            <w:tcBorders>
              <w:top w:val="single" w:sz="4" w:space="0" w:color="auto"/>
            </w:tcBorders>
            <w:noWrap/>
            <w:vAlign w:val="bottom"/>
          </w:tcPr>
          <w:p w14:paraId="12C55BDD" w14:textId="77777777" w:rsidR="00C71F37" w:rsidRPr="00CD53B8" w:rsidRDefault="00C71F37" w:rsidP="006D4899">
            <w:pPr>
              <w:jc w:val="center"/>
              <w:rPr>
                <w:color w:val="000000"/>
                <w:sz w:val="22"/>
                <w:szCs w:val="22"/>
              </w:rPr>
            </w:pPr>
          </w:p>
        </w:tc>
      </w:tr>
      <w:tr w:rsidR="00C71F37" w:rsidRPr="00CD53B8" w14:paraId="47D46899" w14:textId="77777777" w:rsidTr="003811AD">
        <w:trPr>
          <w:trHeight w:val="341"/>
          <w:jc w:val="center"/>
        </w:trPr>
        <w:tc>
          <w:tcPr>
            <w:tcW w:w="0" w:type="auto"/>
            <w:tcBorders>
              <w:bottom w:val="single" w:sz="4" w:space="0" w:color="auto"/>
            </w:tcBorders>
            <w:noWrap/>
            <w:vAlign w:val="center"/>
          </w:tcPr>
          <w:p w14:paraId="53615D13" w14:textId="32B560AF" w:rsidR="00C71F37" w:rsidRPr="00CD53B8" w:rsidRDefault="00C71F37" w:rsidP="00C71F37">
            <w:pPr>
              <w:jc w:val="center"/>
              <w:rPr>
                <w:color w:val="000000"/>
                <w:sz w:val="22"/>
                <w:szCs w:val="22"/>
              </w:rPr>
            </w:pPr>
            <w:r w:rsidRPr="00CD53B8">
              <w:rPr>
                <w:color w:val="000000"/>
                <w:sz w:val="22"/>
                <w:szCs w:val="22"/>
              </w:rPr>
              <w:t>Group</w:t>
            </w:r>
          </w:p>
        </w:tc>
        <w:tc>
          <w:tcPr>
            <w:tcW w:w="0" w:type="auto"/>
            <w:tcBorders>
              <w:bottom w:val="single" w:sz="4" w:space="0" w:color="auto"/>
            </w:tcBorders>
            <w:noWrap/>
            <w:vAlign w:val="center"/>
          </w:tcPr>
          <w:p w14:paraId="593C8269" w14:textId="734AF8E1" w:rsidR="00C71F37" w:rsidRPr="00CD53B8" w:rsidRDefault="00C71F37" w:rsidP="00C71F37">
            <w:pPr>
              <w:jc w:val="center"/>
              <w:rPr>
                <w:color w:val="000000"/>
                <w:sz w:val="22"/>
                <w:szCs w:val="22"/>
              </w:rPr>
            </w:pPr>
            <w:r w:rsidRPr="00CD53B8">
              <w:rPr>
                <w:color w:val="000000"/>
                <w:sz w:val="22"/>
                <w:szCs w:val="22"/>
              </w:rPr>
              <w:t>Center</w:t>
            </w:r>
          </w:p>
        </w:tc>
        <w:tc>
          <w:tcPr>
            <w:tcW w:w="0" w:type="auto"/>
            <w:tcBorders>
              <w:bottom w:val="single" w:sz="4" w:space="0" w:color="auto"/>
            </w:tcBorders>
            <w:noWrap/>
            <w:vAlign w:val="center"/>
          </w:tcPr>
          <w:p w14:paraId="0163CE30" w14:textId="1E3AD1BE" w:rsidR="00C71F37" w:rsidRPr="00CD53B8" w:rsidRDefault="00C71F37" w:rsidP="00C71F37">
            <w:pPr>
              <w:jc w:val="center"/>
              <w:rPr>
                <w:color w:val="000000"/>
                <w:sz w:val="22"/>
                <w:szCs w:val="22"/>
              </w:rPr>
            </w:pPr>
            <w:r w:rsidRPr="00CD53B8">
              <w:rPr>
                <w:color w:val="000000"/>
                <w:sz w:val="22"/>
                <w:szCs w:val="22"/>
              </w:rPr>
              <w:t>Corner</w:t>
            </w:r>
          </w:p>
        </w:tc>
        <w:tc>
          <w:tcPr>
            <w:tcW w:w="0" w:type="auto"/>
            <w:tcBorders>
              <w:bottom w:val="single" w:sz="4" w:space="0" w:color="auto"/>
            </w:tcBorders>
            <w:noWrap/>
            <w:vAlign w:val="center"/>
          </w:tcPr>
          <w:p w14:paraId="6CE9CB52" w14:textId="518D1F31" w:rsidR="00C71F37" w:rsidRPr="00CD53B8" w:rsidRDefault="00C71F37" w:rsidP="00C71F37">
            <w:pPr>
              <w:jc w:val="center"/>
              <w:rPr>
                <w:color w:val="000000"/>
                <w:sz w:val="22"/>
                <w:szCs w:val="22"/>
              </w:rPr>
            </w:pPr>
            <w:r w:rsidRPr="00CD53B8">
              <w:rPr>
                <w:color w:val="000000"/>
                <w:sz w:val="22"/>
                <w:szCs w:val="22"/>
              </w:rPr>
              <w:t>End</w:t>
            </w:r>
          </w:p>
        </w:tc>
        <w:tc>
          <w:tcPr>
            <w:tcW w:w="0" w:type="auto"/>
            <w:tcBorders>
              <w:bottom w:val="single" w:sz="4" w:space="0" w:color="auto"/>
            </w:tcBorders>
            <w:noWrap/>
            <w:vAlign w:val="center"/>
          </w:tcPr>
          <w:p w14:paraId="6029F85B" w14:textId="2DF28B58" w:rsidR="00C71F37" w:rsidRPr="00CD53B8" w:rsidRDefault="00C71F37" w:rsidP="00C71F37">
            <w:pPr>
              <w:jc w:val="center"/>
              <w:rPr>
                <w:color w:val="000000"/>
                <w:sz w:val="22"/>
                <w:szCs w:val="22"/>
              </w:rPr>
            </w:pPr>
            <w:r w:rsidRPr="00CD53B8">
              <w:rPr>
                <w:color w:val="000000"/>
                <w:sz w:val="22"/>
                <w:szCs w:val="22"/>
              </w:rPr>
              <w:t>Edge</w:t>
            </w:r>
          </w:p>
        </w:tc>
        <w:tc>
          <w:tcPr>
            <w:tcW w:w="0" w:type="auto"/>
            <w:tcBorders>
              <w:bottom w:val="single" w:sz="4" w:space="0" w:color="auto"/>
            </w:tcBorders>
            <w:noWrap/>
            <w:vAlign w:val="center"/>
          </w:tcPr>
          <w:p w14:paraId="4529B245" w14:textId="4CD88210" w:rsidR="00C71F37" w:rsidRPr="00CD53B8" w:rsidRDefault="00C71F37" w:rsidP="00C71F37">
            <w:pPr>
              <w:jc w:val="center"/>
              <w:rPr>
                <w:color w:val="000000"/>
                <w:sz w:val="22"/>
                <w:szCs w:val="22"/>
              </w:rPr>
            </w:pPr>
            <w:r w:rsidRPr="00CD53B8">
              <w:rPr>
                <w:color w:val="000000"/>
                <w:sz w:val="22"/>
                <w:szCs w:val="22"/>
              </w:rPr>
              <w:t>F</w:t>
            </w:r>
          </w:p>
        </w:tc>
        <w:tc>
          <w:tcPr>
            <w:tcW w:w="1761" w:type="dxa"/>
            <w:tcBorders>
              <w:bottom w:val="single" w:sz="4" w:space="0" w:color="auto"/>
            </w:tcBorders>
            <w:noWrap/>
            <w:vAlign w:val="center"/>
          </w:tcPr>
          <w:p w14:paraId="6BA8DA87" w14:textId="29028A83" w:rsidR="00C71F37" w:rsidRPr="00CD53B8" w:rsidRDefault="00C71F37" w:rsidP="00C71F37">
            <w:pPr>
              <w:jc w:val="center"/>
              <w:rPr>
                <w:color w:val="000000"/>
                <w:sz w:val="22"/>
                <w:szCs w:val="22"/>
              </w:rPr>
            </w:pPr>
            <w:r w:rsidRPr="00CD53B8">
              <w:rPr>
                <w:i/>
                <w:iCs/>
                <w:color w:val="000000"/>
                <w:sz w:val="22"/>
                <w:szCs w:val="22"/>
              </w:rPr>
              <w:t>P</w:t>
            </w:r>
          </w:p>
        </w:tc>
      </w:tr>
      <w:tr w:rsidR="00C71F37" w:rsidRPr="00CD53B8" w14:paraId="4FA952A6" w14:textId="77777777" w:rsidTr="003811AD">
        <w:trPr>
          <w:trHeight w:val="341"/>
          <w:jc w:val="center"/>
        </w:trPr>
        <w:tc>
          <w:tcPr>
            <w:tcW w:w="0" w:type="auto"/>
            <w:tcBorders>
              <w:top w:val="single" w:sz="4" w:space="0" w:color="auto"/>
            </w:tcBorders>
            <w:noWrap/>
          </w:tcPr>
          <w:p w14:paraId="6DA739E5" w14:textId="77777777" w:rsidR="00C71F37" w:rsidRPr="00CD53B8" w:rsidRDefault="00C71F37" w:rsidP="00C71F37">
            <w:pPr>
              <w:rPr>
                <w:color w:val="000000"/>
                <w:sz w:val="22"/>
                <w:szCs w:val="22"/>
              </w:rPr>
            </w:pPr>
            <w:r w:rsidRPr="00CD53B8">
              <w:rPr>
                <w:color w:val="000000"/>
                <w:sz w:val="22"/>
                <w:szCs w:val="22"/>
              </w:rPr>
              <w:t>Formicidae</w:t>
            </w:r>
          </w:p>
        </w:tc>
        <w:tc>
          <w:tcPr>
            <w:tcW w:w="0" w:type="auto"/>
            <w:tcBorders>
              <w:top w:val="single" w:sz="4" w:space="0" w:color="auto"/>
            </w:tcBorders>
            <w:noWrap/>
            <w:vAlign w:val="bottom"/>
          </w:tcPr>
          <w:p w14:paraId="4364F430" w14:textId="77777777" w:rsidR="00C71F37" w:rsidRPr="00CD53B8" w:rsidRDefault="00C71F37" w:rsidP="00C71F37">
            <w:pPr>
              <w:jc w:val="right"/>
              <w:rPr>
                <w:color w:val="000000"/>
                <w:sz w:val="22"/>
                <w:szCs w:val="22"/>
              </w:rPr>
            </w:pPr>
            <w:r w:rsidRPr="00CD53B8">
              <w:rPr>
                <w:color w:val="000000"/>
                <w:sz w:val="22"/>
                <w:szCs w:val="22"/>
              </w:rPr>
              <w:t>0.012 (0.007) a</w:t>
            </w:r>
          </w:p>
        </w:tc>
        <w:tc>
          <w:tcPr>
            <w:tcW w:w="0" w:type="auto"/>
            <w:tcBorders>
              <w:top w:val="single" w:sz="4" w:space="0" w:color="auto"/>
            </w:tcBorders>
            <w:noWrap/>
            <w:vAlign w:val="bottom"/>
          </w:tcPr>
          <w:p w14:paraId="12F8A1CB" w14:textId="77777777" w:rsidR="00C71F37" w:rsidRPr="00CD53B8" w:rsidRDefault="00C71F37" w:rsidP="00C71F37">
            <w:pPr>
              <w:jc w:val="right"/>
              <w:rPr>
                <w:color w:val="000000"/>
                <w:sz w:val="22"/>
                <w:szCs w:val="22"/>
              </w:rPr>
            </w:pPr>
            <w:r w:rsidRPr="00CD53B8">
              <w:rPr>
                <w:color w:val="000000"/>
                <w:sz w:val="22"/>
                <w:szCs w:val="22"/>
              </w:rPr>
              <w:t>0.028 (0.028) a</w:t>
            </w:r>
          </w:p>
        </w:tc>
        <w:tc>
          <w:tcPr>
            <w:tcW w:w="0" w:type="auto"/>
            <w:tcBorders>
              <w:top w:val="single" w:sz="4" w:space="0" w:color="auto"/>
            </w:tcBorders>
            <w:noWrap/>
            <w:vAlign w:val="bottom"/>
          </w:tcPr>
          <w:p w14:paraId="67639FBE"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tcBorders>
              <w:top w:val="single" w:sz="4" w:space="0" w:color="auto"/>
            </w:tcBorders>
            <w:noWrap/>
            <w:vAlign w:val="bottom"/>
          </w:tcPr>
          <w:p w14:paraId="73F4224C" w14:textId="77777777" w:rsidR="00C71F37" w:rsidRPr="00CD53B8" w:rsidRDefault="00C71F37" w:rsidP="00C71F37">
            <w:pPr>
              <w:jc w:val="right"/>
              <w:rPr>
                <w:color w:val="000000"/>
                <w:sz w:val="22"/>
                <w:szCs w:val="22"/>
              </w:rPr>
            </w:pPr>
            <w:r w:rsidRPr="00CD53B8">
              <w:rPr>
                <w:color w:val="000000"/>
                <w:sz w:val="22"/>
                <w:szCs w:val="22"/>
              </w:rPr>
              <w:t>0.005 (0.005) a</w:t>
            </w:r>
          </w:p>
        </w:tc>
        <w:tc>
          <w:tcPr>
            <w:tcW w:w="0" w:type="auto"/>
            <w:tcBorders>
              <w:top w:val="single" w:sz="4" w:space="0" w:color="auto"/>
            </w:tcBorders>
            <w:noWrap/>
            <w:vAlign w:val="bottom"/>
          </w:tcPr>
          <w:p w14:paraId="77D4BB7C" w14:textId="77777777" w:rsidR="00C71F37" w:rsidRPr="00CD53B8" w:rsidRDefault="00C71F37" w:rsidP="00C71F37">
            <w:pPr>
              <w:jc w:val="center"/>
              <w:rPr>
                <w:sz w:val="22"/>
                <w:szCs w:val="22"/>
              </w:rPr>
            </w:pPr>
            <w:r w:rsidRPr="00CD53B8">
              <w:rPr>
                <w:color w:val="000000"/>
                <w:sz w:val="22"/>
                <w:szCs w:val="22"/>
              </w:rPr>
              <w:t>0.77</w:t>
            </w:r>
          </w:p>
        </w:tc>
        <w:tc>
          <w:tcPr>
            <w:tcW w:w="1761" w:type="dxa"/>
            <w:tcBorders>
              <w:top w:val="single" w:sz="4" w:space="0" w:color="auto"/>
            </w:tcBorders>
            <w:noWrap/>
            <w:vAlign w:val="bottom"/>
          </w:tcPr>
          <w:p w14:paraId="37298A3F" w14:textId="77777777" w:rsidR="00C71F37" w:rsidRPr="00CD53B8" w:rsidRDefault="00C71F37" w:rsidP="00C71F37">
            <w:pPr>
              <w:jc w:val="center"/>
              <w:rPr>
                <w:sz w:val="22"/>
                <w:szCs w:val="22"/>
              </w:rPr>
            </w:pPr>
            <w:r w:rsidRPr="00CD53B8">
              <w:rPr>
                <w:color w:val="000000"/>
                <w:sz w:val="22"/>
                <w:szCs w:val="22"/>
              </w:rPr>
              <w:t>0.512</w:t>
            </w:r>
          </w:p>
        </w:tc>
      </w:tr>
      <w:tr w:rsidR="00C71F37" w:rsidRPr="00CD53B8" w14:paraId="2FB6B3C2" w14:textId="77777777" w:rsidTr="00C71F37">
        <w:trPr>
          <w:trHeight w:val="341"/>
          <w:jc w:val="center"/>
        </w:trPr>
        <w:tc>
          <w:tcPr>
            <w:tcW w:w="0" w:type="auto"/>
            <w:noWrap/>
          </w:tcPr>
          <w:p w14:paraId="2DD49A40" w14:textId="77777777" w:rsidR="00C71F37" w:rsidRPr="00CD53B8" w:rsidRDefault="00C71F37" w:rsidP="00C71F37">
            <w:pPr>
              <w:rPr>
                <w:color w:val="000000"/>
                <w:sz w:val="22"/>
                <w:szCs w:val="22"/>
              </w:rPr>
            </w:pPr>
            <w:r w:rsidRPr="00CD53B8">
              <w:rPr>
                <w:color w:val="000000"/>
                <w:sz w:val="22"/>
                <w:szCs w:val="22"/>
              </w:rPr>
              <w:t>Vespidae</w:t>
            </w:r>
          </w:p>
        </w:tc>
        <w:tc>
          <w:tcPr>
            <w:tcW w:w="0" w:type="auto"/>
            <w:noWrap/>
            <w:vAlign w:val="bottom"/>
          </w:tcPr>
          <w:p w14:paraId="502E4AF6" w14:textId="77777777" w:rsidR="00C71F37" w:rsidRPr="00CD53B8" w:rsidRDefault="00C71F37" w:rsidP="00C71F37">
            <w:pPr>
              <w:jc w:val="right"/>
              <w:rPr>
                <w:color w:val="000000"/>
                <w:sz w:val="22"/>
                <w:szCs w:val="22"/>
              </w:rPr>
            </w:pPr>
            <w:r w:rsidRPr="00CD53B8">
              <w:rPr>
                <w:color w:val="000000"/>
                <w:sz w:val="22"/>
                <w:szCs w:val="22"/>
              </w:rPr>
              <w:t>0.002 (0.002) a</w:t>
            </w:r>
          </w:p>
        </w:tc>
        <w:tc>
          <w:tcPr>
            <w:tcW w:w="0" w:type="auto"/>
            <w:noWrap/>
            <w:vAlign w:val="bottom"/>
          </w:tcPr>
          <w:p w14:paraId="1AFEA4AC"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6002424"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E7741C2" w14:textId="77777777" w:rsidR="00C71F37" w:rsidRPr="00CD53B8" w:rsidRDefault="00C71F37" w:rsidP="00C71F37">
            <w:pPr>
              <w:jc w:val="right"/>
              <w:rPr>
                <w:color w:val="000000"/>
                <w:sz w:val="22"/>
                <w:szCs w:val="22"/>
              </w:rPr>
            </w:pPr>
            <w:r w:rsidRPr="00CD53B8">
              <w:rPr>
                <w:color w:val="000000"/>
                <w:sz w:val="22"/>
                <w:szCs w:val="22"/>
              </w:rPr>
              <w:t>0.010 (0.007) a</w:t>
            </w:r>
          </w:p>
        </w:tc>
        <w:tc>
          <w:tcPr>
            <w:tcW w:w="0" w:type="auto"/>
            <w:noWrap/>
            <w:vAlign w:val="bottom"/>
          </w:tcPr>
          <w:p w14:paraId="002290AA" w14:textId="77777777" w:rsidR="00C71F37" w:rsidRPr="00CD53B8" w:rsidRDefault="00C71F37" w:rsidP="00C71F37">
            <w:pPr>
              <w:jc w:val="center"/>
              <w:rPr>
                <w:sz w:val="22"/>
                <w:szCs w:val="22"/>
              </w:rPr>
            </w:pPr>
            <w:r w:rsidRPr="00CD53B8">
              <w:rPr>
                <w:color w:val="000000"/>
                <w:sz w:val="22"/>
                <w:szCs w:val="22"/>
              </w:rPr>
              <w:t>1.02</w:t>
            </w:r>
          </w:p>
        </w:tc>
        <w:tc>
          <w:tcPr>
            <w:tcW w:w="1761" w:type="dxa"/>
            <w:noWrap/>
            <w:vAlign w:val="bottom"/>
          </w:tcPr>
          <w:p w14:paraId="49146D6C" w14:textId="77777777" w:rsidR="00C71F37" w:rsidRPr="00CD53B8" w:rsidRDefault="00C71F37" w:rsidP="00C71F37">
            <w:pPr>
              <w:jc w:val="center"/>
              <w:rPr>
                <w:sz w:val="22"/>
                <w:szCs w:val="22"/>
              </w:rPr>
            </w:pPr>
            <w:r w:rsidRPr="00CD53B8">
              <w:rPr>
                <w:color w:val="000000"/>
                <w:sz w:val="22"/>
                <w:szCs w:val="22"/>
              </w:rPr>
              <w:t>0.384</w:t>
            </w:r>
          </w:p>
        </w:tc>
      </w:tr>
      <w:tr w:rsidR="00C71F37" w:rsidRPr="00CD53B8" w14:paraId="6FA743E5" w14:textId="77777777" w:rsidTr="00C71F37">
        <w:trPr>
          <w:trHeight w:val="341"/>
          <w:jc w:val="center"/>
        </w:trPr>
        <w:tc>
          <w:tcPr>
            <w:tcW w:w="0" w:type="auto"/>
            <w:noWrap/>
          </w:tcPr>
          <w:p w14:paraId="0F1AF471" w14:textId="77777777" w:rsidR="00C71F37" w:rsidRPr="00CD53B8" w:rsidRDefault="00C71F37" w:rsidP="00C71F37">
            <w:pPr>
              <w:rPr>
                <w:color w:val="000000"/>
                <w:sz w:val="22"/>
                <w:szCs w:val="22"/>
              </w:rPr>
            </w:pPr>
            <w:r w:rsidRPr="00CD53B8">
              <w:rPr>
                <w:color w:val="000000"/>
                <w:sz w:val="22"/>
                <w:szCs w:val="22"/>
              </w:rPr>
              <w:t xml:space="preserve">Lepidoptera  </w:t>
            </w:r>
          </w:p>
        </w:tc>
        <w:tc>
          <w:tcPr>
            <w:tcW w:w="0" w:type="auto"/>
            <w:noWrap/>
            <w:vAlign w:val="bottom"/>
          </w:tcPr>
          <w:p w14:paraId="18205A29" w14:textId="77777777" w:rsidR="00C71F37" w:rsidRPr="00CD53B8" w:rsidRDefault="00C71F37" w:rsidP="00C71F37">
            <w:pPr>
              <w:jc w:val="right"/>
              <w:rPr>
                <w:color w:val="000000"/>
                <w:sz w:val="22"/>
                <w:szCs w:val="22"/>
              </w:rPr>
            </w:pPr>
            <w:r w:rsidRPr="00CD53B8">
              <w:rPr>
                <w:color w:val="000000"/>
                <w:sz w:val="22"/>
                <w:szCs w:val="22"/>
              </w:rPr>
              <w:t>0.005 (0.003) a</w:t>
            </w:r>
          </w:p>
        </w:tc>
        <w:tc>
          <w:tcPr>
            <w:tcW w:w="0" w:type="auto"/>
            <w:noWrap/>
            <w:vAlign w:val="bottom"/>
          </w:tcPr>
          <w:p w14:paraId="2C2F98D5"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906F739"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5B47295C"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540A9E97" w14:textId="77777777" w:rsidR="00C71F37" w:rsidRPr="00CD53B8" w:rsidRDefault="00C71F37" w:rsidP="00C71F37">
            <w:pPr>
              <w:jc w:val="center"/>
              <w:rPr>
                <w:sz w:val="22"/>
                <w:szCs w:val="22"/>
              </w:rPr>
            </w:pPr>
            <w:r w:rsidRPr="00CD53B8">
              <w:rPr>
                <w:color w:val="000000"/>
                <w:sz w:val="22"/>
                <w:szCs w:val="22"/>
              </w:rPr>
              <w:t>0.65</w:t>
            </w:r>
          </w:p>
        </w:tc>
        <w:tc>
          <w:tcPr>
            <w:tcW w:w="1761" w:type="dxa"/>
            <w:noWrap/>
            <w:vAlign w:val="bottom"/>
          </w:tcPr>
          <w:p w14:paraId="3672DD79" w14:textId="77777777" w:rsidR="00C71F37" w:rsidRPr="00CD53B8" w:rsidRDefault="00C71F37" w:rsidP="00C71F37">
            <w:pPr>
              <w:jc w:val="center"/>
              <w:rPr>
                <w:sz w:val="22"/>
                <w:szCs w:val="22"/>
              </w:rPr>
            </w:pPr>
            <w:r w:rsidRPr="00CD53B8">
              <w:rPr>
                <w:color w:val="000000"/>
                <w:sz w:val="22"/>
                <w:szCs w:val="22"/>
              </w:rPr>
              <w:t>0.581</w:t>
            </w:r>
          </w:p>
        </w:tc>
      </w:tr>
      <w:tr w:rsidR="00C71F37" w:rsidRPr="00CD53B8" w14:paraId="016A265E" w14:textId="77777777" w:rsidTr="00C71F37">
        <w:trPr>
          <w:trHeight w:val="341"/>
          <w:jc w:val="center"/>
        </w:trPr>
        <w:tc>
          <w:tcPr>
            <w:tcW w:w="0" w:type="auto"/>
            <w:noWrap/>
          </w:tcPr>
          <w:p w14:paraId="7EE49954" w14:textId="77777777" w:rsidR="00C71F37" w:rsidRPr="00CD53B8" w:rsidRDefault="00C71F37" w:rsidP="00C71F37">
            <w:pPr>
              <w:rPr>
                <w:color w:val="000000"/>
                <w:sz w:val="22"/>
                <w:szCs w:val="22"/>
              </w:rPr>
            </w:pPr>
            <w:r w:rsidRPr="00CD53B8">
              <w:rPr>
                <w:color w:val="000000"/>
                <w:sz w:val="22"/>
                <w:szCs w:val="22"/>
              </w:rPr>
              <w:t xml:space="preserve">Orthoptera  </w:t>
            </w:r>
          </w:p>
        </w:tc>
        <w:tc>
          <w:tcPr>
            <w:tcW w:w="0" w:type="auto"/>
            <w:noWrap/>
            <w:vAlign w:val="bottom"/>
          </w:tcPr>
          <w:p w14:paraId="22DB3682" w14:textId="77777777" w:rsidR="00C71F37" w:rsidRPr="00CD53B8" w:rsidRDefault="00C71F37" w:rsidP="00C71F37">
            <w:pPr>
              <w:jc w:val="right"/>
              <w:rPr>
                <w:color w:val="000000"/>
                <w:sz w:val="22"/>
                <w:szCs w:val="22"/>
              </w:rPr>
            </w:pPr>
            <w:r w:rsidRPr="00CD53B8">
              <w:rPr>
                <w:color w:val="000000"/>
                <w:sz w:val="22"/>
                <w:szCs w:val="22"/>
              </w:rPr>
              <w:t>0.024 (0.007) a</w:t>
            </w:r>
          </w:p>
        </w:tc>
        <w:tc>
          <w:tcPr>
            <w:tcW w:w="0" w:type="auto"/>
            <w:noWrap/>
            <w:vAlign w:val="bottom"/>
          </w:tcPr>
          <w:p w14:paraId="4EC6F0F8" w14:textId="77777777" w:rsidR="00C71F37" w:rsidRPr="00CD53B8" w:rsidRDefault="00C71F37" w:rsidP="00C71F37">
            <w:pPr>
              <w:jc w:val="right"/>
              <w:rPr>
                <w:color w:val="000000"/>
                <w:sz w:val="22"/>
                <w:szCs w:val="22"/>
              </w:rPr>
            </w:pPr>
            <w:r w:rsidRPr="00CD53B8">
              <w:rPr>
                <w:color w:val="000000"/>
                <w:sz w:val="22"/>
                <w:szCs w:val="22"/>
              </w:rPr>
              <w:t>0.014 (0.014) a</w:t>
            </w:r>
          </w:p>
        </w:tc>
        <w:tc>
          <w:tcPr>
            <w:tcW w:w="0" w:type="auto"/>
            <w:noWrap/>
            <w:vAlign w:val="bottom"/>
          </w:tcPr>
          <w:p w14:paraId="41172878"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0785D49" w14:textId="77777777" w:rsidR="00C71F37" w:rsidRPr="00CD53B8" w:rsidRDefault="00C71F37" w:rsidP="00C71F37">
            <w:pPr>
              <w:jc w:val="right"/>
              <w:rPr>
                <w:color w:val="000000"/>
                <w:sz w:val="22"/>
                <w:szCs w:val="22"/>
              </w:rPr>
            </w:pPr>
            <w:r w:rsidRPr="00CD53B8">
              <w:rPr>
                <w:color w:val="000000"/>
                <w:sz w:val="22"/>
                <w:szCs w:val="22"/>
              </w:rPr>
              <w:t>0.034 (0.013) a</w:t>
            </w:r>
          </w:p>
        </w:tc>
        <w:tc>
          <w:tcPr>
            <w:tcW w:w="0" w:type="auto"/>
            <w:noWrap/>
            <w:vAlign w:val="bottom"/>
          </w:tcPr>
          <w:p w14:paraId="149F7D42" w14:textId="77777777" w:rsidR="00C71F37" w:rsidRPr="00CD53B8" w:rsidRDefault="00C71F37" w:rsidP="00C71F37">
            <w:pPr>
              <w:jc w:val="center"/>
              <w:rPr>
                <w:sz w:val="22"/>
                <w:szCs w:val="22"/>
              </w:rPr>
            </w:pPr>
            <w:r w:rsidRPr="00CD53B8">
              <w:rPr>
                <w:color w:val="000000"/>
                <w:sz w:val="22"/>
                <w:szCs w:val="22"/>
              </w:rPr>
              <w:t>1.58</w:t>
            </w:r>
          </w:p>
        </w:tc>
        <w:tc>
          <w:tcPr>
            <w:tcW w:w="1761" w:type="dxa"/>
            <w:noWrap/>
            <w:vAlign w:val="bottom"/>
          </w:tcPr>
          <w:p w14:paraId="4595083F" w14:textId="77777777" w:rsidR="00C71F37" w:rsidRPr="00CD53B8" w:rsidRDefault="00C71F37" w:rsidP="00C71F37">
            <w:pPr>
              <w:jc w:val="center"/>
              <w:rPr>
                <w:sz w:val="22"/>
                <w:szCs w:val="22"/>
              </w:rPr>
            </w:pPr>
            <w:r w:rsidRPr="00CD53B8">
              <w:rPr>
                <w:color w:val="000000"/>
                <w:sz w:val="22"/>
                <w:szCs w:val="22"/>
              </w:rPr>
              <w:t>0.192</w:t>
            </w:r>
          </w:p>
        </w:tc>
      </w:tr>
      <w:tr w:rsidR="00C71F37" w:rsidRPr="00CD53B8" w14:paraId="26897B72" w14:textId="77777777" w:rsidTr="00C71F37">
        <w:trPr>
          <w:trHeight w:val="341"/>
          <w:jc w:val="center"/>
        </w:trPr>
        <w:tc>
          <w:tcPr>
            <w:tcW w:w="0" w:type="auto"/>
            <w:noWrap/>
          </w:tcPr>
          <w:p w14:paraId="604E9094" w14:textId="77777777" w:rsidR="00C71F37" w:rsidRPr="00CD53B8" w:rsidRDefault="00C71F37" w:rsidP="00C71F37">
            <w:pPr>
              <w:rPr>
                <w:color w:val="000000"/>
                <w:sz w:val="22"/>
                <w:szCs w:val="22"/>
              </w:rPr>
            </w:pPr>
            <w:r w:rsidRPr="00CD53B8">
              <w:rPr>
                <w:color w:val="000000"/>
                <w:sz w:val="22"/>
                <w:szCs w:val="22"/>
              </w:rPr>
              <w:t xml:space="preserve">Acrididae  </w:t>
            </w:r>
          </w:p>
        </w:tc>
        <w:tc>
          <w:tcPr>
            <w:tcW w:w="0" w:type="auto"/>
            <w:noWrap/>
            <w:vAlign w:val="bottom"/>
          </w:tcPr>
          <w:p w14:paraId="410D72F4" w14:textId="77777777" w:rsidR="00C71F37" w:rsidRPr="00CD53B8" w:rsidRDefault="00C71F37" w:rsidP="00C71F37">
            <w:pPr>
              <w:jc w:val="right"/>
              <w:rPr>
                <w:color w:val="000000"/>
                <w:sz w:val="22"/>
                <w:szCs w:val="22"/>
              </w:rPr>
            </w:pPr>
            <w:r w:rsidRPr="00CD53B8">
              <w:rPr>
                <w:color w:val="000000"/>
                <w:sz w:val="22"/>
                <w:szCs w:val="22"/>
              </w:rPr>
              <w:t>0.017 (0.006) a</w:t>
            </w:r>
          </w:p>
        </w:tc>
        <w:tc>
          <w:tcPr>
            <w:tcW w:w="0" w:type="auto"/>
            <w:noWrap/>
            <w:vAlign w:val="bottom"/>
          </w:tcPr>
          <w:p w14:paraId="3BFFE33E"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62BD8AE0"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1C85ACE9" w14:textId="77777777" w:rsidR="00C71F37" w:rsidRPr="00CD53B8" w:rsidRDefault="00C71F37" w:rsidP="00C71F37">
            <w:pPr>
              <w:jc w:val="right"/>
              <w:rPr>
                <w:color w:val="000000"/>
                <w:sz w:val="22"/>
                <w:szCs w:val="22"/>
              </w:rPr>
            </w:pPr>
            <w:r w:rsidRPr="00CD53B8">
              <w:rPr>
                <w:color w:val="000000"/>
                <w:sz w:val="22"/>
                <w:szCs w:val="22"/>
              </w:rPr>
              <w:t>0.014 (0.008) a</w:t>
            </w:r>
          </w:p>
        </w:tc>
        <w:tc>
          <w:tcPr>
            <w:tcW w:w="0" w:type="auto"/>
            <w:noWrap/>
            <w:vAlign w:val="bottom"/>
          </w:tcPr>
          <w:p w14:paraId="4F4731F2" w14:textId="77777777" w:rsidR="00C71F37" w:rsidRPr="00CD53B8" w:rsidRDefault="00C71F37" w:rsidP="00C71F37">
            <w:pPr>
              <w:jc w:val="center"/>
              <w:rPr>
                <w:sz w:val="22"/>
                <w:szCs w:val="22"/>
              </w:rPr>
            </w:pPr>
            <w:r w:rsidRPr="00CD53B8">
              <w:rPr>
                <w:color w:val="000000"/>
                <w:sz w:val="22"/>
                <w:szCs w:val="22"/>
              </w:rPr>
              <w:t>1.13</w:t>
            </w:r>
          </w:p>
        </w:tc>
        <w:tc>
          <w:tcPr>
            <w:tcW w:w="1761" w:type="dxa"/>
            <w:noWrap/>
            <w:vAlign w:val="bottom"/>
          </w:tcPr>
          <w:p w14:paraId="7953FFCE" w14:textId="77777777" w:rsidR="00C71F37" w:rsidRPr="00CD53B8" w:rsidRDefault="00C71F37" w:rsidP="00C71F37">
            <w:pPr>
              <w:jc w:val="center"/>
              <w:rPr>
                <w:sz w:val="22"/>
                <w:szCs w:val="22"/>
              </w:rPr>
            </w:pPr>
            <w:r w:rsidRPr="00CD53B8">
              <w:rPr>
                <w:color w:val="000000"/>
                <w:sz w:val="22"/>
                <w:szCs w:val="22"/>
              </w:rPr>
              <w:t>0.337</w:t>
            </w:r>
          </w:p>
        </w:tc>
      </w:tr>
      <w:tr w:rsidR="00C71F37" w:rsidRPr="00CD53B8" w14:paraId="7D0741E9" w14:textId="77777777" w:rsidTr="00C71F37">
        <w:trPr>
          <w:trHeight w:val="341"/>
          <w:jc w:val="center"/>
        </w:trPr>
        <w:tc>
          <w:tcPr>
            <w:tcW w:w="0" w:type="auto"/>
            <w:noWrap/>
          </w:tcPr>
          <w:p w14:paraId="035196C4" w14:textId="77777777" w:rsidR="00C71F37" w:rsidRPr="00CD53B8" w:rsidRDefault="00C71F37" w:rsidP="00C71F37">
            <w:pPr>
              <w:rPr>
                <w:color w:val="000000"/>
                <w:sz w:val="22"/>
                <w:szCs w:val="22"/>
              </w:rPr>
            </w:pPr>
            <w:r w:rsidRPr="00CD53B8">
              <w:rPr>
                <w:color w:val="000000"/>
                <w:sz w:val="22"/>
                <w:szCs w:val="22"/>
              </w:rPr>
              <w:t>Tettigoniidae</w:t>
            </w:r>
          </w:p>
        </w:tc>
        <w:tc>
          <w:tcPr>
            <w:tcW w:w="0" w:type="auto"/>
            <w:noWrap/>
            <w:vAlign w:val="bottom"/>
          </w:tcPr>
          <w:p w14:paraId="6C118237" w14:textId="77777777" w:rsidR="00C71F37" w:rsidRPr="00CD53B8" w:rsidRDefault="00C71F37" w:rsidP="00C71F37">
            <w:pPr>
              <w:jc w:val="right"/>
              <w:rPr>
                <w:color w:val="000000"/>
                <w:sz w:val="22"/>
                <w:szCs w:val="22"/>
              </w:rPr>
            </w:pPr>
            <w:r w:rsidRPr="00CD53B8">
              <w:rPr>
                <w:color w:val="000000"/>
                <w:sz w:val="22"/>
                <w:szCs w:val="22"/>
              </w:rPr>
              <w:t>0.007 (0.004) a</w:t>
            </w:r>
          </w:p>
        </w:tc>
        <w:tc>
          <w:tcPr>
            <w:tcW w:w="0" w:type="auto"/>
            <w:noWrap/>
            <w:vAlign w:val="bottom"/>
          </w:tcPr>
          <w:p w14:paraId="76BD6DD8" w14:textId="77777777" w:rsidR="00C71F37" w:rsidRPr="00CD53B8" w:rsidRDefault="00C71F37" w:rsidP="00C71F37">
            <w:pPr>
              <w:jc w:val="right"/>
              <w:rPr>
                <w:color w:val="000000"/>
                <w:sz w:val="22"/>
                <w:szCs w:val="22"/>
              </w:rPr>
            </w:pPr>
            <w:r w:rsidRPr="00CD53B8">
              <w:rPr>
                <w:color w:val="000000"/>
                <w:sz w:val="22"/>
                <w:szCs w:val="22"/>
              </w:rPr>
              <w:t>0.014 (0.014) a</w:t>
            </w:r>
          </w:p>
        </w:tc>
        <w:tc>
          <w:tcPr>
            <w:tcW w:w="0" w:type="auto"/>
            <w:noWrap/>
            <w:vAlign w:val="bottom"/>
          </w:tcPr>
          <w:p w14:paraId="5C2BDD98"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19E1003D" w14:textId="77777777" w:rsidR="00C71F37" w:rsidRPr="00CD53B8" w:rsidRDefault="00C71F37" w:rsidP="00C71F37">
            <w:pPr>
              <w:jc w:val="right"/>
              <w:rPr>
                <w:color w:val="000000"/>
                <w:sz w:val="22"/>
                <w:szCs w:val="22"/>
              </w:rPr>
            </w:pPr>
            <w:r w:rsidRPr="00CD53B8">
              <w:rPr>
                <w:color w:val="000000"/>
                <w:sz w:val="22"/>
                <w:szCs w:val="22"/>
              </w:rPr>
              <w:t>0.014 (0.008) a</w:t>
            </w:r>
          </w:p>
        </w:tc>
        <w:tc>
          <w:tcPr>
            <w:tcW w:w="0" w:type="auto"/>
            <w:noWrap/>
            <w:vAlign w:val="bottom"/>
          </w:tcPr>
          <w:p w14:paraId="67D2ECD7" w14:textId="77777777" w:rsidR="00C71F37" w:rsidRPr="00CD53B8" w:rsidRDefault="00C71F37" w:rsidP="00C71F37">
            <w:pPr>
              <w:jc w:val="center"/>
              <w:rPr>
                <w:sz w:val="22"/>
                <w:szCs w:val="22"/>
              </w:rPr>
            </w:pPr>
            <w:r w:rsidRPr="00CD53B8">
              <w:rPr>
                <w:color w:val="000000"/>
                <w:sz w:val="22"/>
                <w:szCs w:val="22"/>
              </w:rPr>
              <w:t>0.81</w:t>
            </w:r>
          </w:p>
        </w:tc>
        <w:tc>
          <w:tcPr>
            <w:tcW w:w="1761" w:type="dxa"/>
            <w:noWrap/>
            <w:vAlign w:val="bottom"/>
          </w:tcPr>
          <w:p w14:paraId="21D4D54A" w14:textId="77777777" w:rsidR="00C71F37" w:rsidRPr="00CD53B8" w:rsidRDefault="00C71F37" w:rsidP="00C71F37">
            <w:pPr>
              <w:jc w:val="center"/>
              <w:rPr>
                <w:sz w:val="22"/>
                <w:szCs w:val="22"/>
              </w:rPr>
            </w:pPr>
            <w:r w:rsidRPr="00CD53B8">
              <w:rPr>
                <w:color w:val="000000"/>
                <w:sz w:val="22"/>
                <w:szCs w:val="22"/>
              </w:rPr>
              <w:t>0.490</w:t>
            </w:r>
          </w:p>
        </w:tc>
      </w:tr>
      <w:tr w:rsidR="00C71F37" w:rsidRPr="00CD53B8" w14:paraId="45BCB4B7" w14:textId="77777777" w:rsidTr="00C71F37">
        <w:trPr>
          <w:trHeight w:val="288"/>
          <w:jc w:val="center"/>
        </w:trPr>
        <w:tc>
          <w:tcPr>
            <w:tcW w:w="0" w:type="auto"/>
            <w:noWrap/>
            <w:hideMark/>
          </w:tcPr>
          <w:p w14:paraId="1A78732B" w14:textId="77777777" w:rsidR="00C71F37" w:rsidRPr="00CD53B8" w:rsidRDefault="00C71F37" w:rsidP="00C71F37">
            <w:pPr>
              <w:jc w:val="right"/>
              <w:rPr>
                <w:color w:val="000000"/>
                <w:sz w:val="22"/>
                <w:szCs w:val="22"/>
              </w:rPr>
            </w:pPr>
            <w:r w:rsidRPr="00CD53B8">
              <w:rPr>
                <w:color w:val="000000"/>
                <w:sz w:val="22"/>
                <w:szCs w:val="22"/>
              </w:rPr>
              <w:t>N</w:t>
            </w:r>
          </w:p>
        </w:tc>
        <w:tc>
          <w:tcPr>
            <w:tcW w:w="0" w:type="auto"/>
            <w:noWrap/>
            <w:hideMark/>
          </w:tcPr>
          <w:p w14:paraId="19E70546" w14:textId="77777777" w:rsidR="00C71F37" w:rsidRPr="00CD53B8" w:rsidRDefault="00C71F37" w:rsidP="00C71F37">
            <w:pPr>
              <w:jc w:val="right"/>
              <w:rPr>
                <w:color w:val="000000"/>
                <w:sz w:val="22"/>
                <w:szCs w:val="22"/>
              </w:rPr>
            </w:pPr>
            <w:r w:rsidRPr="00CD53B8">
              <w:rPr>
                <w:color w:val="000000"/>
                <w:sz w:val="22"/>
                <w:szCs w:val="22"/>
              </w:rPr>
              <w:t>424</w:t>
            </w:r>
          </w:p>
        </w:tc>
        <w:tc>
          <w:tcPr>
            <w:tcW w:w="0" w:type="auto"/>
            <w:noWrap/>
            <w:hideMark/>
          </w:tcPr>
          <w:p w14:paraId="4EC2214D" w14:textId="77777777" w:rsidR="00C71F37" w:rsidRPr="00CD53B8" w:rsidRDefault="00C71F37" w:rsidP="00C71F37">
            <w:pPr>
              <w:jc w:val="right"/>
              <w:rPr>
                <w:color w:val="000000"/>
                <w:sz w:val="22"/>
                <w:szCs w:val="22"/>
              </w:rPr>
            </w:pPr>
            <w:r w:rsidRPr="00CD53B8">
              <w:rPr>
                <w:color w:val="000000"/>
                <w:sz w:val="22"/>
                <w:szCs w:val="22"/>
              </w:rPr>
              <w:t>72</w:t>
            </w:r>
          </w:p>
        </w:tc>
        <w:tc>
          <w:tcPr>
            <w:tcW w:w="0" w:type="auto"/>
            <w:noWrap/>
            <w:hideMark/>
          </w:tcPr>
          <w:p w14:paraId="08845CC5" w14:textId="77777777" w:rsidR="00C71F37" w:rsidRPr="00CD53B8" w:rsidRDefault="00C71F37" w:rsidP="00C71F37">
            <w:pPr>
              <w:jc w:val="right"/>
              <w:rPr>
                <w:color w:val="000000"/>
                <w:sz w:val="22"/>
                <w:szCs w:val="22"/>
              </w:rPr>
            </w:pPr>
            <w:r w:rsidRPr="00CD53B8">
              <w:rPr>
                <w:color w:val="000000"/>
                <w:sz w:val="22"/>
                <w:szCs w:val="22"/>
              </w:rPr>
              <w:t>136</w:t>
            </w:r>
          </w:p>
        </w:tc>
        <w:tc>
          <w:tcPr>
            <w:tcW w:w="0" w:type="auto"/>
            <w:noWrap/>
            <w:hideMark/>
          </w:tcPr>
          <w:p w14:paraId="58E7A437" w14:textId="77777777" w:rsidR="00C71F37" w:rsidRPr="00CD53B8" w:rsidRDefault="00C71F37" w:rsidP="00C71F37">
            <w:pPr>
              <w:jc w:val="right"/>
              <w:rPr>
                <w:color w:val="000000"/>
                <w:sz w:val="22"/>
                <w:szCs w:val="22"/>
              </w:rPr>
            </w:pPr>
            <w:r w:rsidRPr="00CD53B8">
              <w:rPr>
                <w:color w:val="000000"/>
                <w:sz w:val="22"/>
                <w:szCs w:val="22"/>
              </w:rPr>
              <w:t>208</w:t>
            </w:r>
          </w:p>
        </w:tc>
        <w:tc>
          <w:tcPr>
            <w:tcW w:w="2550" w:type="dxa"/>
            <w:gridSpan w:val="2"/>
            <w:noWrap/>
            <w:hideMark/>
          </w:tcPr>
          <w:p w14:paraId="4993CA17" w14:textId="77777777" w:rsidR="00C71F37" w:rsidRPr="00CD53B8" w:rsidRDefault="00C71F37" w:rsidP="00C71F37">
            <w:pPr>
              <w:rPr>
                <w:sz w:val="22"/>
                <w:szCs w:val="22"/>
              </w:rPr>
            </w:pPr>
          </w:p>
        </w:tc>
      </w:tr>
      <w:tr w:rsidR="00C71F37" w:rsidRPr="00CD53B8" w14:paraId="697FA9D1" w14:textId="77777777" w:rsidTr="00C71F37">
        <w:trPr>
          <w:trHeight w:val="288"/>
          <w:jc w:val="center"/>
        </w:trPr>
        <w:tc>
          <w:tcPr>
            <w:tcW w:w="0" w:type="auto"/>
            <w:tcBorders>
              <w:bottom w:val="single" w:sz="4" w:space="0" w:color="000000"/>
            </w:tcBorders>
            <w:noWrap/>
          </w:tcPr>
          <w:p w14:paraId="736D9A95" w14:textId="77777777" w:rsidR="00C71F37" w:rsidRPr="00CD53B8" w:rsidRDefault="00C71F37" w:rsidP="00C71F37">
            <w:pPr>
              <w:jc w:val="right"/>
              <w:rPr>
                <w:color w:val="000000"/>
                <w:sz w:val="22"/>
                <w:szCs w:val="22"/>
              </w:rPr>
            </w:pPr>
            <w:r w:rsidRPr="00CD53B8">
              <w:rPr>
                <w:color w:val="000000"/>
                <w:sz w:val="22"/>
                <w:szCs w:val="22"/>
              </w:rPr>
              <w:t>df</w:t>
            </w:r>
          </w:p>
        </w:tc>
        <w:tc>
          <w:tcPr>
            <w:tcW w:w="0" w:type="auto"/>
            <w:tcBorders>
              <w:bottom w:val="single" w:sz="4" w:space="0" w:color="000000"/>
            </w:tcBorders>
            <w:noWrap/>
          </w:tcPr>
          <w:p w14:paraId="4ED0389E" w14:textId="77777777" w:rsidR="00C71F37" w:rsidRPr="00CD53B8" w:rsidRDefault="00C71F37" w:rsidP="00C71F37">
            <w:pPr>
              <w:jc w:val="right"/>
              <w:rPr>
                <w:color w:val="000000"/>
                <w:sz w:val="22"/>
                <w:szCs w:val="22"/>
              </w:rPr>
            </w:pPr>
            <w:r w:rsidRPr="00CD53B8">
              <w:rPr>
                <w:color w:val="000000"/>
                <w:sz w:val="22"/>
                <w:szCs w:val="22"/>
              </w:rPr>
              <w:t>3, 839</w:t>
            </w:r>
          </w:p>
        </w:tc>
        <w:tc>
          <w:tcPr>
            <w:tcW w:w="0" w:type="auto"/>
            <w:tcBorders>
              <w:bottom w:val="single" w:sz="4" w:space="0" w:color="000000"/>
            </w:tcBorders>
            <w:noWrap/>
          </w:tcPr>
          <w:p w14:paraId="2518F438" w14:textId="77777777" w:rsidR="00C71F37" w:rsidRPr="00CD53B8" w:rsidRDefault="00C71F37" w:rsidP="00C71F37">
            <w:pPr>
              <w:jc w:val="right"/>
              <w:rPr>
                <w:color w:val="000000"/>
                <w:sz w:val="22"/>
                <w:szCs w:val="22"/>
              </w:rPr>
            </w:pPr>
          </w:p>
        </w:tc>
        <w:tc>
          <w:tcPr>
            <w:tcW w:w="0" w:type="auto"/>
            <w:tcBorders>
              <w:bottom w:val="single" w:sz="4" w:space="0" w:color="000000"/>
            </w:tcBorders>
            <w:noWrap/>
          </w:tcPr>
          <w:p w14:paraId="495DD49F" w14:textId="77777777" w:rsidR="00C71F37" w:rsidRPr="00CD53B8" w:rsidRDefault="00C71F37" w:rsidP="00C71F37">
            <w:pPr>
              <w:jc w:val="right"/>
              <w:rPr>
                <w:color w:val="000000"/>
                <w:sz w:val="22"/>
                <w:szCs w:val="22"/>
              </w:rPr>
            </w:pPr>
          </w:p>
        </w:tc>
        <w:tc>
          <w:tcPr>
            <w:tcW w:w="0" w:type="auto"/>
            <w:tcBorders>
              <w:bottom w:val="single" w:sz="4" w:space="0" w:color="000000"/>
            </w:tcBorders>
            <w:noWrap/>
          </w:tcPr>
          <w:p w14:paraId="2FB2AE28" w14:textId="77777777" w:rsidR="00C71F37" w:rsidRPr="00CD53B8" w:rsidRDefault="00C71F37" w:rsidP="00C71F37">
            <w:pPr>
              <w:jc w:val="right"/>
              <w:rPr>
                <w:color w:val="000000"/>
                <w:sz w:val="22"/>
                <w:szCs w:val="22"/>
              </w:rPr>
            </w:pPr>
          </w:p>
        </w:tc>
        <w:tc>
          <w:tcPr>
            <w:tcW w:w="2550" w:type="dxa"/>
            <w:gridSpan w:val="2"/>
            <w:tcBorders>
              <w:bottom w:val="single" w:sz="4" w:space="0" w:color="000000"/>
            </w:tcBorders>
            <w:noWrap/>
          </w:tcPr>
          <w:p w14:paraId="74CFF890" w14:textId="77777777" w:rsidR="00C71F37" w:rsidRPr="00CD53B8" w:rsidRDefault="00C71F37" w:rsidP="00C71F37">
            <w:pPr>
              <w:rPr>
                <w:sz w:val="22"/>
                <w:szCs w:val="22"/>
              </w:rPr>
            </w:pPr>
          </w:p>
        </w:tc>
      </w:tr>
    </w:tbl>
    <w:p w14:paraId="61A29A5B" w14:textId="076A66C8" w:rsidR="003E1057" w:rsidRPr="00CD53B8" w:rsidRDefault="003E1057" w:rsidP="003E1057">
      <w:pPr>
        <w:rPr>
          <w:b/>
        </w:rPr>
      </w:pPr>
      <w:r w:rsidRPr="00CD53B8">
        <w:t>Significant differences in means determined at</w:t>
      </w:r>
      <w:r w:rsidRPr="00CD53B8">
        <w:rPr>
          <w:i/>
        </w:rPr>
        <w:t xml:space="preserve"> P ≤</w:t>
      </w:r>
      <w:r w:rsidRPr="00CD53B8">
        <w:t xml:space="preserve"> 0.05, N = number of traps at each spatial position. Data analyzed with Student-</w:t>
      </w:r>
      <w:r w:rsidRPr="00CD53B8">
        <w:tab/>
        <w:t xml:space="preserve">Newman-Keul’s Test. Means with the same letter are not significantly different. </w:t>
      </w:r>
      <w:r w:rsidRPr="00CD53B8">
        <w:rPr>
          <w:b/>
        </w:rPr>
        <w:t>Bold</w:t>
      </w:r>
      <w:r w:rsidRPr="00CD53B8">
        <w:t xml:space="preserve"> values indicate statistical differences</w:t>
      </w:r>
      <w:r w:rsidR="001E35DB" w:rsidRPr="00CD53B8">
        <w:tab/>
      </w:r>
      <w:r w:rsidR="001E35DB" w:rsidRPr="00CD53B8">
        <w:tab/>
      </w:r>
      <w:r w:rsidRPr="00CD53B8">
        <w:t xml:space="preserve"> with higher means.</w:t>
      </w:r>
    </w:p>
    <w:p w14:paraId="36087052" w14:textId="77777777" w:rsidR="003E1057" w:rsidRPr="00CD53B8" w:rsidRDefault="003E1057" w:rsidP="003E1057">
      <w:pPr>
        <w:sectPr w:rsidR="003E1057" w:rsidRPr="00CD53B8" w:rsidSect="00C709B6">
          <w:type w:val="nextPage"/>
          <w:pgSz w:w="15840" w:h="12240" w:orient="landscape" w:code="1"/>
          <w:pgMar w:top="1440" w:right="1440" w:bottom="1440" w:left="1440" w:header="720" w:footer="720" w:gutter="0"/>
          <w:cols w:space="720"/>
          <w:docGrid w:linePitch="360"/>
        </w:sectPr>
      </w:pPr>
    </w:p>
    <w:p w14:paraId="67274961" w14:textId="113BE413" w:rsidR="003E1057" w:rsidRPr="00CD53B8" w:rsidRDefault="003E1057" w:rsidP="003E1057">
      <w:bookmarkStart w:id="110" w:name="Table46"/>
      <w:r w:rsidRPr="00CD53B8">
        <w:lastRenderedPageBreak/>
        <w:t xml:space="preserve">Table 4-6. Diversity and abundance of arthropods collected on olive fruit fly sticky traps hung in </w:t>
      </w:r>
      <w:r w:rsidR="008F08CB" w:rsidRPr="00CD53B8">
        <w:tab/>
      </w:r>
      <w:r w:rsidRPr="00CD53B8">
        <w:t xml:space="preserve">north central Florida olive groves in </w:t>
      </w:r>
      <w:r w:rsidRPr="00CD53B8">
        <w:tab/>
        <w:t>2017 and 2018.</w:t>
      </w:r>
      <w:bookmarkEnd w:id="110"/>
    </w:p>
    <w:tbl>
      <w:tblPr>
        <w:tblStyle w:val="TableGrid"/>
        <w:tblW w:w="95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572"/>
        <w:gridCol w:w="1424"/>
        <w:gridCol w:w="3756"/>
        <w:gridCol w:w="1423"/>
      </w:tblGrid>
      <w:tr w:rsidR="003E1057" w:rsidRPr="00CD53B8" w14:paraId="2C0C0B20" w14:textId="77777777" w:rsidTr="006D4899">
        <w:trPr>
          <w:trHeight w:val="324"/>
          <w:jc w:val="center"/>
        </w:trPr>
        <w:tc>
          <w:tcPr>
            <w:tcW w:w="1369" w:type="dxa"/>
            <w:tcBorders>
              <w:top w:val="single" w:sz="4" w:space="0" w:color="000000"/>
              <w:bottom w:val="single" w:sz="4" w:space="0" w:color="000000"/>
            </w:tcBorders>
            <w:noWrap/>
            <w:vAlign w:val="center"/>
            <w:hideMark/>
          </w:tcPr>
          <w:p w14:paraId="693709F1" w14:textId="77777777" w:rsidR="003E1057" w:rsidRPr="00CD53B8" w:rsidRDefault="003E1057" w:rsidP="006D4899">
            <w:pPr>
              <w:jc w:val="center"/>
              <w:rPr>
                <w:color w:val="000000"/>
                <w:sz w:val="22"/>
                <w:szCs w:val="22"/>
              </w:rPr>
            </w:pPr>
            <w:r w:rsidRPr="00CD53B8">
              <w:rPr>
                <w:color w:val="000000"/>
                <w:sz w:val="22"/>
                <w:szCs w:val="22"/>
              </w:rPr>
              <w:t>Class</w:t>
            </w:r>
          </w:p>
        </w:tc>
        <w:tc>
          <w:tcPr>
            <w:tcW w:w="1572" w:type="dxa"/>
            <w:tcBorders>
              <w:top w:val="single" w:sz="4" w:space="0" w:color="000000"/>
              <w:bottom w:val="single" w:sz="4" w:space="0" w:color="000000"/>
            </w:tcBorders>
            <w:noWrap/>
            <w:vAlign w:val="center"/>
            <w:hideMark/>
          </w:tcPr>
          <w:p w14:paraId="7F855E7B" w14:textId="77777777" w:rsidR="003E1057" w:rsidRPr="00CD53B8" w:rsidRDefault="003E1057" w:rsidP="006D4899">
            <w:pPr>
              <w:jc w:val="center"/>
              <w:rPr>
                <w:color w:val="000000"/>
                <w:sz w:val="22"/>
                <w:szCs w:val="22"/>
              </w:rPr>
            </w:pPr>
            <w:r w:rsidRPr="00CD53B8">
              <w:rPr>
                <w:color w:val="000000"/>
                <w:sz w:val="22"/>
                <w:szCs w:val="22"/>
              </w:rPr>
              <w:t>Order</w:t>
            </w:r>
          </w:p>
        </w:tc>
        <w:tc>
          <w:tcPr>
            <w:tcW w:w="1424" w:type="dxa"/>
            <w:tcBorders>
              <w:top w:val="single" w:sz="4" w:space="0" w:color="000000"/>
              <w:bottom w:val="single" w:sz="4" w:space="0" w:color="000000"/>
            </w:tcBorders>
            <w:noWrap/>
            <w:vAlign w:val="center"/>
            <w:hideMark/>
          </w:tcPr>
          <w:p w14:paraId="3A867F28" w14:textId="77777777" w:rsidR="003E1057" w:rsidRPr="00CD53B8" w:rsidRDefault="003E1057" w:rsidP="006D4899">
            <w:pPr>
              <w:jc w:val="center"/>
              <w:rPr>
                <w:color w:val="000000"/>
                <w:sz w:val="22"/>
                <w:szCs w:val="22"/>
              </w:rPr>
            </w:pPr>
            <w:r w:rsidRPr="00CD53B8">
              <w:rPr>
                <w:color w:val="000000"/>
                <w:sz w:val="22"/>
                <w:szCs w:val="22"/>
              </w:rPr>
              <w:t>Family</w:t>
            </w:r>
          </w:p>
        </w:tc>
        <w:tc>
          <w:tcPr>
            <w:tcW w:w="3756" w:type="dxa"/>
            <w:tcBorders>
              <w:top w:val="single" w:sz="4" w:space="0" w:color="000000"/>
              <w:bottom w:val="single" w:sz="4" w:space="0" w:color="000000"/>
            </w:tcBorders>
            <w:noWrap/>
            <w:vAlign w:val="center"/>
            <w:hideMark/>
          </w:tcPr>
          <w:p w14:paraId="54C8FFB7" w14:textId="77777777" w:rsidR="003E1057" w:rsidRPr="00CD53B8" w:rsidRDefault="003E1057" w:rsidP="006D4899">
            <w:pPr>
              <w:jc w:val="center"/>
              <w:rPr>
                <w:iCs/>
                <w:color w:val="000000"/>
                <w:sz w:val="22"/>
                <w:szCs w:val="22"/>
              </w:rPr>
            </w:pPr>
            <w:r w:rsidRPr="00CD53B8">
              <w:rPr>
                <w:iCs/>
                <w:color w:val="000000"/>
                <w:sz w:val="22"/>
                <w:szCs w:val="22"/>
              </w:rPr>
              <w:t>Scientific name</w:t>
            </w:r>
          </w:p>
        </w:tc>
        <w:tc>
          <w:tcPr>
            <w:tcW w:w="1423" w:type="dxa"/>
            <w:tcBorders>
              <w:top w:val="single" w:sz="4" w:space="0" w:color="000000"/>
              <w:bottom w:val="single" w:sz="4" w:space="0" w:color="000000"/>
            </w:tcBorders>
            <w:noWrap/>
            <w:vAlign w:val="center"/>
            <w:hideMark/>
          </w:tcPr>
          <w:p w14:paraId="3E06F5AF" w14:textId="77777777" w:rsidR="003E1057" w:rsidRPr="00CD53B8" w:rsidRDefault="003E1057" w:rsidP="006D4899">
            <w:pPr>
              <w:jc w:val="center"/>
              <w:rPr>
                <w:color w:val="000000"/>
                <w:sz w:val="22"/>
                <w:szCs w:val="22"/>
              </w:rPr>
            </w:pPr>
            <w:r w:rsidRPr="00CD53B8">
              <w:rPr>
                <w:color w:val="000000"/>
                <w:sz w:val="22"/>
                <w:szCs w:val="22"/>
              </w:rPr>
              <w:t>Total</w:t>
            </w:r>
          </w:p>
        </w:tc>
      </w:tr>
      <w:tr w:rsidR="003E1057" w:rsidRPr="00CD53B8" w14:paraId="3E9C1398" w14:textId="77777777" w:rsidTr="006D4899">
        <w:trPr>
          <w:trHeight w:val="324"/>
          <w:jc w:val="center"/>
        </w:trPr>
        <w:tc>
          <w:tcPr>
            <w:tcW w:w="1369" w:type="dxa"/>
            <w:tcBorders>
              <w:top w:val="single" w:sz="4" w:space="0" w:color="000000"/>
            </w:tcBorders>
            <w:noWrap/>
            <w:vAlign w:val="center"/>
            <w:hideMark/>
          </w:tcPr>
          <w:p w14:paraId="65138837" w14:textId="77777777" w:rsidR="003E1057" w:rsidRPr="00CD53B8" w:rsidRDefault="003E1057" w:rsidP="006D4899">
            <w:pPr>
              <w:jc w:val="center"/>
              <w:rPr>
                <w:color w:val="000000"/>
                <w:sz w:val="22"/>
                <w:szCs w:val="22"/>
              </w:rPr>
            </w:pPr>
          </w:p>
        </w:tc>
        <w:tc>
          <w:tcPr>
            <w:tcW w:w="1572" w:type="dxa"/>
            <w:tcBorders>
              <w:top w:val="single" w:sz="4" w:space="0" w:color="000000"/>
            </w:tcBorders>
            <w:noWrap/>
            <w:vAlign w:val="center"/>
            <w:hideMark/>
          </w:tcPr>
          <w:p w14:paraId="395D8BA9" w14:textId="77777777" w:rsidR="003E1057" w:rsidRPr="00CD53B8" w:rsidRDefault="003E1057" w:rsidP="006D4899">
            <w:pPr>
              <w:jc w:val="center"/>
              <w:rPr>
                <w:sz w:val="22"/>
                <w:szCs w:val="22"/>
              </w:rPr>
            </w:pPr>
          </w:p>
        </w:tc>
        <w:tc>
          <w:tcPr>
            <w:tcW w:w="1424" w:type="dxa"/>
            <w:tcBorders>
              <w:top w:val="single" w:sz="4" w:space="0" w:color="000000"/>
            </w:tcBorders>
            <w:noWrap/>
            <w:vAlign w:val="center"/>
            <w:hideMark/>
          </w:tcPr>
          <w:p w14:paraId="54C39887" w14:textId="77777777" w:rsidR="003E1057" w:rsidRPr="00CD53B8" w:rsidRDefault="003E1057" w:rsidP="006D4899">
            <w:pPr>
              <w:jc w:val="center"/>
              <w:rPr>
                <w:sz w:val="22"/>
                <w:szCs w:val="22"/>
              </w:rPr>
            </w:pPr>
          </w:p>
        </w:tc>
        <w:tc>
          <w:tcPr>
            <w:tcW w:w="3756" w:type="dxa"/>
            <w:tcBorders>
              <w:top w:val="single" w:sz="4" w:space="0" w:color="000000"/>
            </w:tcBorders>
            <w:noWrap/>
            <w:vAlign w:val="center"/>
            <w:hideMark/>
          </w:tcPr>
          <w:p w14:paraId="6EBF4D7B" w14:textId="77777777" w:rsidR="003E1057" w:rsidRPr="00CD53B8" w:rsidRDefault="003E1057" w:rsidP="006D4899">
            <w:pPr>
              <w:jc w:val="center"/>
              <w:rPr>
                <w:sz w:val="22"/>
                <w:szCs w:val="22"/>
              </w:rPr>
            </w:pPr>
          </w:p>
        </w:tc>
        <w:tc>
          <w:tcPr>
            <w:tcW w:w="1423" w:type="dxa"/>
            <w:tcBorders>
              <w:top w:val="single" w:sz="4" w:space="0" w:color="000000"/>
            </w:tcBorders>
            <w:noWrap/>
            <w:vAlign w:val="center"/>
            <w:hideMark/>
          </w:tcPr>
          <w:p w14:paraId="3C0C4ABD" w14:textId="77777777" w:rsidR="003E1057" w:rsidRPr="00CD53B8" w:rsidRDefault="003E1057" w:rsidP="006D4899">
            <w:pPr>
              <w:jc w:val="center"/>
              <w:rPr>
                <w:sz w:val="22"/>
                <w:szCs w:val="22"/>
              </w:rPr>
            </w:pPr>
          </w:p>
        </w:tc>
      </w:tr>
      <w:tr w:rsidR="003E1057" w:rsidRPr="00CD53B8" w14:paraId="4EDB7D40" w14:textId="77777777" w:rsidTr="006D4899">
        <w:trPr>
          <w:trHeight w:val="324"/>
          <w:jc w:val="center"/>
        </w:trPr>
        <w:tc>
          <w:tcPr>
            <w:tcW w:w="1369" w:type="dxa"/>
            <w:noWrap/>
            <w:hideMark/>
          </w:tcPr>
          <w:p w14:paraId="04A88D62" w14:textId="77777777" w:rsidR="003E1057" w:rsidRPr="00CD53B8" w:rsidRDefault="003E1057" w:rsidP="006D4899">
            <w:pPr>
              <w:rPr>
                <w:color w:val="000000"/>
                <w:sz w:val="22"/>
                <w:szCs w:val="22"/>
              </w:rPr>
            </w:pPr>
            <w:r w:rsidRPr="00CD53B8">
              <w:rPr>
                <w:color w:val="000000"/>
                <w:sz w:val="22"/>
                <w:szCs w:val="22"/>
              </w:rPr>
              <w:t>Arachnida</w:t>
            </w:r>
          </w:p>
        </w:tc>
        <w:tc>
          <w:tcPr>
            <w:tcW w:w="1572" w:type="dxa"/>
            <w:noWrap/>
            <w:hideMark/>
          </w:tcPr>
          <w:p w14:paraId="51448FF0" w14:textId="77777777" w:rsidR="003E1057" w:rsidRPr="00CD53B8" w:rsidRDefault="003E1057" w:rsidP="006D4899">
            <w:pPr>
              <w:rPr>
                <w:color w:val="000000"/>
                <w:sz w:val="22"/>
                <w:szCs w:val="22"/>
              </w:rPr>
            </w:pPr>
            <w:r w:rsidRPr="00CD53B8">
              <w:rPr>
                <w:color w:val="000000"/>
                <w:sz w:val="22"/>
                <w:szCs w:val="22"/>
              </w:rPr>
              <w:t>Acari</w:t>
            </w:r>
          </w:p>
        </w:tc>
        <w:tc>
          <w:tcPr>
            <w:tcW w:w="1424" w:type="dxa"/>
            <w:noWrap/>
            <w:hideMark/>
          </w:tcPr>
          <w:p w14:paraId="4E52D1E3" w14:textId="77777777" w:rsidR="003E1057" w:rsidRPr="00CD53B8" w:rsidRDefault="003E1057" w:rsidP="006D4899">
            <w:pPr>
              <w:rPr>
                <w:color w:val="000000"/>
                <w:sz w:val="22"/>
                <w:szCs w:val="22"/>
              </w:rPr>
            </w:pPr>
          </w:p>
        </w:tc>
        <w:tc>
          <w:tcPr>
            <w:tcW w:w="3756" w:type="dxa"/>
            <w:noWrap/>
            <w:hideMark/>
          </w:tcPr>
          <w:p w14:paraId="5A4ADA4A" w14:textId="77777777" w:rsidR="003E1057" w:rsidRPr="00CD53B8" w:rsidRDefault="003E1057" w:rsidP="006D4899">
            <w:pPr>
              <w:jc w:val="center"/>
              <w:rPr>
                <w:sz w:val="22"/>
                <w:szCs w:val="22"/>
              </w:rPr>
            </w:pPr>
          </w:p>
        </w:tc>
        <w:tc>
          <w:tcPr>
            <w:tcW w:w="1423" w:type="dxa"/>
            <w:noWrap/>
            <w:hideMark/>
          </w:tcPr>
          <w:p w14:paraId="04A52726" w14:textId="77777777" w:rsidR="003E1057" w:rsidRPr="00CD53B8" w:rsidRDefault="003E1057" w:rsidP="006D4899">
            <w:pPr>
              <w:jc w:val="right"/>
              <w:rPr>
                <w:color w:val="000000"/>
                <w:sz w:val="22"/>
                <w:szCs w:val="22"/>
              </w:rPr>
            </w:pPr>
            <w:r w:rsidRPr="00CD53B8">
              <w:rPr>
                <w:color w:val="000000"/>
                <w:sz w:val="22"/>
                <w:szCs w:val="22"/>
              </w:rPr>
              <w:t>67</w:t>
            </w:r>
          </w:p>
        </w:tc>
      </w:tr>
      <w:tr w:rsidR="003E1057" w:rsidRPr="00CD53B8" w14:paraId="57DFABB2" w14:textId="77777777" w:rsidTr="006D4899">
        <w:trPr>
          <w:trHeight w:val="324"/>
          <w:jc w:val="center"/>
        </w:trPr>
        <w:tc>
          <w:tcPr>
            <w:tcW w:w="1369" w:type="dxa"/>
            <w:noWrap/>
            <w:hideMark/>
          </w:tcPr>
          <w:p w14:paraId="5560CCAD" w14:textId="77777777" w:rsidR="003E1057" w:rsidRPr="00CD53B8" w:rsidRDefault="003E1057" w:rsidP="006D4899">
            <w:pPr>
              <w:rPr>
                <w:sz w:val="22"/>
                <w:szCs w:val="22"/>
              </w:rPr>
            </w:pPr>
          </w:p>
        </w:tc>
        <w:tc>
          <w:tcPr>
            <w:tcW w:w="1572" w:type="dxa"/>
            <w:noWrap/>
            <w:hideMark/>
          </w:tcPr>
          <w:p w14:paraId="7D98ED2C" w14:textId="56546A1B" w:rsidR="003E1057" w:rsidRPr="00CD53B8" w:rsidRDefault="003E1057" w:rsidP="006D4899">
            <w:pPr>
              <w:rPr>
                <w:color w:val="000000"/>
                <w:sz w:val="22"/>
                <w:szCs w:val="22"/>
              </w:rPr>
            </w:pPr>
            <w:r w:rsidRPr="00CD53B8">
              <w:rPr>
                <w:color w:val="000000"/>
                <w:sz w:val="22"/>
                <w:szCs w:val="22"/>
              </w:rPr>
              <w:t>Araneae</w:t>
            </w:r>
            <w:r w:rsidR="00C709B6" w:rsidRPr="00CD53B8">
              <w:rPr>
                <w:color w:val="222222"/>
                <w:shd w:val="clear" w:color="auto" w:fill="FFFFFF"/>
              </w:rPr>
              <w:t>†</w:t>
            </w:r>
          </w:p>
        </w:tc>
        <w:tc>
          <w:tcPr>
            <w:tcW w:w="1424" w:type="dxa"/>
            <w:noWrap/>
            <w:hideMark/>
          </w:tcPr>
          <w:p w14:paraId="6ECFB980" w14:textId="77777777" w:rsidR="003E1057" w:rsidRPr="00CD53B8" w:rsidRDefault="003E1057" w:rsidP="006D4899">
            <w:pPr>
              <w:rPr>
                <w:color w:val="000000"/>
                <w:sz w:val="22"/>
                <w:szCs w:val="22"/>
              </w:rPr>
            </w:pPr>
          </w:p>
        </w:tc>
        <w:tc>
          <w:tcPr>
            <w:tcW w:w="3756" w:type="dxa"/>
            <w:noWrap/>
            <w:hideMark/>
          </w:tcPr>
          <w:p w14:paraId="320C61E8" w14:textId="77777777" w:rsidR="003E1057" w:rsidRPr="00CD53B8" w:rsidRDefault="003E1057" w:rsidP="006D4899">
            <w:pPr>
              <w:jc w:val="center"/>
              <w:rPr>
                <w:sz w:val="22"/>
                <w:szCs w:val="22"/>
              </w:rPr>
            </w:pPr>
          </w:p>
        </w:tc>
        <w:tc>
          <w:tcPr>
            <w:tcW w:w="1423" w:type="dxa"/>
            <w:noWrap/>
            <w:hideMark/>
          </w:tcPr>
          <w:p w14:paraId="2014C53E" w14:textId="77777777" w:rsidR="003E1057" w:rsidRPr="00CD53B8" w:rsidRDefault="003E1057" w:rsidP="006D4899">
            <w:pPr>
              <w:jc w:val="right"/>
              <w:rPr>
                <w:color w:val="000000"/>
                <w:sz w:val="22"/>
                <w:szCs w:val="22"/>
              </w:rPr>
            </w:pPr>
            <w:r w:rsidRPr="00CD53B8">
              <w:rPr>
                <w:color w:val="000000"/>
                <w:sz w:val="22"/>
                <w:szCs w:val="22"/>
              </w:rPr>
              <w:t>498</w:t>
            </w:r>
          </w:p>
        </w:tc>
      </w:tr>
      <w:tr w:rsidR="003E1057" w:rsidRPr="00CD53B8" w14:paraId="53E385E7" w14:textId="77777777" w:rsidTr="006D4899">
        <w:trPr>
          <w:trHeight w:val="324"/>
          <w:jc w:val="center"/>
        </w:trPr>
        <w:tc>
          <w:tcPr>
            <w:tcW w:w="1369" w:type="dxa"/>
            <w:noWrap/>
            <w:hideMark/>
          </w:tcPr>
          <w:p w14:paraId="3ACAB324" w14:textId="77777777" w:rsidR="003E1057" w:rsidRPr="00CD53B8" w:rsidRDefault="003E1057" w:rsidP="006D4899">
            <w:pPr>
              <w:rPr>
                <w:color w:val="000000"/>
                <w:sz w:val="22"/>
                <w:szCs w:val="22"/>
              </w:rPr>
            </w:pPr>
            <w:r w:rsidRPr="00CD53B8">
              <w:rPr>
                <w:color w:val="000000"/>
                <w:sz w:val="22"/>
                <w:szCs w:val="22"/>
              </w:rPr>
              <w:t>Insecta</w:t>
            </w:r>
          </w:p>
        </w:tc>
        <w:tc>
          <w:tcPr>
            <w:tcW w:w="1572" w:type="dxa"/>
            <w:noWrap/>
            <w:hideMark/>
          </w:tcPr>
          <w:p w14:paraId="0D474000" w14:textId="6706C021" w:rsidR="003E1057" w:rsidRPr="00CD53B8" w:rsidRDefault="003E1057" w:rsidP="006D4899">
            <w:pPr>
              <w:rPr>
                <w:color w:val="000000"/>
                <w:sz w:val="22"/>
                <w:szCs w:val="22"/>
              </w:rPr>
            </w:pPr>
            <w:r w:rsidRPr="00CD53B8">
              <w:rPr>
                <w:color w:val="000000"/>
                <w:sz w:val="22"/>
                <w:szCs w:val="22"/>
              </w:rPr>
              <w:t>Blattodea</w:t>
            </w:r>
            <w:r w:rsidR="00C709B6" w:rsidRPr="00CD53B8">
              <w:rPr>
                <w:color w:val="222222"/>
                <w:shd w:val="clear" w:color="auto" w:fill="FFFFFF"/>
              </w:rPr>
              <w:sym w:font="Symbol" w:char="F0C4"/>
            </w:r>
          </w:p>
        </w:tc>
        <w:tc>
          <w:tcPr>
            <w:tcW w:w="1424" w:type="dxa"/>
            <w:noWrap/>
            <w:hideMark/>
          </w:tcPr>
          <w:p w14:paraId="016F0444" w14:textId="77777777" w:rsidR="003E1057" w:rsidRPr="00CD53B8" w:rsidRDefault="003E1057" w:rsidP="006D4899">
            <w:pPr>
              <w:rPr>
                <w:color w:val="000000"/>
                <w:sz w:val="22"/>
                <w:szCs w:val="22"/>
              </w:rPr>
            </w:pPr>
          </w:p>
        </w:tc>
        <w:tc>
          <w:tcPr>
            <w:tcW w:w="3756" w:type="dxa"/>
            <w:noWrap/>
            <w:hideMark/>
          </w:tcPr>
          <w:p w14:paraId="1B034407" w14:textId="77777777" w:rsidR="003E1057" w:rsidRPr="00CD53B8" w:rsidRDefault="003E1057" w:rsidP="006D4899">
            <w:pPr>
              <w:jc w:val="center"/>
              <w:rPr>
                <w:sz w:val="22"/>
                <w:szCs w:val="22"/>
              </w:rPr>
            </w:pPr>
          </w:p>
        </w:tc>
        <w:tc>
          <w:tcPr>
            <w:tcW w:w="1423" w:type="dxa"/>
            <w:noWrap/>
            <w:hideMark/>
          </w:tcPr>
          <w:p w14:paraId="6755712C"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06AAA7FF" w14:textId="77777777" w:rsidTr="006D4899">
        <w:trPr>
          <w:trHeight w:val="324"/>
          <w:jc w:val="center"/>
        </w:trPr>
        <w:tc>
          <w:tcPr>
            <w:tcW w:w="1369" w:type="dxa"/>
            <w:noWrap/>
            <w:hideMark/>
          </w:tcPr>
          <w:p w14:paraId="5A94DA10" w14:textId="77777777" w:rsidR="003E1057" w:rsidRPr="00CD53B8" w:rsidRDefault="003E1057" w:rsidP="006D4899">
            <w:pPr>
              <w:rPr>
                <w:sz w:val="22"/>
                <w:szCs w:val="22"/>
              </w:rPr>
            </w:pPr>
          </w:p>
        </w:tc>
        <w:tc>
          <w:tcPr>
            <w:tcW w:w="1572" w:type="dxa"/>
            <w:noWrap/>
            <w:hideMark/>
          </w:tcPr>
          <w:p w14:paraId="1B7E8E47" w14:textId="77777777" w:rsidR="003E1057" w:rsidRPr="00CD53B8" w:rsidRDefault="003E1057" w:rsidP="006D4899">
            <w:pPr>
              <w:rPr>
                <w:color w:val="000000"/>
                <w:sz w:val="22"/>
                <w:szCs w:val="22"/>
              </w:rPr>
            </w:pPr>
            <w:r w:rsidRPr="00CD53B8">
              <w:rPr>
                <w:color w:val="000000"/>
                <w:sz w:val="22"/>
                <w:szCs w:val="22"/>
              </w:rPr>
              <w:t>Coleoptera</w:t>
            </w:r>
          </w:p>
        </w:tc>
        <w:tc>
          <w:tcPr>
            <w:tcW w:w="1424" w:type="dxa"/>
            <w:noWrap/>
            <w:hideMark/>
          </w:tcPr>
          <w:p w14:paraId="6124F3F0" w14:textId="77777777" w:rsidR="003E1057" w:rsidRPr="00CD53B8" w:rsidRDefault="003E1057" w:rsidP="006D4899">
            <w:pPr>
              <w:rPr>
                <w:color w:val="000000"/>
                <w:sz w:val="22"/>
                <w:szCs w:val="22"/>
              </w:rPr>
            </w:pPr>
          </w:p>
        </w:tc>
        <w:tc>
          <w:tcPr>
            <w:tcW w:w="3756" w:type="dxa"/>
            <w:noWrap/>
            <w:hideMark/>
          </w:tcPr>
          <w:p w14:paraId="61AF163A" w14:textId="77777777" w:rsidR="003E1057" w:rsidRPr="00CD53B8" w:rsidRDefault="003E1057" w:rsidP="006D4899">
            <w:pPr>
              <w:jc w:val="center"/>
              <w:rPr>
                <w:sz w:val="22"/>
                <w:szCs w:val="22"/>
              </w:rPr>
            </w:pPr>
          </w:p>
        </w:tc>
        <w:tc>
          <w:tcPr>
            <w:tcW w:w="1423" w:type="dxa"/>
            <w:noWrap/>
            <w:hideMark/>
          </w:tcPr>
          <w:p w14:paraId="14F49952" w14:textId="77777777" w:rsidR="003E1057" w:rsidRPr="00CD53B8" w:rsidRDefault="003E1057" w:rsidP="006D4899">
            <w:pPr>
              <w:jc w:val="right"/>
              <w:rPr>
                <w:color w:val="000000"/>
                <w:sz w:val="22"/>
                <w:szCs w:val="22"/>
              </w:rPr>
            </w:pPr>
            <w:r w:rsidRPr="00CD53B8">
              <w:rPr>
                <w:color w:val="000000"/>
                <w:sz w:val="22"/>
                <w:szCs w:val="22"/>
              </w:rPr>
              <w:t>2147</w:t>
            </w:r>
          </w:p>
        </w:tc>
      </w:tr>
      <w:tr w:rsidR="003E1057" w:rsidRPr="00CD53B8" w14:paraId="04283DAF" w14:textId="77777777" w:rsidTr="006D4899">
        <w:trPr>
          <w:trHeight w:val="324"/>
          <w:jc w:val="center"/>
        </w:trPr>
        <w:tc>
          <w:tcPr>
            <w:tcW w:w="1369" w:type="dxa"/>
            <w:noWrap/>
            <w:hideMark/>
          </w:tcPr>
          <w:p w14:paraId="5BFBA6DE" w14:textId="77777777" w:rsidR="003E1057" w:rsidRPr="00CD53B8" w:rsidRDefault="003E1057" w:rsidP="006D4899">
            <w:pPr>
              <w:rPr>
                <w:sz w:val="22"/>
                <w:szCs w:val="22"/>
              </w:rPr>
            </w:pPr>
          </w:p>
        </w:tc>
        <w:tc>
          <w:tcPr>
            <w:tcW w:w="1572" w:type="dxa"/>
            <w:noWrap/>
            <w:hideMark/>
          </w:tcPr>
          <w:p w14:paraId="603D8C8E" w14:textId="09058D54" w:rsidR="003E1057" w:rsidRPr="00CD53B8" w:rsidRDefault="003E1057" w:rsidP="006D4899">
            <w:pPr>
              <w:rPr>
                <w:color w:val="000000"/>
                <w:sz w:val="22"/>
                <w:szCs w:val="22"/>
              </w:rPr>
            </w:pPr>
            <w:r w:rsidRPr="00CD53B8">
              <w:rPr>
                <w:color w:val="000000"/>
                <w:sz w:val="22"/>
                <w:szCs w:val="22"/>
              </w:rPr>
              <w:t>Collembola</w:t>
            </w:r>
            <w:r w:rsidR="00C709B6" w:rsidRPr="00CD53B8">
              <w:rPr>
                <w:color w:val="222222"/>
                <w:shd w:val="clear" w:color="auto" w:fill="FFFFFF"/>
              </w:rPr>
              <w:sym w:font="Symbol" w:char="F0C4"/>
            </w:r>
          </w:p>
        </w:tc>
        <w:tc>
          <w:tcPr>
            <w:tcW w:w="1424" w:type="dxa"/>
            <w:noWrap/>
            <w:hideMark/>
          </w:tcPr>
          <w:p w14:paraId="344611BB" w14:textId="77777777" w:rsidR="003E1057" w:rsidRPr="00CD53B8" w:rsidRDefault="003E1057" w:rsidP="006D4899">
            <w:pPr>
              <w:rPr>
                <w:color w:val="000000"/>
                <w:sz w:val="22"/>
                <w:szCs w:val="22"/>
              </w:rPr>
            </w:pPr>
          </w:p>
        </w:tc>
        <w:tc>
          <w:tcPr>
            <w:tcW w:w="3756" w:type="dxa"/>
            <w:noWrap/>
            <w:hideMark/>
          </w:tcPr>
          <w:p w14:paraId="7F230D38" w14:textId="77777777" w:rsidR="003E1057" w:rsidRPr="00CD53B8" w:rsidRDefault="003E1057" w:rsidP="006D4899">
            <w:pPr>
              <w:jc w:val="center"/>
              <w:rPr>
                <w:sz w:val="22"/>
                <w:szCs w:val="22"/>
              </w:rPr>
            </w:pPr>
          </w:p>
        </w:tc>
        <w:tc>
          <w:tcPr>
            <w:tcW w:w="1423" w:type="dxa"/>
            <w:noWrap/>
            <w:hideMark/>
          </w:tcPr>
          <w:p w14:paraId="7EBF18D2" w14:textId="77777777" w:rsidR="003E1057" w:rsidRPr="00CD53B8" w:rsidRDefault="003E1057" w:rsidP="006D4899">
            <w:pPr>
              <w:jc w:val="right"/>
              <w:rPr>
                <w:color w:val="000000"/>
                <w:sz w:val="22"/>
                <w:szCs w:val="22"/>
              </w:rPr>
            </w:pPr>
            <w:r w:rsidRPr="00CD53B8">
              <w:rPr>
                <w:color w:val="000000"/>
                <w:sz w:val="22"/>
                <w:szCs w:val="22"/>
              </w:rPr>
              <w:t>124</w:t>
            </w:r>
          </w:p>
        </w:tc>
      </w:tr>
      <w:tr w:rsidR="003E1057" w:rsidRPr="00CD53B8" w14:paraId="3B4682A4" w14:textId="77777777" w:rsidTr="006D4899">
        <w:trPr>
          <w:trHeight w:val="324"/>
          <w:jc w:val="center"/>
        </w:trPr>
        <w:tc>
          <w:tcPr>
            <w:tcW w:w="1369" w:type="dxa"/>
            <w:noWrap/>
            <w:hideMark/>
          </w:tcPr>
          <w:p w14:paraId="16D30CC3" w14:textId="77777777" w:rsidR="003E1057" w:rsidRPr="00CD53B8" w:rsidRDefault="003E1057" w:rsidP="006D4899">
            <w:pPr>
              <w:rPr>
                <w:sz w:val="22"/>
                <w:szCs w:val="22"/>
              </w:rPr>
            </w:pPr>
          </w:p>
        </w:tc>
        <w:tc>
          <w:tcPr>
            <w:tcW w:w="1572" w:type="dxa"/>
            <w:noWrap/>
            <w:hideMark/>
          </w:tcPr>
          <w:p w14:paraId="399D526E" w14:textId="77777777" w:rsidR="003E1057" w:rsidRPr="00CD53B8" w:rsidRDefault="003E1057" w:rsidP="006D4899">
            <w:pPr>
              <w:rPr>
                <w:color w:val="000000"/>
                <w:sz w:val="22"/>
                <w:szCs w:val="22"/>
              </w:rPr>
            </w:pPr>
            <w:r w:rsidRPr="00CD53B8">
              <w:rPr>
                <w:color w:val="000000"/>
                <w:sz w:val="22"/>
                <w:szCs w:val="22"/>
              </w:rPr>
              <w:t>Dermaptera</w:t>
            </w:r>
          </w:p>
        </w:tc>
        <w:tc>
          <w:tcPr>
            <w:tcW w:w="1424" w:type="dxa"/>
            <w:noWrap/>
            <w:hideMark/>
          </w:tcPr>
          <w:p w14:paraId="63702BA3" w14:textId="77777777" w:rsidR="003E1057" w:rsidRPr="00CD53B8" w:rsidRDefault="003E1057" w:rsidP="006D4899">
            <w:pPr>
              <w:rPr>
                <w:color w:val="000000"/>
                <w:sz w:val="22"/>
                <w:szCs w:val="22"/>
              </w:rPr>
            </w:pPr>
          </w:p>
        </w:tc>
        <w:tc>
          <w:tcPr>
            <w:tcW w:w="3756" w:type="dxa"/>
            <w:noWrap/>
            <w:hideMark/>
          </w:tcPr>
          <w:p w14:paraId="6146F8B6" w14:textId="77777777" w:rsidR="003E1057" w:rsidRPr="00CD53B8" w:rsidRDefault="003E1057" w:rsidP="006D4899">
            <w:pPr>
              <w:jc w:val="center"/>
              <w:rPr>
                <w:sz w:val="22"/>
                <w:szCs w:val="22"/>
              </w:rPr>
            </w:pPr>
          </w:p>
        </w:tc>
        <w:tc>
          <w:tcPr>
            <w:tcW w:w="1423" w:type="dxa"/>
            <w:noWrap/>
            <w:hideMark/>
          </w:tcPr>
          <w:p w14:paraId="7AC0388D"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5DC34CB3" w14:textId="77777777" w:rsidTr="006D4899">
        <w:trPr>
          <w:trHeight w:val="324"/>
          <w:jc w:val="center"/>
        </w:trPr>
        <w:tc>
          <w:tcPr>
            <w:tcW w:w="1369" w:type="dxa"/>
            <w:noWrap/>
            <w:hideMark/>
          </w:tcPr>
          <w:p w14:paraId="1B0EAC84" w14:textId="77777777" w:rsidR="003E1057" w:rsidRPr="00CD53B8" w:rsidRDefault="003E1057" w:rsidP="006D4899">
            <w:pPr>
              <w:rPr>
                <w:sz w:val="22"/>
                <w:szCs w:val="22"/>
              </w:rPr>
            </w:pPr>
          </w:p>
        </w:tc>
        <w:tc>
          <w:tcPr>
            <w:tcW w:w="1572" w:type="dxa"/>
            <w:noWrap/>
            <w:hideMark/>
          </w:tcPr>
          <w:p w14:paraId="1CFCFCC0" w14:textId="77777777" w:rsidR="003E1057" w:rsidRPr="00CD53B8" w:rsidRDefault="003E1057" w:rsidP="006D4899">
            <w:pPr>
              <w:rPr>
                <w:color w:val="000000"/>
                <w:sz w:val="22"/>
                <w:szCs w:val="22"/>
              </w:rPr>
            </w:pPr>
            <w:r w:rsidRPr="00CD53B8">
              <w:rPr>
                <w:color w:val="000000"/>
                <w:sz w:val="22"/>
                <w:szCs w:val="22"/>
              </w:rPr>
              <w:t>Diptera</w:t>
            </w:r>
          </w:p>
        </w:tc>
        <w:tc>
          <w:tcPr>
            <w:tcW w:w="1424" w:type="dxa"/>
            <w:noWrap/>
            <w:hideMark/>
          </w:tcPr>
          <w:p w14:paraId="30791F74" w14:textId="77777777" w:rsidR="003E1057" w:rsidRPr="00CD53B8" w:rsidRDefault="003E1057" w:rsidP="006D4899">
            <w:pPr>
              <w:rPr>
                <w:color w:val="000000"/>
                <w:sz w:val="22"/>
                <w:szCs w:val="22"/>
              </w:rPr>
            </w:pPr>
          </w:p>
        </w:tc>
        <w:tc>
          <w:tcPr>
            <w:tcW w:w="3756" w:type="dxa"/>
            <w:noWrap/>
            <w:hideMark/>
          </w:tcPr>
          <w:p w14:paraId="31B8667B" w14:textId="77777777" w:rsidR="003E1057" w:rsidRPr="00CD53B8" w:rsidRDefault="003E1057" w:rsidP="006D4899">
            <w:pPr>
              <w:jc w:val="center"/>
              <w:rPr>
                <w:sz w:val="22"/>
                <w:szCs w:val="22"/>
              </w:rPr>
            </w:pPr>
          </w:p>
        </w:tc>
        <w:tc>
          <w:tcPr>
            <w:tcW w:w="1423" w:type="dxa"/>
            <w:noWrap/>
            <w:hideMark/>
          </w:tcPr>
          <w:p w14:paraId="0A403F26" w14:textId="77777777" w:rsidR="003E1057" w:rsidRPr="00CD53B8" w:rsidRDefault="003E1057" w:rsidP="006D4899">
            <w:pPr>
              <w:jc w:val="right"/>
              <w:rPr>
                <w:color w:val="000000"/>
                <w:sz w:val="22"/>
                <w:szCs w:val="22"/>
              </w:rPr>
            </w:pPr>
            <w:r w:rsidRPr="00CD53B8">
              <w:rPr>
                <w:color w:val="000000"/>
                <w:sz w:val="22"/>
                <w:szCs w:val="22"/>
              </w:rPr>
              <w:t>88,164</w:t>
            </w:r>
          </w:p>
        </w:tc>
      </w:tr>
      <w:tr w:rsidR="003E1057" w:rsidRPr="00CD53B8" w14:paraId="49D5A021" w14:textId="77777777" w:rsidTr="006D4899">
        <w:trPr>
          <w:trHeight w:val="324"/>
          <w:jc w:val="center"/>
        </w:trPr>
        <w:tc>
          <w:tcPr>
            <w:tcW w:w="1369" w:type="dxa"/>
            <w:noWrap/>
            <w:hideMark/>
          </w:tcPr>
          <w:p w14:paraId="28625C33" w14:textId="77777777" w:rsidR="003E1057" w:rsidRPr="00CD53B8" w:rsidRDefault="003E1057" w:rsidP="006D4899">
            <w:pPr>
              <w:rPr>
                <w:sz w:val="22"/>
                <w:szCs w:val="22"/>
              </w:rPr>
            </w:pPr>
          </w:p>
        </w:tc>
        <w:tc>
          <w:tcPr>
            <w:tcW w:w="1572" w:type="dxa"/>
            <w:noWrap/>
            <w:hideMark/>
          </w:tcPr>
          <w:p w14:paraId="6077DCF4" w14:textId="77777777" w:rsidR="003E1057" w:rsidRPr="00CD53B8" w:rsidRDefault="003E1057" w:rsidP="006D4899">
            <w:pPr>
              <w:rPr>
                <w:sz w:val="22"/>
                <w:szCs w:val="22"/>
              </w:rPr>
            </w:pPr>
          </w:p>
        </w:tc>
        <w:tc>
          <w:tcPr>
            <w:tcW w:w="1424" w:type="dxa"/>
            <w:noWrap/>
            <w:hideMark/>
          </w:tcPr>
          <w:p w14:paraId="716460F8" w14:textId="77777777" w:rsidR="003E1057" w:rsidRPr="00CD53B8" w:rsidRDefault="003E1057" w:rsidP="006D4899">
            <w:pPr>
              <w:rPr>
                <w:color w:val="000000"/>
                <w:sz w:val="22"/>
                <w:szCs w:val="22"/>
              </w:rPr>
            </w:pPr>
            <w:r w:rsidRPr="00CD53B8">
              <w:rPr>
                <w:color w:val="000000"/>
                <w:sz w:val="22"/>
                <w:szCs w:val="22"/>
              </w:rPr>
              <w:t>Tephritidae</w:t>
            </w:r>
          </w:p>
        </w:tc>
        <w:tc>
          <w:tcPr>
            <w:tcW w:w="3756" w:type="dxa"/>
            <w:noWrap/>
            <w:hideMark/>
          </w:tcPr>
          <w:p w14:paraId="32E8EC40" w14:textId="18172025" w:rsidR="003E1057" w:rsidRPr="00CD53B8" w:rsidRDefault="003E1057" w:rsidP="006D4899">
            <w:pPr>
              <w:jc w:val="center"/>
              <w:rPr>
                <w:i/>
                <w:iCs/>
                <w:color w:val="000000"/>
                <w:sz w:val="22"/>
                <w:szCs w:val="22"/>
              </w:rPr>
            </w:pPr>
            <w:r w:rsidRPr="00CD53B8">
              <w:rPr>
                <w:i/>
                <w:iCs/>
                <w:color w:val="000000"/>
                <w:sz w:val="22"/>
                <w:szCs w:val="22"/>
              </w:rPr>
              <w:t xml:space="preserve">Bactrocera oleae </w:t>
            </w:r>
            <w:r w:rsidRPr="00CD53B8">
              <w:rPr>
                <w:color w:val="000000"/>
                <w:sz w:val="22"/>
                <w:szCs w:val="22"/>
              </w:rPr>
              <w:t>(Gmelin)</w:t>
            </w:r>
            <w:r w:rsidR="00C709B6" w:rsidRPr="00CD53B8">
              <w:rPr>
                <w:color w:val="000000"/>
                <w:sz w:val="22"/>
                <w:szCs w:val="22"/>
              </w:rPr>
              <w:t>*</w:t>
            </w:r>
          </w:p>
        </w:tc>
        <w:tc>
          <w:tcPr>
            <w:tcW w:w="1423" w:type="dxa"/>
            <w:noWrap/>
            <w:hideMark/>
          </w:tcPr>
          <w:p w14:paraId="2CBC2B4B" w14:textId="77777777" w:rsidR="003E1057" w:rsidRPr="00CD53B8" w:rsidRDefault="003E1057" w:rsidP="006D4899">
            <w:pPr>
              <w:jc w:val="right"/>
              <w:rPr>
                <w:color w:val="000000"/>
                <w:sz w:val="22"/>
                <w:szCs w:val="22"/>
              </w:rPr>
            </w:pPr>
            <w:r w:rsidRPr="00CD53B8">
              <w:rPr>
                <w:color w:val="000000"/>
                <w:sz w:val="22"/>
                <w:szCs w:val="22"/>
              </w:rPr>
              <w:t>0</w:t>
            </w:r>
          </w:p>
        </w:tc>
      </w:tr>
      <w:tr w:rsidR="003E1057" w:rsidRPr="00CD53B8" w14:paraId="4851C323" w14:textId="77777777" w:rsidTr="006D4899">
        <w:trPr>
          <w:trHeight w:val="324"/>
          <w:jc w:val="center"/>
        </w:trPr>
        <w:tc>
          <w:tcPr>
            <w:tcW w:w="1369" w:type="dxa"/>
            <w:noWrap/>
            <w:hideMark/>
          </w:tcPr>
          <w:p w14:paraId="236D018F" w14:textId="77777777" w:rsidR="003E1057" w:rsidRPr="00CD53B8" w:rsidRDefault="003E1057" w:rsidP="006D4899">
            <w:pPr>
              <w:rPr>
                <w:sz w:val="22"/>
                <w:szCs w:val="22"/>
              </w:rPr>
            </w:pPr>
          </w:p>
        </w:tc>
        <w:tc>
          <w:tcPr>
            <w:tcW w:w="1572" w:type="dxa"/>
            <w:noWrap/>
            <w:hideMark/>
          </w:tcPr>
          <w:p w14:paraId="27E1902F" w14:textId="77777777" w:rsidR="003E1057" w:rsidRPr="00CD53B8" w:rsidRDefault="003E1057" w:rsidP="006D4899">
            <w:pPr>
              <w:rPr>
                <w:color w:val="000000"/>
                <w:sz w:val="22"/>
                <w:szCs w:val="22"/>
              </w:rPr>
            </w:pPr>
            <w:r w:rsidRPr="00CD53B8">
              <w:rPr>
                <w:color w:val="000000"/>
                <w:sz w:val="22"/>
                <w:szCs w:val="22"/>
              </w:rPr>
              <w:t>Hemiptera</w:t>
            </w:r>
          </w:p>
        </w:tc>
        <w:tc>
          <w:tcPr>
            <w:tcW w:w="1424" w:type="dxa"/>
            <w:noWrap/>
            <w:hideMark/>
          </w:tcPr>
          <w:p w14:paraId="13652E9F" w14:textId="77777777" w:rsidR="003E1057" w:rsidRPr="00CD53B8" w:rsidRDefault="003E1057" w:rsidP="006D4899">
            <w:pPr>
              <w:rPr>
                <w:color w:val="000000"/>
                <w:sz w:val="22"/>
                <w:szCs w:val="22"/>
              </w:rPr>
            </w:pPr>
          </w:p>
        </w:tc>
        <w:tc>
          <w:tcPr>
            <w:tcW w:w="3756" w:type="dxa"/>
            <w:noWrap/>
            <w:hideMark/>
          </w:tcPr>
          <w:p w14:paraId="2BBA518B" w14:textId="77777777" w:rsidR="003E1057" w:rsidRPr="00CD53B8" w:rsidRDefault="003E1057" w:rsidP="006D4899">
            <w:pPr>
              <w:jc w:val="center"/>
              <w:rPr>
                <w:sz w:val="22"/>
                <w:szCs w:val="22"/>
              </w:rPr>
            </w:pPr>
          </w:p>
        </w:tc>
        <w:tc>
          <w:tcPr>
            <w:tcW w:w="1423" w:type="dxa"/>
            <w:noWrap/>
            <w:hideMark/>
          </w:tcPr>
          <w:p w14:paraId="25D71BC9" w14:textId="77777777" w:rsidR="003E1057" w:rsidRPr="00CD53B8" w:rsidRDefault="003E1057" w:rsidP="006D4899">
            <w:pPr>
              <w:jc w:val="right"/>
              <w:rPr>
                <w:color w:val="000000"/>
                <w:sz w:val="22"/>
                <w:szCs w:val="22"/>
              </w:rPr>
            </w:pPr>
            <w:r w:rsidRPr="00CD53B8">
              <w:rPr>
                <w:color w:val="000000"/>
                <w:sz w:val="22"/>
                <w:szCs w:val="22"/>
              </w:rPr>
              <w:t>5,859</w:t>
            </w:r>
          </w:p>
        </w:tc>
      </w:tr>
      <w:tr w:rsidR="003E1057" w:rsidRPr="00CD53B8" w14:paraId="09630314" w14:textId="77777777" w:rsidTr="006D4899">
        <w:trPr>
          <w:trHeight w:val="324"/>
          <w:jc w:val="center"/>
        </w:trPr>
        <w:tc>
          <w:tcPr>
            <w:tcW w:w="1369" w:type="dxa"/>
            <w:noWrap/>
            <w:hideMark/>
          </w:tcPr>
          <w:p w14:paraId="03B7FCBF" w14:textId="77777777" w:rsidR="003E1057" w:rsidRPr="00CD53B8" w:rsidRDefault="003E1057" w:rsidP="006D4899">
            <w:pPr>
              <w:rPr>
                <w:sz w:val="22"/>
                <w:szCs w:val="22"/>
              </w:rPr>
            </w:pPr>
          </w:p>
        </w:tc>
        <w:tc>
          <w:tcPr>
            <w:tcW w:w="1572" w:type="dxa"/>
            <w:noWrap/>
            <w:hideMark/>
          </w:tcPr>
          <w:p w14:paraId="4467D57F" w14:textId="77777777" w:rsidR="003E1057" w:rsidRPr="00CD53B8" w:rsidRDefault="003E1057" w:rsidP="006D4899">
            <w:pPr>
              <w:rPr>
                <w:sz w:val="22"/>
                <w:szCs w:val="22"/>
              </w:rPr>
            </w:pPr>
          </w:p>
        </w:tc>
        <w:tc>
          <w:tcPr>
            <w:tcW w:w="1424" w:type="dxa"/>
            <w:noWrap/>
            <w:hideMark/>
          </w:tcPr>
          <w:p w14:paraId="5E76461F" w14:textId="77777777" w:rsidR="003E1057" w:rsidRPr="00CD53B8" w:rsidRDefault="003E1057" w:rsidP="006D4899">
            <w:pPr>
              <w:rPr>
                <w:color w:val="000000"/>
                <w:sz w:val="22"/>
                <w:szCs w:val="22"/>
              </w:rPr>
            </w:pPr>
            <w:r w:rsidRPr="00CD53B8">
              <w:rPr>
                <w:color w:val="000000"/>
                <w:sz w:val="22"/>
                <w:szCs w:val="22"/>
              </w:rPr>
              <w:t>Cicadellidae</w:t>
            </w:r>
          </w:p>
        </w:tc>
        <w:tc>
          <w:tcPr>
            <w:tcW w:w="3756" w:type="dxa"/>
            <w:noWrap/>
            <w:hideMark/>
          </w:tcPr>
          <w:p w14:paraId="7A6CFD0F" w14:textId="350B931A" w:rsidR="003E1057" w:rsidRPr="00CD53B8" w:rsidRDefault="003E1057" w:rsidP="006D4899">
            <w:pPr>
              <w:jc w:val="center"/>
              <w:rPr>
                <w:i/>
                <w:iCs/>
                <w:color w:val="000000"/>
                <w:sz w:val="22"/>
                <w:szCs w:val="22"/>
              </w:rPr>
            </w:pPr>
            <w:r w:rsidRPr="00CD53B8">
              <w:rPr>
                <w:i/>
                <w:iCs/>
                <w:color w:val="000000"/>
                <w:sz w:val="22"/>
                <w:szCs w:val="22"/>
              </w:rPr>
              <w:t xml:space="preserve">Homalodisca vitripennis </w:t>
            </w:r>
            <w:r w:rsidRPr="00CD53B8">
              <w:rPr>
                <w:color w:val="000000"/>
                <w:sz w:val="22"/>
                <w:szCs w:val="22"/>
              </w:rPr>
              <w:t>(Germar)</w:t>
            </w:r>
            <w:r w:rsidR="00C709B6" w:rsidRPr="00CD53B8">
              <w:rPr>
                <w:color w:val="000000"/>
                <w:sz w:val="22"/>
                <w:szCs w:val="22"/>
              </w:rPr>
              <w:t>*</w:t>
            </w:r>
          </w:p>
        </w:tc>
        <w:tc>
          <w:tcPr>
            <w:tcW w:w="1423" w:type="dxa"/>
            <w:noWrap/>
            <w:hideMark/>
          </w:tcPr>
          <w:p w14:paraId="42351492" w14:textId="77777777" w:rsidR="003E1057" w:rsidRPr="00CD53B8" w:rsidRDefault="003E1057" w:rsidP="006D4899">
            <w:pPr>
              <w:jc w:val="right"/>
              <w:rPr>
                <w:color w:val="000000"/>
                <w:sz w:val="22"/>
                <w:szCs w:val="22"/>
              </w:rPr>
            </w:pPr>
            <w:r w:rsidRPr="00CD53B8">
              <w:rPr>
                <w:color w:val="000000"/>
                <w:sz w:val="22"/>
                <w:szCs w:val="22"/>
              </w:rPr>
              <w:t>100</w:t>
            </w:r>
          </w:p>
        </w:tc>
      </w:tr>
      <w:tr w:rsidR="003E1057" w:rsidRPr="00CD53B8" w14:paraId="2903C505" w14:textId="77777777" w:rsidTr="006D4899">
        <w:trPr>
          <w:trHeight w:val="324"/>
          <w:jc w:val="center"/>
        </w:trPr>
        <w:tc>
          <w:tcPr>
            <w:tcW w:w="1369" w:type="dxa"/>
            <w:noWrap/>
            <w:hideMark/>
          </w:tcPr>
          <w:p w14:paraId="3679C82B" w14:textId="77777777" w:rsidR="003E1057" w:rsidRPr="00CD53B8" w:rsidRDefault="003E1057" w:rsidP="006D4899">
            <w:pPr>
              <w:rPr>
                <w:sz w:val="22"/>
                <w:szCs w:val="22"/>
              </w:rPr>
            </w:pPr>
          </w:p>
        </w:tc>
        <w:tc>
          <w:tcPr>
            <w:tcW w:w="1572" w:type="dxa"/>
            <w:noWrap/>
            <w:hideMark/>
          </w:tcPr>
          <w:p w14:paraId="7900F268" w14:textId="77777777" w:rsidR="003E1057" w:rsidRPr="00CD53B8" w:rsidRDefault="003E1057" w:rsidP="006D4899">
            <w:pPr>
              <w:rPr>
                <w:color w:val="000000"/>
                <w:sz w:val="22"/>
                <w:szCs w:val="22"/>
              </w:rPr>
            </w:pPr>
            <w:r w:rsidRPr="00CD53B8">
              <w:rPr>
                <w:color w:val="000000"/>
                <w:sz w:val="22"/>
                <w:szCs w:val="22"/>
              </w:rPr>
              <w:t>Hymenoptera</w:t>
            </w:r>
          </w:p>
        </w:tc>
        <w:tc>
          <w:tcPr>
            <w:tcW w:w="1424" w:type="dxa"/>
            <w:noWrap/>
            <w:hideMark/>
          </w:tcPr>
          <w:p w14:paraId="3460895A" w14:textId="77777777" w:rsidR="003E1057" w:rsidRPr="00CD53B8" w:rsidRDefault="003E1057" w:rsidP="006D4899">
            <w:pPr>
              <w:rPr>
                <w:color w:val="000000"/>
                <w:sz w:val="22"/>
                <w:szCs w:val="22"/>
              </w:rPr>
            </w:pPr>
          </w:p>
        </w:tc>
        <w:tc>
          <w:tcPr>
            <w:tcW w:w="3756" w:type="dxa"/>
            <w:noWrap/>
            <w:hideMark/>
          </w:tcPr>
          <w:p w14:paraId="7682080D" w14:textId="77777777" w:rsidR="003E1057" w:rsidRPr="00CD53B8" w:rsidRDefault="003E1057" w:rsidP="006D4899">
            <w:pPr>
              <w:jc w:val="center"/>
              <w:rPr>
                <w:sz w:val="22"/>
                <w:szCs w:val="22"/>
              </w:rPr>
            </w:pPr>
          </w:p>
        </w:tc>
        <w:tc>
          <w:tcPr>
            <w:tcW w:w="1423" w:type="dxa"/>
            <w:noWrap/>
            <w:hideMark/>
          </w:tcPr>
          <w:p w14:paraId="757BCA10" w14:textId="77777777" w:rsidR="003E1057" w:rsidRPr="00CD53B8" w:rsidRDefault="003E1057" w:rsidP="006D4899">
            <w:pPr>
              <w:jc w:val="right"/>
              <w:rPr>
                <w:color w:val="000000"/>
                <w:sz w:val="22"/>
                <w:szCs w:val="22"/>
              </w:rPr>
            </w:pPr>
            <w:r w:rsidRPr="00CD53B8">
              <w:rPr>
                <w:color w:val="000000"/>
                <w:sz w:val="22"/>
                <w:szCs w:val="22"/>
              </w:rPr>
              <w:t>16,046</w:t>
            </w:r>
          </w:p>
        </w:tc>
      </w:tr>
      <w:tr w:rsidR="003E1057" w:rsidRPr="00CD53B8" w14:paraId="66F10D70" w14:textId="77777777" w:rsidTr="006D4899">
        <w:trPr>
          <w:trHeight w:val="324"/>
          <w:jc w:val="center"/>
        </w:trPr>
        <w:tc>
          <w:tcPr>
            <w:tcW w:w="1369" w:type="dxa"/>
            <w:noWrap/>
            <w:hideMark/>
          </w:tcPr>
          <w:p w14:paraId="10AA1860" w14:textId="77777777" w:rsidR="003E1057" w:rsidRPr="00CD53B8" w:rsidRDefault="003E1057" w:rsidP="006D4899">
            <w:pPr>
              <w:rPr>
                <w:sz w:val="22"/>
                <w:szCs w:val="22"/>
              </w:rPr>
            </w:pPr>
          </w:p>
        </w:tc>
        <w:tc>
          <w:tcPr>
            <w:tcW w:w="1572" w:type="dxa"/>
            <w:noWrap/>
            <w:hideMark/>
          </w:tcPr>
          <w:p w14:paraId="6875E042" w14:textId="77777777" w:rsidR="003E1057" w:rsidRPr="00CD53B8" w:rsidRDefault="003E1057" w:rsidP="006D4899">
            <w:pPr>
              <w:rPr>
                <w:color w:val="000000"/>
                <w:sz w:val="22"/>
                <w:szCs w:val="22"/>
              </w:rPr>
            </w:pPr>
            <w:r w:rsidRPr="00CD53B8">
              <w:rPr>
                <w:color w:val="000000"/>
                <w:sz w:val="22"/>
                <w:szCs w:val="22"/>
              </w:rPr>
              <w:t>Lepidoptera</w:t>
            </w:r>
          </w:p>
        </w:tc>
        <w:tc>
          <w:tcPr>
            <w:tcW w:w="1424" w:type="dxa"/>
            <w:noWrap/>
            <w:hideMark/>
          </w:tcPr>
          <w:p w14:paraId="0D292576" w14:textId="77777777" w:rsidR="003E1057" w:rsidRPr="00CD53B8" w:rsidRDefault="003E1057" w:rsidP="006D4899">
            <w:pPr>
              <w:rPr>
                <w:color w:val="000000"/>
                <w:sz w:val="22"/>
                <w:szCs w:val="22"/>
              </w:rPr>
            </w:pPr>
          </w:p>
        </w:tc>
        <w:tc>
          <w:tcPr>
            <w:tcW w:w="3756" w:type="dxa"/>
            <w:noWrap/>
            <w:hideMark/>
          </w:tcPr>
          <w:p w14:paraId="7E8EDF67" w14:textId="77777777" w:rsidR="003E1057" w:rsidRPr="00CD53B8" w:rsidRDefault="003E1057" w:rsidP="006D4899">
            <w:pPr>
              <w:jc w:val="center"/>
              <w:rPr>
                <w:sz w:val="22"/>
                <w:szCs w:val="22"/>
              </w:rPr>
            </w:pPr>
          </w:p>
        </w:tc>
        <w:tc>
          <w:tcPr>
            <w:tcW w:w="1423" w:type="dxa"/>
            <w:noWrap/>
            <w:hideMark/>
          </w:tcPr>
          <w:p w14:paraId="4A1D73D2" w14:textId="77777777" w:rsidR="003E1057" w:rsidRPr="00CD53B8" w:rsidRDefault="003E1057" w:rsidP="006D4899">
            <w:pPr>
              <w:jc w:val="right"/>
              <w:rPr>
                <w:color w:val="000000"/>
                <w:sz w:val="22"/>
                <w:szCs w:val="22"/>
              </w:rPr>
            </w:pPr>
            <w:r w:rsidRPr="00CD53B8">
              <w:rPr>
                <w:color w:val="000000"/>
                <w:sz w:val="22"/>
                <w:szCs w:val="22"/>
              </w:rPr>
              <w:t>140</w:t>
            </w:r>
          </w:p>
        </w:tc>
      </w:tr>
      <w:tr w:rsidR="003E1057" w:rsidRPr="00CD53B8" w14:paraId="774C1451" w14:textId="77777777" w:rsidTr="006D4899">
        <w:trPr>
          <w:trHeight w:val="324"/>
          <w:jc w:val="center"/>
        </w:trPr>
        <w:tc>
          <w:tcPr>
            <w:tcW w:w="1369" w:type="dxa"/>
            <w:noWrap/>
            <w:hideMark/>
          </w:tcPr>
          <w:p w14:paraId="489D6CD6" w14:textId="77777777" w:rsidR="003E1057" w:rsidRPr="00CD53B8" w:rsidRDefault="003E1057" w:rsidP="006D4899">
            <w:pPr>
              <w:rPr>
                <w:sz w:val="22"/>
                <w:szCs w:val="22"/>
              </w:rPr>
            </w:pPr>
          </w:p>
        </w:tc>
        <w:tc>
          <w:tcPr>
            <w:tcW w:w="1572" w:type="dxa"/>
            <w:noWrap/>
            <w:hideMark/>
          </w:tcPr>
          <w:p w14:paraId="5A651DD7" w14:textId="7F776A7E" w:rsidR="003E1057" w:rsidRPr="00CD53B8" w:rsidRDefault="003E1057" w:rsidP="006D4899">
            <w:pPr>
              <w:rPr>
                <w:color w:val="000000"/>
                <w:sz w:val="22"/>
                <w:szCs w:val="22"/>
              </w:rPr>
            </w:pPr>
            <w:r w:rsidRPr="00CD53B8">
              <w:rPr>
                <w:color w:val="000000"/>
                <w:sz w:val="22"/>
                <w:szCs w:val="22"/>
              </w:rPr>
              <w:t>Neuroptera</w:t>
            </w:r>
            <w:r w:rsidR="00C709B6" w:rsidRPr="00CD53B8">
              <w:rPr>
                <w:color w:val="222222"/>
                <w:shd w:val="clear" w:color="auto" w:fill="FFFFFF"/>
              </w:rPr>
              <w:t>†</w:t>
            </w:r>
          </w:p>
        </w:tc>
        <w:tc>
          <w:tcPr>
            <w:tcW w:w="1424" w:type="dxa"/>
            <w:noWrap/>
            <w:hideMark/>
          </w:tcPr>
          <w:p w14:paraId="7436A19C" w14:textId="77777777" w:rsidR="003E1057" w:rsidRPr="00CD53B8" w:rsidRDefault="003E1057" w:rsidP="006D4899">
            <w:pPr>
              <w:rPr>
                <w:color w:val="000000"/>
                <w:sz w:val="22"/>
                <w:szCs w:val="22"/>
              </w:rPr>
            </w:pPr>
          </w:p>
        </w:tc>
        <w:tc>
          <w:tcPr>
            <w:tcW w:w="3756" w:type="dxa"/>
            <w:noWrap/>
            <w:hideMark/>
          </w:tcPr>
          <w:p w14:paraId="6EE2DC13" w14:textId="77777777" w:rsidR="003E1057" w:rsidRPr="00CD53B8" w:rsidRDefault="003E1057" w:rsidP="006D4899">
            <w:pPr>
              <w:jc w:val="center"/>
              <w:rPr>
                <w:sz w:val="22"/>
                <w:szCs w:val="22"/>
              </w:rPr>
            </w:pPr>
          </w:p>
        </w:tc>
        <w:tc>
          <w:tcPr>
            <w:tcW w:w="1423" w:type="dxa"/>
            <w:noWrap/>
            <w:hideMark/>
          </w:tcPr>
          <w:p w14:paraId="1021AF3B"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400AB2C0" w14:textId="77777777" w:rsidTr="006D4899">
        <w:trPr>
          <w:trHeight w:val="324"/>
          <w:jc w:val="center"/>
        </w:trPr>
        <w:tc>
          <w:tcPr>
            <w:tcW w:w="1369" w:type="dxa"/>
            <w:noWrap/>
            <w:hideMark/>
          </w:tcPr>
          <w:p w14:paraId="3CB455DF" w14:textId="77777777" w:rsidR="003E1057" w:rsidRPr="00CD53B8" w:rsidRDefault="003E1057" w:rsidP="006D4899">
            <w:pPr>
              <w:rPr>
                <w:sz w:val="22"/>
                <w:szCs w:val="22"/>
              </w:rPr>
            </w:pPr>
          </w:p>
        </w:tc>
        <w:tc>
          <w:tcPr>
            <w:tcW w:w="1572" w:type="dxa"/>
            <w:noWrap/>
            <w:hideMark/>
          </w:tcPr>
          <w:p w14:paraId="6D4F1BF5" w14:textId="233D5810" w:rsidR="003E1057" w:rsidRPr="00CD53B8" w:rsidRDefault="003E1057" w:rsidP="006D4899">
            <w:pPr>
              <w:rPr>
                <w:color w:val="000000"/>
                <w:sz w:val="22"/>
                <w:szCs w:val="22"/>
              </w:rPr>
            </w:pPr>
            <w:r w:rsidRPr="00CD53B8">
              <w:rPr>
                <w:color w:val="000000"/>
                <w:sz w:val="22"/>
                <w:szCs w:val="22"/>
              </w:rPr>
              <w:t>Odonata</w:t>
            </w:r>
            <w:r w:rsidR="00C709B6" w:rsidRPr="00CD53B8">
              <w:rPr>
                <w:color w:val="222222"/>
                <w:shd w:val="clear" w:color="auto" w:fill="FFFFFF"/>
              </w:rPr>
              <w:t>†</w:t>
            </w:r>
          </w:p>
        </w:tc>
        <w:tc>
          <w:tcPr>
            <w:tcW w:w="1424" w:type="dxa"/>
            <w:noWrap/>
            <w:hideMark/>
          </w:tcPr>
          <w:p w14:paraId="0EF07EF1" w14:textId="77777777" w:rsidR="003E1057" w:rsidRPr="00CD53B8" w:rsidRDefault="003E1057" w:rsidP="006D4899">
            <w:pPr>
              <w:rPr>
                <w:color w:val="000000"/>
                <w:sz w:val="22"/>
                <w:szCs w:val="22"/>
              </w:rPr>
            </w:pPr>
          </w:p>
        </w:tc>
        <w:tc>
          <w:tcPr>
            <w:tcW w:w="3756" w:type="dxa"/>
            <w:noWrap/>
            <w:hideMark/>
          </w:tcPr>
          <w:p w14:paraId="3B429D9F" w14:textId="77777777" w:rsidR="003E1057" w:rsidRPr="00CD53B8" w:rsidRDefault="003E1057" w:rsidP="006D4899">
            <w:pPr>
              <w:jc w:val="center"/>
              <w:rPr>
                <w:sz w:val="22"/>
                <w:szCs w:val="22"/>
              </w:rPr>
            </w:pPr>
          </w:p>
        </w:tc>
        <w:tc>
          <w:tcPr>
            <w:tcW w:w="1423" w:type="dxa"/>
            <w:noWrap/>
            <w:hideMark/>
          </w:tcPr>
          <w:p w14:paraId="05A5ADD7"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2009B5FB" w14:textId="77777777" w:rsidTr="006D4899">
        <w:trPr>
          <w:trHeight w:val="324"/>
          <w:jc w:val="center"/>
        </w:trPr>
        <w:tc>
          <w:tcPr>
            <w:tcW w:w="1369" w:type="dxa"/>
            <w:noWrap/>
            <w:hideMark/>
          </w:tcPr>
          <w:p w14:paraId="75783894" w14:textId="77777777" w:rsidR="003E1057" w:rsidRPr="00CD53B8" w:rsidRDefault="003E1057" w:rsidP="006D4899">
            <w:pPr>
              <w:rPr>
                <w:sz w:val="22"/>
                <w:szCs w:val="22"/>
              </w:rPr>
            </w:pPr>
          </w:p>
        </w:tc>
        <w:tc>
          <w:tcPr>
            <w:tcW w:w="1572" w:type="dxa"/>
            <w:noWrap/>
            <w:hideMark/>
          </w:tcPr>
          <w:p w14:paraId="201F74E3" w14:textId="4A38DACC" w:rsidR="003E1057" w:rsidRPr="00CD53B8" w:rsidRDefault="003E1057" w:rsidP="006D4899">
            <w:pPr>
              <w:rPr>
                <w:color w:val="000000"/>
                <w:sz w:val="22"/>
                <w:szCs w:val="22"/>
              </w:rPr>
            </w:pPr>
            <w:r w:rsidRPr="00CD53B8">
              <w:rPr>
                <w:color w:val="000000"/>
                <w:sz w:val="22"/>
                <w:szCs w:val="22"/>
              </w:rPr>
              <w:t>Orthoptera</w:t>
            </w:r>
            <w:r w:rsidR="00C709B6" w:rsidRPr="00CD53B8">
              <w:rPr>
                <w:color w:val="000000"/>
                <w:sz w:val="22"/>
                <w:szCs w:val="22"/>
              </w:rPr>
              <w:t>*</w:t>
            </w:r>
          </w:p>
        </w:tc>
        <w:tc>
          <w:tcPr>
            <w:tcW w:w="1424" w:type="dxa"/>
            <w:noWrap/>
            <w:hideMark/>
          </w:tcPr>
          <w:p w14:paraId="71D3EA53" w14:textId="77777777" w:rsidR="003E1057" w:rsidRPr="00CD53B8" w:rsidRDefault="003E1057" w:rsidP="006D4899">
            <w:pPr>
              <w:rPr>
                <w:color w:val="000000"/>
                <w:sz w:val="22"/>
                <w:szCs w:val="22"/>
              </w:rPr>
            </w:pPr>
          </w:p>
        </w:tc>
        <w:tc>
          <w:tcPr>
            <w:tcW w:w="3756" w:type="dxa"/>
            <w:noWrap/>
            <w:hideMark/>
          </w:tcPr>
          <w:p w14:paraId="69D16564" w14:textId="77777777" w:rsidR="003E1057" w:rsidRPr="00CD53B8" w:rsidRDefault="003E1057" w:rsidP="006D4899">
            <w:pPr>
              <w:jc w:val="center"/>
              <w:rPr>
                <w:sz w:val="22"/>
                <w:szCs w:val="22"/>
              </w:rPr>
            </w:pPr>
          </w:p>
        </w:tc>
        <w:tc>
          <w:tcPr>
            <w:tcW w:w="1423" w:type="dxa"/>
            <w:noWrap/>
            <w:hideMark/>
          </w:tcPr>
          <w:p w14:paraId="212B9542" w14:textId="77777777" w:rsidR="003E1057" w:rsidRPr="00CD53B8" w:rsidRDefault="003E1057" w:rsidP="006D4899">
            <w:pPr>
              <w:jc w:val="right"/>
              <w:rPr>
                <w:color w:val="000000"/>
                <w:sz w:val="22"/>
                <w:szCs w:val="22"/>
              </w:rPr>
            </w:pPr>
            <w:r w:rsidRPr="00CD53B8">
              <w:rPr>
                <w:color w:val="000000"/>
                <w:sz w:val="22"/>
                <w:szCs w:val="22"/>
              </w:rPr>
              <w:t>5</w:t>
            </w:r>
          </w:p>
        </w:tc>
      </w:tr>
      <w:tr w:rsidR="003E1057" w:rsidRPr="00CD53B8" w14:paraId="193B868E" w14:textId="77777777" w:rsidTr="006D4899">
        <w:trPr>
          <w:trHeight w:val="324"/>
          <w:jc w:val="center"/>
        </w:trPr>
        <w:tc>
          <w:tcPr>
            <w:tcW w:w="1369" w:type="dxa"/>
            <w:noWrap/>
            <w:hideMark/>
          </w:tcPr>
          <w:p w14:paraId="2F973015" w14:textId="77777777" w:rsidR="003E1057" w:rsidRPr="00CD53B8" w:rsidRDefault="003E1057" w:rsidP="006D4899">
            <w:pPr>
              <w:rPr>
                <w:sz w:val="22"/>
                <w:szCs w:val="22"/>
              </w:rPr>
            </w:pPr>
          </w:p>
        </w:tc>
        <w:tc>
          <w:tcPr>
            <w:tcW w:w="1572" w:type="dxa"/>
            <w:noWrap/>
            <w:hideMark/>
          </w:tcPr>
          <w:p w14:paraId="561C5D8F" w14:textId="0F23AF3F" w:rsidR="003E1057" w:rsidRPr="00CD53B8" w:rsidRDefault="003E1057" w:rsidP="006D4899">
            <w:pPr>
              <w:rPr>
                <w:color w:val="000000"/>
                <w:sz w:val="22"/>
                <w:szCs w:val="22"/>
              </w:rPr>
            </w:pPr>
            <w:r w:rsidRPr="00CD53B8">
              <w:rPr>
                <w:color w:val="000000"/>
                <w:sz w:val="22"/>
                <w:szCs w:val="22"/>
              </w:rPr>
              <w:t>Psocoptera</w:t>
            </w:r>
            <w:r w:rsidR="00C709B6" w:rsidRPr="00CD53B8">
              <w:rPr>
                <w:color w:val="222222"/>
                <w:shd w:val="clear" w:color="auto" w:fill="FFFFFF"/>
              </w:rPr>
              <w:sym w:font="Symbol" w:char="F0C4"/>
            </w:r>
          </w:p>
        </w:tc>
        <w:tc>
          <w:tcPr>
            <w:tcW w:w="1424" w:type="dxa"/>
            <w:noWrap/>
            <w:hideMark/>
          </w:tcPr>
          <w:p w14:paraId="193E1F2D" w14:textId="77777777" w:rsidR="003E1057" w:rsidRPr="00CD53B8" w:rsidRDefault="003E1057" w:rsidP="006D4899">
            <w:pPr>
              <w:rPr>
                <w:color w:val="000000"/>
                <w:sz w:val="22"/>
                <w:szCs w:val="22"/>
              </w:rPr>
            </w:pPr>
          </w:p>
        </w:tc>
        <w:tc>
          <w:tcPr>
            <w:tcW w:w="3756" w:type="dxa"/>
            <w:noWrap/>
            <w:hideMark/>
          </w:tcPr>
          <w:p w14:paraId="7F3ECE38" w14:textId="77777777" w:rsidR="003E1057" w:rsidRPr="00CD53B8" w:rsidRDefault="003E1057" w:rsidP="006D4899">
            <w:pPr>
              <w:rPr>
                <w:sz w:val="22"/>
                <w:szCs w:val="22"/>
              </w:rPr>
            </w:pPr>
          </w:p>
        </w:tc>
        <w:tc>
          <w:tcPr>
            <w:tcW w:w="1423" w:type="dxa"/>
            <w:noWrap/>
            <w:hideMark/>
          </w:tcPr>
          <w:p w14:paraId="277A487C" w14:textId="77777777" w:rsidR="003E1057" w:rsidRPr="00CD53B8" w:rsidRDefault="003E1057" w:rsidP="006D4899">
            <w:pPr>
              <w:jc w:val="right"/>
              <w:rPr>
                <w:color w:val="000000"/>
                <w:sz w:val="22"/>
                <w:szCs w:val="22"/>
              </w:rPr>
            </w:pPr>
            <w:r w:rsidRPr="00CD53B8">
              <w:rPr>
                <w:color w:val="000000"/>
                <w:sz w:val="22"/>
                <w:szCs w:val="22"/>
              </w:rPr>
              <w:t>765</w:t>
            </w:r>
          </w:p>
        </w:tc>
      </w:tr>
      <w:tr w:rsidR="003E1057" w:rsidRPr="00CD53B8" w14:paraId="058092BF" w14:textId="77777777" w:rsidTr="006D4899">
        <w:trPr>
          <w:trHeight w:val="324"/>
          <w:jc w:val="center"/>
        </w:trPr>
        <w:tc>
          <w:tcPr>
            <w:tcW w:w="1369" w:type="dxa"/>
            <w:tcBorders>
              <w:bottom w:val="single" w:sz="4" w:space="0" w:color="000000"/>
            </w:tcBorders>
            <w:noWrap/>
          </w:tcPr>
          <w:p w14:paraId="1BA5B055" w14:textId="77777777" w:rsidR="003E1057" w:rsidRPr="00CD53B8" w:rsidRDefault="003E1057" w:rsidP="006D4899">
            <w:pPr>
              <w:rPr>
                <w:sz w:val="22"/>
                <w:szCs w:val="22"/>
              </w:rPr>
            </w:pPr>
          </w:p>
        </w:tc>
        <w:tc>
          <w:tcPr>
            <w:tcW w:w="1572" w:type="dxa"/>
            <w:tcBorders>
              <w:bottom w:val="single" w:sz="4" w:space="0" w:color="000000"/>
            </w:tcBorders>
            <w:noWrap/>
          </w:tcPr>
          <w:p w14:paraId="3E6A6FF1" w14:textId="77777777" w:rsidR="003E1057" w:rsidRPr="00CD53B8" w:rsidRDefault="003E1057" w:rsidP="006D4899">
            <w:pPr>
              <w:rPr>
                <w:color w:val="000000"/>
                <w:sz w:val="22"/>
                <w:szCs w:val="22"/>
              </w:rPr>
            </w:pPr>
          </w:p>
        </w:tc>
        <w:tc>
          <w:tcPr>
            <w:tcW w:w="1424" w:type="dxa"/>
            <w:tcBorders>
              <w:bottom w:val="single" w:sz="4" w:space="0" w:color="000000"/>
            </w:tcBorders>
            <w:noWrap/>
          </w:tcPr>
          <w:p w14:paraId="145539D5" w14:textId="77777777" w:rsidR="003E1057" w:rsidRPr="00CD53B8" w:rsidRDefault="003E1057" w:rsidP="006D4899">
            <w:pPr>
              <w:rPr>
                <w:color w:val="000000"/>
                <w:sz w:val="22"/>
                <w:szCs w:val="22"/>
              </w:rPr>
            </w:pPr>
          </w:p>
        </w:tc>
        <w:tc>
          <w:tcPr>
            <w:tcW w:w="3756" w:type="dxa"/>
            <w:tcBorders>
              <w:bottom w:val="single" w:sz="4" w:space="0" w:color="000000"/>
            </w:tcBorders>
            <w:noWrap/>
          </w:tcPr>
          <w:p w14:paraId="24986C95" w14:textId="77777777" w:rsidR="003E1057" w:rsidRPr="00CD53B8" w:rsidRDefault="003E1057" w:rsidP="006D4899">
            <w:pPr>
              <w:jc w:val="right"/>
              <w:rPr>
                <w:sz w:val="22"/>
                <w:szCs w:val="22"/>
              </w:rPr>
            </w:pPr>
            <w:r w:rsidRPr="00CD53B8">
              <w:rPr>
                <w:sz w:val="22"/>
                <w:szCs w:val="22"/>
              </w:rPr>
              <w:t>Total</w:t>
            </w:r>
          </w:p>
        </w:tc>
        <w:tc>
          <w:tcPr>
            <w:tcW w:w="1423" w:type="dxa"/>
            <w:tcBorders>
              <w:bottom w:val="single" w:sz="4" w:space="0" w:color="000000"/>
            </w:tcBorders>
            <w:noWrap/>
          </w:tcPr>
          <w:p w14:paraId="068A5F8F" w14:textId="77777777" w:rsidR="003E1057" w:rsidRPr="00CD53B8" w:rsidRDefault="003E1057" w:rsidP="006D4899">
            <w:pPr>
              <w:jc w:val="right"/>
              <w:rPr>
                <w:b/>
                <w:color w:val="000000"/>
                <w:sz w:val="22"/>
                <w:szCs w:val="22"/>
              </w:rPr>
            </w:pPr>
            <w:r w:rsidRPr="00CD53B8">
              <w:rPr>
                <w:b/>
                <w:color w:val="000000"/>
                <w:sz w:val="22"/>
                <w:szCs w:val="22"/>
              </w:rPr>
              <w:t>113,919</w:t>
            </w:r>
          </w:p>
        </w:tc>
      </w:tr>
    </w:tbl>
    <w:p w14:paraId="308A59CB" w14:textId="51D7F6C2" w:rsidR="003E1057" w:rsidRPr="00CD53B8" w:rsidRDefault="00C709B6" w:rsidP="003E1057">
      <w:r w:rsidRPr="00CD53B8">
        <w:t xml:space="preserve">Groups followed by* indicate phytophagous groups, </w:t>
      </w:r>
      <w:r w:rsidRPr="00CD53B8">
        <w:rPr>
          <w:color w:val="222222"/>
          <w:shd w:val="clear" w:color="auto" w:fill="FFFFFF"/>
        </w:rPr>
        <w:t xml:space="preserve">† indicate predatory groups. </w:t>
      </w:r>
      <w:r w:rsidRPr="00CD53B8">
        <w:rPr>
          <w:color w:val="222222"/>
          <w:shd w:val="clear" w:color="auto" w:fill="FFFFFF"/>
        </w:rPr>
        <w:sym w:font="Symbol" w:char="F0C4"/>
      </w:r>
      <w:r w:rsidRPr="00CD53B8">
        <w:rPr>
          <w:color w:val="222222"/>
          <w:shd w:val="clear" w:color="auto" w:fill="FFFFFF"/>
        </w:rPr>
        <w:t xml:space="preserve"> indicate non-phytophagous or non-predatory groups.</w:t>
      </w:r>
      <w:r w:rsidRPr="00CD53B8">
        <w:rPr>
          <w:color w:val="222222"/>
          <w:shd w:val="clear" w:color="auto" w:fill="FFFFFF"/>
        </w:rPr>
        <w:t xml:space="preserve">Total organisms collected in </w:t>
      </w:r>
      <w:r w:rsidRPr="00CD53B8">
        <w:rPr>
          <w:b/>
          <w:color w:val="222222"/>
          <w:shd w:val="clear" w:color="auto" w:fill="FFFFFF"/>
        </w:rPr>
        <w:t>bold</w:t>
      </w:r>
      <w:r w:rsidRPr="00CD53B8">
        <w:rPr>
          <w:color w:val="222222"/>
          <w:shd w:val="clear" w:color="auto" w:fill="FFFFFF"/>
        </w:rPr>
        <w:t xml:space="preserve">. </w:t>
      </w:r>
    </w:p>
    <w:p w14:paraId="4A5BE27D" w14:textId="77777777" w:rsidR="003F6B0D" w:rsidRPr="00CD53B8" w:rsidRDefault="003F6B0D">
      <w:pPr>
        <w:rPr>
          <w:ins w:id="111" w:author="Allan, Sandy" w:date="2019-06-25T13:09:00Z"/>
        </w:rPr>
      </w:pPr>
      <w:ins w:id="112" w:author="Allan, Sandy" w:date="2019-06-25T13:09:00Z">
        <w:r w:rsidRPr="00CD53B8">
          <w:br w:type="page"/>
        </w:r>
      </w:ins>
    </w:p>
    <w:p w14:paraId="79A627B5" w14:textId="029488DD" w:rsidR="001E35DB" w:rsidRPr="00CD53B8" w:rsidRDefault="003E1057" w:rsidP="003E1057">
      <w:bookmarkStart w:id="113" w:name="Table47"/>
      <w:r w:rsidRPr="00CD53B8">
        <w:lastRenderedPageBreak/>
        <w:t>Table 4-7. Mean numbers of arthropods (SE) collected from olive fruit fly sticky traps placed in</w:t>
      </w:r>
      <w:r w:rsidR="001E35DB" w:rsidRPr="00CD53B8">
        <w:tab/>
      </w:r>
      <w:r w:rsidR="001E35DB" w:rsidRPr="00CD53B8">
        <w:tab/>
      </w:r>
      <w:r w:rsidRPr="00CD53B8">
        <w:t xml:space="preserve"> north central Florida olive orchards in 2017 and 2018. </w:t>
      </w:r>
      <w:bookmarkEnd w:id="113"/>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2070"/>
        <w:gridCol w:w="1995"/>
        <w:gridCol w:w="705"/>
        <w:gridCol w:w="1170"/>
      </w:tblGrid>
      <w:tr w:rsidR="003E1057" w:rsidRPr="00CD53B8" w14:paraId="405BDB9A" w14:textId="77777777" w:rsidTr="00343A48">
        <w:trPr>
          <w:trHeight w:val="305"/>
          <w:jc w:val="center"/>
        </w:trPr>
        <w:tc>
          <w:tcPr>
            <w:tcW w:w="8640" w:type="dxa"/>
            <w:gridSpan w:val="5"/>
            <w:tcBorders>
              <w:top w:val="single" w:sz="4" w:space="0" w:color="000000"/>
            </w:tcBorders>
            <w:shd w:val="clear" w:color="auto" w:fill="auto"/>
            <w:noWrap/>
            <w:vAlign w:val="center"/>
            <w:hideMark/>
          </w:tcPr>
          <w:p w14:paraId="09A2A9E1" w14:textId="4D844FDA" w:rsidR="003E1057" w:rsidRPr="00CD53B8" w:rsidRDefault="00343A48" w:rsidP="006D4899">
            <w:pPr>
              <w:jc w:val="center"/>
              <w:rPr>
                <w:color w:val="000000"/>
              </w:rPr>
            </w:pPr>
            <w:r>
              <w:t xml:space="preserve">           </w:t>
            </w:r>
            <w:r w:rsidR="003E1057" w:rsidRPr="00CD53B8">
              <w:t>Means (SE)/trap day</w:t>
            </w:r>
          </w:p>
        </w:tc>
      </w:tr>
      <w:tr w:rsidR="003E1057" w:rsidRPr="00CD53B8" w14:paraId="22DF04F8" w14:textId="77777777" w:rsidTr="00343A48">
        <w:trPr>
          <w:trHeight w:val="300"/>
          <w:jc w:val="center"/>
        </w:trPr>
        <w:tc>
          <w:tcPr>
            <w:tcW w:w="2700" w:type="dxa"/>
            <w:shd w:val="clear" w:color="auto" w:fill="auto"/>
            <w:noWrap/>
            <w:vAlign w:val="center"/>
            <w:hideMark/>
          </w:tcPr>
          <w:p w14:paraId="1F048BFF" w14:textId="77777777" w:rsidR="003E1057" w:rsidRPr="00CD53B8" w:rsidRDefault="003E1057" w:rsidP="006D4899">
            <w:pPr>
              <w:jc w:val="center"/>
              <w:rPr>
                <w:color w:val="000000"/>
              </w:rPr>
            </w:pPr>
            <w:r w:rsidRPr="00CD53B8">
              <w:rPr>
                <w:color w:val="000000"/>
              </w:rPr>
              <w:t>Group</w:t>
            </w:r>
          </w:p>
        </w:tc>
        <w:tc>
          <w:tcPr>
            <w:tcW w:w="2070" w:type="dxa"/>
            <w:tcBorders>
              <w:top w:val="single" w:sz="4" w:space="0" w:color="000000"/>
              <w:bottom w:val="single" w:sz="4" w:space="0" w:color="000000"/>
            </w:tcBorders>
            <w:shd w:val="clear" w:color="auto" w:fill="auto"/>
            <w:noWrap/>
            <w:vAlign w:val="center"/>
            <w:hideMark/>
          </w:tcPr>
          <w:p w14:paraId="0C7B8271" w14:textId="77777777" w:rsidR="003E1057" w:rsidRPr="00CD53B8" w:rsidRDefault="003E1057" w:rsidP="006D4899">
            <w:pPr>
              <w:jc w:val="center"/>
              <w:rPr>
                <w:color w:val="000000"/>
              </w:rPr>
            </w:pPr>
            <w:r w:rsidRPr="00CD53B8">
              <w:rPr>
                <w:color w:val="000000"/>
              </w:rPr>
              <w:t>2017</w:t>
            </w:r>
          </w:p>
        </w:tc>
        <w:tc>
          <w:tcPr>
            <w:tcW w:w="1995" w:type="dxa"/>
            <w:tcBorders>
              <w:top w:val="single" w:sz="4" w:space="0" w:color="000000"/>
              <w:bottom w:val="single" w:sz="4" w:space="0" w:color="000000"/>
            </w:tcBorders>
            <w:shd w:val="clear" w:color="auto" w:fill="auto"/>
            <w:noWrap/>
            <w:vAlign w:val="center"/>
            <w:hideMark/>
          </w:tcPr>
          <w:p w14:paraId="7947E37E" w14:textId="77777777" w:rsidR="003E1057" w:rsidRPr="00CD53B8" w:rsidRDefault="003E1057" w:rsidP="006D4899">
            <w:pPr>
              <w:jc w:val="center"/>
              <w:rPr>
                <w:color w:val="000000"/>
              </w:rPr>
            </w:pPr>
            <w:r w:rsidRPr="00CD53B8">
              <w:rPr>
                <w:color w:val="000000"/>
              </w:rPr>
              <w:t>2018</w:t>
            </w:r>
          </w:p>
        </w:tc>
        <w:tc>
          <w:tcPr>
            <w:tcW w:w="705" w:type="dxa"/>
            <w:tcBorders>
              <w:bottom w:val="single" w:sz="4" w:space="0" w:color="000000"/>
            </w:tcBorders>
            <w:shd w:val="clear" w:color="auto" w:fill="auto"/>
            <w:noWrap/>
            <w:vAlign w:val="center"/>
            <w:hideMark/>
          </w:tcPr>
          <w:p w14:paraId="55EF4CB0" w14:textId="77777777" w:rsidR="003E1057" w:rsidRPr="00CD53B8" w:rsidRDefault="003E1057" w:rsidP="006D4899">
            <w:pPr>
              <w:jc w:val="center"/>
              <w:rPr>
                <w:i/>
                <w:color w:val="000000"/>
              </w:rPr>
            </w:pPr>
            <w:r w:rsidRPr="00CD53B8">
              <w:rPr>
                <w:i/>
                <w:color w:val="000000"/>
              </w:rPr>
              <w:t>t</w:t>
            </w:r>
          </w:p>
        </w:tc>
        <w:tc>
          <w:tcPr>
            <w:tcW w:w="1170" w:type="dxa"/>
            <w:tcBorders>
              <w:bottom w:val="single" w:sz="4" w:space="0" w:color="000000"/>
            </w:tcBorders>
            <w:shd w:val="clear" w:color="auto" w:fill="auto"/>
            <w:noWrap/>
            <w:vAlign w:val="center"/>
            <w:hideMark/>
          </w:tcPr>
          <w:p w14:paraId="585DD5C6" w14:textId="77777777" w:rsidR="003E1057" w:rsidRPr="00CD53B8" w:rsidRDefault="003E1057" w:rsidP="006D4899">
            <w:pPr>
              <w:jc w:val="center"/>
              <w:rPr>
                <w:i/>
                <w:iCs/>
                <w:color w:val="000000"/>
              </w:rPr>
            </w:pPr>
            <w:r w:rsidRPr="00CD53B8">
              <w:rPr>
                <w:i/>
                <w:iCs/>
                <w:color w:val="000000"/>
              </w:rPr>
              <w:t>P</w:t>
            </w:r>
          </w:p>
        </w:tc>
      </w:tr>
      <w:tr w:rsidR="003E1057" w:rsidRPr="00CD53B8" w14:paraId="511B1FBB" w14:textId="77777777" w:rsidTr="00343A48">
        <w:trPr>
          <w:trHeight w:val="300"/>
          <w:jc w:val="center"/>
        </w:trPr>
        <w:tc>
          <w:tcPr>
            <w:tcW w:w="2700" w:type="dxa"/>
            <w:tcBorders>
              <w:top w:val="single" w:sz="4" w:space="0" w:color="000000"/>
            </w:tcBorders>
            <w:shd w:val="clear" w:color="auto" w:fill="auto"/>
            <w:noWrap/>
            <w:hideMark/>
          </w:tcPr>
          <w:p w14:paraId="60CE511E" w14:textId="77777777" w:rsidR="003E1057" w:rsidRPr="00CD53B8" w:rsidRDefault="003E1057" w:rsidP="006D4899">
            <w:pPr>
              <w:rPr>
                <w:color w:val="000000"/>
              </w:rPr>
            </w:pPr>
            <w:r w:rsidRPr="00CD53B8">
              <w:rPr>
                <w:color w:val="000000"/>
              </w:rPr>
              <w:t>Acari</w:t>
            </w:r>
          </w:p>
        </w:tc>
        <w:tc>
          <w:tcPr>
            <w:tcW w:w="2070" w:type="dxa"/>
            <w:tcBorders>
              <w:top w:val="single" w:sz="4" w:space="0" w:color="000000"/>
            </w:tcBorders>
            <w:shd w:val="clear" w:color="auto" w:fill="auto"/>
            <w:noWrap/>
            <w:hideMark/>
          </w:tcPr>
          <w:p w14:paraId="660AE07C" w14:textId="77777777" w:rsidR="003E1057" w:rsidRPr="00CD53B8" w:rsidRDefault="003E1057" w:rsidP="006D4899">
            <w:pPr>
              <w:jc w:val="right"/>
              <w:rPr>
                <w:color w:val="000000"/>
              </w:rPr>
            </w:pPr>
            <w:r w:rsidRPr="00CD53B8">
              <w:rPr>
                <w:color w:val="000000"/>
              </w:rPr>
              <w:t>0.128 (0.040)</w:t>
            </w:r>
          </w:p>
        </w:tc>
        <w:tc>
          <w:tcPr>
            <w:tcW w:w="1995" w:type="dxa"/>
            <w:tcBorders>
              <w:top w:val="single" w:sz="4" w:space="0" w:color="000000"/>
            </w:tcBorders>
            <w:shd w:val="clear" w:color="auto" w:fill="auto"/>
            <w:noWrap/>
            <w:hideMark/>
          </w:tcPr>
          <w:p w14:paraId="4A52E72A" w14:textId="77777777" w:rsidR="003E1057" w:rsidRPr="00CD53B8" w:rsidRDefault="003E1057" w:rsidP="006D4899">
            <w:pPr>
              <w:jc w:val="right"/>
              <w:rPr>
                <w:color w:val="000000"/>
              </w:rPr>
            </w:pPr>
            <w:r w:rsidRPr="00CD53B8">
              <w:rPr>
                <w:color w:val="000000"/>
              </w:rPr>
              <w:t>0.226 (0.048)</w:t>
            </w:r>
          </w:p>
        </w:tc>
        <w:tc>
          <w:tcPr>
            <w:tcW w:w="705" w:type="dxa"/>
            <w:tcBorders>
              <w:top w:val="single" w:sz="4" w:space="0" w:color="000000"/>
            </w:tcBorders>
            <w:shd w:val="clear" w:color="auto" w:fill="auto"/>
            <w:noWrap/>
            <w:hideMark/>
          </w:tcPr>
          <w:p w14:paraId="697B023C" w14:textId="77777777" w:rsidR="003E1057" w:rsidRPr="00CD53B8" w:rsidRDefault="003E1057" w:rsidP="006D4899">
            <w:pPr>
              <w:jc w:val="right"/>
              <w:rPr>
                <w:color w:val="000000"/>
              </w:rPr>
            </w:pPr>
            <w:r w:rsidRPr="00CD53B8">
              <w:rPr>
                <w:color w:val="000000"/>
              </w:rPr>
              <w:t>1.92</w:t>
            </w:r>
          </w:p>
        </w:tc>
        <w:tc>
          <w:tcPr>
            <w:tcW w:w="1170" w:type="dxa"/>
            <w:tcBorders>
              <w:top w:val="single" w:sz="4" w:space="0" w:color="000000"/>
            </w:tcBorders>
            <w:shd w:val="clear" w:color="auto" w:fill="auto"/>
            <w:noWrap/>
            <w:hideMark/>
          </w:tcPr>
          <w:p w14:paraId="2F1198AE" w14:textId="77777777" w:rsidR="003E1057" w:rsidRPr="00CD53B8" w:rsidRDefault="003E1057" w:rsidP="006D4899">
            <w:pPr>
              <w:jc w:val="right"/>
              <w:rPr>
                <w:color w:val="000000"/>
              </w:rPr>
            </w:pPr>
            <w:r w:rsidRPr="00CD53B8">
              <w:rPr>
                <w:color w:val="000000"/>
              </w:rPr>
              <w:t>0.0560</w:t>
            </w:r>
          </w:p>
        </w:tc>
      </w:tr>
      <w:tr w:rsidR="003E1057" w:rsidRPr="00CD53B8" w14:paraId="1E93EB8D" w14:textId="77777777" w:rsidTr="00343A48">
        <w:trPr>
          <w:trHeight w:val="300"/>
          <w:jc w:val="center"/>
        </w:trPr>
        <w:tc>
          <w:tcPr>
            <w:tcW w:w="2700" w:type="dxa"/>
            <w:shd w:val="clear" w:color="auto" w:fill="auto"/>
            <w:noWrap/>
            <w:hideMark/>
          </w:tcPr>
          <w:p w14:paraId="189D1E94" w14:textId="77777777" w:rsidR="003E1057" w:rsidRPr="00CD53B8" w:rsidRDefault="003E1057" w:rsidP="006D4899">
            <w:pPr>
              <w:rPr>
                <w:color w:val="000000"/>
              </w:rPr>
            </w:pPr>
            <w:r w:rsidRPr="00CD53B8">
              <w:rPr>
                <w:color w:val="000000"/>
              </w:rPr>
              <w:t>Araneae</w:t>
            </w:r>
          </w:p>
        </w:tc>
        <w:tc>
          <w:tcPr>
            <w:tcW w:w="2070" w:type="dxa"/>
            <w:shd w:val="clear" w:color="auto" w:fill="auto"/>
            <w:noWrap/>
            <w:hideMark/>
          </w:tcPr>
          <w:p w14:paraId="5EAADED8" w14:textId="77777777" w:rsidR="003E1057" w:rsidRPr="00CD53B8" w:rsidRDefault="003E1057" w:rsidP="006D4899">
            <w:pPr>
              <w:jc w:val="right"/>
              <w:rPr>
                <w:color w:val="000000"/>
              </w:rPr>
            </w:pPr>
            <w:r w:rsidRPr="00CD53B8">
              <w:rPr>
                <w:color w:val="000000"/>
              </w:rPr>
              <w:t>0.954 (0.101)</w:t>
            </w:r>
          </w:p>
        </w:tc>
        <w:tc>
          <w:tcPr>
            <w:tcW w:w="1995" w:type="dxa"/>
            <w:shd w:val="clear" w:color="auto" w:fill="auto"/>
            <w:noWrap/>
            <w:hideMark/>
          </w:tcPr>
          <w:p w14:paraId="5C33DE75" w14:textId="77777777" w:rsidR="003E1057" w:rsidRPr="00CD53B8" w:rsidRDefault="003E1057" w:rsidP="006D4899">
            <w:pPr>
              <w:jc w:val="right"/>
              <w:rPr>
                <w:b/>
                <w:color w:val="000000"/>
              </w:rPr>
            </w:pPr>
            <w:r w:rsidRPr="00CD53B8">
              <w:rPr>
                <w:b/>
                <w:color w:val="000000"/>
              </w:rPr>
              <w:t>1.677 (0.124)</w:t>
            </w:r>
          </w:p>
        </w:tc>
        <w:tc>
          <w:tcPr>
            <w:tcW w:w="705" w:type="dxa"/>
            <w:shd w:val="clear" w:color="auto" w:fill="auto"/>
            <w:noWrap/>
            <w:hideMark/>
          </w:tcPr>
          <w:p w14:paraId="4CEA0E1D" w14:textId="77777777" w:rsidR="003E1057" w:rsidRPr="00CD53B8" w:rsidRDefault="003E1057" w:rsidP="006D4899">
            <w:pPr>
              <w:jc w:val="right"/>
              <w:rPr>
                <w:color w:val="000000"/>
              </w:rPr>
            </w:pPr>
            <w:r w:rsidRPr="00CD53B8">
              <w:rPr>
                <w:color w:val="000000"/>
              </w:rPr>
              <w:t>5.17</w:t>
            </w:r>
          </w:p>
        </w:tc>
        <w:tc>
          <w:tcPr>
            <w:tcW w:w="1170" w:type="dxa"/>
            <w:shd w:val="clear" w:color="auto" w:fill="auto"/>
            <w:noWrap/>
            <w:hideMark/>
          </w:tcPr>
          <w:p w14:paraId="4A2C3FAF" w14:textId="77777777" w:rsidR="003E1057" w:rsidRPr="00CD53B8" w:rsidRDefault="003E1057" w:rsidP="006D4899">
            <w:pPr>
              <w:jc w:val="right"/>
              <w:rPr>
                <w:b/>
                <w:bCs/>
                <w:color w:val="000000"/>
              </w:rPr>
            </w:pPr>
            <w:r w:rsidRPr="00CD53B8">
              <w:rPr>
                <w:b/>
                <w:bCs/>
                <w:color w:val="000000"/>
              </w:rPr>
              <w:t>&lt; 0.0001</w:t>
            </w:r>
          </w:p>
        </w:tc>
      </w:tr>
      <w:tr w:rsidR="003E1057" w:rsidRPr="00CD53B8" w14:paraId="26CD6234" w14:textId="77777777" w:rsidTr="00343A48">
        <w:trPr>
          <w:trHeight w:val="300"/>
          <w:jc w:val="center"/>
        </w:trPr>
        <w:tc>
          <w:tcPr>
            <w:tcW w:w="2700" w:type="dxa"/>
            <w:shd w:val="clear" w:color="auto" w:fill="auto"/>
            <w:noWrap/>
            <w:hideMark/>
          </w:tcPr>
          <w:p w14:paraId="2BC044EF" w14:textId="77777777" w:rsidR="003E1057" w:rsidRPr="00CD53B8" w:rsidRDefault="003E1057" w:rsidP="006D4899">
            <w:pPr>
              <w:rPr>
                <w:color w:val="000000"/>
              </w:rPr>
            </w:pPr>
            <w:r w:rsidRPr="00CD53B8">
              <w:rPr>
                <w:color w:val="000000"/>
              </w:rPr>
              <w:t>Coleoptera</w:t>
            </w:r>
          </w:p>
        </w:tc>
        <w:tc>
          <w:tcPr>
            <w:tcW w:w="2070" w:type="dxa"/>
            <w:shd w:val="clear" w:color="auto" w:fill="auto"/>
            <w:noWrap/>
            <w:hideMark/>
          </w:tcPr>
          <w:p w14:paraId="0A214DF5" w14:textId="77777777" w:rsidR="003E1057" w:rsidRPr="00CD53B8" w:rsidRDefault="003E1057" w:rsidP="006D4899">
            <w:pPr>
              <w:jc w:val="right"/>
              <w:rPr>
                <w:color w:val="000000"/>
              </w:rPr>
            </w:pPr>
            <w:r w:rsidRPr="00CD53B8">
              <w:rPr>
                <w:color w:val="000000"/>
              </w:rPr>
              <w:t>4.497 (0.487)</w:t>
            </w:r>
          </w:p>
        </w:tc>
        <w:tc>
          <w:tcPr>
            <w:tcW w:w="1995" w:type="dxa"/>
            <w:shd w:val="clear" w:color="auto" w:fill="auto"/>
            <w:noWrap/>
            <w:hideMark/>
          </w:tcPr>
          <w:p w14:paraId="3AB86E45" w14:textId="77777777" w:rsidR="003E1057" w:rsidRPr="00CD53B8" w:rsidRDefault="003E1057" w:rsidP="006D4899">
            <w:pPr>
              <w:jc w:val="right"/>
              <w:rPr>
                <w:b/>
                <w:color w:val="000000"/>
              </w:rPr>
            </w:pPr>
            <w:r w:rsidRPr="00CD53B8">
              <w:rPr>
                <w:b/>
                <w:color w:val="000000"/>
                <w:shd w:val="clear" w:color="auto" w:fill="D0CECE" w:themeFill="background2" w:themeFillShade="E6"/>
              </w:rPr>
              <w:t>6.828 (1.081</w:t>
            </w:r>
            <w:r w:rsidRPr="00CD53B8">
              <w:rPr>
                <w:b/>
                <w:color w:val="000000"/>
              </w:rPr>
              <w:t>)</w:t>
            </w:r>
          </w:p>
        </w:tc>
        <w:tc>
          <w:tcPr>
            <w:tcW w:w="705" w:type="dxa"/>
            <w:shd w:val="clear" w:color="auto" w:fill="auto"/>
            <w:noWrap/>
            <w:hideMark/>
          </w:tcPr>
          <w:p w14:paraId="506B24BB" w14:textId="77777777" w:rsidR="003E1057" w:rsidRPr="00CD53B8" w:rsidRDefault="003E1057" w:rsidP="006D4899">
            <w:pPr>
              <w:jc w:val="right"/>
              <w:rPr>
                <w:color w:val="000000"/>
              </w:rPr>
            </w:pPr>
            <w:r w:rsidRPr="00CD53B8">
              <w:rPr>
                <w:color w:val="000000"/>
              </w:rPr>
              <w:t>2.15</w:t>
            </w:r>
          </w:p>
        </w:tc>
        <w:tc>
          <w:tcPr>
            <w:tcW w:w="1170" w:type="dxa"/>
            <w:shd w:val="clear" w:color="auto" w:fill="auto"/>
            <w:noWrap/>
            <w:hideMark/>
          </w:tcPr>
          <w:p w14:paraId="396D07B4" w14:textId="77777777" w:rsidR="003E1057" w:rsidRPr="00CD53B8" w:rsidRDefault="003E1057" w:rsidP="006D4899">
            <w:pPr>
              <w:jc w:val="right"/>
              <w:rPr>
                <w:b/>
                <w:bCs/>
                <w:color w:val="000000"/>
              </w:rPr>
            </w:pPr>
            <w:r w:rsidRPr="00CD53B8">
              <w:rPr>
                <w:b/>
                <w:bCs/>
                <w:color w:val="000000"/>
              </w:rPr>
              <w:t>0.0325</w:t>
            </w:r>
          </w:p>
        </w:tc>
      </w:tr>
      <w:tr w:rsidR="003E1057" w:rsidRPr="00CD53B8" w14:paraId="4663F432" w14:textId="77777777" w:rsidTr="00343A48">
        <w:trPr>
          <w:trHeight w:val="300"/>
          <w:jc w:val="center"/>
        </w:trPr>
        <w:tc>
          <w:tcPr>
            <w:tcW w:w="2700" w:type="dxa"/>
            <w:shd w:val="clear" w:color="auto" w:fill="auto"/>
            <w:noWrap/>
            <w:hideMark/>
          </w:tcPr>
          <w:p w14:paraId="303D2841" w14:textId="77777777" w:rsidR="003E1057" w:rsidRPr="00CD53B8" w:rsidRDefault="003E1057" w:rsidP="006D4899">
            <w:pPr>
              <w:rPr>
                <w:color w:val="000000"/>
              </w:rPr>
            </w:pPr>
            <w:r w:rsidRPr="00CD53B8">
              <w:rPr>
                <w:color w:val="000000"/>
              </w:rPr>
              <w:t>Collembola</w:t>
            </w:r>
          </w:p>
        </w:tc>
        <w:tc>
          <w:tcPr>
            <w:tcW w:w="2070" w:type="dxa"/>
            <w:shd w:val="clear" w:color="auto" w:fill="auto"/>
            <w:noWrap/>
            <w:hideMark/>
          </w:tcPr>
          <w:p w14:paraId="353E0467" w14:textId="77777777" w:rsidR="003E1057" w:rsidRPr="00CD53B8" w:rsidRDefault="003E1057" w:rsidP="006D4899">
            <w:pPr>
              <w:jc w:val="right"/>
              <w:rPr>
                <w:color w:val="000000"/>
              </w:rPr>
            </w:pPr>
            <w:r w:rsidRPr="00CD53B8">
              <w:rPr>
                <w:color w:val="000000"/>
              </w:rPr>
              <w:t>0.159 (0.046)</w:t>
            </w:r>
          </w:p>
        </w:tc>
        <w:tc>
          <w:tcPr>
            <w:tcW w:w="1995" w:type="dxa"/>
            <w:shd w:val="clear" w:color="auto" w:fill="auto"/>
            <w:noWrap/>
            <w:hideMark/>
          </w:tcPr>
          <w:p w14:paraId="273BC580" w14:textId="77777777" w:rsidR="003E1057" w:rsidRPr="00CD53B8" w:rsidRDefault="003E1057" w:rsidP="006D4899">
            <w:pPr>
              <w:jc w:val="right"/>
              <w:rPr>
                <w:b/>
                <w:color w:val="000000"/>
              </w:rPr>
            </w:pPr>
            <w:r w:rsidRPr="00CD53B8">
              <w:rPr>
                <w:b/>
                <w:color w:val="000000"/>
              </w:rPr>
              <w:t>0.500 (0.123)</w:t>
            </w:r>
          </w:p>
        </w:tc>
        <w:tc>
          <w:tcPr>
            <w:tcW w:w="705" w:type="dxa"/>
            <w:shd w:val="clear" w:color="auto" w:fill="auto"/>
            <w:noWrap/>
            <w:hideMark/>
          </w:tcPr>
          <w:p w14:paraId="3B14906C" w14:textId="77777777" w:rsidR="003E1057" w:rsidRPr="00CD53B8" w:rsidRDefault="003E1057" w:rsidP="006D4899">
            <w:pPr>
              <w:jc w:val="right"/>
              <w:rPr>
                <w:color w:val="000000"/>
              </w:rPr>
            </w:pPr>
            <w:r w:rsidRPr="00CD53B8">
              <w:rPr>
                <w:color w:val="000000"/>
              </w:rPr>
              <w:t>2.81</w:t>
            </w:r>
          </w:p>
        </w:tc>
        <w:tc>
          <w:tcPr>
            <w:tcW w:w="1170" w:type="dxa"/>
            <w:shd w:val="clear" w:color="auto" w:fill="auto"/>
            <w:noWrap/>
            <w:hideMark/>
          </w:tcPr>
          <w:p w14:paraId="1EF55FAB" w14:textId="77777777" w:rsidR="003E1057" w:rsidRPr="00CD53B8" w:rsidRDefault="003E1057" w:rsidP="006D4899">
            <w:pPr>
              <w:jc w:val="right"/>
              <w:rPr>
                <w:b/>
                <w:bCs/>
                <w:color w:val="000000"/>
              </w:rPr>
            </w:pPr>
            <w:r w:rsidRPr="00CD53B8">
              <w:rPr>
                <w:b/>
                <w:bCs/>
                <w:color w:val="000000"/>
              </w:rPr>
              <w:t>0.0050</w:t>
            </w:r>
          </w:p>
        </w:tc>
      </w:tr>
      <w:tr w:rsidR="003E1057" w:rsidRPr="00CD53B8" w14:paraId="7C70CA45" w14:textId="77777777" w:rsidTr="00343A48">
        <w:trPr>
          <w:trHeight w:val="300"/>
          <w:jc w:val="center"/>
        </w:trPr>
        <w:tc>
          <w:tcPr>
            <w:tcW w:w="2700" w:type="dxa"/>
            <w:shd w:val="clear" w:color="auto" w:fill="auto"/>
            <w:noWrap/>
            <w:hideMark/>
          </w:tcPr>
          <w:p w14:paraId="039BEA2D" w14:textId="77777777" w:rsidR="003E1057" w:rsidRPr="00CD53B8" w:rsidRDefault="003E1057" w:rsidP="006D4899">
            <w:pPr>
              <w:rPr>
                <w:color w:val="000000"/>
              </w:rPr>
            </w:pPr>
            <w:r w:rsidRPr="00CD53B8">
              <w:rPr>
                <w:color w:val="000000"/>
              </w:rPr>
              <w:t>Diptera</w:t>
            </w:r>
          </w:p>
        </w:tc>
        <w:tc>
          <w:tcPr>
            <w:tcW w:w="2070" w:type="dxa"/>
            <w:shd w:val="clear" w:color="auto" w:fill="auto"/>
            <w:noWrap/>
            <w:hideMark/>
          </w:tcPr>
          <w:p w14:paraId="0F7362D1" w14:textId="77777777" w:rsidR="003E1057" w:rsidRPr="00CD53B8" w:rsidRDefault="003E1057" w:rsidP="006D4899">
            <w:pPr>
              <w:jc w:val="right"/>
              <w:rPr>
                <w:color w:val="000000"/>
              </w:rPr>
            </w:pPr>
            <w:r w:rsidRPr="00CD53B8">
              <w:rPr>
                <w:color w:val="000000"/>
              </w:rPr>
              <w:t>178.415 (12.187)</w:t>
            </w:r>
          </w:p>
        </w:tc>
        <w:tc>
          <w:tcPr>
            <w:tcW w:w="1995" w:type="dxa"/>
            <w:shd w:val="clear" w:color="auto" w:fill="auto"/>
            <w:noWrap/>
            <w:hideMark/>
          </w:tcPr>
          <w:p w14:paraId="58A2B4AE" w14:textId="77777777" w:rsidR="003E1057" w:rsidRPr="00CD53B8" w:rsidRDefault="003E1057" w:rsidP="006D4899">
            <w:pPr>
              <w:jc w:val="right"/>
              <w:rPr>
                <w:b/>
                <w:color w:val="000000"/>
              </w:rPr>
            </w:pPr>
            <w:r w:rsidRPr="00CD53B8">
              <w:rPr>
                <w:b/>
                <w:color w:val="000000"/>
              </w:rPr>
              <w:t>286.952 (17.615)</w:t>
            </w:r>
          </w:p>
        </w:tc>
        <w:tc>
          <w:tcPr>
            <w:tcW w:w="705" w:type="dxa"/>
            <w:shd w:val="clear" w:color="auto" w:fill="auto"/>
            <w:noWrap/>
            <w:hideMark/>
          </w:tcPr>
          <w:p w14:paraId="74FA5F5C" w14:textId="77777777" w:rsidR="003E1057" w:rsidRPr="00CD53B8" w:rsidRDefault="003E1057" w:rsidP="006D4899">
            <w:pPr>
              <w:jc w:val="right"/>
              <w:rPr>
                <w:color w:val="000000"/>
              </w:rPr>
            </w:pPr>
            <w:r w:rsidRPr="00CD53B8">
              <w:rPr>
                <w:color w:val="000000"/>
              </w:rPr>
              <w:t>5.60</w:t>
            </w:r>
          </w:p>
        </w:tc>
        <w:tc>
          <w:tcPr>
            <w:tcW w:w="1170" w:type="dxa"/>
            <w:shd w:val="clear" w:color="auto" w:fill="auto"/>
            <w:noWrap/>
            <w:hideMark/>
          </w:tcPr>
          <w:p w14:paraId="442938B1" w14:textId="77777777" w:rsidR="003E1057" w:rsidRPr="00CD53B8" w:rsidRDefault="003E1057" w:rsidP="006D4899">
            <w:pPr>
              <w:jc w:val="right"/>
              <w:rPr>
                <w:b/>
                <w:bCs/>
                <w:color w:val="000000"/>
              </w:rPr>
            </w:pPr>
            <w:r w:rsidRPr="00CD53B8">
              <w:rPr>
                <w:b/>
                <w:bCs/>
                <w:color w:val="000000"/>
              </w:rPr>
              <w:t>&lt; 0.0001</w:t>
            </w:r>
          </w:p>
        </w:tc>
      </w:tr>
      <w:tr w:rsidR="003E1057" w:rsidRPr="00CD53B8" w14:paraId="1CC3E924" w14:textId="77777777" w:rsidTr="00343A48">
        <w:trPr>
          <w:trHeight w:val="300"/>
          <w:jc w:val="center"/>
        </w:trPr>
        <w:tc>
          <w:tcPr>
            <w:tcW w:w="2700" w:type="dxa"/>
            <w:shd w:val="clear" w:color="auto" w:fill="auto"/>
            <w:noWrap/>
          </w:tcPr>
          <w:p w14:paraId="0E0CAF75" w14:textId="77777777" w:rsidR="003E1057" w:rsidRPr="00CD53B8" w:rsidRDefault="003E1057" w:rsidP="006D4899">
            <w:pPr>
              <w:jc w:val="right"/>
              <w:rPr>
                <w:i/>
                <w:color w:val="000000"/>
              </w:rPr>
            </w:pPr>
            <w:r w:rsidRPr="00CD53B8">
              <w:rPr>
                <w:i/>
                <w:color w:val="000000"/>
              </w:rPr>
              <w:t>Bactrocera oleae</w:t>
            </w:r>
          </w:p>
        </w:tc>
        <w:tc>
          <w:tcPr>
            <w:tcW w:w="2070" w:type="dxa"/>
            <w:shd w:val="clear" w:color="auto" w:fill="auto"/>
            <w:noWrap/>
          </w:tcPr>
          <w:p w14:paraId="17B3CEAF" w14:textId="77777777" w:rsidR="003E1057" w:rsidRPr="00CD53B8" w:rsidRDefault="003E1057" w:rsidP="006D4899">
            <w:pPr>
              <w:jc w:val="center"/>
              <w:rPr>
                <w:color w:val="000000"/>
              </w:rPr>
            </w:pPr>
            <w:r w:rsidRPr="00CD53B8">
              <w:rPr>
                <w:color w:val="000000"/>
              </w:rPr>
              <w:t>-</w:t>
            </w:r>
          </w:p>
        </w:tc>
        <w:tc>
          <w:tcPr>
            <w:tcW w:w="1995" w:type="dxa"/>
            <w:shd w:val="clear" w:color="auto" w:fill="auto"/>
            <w:noWrap/>
          </w:tcPr>
          <w:p w14:paraId="680CC55F" w14:textId="77777777" w:rsidR="003E1057" w:rsidRPr="00CD53B8" w:rsidRDefault="003E1057" w:rsidP="006D4899">
            <w:pPr>
              <w:jc w:val="center"/>
              <w:rPr>
                <w:color w:val="000000"/>
              </w:rPr>
            </w:pPr>
            <w:r w:rsidRPr="00CD53B8">
              <w:rPr>
                <w:color w:val="000000"/>
              </w:rPr>
              <w:t>-</w:t>
            </w:r>
          </w:p>
        </w:tc>
        <w:tc>
          <w:tcPr>
            <w:tcW w:w="705" w:type="dxa"/>
            <w:shd w:val="clear" w:color="auto" w:fill="auto"/>
            <w:noWrap/>
          </w:tcPr>
          <w:p w14:paraId="4CFCB763" w14:textId="77777777" w:rsidR="003E1057" w:rsidRPr="00CD53B8" w:rsidRDefault="003E1057" w:rsidP="006D4899">
            <w:pPr>
              <w:jc w:val="center"/>
              <w:rPr>
                <w:color w:val="000000"/>
              </w:rPr>
            </w:pPr>
            <w:r w:rsidRPr="00CD53B8">
              <w:rPr>
                <w:color w:val="000000"/>
              </w:rPr>
              <w:t>-</w:t>
            </w:r>
          </w:p>
        </w:tc>
        <w:tc>
          <w:tcPr>
            <w:tcW w:w="1170" w:type="dxa"/>
            <w:shd w:val="clear" w:color="auto" w:fill="auto"/>
            <w:noWrap/>
          </w:tcPr>
          <w:p w14:paraId="16141DB2" w14:textId="77777777" w:rsidR="003E1057" w:rsidRPr="00CD53B8" w:rsidRDefault="003E1057" w:rsidP="006D4899">
            <w:pPr>
              <w:jc w:val="center"/>
              <w:rPr>
                <w:b/>
                <w:bCs/>
                <w:color w:val="000000"/>
              </w:rPr>
            </w:pPr>
            <w:r w:rsidRPr="00CD53B8">
              <w:rPr>
                <w:b/>
                <w:bCs/>
                <w:color w:val="000000"/>
              </w:rPr>
              <w:t>-</w:t>
            </w:r>
          </w:p>
        </w:tc>
      </w:tr>
      <w:tr w:rsidR="003E1057" w:rsidRPr="00CD53B8" w14:paraId="78160CC2" w14:textId="77777777" w:rsidTr="00343A48">
        <w:trPr>
          <w:trHeight w:val="300"/>
          <w:jc w:val="center"/>
        </w:trPr>
        <w:tc>
          <w:tcPr>
            <w:tcW w:w="2700" w:type="dxa"/>
            <w:shd w:val="clear" w:color="auto" w:fill="auto"/>
            <w:noWrap/>
            <w:hideMark/>
          </w:tcPr>
          <w:p w14:paraId="22D3DBC1" w14:textId="77777777" w:rsidR="003E1057" w:rsidRPr="00CD53B8" w:rsidRDefault="003E1057" w:rsidP="006D4899">
            <w:pPr>
              <w:rPr>
                <w:i/>
                <w:color w:val="000000"/>
              </w:rPr>
            </w:pPr>
            <w:r w:rsidRPr="00CD53B8">
              <w:rPr>
                <w:color w:val="000000"/>
              </w:rPr>
              <w:t>Hemiptera</w:t>
            </w:r>
          </w:p>
        </w:tc>
        <w:tc>
          <w:tcPr>
            <w:tcW w:w="2070" w:type="dxa"/>
            <w:shd w:val="clear" w:color="auto" w:fill="auto"/>
            <w:noWrap/>
            <w:hideMark/>
          </w:tcPr>
          <w:p w14:paraId="34A22E24" w14:textId="77777777" w:rsidR="003E1057" w:rsidRPr="00CD53B8" w:rsidRDefault="003E1057" w:rsidP="006D4899">
            <w:pPr>
              <w:jc w:val="right"/>
              <w:rPr>
                <w:color w:val="000000"/>
              </w:rPr>
            </w:pPr>
            <w:r w:rsidRPr="00CD53B8">
              <w:rPr>
                <w:color w:val="000000"/>
              </w:rPr>
              <w:t>14.533 (2.515)</w:t>
            </w:r>
          </w:p>
        </w:tc>
        <w:tc>
          <w:tcPr>
            <w:tcW w:w="1995" w:type="dxa"/>
            <w:shd w:val="clear" w:color="auto" w:fill="auto"/>
            <w:noWrap/>
            <w:hideMark/>
          </w:tcPr>
          <w:p w14:paraId="4CD0E94E" w14:textId="77777777" w:rsidR="003E1057" w:rsidRPr="00CD53B8" w:rsidRDefault="003E1057" w:rsidP="006D4899">
            <w:pPr>
              <w:jc w:val="right"/>
              <w:rPr>
                <w:color w:val="000000"/>
              </w:rPr>
            </w:pPr>
            <w:r w:rsidRPr="00CD53B8">
              <w:rPr>
                <w:color w:val="000000"/>
              </w:rPr>
              <w:t>16.215 (1.866)</w:t>
            </w:r>
          </w:p>
        </w:tc>
        <w:tc>
          <w:tcPr>
            <w:tcW w:w="705" w:type="dxa"/>
            <w:shd w:val="clear" w:color="auto" w:fill="auto"/>
            <w:noWrap/>
            <w:hideMark/>
          </w:tcPr>
          <w:p w14:paraId="05932118" w14:textId="77777777" w:rsidR="003E1057" w:rsidRPr="00CD53B8" w:rsidRDefault="003E1057" w:rsidP="006D4899">
            <w:pPr>
              <w:jc w:val="right"/>
              <w:rPr>
                <w:color w:val="000000"/>
              </w:rPr>
            </w:pPr>
            <w:r w:rsidRPr="00CD53B8">
              <w:rPr>
                <w:color w:val="000000"/>
              </w:rPr>
              <w:t>1.86</w:t>
            </w:r>
          </w:p>
        </w:tc>
        <w:tc>
          <w:tcPr>
            <w:tcW w:w="1170" w:type="dxa"/>
            <w:shd w:val="clear" w:color="auto" w:fill="auto"/>
            <w:noWrap/>
            <w:hideMark/>
          </w:tcPr>
          <w:p w14:paraId="78693B54" w14:textId="77777777" w:rsidR="003E1057" w:rsidRPr="00CD53B8" w:rsidRDefault="003E1057" w:rsidP="006D4899">
            <w:pPr>
              <w:jc w:val="right"/>
              <w:rPr>
                <w:b/>
                <w:bCs/>
                <w:color w:val="000000"/>
              </w:rPr>
            </w:pPr>
            <w:r w:rsidRPr="00CD53B8">
              <w:rPr>
                <w:color w:val="000000"/>
              </w:rPr>
              <w:t>0.0630</w:t>
            </w:r>
          </w:p>
        </w:tc>
      </w:tr>
      <w:tr w:rsidR="003E1057" w:rsidRPr="00CD53B8" w14:paraId="4BF20948" w14:textId="77777777" w:rsidTr="00343A48">
        <w:trPr>
          <w:trHeight w:val="300"/>
          <w:jc w:val="center"/>
        </w:trPr>
        <w:tc>
          <w:tcPr>
            <w:tcW w:w="2700" w:type="dxa"/>
            <w:shd w:val="clear" w:color="auto" w:fill="auto"/>
            <w:noWrap/>
            <w:hideMark/>
          </w:tcPr>
          <w:p w14:paraId="00F46970" w14:textId="77777777" w:rsidR="003E1057" w:rsidRPr="00CD53B8" w:rsidRDefault="003E1057" w:rsidP="006D4899">
            <w:pPr>
              <w:jc w:val="right"/>
              <w:rPr>
                <w:color w:val="000000"/>
              </w:rPr>
            </w:pPr>
            <w:r w:rsidRPr="00CD53B8">
              <w:rPr>
                <w:i/>
                <w:color w:val="000000"/>
              </w:rPr>
              <w:t>Homalodisca vitripennis</w:t>
            </w:r>
          </w:p>
        </w:tc>
        <w:tc>
          <w:tcPr>
            <w:tcW w:w="2070" w:type="dxa"/>
            <w:shd w:val="clear" w:color="auto" w:fill="auto"/>
            <w:noWrap/>
            <w:hideMark/>
          </w:tcPr>
          <w:p w14:paraId="3B7DA403" w14:textId="77777777" w:rsidR="003E1057" w:rsidRPr="00CD53B8" w:rsidRDefault="003E1057" w:rsidP="006D4899">
            <w:pPr>
              <w:jc w:val="right"/>
              <w:rPr>
                <w:color w:val="000000"/>
              </w:rPr>
            </w:pPr>
            <w:r w:rsidRPr="00CD53B8">
              <w:rPr>
                <w:color w:val="000000"/>
              </w:rPr>
              <w:t>0.056 (0.018)</w:t>
            </w:r>
          </w:p>
        </w:tc>
        <w:tc>
          <w:tcPr>
            <w:tcW w:w="1995" w:type="dxa"/>
            <w:shd w:val="clear" w:color="auto" w:fill="auto"/>
            <w:noWrap/>
            <w:hideMark/>
          </w:tcPr>
          <w:p w14:paraId="5E09D504" w14:textId="77777777" w:rsidR="003E1057" w:rsidRPr="00CD53B8" w:rsidRDefault="003E1057" w:rsidP="006D4899">
            <w:pPr>
              <w:jc w:val="right"/>
              <w:rPr>
                <w:b/>
                <w:color w:val="000000"/>
              </w:rPr>
            </w:pPr>
            <w:r w:rsidRPr="00CD53B8">
              <w:rPr>
                <w:b/>
                <w:color w:val="000000"/>
              </w:rPr>
              <w:t>0.479 (0.067)</w:t>
            </w:r>
          </w:p>
        </w:tc>
        <w:tc>
          <w:tcPr>
            <w:tcW w:w="705" w:type="dxa"/>
            <w:shd w:val="clear" w:color="auto" w:fill="auto"/>
            <w:noWrap/>
            <w:hideMark/>
          </w:tcPr>
          <w:p w14:paraId="3A3DDC29" w14:textId="77777777" w:rsidR="003E1057" w:rsidRPr="00CD53B8" w:rsidRDefault="003E1057" w:rsidP="006D4899">
            <w:pPr>
              <w:jc w:val="right"/>
              <w:rPr>
                <w:color w:val="000000"/>
              </w:rPr>
            </w:pPr>
            <w:r w:rsidRPr="00CD53B8">
              <w:rPr>
                <w:color w:val="000000"/>
              </w:rPr>
              <w:t>6.62</w:t>
            </w:r>
          </w:p>
        </w:tc>
        <w:tc>
          <w:tcPr>
            <w:tcW w:w="1170" w:type="dxa"/>
            <w:shd w:val="clear" w:color="auto" w:fill="auto"/>
            <w:noWrap/>
            <w:hideMark/>
          </w:tcPr>
          <w:p w14:paraId="7233E556" w14:textId="77777777" w:rsidR="003E1057" w:rsidRPr="00CD53B8" w:rsidRDefault="003E1057" w:rsidP="006D4899">
            <w:pPr>
              <w:jc w:val="right"/>
              <w:rPr>
                <w:color w:val="000000"/>
              </w:rPr>
            </w:pPr>
            <w:r w:rsidRPr="00CD53B8">
              <w:rPr>
                <w:b/>
                <w:bCs/>
                <w:color w:val="000000"/>
              </w:rPr>
              <w:t>&lt; 0.0001</w:t>
            </w:r>
          </w:p>
        </w:tc>
      </w:tr>
      <w:tr w:rsidR="003E1057" w:rsidRPr="00CD53B8" w14:paraId="1A4CC012" w14:textId="77777777" w:rsidTr="00343A48">
        <w:trPr>
          <w:trHeight w:val="252"/>
          <w:jc w:val="center"/>
        </w:trPr>
        <w:tc>
          <w:tcPr>
            <w:tcW w:w="2700" w:type="dxa"/>
            <w:shd w:val="clear" w:color="auto" w:fill="auto"/>
            <w:noWrap/>
            <w:hideMark/>
          </w:tcPr>
          <w:p w14:paraId="1F5ADE82" w14:textId="77777777" w:rsidR="003E1057" w:rsidRPr="00CD53B8" w:rsidRDefault="003E1057" w:rsidP="006D4899">
            <w:pPr>
              <w:rPr>
                <w:color w:val="000000"/>
              </w:rPr>
            </w:pPr>
            <w:r w:rsidRPr="00CD53B8">
              <w:rPr>
                <w:color w:val="000000"/>
              </w:rPr>
              <w:t>Hymenoptera</w:t>
            </w:r>
          </w:p>
        </w:tc>
        <w:tc>
          <w:tcPr>
            <w:tcW w:w="2070" w:type="dxa"/>
            <w:shd w:val="clear" w:color="auto" w:fill="auto"/>
            <w:noWrap/>
            <w:hideMark/>
          </w:tcPr>
          <w:p w14:paraId="7C16E269" w14:textId="77777777" w:rsidR="003E1057" w:rsidRPr="00CD53B8" w:rsidRDefault="003E1057" w:rsidP="006D4899">
            <w:pPr>
              <w:jc w:val="right"/>
              <w:rPr>
                <w:b/>
                <w:color w:val="000000"/>
              </w:rPr>
            </w:pPr>
            <w:r w:rsidRPr="00CD53B8">
              <w:rPr>
                <w:b/>
                <w:color w:val="000000"/>
              </w:rPr>
              <w:t>48.472 (2.826)</w:t>
            </w:r>
          </w:p>
        </w:tc>
        <w:tc>
          <w:tcPr>
            <w:tcW w:w="1995" w:type="dxa"/>
            <w:shd w:val="clear" w:color="auto" w:fill="auto"/>
            <w:noWrap/>
            <w:hideMark/>
          </w:tcPr>
          <w:p w14:paraId="14F8D766" w14:textId="77777777" w:rsidR="003E1057" w:rsidRPr="00CD53B8" w:rsidRDefault="003E1057" w:rsidP="006D4899">
            <w:pPr>
              <w:jc w:val="right"/>
              <w:rPr>
                <w:color w:val="000000"/>
              </w:rPr>
            </w:pPr>
            <w:r w:rsidRPr="00CD53B8">
              <w:rPr>
                <w:color w:val="000000"/>
              </w:rPr>
              <w:t>35.452 (1.586)</w:t>
            </w:r>
          </w:p>
        </w:tc>
        <w:tc>
          <w:tcPr>
            <w:tcW w:w="705" w:type="dxa"/>
            <w:shd w:val="clear" w:color="auto" w:fill="auto"/>
            <w:noWrap/>
            <w:hideMark/>
          </w:tcPr>
          <w:p w14:paraId="296C2445" w14:textId="77777777" w:rsidR="003E1057" w:rsidRPr="00CD53B8" w:rsidRDefault="003E1057" w:rsidP="006D4899">
            <w:pPr>
              <w:jc w:val="right"/>
              <w:rPr>
                <w:color w:val="000000"/>
              </w:rPr>
            </w:pPr>
            <w:r w:rsidRPr="00CD53B8">
              <w:rPr>
                <w:color w:val="000000"/>
              </w:rPr>
              <w:t>3.46</w:t>
            </w:r>
          </w:p>
        </w:tc>
        <w:tc>
          <w:tcPr>
            <w:tcW w:w="1170" w:type="dxa"/>
            <w:shd w:val="clear" w:color="auto" w:fill="auto"/>
            <w:noWrap/>
            <w:hideMark/>
          </w:tcPr>
          <w:p w14:paraId="34B83818" w14:textId="77777777" w:rsidR="003E1057" w:rsidRPr="00CD53B8" w:rsidRDefault="003E1057" w:rsidP="006D4899">
            <w:pPr>
              <w:jc w:val="right"/>
              <w:rPr>
                <w:b/>
                <w:bCs/>
                <w:color w:val="000000"/>
              </w:rPr>
            </w:pPr>
            <w:r w:rsidRPr="00CD53B8">
              <w:rPr>
                <w:b/>
                <w:bCs/>
                <w:color w:val="000000"/>
              </w:rPr>
              <w:t>0.0006</w:t>
            </w:r>
          </w:p>
        </w:tc>
      </w:tr>
      <w:tr w:rsidR="003E1057" w:rsidRPr="00CD53B8" w14:paraId="02D8EA97" w14:textId="77777777" w:rsidTr="00343A48">
        <w:trPr>
          <w:trHeight w:val="300"/>
          <w:jc w:val="center"/>
        </w:trPr>
        <w:tc>
          <w:tcPr>
            <w:tcW w:w="2700" w:type="dxa"/>
            <w:shd w:val="clear" w:color="auto" w:fill="auto"/>
            <w:noWrap/>
            <w:hideMark/>
          </w:tcPr>
          <w:p w14:paraId="0D7133BB" w14:textId="77777777" w:rsidR="003E1057" w:rsidRPr="00CD53B8" w:rsidRDefault="003E1057" w:rsidP="006D4899">
            <w:pPr>
              <w:rPr>
                <w:color w:val="000000"/>
              </w:rPr>
            </w:pPr>
            <w:r w:rsidRPr="00CD53B8">
              <w:rPr>
                <w:color w:val="000000"/>
              </w:rPr>
              <w:t>Lepidoptera</w:t>
            </w:r>
          </w:p>
        </w:tc>
        <w:tc>
          <w:tcPr>
            <w:tcW w:w="2070" w:type="dxa"/>
            <w:shd w:val="clear" w:color="auto" w:fill="auto"/>
            <w:noWrap/>
            <w:hideMark/>
          </w:tcPr>
          <w:p w14:paraId="4ADA4175" w14:textId="77777777" w:rsidR="003E1057" w:rsidRPr="00CD53B8" w:rsidRDefault="003E1057" w:rsidP="006D4899">
            <w:pPr>
              <w:jc w:val="right"/>
              <w:rPr>
                <w:color w:val="000000"/>
              </w:rPr>
            </w:pPr>
            <w:r w:rsidRPr="00CD53B8">
              <w:rPr>
                <w:color w:val="000000"/>
              </w:rPr>
              <w:t>0.369 (0.055)</w:t>
            </w:r>
          </w:p>
        </w:tc>
        <w:tc>
          <w:tcPr>
            <w:tcW w:w="1995" w:type="dxa"/>
            <w:shd w:val="clear" w:color="auto" w:fill="auto"/>
            <w:noWrap/>
            <w:hideMark/>
          </w:tcPr>
          <w:p w14:paraId="320E0C02" w14:textId="77777777" w:rsidR="003E1057" w:rsidRPr="00CD53B8" w:rsidRDefault="003E1057" w:rsidP="006D4899">
            <w:pPr>
              <w:jc w:val="right"/>
              <w:rPr>
                <w:color w:val="000000"/>
              </w:rPr>
            </w:pPr>
            <w:r w:rsidRPr="00CD53B8">
              <w:rPr>
                <w:color w:val="000000"/>
              </w:rPr>
              <w:t>0.367 (0.052)</w:t>
            </w:r>
          </w:p>
        </w:tc>
        <w:tc>
          <w:tcPr>
            <w:tcW w:w="705" w:type="dxa"/>
            <w:shd w:val="clear" w:color="auto" w:fill="auto"/>
            <w:noWrap/>
            <w:hideMark/>
          </w:tcPr>
          <w:p w14:paraId="5FEF6EC8" w14:textId="77777777" w:rsidR="003E1057" w:rsidRPr="00CD53B8" w:rsidRDefault="003E1057" w:rsidP="006D4899">
            <w:pPr>
              <w:jc w:val="right"/>
              <w:rPr>
                <w:color w:val="000000"/>
              </w:rPr>
            </w:pPr>
            <w:r w:rsidRPr="00CD53B8">
              <w:rPr>
                <w:color w:val="000000"/>
              </w:rPr>
              <w:t>0.20</w:t>
            </w:r>
          </w:p>
        </w:tc>
        <w:tc>
          <w:tcPr>
            <w:tcW w:w="1170" w:type="dxa"/>
            <w:shd w:val="clear" w:color="auto" w:fill="auto"/>
            <w:noWrap/>
            <w:hideMark/>
          </w:tcPr>
          <w:p w14:paraId="7F79E87C" w14:textId="77777777" w:rsidR="003E1057" w:rsidRPr="00CD53B8" w:rsidRDefault="003E1057" w:rsidP="006D4899">
            <w:pPr>
              <w:jc w:val="right"/>
              <w:rPr>
                <w:color w:val="000000"/>
              </w:rPr>
            </w:pPr>
            <w:r w:rsidRPr="00CD53B8">
              <w:rPr>
                <w:color w:val="000000"/>
              </w:rPr>
              <w:t>0.8430</w:t>
            </w:r>
          </w:p>
        </w:tc>
      </w:tr>
      <w:tr w:rsidR="003E1057" w:rsidRPr="00CD53B8" w14:paraId="6A5CB024" w14:textId="77777777" w:rsidTr="00343A48">
        <w:trPr>
          <w:trHeight w:val="300"/>
          <w:jc w:val="center"/>
        </w:trPr>
        <w:tc>
          <w:tcPr>
            <w:tcW w:w="2700" w:type="dxa"/>
            <w:shd w:val="clear" w:color="auto" w:fill="auto"/>
            <w:noWrap/>
            <w:hideMark/>
          </w:tcPr>
          <w:p w14:paraId="56AC5AFA" w14:textId="77777777" w:rsidR="003E1057" w:rsidRPr="00CD53B8" w:rsidRDefault="003E1057" w:rsidP="006D4899">
            <w:pPr>
              <w:rPr>
                <w:color w:val="000000"/>
              </w:rPr>
            </w:pPr>
            <w:r w:rsidRPr="00CD53B8">
              <w:rPr>
                <w:color w:val="000000"/>
              </w:rPr>
              <w:t>Orthoptera</w:t>
            </w:r>
          </w:p>
        </w:tc>
        <w:tc>
          <w:tcPr>
            <w:tcW w:w="2070" w:type="dxa"/>
            <w:shd w:val="clear" w:color="auto" w:fill="auto"/>
            <w:noWrap/>
            <w:hideMark/>
          </w:tcPr>
          <w:p w14:paraId="2D2B0489" w14:textId="77777777" w:rsidR="003E1057" w:rsidRPr="00CD53B8" w:rsidRDefault="003E1057" w:rsidP="006D4899">
            <w:pPr>
              <w:jc w:val="right"/>
              <w:rPr>
                <w:color w:val="000000"/>
              </w:rPr>
            </w:pPr>
            <w:r w:rsidRPr="00CD53B8">
              <w:rPr>
                <w:color w:val="000000"/>
              </w:rPr>
              <w:t>0.015 (0.009)</w:t>
            </w:r>
          </w:p>
        </w:tc>
        <w:tc>
          <w:tcPr>
            <w:tcW w:w="1995" w:type="dxa"/>
            <w:shd w:val="clear" w:color="auto" w:fill="auto"/>
            <w:noWrap/>
            <w:hideMark/>
          </w:tcPr>
          <w:p w14:paraId="6659D2D6" w14:textId="77777777" w:rsidR="003E1057" w:rsidRPr="00CD53B8" w:rsidRDefault="003E1057" w:rsidP="006D4899">
            <w:pPr>
              <w:jc w:val="right"/>
              <w:rPr>
                <w:color w:val="000000"/>
              </w:rPr>
            </w:pPr>
            <w:r w:rsidRPr="00CD53B8">
              <w:rPr>
                <w:color w:val="000000"/>
              </w:rPr>
              <w:t>0.011 (0.008)</w:t>
            </w:r>
          </w:p>
        </w:tc>
        <w:tc>
          <w:tcPr>
            <w:tcW w:w="705" w:type="dxa"/>
            <w:shd w:val="clear" w:color="auto" w:fill="auto"/>
            <w:noWrap/>
            <w:hideMark/>
          </w:tcPr>
          <w:p w14:paraId="1EFA3822" w14:textId="77777777" w:rsidR="003E1057" w:rsidRPr="00CD53B8" w:rsidRDefault="003E1057" w:rsidP="006D4899">
            <w:pPr>
              <w:jc w:val="right"/>
              <w:rPr>
                <w:color w:val="000000"/>
              </w:rPr>
            </w:pPr>
            <w:r w:rsidRPr="00CD53B8">
              <w:rPr>
                <w:color w:val="000000"/>
              </w:rPr>
              <w:t>0.40</w:t>
            </w:r>
          </w:p>
        </w:tc>
        <w:tc>
          <w:tcPr>
            <w:tcW w:w="1170" w:type="dxa"/>
            <w:shd w:val="clear" w:color="auto" w:fill="auto"/>
            <w:noWrap/>
            <w:hideMark/>
          </w:tcPr>
          <w:p w14:paraId="00482268" w14:textId="77777777" w:rsidR="003E1057" w:rsidRPr="00CD53B8" w:rsidRDefault="003E1057" w:rsidP="006D4899">
            <w:pPr>
              <w:jc w:val="right"/>
              <w:rPr>
                <w:color w:val="000000"/>
              </w:rPr>
            </w:pPr>
            <w:r w:rsidRPr="00CD53B8">
              <w:rPr>
                <w:color w:val="000000"/>
              </w:rPr>
              <w:t>0.1000</w:t>
            </w:r>
          </w:p>
        </w:tc>
      </w:tr>
      <w:tr w:rsidR="003E1057" w:rsidRPr="00CD53B8" w14:paraId="3DBCEE44" w14:textId="77777777" w:rsidTr="00343A48">
        <w:trPr>
          <w:trHeight w:val="300"/>
          <w:jc w:val="center"/>
        </w:trPr>
        <w:tc>
          <w:tcPr>
            <w:tcW w:w="2700" w:type="dxa"/>
            <w:shd w:val="clear" w:color="auto" w:fill="auto"/>
            <w:noWrap/>
            <w:hideMark/>
          </w:tcPr>
          <w:p w14:paraId="00DE5669" w14:textId="77777777" w:rsidR="003E1057" w:rsidRPr="00CD53B8" w:rsidRDefault="003E1057" w:rsidP="006D4899">
            <w:pPr>
              <w:rPr>
                <w:color w:val="000000"/>
              </w:rPr>
            </w:pPr>
            <w:r w:rsidRPr="00CD53B8">
              <w:rPr>
                <w:color w:val="000000"/>
              </w:rPr>
              <w:t>Psocoptera</w:t>
            </w:r>
          </w:p>
        </w:tc>
        <w:tc>
          <w:tcPr>
            <w:tcW w:w="2070" w:type="dxa"/>
            <w:shd w:val="clear" w:color="auto" w:fill="auto"/>
            <w:noWrap/>
            <w:hideMark/>
          </w:tcPr>
          <w:p w14:paraId="6CA5A946" w14:textId="77777777" w:rsidR="003E1057" w:rsidRPr="00CD53B8" w:rsidRDefault="003E1057" w:rsidP="006D4899">
            <w:pPr>
              <w:jc w:val="right"/>
              <w:rPr>
                <w:color w:val="000000"/>
              </w:rPr>
            </w:pPr>
            <w:r w:rsidRPr="00CD53B8">
              <w:rPr>
                <w:color w:val="000000"/>
              </w:rPr>
              <w:t>2.359 (0.407)</w:t>
            </w:r>
          </w:p>
        </w:tc>
        <w:tc>
          <w:tcPr>
            <w:tcW w:w="1995" w:type="dxa"/>
            <w:shd w:val="clear" w:color="auto" w:fill="auto"/>
            <w:noWrap/>
            <w:hideMark/>
          </w:tcPr>
          <w:p w14:paraId="2A5BC5F0" w14:textId="77777777" w:rsidR="003E1057" w:rsidRPr="00CD53B8" w:rsidRDefault="003E1057" w:rsidP="006D4899">
            <w:pPr>
              <w:jc w:val="right"/>
              <w:rPr>
                <w:color w:val="000000"/>
              </w:rPr>
            </w:pPr>
            <w:r w:rsidRPr="00CD53B8">
              <w:rPr>
                <w:color w:val="000000"/>
              </w:rPr>
              <w:t>1.64 (0.179)</w:t>
            </w:r>
          </w:p>
        </w:tc>
        <w:tc>
          <w:tcPr>
            <w:tcW w:w="705" w:type="dxa"/>
            <w:shd w:val="clear" w:color="auto" w:fill="auto"/>
            <w:noWrap/>
            <w:hideMark/>
          </w:tcPr>
          <w:p w14:paraId="1DC54F99" w14:textId="77777777" w:rsidR="003E1057" w:rsidRPr="00CD53B8" w:rsidRDefault="003E1057" w:rsidP="006D4899">
            <w:pPr>
              <w:jc w:val="right"/>
              <w:rPr>
                <w:color w:val="000000"/>
              </w:rPr>
            </w:pPr>
            <w:r w:rsidRPr="00CD53B8">
              <w:rPr>
                <w:color w:val="000000"/>
              </w:rPr>
              <w:t>0.03</w:t>
            </w:r>
          </w:p>
        </w:tc>
        <w:tc>
          <w:tcPr>
            <w:tcW w:w="1170" w:type="dxa"/>
            <w:shd w:val="clear" w:color="auto" w:fill="auto"/>
            <w:noWrap/>
            <w:hideMark/>
          </w:tcPr>
          <w:p w14:paraId="358B5808" w14:textId="77777777" w:rsidR="003E1057" w:rsidRPr="00CD53B8" w:rsidRDefault="003E1057" w:rsidP="006D4899">
            <w:pPr>
              <w:jc w:val="right"/>
              <w:rPr>
                <w:color w:val="000000"/>
              </w:rPr>
            </w:pPr>
            <w:r w:rsidRPr="00CD53B8">
              <w:rPr>
                <w:color w:val="000000"/>
              </w:rPr>
              <w:t>0.9850</w:t>
            </w:r>
          </w:p>
        </w:tc>
      </w:tr>
      <w:tr w:rsidR="003E1057" w:rsidRPr="00CD53B8" w14:paraId="35D135E6" w14:textId="77777777" w:rsidTr="00343A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jc w:val="center"/>
        </w:trPr>
        <w:tc>
          <w:tcPr>
            <w:tcW w:w="2700" w:type="dxa"/>
            <w:tcBorders>
              <w:top w:val="nil"/>
              <w:left w:val="nil"/>
            </w:tcBorders>
            <w:shd w:val="clear" w:color="auto" w:fill="auto"/>
            <w:noWrap/>
            <w:hideMark/>
          </w:tcPr>
          <w:p w14:paraId="140D8BDC" w14:textId="77777777" w:rsidR="003E1057" w:rsidRPr="00CD53B8" w:rsidRDefault="003E1057" w:rsidP="006D4899">
            <w:pPr>
              <w:jc w:val="right"/>
              <w:rPr>
                <w:color w:val="000000"/>
              </w:rPr>
            </w:pPr>
            <w:r w:rsidRPr="00CD53B8">
              <w:rPr>
                <w:color w:val="000000"/>
              </w:rPr>
              <w:t>N</w:t>
            </w:r>
          </w:p>
        </w:tc>
        <w:tc>
          <w:tcPr>
            <w:tcW w:w="2070" w:type="dxa"/>
            <w:tcBorders>
              <w:top w:val="nil"/>
              <w:right w:val="nil"/>
            </w:tcBorders>
            <w:shd w:val="clear" w:color="auto" w:fill="auto"/>
            <w:noWrap/>
            <w:hideMark/>
          </w:tcPr>
          <w:p w14:paraId="66BB32A3" w14:textId="77777777" w:rsidR="003E1057" w:rsidRPr="00CD53B8" w:rsidRDefault="003E1057" w:rsidP="006D4899">
            <w:pPr>
              <w:jc w:val="right"/>
              <w:rPr>
                <w:color w:val="000000"/>
              </w:rPr>
            </w:pPr>
            <w:r w:rsidRPr="00CD53B8">
              <w:rPr>
                <w:color w:val="000000"/>
              </w:rPr>
              <w:t>195</w:t>
            </w:r>
          </w:p>
        </w:tc>
        <w:tc>
          <w:tcPr>
            <w:tcW w:w="1995" w:type="dxa"/>
            <w:tcBorders>
              <w:top w:val="nil"/>
              <w:left w:val="nil"/>
              <w:right w:val="nil"/>
            </w:tcBorders>
            <w:shd w:val="clear" w:color="auto" w:fill="auto"/>
            <w:noWrap/>
            <w:hideMark/>
          </w:tcPr>
          <w:p w14:paraId="36928E80" w14:textId="77777777" w:rsidR="003E1057" w:rsidRPr="00CD53B8" w:rsidRDefault="003E1057" w:rsidP="006D4899">
            <w:pPr>
              <w:jc w:val="right"/>
              <w:rPr>
                <w:color w:val="000000"/>
              </w:rPr>
            </w:pPr>
            <w:r w:rsidRPr="00CD53B8">
              <w:rPr>
                <w:color w:val="000000"/>
              </w:rPr>
              <w:t>186</w:t>
            </w:r>
          </w:p>
        </w:tc>
        <w:tc>
          <w:tcPr>
            <w:tcW w:w="1875" w:type="dxa"/>
            <w:gridSpan w:val="2"/>
            <w:tcBorders>
              <w:top w:val="nil"/>
              <w:left w:val="nil"/>
              <w:right w:val="nil"/>
            </w:tcBorders>
            <w:shd w:val="clear" w:color="auto" w:fill="auto"/>
            <w:noWrap/>
            <w:hideMark/>
          </w:tcPr>
          <w:p w14:paraId="2F71A4EF" w14:textId="77777777" w:rsidR="003E1057" w:rsidRPr="00CD53B8" w:rsidRDefault="003E1057" w:rsidP="006D4899">
            <w:pPr>
              <w:jc w:val="right"/>
            </w:pPr>
          </w:p>
        </w:tc>
      </w:tr>
      <w:tr w:rsidR="003E1057" w:rsidRPr="00CD53B8" w14:paraId="04E73C7D" w14:textId="77777777" w:rsidTr="00343A48">
        <w:trPr>
          <w:trHeight w:val="300"/>
          <w:jc w:val="center"/>
        </w:trPr>
        <w:tc>
          <w:tcPr>
            <w:tcW w:w="2700" w:type="dxa"/>
            <w:tcBorders>
              <w:bottom w:val="single" w:sz="4" w:space="0" w:color="000000"/>
            </w:tcBorders>
            <w:shd w:val="clear" w:color="auto" w:fill="auto"/>
            <w:noWrap/>
          </w:tcPr>
          <w:p w14:paraId="360D8090" w14:textId="77777777" w:rsidR="003E1057" w:rsidRPr="00CD53B8" w:rsidRDefault="003E1057" w:rsidP="006D4899">
            <w:pPr>
              <w:jc w:val="right"/>
              <w:rPr>
                <w:color w:val="000000"/>
              </w:rPr>
            </w:pPr>
            <w:r w:rsidRPr="00CD53B8">
              <w:rPr>
                <w:color w:val="000000"/>
              </w:rPr>
              <w:t>df</w:t>
            </w:r>
          </w:p>
        </w:tc>
        <w:tc>
          <w:tcPr>
            <w:tcW w:w="2070" w:type="dxa"/>
            <w:tcBorders>
              <w:bottom w:val="single" w:sz="4" w:space="0" w:color="000000"/>
            </w:tcBorders>
            <w:shd w:val="clear" w:color="auto" w:fill="auto"/>
            <w:noWrap/>
          </w:tcPr>
          <w:p w14:paraId="3F09DD25" w14:textId="77777777" w:rsidR="003E1057" w:rsidRPr="00CD53B8" w:rsidRDefault="003E1057" w:rsidP="006D4899">
            <w:pPr>
              <w:jc w:val="right"/>
              <w:rPr>
                <w:color w:val="000000"/>
              </w:rPr>
            </w:pPr>
            <w:r w:rsidRPr="00CD53B8">
              <w:rPr>
                <w:color w:val="000000"/>
              </w:rPr>
              <w:t>1, 300</w:t>
            </w:r>
          </w:p>
        </w:tc>
        <w:tc>
          <w:tcPr>
            <w:tcW w:w="1995" w:type="dxa"/>
            <w:tcBorders>
              <w:bottom w:val="single" w:sz="4" w:space="0" w:color="000000"/>
            </w:tcBorders>
            <w:shd w:val="clear" w:color="auto" w:fill="auto"/>
            <w:noWrap/>
          </w:tcPr>
          <w:p w14:paraId="78759D32" w14:textId="77777777" w:rsidR="003E1057" w:rsidRPr="00CD53B8" w:rsidRDefault="003E1057" w:rsidP="006D4899">
            <w:pPr>
              <w:jc w:val="right"/>
              <w:rPr>
                <w:color w:val="000000"/>
              </w:rPr>
            </w:pPr>
          </w:p>
        </w:tc>
        <w:tc>
          <w:tcPr>
            <w:tcW w:w="1875" w:type="dxa"/>
            <w:gridSpan w:val="2"/>
            <w:tcBorders>
              <w:bottom w:val="single" w:sz="4" w:space="0" w:color="000000"/>
            </w:tcBorders>
            <w:shd w:val="clear" w:color="auto" w:fill="auto"/>
            <w:noWrap/>
          </w:tcPr>
          <w:p w14:paraId="531C6F50" w14:textId="77777777" w:rsidR="003E1057" w:rsidRPr="00CD53B8" w:rsidRDefault="003E1057" w:rsidP="006D4899">
            <w:pPr>
              <w:jc w:val="right"/>
            </w:pPr>
          </w:p>
        </w:tc>
      </w:tr>
    </w:tbl>
    <w:p w14:paraId="36083485" w14:textId="621E1996" w:rsidR="003E1057" w:rsidRPr="00CD53B8" w:rsidRDefault="003E1057" w:rsidP="003E1057">
      <w:pPr>
        <w:ind w:left="1440"/>
      </w:pPr>
      <w:r w:rsidRPr="00CD53B8">
        <w:t>N = number of traps collected per year. Data were analyzed by paired t-test (</w:t>
      </w:r>
      <w:r w:rsidRPr="00CD53B8">
        <w:rPr>
          <w:i/>
        </w:rPr>
        <w:t>P ≤</w:t>
      </w:r>
      <w:r w:rsidRPr="00CD53B8">
        <w:t xml:space="preserve"> 0.05). </w:t>
      </w:r>
      <w:r w:rsidRPr="00CD53B8">
        <w:rPr>
          <w:b/>
        </w:rPr>
        <w:t>Bold</w:t>
      </w:r>
      <w:r w:rsidRPr="00CD53B8">
        <w:t xml:space="preserve"> values indicate statistical differences with higher means.</w:t>
      </w:r>
    </w:p>
    <w:p w14:paraId="73D39320" w14:textId="77777777" w:rsidR="003E1057" w:rsidRPr="00CD53B8" w:rsidRDefault="003E1057" w:rsidP="003E1057">
      <w:r w:rsidRPr="00CD53B8">
        <w:br w:type="page"/>
      </w:r>
    </w:p>
    <w:p w14:paraId="16C03767" w14:textId="77777777" w:rsidR="003E1057" w:rsidRPr="00CD53B8" w:rsidRDefault="003E1057" w:rsidP="003E1057">
      <w:pPr>
        <w:sectPr w:rsidR="003E1057" w:rsidRPr="00CD53B8" w:rsidSect="00BC008F">
          <w:type w:val="nextPage"/>
          <w:pgSz w:w="12240" w:h="15840" w:code="1"/>
          <w:pgMar w:top="1440" w:right="1440" w:bottom="1440" w:left="1440" w:header="720" w:footer="720" w:gutter="0"/>
          <w:cols w:space="720"/>
          <w:docGrid w:linePitch="360"/>
        </w:sectPr>
      </w:pPr>
    </w:p>
    <w:p w14:paraId="671A18CC" w14:textId="5886F9B3" w:rsidR="003E1057" w:rsidRPr="00CD53B8" w:rsidRDefault="003E1057" w:rsidP="003E1057">
      <w:bookmarkStart w:id="114" w:name="Table48"/>
      <w:r w:rsidRPr="00CD53B8">
        <w:lastRenderedPageBreak/>
        <w:t xml:space="preserve">Table 4-8. Monthly means (SE) of arthropods collected from olive fruit fly traps in north central </w:t>
      </w:r>
      <w:r w:rsidR="00A15ED9" w:rsidRPr="00CD53B8">
        <w:tab/>
      </w:r>
      <w:r w:rsidRPr="00CD53B8">
        <w:t>Florida olive groves.</w:t>
      </w:r>
      <w:bookmarkEnd w:id="114"/>
    </w:p>
    <w:tbl>
      <w:tblPr>
        <w:tblStyle w:val="TableGrid1"/>
        <w:tblW w:w="139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0"/>
        <w:gridCol w:w="1740"/>
        <w:gridCol w:w="1740"/>
        <w:gridCol w:w="1740"/>
        <w:gridCol w:w="1740"/>
        <w:gridCol w:w="1740"/>
        <w:gridCol w:w="1740"/>
        <w:gridCol w:w="630"/>
        <w:gridCol w:w="990"/>
      </w:tblGrid>
      <w:tr w:rsidR="003E1057" w:rsidRPr="00CD53B8" w14:paraId="0D8EF61D" w14:textId="77777777" w:rsidTr="00146639">
        <w:trPr>
          <w:trHeight w:val="332"/>
          <w:jc w:val="center"/>
        </w:trPr>
        <w:tc>
          <w:tcPr>
            <w:tcW w:w="13950" w:type="dxa"/>
            <w:gridSpan w:val="9"/>
            <w:tcBorders>
              <w:top w:val="single" w:sz="4" w:space="0" w:color="000000"/>
            </w:tcBorders>
            <w:vAlign w:val="center"/>
          </w:tcPr>
          <w:p w14:paraId="6F3634A8" w14:textId="77777777" w:rsidR="003E1057" w:rsidRPr="00CD53B8" w:rsidRDefault="003E1057" w:rsidP="006D4899">
            <w:pPr>
              <w:ind w:left="40"/>
              <w:jc w:val="center"/>
              <w:rPr>
                <w:b/>
                <w:bCs/>
                <w:i/>
                <w:color w:val="000000"/>
                <w:sz w:val="20"/>
                <w:szCs w:val="20"/>
              </w:rPr>
            </w:pPr>
            <w:r w:rsidRPr="00CD53B8">
              <w:rPr>
                <w:sz w:val="20"/>
                <w:szCs w:val="20"/>
              </w:rPr>
              <w:t>Means (SE)/trap day</w:t>
            </w:r>
          </w:p>
        </w:tc>
      </w:tr>
      <w:tr w:rsidR="003E1057" w:rsidRPr="00CD53B8" w14:paraId="52688133" w14:textId="77777777" w:rsidTr="00146639">
        <w:trPr>
          <w:trHeight w:val="255"/>
          <w:jc w:val="center"/>
        </w:trPr>
        <w:tc>
          <w:tcPr>
            <w:tcW w:w="1890" w:type="dxa"/>
            <w:tcBorders>
              <w:bottom w:val="single" w:sz="4" w:space="0" w:color="000000"/>
            </w:tcBorders>
            <w:vAlign w:val="center"/>
            <w:hideMark/>
          </w:tcPr>
          <w:p w14:paraId="40846B5C" w14:textId="77777777" w:rsidR="003E1057" w:rsidRPr="00CD53B8" w:rsidRDefault="003E1057" w:rsidP="006D4899">
            <w:pPr>
              <w:ind w:left="40" w:hanging="414"/>
              <w:jc w:val="center"/>
              <w:rPr>
                <w:bCs/>
                <w:color w:val="000000"/>
                <w:sz w:val="20"/>
                <w:szCs w:val="20"/>
              </w:rPr>
            </w:pPr>
            <w:r w:rsidRPr="00CD53B8">
              <w:rPr>
                <w:bCs/>
                <w:color w:val="000000"/>
                <w:sz w:val="20"/>
                <w:szCs w:val="20"/>
              </w:rPr>
              <w:t>Group</w:t>
            </w:r>
          </w:p>
        </w:tc>
        <w:tc>
          <w:tcPr>
            <w:tcW w:w="1740" w:type="dxa"/>
            <w:tcBorders>
              <w:top w:val="single" w:sz="4" w:space="0" w:color="000000"/>
              <w:bottom w:val="single" w:sz="4" w:space="0" w:color="000000"/>
            </w:tcBorders>
            <w:vAlign w:val="center"/>
            <w:hideMark/>
          </w:tcPr>
          <w:p w14:paraId="3317846F" w14:textId="77777777" w:rsidR="003E1057" w:rsidRPr="00CD53B8" w:rsidRDefault="003E1057" w:rsidP="006D4899">
            <w:pPr>
              <w:ind w:left="40"/>
              <w:jc w:val="center"/>
              <w:rPr>
                <w:bCs/>
                <w:color w:val="000000"/>
                <w:sz w:val="20"/>
                <w:szCs w:val="20"/>
              </w:rPr>
            </w:pPr>
            <w:r w:rsidRPr="00CD53B8">
              <w:rPr>
                <w:bCs/>
                <w:color w:val="000000"/>
                <w:sz w:val="20"/>
                <w:szCs w:val="20"/>
              </w:rPr>
              <w:t>Apr</w:t>
            </w:r>
          </w:p>
          <w:p w14:paraId="28407243"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4B6C494F" w14:textId="77777777" w:rsidR="003E1057" w:rsidRPr="00CD53B8" w:rsidRDefault="003E1057" w:rsidP="006D4899">
            <w:pPr>
              <w:ind w:left="40"/>
              <w:jc w:val="center"/>
              <w:rPr>
                <w:color w:val="000000"/>
                <w:sz w:val="20"/>
                <w:szCs w:val="20"/>
              </w:rPr>
            </w:pPr>
            <w:r w:rsidRPr="00CD53B8">
              <w:rPr>
                <w:bCs/>
                <w:color w:val="000000"/>
                <w:sz w:val="20"/>
                <w:szCs w:val="20"/>
              </w:rPr>
              <w:t>May</w:t>
            </w:r>
          </w:p>
          <w:p w14:paraId="144534CB"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3E070219" w14:textId="77777777" w:rsidR="003E1057" w:rsidRPr="00CD53B8" w:rsidRDefault="003E1057" w:rsidP="006D4899">
            <w:pPr>
              <w:ind w:left="40"/>
              <w:jc w:val="center"/>
              <w:rPr>
                <w:bCs/>
                <w:color w:val="000000"/>
                <w:sz w:val="20"/>
                <w:szCs w:val="20"/>
              </w:rPr>
            </w:pPr>
            <w:r w:rsidRPr="00CD53B8">
              <w:rPr>
                <w:bCs/>
                <w:color w:val="000000"/>
                <w:sz w:val="20"/>
                <w:szCs w:val="20"/>
              </w:rPr>
              <w:t>Jun</w:t>
            </w:r>
          </w:p>
          <w:p w14:paraId="2DE85552"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451DF545" w14:textId="77777777" w:rsidR="003E1057" w:rsidRPr="00CD53B8" w:rsidRDefault="003E1057" w:rsidP="006D4899">
            <w:pPr>
              <w:ind w:left="40"/>
              <w:jc w:val="center"/>
              <w:rPr>
                <w:bCs/>
                <w:color w:val="000000"/>
                <w:sz w:val="20"/>
                <w:szCs w:val="20"/>
              </w:rPr>
            </w:pPr>
            <w:r w:rsidRPr="00CD53B8">
              <w:rPr>
                <w:bCs/>
                <w:color w:val="000000"/>
                <w:sz w:val="20"/>
                <w:szCs w:val="20"/>
              </w:rPr>
              <w:t>Jul</w:t>
            </w:r>
          </w:p>
          <w:p w14:paraId="295720AC"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0E8D40B4" w14:textId="77777777" w:rsidR="003E1057" w:rsidRPr="00CD53B8" w:rsidRDefault="003E1057" w:rsidP="006D4899">
            <w:pPr>
              <w:ind w:left="40"/>
              <w:jc w:val="center"/>
              <w:rPr>
                <w:bCs/>
                <w:color w:val="000000"/>
                <w:sz w:val="20"/>
                <w:szCs w:val="20"/>
              </w:rPr>
            </w:pPr>
            <w:r w:rsidRPr="00CD53B8">
              <w:rPr>
                <w:bCs/>
                <w:color w:val="000000"/>
                <w:sz w:val="20"/>
                <w:szCs w:val="20"/>
              </w:rPr>
              <w:t>Aug</w:t>
            </w:r>
          </w:p>
          <w:p w14:paraId="5BF7E12D"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4F86667F" w14:textId="77777777" w:rsidR="003E1057" w:rsidRPr="00CD53B8" w:rsidRDefault="003E1057" w:rsidP="006D4899">
            <w:pPr>
              <w:ind w:left="40"/>
              <w:jc w:val="center"/>
              <w:rPr>
                <w:bCs/>
                <w:color w:val="000000"/>
                <w:sz w:val="20"/>
                <w:szCs w:val="20"/>
              </w:rPr>
            </w:pPr>
            <w:r w:rsidRPr="00CD53B8">
              <w:rPr>
                <w:bCs/>
                <w:color w:val="000000"/>
                <w:sz w:val="20"/>
                <w:szCs w:val="20"/>
              </w:rPr>
              <w:t>Sept</w:t>
            </w:r>
          </w:p>
          <w:p w14:paraId="7216E63B" w14:textId="77777777" w:rsidR="003E1057" w:rsidRPr="00CD53B8" w:rsidRDefault="003E1057" w:rsidP="006D4899">
            <w:pPr>
              <w:ind w:left="40"/>
              <w:jc w:val="center"/>
              <w:rPr>
                <w:bCs/>
                <w:color w:val="000000"/>
                <w:sz w:val="20"/>
                <w:szCs w:val="20"/>
              </w:rPr>
            </w:pPr>
          </w:p>
        </w:tc>
        <w:tc>
          <w:tcPr>
            <w:tcW w:w="630" w:type="dxa"/>
            <w:tcBorders>
              <w:bottom w:val="single" w:sz="4" w:space="0" w:color="000000"/>
            </w:tcBorders>
            <w:vAlign w:val="center"/>
          </w:tcPr>
          <w:p w14:paraId="738B6C4D" w14:textId="77777777" w:rsidR="003E1057" w:rsidRPr="00CD53B8" w:rsidRDefault="003E1057" w:rsidP="006D4899">
            <w:pPr>
              <w:ind w:left="40"/>
              <w:jc w:val="center"/>
              <w:rPr>
                <w:bCs/>
                <w:color w:val="000000"/>
                <w:sz w:val="20"/>
                <w:szCs w:val="20"/>
              </w:rPr>
            </w:pPr>
            <w:r w:rsidRPr="00CD53B8">
              <w:rPr>
                <w:bCs/>
                <w:color w:val="000000"/>
                <w:sz w:val="20"/>
                <w:szCs w:val="20"/>
              </w:rPr>
              <w:t>F</w:t>
            </w:r>
          </w:p>
        </w:tc>
        <w:tc>
          <w:tcPr>
            <w:tcW w:w="990" w:type="dxa"/>
            <w:tcBorders>
              <w:bottom w:val="single" w:sz="4" w:space="0" w:color="000000"/>
            </w:tcBorders>
            <w:vAlign w:val="center"/>
          </w:tcPr>
          <w:p w14:paraId="46C6C460" w14:textId="77777777" w:rsidR="003E1057" w:rsidRPr="00CD53B8" w:rsidRDefault="003E1057" w:rsidP="006D4899">
            <w:pPr>
              <w:ind w:left="40"/>
              <w:jc w:val="center"/>
              <w:rPr>
                <w:bCs/>
                <w:color w:val="000000"/>
                <w:sz w:val="20"/>
                <w:szCs w:val="20"/>
              </w:rPr>
            </w:pPr>
            <w:r w:rsidRPr="00CD53B8">
              <w:rPr>
                <w:bCs/>
                <w:i/>
                <w:color w:val="000000"/>
                <w:sz w:val="20"/>
                <w:szCs w:val="20"/>
              </w:rPr>
              <w:t>P</w:t>
            </w:r>
          </w:p>
        </w:tc>
      </w:tr>
      <w:tr w:rsidR="003E1057" w:rsidRPr="00CD53B8" w14:paraId="3A3FCF40" w14:textId="77777777" w:rsidTr="00146639">
        <w:trPr>
          <w:trHeight w:val="597"/>
          <w:jc w:val="center"/>
        </w:trPr>
        <w:tc>
          <w:tcPr>
            <w:tcW w:w="1890" w:type="dxa"/>
            <w:tcBorders>
              <w:top w:val="single" w:sz="4" w:space="0" w:color="000000"/>
            </w:tcBorders>
            <w:noWrap/>
            <w:hideMark/>
          </w:tcPr>
          <w:p w14:paraId="0E3151B4" w14:textId="77777777" w:rsidR="003E1057" w:rsidRPr="00CD53B8" w:rsidRDefault="003E1057" w:rsidP="006D4899">
            <w:pPr>
              <w:ind w:left="40"/>
              <w:rPr>
                <w:color w:val="000000"/>
                <w:sz w:val="20"/>
                <w:szCs w:val="20"/>
              </w:rPr>
            </w:pPr>
            <w:r w:rsidRPr="00CD53B8">
              <w:rPr>
                <w:color w:val="000000"/>
                <w:sz w:val="20"/>
                <w:szCs w:val="20"/>
              </w:rPr>
              <w:t>Acari</w:t>
            </w:r>
          </w:p>
        </w:tc>
        <w:tc>
          <w:tcPr>
            <w:tcW w:w="1740" w:type="dxa"/>
            <w:tcBorders>
              <w:top w:val="single" w:sz="4" w:space="0" w:color="000000"/>
            </w:tcBorders>
            <w:noWrap/>
            <w:hideMark/>
          </w:tcPr>
          <w:p w14:paraId="15182782" w14:textId="77777777" w:rsidR="003E1057" w:rsidRPr="00CD53B8" w:rsidRDefault="003E1057" w:rsidP="006D4899">
            <w:pPr>
              <w:ind w:left="40"/>
              <w:jc w:val="right"/>
              <w:rPr>
                <w:color w:val="000000"/>
                <w:sz w:val="20"/>
                <w:szCs w:val="20"/>
              </w:rPr>
            </w:pPr>
            <w:r w:rsidRPr="00CD53B8">
              <w:rPr>
                <w:color w:val="000000"/>
                <w:sz w:val="20"/>
                <w:szCs w:val="20"/>
              </w:rPr>
              <w:t>0.205 (0.062) a</w:t>
            </w:r>
          </w:p>
        </w:tc>
        <w:tc>
          <w:tcPr>
            <w:tcW w:w="1740" w:type="dxa"/>
            <w:tcBorders>
              <w:top w:val="single" w:sz="4" w:space="0" w:color="000000"/>
            </w:tcBorders>
            <w:noWrap/>
            <w:hideMark/>
          </w:tcPr>
          <w:p w14:paraId="5AB053C8" w14:textId="77777777" w:rsidR="003E1057" w:rsidRPr="00CD53B8" w:rsidRDefault="003E1057" w:rsidP="006D4899">
            <w:pPr>
              <w:ind w:left="40"/>
              <w:jc w:val="right"/>
              <w:rPr>
                <w:color w:val="000000"/>
                <w:sz w:val="20"/>
                <w:szCs w:val="20"/>
              </w:rPr>
            </w:pPr>
            <w:r w:rsidRPr="00CD53B8">
              <w:rPr>
                <w:color w:val="000000"/>
                <w:sz w:val="20"/>
                <w:szCs w:val="20"/>
              </w:rPr>
              <w:t>0.167 (0.083) a</w:t>
            </w:r>
          </w:p>
        </w:tc>
        <w:tc>
          <w:tcPr>
            <w:tcW w:w="1740" w:type="dxa"/>
            <w:tcBorders>
              <w:top w:val="single" w:sz="4" w:space="0" w:color="000000"/>
            </w:tcBorders>
            <w:noWrap/>
            <w:hideMark/>
          </w:tcPr>
          <w:p w14:paraId="398B0A48" w14:textId="77777777" w:rsidR="003E1057" w:rsidRPr="00CD53B8" w:rsidRDefault="003E1057" w:rsidP="006D4899">
            <w:pPr>
              <w:ind w:left="40"/>
              <w:jc w:val="right"/>
              <w:rPr>
                <w:color w:val="000000"/>
                <w:sz w:val="20"/>
                <w:szCs w:val="20"/>
              </w:rPr>
            </w:pPr>
            <w:r w:rsidRPr="00CD53B8">
              <w:rPr>
                <w:color w:val="000000"/>
                <w:sz w:val="20"/>
                <w:szCs w:val="20"/>
              </w:rPr>
              <w:t>0.182 (0.071) a</w:t>
            </w:r>
          </w:p>
        </w:tc>
        <w:tc>
          <w:tcPr>
            <w:tcW w:w="1740" w:type="dxa"/>
            <w:tcBorders>
              <w:top w:val="single" w:sz="4" w:space="0" w:color="000000"/>
            </w:tcBorders>
            <w:noWrap/>
            <w:hideMark/>
          </w:tcPr>
          <w:p w14:paraId="261631D7" w14:textId="77777777" w:rsidR="003E1057" w:rsidRPr="00CD53B8" w:rsidRDefault="003E1057" w:rsidP="006D4899">
            <w:pPr>
              <w:ind w:left="40"/>
              <w:jc w:val="right"/>
              <w:rPr>
                <w:color w:val="000000"/>
                <w:sz w:val="20"/>
                <w:szCs w:val="20"/>
              </w:rPr>
            </w:pPr>
            <w:r w:rsidRPr="00CD53B8">
              <w:rPr>
                <w:color w:val="000000"/>
                <w:sz w:val="20"/>
                <w:szCs w:val="20"/>
              </w:rPr>
              <w:t>0.197 (0.072) a</w:t>
            </w:r>
          </w:p>
        </w:tc>
        <w:tc>
          <w:tcPr>
            <w:tcW w:w="1740" w:type="dxa"/>
            <w:tcBorders>
              <w:top w:val="single" w:sz="4" w:space="0" w:color="000000"/>
            </w:tcBorders>
            <w:noWrap/>
            <w:hideMark/>
          </w:tcPr>
          <w:p w14:paraId="3C82DC19" w14:textId="77777777" w:rsidR="003E1057" w:rsidRPr="00CD53B8" w:rsidRDefault="003E1057" w:rsidP="006D4899">
            <w:pPr>
              <w:ind w:left="40"/>
              <w:jc w:val="right"/>
              <w:rPr>
                <w:color w:val="000000"/>
                <w:sz w:val="20"/>
                <w:szCs w:val="20"/>
              </w:rPr>
            </w:pPr>
            <w:r w:rsidRPr="00CD53B8">
              <w:rPr>
                <w:color w:val="000000"/>
                <w:sz w:val="20"/>
                <w:szCs w:val="20"/>
              </w:rPr>
              <w:t>0.076 (0.045) a</w:t>
            </w:r>
          </w:p>
        </w:tc>
        <w:tc>
          <w:tcPr>
            <w:tcW w:w="1740" w:type="dxa"/>
            <w:tcBorders>
              <w:top w:val="single" w:sz="4" w:space="0" w:color="000000"/>
            </w:tcBorders>
            <w:noWrap/>
            <w:hideMark/>
          </w:tcPr>
          <w:p w14:paraId="03428081" w14:textId="77777777" w:rsidR="003E1057" w:rsidRPr="00CD53B8" w:rsidRDefault="003E1057" w:rsidP="006D4899">
            <w:pPr>
              <w:ind w:left="40"/>
              <w:jc w:val="right"/>
              <w:rPr>
                <w:color w:val="000000"/>
                <w:sz w:val="20"/>
                <w:szCs w:val="20"/>
              </w:rPr>
            </w:pPr>
            <w:r w:rsidRPr="00CD53B8">
              <w:rPr>
                <w:color w:val="000000"/>
                <w:sz w:val="20"/>
                <w:szCs w:val="20"/>
              </w:rPr>
              <w:t>0.296 (0.184) a</w:t>
            </w:r>
          </w:p>
        </w:tc>
        <w:tc>
          <w:tcPr>
            <w:tcW w:w="630" w:type="dxa"/>
            <w:tcBorders>
              <w:top w:val="single" w:sz="4" w:space="0" w:color="000000"/>
            </w:tcBorders>
          </w:tcPr>
          <w:p w14:paraId="29488B0A" w14:textId="77777777" w:rsidR="003E1057" w:rsidRPr="00CD53B8" w:rsidRDefault="003E1057" w:rsidP="006D4899">
            <w:pPr>
              <w:ind w:left="40"/>
              <w:jc w:val="right"/>
              <w:rPr>
                <w:color w:val="000000"/>
                <w:sz w:val="20"/>
                <w:szCs w:val="20"/>
              </w:rPr>
            </w:pPr>
            <w:r w:rsidRPr="00CD53B8">
              <w:rPr>
                <w:color w:val="000000"/>
                <w:sz w:val="20"/>
                <w:szCs w:val="20"/>
              </w:rPr>
              <w:t>0.76</w:t>
            </w:r>
          </w:p>
        </w:tc>
        <w:tc>
          <w:tcPr>
            <w:tcW w:w="990" w:type="dxa"/>
            <w:tcBorders>
              <w:top w:val="single" w:sz="4" w:space="0" w:color="000000"/>
            </w:tcBorders>
          </w:tcPr>
          <w:p w14:paraId="5F0ABE9F" w14:textId="77777777" w:rsidR="003E1057" w:rsidRPr="00CD53B8" w:rsidRDefault="003E1057" w:rsidP="006D4899">
            <w:pPr>
              <w:ind w:left="40"/>
              <w:jc w:val="right"/>
              <w:rPr>
                <w:color w:val="000000"/>
                <w:sz w:val="20"/>
                <w:szCs w:val="20"/>
              </w:rPr>
            </w:pPr>
            <w:r w:rsidRPr="00CD53B8">
              <w:rPr>
                <w:color w:val="000000"/>
                <w:sz w:val="20"/>
                <w:szCs w:val="20"/>
              </w:rPr>
              <w:t>0.583</w:t>
            </w:r>
          </w:p>
        </w:tc>
      </w:tr>
      <w:tr w:rsidR="003E1057" w:rsidRPr="00CD53B8" w14:paraId="72B26E44" w14:textId="77777777" w:rsidTr="00146639">
        <w:trPr>
          <w:trHeight w:val="340"/>
          <w:jc w:val="center"/>
        </w:trPr>
        <w:tc>
          <w:tcPr>
            <w:tcW w:w="1890" w:type="dxa"/>
            <w:noWrap/>
            <w:hideMark/>
          </w:tcPr>
          <w:p w14:paraId="3CFE9CE5" w14:textId="77777777" w:rsidR="003E1057" w:rsidRPr="00CD53B8" w:rsidRDefault="003E1057" w:rsidP="006D4899">
            <w:pPr>
              <w:ind w:left="40"/>
              <w:rPr>
                <w:color w:val="000000"/>
                <w:sz w:val="20"/>
                <w:szCs w:val="20"/>
              </w:rPr>
            </w:pPr>
            <w:r w:rsidRPr="00CD53B8">
              <w:rPr>
                <w:color w:val="000000"/>
                <w:sz w:val="20"/>
                <w:szCs w:val="20"/>
              </w:rPr>
              <w:t>Araneae</w:t>
            </w:r>
          </w:p>
        </w:tc>
        <w:tc>
          <w:tcPr>
            <w:tcW w:w="1740" w:type="dxa"/>
            <w:noWrap/>
            <w:hideMark/>
          </w:tcPr>
          <w:p w14:paraId="0ED5E472" w14:textId="77777777" w:rsidR="003E1057" w:rsidRPr="00CD53B8" w:rsidRDefault="003E1057" w:rsidP="006D4899">
            <w:pPr>
              <w:ind w:left="40"/>
              <w:jc w:val="right"/>
              <w:rPr>
                <w:color w:val="000000"/>
                <w:sz w:val="20"/>
                <w:szCs w:val="20"/>
              </w:rPr>
            </w:pPr>
            <w:r w:rsidRPr="00CD53B8">
              <w:rPr>
                <w:color w:val="000000"/>
                <w:sz w:val="20"/>
                <w:szCs w:val="20"/>
              </w:rPr>
              <w:t>1.282 (0.183) b</w:t>
            </w:r>
          </w:p>
        </w:tc>
        <w:tc>
          <w:tcPr>
            <w:tcW w:w="1740" w:type="dxa"/>
            <w:noWrap/>
            <w:hideMark/>
          </w:tcPr>
          <w:p w14:paraId="3EA9A86E" w14:textId="77777777" w:rsidR="003E1057" w:rsidRPr="00CD53B8" w:rsidRDefault="003E1057" w:rsidP="006D4899">
            <w:pPr>
              <w:ind w:left="40"/>
              <w:jc w:val="right"/>
              <w:rPr>
                <w:color w:val="000000"/>
                <w:sz w:val="20"/>
                <w:szCs w:val="20"/>
              </w:rPr>
            </w:pPr>
            <w:r w:rsidRPr="00CD53B8">
              <w:rPr>
                <w:color w:val="000000"/>
                <w:sz w:val="20"/>
                <w:szCs w:val="20"/>
              </w:rPr>
              <w:t>1.218 (0.155) b</w:t>
            </w:r>
          </w:p>
        </w:tc>
        <w:tc>
          <w:tcPr>
            <w:tcW w:w="1740" w:type="dxa"/>
            <w:noWrap/>
            <w:hideMark/>
          </w:tcPr>
          <w:p w14:paraId="0DAF5496" w14:textId="77777777" w:rsidR="003E1057" w:rsidRPr="00CD53B8" w:rsidRDefault="003E1057" w:rsidP="006D4899">
            <w:pPr>
              <w:ind w:left="40"/>
              <w:jc w:val="right"/>
              <w:rPr>
                <w:color w:val="000000"/>
                <w:sz w:val="20"/>
                <w:szCs w:val="20"/>
              </w:rPr>
            </w:pPr>
            <w:r w:rsidRPr="00CD53B8">
              <w:rPr>
                <w:color w:val="000000"/>
                <w:sz w:val="20"/>
                <w:szCs w:val="20"/>
              </w:rPr>
              <w:t>1.409 (0.240) b</w:t>
            </w:r>
          </w:p>
        </w:tc>
        <w:tc>
          <w:tcPr>
            <w:tcW w:w="1740" w:type="dxa"/>
            <w:noWrap/>
            <w:hideMark/>
          </w:tcPr>
          <w:p w14:paraId="1A4CC30E" w14:textId="77777777" w:rsidR="003E1057" w:rsidRPr="00CD53B8" w:rsidRDefault="003E1057" w:rsidP="006D4899">
            <w:pPr>
              <w:ind w:left="40"/>
              <w:jc w:val="right"/>
              <w:rPr>
                <w:color w:val="000000"/>
                <w:sz w:val="20"/>
                <w:szCs w:val="20"/>
              </w:rPr>
            </w:pPr>
            <w:r w:rsidRPr="00CD53B8">
              <w:rPr>
                <w:color w:val="000000"/>
                <w:sz w:val="20"/>
                <w:szCs w:val="20"/>
              </w:rPr>
              <w:t>1.182 (0.159) b</w:t>
            </w:r>
          </w:p>
        </w:tc>
        <w:tc>
          <w:tcPr>
            <w:tcW w:w="1740" w:type="dxa"/>
            <w:noWrap/>
            <w:hideMark/>
          </w:tcPr>
          <w:p w14:paraId="0DE3AB48" w14:textId="77777777" w:rsidR="003E1057" w:rsidRPr="00CD53B8" w:rsidRDefault="003E1057" w:rsidP="006D4899">
            <w:pPr>
              <w:ind w:left="40"/>
              <w:jc w:val="right"/>
              <w:rPr>
                <w:color w:val="000000"/>
                <w:sz w:val="20"/>
                <w:szCs w:val="20"/>
              </w:rPr>
            </w:pPr>
            <w:r w:rsidRPr="00CD53B8">
              <w:rPr>
                <w:color w:val="000000"/>
                <w:sz w:val="20"/>
                <w:szCs w:val="20"/>
              </w:rPr>
              <w:t>0.985 (0.165) a</w:t>
            </w:r>
          </w:p>
        </w:tc>
        <w:tc>
          <w:tcPr>
            <w:tcW w:w="1740" w:type="dxa"/>
            <w:noWrap/>
            <w:hideMark/>
          </w:tcPr>
          <w:p w14:paraId="722EAFA9" w14:textId="77777777" w:rsidR="003E1057" w:rsidRPr="00CD53B8" w:rsidRDefault="003E1057" w:rsidP="006D4899">
            <w:pPr>
              <w:ind w:left="40"/>
              <w:jc w:val="right"/>
              <w:rPr>
                <w:color w:val="000000"/>
                <w:sz w:val="20"/>
                <w:szCs w:val="20"/>
              </w:rPr>
            </w:pPr>
            <w:r w:rsidRPr="00CD53B8">
              <w:rPr>
                <w:color w:val="000000"/>
                <w:sz w:val="20"/>
                <w:szCs w:val="20"/>
              </w:rPr>
              <w:t>2.482 (0.383) b</w:t>
            </w:r>
          </w:p>
        </w:tc>
        <w:tc>
          <w:tcPr>
            <w:tcW w:w="630" w:type="dxa"/>
          </w:tcPr>
          <w:p w14:paraId="0415E3AE" w14:textId="77777777" w:rsidR="003E1057" w:rsidRPr="00CD53B8" w:rsidRDefault="003E1057" w:rsidP="006D4899">
            <w:pPr>
              <w:ind w:left="40"/>
              <w:jc w:val="right"/>
              <w:rPr>
                <w:color w:val="000000"/>
                <w:sz w:val="20"/>
                <w:szCs w:val="20"/>
              </w:rPr>
            </w:pPr>
            <w:r w:rsidRPr="00CD53B8">
              <w:rPr>
                <w:color w:val="000000"/>
                <w:sz w:val="20"/>
                <w:szCs w:val="20"/>
              </w:rPr>
              <w:t>3.73</w:t>
            </w:r>
          </w:p>
        </w:tc>
        <w:tc>
          <w:tcPr>
            <w:tcW w:w="990" w:type="dxa"/>
          </w:tcPr>
          <w:p w14:paraId="56CC324C" w14:textId="77777777" w:rsidR="003E1057" w:rsidRPr="00CD53B8" w:rsidRDefault="003E1057" w:rsidP="006D4899">
            <w:pPr>
              <w:ind w:left="40"/>
              <w:jc w:val="right"/>
              <w:rPr>
                <w:b/>
                <w:color w:val="000000"/>
                <w:sz w:val="20"/>
                <w:szCs w:val="20"/>
              </w:rPr>
            </w:pPr>
            <w:r w:rsidRPr="00CD53B8">
              <w:rPr>
                <w:b/>
                <w:color w:val="000000"/>
                <w:sz w:val="20"/>
                <w:szCs w:val="20"/>
              </w:rPr>
              <w:t>0.0026</w:t>
            </w:r>
          </w:p>
        </w:tc>
      </w:tr>
      <w:tr w:rsidR="003E1057" w:rsidRPr="00CD53B8" w14:paraId="68EA4B3B" w14:textId="77777777" w:rsidTr="00146639">
        <w:trPr>
          <w:trHeight w:val="660"/>
          <w:jc w:val="center"/>
        </w:trPr>
        <w:tc>
          <w:tcPr>
            <w:tcW w:w="1890" w:type="dxa"/>
            <w:noWrap/>
            <w:hideMark/>
          </w:tcPr>
          <w:p w14:paraId="423D0CAE" w14:textId="77777777" w:rsidR="003E1057" w:rsidRPr="00CD53B8" w:rsidRDefault="003E1057" w:rsidP="006D4899">
            <w:pPr>
              <w:ind w:left="40"/>
              <w:rPr>
                <w:color w:val="000000"/>
                <w:sz w:val="20"/>
                <w:szCs w:val="20"/>
              </w:rPr>
            </w:pPr>
            <w:r w:rsidRPr="00CD53B8">
              <w:rPr>
                <w:color w:val="000000"/>
                <w:sz w:val="20"/>
                <w:szCs w:val="20"/>
              </w:rPr>
              <w:t>Coleoptera</w:t>
            </w:r>
          </w:p>
        </w:tc>
        <w:tc>
          <w:tcPr>
            <w:tcW w:w="1740" w:type="dxa"/>
            <w:noWrap/>
            <w:hideMark/>
          </w:tcPr>
          <w:p w14:paraId="3B1C514B" w14:textId="77777777" w:rsidR="003E1057" w:rsidRPr="00CD53B8" w:rsidRDefault="003E1057" w:rsidP="006D4899">
            <w:pPr>
              <w:ind w:left="40"/>
              <w:jc w:val="right"/>
              <w:rPr>
                <w:color w:val="000000"/>
                <w:sz w:val="20"/>
                <w:szCs w:val="20"/>
              </w:rPr>
            </w:pPr>
            <w:r w:rsidRPr="00CD53B8">
              <w:rPr>
                <w:color w:val="000000"/>
                <w:sz w:val="20"/>
                <w:szCs w:val="20"/>
              </w:rPr>
              <w:t>11.449 (2.184) a</w:t>
            </w:r>
          </w:p>
        </w:tc>
        <w:tc>
          <w:tcPr>
            <w:tcW w:w="1740" w:type="dxa"/>
            <w:noWrap/>
            <w:hideMark/>
          </w:tcPr>
          <w:p w14:paraId="48677B2B" w14:textId="77777777" w:rsidR="003E1057" w:rsidRPr="00CD53B8" w:rsidRDefault="003E1057" w:rsidP="006D4899">
            <w:pPr>
              <w:ind w:left="40"/>
              <w:jc w:val="right"/>
              <w:rPr>
                <w:color w:val="000000"/>
                <w:sz w:val="20"/>
                <w:szCs w:val="20"/>
              </w:rPr>
            </w:pPr>
            <w:r w:rsidRPr="00CD53B8">
              <w:rPr>
                <w:color w:val="000000"/>
                <w:sz w:val="20"/>
                <w:szCs w:val="20"/>
              </w:rPr>
              <w:t>7.641 (1.337) a</w:t>
            </w:r>
          </w:p>
        </w:tc>
        <w:tc>
          <w:tcPr>
            <w:tcW w:w="1740" w:type="dxa"/>
            <w:noWrap/>
            <w:hideMark/>
          </w:tcPr>
          <w:p w14:paraId="44ED010E" w14:textId="77777777" w:rsidR="003E1057" w:rsidRPr="00CD53B8" w:rsidRDefault="003E1057" w:rsidP="006D4899">
            <w:pPr>
              <w:ind w:left="40"/>
              <w:jc w:val="right"/>
              <w:rPr>
                <w:color w:val="000000"/>
                <w:sz w:val="20"/>
                <w:szCs w:val="20"/>
              </w:rPr>
            </w:pPr>
            <w:r w:rsidRPr="00CD53B8">
              <w:rPr>
                <w:color w:val="000000"/>
                <w:sz w:val="20"/>
                <w:szCs w:val="20"/>
              </w:rPr>
              <w:t xml:space="preserve">3.47 (0.785) b </w:t>
            </w:r>
          </w:p>
        </w:tc>
        <w:tc>
          <w:tcPr>
            <w:tcW w:w="1740" w:type="dxa"/>
            <w:noWrap/>
            <w:hideMark/>
          </w:tcPr>
          <w:p w14:paraId="534E4728" w14:textId="77777777" w:rsidR="003E1057" w:rsidRPr="00CD53B8" w:rsidRDefault="003E1057" w:rsidP="006D4899">
            <w:pPr>
              <w:ind w:left="40"/>
              <w:jc w:val="right"/>
              <w:rPr>
                <w:color w:val="000000"/>
                <w:sz w:val="20"/>
                <w:szCs w:val="20"/>
              </w:rPr>
            </w:pPr>
            <w:r w:rsidRPr="00CD53B8">
              <w:rPr>
                <w:color w:val="000000"/>
                <w:sz w:val="20"/>
                <w:szCs w:val="20"/>
              </w:rPr>
              <w:t>2.394 (0.521) b</w:t>
            </w:r>
          </w:p>
        </w:tc>
        <w:tc>
          <w:tcPr>
            <w:tcW w:w="1740" w:type="dxa"/>
            <w:noWrap/>
            <w:hideMark/>
          </w:tcPr>
          <w:p w14:paraId="7D0CB7E6" w14:textId="77777777" w:rsidR="003E1057" w:rsidRPr="00CD53B8" w:rsidRDefault="003E1057" w:rsidP="006D4899">
            <w:pPr>
              <w:ind w:left="40"/>
              <w:jc w:val="right"/>
              <w:rPr>
                <w:color w:val="000000"/>
                <w:sz w:val="20"/>
                <w:szCs w:val="20"/>
              </w:rPr>
            </w:pPr>
            <w:r w:rsidRPr="00CD53B8">
              <w:rPr>
                <w:color w:val="000000"/>
                <w:sz w:val="20"/>
                <w:szCs w:val="20"/>
              </w:rPr>
              <w:t>2.53 (0.559) b</w:t>
            </w:r>
          </w:p>
        </w:tc>
        <w:tc>
          <w:tcPr>
            <w:tcW w:w="1740" w:type="dxa"/>
            <w:noWrap/>
            <w:hideMark/>
          </w:tcPr>
          <w:p w14:paraId="6BF7E1BF" w14:textId="77777777" w:rsidR="003E1057" w:rsidRPr="00CD53B8" w:rsidRDefault="003E1057" w:rsidP="006D4899">
            <w:pPr>
              <w:ind w:left="40"/>
              <w:jc w:val="right"/>
              <w:rPr>
                <w:color w:val="000000"/>
                <w:sz w:val="20"/>
                <w:szCs w:val="20"/>
              </w:rPr>
            </w:pPr>
            <w:r w:rsidRPr="00CD53B8">
              <w:rPr>
                <w:color w:val="000000"/>
                <w:sz w:val="20"/>
                <w:szCs w:val="20"/>
              </w:rPr>
              <w:t>3.852 (0.842) b</w:t>
            </w:r>
          </w:p>
        </w:tc>
        <w:tc>
          <w:tcPr>
            <w:tcW w:w="630" w:type="dxa"/>
          </w:tcPr>
          <w:p w14:paraId="1F9C4B82" w14:textId="77777777" w:rsidR="003E1057" w:rsidRPr="00CD53B8" w:rsidRDefault="003E1057" w:rsidP="006D4899">
            <w:pPr>
              <w:ind w:left="40"/>
              <w:jc w:val="right"/>
              <w:rPr>
                <w:color w:val="000000"/>
                <w:sz w:val="20"/>
                <w:szCs w:val="20"/>
              </w:rPr>
            </w:pPr>
            <w:r w:rsidRPr="00CD53B8">
              <w:rPr>
                <w:color w:val="000000"/>
                <w:sz w:val="20"/>
                <w:szCs w:val="20"/>
              </w:rPr>
              <w:t>11.49</w:t>
            </w:r>
          </w:p>
        </w:tc>
        <w:tc>
          <w:tcPr>
            <w:tcW w:w="990" w:type="dxa"/>
          </w:tcPr>
          <w:p w14:paraId="4A097C17"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3080615B" w14:textId="77777777" w:rsidTr="00146639">
        <w:trPr>
          <w:trHeight w:val="340"/>
          <w:jc w:val="center"/>
        </w:trPr>
        <w:tc>
          <w:tcPr>
            <w:tcW w:w="1890" w:type="dxa"/>
            <w:noWrap/>
            <w:hideMark/>
          </w:tcPr>
          <w:p w14:paraId="7F54FE35" w14:textId="77777777" w:rsidR="003E1057" w:rsidRPr="00CD53B8" w:rsidRDefault="003E1057" w:rsidP="006D4899">
            <w:pPr>
              <w:ind w:left="40"/>
              <w:rPr>
                <w:color w:val="000000"/>
                <w:sz w:val="20"/>
                <w:szCs w:val="20"/>
              </w:rPr>
            </w:pPr>
            <w:r w:rsidRPr="00CD53B8">
              <w:rPr>
                <w:color w:val="000000"/>
                <w:sz w:val="20"/>
                <w:szCs w:val="20"/>
              </w:rPr>
              <w:t>Collembola</w:t>
            </w:r>
          </w:p>
        </w:tc>
        <w:tc>
          <w:tcPr>
            <w:tcW w:w="1740" w:type="dxa"/>
            <w:noWrap/>
            <w:hideMark/>
          </w:tcPr>
          <w:p w14:paraId="7AA9270B" w14:textId="77777777" w:rsidR="003E1057" w:rsidRPr="00CD53B8" w:rsidRDefault="003E1057" w:rsidP="006D4899">
            <w:pPr>
              <w:ind w:left="40"/>
              <w:jc w:val="right"/>
              <w:rPr>
                <w:color w:val="000000"/>
                <w:sz w:val="20"/>
                <w:szCs w:val="20"/>
              </w:rPr>
            </w:pPr>
            <w:r w:rsidRPr="00CD53B8">
              <w:rPr>
                <w:color w:val="000000"/>
                <w:sz w:val="20"/>
                <w:szCs w:val="20"/>
              </w:rPr>
              <w:t>0.09</w:t>
            </w:r>
          </w:p>
          <w:p w14:paraId="464BD180" w14:textId="77777777" w:rsidR="003E1057" w:rsidRPr="00CD53B8" w:rsidRDefault="003E1057" w:rsidP="006D4899">
            <w:pPr>
              <w:ind w:left="40"/>
              <w:jc w:val="right"/>
              <w:rPr>
                <w:color w:val="000000"/>
                <w:sz w:val="20"/>
                <w:szCs w:val="20"/>
              </w:rPr>
            </w:pPr>
            <w:r w:rsidRPr="00CD53B8">
              <w:rPr>
                <w:color w:val="000000"/>
                <w:sz w:val="20"/>
                <w:szCs w:val="20"/>
              </w:rPr>
              <w:t xml:space="preserve"> (0.049) a</w:t>
            </w:r>
          </w:p>
        </w:tc>
        <w:tc>
          <w:tcPr>
            <w:tcW w:w="1740" w:type="dxa"/>
            <w:noWrap/>
            <w:hideMark/>
          </w:tcPr>
          <w:p w14:paraId="65B0E2C1" w14:textId="77777777" w:rsidR="003E1057" w:rsidRPr="00CD53B8" w:rsidRDefault="003E1057" w:rsidP="006D4899">
            <w:pPr>
              <w:ind w:left="40"/>
              <w:jc w:val="right"/>
              <w:rPr>
                <w:color w:val="000000"/>
                <w:sz w:val="20"/>
                <w:szCs w:val="20"/>
              </w:rPr>
            </w:pPr>
            <w:r w:rsidRPr="00CD53B8">
              <w:rPr>
                <w:color w:val="000000"/>
                <w:sz w:val="20"/>
                <w:szCs w:val="20"/>
              </w:rPr>
              <w:t>0.436 (0.172) a</w:t>
            </w:r>
          </w:p>
        </w:tc>
        <w:tc>
          <w:tcPr>
            <w:tcW w:w="1740" w:type="dxa"/>
            <w:noWrap/>
            <w:hideMark/>
          </w:tcPr>
          <w:p w14:paraId="4DF7FC59" w14:textId="77777777" w:rsidR="003E1057" w:rsidRPr="00CD53B8" w:rsidRDefault="003E1057" w:rsidP="006D4899">
            <w:pPr>
              <w:ind w:left="40"/>
              <w:jc w:val="right"/>
              <w:rPr>
                <w:color w:val="000000"/>
                <w:sz w:val="20"/>
                <w:szCs w:val="20"/>
              </w:rPr>
            </w:pPr>
            <w:r w:rsidRPr="00CD53B8">
              <w:rPr>
                <w:color w:val="000000"/>
                <w:sz w:val="20"/>
                <w:szCs w:val="20"/>
              </w:rPr>
              <w:t>0.273 (0.096) a</w:t>
            </w:r>
          </w:p>
        </w:tc>
        <w:tc>
          <w:tcPr>
            <w:tcW w:w="1740" w:type="dxa"/>
            <w:noWrap/>
            <w:hideMark/>
          </w:tcPr>
          <w:p w14:paraId="3D98D44C" w14:textId="77777777" w:rsidR="003E1057" w:rsidRPr="00CD53B8" w:rsidRDefault="003E1057" w:rsidP="006D4899">
            <w:pPr>
              <w:ind w:left="40"/>
              <w:jc w:val="right"/>
              <w:rPr>
                <w:color w:val="000000"/>
                <w:sz w:val="20"/>
                <w:szCs w:val="20"/>
              </w:rPr>
            </w:pPr>
            <w:r w:rsidRPr="00CD53B8">
              <w:rPr>
                <w:color w:val="000000"/>
                <w:sz w:val="20"/>
                <w:szCs w:val="20"/>
              </w:rPr>
              <w:t>0.409 (0.122) a</w:t>
            </w:r>
          </w:p>
        </w:tc>
        <w:tc>
          <w:tcPr>
            <w:tcW w:w="1740" w:type="dxa"/>
            <w:noWrap/>
            <w:hideMark/>
          </w:tcPr>
          <w:p w14:paraId="2B154C04" w14:textId="77777777" w:rsidR="003E1057" w:rsidRPr="00CD53B8" w:rsidRDefault="003E1057" w:rsidP="006D4899">
            <w:pPr>
              <w:ind w:left="40"/>
              <w:jc w:val="right"/>
              <w:rPr>
                <w:color w:val="000000"/>
                <w:sz w:val="20"/>
                <w:szCs w:val="20"/>
              </w:rPr>
            </w:pPr>
            <w:r w:rsidRPr="00CD53B8">
              <w:rPr>
                <w:color w:val="000000"/>
                <w:sz w:val="20"/>
                <w:szCs w:val="20"/>
              </w:rPr>
              <w:t>0.273 (0.161) a</w:t>
            </w:r>
          </w:p>
        </w:tc>
        <w:tc>
          <w:tcPr>
            <w:tcW w:w="1740" w:type="dxa"/>
            <w:noWrap/>
            <w:hideMark/>
          </w:tcPr>
          <w:p w14:paraId="6B11F836" w14:textId="77777777" w:rsidR="003E1057" w:rsidRPr="00CD53B8" w:rsidRDefault="003E1057" w:rsidP="006D4899">
            <w:pPr>
              <w:ind w:left="40"/>
              <w:jc w:val="right"/>
              <w:rPr>
                <w:color w:val="000000"/>
                <w:sz w:val="20"/>
                <w:szCs w:val="20"/>
              </w:rPr>
            </w:pPr>
            <w:r w:rsidRPr="00CD53B8">
              <w:rPr>
                <w:color w:val="000000"/>
                <w:sz w:val="20"/>
                <w:szCs w:val="20"/>
              </w:rPr>
              <w:t>0.741 (0.522) a</w:t>
            </w:r>
          </w:p>
        </w:tc>
        <w:tc>
          <w:tcPr>
            <w:tcW w:w="630" w:type="dxa"/>
          </w:tcPr>
          <w:p w14:paraId="2B6C29C0" w14:textId="77777777" w:rsidR="003E1057" w:rsidRPr="00CD53B8" w:rsidRDefault="003E1057" w:rsidP="006D4899">
            <w:pPr>
              <w:ind w:left="40"/>
              <w:jc w:val="right"/>
              <w:rPr>
                <w:color w:val="000000"/>
                <w:sz w:val="20"/>
                <w:szCs w:val="20"/>
              </w:rPr>
            </w:pPr>
            <w:r w:rsidRPr="00CD53B8">
              <w:rPr>
                <w:color w:val="000000"/>
                <w:sz w:val="20"/>
                <w:szCs w:val="20"/>
              </w:rPr>
              <w:t>1.39</w:t>
            </w:r>
          </w:p>
        </w:tc>
        <w:tc>
          <w:tcPr>
            <w:tcW w:w="990" w:type="dxa"/>
          </w:tcPr>
          <w:p w14:paraId="6F8A8795" w14:textId="77777777" w:rsidR="003E1057" w:rsidRPr="00CD53B8" w:rsidRDefault="003E1057" w:rsidP="006D4899">
            <w:pPr>
              <w:ind w:left="40"/>
              <w:jc w:val="right"/>
              <w:rPr>
                <w:color w:val="000000"/>
                <w:sz w:val="20"/>
                <w:szCs w:val="20"/>
              </w:rPr>
            </w:pPr>
            <w:r w:rsidRPr="00CD53B8">
              <w:rPr>
                <w:color w:val="000000"/>
                <w:sz w:val="20"/>
                <w:szCs w:val="20"/>
              </w:rPr>
              <w:t>0.227</w:t>
            </w:r>
          </w:p>
        </w:tc>
      </w:tr>
      <w:tr w:rsidR="003E1057" w:rsidRPr="00CD53B8" w14:paraId="44059F37" w14:textId="77777777" w:rsidTr="00146639">
        <w:trPr>
          <w:trHeight w:val="340"/>
          <w:jc w:val="center"/>
        </w:trPr>
        <w:tc>
          <w:tcPr>
            <w:tcW w:w="1890" w:type="dxa"/>
            <w:noWrap/>
            <w:hideMark/>
          </w:tcPr>
          <w:p w14:paraId="4823AE35" w14:textId="77777777" w:rsidR="003E1057" w:rsidRPr="00CD53B8" w:rsidRDefault="003E1057" w:rsidP="006D4899">
            <w:pPr>
              <w:ind w:left="40"/>
              <w:rPr>
                <w:color w:val="000000"/>
                <w:sz w:val="20"/>
                <w:szCs w:val="20"/>
              </w:rPr>
            </w:pPr>
            <w:r w:rsidRPr="00CD53B8">
              <w:rPr>
                <w:color w:val="000000"/>
                <w:sz w:val="20"/>
                <w:szCs w:val="20"/>
              </w:rPr>
              <w:t>Diptera</w:t>
            </w:r>
          </w:p>
        </w:tc>
        <w:tc>
          <w:tcPr>
            <w:tcW w:w="1740" w:type="dxa"/>
            <w:noWrap/>
            <w:hideMark/>
          </w:tcPr>
          <w:p w14:paraId="1BDF1267" w14:textId="77777777" w:rsidR="003E1057" w:rsidRPr="00CD53B8" w:rsidRDefault="003E1057" w:rsidP="006D4899">
            <w:pPr>
              <w:ind w:left="40"/>
              <w:jc w:val="right"/>
              <w:rPr>
                <w:color w:val="000000"/>
                <w:sz w:val="20"/>
                <w:szCs w:val="20"/>
              </w:rPr>
            </w:pPr>
            <w:r w:rsidRPr="00CD53B8">
              <w:rPr>
                <w:color w:val="000000"/>
                <w:sz w:val="20"/>
                <w:szCs w:val="20"/>
              </w:rPr>
              <w:t>98.064 (11.413) b</w:t>
            </w:r>
          </w:p>
        </w:tc>
        <w:tc>
          <w:tcPr>
            <w:tcW w:w="1740" w:type="dxa"/>
            <w:noWrap/>
            <w:hideMark/>
          </w:tcPr>
          <w:p w14:paraId="57D1C984" w14:textId="77777777" w:rsidR="003E1057" w:rsidRPr="00CD53B8" w:rsidRDefault="003E1057" w:rsidP="006D4899">
            <w:pPr>
              <w:ind w:left="40"/>
              <w:jc w:val="right"/>
              <w:rPr>
                <w:color w:val="000000"/>
                <w:sz w:val="20"/>
                <w:szCs w:val="20"/>
              </w:rPr>
            </w:pPr>
            <w:r w:rsidRPr="00CD53B8">
              <w:rPr>
                <w:color w:val="000000"/>
                <w:sz w:val="20"/>
                <w:szCs w:val="20"/>
              </w:rPr>
              <w:t>148.885 (14.694) b</w:t>
            </w:r>
          </w:p>
        </w:tc>
        <w:tc>
          <w:tcPr>
            <w:tcW w:w="1740" w:type="dxa"/>
            <w:noWrap/>
            <w:hideMark/>
          </w:tcPr>
          <w:p w14:paraId="262CAD76" w14:textId="77777777" w:rsidR="003E1057" w:rsidRPr="00CD53B8" w:rsidRDefault="003E1057" w:rsidP="006D4899">
            <w:pPr>
              <w:ind w:left="40"/>
              <w:jc w:val="right"/>
              <w:rPr>
                <w:color w:val="000000"/>
                <w:sz w:val="20"/>
                <w:szCs w:val="20"/>
              </w:rPr>
            </w:pPr>
            <w:r w:rsidRPr="00CD53B8">
              <w:rPr>
                <w:color w:val="000000"/>
                <w:sz w:val="20"/>
                <w:szCs w:val="20"/>
              </w:rPr>
              <w:t>282.849 (27.148) a</w:t>
            </w:r>
          </w:p>
        </w:tc>
        <w:tc>
          <w:tcPr>
            <w:tcW w:w="1740" w:type="dxa"/>
            <w:noWrap/>
            <w:hideMark/>
          </w:tcPr>
          <w:p w14:paraId="1B075FE9" w14:textId="77777777" w:rsidR="003E1057" w:rsidRPr="00CD53B8" w:rsidRDefault="003E1057" w:rsidP="006D4899">
            <w:pPr>
              <w:ind w:left="40"/>
              <w:jc w:val="right"/>
              <w:rPr>
                <w:b/>
                <w:color w:val="000000"/>
                <w:sz w:val="20"/>
                <w:szCs w:val="20"/>
              </w:rPr>
            </w:pPr>
            <w:r w:rsidRPr="00CD53B8">
              <w:rPr>
                <w:b/>
                <w:color w:val="000000"/>
                <w:sz w:val="20"/>
                <w:szCs w:val="20"/>
              </w:rPr>
              <w:t>364.894 (33.670) a</w:t>
            </w:r>
          </w:p>
        </w:tc>
        <w:tc>
          <w:tcPr>
            <w:tcW w:w="1740" w:type="dxa"/>
            <w:noWrap/>
            <w:hideMark/>
          </w:tcPr>
          <w:p w14:paraId="04F73189" w14:textId="77777777" w:rsidR="003E1057" w:rsidRPr="00CD53B8" w:rsidRDefault="003E1057" w:rsidP="006D4899">
            <w:pPr>
              <w:ind w:left="40"/>
              <w:jc w:val="right"/>
              <w:rPr>
                <w:color w:val="000000"/>
                <w:sz w:val="20"/>
                <w:szCs w:val="20"/>
              </w:rPr>
            </w:pPr>
            <w:r w:rsidRPr="00CD53B8">
              <w:rPr>
                <w:color w:val="000000"/>
                <w:sz w:val="20"/>
                <w:szCs w:val="20"/>
              </w:rPr>
              <w:t>256.212 (20.643) a</w:t>
            </w:r>
          </w:p>
        </w:tc>
        <w:tc>
          <w:tcPr>
            <w:tcW w:w="1740" w:type="dxa"/>
            <w:noWrap/>
            <w:hideMark/>
          </w:tcPr>
          <w:p w14:paraId="1A33F79D" w14:textId="77777777" w:rsidR="003E1057" w:rsidRPr="00CD53B8" w:rsidRDefault="003E1057" w:rsidP="006D4899">
            <w:pPr>
              <w:ind w:left="40"/>
              <w:jc w:val="right"/>
              <w:rPr>
                <w:color w:val="000000"/>
                <w:sz w:val="20"/>
                <w:szCs w:val="20"/>
              </w:rPr>
            </w:pPr>
            <w:r w:rsidRPr="00CD53B8">
              <w:rPr>
                <w:color w:val="000000"/>
                <w:sz w:val="20"/>
                <w:szCs w:val="20"/>
              </w:rPr>
              <w:t>342.259 (51.255) a</w:t>
            </w:r>
          </w:p>
        </w:tc>
        <w:tc>
          <w:tcPr>
            <w:tcW w:w="630" w:type="dxa"/>
          </w:tcPr>
          <w:p w14:paraId="56AF0745" w14:textId="77777777" w:rsidR="003E1057" w:rsidRPr="00CD53B8" w:rsidRDefault="003E1057" w:rsidP="006D4899">
            <w:pPr>
              <w:ind w:left="40"/>
              <w:jc w:val="right"/>
              <w:rPr>
                <w:color w:val="000000"/>
                <w:sz w:val="20"/>
                <w:szCs w:val="20"/>
              </w:rPr>
            </w:pPr>
            <w:r w:rsidRPr="00CD53B8">
              <w:rPr>
                <w:color w:val="000000"/>
                <w:sz w:val="20"/>
                <w:szCs w:val="20"/>
              </w:rPr>
              <w:t>24.52</w:t>
            </w:r>
          </w:p>
        </w:tc>
        <w:tc>
          <w:tcPr>
            <w:tcW w:w="990" w:type="dxa"/>
          </w:tcPr>
          <w:p w14:paraId="13B6B59D" w14:textId="77777777" w:rsidR="003E1057" w:rsidRPr="00CD53B8" w:rsidRDefault="003E1057" w:rsidP="006D4899">
            <w:pPr>
              <w:ind w:left="40"/>
              <w:jc w:val="right"/>
              <w:rPr>
                <w:b/>
                <w:color w:val="000000"/>
                <w:sz w:val="20"/>
                <w:szCs w:val="20"/>
              </w:rPr>
            </w:pPr>
            <w:r w:rsidRPr="00CD53B8">
              <w:rPr>
                <w:b/>
                <w:color w:val="000000"/>
                <w:sz w:val="20"/>
                <w:szCs w:val="20"/>
              </w:rPr>
              <w:t>&lt; 0.0001</w:t>
            </w:r>
          </w:p>
          <w:p w14:paraId="63620FD1" w14:textId="77777777" w:rsidR="003E1057" w:rsidRPr="00CD53B8" w:rsidRDefault="003E1057" w:rsidP="006D4899">
            <w:pPr>
              <w:ind w:left="40"/>
              <w:jc w:val="right"/>
              <w:rPr>
                <w:color w:val="000000"/>
                <w:sz w:val="20"/>
                <w:szCs w:val="20"/>
              </w:rPr>
            </w:pPr>
          </w:p>
        </w:tc>
      </w:tr>
      <w:tr w:rsidR="003E1057" w:rsidRPr="00CD53B8" w14:paraId="40C65F32" w14:textId="77777777" w:rsidTr="00146639">
        <w:trPr>
          <w:trHeight w:val="372"/>
          <w:jc w:val="center"/>
        </w:trPr>
        <w:tc>
          <w:tcPr>
            <w:tcW w:w="1890" w:type="dxa"/>
          </w:tcPr>
          <w:p w14:paraId="26B9D61A" w14:textId="77777777" w:rsidR="003E1057" w:rsidRPr="00CD53B8" w:rsidRDefault="003E1057" w:rsidP="006D4899">
            <w:pPr>
              <w:ind w:left="40"/>
              <w:jc w:val="right"/>
              <w:rPr>
                <w:i/>
                <w:iCs/>
                <w:color w:val="000000"/>
                <w:sz w:val="20"/>
                <w:szCs w:val="20"/>
              </w:rPr>
            </w:pPr>
            <w:r w:rsidRPr="00CD53B8">
              <w:rPr>
                <w:i/>
                <w:iCs/>
                <w:color w:val="000000"/>
                <w:sz w:val="20"/>
                <w:szCs w:val="20"/>
              </w:rPr>
              <w:t>Bactrocera oleae</w:t>
            </w:r>
          </w:p>
        </w:tc>
        <w:tc>
          <w:tcPr>
            <w:tcW w:w="1740" w:type="dxa"/>
            <w:noWrap/>
          </w:tcPr>
          <w:p w14:paraId="4257641C"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2DA856A5"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2E10D4EE"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56C571E5"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6FAF4A4F"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32C2BD06"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630" w:type="dxa"/>
          </w:tcPr>
          <w:p w14:paraId="73DA60A0"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990" w:type="dxa"/>
          </w:tcPr>
          <w:p w14:paraId="1BB9C4FA" w14:textId="77777777" w:rsidR="003E1057" w:rsidRPr="00CD53B8" w:rsidRDefault="003E1057" w:rsidP="006D4899">
            <w:pPr>
              <w:ind w:left="40"/>
              <w:jc w:val="right"/>
              <w:rPr>
                <w:color w:val="000000"/>
                <w:sz w:val="20"/>
                <w:szCs w:val="20"/>
              </w:rPr>
            </w:pPr>
            <w:r w:rsidRPr="00CD53B8">
              <w:rPr>
                <w:color w:val="000000"/>
                <w:sz w:val="20"/>
                <w:szCs w:val="20"/>
              </w:rPr>
              <w:t>-</w:t>
            </w:r>
          </w:p>
        </w:tc>
      </w:tr>
      <w:tr w:rsidR="003E1057" w:rsidRPr="00CD53B8" w14:paraId="610A4815" w14:textId="77777777" w:rsidTr="00146639">
        <w:trPr>
          <w:trHeight w:val="701"/>
          <w:jc w:val="center"/>
        </w:trPr>
        <w:tc>
          <w:tcPr>
            <w:tcW w:w="1890" w:type="dxa"/>
            <w:hideMark/>
          </w:tcPr>
          <w:p w14:paraId="153ED9BB" w14:textId="77777777" w:rsidR="003E1057" w:rsidRPr="00CD53B8" w:rsidRDefault="003E1057" w:rsidP="006D4899">
            <w:pPr>
              <w:ind w:left="40"/>
              <w:rPr>
                <w:i/>
                <w:iCs/>
                <w:color w:val="000000"/>
                <w:sz w:val="20"/>
                <w:szCs w:val="20"/>
              </w:rPr>
            </w:pPr>
            <w:r w:rsidRPr="00CD53B8">
              <w:rPr>
                <w:color w:val="000000"/>
                <w:sz w:val="20"/>
                <w:szCs w:val="20"/>
              </w:rPr>
              <w:t>Hemiptera</w:t>
            </w:r>
          </w:p>
        </w:tc>
        <w:tc>
          <w:tcPr>
            <w:tcW w:w="1740" w:type="dxa"/>
            <w:noWrap/>
            <w:hideMark/>
          </w:tcPr>
          <w:p w14:paraId="2733A93C" w14:textId="77777777" w:rsidR="003E1057" w:rsidRPr="00CD53B8" w:rsidRDefault="003E1057" w:rsidP="006D4899">
            <w:pPr>
              <w:ind w:left="40"/>
              <w:jc w:val="right"/>
              <w:rPr>
                <w:color w:val="000000"/>
                <w:sz w:val="20"/>
                <w:szCs w:val="20"/>
              </w:rPr>
            </w:pPr>
            <w:r w:rsidRPr="00CD53B8">
              <w:rPr>
                <w:color w:val="000000"/>
                <w:sz w:val="20"/>
                <w:szCs w:val="20"/>
              </w:rPr>
              <w:t>14.654 (2.309) b</w:t>
            </w:r>
          </w:p>
        </w:tc>
        <w:tc>
          <w:tcPr>
            <w:tcW w:w="1740" w:type="dxa"/>
            <w:noWrap/>
            <w:hideMark/>
          </w:tcPr>
          <w:p w14:paraId="03F03586" w14:textId="77777777" w:rsidR="003E1057" w:rsidRPr="00CD53B8" w:rsidRDefault="003E1057" w:rsidP="006D4899">
            <w:pPr>
              <w:ind w:left="40"/>
              <w:jc w:val="right"/>
              <w:rPr>
                <w:color w:val="000000"/>
                <w:sz w:val="20"/>
                <w:szCs w:val="20"/>
              </w:rPr>
            </w:pPr>
            <w:r w:rsidRPr="00CD53B8">
              <w:rPr>
                <w:color w:val="000000"/>
                <w:sz w:val="20"/>
                <w:szCs w:val="20"/>
              </w:rPr>
              <w:t>8.077 (0.899) b</w:t>
            </w:r>
          </w:p>
        </w:tc>
        <w:tc>
          <w:tcPr>
            <w:tcW w:w="1740" w:type="dxa"/>
            <w:noWrap/>
            <w:hideMark/>
          </w:tcPr>
          <w:p w14:paraId="3141F72D" w14:textId="77777777" w:rsidR="003E1057" w:rsidRPr="00CD53B8" w:rsidRDefault="003E1057" w:rsidP="006D4899">
            <w:pPr>
              <w:ind w:left="40"/>
              <w:jc w:val="right"/>
              <w:rPr>
                <w:color w:val="000000"/>
                <w:sz w:val="20"/>
                <w:szCs w:val="20"/>
              </w:rPr>
            </w:pPr>
            <w:r w:rsidRPr="00CD53B8">
              <w:rPr>
                <w:color w:val="000000"/>
                <w:sz w:val="20"/>
                <w:szCs w:val="20"/>
              </w:rPr>
              <w:t>17.182 (5.528) b</w:t>
            </w:r>
          </w:p>
        </w:tc>
        <w:tc>
          <w:tcPr>
            <w:tcW w:w="1740" w:type="dxa"/>
            <w:noWrap/>
            <w:hideMark/>
          </w:tcPr>
          <w:p w14:paraId="4AB4343E" w14:textId="77777777" w:rsidR="003E1057" w:rsidRPr="00CD53B8" w:rsidRDefault="003E1057" w:rsidP="006D4899">
            <w:pPr>
              <w:ind w:left="40"/>
              <w:jc w:val="right"/>
              <w:rPr>
                <w:color w:val="000000"/>
                <w:sz w:val="20"/>
                <w:szCs w:val="20"/>
              </w:rPr>
            </w:pPr>
            <w:r w:rsidRPr="00CD53B8">
              <w:rPr>
                <w:color w:val="000000"/>
                <w:sz w:val="20"/>
                <w:szCs w:val="20"/>
              </w:rPr>
              <w:t>20.000 (4.748) b</w:t>
            </w:r>
          </w:p>
        </w:tc>
        <w:tc>
          <w:tcPr>
            <w:tcW w:w="1740" w:type="dxa"/>
            <w:noWrap/>
            <w:hideMark/>
          </w:tcPr>
          <w:p w14:paraId="7E44FF84" w14:textId="77777777" w:rsidR="003E1057" w:rsidRPr="00CD53B8" w:rsidRDefault="003E1057" w:rsidP="006D4899">
            <w:pPr>
              <w:ind w:left="40"/>
              <w:jc w:val="right"/>
              <w:rPr>
                <w:color w:val="000000"/>
                <w:sz w:val="20"/>
                <w:szCs w:val="20"/>
              </w:rPr>
            </w:pPr>
            <w:r w:rsidRPr="00CD53B8">
              <w:rPr>
                <w:color w:val="000000"/>
                <w:sz w:val="20"/>
                <w:szCs w:val="20"/>
              </w:rPr>
              <w:t>11.530 (2.718) b</w:t>
            </w:r>
          </w:p>
        </w:tc>
        <w:tc>
          <w:tcPr>
            <w:tcW w:w="1740" w:type="dxa"/>
            <w:noWrap/>
            <w:hideMark/>
          </w:tcPr>
          <w:p w14:paraId="380B78B8" w14:textId="77777777" w:rsidR="003E1057" w:rsidRPr="00CD53B8" w:rsidRDefault="003E1057" w:rsidP="006D4899">
            <w:pPr>
              <w:ind w:left="40"/>
              <w:jc w:val="right"/>
              <w:rPr>
                <w:b/>
                <w:color w:val="000000"/>
                <w:sz w:val="20"/>
                <w:szCs w:val="20"/>
              </w:rPr>
            </w:pPr>
            <w:r w:rsidRPr="00CD53B8">
              <w:rPr>
                <w:b/>
                <w:color w:val="000000"/>
                <w:sz w:val="20"/>
                <w:szCs w:val="20"/>
              </w:rPr>
              <w:t>31.926 (8.339) a</w:t>
            </w:r>
          </w:p>
        </w:tc>
        <w:tc>
          <w:tcPr>
            <w:tcW w:w="630" w:type="dxa"/>
          </w:tcPr>
          <w:p w14:paraId="2B22F7CC" w14:textId="77777777" w:rsidR="003E1057" w:rsidRPr="00CD53B8" w:rsidRDefault="003E1057" w:rsidP="006D4899">
            <w:pPr>
              <w:ind w:left="40"/>
              <w:jc w:val="right"/>
              <w:rPr>
                <w:color w:val="000000"/>
                <w:sz w:val="20"/>
                <w:szCs w:val="20"/>
              </w:rPr>
            </w:pPr>
            <w:r w:rsidRPr="00CD53B8">
              <w:rPr>
                <w:color w:val="000000"/>
                <w:sz w:val="20"/>
                <w:szCs w:val="20"/>
              </w:rPr>
              <w:t>4.85</w:t>
            </w:r>
          </w:p>
        </w:tc>
        <w:tc>
          <w:tcPr>
            <w:tcW w:w="990" w:type="dxa"/>
          </w:tcPr>
          <w:p w14:paraId="7789157D" w14:textId="77777777" w:rsidR="003E1057" w:rsidRPr="00CD53B8" w:rsidRDefault="003E1057" w:rsidP="006D4899">
            <w:pPr>
              <w:ind w:left="40"/>
              <w:jc w:val="right"/>
              <w:rPr>
                <w:b/>
                <w:color w:val="000000"/>
                <w:sz w:val="20"/>
                <w:szCs w:val="20"/>
              </w:rPr>
            </w:pPr>
            <w:r w:rsidRPr="00CD53B8">
              <w:rPr>
                <w:b/>
                <w:color w:val="000000"/>
                <w:sz w:val="20"/>
                <w:szCs w:val="20"/>
              </w:rPr>
              <w:t>0.0003</w:t>
            </w:r>
          </w:p>
        </w:tc>
      </w:tr>
      <w:tr w:rsidR="003E1057" w:rsidRPr="00CD53B8" w14:paraId="77B75CD5" w14:textId="77777777" w:rsidTr="00146639">
        <w:trPr>
          <w:trHeight w:val="660"/>
          <w:jc w:val="center"/>
        </w:trPr>
        <w:tc>
          <w:tcPr>
            <w:tcW w:w="1890" w:type="dxa"/>
            <w:hideMark/>
          </w:tcPr>
          <w:p w14:paraId="627C2837" w14:textId="77777777" w:rsidR="003E1057" w:rsidRPr="00CD53B8" w:rsidRDefault="003E1057" w:rsidP="006D4899">
            <w:pPr>
              <w:ind w:left="40"/>
              <w:jc w:val="right"/>
              <w:rPr>
                <w:i/>
                <w:iCs/>
                <w:color w:val="000000"/>
                <w:sz w:val="20"/>
                <w:szCs w:val="20"/>
              </w:rPr>
            </w:pPr>
            <w:r w:rsidRPr="00CD53B8">
              <w:rPr>
                <w:i/>
                <w:sz w:val="20"/>
                <w:szCs w:val="20"/>
              </w:rPr>
              <w:t>Homalodisca</w:t>
            </w:r>
            <w:r w:rsidRPr="00CD53B8">
              <w:rPr>
                <w:i/>
                <w:iCs/>
                <w:color w:val="000000"/>
                <w:sz w:val="20"/>
                <w:szCs w:val="20"/>
              </w:rPr>
              <w:t xml:space="preserve"> vitripennis</w:t>
            </w:r>
          </w:p>
        </w:tc>
        <w:tc>
          <w:tcPr>
            <w:tcW w:w="1740" w:type="dxa"/>
            <w:noWrap/>
            <w:hideMark/>
          </w:tcPr>
          <w:p w14:paraId="501FB6F9" w14:textId="77777777" w:rsidR="003E1057" w:rsidRPr="00CD53B8" w:rsidRDefault="003E1057" w:rsidP="006D4899">
            <w:pPr>
              <w:ind w:left="40"/>
              <w:jc w:val="right"/>
              <w:rPr>
                <w:color w:val="000000"/>
                <w:sz w:val="20"/>
                <w:szCs w:val="20"/>
              </w:rPr>
            </w:pPr>
            <w:r w:rsidRPr="00CD53B8">
              <w:rPr>
                <w:color w:val="000000"/>
                <w:sz w:val="20"/>
                <w:szCs w:val="20"/>
              </w:rPr>
              <w:t>0.090 (0.037) b</w:t>
            </w:r>
          </w:p>
        </w:tc>
        <w:tc>
          <w:tcPr>
            <w:tcW w:w="1740" w:type="dxa"/>
            <w:noWrap/>
            <w:hideMark/>
          </w:tcPr>
          <w:p w14:paraId="6BBB44FF" w14:textId="77777777" w:rsidR="003E1057" w:rsidRPr="00CD53B8" w:rsidRDefault="003E1057" w:rsidP="006D4899">
            <w:pPr>
              <w:ind w:left="40"/>
              <w:jc w:val="right"/>
              <w:rPr>
                <w:color w:val="000000"/>
                <w:sz w:val="20"/>
                <w:szCs w:val="20"/>
              </w:rPr>
            </w:pPr>
            <w:r w:rsidRPr="00CD53B8">
              <w:rPr>
                <w:color w:val="000000"/>
                <w:sz w:val="20"/>
                <w:szCs w:val="20"/>
              </w:rPr>
              <w:t>0.244 (0.069) b</w:t>
            </w:r>
          </w:p>
        </w:tc>
        <w:tc>
          <w:tcPr>
            <w:tcW w:w="1740" w:type="dxa"/>
            <w:noWrap/>
            <w:hideMark/>
          </w:tcPr>
          <w:p w14:paraId="0A52E2FA" w14:textId="77777777" w:rsidR="003E1057" w:rsidRPr="00CD53B8" w:rsidRDefault="003E1057" w:rsidP="006D4899">
            <w:pPr>
              <w:ind w:left="40"/>
              <w:jc w:val="right"/>
              <w:rPr>
                <w:color w:val="000000"/>
                <w:sz w:val="20"/>
                <w:szCs w:val="20"/>
              </w:rPr>
            </w:pPr>
            <w:r w:rsidRPr="00CD53B8">
              <w:rPr>
                <w:color w:val="000000"/>
                <w:sz w:val="20"/>
                <w:szCs w:val="20"/>
              </w:rPr>
              <w:t>0.182 (0.057) b</w:t>
            </w:r>
          </w:p>
        </w:tc>
        <w:tc>
          <w:tcPr>
            <w:tcW w:w="1740" w:type="dxa"/>
            <w:noWrap/>
            <w:hideMark/>
          </w:tcPr>
          <w:p w14:paraId="28DA3982" w14:textId="77777777" w:rsidR="003E1057" w:rsidRPr="00CD53B8" w:rsidRDefault="003E1057" w:rsidP="006D4899">
            <w:pPr>
              <w:ind w:left="40"/>
              <w:jc w:val="right"/>
              <w:rPr>
                <w:color w:val="000000"/>
                <w:sz w:val="20"/>
                <w:szCs w:val="20"/>
              </w:rPr>
            </w:pPr>
            <w:r w:rsidRPr="00CD53B8">
              <w:rPr>
                <w:color w:val="000000"/>
                <w:sz w:val="20"/>
                <w:szCs w:val="20"/>
              </w:rPr>
              <w:t>0.333 (0.095) b</w:t>
            </w:r>
          </w:p>
        </w:tc>
        <w:tc>
          <w:tcPr>
            <w:tcW w:w="1740" w:type="dxa"/>
            <w:noWrap/>
            <w:hideMark/>
          </w:tcPr>
          <w:p w14:paraId="56DCFBE7" w14:textId="77777777" w:rsidR="003E1057" w:rsidRPr="00CD53B8" w:rsidRDefault="003E1057" w:rsidP="006D4899">
            <w:pPr>
              <w:ind w:left="40"/>
              <w:jc w:val="right"/>
              <w:rPr>
                <w:color w:val="000000"/>
                <w:sz w:val="20"/>
                <w:szCs w:val="20"/>
              </w:rPr>
            </w:pPr>
            <w:r w:rsidRPr="00CD53B8">
              <w:rPr>
                <w:color w:val="000000"/>
                <w:sz w:val="20"/>
                <w:szCs w:val="20"/>
              </w:rPr>
              <w:t>0.212 (0.088) b</w:t>
            </w:r>
          </w:p>
        </w:tc>
        <w:tc>
          <w:tcPr>
            <w:tcW w:w="1740" w:type="dxa"/>
            <w:noWrap/>
            <w:hideMark/>
          </w:tcPr>
          <w:p w14:paraId="76B8B84A" w14:textId="77777777" w:rsidR="003E1057" w:rsidRPr="00CD53B8" w:rsidRDefault="003E1057" w:rsidP="006D4899">
            <w:pPr>
              <w:ind w:left="40"/>
              <w:jc w:val="right"/>
              <w:rPr>
                <w:b/>
                <w:color w:val="000000"/>
                <w:sz w:val="20"/>
                <w:szCs w:val="20"/>
              </w:rPr>
            </w:pPr>
            <w:r w:rsidRPr="00CD53B8">
              <w:rPr>
                <w:b/>
                <w:color w:val="000000"/>
                <w:sz w:val="20"/>
                <w:szCs w:val="20"/>
              </w:rPr>
              <w:t>0.963 (0.247) a</w:t>
            </w:r>
          </w:p>
        </w:tc>
        <w:tc>
          <w:tcPr>
            <w:tcW w:w="630" w:type="dxa"/>
          </w:tcPr>
          <w:p w14:paraId="2782D3E3" w14:textId="77777777" w:rsidR="003E1057" w:rsidRPr="00CD53B8" w:rsidRDefault="003E1057" w:rsidP="006D4899">
            <w:pPr>
              <w:ind w:left="40"/>
              <w:jc w:val="right"/>
              <w:rPr>
                <w:color w:val="000000"/>
                <w:sz w:val="20"/>
                <w:szCs w:val="20"/>
              </w:rPr>
            </w:pPr>
            <w:r w:rsidRPr="00CD53B8">
              <w:rPr>
                <w:color w:val="000000"/>
                <w:sz w:val="20"/>
                <w:szCs w:val="20"/>
              </w:rPr>
              <w:t>7.63</w:t>
            </w:r>
          </w:p>
        </w:tc>
        <w:tc>
          <w:tcPr>
            <w:tcW w:w="990" w:type="dxa"/>
          </w:tcPr>
          <w:p w14:paraId="61077F9C"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66F2C375" w14:textId="77777777" w:rsidTr="00146639">
        <w:trPr>
          <w:trHeight w:val="340"/>
          <w:jc w:val="center"/>
        </w:trPr>
        <w:tc>
          <w:tcPr>
            <w:tcW w:w="1890" w:type="dxa"/>
            <w:noWrap/>
            <w:hideMark/>
          </w:tcPr>
          <w:p w14:paraId="50715D6D" w14:textId="77777777" w:rsidR="003E1057" w:rsidRPr="00CD53B8" w:rsidRDefault="003E1057" w:rsidP="006D4899">
            <w:pPr>
              <w:ind w:left="40"/>
              <w:rPr>
                <w:color w:val="000000"/>
                <w:sz w:val="20"/>
                <w:szCs w:val="20"/>
              </w:rPr>
            </w:pPr>
            <w:r w:rsidRPr="00CD53B8">
              <w:rPr>
                <w:color w:val="000000"/>
                <w:sz w:val="20"/>
                <w:szCs w:val="20"/>
              </w:rPr>
              <w:t>Hymenoptera</w:t>
            </w:r>
          </w:p>
        </w:tc>
        <w:tc>
          <w:tcPr>
            <w:tcW w:w="1740" w:type="dxa"/>
            <w:noWrap/>
            <w:hideMark/>
          </w:tcPr>
          <w:p w14:paraId="2819F6CA" w14:textId="77777777" w:rsidR="003E1057" w:rsidRPr="00CD53B8" w:rsidRDefault="003E1057" w:rsidP="006D4899">
            <w:pPr>
              <w:ind w:left="40"/>
              <w:jc w:val="right"/>
              <w:rPr>
                <w:color w:val="000000"/>
                <w:sz w:val="20"/>
                <w:szCs w:val="20"/>
              </w:rPr>
            </w:pPr>
            <w:r w:rsidRPr="00CD53B8">
              <w:rPr>
                <w:color w:val="000000"/>
                <w:sz w:val="20"/>
                <w:szCs w:val="20"/>
              </w:rPr>
              <w:t>39.180 (2.961) a</w:t>
            </w:r>
          </w:p>
        </w:tc>
        <w:tc>
          <w:tcPr>
            <w:tcW w:w="1740" w:type="dxa"/>
            <w:noWrap/>
            <w:hideMark/>
          </w:tcPr>
          <w:p w14:paraId="071D7535" w14:textId="77777777" w:rsidR="003E1057" w:rsidRPr="00CD53B8" w:rsidRDefault="003E1057" w:rsidP="006D4899">
            <w:pPr>
              <w:ind w:left="40"/>
              <w:jc w:val="right"/>
              <w:rPr>
                <w:color w:val="000000"/>
                <w:sz w:val="20"/>
                <w:szCs w:val="20"/>
              </w:rPr>
            </w:pPr>
            <w:r w:rsidRPr="00CD53B8">
              <w:rPr>
                <w:color w:val="000000"/>
                <w:sz w:val="20"/>
                <w:szCs w:val="20"/>
              </w:rPr>
              <w:t>48.641 (5.295) a</w:t>
            </w:r>
          </w:p>
        </w:tc>
        <w:tc>
          <w:tcPr>
            <w:tcW w:w="1740" w:type="dxa"/>
            <w:noWrap/>
            <w:hideMark/>
          </w:tcPr>
          <w:p w14:paraId="10263338" w14:textId="77777777" w:rsidR="003E1057" w:rsidRPr="00CD53B8" w:rsidRDefault="003E1057" w:rsidP="006D4899">
            <w:pPr>
              <w:ind w:left="40"/>
              <w:jc w:val="right"/>
              <w:rPr>
                <w:color w:val="000000"/>
                <w:sz w:val="20"/>
                <w:szCs w:val="20"/>
              </w:rPr>
            </w:pPr>
            <w:r w:rsidRPr="00CD53B8">
              <w:rPr>
                <w:color w:val="000000"/>
                <w:sz w:val="20"/>
                <w:szCs w:val="20"/>
              </w:rPr>
              <w:t>41.924 (2.887) a</w:t>
            </w:r>
          </w:p>
        </w:tc>
        <w:tc>
          <w:tcPr>
            <w:tcW w:w="1740" w:type="dxa"/>
            <w:noWrap/>
            <w:hideMark/>
          </w:tcPr>
          <w:p w14:paraId="2487B154" w14:textId="77777777" w:rsidR="003E1057" w:rsidRPr="00CD53B8" w:rsidRDefault="003E1057" w:rsidP="006D4899">
            <w:pPr>
              <w:ind w:left="40"/>
              <w:jc w:val="right"/>
              <w:rPr>
                <w:color w:val="000000"/>
                <w:sz w:val="20"/>
                <w:szCs w:val="20"/>
              </w:rPr>
            </w:pPr>
            <w:r w:rsidRPr="00CD53B8">
              <w:rPr>
                <w:color w:val="000000"/>
                <w:sz w:val="20"/>
                <w:szCs w:val="20"/>
              </w:rPr>
              <w:t>44.879 (4.388) a</w:t>
            </w:r>
          </w:p>
        </w:tc>
        <w:tc>
          <w:tcPr>
            <w:tcW w:w="1740" w:type="dxa"/>
            <w:noWrap/>
            <w:hideMark/>
          </w:tcPr>
          <w:p w14:paraId="04AAB005" w14:textId="77777777" w:rsidR="003E1057" w:rsidRPr="00CD53B8" w:rsidRDefault="003E1057" w:rsidP="006D4899">
            <w:pPr>
              <w:ind w:left="40"/>
              <w:jc w:val="right"/>
              <w:rPr>
                <w:color w:val="000000"/>
                <w:sz w:val="20"/>
                <w:szCs w:val="20"/>
              </w:rPr>
            </w:pPr>
            <w:r w:rsidRPr="00CD53B8">
              <w:rPr>
                <w:color w:val="000000"/>
                <w:sz w:val="20"/>
                <w:szCs w:val="20"/>
              </w:rPr>
              <w:t>37.333 (3.522) a</w:t>
            </w:r>
          </w:p>
        </w:tc>
        <w:tc>
          <w:tcPr>
            <w:tcW w:w="1740" w:type="dxa"/>
            <w:noWrap/>
            <w:hideMark/>
          </w:tcPr>
          <w:p w14:paraId="232F74C1" w14:textId="77777777" w:rsidR="003E1057" w:rsidRPr="00CD53B8" w:rsidRDefault="003E1057" w:rsidP="006D4899">
            <w:pPr>
              <w:ind w:left="40"/>
              <w:jc w:val="right"/>
              <w:rPr>
                <w:color w:val="000000"/>
                <w:sz w:val="20"/>
                <w:szCs w:val="20"/>
              </w:rPr>
            </w:pPr>
            <w:r w:rsidRPr="00CD53B8">
              <w:rPr>
                <w:color w:val="000000"/>
                <w:sz w:val="20"/>
                <w:szCs w:val="20"/>
              </w:rPr>
              <w:t>37.148 (2.816) a</w:t>
            </w:r>
          </w:p>
        </w:tc>
        <w:tc>
          <w:tcPr>
            <w:tcW w:w="630" w:type="dxa"/>
          </w:tcPr>
          <w:p w14:paraId="6E9EC7C8" w14:textId="77777777" w:rsidR="003E1057" w:rsidRPr="00CD53B8" w:rsidRDefault="003E1057" w:rsidP="006D4899">
            <w:pPr>
              <w:ind w:left="40"/>
              <w:jc w:val="right"/>
              <w:rPr>
                <w:color w:val="000000"/>
                <w:sz w:val="20"/>
                <w:szCs w:val="20"/>
              </w:rPr>
            </w:pPr>
            <w:r w:rsidRPr="00CD53B8">
              <w:rPr>
                <w:color w:val="000000"/>
                <w:sz w:val="20"/>
                <w:szCs w:val="20"/>
              </w:rPr>
              <w:t>1.50</w:t>
            </w:r>
          </w:p>
        </w:tc>
        <w:tc>
          <w:tcPr>
            <w:tcW w:w="990" w:type="dxa"/>
          </w:tcPr>
          <w:p w14:paraId="5C634249" w14:textId="77777777" w:rsidR="003E1057" w:rsidRPr="00CD53B8" w:rsidRDefault="003E1057" w:rsidP="006D4899">
            <w:pPr>
              <w:ind w:left="40"/>
              <w:jc w:val="right"/>
              <w:rPr>
                <w:color w:val="000000"/>
                <w:sz w:val="20"/>
                <w:szCs w:val="20"/>
              </w:rPr>
            </w:pPr>
            <w:r w:rsidRPr="00CD53B8">
              <w:rPr>
                <w:color w:val="000000"/>
                <w:sz w:val="20"/>
                <w:szCs w:val="20"/>
              </w:rPr>
              <w:t>0.190</w:t>
            </w:r>
          </w:p>
        </w:tc>
      </w:tr>
      <w:tr w:rsidR="003E1057" w:rsidRPr="00CD53B8" w14:paraId="7DB342C7" w14:textId="77777777" w:rsidTr="00146639">
        <w:trPr>
          <w:trHeight w:val="340"/>
          <w:jc w:val="center"/>
        </w:trPr>
        <w:tc>
          <w:tcPr>
            <w:tcW w:w="1890" w:type="dxa"/>
            <w:noWrap/>
            <w:hideMark/>
          </w:tcPr>
          <w:p w14:paraId="0A4150A6" w14:textId="77777777" w:rsidR="003E1057" w:rsidRPr="00CD53B8" w:rsidRDefault="003E1057" w:rsidP="006D4899">
            <w:pPr>
              <w:ind w:left="40"/>
              <w:rPr>
                <w:color w:val="000000"/>
                <w:sz w:val="20"/>
                <w:szCs w:val="20"/>
              </w:rPr>
            </w:pPr>
            <w:r w:rsidRPr="00CD53B8">
              <w:rPr>
                <w:color w:val="000000"/>
                <w:sz w:val="20"/>
                <w:szCs w:val="20"/>
              </w:rPr>
              <w:t>Lepidoptera</w:t>
            </w:r>
          </w:p>
        </w:tc>
        <w:tc>
          <w:tcPr>
            <w:tcW w:w="1740" w:type="dxa"/>
            <w:noWrap/>
            <w:hideMark/>
          </w:tcPr>
          <w:p w14:paraId="06BFAE6D" w14:textId="77777777" w:rsidR="003E1057" w:rsidRPr="00CD53B8" w:rsidRDefault="003E1057" w:rsidP="006D4899">
            <w:pPr>
              <w:ind w:left="40"/>
              <w:jc w:val="right"/>
              <w:rPr>
                <w:b/>
                <w:color w:val="000000"/>
                <w:sz w:val="20"/>
                <w:szCs w:val="20"/>
              </w:rPr>
            </w:pPr>
            <w:r w:rsidRPr="00CD53B8">
              <w:rPr>
                <w:b/>
                <w:color w:val="000000"/>
                <w:sz w:val="20"/>
                <w:szCs w:val="20"/>
              </w:rPr>
              <w:t>0.718 (0.117) a</w:t>
            </w:r>
          </w:p>
        </w:tc>
        <w:tc>
          <w:tcPr>
            <w:tcW w:w="1740" w:type="dxa"/>
            <w:noWrap/>
            <w:hideMark/>
          </w:tcPr>
          <w:p w14:paraId="02932EF8" w14:textId="77777777" w:rsidR="003E1057" w:rsidRPr="00CD53B8" w:rsidRDefault="003E1057" w:rsidP="006D4899">
            <w:pPr>
              <w:ind w:left="40"/>
              <w:jc w:val="right"/>
              <w:rPr>
                <w:color w:val="000000"/>
                <w:sz w:val="20"/>
                <w:szCs w:val="20"/>
              </w:rPr>
            </w:pPr>
            <w:r w:rsidRPr="00CD53B8">
              <w:rPr>
                <w:color w:val="000000"/>
                <w:sz w:val="20"/>
                <w:szCs w:val="20"/>
              </w:rPr>
              <w:t>0.513 (0.094) ab</w:t>
            </w:r>
          </w:p>
        </w:tc>
        <w:tc>
          <w:tcPr>
            <w:tcW w:w="1740" w:type="dxa"/>
            <w:noWrap/>
            <w:hideMark/>
          </w:tcPr>
          <w:p w14:paraId="637D8961" w14:textId="77777777" w:rsidR="003E1057" w:rsidRPr="00CD53B8" w:rsidRDefault="003E1057" w:rsidP="006D4899">
            <w:pPr>
              <w:ind w:left="40"/>
              <w:jc w:val="right"/>
              <w:rPr>
                <w:color w:val="000000"/>
                <w:sz w:val="20"/>
                <w:szCs w:val="20"/>
              </w:rPr>
            </w:pPr>
            <w:r w:rsidRPr="00CD53B8">
              <w:rPr>
                <w:color w:val="000000"/>
                <w:sz w:val="20"/>
                <w:szCs w:val="20"/>
              </w:rPr>
              <w:t>0.349 (0.076) bc</w:t>
            </w:r>
          </w:p>
        </w:tc>
        <w:tc>
          <w:tcPr>
            <w:tcW w:w="1740" w:type="dxa"/>
            <w:noWrap/>
            <w:hideMark/>
          </w:tcPr>
          <w:p w14:paraId="620C2B4D" w14:textId="77777777" w:rsidR="003E1057" w:rsidRPr="00CD53B8" w:rsidRDefault="003E1057" w:rsidP="006D4899">
            <w:pPr>
              <w:ind w:left="40"/>
              <w:jc w:val="right"/>
              <w:rPr>
                <w:color w:val="000000"/>
                <w:sz w:val="20"/>
                <w:szCs w:val="20"/>
              </w:rPr>
            </w:pPr>
            <w:r w:rsidRPr="00CD53B8">
              <w:rPr>
                <w:color w:val="000000"/>
                <w:sz w:val="20"/>
                <w:szCs w:val="20"/>
              </w:rPr>
              <w:t>0.106 (0.038) c</w:t>
            </w:r>
          </w:p>
        </w:tc>
        <w:tc>
          <w:tcPr>
            <w:tcW w:w="1740" w:type="dxa"/>
            <w:noWrap/>
            <w:hideMark/>
          </w:tcPr>
          <w:p w14:paraId="07E60A62" w14:textId="77777777" w:rsidR="003E1057" w:rsidRPr="00CD53B8" w:rsidRDefault="003E1057" w:rsidP="006D4899">
            <w:pPr>
              <w:ind w:left="40"/>
              <w:jc w:val="right"/>
              <w:rPr>
                <w:color w:val="000000"/>
                <w:sz w:val="20"/>
                <w:szCs w:val="20"/>
              </w:rPr>
            </w:pPr>
            <w:r w:rsidRPr="00CD53B8">
              <w:rPr>
                <w:color w:val="000000"/>
                <w:sz w:val="20"/>
                <w:szCs w:val="20"/>
              </w:rPr>
              <w:t>0.136 (0.052) c</w:t>
            </w:r>
          </w:p>
        </w:tc>
        <w:tc>
          <w:tcPr>
            <w:tcW w:w="1740" w:type="dxa"/>
            <w:noWrap/>
            <w:hideMark/>
          </w:tcPr>
          <w:p w14:paraId="1F290A2D" w14:textId="77777777" w:rsidR="003E1057" w:rsidRPr="00CD53B8" w:rsidRDefault="003E1057" w:rsidP="006D4899">
            <w:pPr>
              <w:ind w:left="40"/>
              <w:jc w:val="right"/>
              <w:rPr>
                <w:color w:val="000000"/>
                <w:sz w:val="20"/>
                <w:szCs w:val="20"/>
              </w:rPr>
            </w:pPr>
            <w:r w:rsidRPr="00CD53B8">
              <w:rPr>
                <w:color w:val="000000"/>
                <w:sz w:val="20"/>
                <w:szCs w:val="20"/>
              </w:rPr>
              <w:t>0.185 (0.093) c</w:t>
            </w:r>
          </w:p>
        </w:tc>
        <w:tc>
          <w:tcPr>
            <w:tcW w:w="630" w:type="dxa"/>
          </w:tcPr>
          <w:p w14:paraId="04781926" w14:textId="77777777" w:rsidR="003E1057" w:rsidRPr="00CD53B8" w:rsidRDefault="003E1057" w:rsidP="006D4899">
            <w:pPr>
              <w:ind w:left="40"/>
              <w:jc w:val="right"/>
              <w:rPr>
                <w:color w:val="000000"/>
                <w:sz w:val="20"/>
                <w:szCs w:val="20"/>
              </w:rPr>
            </w:pPr>
            <w:r w:rsidRPr="00CD53B8">
              <w:rPr>
                <w:color w:val="000000"/>
                <w:sz w:val="20"/>
                <w:szCs w:val="20"/>
              </w:rPr>
              <w:t>8.75</w:t>
            </w:r>
          </w:p>
        </w:tc>
        <w:tc>
          <w:tcPr>
            <w:tcW w:w="990" w:type="dxa"/>
          </w:tcPr>
          <w:p w14:paraId="0E696E25"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5B5F4828" w14:textId="77777777" w:rsidTr="00146639">
        <w:trPr>
          <w:trHeight w:val="660"/>
          <w:jc w:val="center"/>
        </w:trPr>
        <w:tc>
          <w:tcPr>
            <w:tcW w:w="1890" w:type="dxa"/>
            <w:noWrap/>
            <w:hideMark/>
          </w:tcPr>
          <w:p w14:paraId="6115B51E" w14:textId="77777777" w:rsidR="003E1057" w:rsidRPr="00CD53B8" w:rsidRDefault="003E1057" w:rsidP="006D4899">
            <w:pPr>
              <w:ind w:left="40"/>
              <w:rPr>
                <w:color w:val="000000"/>
                <w:sz w:val="20"/>
                <w:szCs w:val="20"/>
              </w:rPr>
            </w:pPr>
            <w:r w:rsidRPr="00CD53B8">
              <w:rPr>
                <w:color w:val="000000"/>
                <w:sz w:val="20"/>
                <w:szCs w:val="20"/>
              </w:rPr>
              <w:t>Orthoptera</w:t>
            </w:r>
          </w:p>
        </w:tc>
        <w:tc>
          <w:tcPr>
            <w:tcW w:w="1740" w:type="dxa"/>
            <w:noWrap/>
            <w:hideMark/>
          </w:tcPr>
          <w:p w14:paraId="18D21E3C" w14:textId="77777777" w:rsidR="003E1057" w:rsidRPr="00CD53B8" w:rsidRDefault="003E1057" w:rsidP="006D4899">
            <w:pPr>
              <w:ind w:left="40"/>
              <w:jc w:val="right"/>
              <w:rPr>
                <w:color w:val="000000"/>
                <w:sz w:val="20"/>
                <w:szCs w:val="20"/>
              </w:rPr>
            </w:pPr>
            <w:r w:rsidRPr="00CD53B8">
              <w:rPr>
                <w:color w:val="000000"/>
                <w:sz w:val="20"/>
                <w:szCs w:val="20"/>
              </w:rPr>
              <w:t>0.000 (0.000)  a</w:t>
            </w:r>
          </w:p>
        </w:tc>
        <w:tc>
          <w:tcPr>
            <w:tcW w:w="1740" w:type="dxa"/>
            <w:noWrap/>
            <w:hideMark/>
          </w:tcPr>
          <w:p w14:paraId="4FDEB192" w14:textId="77777777" w:rsidR="003E1057" w:rsidRPr="00CD53B8" w:rsidRDefault="003E1057" w:rsidP="006D4899">
            <w:pPr>
              <w:ind w:left="40"/>
              <w:jc w:val="right"/>
              <w:rPr>
                <w:color w:val="000000"/>
                <w:sz w:val="20"/>
                <w:szCs w:val="20"/>
              </w:rPr>
            </w:pPr>
            <w:r w:rsidRPr="00CD53B8">
              <w:rPr>
                <w:color w:val="000000"/>
                <w:sz w:val="20"/>
                <w:szCs w:val="20"/>
              </w:rPr>
              <w:t>0.026 (0.018) a</w:t>
            </w:r>
          </w:p>
        </w:tc>
        <w:tc>
          <w:tcPr>
            <w:tcW w:w="1740" w:type="dxa"/>
            <w:noWrap/>
            <w:hideMark/>
          </w:tcPr>
          <w:p w14:paraId="2D4F1CB6" w14:textId="77777777" w:rsidR="003E1057" w:rsidRPr="00CD53B8" w:rsidRDefault="003E1057" w:rsidP="006D4899">
            <w:pPr>
              <w:ind w:left="40"/>
              <w:jc w:val="right"/>
              <w:rPr>
                <w:color w:val="000000"/>
                <w:sz w:val="20"/>
                <w:szCs w:val="20"/>
              </w:rPr>
            </w:pPr>
            <w:r w:rsidRPr="00CD53B8">
              <w:rPr>
                <w:color w:val="000000"/>
                <w:sz w:val="20"/>
                <w:szCs w:val="20"/>
              </w:rPr>
              <w:t>0.030 a (0.021) a</w:t>
            </w:r>
          </w:p>
        </w:tc>
        <w:tc>
          <w:tcPr>
            <w:tcW w:w="1740" w:type="dxa"/>
            <w:noWrap/>
            <w:hideMark/>
          </w:tcPr>
          <w:p w14:paraId="4F0D3075" w14:textId="77777777" w:rsidR="003E1057" w:rsidRPr="00CD53B8" w:rsidRDefault="003E1057" w:rsidP="006D4899">
            <w:pPr>
              <w:ind w:left="40"/>
              <w:jc w:val="right"/>
              <w:rPr>
                <w:color w:val="000000"/>
                <w:sz w:val="20"/>
                <w:szCs w:val="20"/>
              </w:rPr>
            </w:pPr>
            <w:r w:rsidRPr="00CD53B8">
              <w:rPr>
                <w:color w:val="000000"/>
                <w:sz w:val="20"/>
                <w:szCs w:val="20"/>
              </w:rPr>
              <w:t>0.015 (0.015) a</w:t>
            </w:r>
          </w:p>
        </w:tc>
        <w:tc>
          <w:tcPr>
            <w:tcW w:w="1740" w:type="dxa"/>
            <w:noWrap/>
            <w:hideMark/>
          </w:tcPr>
          <w:p w14:paraId="4808D723" w14:textId="77777777" w:rsidR="003E1057" w:rsidRPr="00CD53B8" w:rsidRDefault="003E1057" w:rsidP="006D4899">
            <w:pPr>
              <w:ind w:left="40"/>
              <w:jc w:val="right"/>
              <w:rPr>
                <w:color w:val="000000"/>
                <w:sz w:val="20"/>
                <w:szCs w:val="20"/>
              </w:rPr>
            </w:pPr>
            <w:r w:rsidRPr="00CD53B8">
              <w:rPr>
                <w:color w:val="000000"/>
                <w:sz w:val="20"/>
                <w:szCs w:val="20"/>
              </w:rPr>
              <w:t>0.000 (0.000) a</w:t>
            </w:r>
          </w:p>
        </w:tc>
        <w:tc>
          <w:tcPr>
            <w:tcW w:w="1740" w:type="dxa"/>
            <w:noWrap/>
            <w:hideMark/>
          </w:tcPr>
          <w:p w14:paraId="1632435E" w14:textId="77777777" w:rsidR="003E1057" w:rsidRPr="00CD53B8" w:rsidRDefault="003E1057" w:rsidP="006D4899">
            <w:pPr>
              <w:ind w:left="40"/>
              <w:jc w:val="right"/>
              <w:rPr>
                <w:color w:val="000000"/>
                <w:sz w:val="20"/>
                <w:szCs w:val="20"/>
              </w:rPr>
            </w:pPr>
            <w:r w:rsidRPr="00CD53B8">
              <w:rPr>
                <w:color w:val="000000"/>
                <w:sz w:val="20"/>
                <w:szCs w:val="20"/>
              </w:rPr>
              <w:t>0.000 (0.000) a</w:t>
            </w:r>
          </w:p>
        </w:tc>
        <w:tc>
          <w:tcPr>
            <w:tcW w:w="630" w:type="dxa"/>
          </w:tcPr>
          <w:p w14:paraId="214F24F9" w14:textId="77777777" w:rsidR="003E1057" w:rsidRPr="00CD53B8" w:rsidRDefault="003E1057" w:rsidP="006D4899">
            <w:pPr>
              <w:ind w:left="40"/>
              <w:jc w:val="right"/>
              <w:rPr>
                <w:color w:val="000000"/>
                <w:sz w:val="20"/>
                <w:szCs w:val="20"/>
              </w:rPr>
            </w:pPr>
            <w:r w:rsidRPr="00CD53B8">
              <w:rPr>
                <w:color w:val="000000"/>
                <w:sz w:val="20"/>
                <w:szCs w:val="20"/>
              </w:rPr>
              <w:t>0.95</w:t>
            </w:r>
          </w:p>
        </w:tc>
        <w:tc>
          <w:tcPr>
            <w:tcW w:w="990" w:type="dxa"/>
          </w:tcPr>
          <w:p w14:paraId="744A244B" w14:textId="77777777" w:rsidR="003E1057" w:rsidRPr="00CD53B8" w:rsidRDefault="003E1057" w:rsidP="006D4899">
            <w:pPr>
              <w:ind w:left="40"/>
              <w:jc w:val="right"/>
              <w:rPr>
                <w:color w:val="000000"/>
                <w:sz w:val="20"/>
                <w:szCs w:val="20"/>
              </w:rPr>
            </w:pPr>
            <w:r w:rsidRPr="00CD53B8">
              <w:rPr>
                <w:color w:val="000000"/>
                <w:sz w:val="20"/>
                <w:szCs w:val="20"/>
              </w:rPr>
              <w:t>0.452</w:t>
            </w:r>
          </w:p>
        </w:tc>
      </w:tr>
      <w:tr w:rsidR="003E1057" w:rsidRPr="00CD53B8" w14:paraId="303C6B61" w14:textId="77777777" w:rsidTr="00146639">
        <w:trPr>
          <w:trHeight w:val="360"/>
          <w:jc w:val="center"/>
        </w:trPr>
        <w:tc>
          <w:tcPr>
            <w:tcW w:w="1890" w:type="dxa"/>
            <w:noWrap/>
            <w:hideMark/>
          </w:tcPr>
          <w:p w14:paraId="71600A8F" w14:textId="77777777" w:rsidR="003E1057" w:rsidRPr="00CD53B8" w:rsidRDefault="003E1057" w:rsidP="006D4899">
            <w:pPr>
              <w:ind w:left="40"/>
              <w:rPr>
                <w:color w:val="000000"/>
                <w:sz w:val="20"/>
                <w:szCs w:val="20"/>
              </w:rPr>
            </w:pPr>
            <w:r w:rsidRPr="00CD53B8">
              <w:rPr>
                <w:color w:val="000000"/>
                <w:sz w:val="20"/>
                <w:szCs w:val="20"/>
              </w:rPr>
              <w:t>Psocoptera</w:t>
            </w:r>
          </w:p>
        </w:tc>
        <w:tc>
          <w:tcPr>
            <w:tcW w:w="1740" w:type="dxa"/>
            <w:noWrap/>
            <w:hideMark/>
          </w:tcPr>
          <w:p w14:paraId="0C81FC99" w14:textId="77777777" w:rsidR="003E1057" w:rsidRPr="00CD53B8" w:rsidRDefault="003E1057" w:rsidP="006D4899">
            <w:pPr>
              <w:ind w:left="40"/>
              <w:jc w:val="right"/>
              <w:rPr>
                <w:b/>
                <w:color w:val="000000"/>
                <w:sz w:val="20"/>
                <w:szCs w:val="20"/>
              </w:rPr>
            </w:pPr>
            <w:r w:rsidRPr="00CD53B8">
              <w:rPr>
                <w:b/>
                <w:color w:val="000000"/>
                <w:sz w:val="20"/>
                <w:szCs w:val="20"/>
              </w:rPr>
              <w:t>5.140 (0.940) a</w:t>
            </w:r>
          </w:p>
        </w:tc>
        <w:tc>
          <w:tcPr>
            <w:tcW w:w="1740" w:type="dxa"/>
            <w:noWrap/>
            <w:hideMark/>
          </w:tcPr>
          <w:p w14:paraId="71C43BBE" w14:textId="77777777" w:rsidR="003E1057" w:rsidRPr="00CD53B8" w:rsidRDefault="003E1057" w:rsidP="006D4899">
            <w:pPr>
              <w:ind w:left="40"/>
              <w:jc w:val="right"/>
              <w:rPr>
                <w:color w:val="000000"/>
                <w:sz w:val="20"/>
                <w:szCs w:val="20"/>
              </w:rPr>
            </w:pPr>
            <w:r w:rsidRPr="00CD53B8">
              <w:rPr>
                <w:color w:val="000000"/>
                <w:sz w:val="20"/>
                <w:szCs w:val="20"/>
              </w:rPr>
              <w:t>2.128 (0.294) b</w:t>
            </w:r>
          </w:p>
        </w:tc>
        <w:tc>
          <w:tcPr>
            <w:tcW w:w="1740" w:type="dxa"/>
            <w:noWrap/>
            <w:hideMark/>
          </w:tcPr>
          <w:p w14:paraId="1034D0C7" w14:textId="77777777" w:rsidR="003E1057" w:rsidRPr="00CD53B8" w:rsidRDefault="003E1057" w:rsidP="006D4899">
            <w:pPr>
              <w:ind w:left="40"/>
              <w:jc w:val="right"/>
              <w:rPr>
                <w:color w:val="000000"/>
                <w:sz w:val="20"/>
                <w:szCs w:val="20"/>
              </w:rPr>
            </w:pPr>
            <w:r w:rsidRPr="00CD53B8">
              <w:rPr>
                <w:color w:val="000000"/>
                <w:sz w:val="20"/>
                <w:szCs w:val="20"/>
              </w:rPr>
              <w:t>1.424 (0.264) bc</w:t>
            </w:r>
          </w:p>
        </w:tc>
        <w:tc>
          <w:tcPr>
            <w:tcW w:w="1740" w:type="dxa"/>
            <w:noWrap/>
            <w:hideMark/>
          </w:tcPr>
          <w:p w14:paraId="553A135F" w14:textId="77777777" w:rsidR="003E1057" w:rsidRPr="00CD53B8" w:rsidRDefault="003E1057" w:rsidP="006D4899">
            <w:pPr>
              <w:ind w:left="40"/>
              <w:jc w:val="right"/>
              <w:rPr>
                <w:color w:val="000000"/>
                <w:sz w:val="20"/>
                <w:szCs w:val="20"/>
              </w:rPr>
            </w:pPr>
            <w:r w:rsidRPr="00CD53B8">
              <w:rPr>
                <w:color w:val="000000"/>
                <w:sz w:val="20"/>
                <w:szCs w:val="20"/>
              </w:rPr>
              <w:t>0.530 (0.115) c</w:t>
            </w:r>
          </w:p>
        </w:tc>
        <w:tc>
          <w:tcPr>
            <w:tcW w:w="1740" w:type="dxa"/>
            <w:noWrap/>
            <w:hideMark/>
          </w:tcPr>
          <w:p w14:paraId="3005FC61" w14:textId="77777777" w:rsidR="003E1057" w:rsidRPr="00CD53B8" w:rsidRDefault="003E1057" w:rsidP="006D4899">
            <w:pPr>
              <w:ind w:left="40"/>
              <w:jc w:val="right"/>
              <w:rPr>
                <w:color w:val="000000"/>
                <w:sz w:val="20"/>
                <w:szCs w:val="20"/>
              </w:rPr>
            </w:pPr>
            <w:r w:rsidRPr="00CD53B8">
              <w:rPr>
                <w:color w:val="000000"/>
                <w:sz w:val="20"/>
                <w:szCs w:val="20"/>
              </w:rPr>
              <w:t>0.7121 (0.164) c</w:t>
            </w:r>
          </w:p>
        </w:tc>
        <w:tc>
          <w:tcPr>
            <w:tcW w:w="1740" w:type="dxa"/>
            <w:noWrap/>
            <w:hideMark/>
          </w:tcPr>
          <w:p w14:paraId="70AFD90C" w14:textId="77777777" w:rsidR="003E1057" w:rsidRPr="00CD53B8" w:rsidRDefault="003E1057" w:rsidP="006D4899">
            <w:pPr>
              <w:ind w:left="40"/>
              <w:jc w:val="right"/>
              <w:rPr>
                <w:color w:val="000000"/>
                <w:sz w:val="20"/>
                <w:szCs w:val="20"/>
              </w:rPr>
            </w:pPr>
            <w:r w:rsidRPr="00CD53B8">
              <w:rPr>
                <w:color w:val="000000"/>
                <w:sz w:val="20"/>
                <w:szCs w:val="20"/>
              </w:rPr>
              <w:t>0.815 (0.214) c</w:t>
            </w:r>
          </w:p>
        </w:tc>
        <w:tc>
          <w:tcPr>
            <w:tcW w:w="630" w:type="dxa"/>
          </w:tcPr>
          <w:p w14:paraId="252689F6" w14:textId="77777777" w:rsidR="003E1057" w:rsidRPr="00CD53B8" w:rsidRDefault="003E1057" w:rsidP="006D4899">
            <w:pPr>
              <w:ind w:left="40"/>
              <w:jc w:val="right"/>
              <w:rPr>
                <w:color w:val="000000"/>
                <w:sz w:val="20"/>
                <w:szCs w:val="20"/>
              </w:rPr>
            </w:pPr>
            <w:r w:rsidRPr="00CD53B8">
              <w:rPr>
                <w:color w:val="000000"/>
                <w:sz w:val="20"/>
                <w:szCs w:val="20"/>
              </w:rPr>
              <w:t>15.0</w:t>
            </w:r>
          </w:p>
        </w:tc>
        <w:tc>
          <w:tcPr>
            <w:tcW w:w="990" w:type="dxa"/>
          </w:tcPr>
          <w:p w14:paraId="52876BB9"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54010D2A" w14:textId="77777777" w:rsidTr="00146639">
        <w:trPr>
          <w:trHeight w:val="360"/>
          <w:jc w:val="center"/>
        </w:trPr>
        <w:tc>
          <w:tcPr>
            <w:tcW w:w="1890" w:type="dxa"/>
            <w:noWrap/>
            <w:hideMark/>
          </w:tcPr>
          <w:p w14:paraId="18F0338B" w14:textId="77777777" w:rsidR="003E1057" w:rsidRPr="00CD53B8" w:rsidRDefault="003E1057" w:rsidP="006D4899">
            <w:pPr>
              <w:ind w:left="40"/>
              <w:jc w:val="right"/>
              <w:rPr>
                <w:color w:val="000000"/>
                <w:sz w:val="20"/>
                <w:szCs w:val="20"/>
              </w:rPr>
            </w:pPr>
            <w:r w:rsidRPr="00CD53B8">
              <w:rPr>
                <w:color w:val="000000"/>
                <w:sz w:val="20"/>
                <w:szCs w:val="20"/>
              </w:rPr>
              <w:t>N</w:t>
            </w:r>
          </w:p>
        </w:tc>
        <w:tc>
          <w:tcPr>
            <w:tcW w:w="1740" w:type="dxa"/>
            <w:noWrap/>
            <w:hideMark/>
          </w:tcPr>
          <w:p w14:paraId="51F62407" w14:textId="77777777" w:rsidR="003E1057" w:rsidRPr="00CD53B8" w:rsidRDefault="003E1057" w:rsidP="006D4899">
            <w:pPr>
              <w:ind w:left="40"/>
              <w:jc w:val="right"/>
              <w:rPr>
                <w:color w:val="000000"/>
                <w:sz w:val="20"/>
                <w:szCs w:val="20"/>
              </w:rPr>
            </w:pPr>
            <w:r w:rsidRPr="00CD53B8">
              <w:rPr>
                <w:color w:val="000000"/>
                <w:sz w:val="20"/>
                <w:szCs w:val="20"/>
              </w:rPr>
              <w:t>78</w:t>
            </w:r>
          </w:p>
        </w:tc>
        <w:tc>
          <w:tcPr>
            <w:tcW w:w="1740" w:type="dxa"/>
            <w:noWrap/>
            <w:hideMark/>
          </w:tcPr>
          <w:p w14:paraId="6AD0F3C9" w14:textId="77777777" w:rsidR="003E1057" w:rsidRPr="00CD53B8" w:rsidRDefault="003E1057" w:rsidP="006D4899">
            <w:pPr>
              <w:ind w:left="40"/>
              <w:jc w:val="right"/>
              <w:rPr>
                <w:color w:val="000000"/>
                <w:sz w:val="20"/>
                <w:szCs w:val="20"/>
              </w:rPr>
            </w:pPr>
            <w:r w:rsidRPr="00CD53B8">
              <w:rPr>
                <w:color w:val="000000"/>
                <w:sz w:val="20"/>
                <w:szCs w:val="20"/>
              </w:rPr>
              <w:t>78</w:t>
            </w:r>
          </w:p>
        </w:tc>
        <w:tc>
          <w:tcPr>
            <w:tcW w:w="1740" w:type="dxa"/>
            <w:noWrap/>
            <w:hideMark/>
          </w:tcPr>
          <w:p w14:paraId="6D255EA7" w14:textId="77777777" w:rsidR="003E1057" w:rsidRPr="00CD53B8" w:rsidRDefault="003E1057" w:rsidP="006D4899">
            <w:pPr>
              <w:ind w:left="40"/>
              <w:jc w:val="right"/>
              <w:rPr>
                <w:color w:val="000000"/>
                <w:sz w:val="20"/>
                <w:szCs w:val="20"/>
              </w:rPr>
            </w:pPr>
            <w:r w:rsidRPr="00CD53B8">
              <w:rPr>
                <w:color w:val="000000"/>
                <w:sz w:val="20"/>
                <w:szCs w:val="20"/>
              </w:rPr>
              <w:t>66</w:t>
            </w:r>
          </w:p>
        </w:tc>
        <w:tc>
          <w:tcPr>
            <w:tcW w:w="1740" w:type="dxa"/>
            <w:noWrap/>
            <w:hideMark/>
          </w:tcPr>
          <w:p w14:paraId="4DAD1797" w14:textId="77777777" w:rsidR="003E1057" w:rsidRPr="00CD53B8" w:rsidRDefault="003E1057" w:rsidP="006D4899">
            <w:pPr>
              <w:ind w:left="40"/>
              <w:jc w:val="right"/>
              <w:rPr>
                <w:color w:val="000000"/>
                <w:sz w:val="20"/>
                <w:szCs w:val="20"/>
              </w:rPr>
            </w:pPr>
            <w:r w:rsidRPr="00CD53B8">
              <w:rPr>
                <w:color w:val="000000"/>
                <w:sz w:val="20"/>
                <w:szCs w:val="20"/>
              </w:rPr>
              <w:t>66</w:t>
            </w:r>
          </w:p>
        </w:tc>
        <w:tc>
          <w:tcPr>
            <w:tcW w:w="1740" w:type="dxa"/>
            <w:noWrap/>
            <w:hideMark/>
          </w:tcPr>
          <w:p w14:paraId="046EDD7E" w14:textId="77777777" w:rsidR="003E1057" w:rsidRPr="00CD53B8" w:rsidRDefault="003E1057" w:rsidP="006D4899">
            <w:pPr>
              <w:ind w:left="40"/>
              <w:jc w:val="right"/>
              <w:rPr>
                <w:color w:val="000000"/>
                <w:sz w:val="20"/>
                <w:szCs w:val="20"/>
              </w:rPr>
            </w:pPr>
            <w:r w:rsidRPr="00CD53B8">
              <w:rPr>
                <w:color w:val="000000"/>
                <w:sz w:val="20"/>
                <w:szCs w:val="20"/>
              </w:rPr>
              <w:t>66</w:t>
            </w:r>
          </w:p>
        </w:tc>
        <w:tc>
          <w:tcPr>
            <w:tcW w:w="1740" w:type="dxa"/>
            <w:noWrap/>
            <w:hideMark/>
          </w:tcPr>
          <w:p w14:paraId="2C33D1E3" w14:textId="77777777" w:rsidR="003E1057" w:rsidRPr="00CD53B8" w:rsidRDefault="003E1057" w:rsidP="006D4899">
            <w:pPr>
              <w:ind w:left="40"/>
              <w:jc w:val="right"/>
              <w:rPr>
                <w:color w:val="000000"/>
                <w:sz w:val="20"/>
                <w:szCs w:val="20"/>
              </w:rPr>
            </w:pPr>
            <w:r w:rsidRPr="00CD53B8">
              <w:rPr>
                <w:color w:val="000000"/>
                <w:sz w:val="20"/>
                <w:szCs w:val="20"/>
              </w:rPr>
              <w:t>27</w:t>
            </w:r>
          </w:p>
        </w:tc>
        <w:tc>
          <w:tcPr>
            <w:tcW w:w="1620" w:type="dxa"/>
            <w:gridSpan w:val="2"/>
          </w:tcPr>
          <w:p w14:paraId="5B07C442" w14:textId="77777777" w:rsidR="003E1057" w:rsidRPr="00CD53B8" w:rsidRDefault="003E1057" w:rsidP="006D4899">
            <w:pPr>
              <w:ind w:left="40"/>
              <w:jc w:val="right"/>
              <w:rPr>
                <w:color w:val="000000"/>
                <w:sz w:val="20"/>
                <w:szCs w:val="20"/>
              </w:rPr>
            </w:pPr>
          </w:p>
        </w:tc>
      </w:tr>
      <w:tr w:rsidR="003E1057" w:rsidRPr="00CD53B8" w14:paraId="08D2DD30" w14:textId="77777777" w:rsidTr="00146639">
        <w:trPr>
          <w:trHeight w:val="360"/>
          <w:jc w:val="center"/>
        </w:trPr>
        <w:tc>
          <w:tcPr>
            <w:tcW w:w="1890" w:type="dxa"/>
            <w:tcBorders>
              <w:bottom w:val="single" w:sz="4" w:space="0" w:color="000000"/>
            </w:tcBorders>
            <w:noWrap/>
          </w:tcPr>
          <w:p w14:paraId="4762E165" w14:textId="77777777" w:rsidR="003E1057" w:rsidRPr="00CD53B8" w:rsidRDefault="003E1057" w:rsidP="006D4899">
            <w:pPr>
              <w:ind w:left="40"/>
              <w:jc w:val="right"/>
              <w:rPr>
                <w:color w:val="000000"/>
                <w:sz w:val="20"/>
                <w:szCs w:val="20"/>
              </w:rPr>
            </w:pPr>
            <w:r w:rsidRPr="00CD53B8">
              <w:rPr>
                <w:color w:val="000000"/>
                <w:sz w:val="20"/>
                <w:szCs w:val="20"/>
              </w:rPr>
              <w:t>df</w:t>
            </w:r>
          </w:p>
        </w:tc>
        <w:tc>
          <w:tcPr>
            <w:tcW w:w="1740" w:type="dxa"/>
            <w:tcBorders>
              <w:bottom w:val="single" w:sz="4" w:space="0" w:color="000000"/>
            </w:tcBorders>
            <w:noWrap/>
          </w:tcPr>
          <w:p w14:paraId="376DB110" w14:textId="77777777" w:rsidR="003E1057" w:rsidRPr="00CD53B8" w:rsidRDefault="003E1057" w:rsidP="006D4899">
            <w:pPr>
              <w:ind w:left="40"/>
              <w:jc w:val="right"/>
              <w:rPr>
                <w:color w:val="000000"/>
                <w:sz w:val="20"/>
                <w:szCs w:val="20"/>
              </w:rPr>
            </w:pPr>
            <w:r w:rsidRPr="00CD53B8">
              <w:rPr>
                <w:color w:val="000000"/>
                <w:sz w:val="20"/>
                <w:szCs w:val="20"/>
              </w:rPr>
              <w:t>5, 380</w:t>
            </w:r>
          </w:p>
        </w:tc>
        <w:tc>
          <w:tcPr>
            <w:tcW w:w="1740" w:type="dxa"/>
            <w:tcBorders>
              <w:bottom w:val="single" w:sz="4" w:space="0" w:color="000000"/>
            </w:tcBorders>
            <w:noWrap/>
          </w:tcPr>
          <w:p w14:paraId="062E96B2"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4457E303"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7AACB457"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4E8F6E08"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6F7D0FA1" w14:textId="77777777" w:rsidR="003E1057" w:rsidRPr="00CD53B8" w:rsidRDefault="003E1057" w:rsidP="006D4899">
            <w:pPr>
              <w:ind w:left="40"/>
              <w:jc w:val="right"/>
              <w:rPr>
                <w:color w:val="000000"/>
                <w:sz w:val="20"/>
                <w:szCs w:val="20"/>
              </w:rPr>
            </w:pPr>
          </w:p>
        </w:tc>
        <w:tc>
          <w:tcPr>
            <w:tcW w:w="1620" w:type="dxa"/>
            <w:gridSpan w:val="2"/>
            <w:tcBorders>
              <w:bottom w:val="single" w:sz="4" w:space="0" w:color="000000"/>
            </w:tcBorders>
          </w:tcPr>
          <w:p w14:paraId="2BCD94D1" w14:textId="77777777" w:rsidR="003E1057" w:rsidRPr="00CD53B8" w:rsidRDefault="003E1057" w:rsidP="006D4899">
            <w:pPr>
              <w:ind w:left="40"/>
              <w:jc w:val="right"/>
              <w:rPr>
                <w:color w:val="000000"/>
                <w:sz w:val="20"/>
                <w:szCs w:val="20"/>
              </w:rPr>
            </w:pPr>
          </w:p>
        </w:tc>
      </w:tr>
    </w:tbl>
    <w:p w14:paraId="617BECE1" w14:textId="37C875EC" w:rsidR="003E1057" w:rsidRPr="00CD53B8" w:rsidRDefault="003E1057" w:rsidP="003E1057">
      <w:r w:rsidRPr="00CD53B8">
        <w:t>Mean’s separations with a Student Newman-Keul’s Test (</w:t>
      </w:r>
      <w:r w:rsidRPr="00CD53B8">
        <w:rPr>
          <w:i/>
        </w:rPr>
        <w:t>P ≤</w:t>
      </w:r>
      <w:r w:rsidRPr="00CD53B8">
        <w:t xml:space="preserve"> 0.05). N = total number of olive fruit fly traps hung each month over the </w:t>
      </w:r>
      <w:r w:rsidRPr="00CD53B8">
        <w:tab/>
        <w:t xml:space="preserve">course of the study. Means with the same letter are not significantly different. </w:t>
      </w:r>
      <w:r w:rsidRPr="00CD53B8">
        <w:rPr>
          <w:b/>
        </w:rPr>
        <w:t>Bold</w:t>
      </w:r>
      <w:r w:rsidRPr="00CD53B8">
        <w:t xml:space="preserve"> values indicate statistical differences with </w:t>
      </w:r>
      <w:r w:rsidR="00A46B3C" w:rsidRPr="00CD53B8">
        <w:tab/>
      </w:r>
      <w:r w:rsidRPr="00CD53B8">
        <w:t>higher means.</w:t>
      </w:r>
    </w:p>
    <w:p w14:paraId="6A3B5824" w14:textId="320E9F8E" w:rsidR="003E1057" w:rsidRPr="00CD53B8" w:rsidRDefault="003E1057" w:rsidP="003E1057">
      <w:pPr>
        <w:rPr>
          <w:b/>
        </w:rPr>
      </w:pPr>
    </w:p>
    <w:p w14:paraId="760BDEBA" w14:textId="77777777" w:rsidR="00A15ED9" w:rsidRPr="00CD53B8" w:rsidRDefault="00A15ED9" w:rsidP="003E1057">
      <w:pPr>
        <w:rPr>
          <w:b/>
        </w:rPr>
      </w:pPr>
    </w:p>
    <w:p w14:paraId="2ACA9851" w14:textId="2FA041F2" w:rsidR="001E35DB" w:rsidRPr="00CD53B8" w:rsidRDefault="003E1057" w:rsidP="003E1057">
      <w:bookmarkStart w:id="115" w:name="Table49"/>
      <w:r w:rsidRPr="00CD53B8">
        <w:lastRenderedPageBreak/>
        <w:t xml:space="preserve">Table 4-9. Effect of trap location within the plot on mean (SE) numbers of arthropods collected from olive fruit fly traps in north </w:t>
      </w:r>
      <w:r w:rsidRPr="00CD53B8">
        <w:tab/>
        <w:t xml:space="preserve">central Florida olive groves in 2017 and 2018. </w:t>
      </w:r>
      <w:bookmarkEnd w:id="1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070"/>
        <w:gridCol w:w="2070"/>
        <w:gridCol w:w="2070"/>
        <w:gridCol w:w="2070"/>
        <w:gridCol w:w="900"/>
        <w:gridCol w:w="895"/>
        <w:gridCol w:w="10"/>
      </w:tblGrid>
      <w:tr w:rsidR="003E1057" w:rsidRPr="00CD53B8" w14:paraId="6FF58C15" w14:textId="77777777" w:rsidTr="00146639">
        <w:trPr>
          <w:trHeight w:val="300"/>
          <w:jc w:val="center"/>
        </w:trPr>
        <w:tc>
          <w:tcPr>
            <w:tcW w:w="11970" w:type="dxa"/>
            <w:gridSpan w:val="8"/>
            <w:tcBorders>
              <w:top w:val="single" w:sz="4" w:space="0" w:color="000000"/>
            </w:tcBorders>
            <w:noWrap/>
            <w:vAlign w:val="center"/>
            <w:hideMark/>
          </w:tcPr>
          <w:p w14:paraId="08DF0CAA" w14:textId="77777777" w:rsidR="003E1057" w:rsidRPr="00CD53B8" w:rsidRDefault="003E1057" w:rsidP="006D4899">
            <w:pPr>
              <w:jc w:val="center"/>
              <w:rPr>
                <w:sz w:val="22"/>
                <w:szCs w:val="22"/>
              </w:rPr>
            </w:pPr>
            <w:r w:rsidRPr="00CD53B8">
              <w:rPr>
                <w:sz w:val="22"/>
                <w:szCs w:val="22"/>
              </w:rPr>
              <w:t>Means (SE)/trap day</w:t>
            </w:r>
          </w:p>
        </w:tc>
      </w:tr>
      <w:tr w:rsidR="003E1057" w:rsidRPr="00CD53B8" w14:paraId="42CC304A" w14:textId="77777777" w:rsidTr="00146639">
        <w:trPr>
          <w:gridAfter w:val="1"/>
          <w:wAfter w:w="10" w:type="dxa"/>
          <w:trHeight w:val="300"/>
          <w:jc w:val="center"/>
        </w:trPr>
        <w:tc>
          <w:tcPr>
            <w:tcW w:w="1885" w:type="dxa"/>
            <w:tcBorders>
              <w:bottom w:val="single" w:sz="4" w:space="0" w:color="000000"/>
            </w:tcBorders>
            <w:noWrap/>
            <w:vAlign w:val="center"/>
            <w:hideMark/>
          </w:tcPr>
          <w:p w14:paraId="3A0BE68C" w14:textId="77777777" w:rsidR="003E1057" w:rsidRPr="00CD53B8" w:rsidRDefault="003E1057" w:rsidP="006D4899">
            <w:pPr>
              <w:jc w:val="center"/>
              <w:rPr>
                <w:color w:val="000000"/>
                <w:sz w:val="22"/>
                <w:szCs w:val="22"/>
              </w:rPr>
            </w:pPr>
            <w:r w:rsidRPr="00CD53B8">
              <w:rPr>
                <w:color w:val="000000"/>
                <w:sz w:val="22"/>
                <w:szCs w:val="22"/>
              </w:rPr>
              <w:t>Group</w:t>
            </w:r>
          </w:p>
        </w:tc>
        <w:tc>
          <w:tcPr>
            <w:tcW w:w="2070" w:type="dxa"/>
            <w:tcBorders>
              <w:top w:val="single" w:sz="4" w:space="0" w:color="000000"/>
              <w:bottom w:val="single" w:sz="4" w:space="0" w:color="000000"/>
            </w:tcBorders>
            <w:noWrap/>
            <w:vAlign w:val="center"/>
            <w:hideMark/>
          </w:tcPr>
          <w:p w14:paraId="75986D2F" w14:textId="77777777" w:rsidR="003E1057" w:rsidRPr="00CD53B8" w:rsidRDefault="003E1057" w:rsidP="006D4899">
            <w:pPr>
              <w:jc w:val="center"/>
              <w:rPr>
                <w:color w:val="000000"/>
                <w:sz w:val="22"/>
                <w:szCs w:val="22"/>
              </w:rPr>
            </w:pPr>
            <w:r w:rsidRPr="00CD53B8">
              <w:rPr>
                <w:color w:val="000000"/>
                <w:sz w:val="22"/>
                <w:szCs w:val="22"/>
              </w:rPr>
              <w:t>Center</w:t>
            </w:r>
          </w:p>
        </w:tc>
        <w:tc>
          <w:tcPr>
            <w:tcW w:w="2070" w:type="dxa"/>
            <w:tcBorders>
              <w:top w:val="single" w:sz="4" w:space="0" w:color="000000"/>
              <w:bottom w:val="single" w:sz="4" w:space="0" w:color="000000"/>
            </w:tcBorders>
            <w:noWrap/>
            <w:vAlign w:val="center"/>
            <w:hideMark/>
          </w:tcPr>
          <w:p w14:paraId="73A1AC97" w14:textId="77777777" w:rsidR="003E1057" w:rsidRPr="00CD53B8" w:rsidRDefault="003E1057" w:rsidP="006D4899">
            <w:pPr>
              <w:jc w:val="center"/>
              <w:rPr>
                <w:color w:val="000000"/>
                <w:sz w:val="22"/>
                <w:szCs w:val="22"/>
              </w:rPr>
            </w:pPr>
            <w:r w:rsidRPr="00CD53B8">
              <w:rPr>
                <w:color w:val="000000"/>
                <w:sz w:val="22"/>
                <w:szCs w:val="22"/>
              </w:rPr>
              <w:t>Corner</w:t>
            </w:r>
          </w:p>
        </w:tc>
        <w:tc>
          <w:tcPr>
            <w:tcW w:w="2070" w:type="dxa"/>
            <w:tcBorders>
              <w:top w:val="single" w:sz="4" w:space="0" w:color="000000"/>
              <w:bottom w:val="single" w:sz="4" w:space="0" w:color="000000"/>
            </w:tcBorders>
            <w:noWrap/>
            <w:vAlign w:val="center"/>
            <w:hideMark/>
          </w:tcPr>
          <w:p w14:paraId="1C671B43" w14:textId="77777777" w:rsidR="003E1057" w:rsidRPr="00CD53B8" w:rsidRDefault="003E1057" w:rsidP="006D4899">
            <w:pPr>
              <w:jc w:val="center"/>
              <w:rPr>
                <w:color w:val="000000"/>
                <w:sz w:val="22"/>
                <w:szCs w:val="22"/>
              </w:rPr>
            </w:pPr>
            <w:r w:rsidRPr="00CD53B8">
              <w:rPr>
                <w:color w:val="000000"/>
                <w:sz w:val="22"/>
                <w:szCs w:val="22"/>
              </w:rPr>
              <w:t>End</w:t>
            </w:r>
          </w:p>
        </w:tc>
        <w:tc>
          <w:tcPr>
            <w:tcW w:w="2070" w:type="dxa"/>
            <w:tcBorders>
              <w:top w:val="single" w:sz="4" w:space="0" w:color="000000"/>
              <w:bottom w:val="single" w:sz="4" w:space="0" w:color="000000"/>
            </w:tcBorders>
            <w:noWrap/>
            <w:vAlign w:val="center"/>
            <w:hideMark/>
          </w:tcPr>
          <w:p w14:paraId="3A8D9D4D" w14:textId="77777777" w:rsidR="003E1057" w:rsidRPr="00CD53B8" w:rsidRDefault="003E1057" w:rsidP="006D4899">
            <w:pPr>
              <w:jc w:val="center"/>
              <w:rPr>
                <w:color w:val="000000"/>
                <w:sz w:val="22"/>
                <w:szCs w:val="22"/>
              </w:rPr>
            </w:pPr>
            <w:r w:rsidRPr="00CD53B8">
              <w:rPr>
                <w:color w:val="000000"/>
                <w:sz w:val="22"/>
                <w:szCs w:val="22"/>
              </w:rPr>
              <w:t>Edge Row</w:t>
            </w:r>
          </w:p>
        </w:tc>
        <w:tc>
          <w:tcPr>
            <w:tcW w:w="900" w:type="dxa"/>
            <w:tcBorders>
              <w:bottom w:val="single" w:sz="4" w:space="0" w:color="000000"/>
            </w:tcBorders>
            <w:noWrap/>
            <w:vAlign w:val="center"/>
            <w:hideMark/>
          </w:tcPr>
          <w:p w14:paraId="65D86325" w14:textId="77777777" w:rsidR="003E1057" w:rsidRPr="00CD53B8" w:rsidRDefault="003E1057" w:rsidP="006D4899">
            <w:pPr>
              <w:jc w:val="center"/>
              <w:rPr>
                <w:color w:val="000000"/>
                <w:sz w:val="22"/>
                <w:szCs w:val="22"/>
              </w:rPr>
            </w:pPr>
            <w:r w:rsidRPr="00CD53B8">
              <w:rPr>
                <w:color w:val="000000"/>
                <w:sz w:val="22"/>
                <w:szCs w:val="22"/>
              </w:rPr>
              <w:t>F</w:t>
            </w:r>
          </w:p>
        </w:tc>
        <w:tc>
          <w:tcPr>
            <w:tcW w:w="895" w:type="dxa"/>
            <w:tcBorders>
              <w:bottom w:val="single" w:sz="4" w:space="0" w:color="000000"/>
            </w:tcBorders>
            <w:noWrap/>
            <w:vAlign w:val="center"/>
            <w:hideMark/>
          </w:tcPr>
          <w:p w14:paraId="396069EB" w14:textId="77777777" w:rsidR="003E1057" w:rsidRPr="00CD53B8" w:rsidRDefault="003E1057" w:rsidP="006D4899">
            <w:pPr>
              <w:jc w:val="center"/>
              <w:rPr>
                <w:i/>
                <w:iCs/>
                <w:color w:val="000000"/>
                <w:sz w:val="22"/>
                <w:szCs w:val="22"/>
              </w:rPr>
            </w:pPr>
            <w:r w:rsidRPr="00CD53B8">
              <w:rPr>
                <w:i/>
                <w:iCs/>
                <w:color w:val="000000"/>
                <w:sz w:val="22"/>
                <w:szCs w:val="22"/>
              </w:rPr>
              <w:t>P</w:t>
            </w:r>
          </w:p>
        </w:tc>
      </w:tr>
      <w:tr w:rsidR="003E1057" w:rsidRPr="00CD53B8" w14:paraId="1C51825C" w14:textId="77777777" w:rsidTr="00146639">
        <w:trPr>
          <w:gridAfter w:val="1"/>
          <w:wAfter w:w="10" w:type="dxa"/>
          <w:trHeight w:val="300"/>
          <w:jc w:val="center"/>
        </w:trPr>
        <w:tc>
          <w:tcPr>
            <w:tcW w:w="1885" w:type="dxa"/>
            <w:tcBorders>
              <w:top w:val="single" w:sz="4" w:space="0" w:color="000000"/>
            </w:tcBorders>
            <w:noWrap/>
            <w:hideMark/>
          </w:tcPr>
          <w:p w14:paraId="2E657182" w14:textId="77777777" w:rsidR="003E1057" w:rsidRPr="00CD53B8" w:rsidRDefault="003E1057" w:rsidP="006D4899">
            <w:pPr>
              <w:rPr>
                <w:color w:val="000000"/>
                <w:sz w:val="22"/>
                <w:szCs w:val="22"/>
              </w:rPr>
            </w:pPr>
            <w:r w:rsidRPr="00CD53B8">
              <w:rPr>
                <w:color w:val="000000"/>
                <w:sz w:val="22"/>
                <w:szCs w:val="22"/>
              </w:rPr>
              <w:t>Acari</w:t>
            </w:r>
          </w:p>
        </w:tc>
        <w:tc>
          <w:tcPr>
            <w:tcW w:w="2070" w:type="dxa"/>
            <w:tcBorders>
              <w:top w:val="single" w:sz="4" w:space="0" w:color="000000"/>
            </w:tcBorders>
            <w:noWrap/>
            <w:hideMark/>
          </w:tcPr>
          <w:p w14:paraId="04C04DEA" w14:textId="77777777" w:rsidR="003E1057" w:rsidRPr="00CD53B8" w:rsidRDefault="003E1057" w:rsidP="006D4899">
            <w:pPr>
              <w:jc w:val="right"/>
              <w:rPr>
                <w:color w:val="000000"/>
                <w:sz w:val="22"/>
                <w:szCs w:val="22"/>
              </w:rPr>
            </w:pPr>
            <w:r w:rsidRPr="00CD53B8">
              <w:rPr>
                <w:color w:val="000000"/>
                <w:sz w:val="22"/>
                <w:szCs w:val="22"/>
              </w:rPr>
              <w:t>0.124 (0.042) a</w:t>
            </w:r>
          </w:p>
        </w:tc>
        <w:tc>
          <w:tcPr>
            <w:tcW w:w="2070" w:type="dxa"/>
            <w:tcBorders>
              <w:top w:val="single" w:sz="4" w:space="0" w:color="000000"/>
            </w:tcBorders>
            <w:noWrap/>
            <w:hideMark/>
          </w:tcPr>
          <w:p w14:paraId="6079BAA2" w14:textId="77777777" w:rsidR="003E1057" w:rsidRPr="00CD53B8" w:rsidRDefault="003E1057" w:rsidP="006D4899">
            <w:pPr>
              <w:jc w:val="right"/>
              <w:rPr>
                <w:color w:val="000000"/>
                <w:sz w:val="22"/>
                <w:szCs w:val="22"/>
              </w:rPr>
            </w:pPr>
            <w:r w:rsidRPr="00CD53B8">
              <w:rPr>
                <w:color w:val="000000"/>
                <w:sz w:val="22"/>
                <w:szCs w:val="22"/>
              </w:rPr>
              <w:t>0.212 (0.084) a</w:t>
            </w:r>
          </w:p>
        </w:tc>
        <w:tc>
          <w:tcPr>
            <w:tcW w:w="2070" w:type="dxa"/>
            <w:tcBorders>
              <w:top w:val="single" w:sz="4" w:space="0" w:color="000000"/>
            </w:tcBorders>
            <w:noWrap/>
            <w:hideMark/>
          </w:tcPr>
          <w:p w14:paraId="38F9D4A2" w14:textId="77777777" w:rsidR="003E1057" w:rsidRPr="00CD53B8" w:rsidRDefault="003E1057" w:rsidP="006D4899">
            <w:pPr>
              <w:jc w:val="right"/>
              <w:rPr>
                <w:color w:val="000000"/>
                <w:sz w:val="22"/>
                <w:szCs w:val="22"/>
              </w:rPr>
            </w:pPr>
            <w:r w:rsidRPr="00CD53B8">
              <w:rPr>
                <w:color w:val="000000"/>
                <w:sz w:val="22"/>
                <w:szCs w:val="22"/>
              </w:rPr>
              <w:t>0.131 (0.049) a</w:t>
            </w:r>
          </w:p>
        </w:tc>
        <w:tc>
          <w:tcPr>
            <w:tcW w:w="2070" w:type="dxa"/>
            <w:tcBorders>
              <w:top w:val="single" w:sz="4" w:space="0" w:color="000000"/>
            </w:tcBorders>
            <w:noWrap/>
            <w:hideMark/>
          </w:tcPr>
          <w:p w14:paraId="635F2763" w14:textId="77777777" w:rsidR="003E1057" w:rsidRPr="00CD53B8" w:rsidRDefault="003E1057" w:rsidP="006D4899">
            <w:pPr>
              <w:jc w:val="right"/>
              <w:rPr>
                <w:color w:val="000000"/>
                <w:sz w:val="22"/>
                <w:szCs w:val="22"/>
              </w:rPr>
            </w:pPr>
            <w:r w:rsidRPr="00CD53B8">
              <w:rPr>
                <w:color w:val="000000"/>
                <w:sz w:val="22"/>
                <w:szCs w:val="22"/>
              </w:rPr>
              <w:t>0.298 (0.081) a</w:t>
            </w:r>
          </w:p>
        </w:tc>
        <w:tc>
          <w:tcPr>
            <w:tcW w:w="900" w:type="dxa"/>
            <w:tcBorders>
              <w:top w:val="single" w:sz="4" w:space="0" w:color="000000"/>
            </w:tcBorders>
            <w:noWrap/>
            <w:hideMark/>
          </w:tcPr>
          <w:p w14:paraId="5476E751" w14:textId="77777777" w:rsidR="003E1057" w:rsidRPr="00CD53B8" w:rsidRDefault="003E1057" w:rsidP="006D4899">
            <w:pPr>
              <w:jc w:val="right"/>
              <w:rPr>
                <w:color w:val="000000"/>
                <w:sz w:val="22"/>
                <w:szCs w:val="22"/>
              </w:rPr>
            </w:pPr>
            <w:r w:rsidRPr="00CD53B8">
              <w:rPr>
                <w:color w:val="000000"/>
                <w:sz w:val="22"/>
                <w:szCs w:val="22"/>
              </w:rPr>
              <w:t>2.31</w:t>
            </w:r>
          </w:p>
        </w:tc>
        <w:tc>
          <w:tcPr>
            <w:tcW w:w="895" w:type="dxa"/>
            <w:tcBorders>
              <w:top w:val="single" w:sz="4" w:space="0" w:color="000000"/>
            </w:tcBorders>
            <w:noWrap/>
            <w:hideMark/>
          </w:tcPr>
          <w:p w14:paraId="7094ECE8" w14:textId="77777777" w:rsidR="003E1057" w:rsidRPr="00CD53B8" w:rsidRDefault="003E1057" w:rsidP="006D4899">
            <w:pPr>
              <w:jc w:val="right"/>
              <w:rPr>
                <w:color w:val="000000"/>
                <w:sz w:val="22"/>
                <w:szCs w:val="22"/>
              </w:rPr>
            </w:pPr>
            <w:r w:rsidRPr="00CD53B8">
              <w:rPr>
                <w:color w:val="000000"/>
                <w:sz w:val="22"/>
                <w:szCs w:val="22"/>
              </w:rPr>
              <w:t>0.076</w:t>
            </w:r>
          </w:p>
        </w:tc>
      </w:tr>
      <w:tr w:rsidR="003E1057" w:rsidRPr="00CD53B8" w14:paraId="22B0292B" w14:textId="77777777" w:rsidTr="00146639">
        <w:trPr>
          <w:gridAfter w:val="1"/>
          <w:wAfter w:w="10" w:type="dxa"/>
          <w:trHeight w:val="300"/>
          <w:jc w:val="center"/>
        </w:trPr>
        <w:tc>
          <w:tcPr>
            <w:tcW w:w="1885" w:type="dxa"/>
            <w:noWrap/>
            <w:hideMark/>
          </w:tcPr>
          <w:p w14:paraId="7E02C37B" w14:textId="77777777" w:rsidR="003E1057" w:rsidRPr="00CD53B8" w:rsidRDefault="003E1057" w:rsidP="006D4899">
            <w:pPr>
              <w:rPr>
                <w:color w:val="000000"/>
                <w:sz w:val="22"/>
                <w:szCs w:val="22"/>
              </w:rPr>
            </w:pPr>
            <w:r w:rsidRPr="00CD53B8">
              <w:rPr>
                <w:color w:val="000000"/>
                <w:sz w:val="22"/>
                <w:szCs w:val="22"/>
              </w:rPr>
              <w:t>Araneae</w:t>
            </w:r>
          </w:p>
        </w:tc>
        <w:tc>
          <w:tcPr>
            <w:tcW w:w="2070" w:type="dxa"/>
            <w:noWrap/>
            <w:hideMark/>
          </w:tcPr>
          <w:p w14:paraId="4B125180" w14:textId="77777777" w:rsidR="003E1057" w:rsidRPr="00CD53B8" w:rsidRDefault="003E1057" w:rsidP="006D4899">
            <w:pPr>
              <w:jc w:val="right"/>
              <w:rPr>
                <w:color w:val="000000"/>
                <w:sz w:val="22"/>
                <w:szCs w:val="22"/>
              </w:rPr>
            </w:pPr>
            <w:r w:rsidRPr="00CD53B8">
              <w:rPr>
                <w:color w:val="000000"/>
                <w:sz w:val="22"/>
                <w:szCs w:val="22"/>
              </w:rPr>
              <w:t>1.368 (0.115) a</w:t>
            </w:r>
          </w:p>
        </w:tc>
        <w:tc>
          <w:tcPr>
            <w:tcW w:w="2070" w:type="dxa"/>
            <w:noWrap/>
            <w:hideMark/>
          </w:tcPr>
          <w:p w14:paraId="18CD733E" w14:textId="77777777" w:rsidR="003E1057" w:rsidRPr="00CD53B8" w:rsidRDefault="003E1057" w:rsidP="006D4899">
            <w:pPr>
              <w:jc w:val="right"/>
              <w:rPr>
                <w:color w:val="000000"/>
                <w:sz w:val="22"/>
                <w:szCs w:val="22"/>
              </w:rPr>
            </w:pPr>
            <w:r w:rsidRPr="00CD53B8">
              <w:rPr>
                <w:color w:val="000000"/>
                <w:sz w:val="22"/>
                <w:szCs w:val="22"/>
              </w:rPr>
              <w:t>1.061 (0.226) a</w:t>
            </w:r>
          </w:p>
        </w:tc>
        <w:tc>
          <w:tcPr>
            <w:tcW w:w="2070" w:type="dxa"/>
            <w:noWrap/>
            <w:hideMark/>
          </w:tcPr>
          <w:p w14:paraId="1CCADFE7" w14:textId="77777777" w:rsidR="003E1057" w:rsidRPr="00CD53B8" w:rsidRDefault="003E1057" w:rsidP="006D4899">
            <w:pPr>
              <w:jc w:val="right"/>
              <w:rPr>
                <w:color w:val="000000"/>
                <w:sz w:val="22"/>
                <w:szCs w:val="22"/>
              </w:rPr>
            </w:pPr>
            <w:r w:rsidRPr="00CD53B8">
              <w:rPr>
                <w:color w:val="000000"/>
                <w:sz w:val="22"/>
                <w:szCs w:val="22"/>
              </w:rPr>
              <w:t>1.377 (0.252) a</w:t>
            </w:r>
          </w:p>
        </w:tc>
        <w:tc>
          <w:tcPr>
            <w:tcW w:w="2070" w:type="dxa"/>
            <w:noWrap/>
            <w:hideMark/>
          </w:tcPr>
          <w:p w14:paraId="2DFC543F" w14:textId="77777777" w:rsidR="003E1057" w:rsidRPr="00CD53B8" w:rsidRDefault="003E1057" w:rsidP="006D4899">
            <w:pPr>
              <w:jc w:val="right"/>
              <w:rPr>
                <w:color w:val="000000"/>
                <w:sz w:val="22"/>
                <w:szCs w:val="22"/>
              </w:rPr>
            </w:pPr>
            <w:r w:rsidRPr="00CD53B8">
              <w:rPr>
                <w:color w:val="000000"/>
                <w:sz w:val="22"/>
                <w:szCs w:val="22"/>
              </w:rPr>
              <w:t>1.223 (0.148) a</w:t>
            </w:r>
          </w:p>
        </w:tc>
        <w:tc>
          <w:tcPr>
            <w:tcW w:w="900" w:type="dxa"/>
            <w:noWrap/>
            <w:hideMark/>
          </w:tcPr>
          <w:p w14:paraId="4438B89F" w14:textId="77777777" w:rsidR="003E1057" w:rsidRPr="00CD53B8" w:rsidRDefault="003E1057" w:rsidP="006D4899">
            <w:pPr>
              <w:jc w:val="right"/>
              <w:rPr>
                <w:color w:val="000000"/>
                <w:sz w:val="22"/>
                <w:szCs w:val="22"/>
              </w:rPr>
            </w:pPr>
            <w:r w:rsidRPr="00CD53B8">
              <w:rPr>
                <w:color w:val="000000"/>
                <w:sz w:val="22"/>
                <w:szCs w:val="22"/>
              </w:rPr>
              <w:t>0.34</w:t>
            </w:r>
          </w:p>
        </w:tc>
        <w:tc>
          <w:tcPr>
            <w:tcW w:w="895" w:type="dxa"/>
            <w:noWrap/>
            <w:hideMark/>
          </w:tcPr>
          <w:p w14:paraId="4F0F8D65" w14:textId="77777777" w:rsidR="003E1057" w:rsidRPr="00CD53B8" w:rsidRDefault="003E1057" w:rsidP="006D4899">
            <w:pPr>
              <w:jc w:val="right"/>
              <w:rPr>
                <w:color w:val="000000"/>
                <w:sz w:val="22"/>
                <w:szCs w:val="22"/>
              </w:rPr>
            </w:pPr>
            <w:r w:rsidRPr="00CD53B8">
              <w:rPr>
                <w:color w:val="000000"/>
                <w:sz w:val="22"/>
                <w:szCs w:val="22"/>
              </w:rPr>
              <w:t>0.800</w:t>
            </w:r>
          </w:p>
        </w:tc>
      </w:tr>
      <w:tr w:rsidR="003E1057" w:rsidRPr="00CD53B8" w14:paraId="4C6F1250" w14:textId="77777777" w:rsidTr="00146639">
        <w:trPr>
          <w:gridAfter w:val="1"/>
          <w:wAfter w:w="10" w:type="dxa"/>
          <w:trHeight w:val="300"/>
          <w:jc w:val="center"/>
        </w:trPr>
        <w:tc>
          <w:tcPr>
            <w:tcW w:w="1885" w:type="dxa"/>
            <w:noWrap/>
            <w:hideMark/>
          </w:tcPr>
          <w:p w14:paraId="5B28296A" w14:textId="77777777" w:rsidR="003E1057" w:rsidRPr="00CD53B8" w:rsidRDefault="003E1057" w:rsidP="006D4899">
            <w:pPr>
              <w:rPr>
                <w:color w:val="000000"/>
                <w:sz w:val="22"/>
                <w:szCs w:val="22"/>
              </w:rPr>
            </w:pPr>
            <w:r w:rsidRPr="00CD53B8">
              <w:rPr>
                <w:color w:val="000000"/>
                <w:sz w:val="22"/>
                <w:szCs w:val="22"/>
              </w:rPr>
              <w:t>Coleoptera</w:t>
            </w:r>
          </w:p>
        </w:tc>
        <w:tc>
          <w:tcPr>
            <w:tcW w:w="2070" w:type="dxa"/>
            <w:noWrap/>
            <w:hideMark/>
          </w:tcPr>
          <w:p w14:paraId="2EC9BCB2" w14:textId="77777777" w:rsidR="003E1057" w:rsidRPr="00CD53B8" w:rsidRDefault="003E1057" w:rsidP="006D4899">
            <w:pPr>
              <w:jc w:val="right"/>
              <w:rPr>
                <w:b/>
                <w:color w:val="000000"/>
                <w:sz w:val="22"/>
                <w:szCs w:val="22"/>
              </w:rPr>
            </w:pPr>
            <w:r w:rsidRPr="00CD53B8">
              <w:rPr>
                <w:b/>
                <w:color w:val="000000"/>
                <w:sz w:val="22"/>
                <w:szCs w:val="22"/>
              </w:rPr>
              <w:t>7.259 (1.031) a</w:t>
            </w:r>
          </w:p>
        </w:tc>
        <w:tc>
          <w:tcPr>
            <w:tcW w:w="2070" w:type="dxa"/>
            <w:noWrap/>
            <w:hideMark/>
          </w:tcPr>
          <w:p w14:paraId="0C58D5CE" w14:textId="77777777" w:rsidR="003E1057" w:rsidRPr="00CD53B8" w:rsidRDefault="003E1057" w:rsidP="006D4899">
            <w:pPr>
              <w:jc w:val="right"/>
              <w:rPr>
                <w:color w:val="000000"/>
                <w:sz w:val="22"/>
                <w:szCs w:val="22"/>
              </w:rPr>
            </w:pPr>
            <w:r w:rsidRPr="00CD53B8">
              <w:rPr>
                <w:color w:val="000000"/>
                <w:sz w:val="22"/>
                <w:szCs w:val="22"/>
              </w:rPr>
              <w:t>3.545 (1.019) ab</w:t>
            </w:r>
          </w:p>
        </w:tc>
        <w:tc>
          <w:tcPr>
            <w:tcW w:w="2070" w:type="dxa"/>
            <w:noWrap/>
            <w:hideMark/>
          </w:tcPr>
          <w:p w14:paraId="470EEAD8" w14:textId="77777777" w:rsidR="003E1057" w:rsidRPr="00CD53B8" w:rsidRDefault="003E1057" w:rsidP="006D4899">
            <w:pPr>
              <w:jc w:val="right"/>
              <w:rPr>
                <w:color w:val="000000"/>
                <w:sz w:val="22"/>
                <w:szCs w:val="22"/>
              </w:rPr>
            </w:pPr>
            <w:r w:rsidRPr="00CD53B8">
              <w:rPr>
                <w:color w:val="000000"/>
                <w:sz w:val="22"/>
                <w:szCs w:val="22"/>
              </w:rPr>
              <w:t>4.869 (1.238) ab</w:t>
            </w:r>
          </w:p>
        </w:tc>
        <w:tc>
          <w:tcPr>
            <w:tcW w:w="2070" w:type="dxa"/>
            <w:noWrap/>
            <w:hideMark/>
          </w:tcPr>
          <w:p w14:paraId="2254445A" w14:textId="77777777" w:rsidR="003E1057" w:rsidRPr="00CD53B8" w:rsidRDefault="003E1057" w:rsidP="006D4899">
            <w:pPr>
              <w:jc w:val="right"/>
              <w:rPr>
                <w:color w:val="000000"/>
                <w:sz w:val="22"/>
                <w:szCs w:val="22"/>
              </w:rPr>
            </w:pPr>
            <w:r w:rsidRPr="00CD53B8">
              <w:rPr>
                <w:color w:val="000000"/>
                <w:sz w:val="22"/>
                <w:szCs w:val="22"/>
              </w:rPr>
              <w:t>3.532 (0.534) b</w:t>
            </w:r>
          </w:p>
        </w:tc>
        <w:tc>
          <w:tcPr>
            <w:tcW w:w="900" w:type="dxa"/>
            <w:noWrap/>
            <w:hideMark/>
          </w:tcPr>
          <w:p w14:paraId="15CEE90B" w14:textId="77777777" w:rsidR="003E1057" w:rsidRPr="00CD53B8" w:rsidRDefault="003E1057" w:rsidP="006D4899">
            <w:pPr>
              <w:jc w:val="right"/>
              <w:rPr>
                <w:color w:val="000000"/>
                <w:sz w:val="22"/>
                <w:szCs w:val="22"/>
              </w:rPr>
            </w:pPr>
            <w:r w:rsidRPr="00CD53B8">
              <w:rPr>
                <w:color w:val="000000"/>
                <w:sz w:val="22"/>
                <w:szCs w:val="22"/>
              </w:rPr>
              <w:t>4.26</w:t>
            </w:r>
          </w:p>
        </w:tc>
        <w:tc>
          <w:tcPr>
            <w:tcW w:w="895" w:type="dxa"/>
            <w:noWrap/>
            <w:hideMark/>
          </w:tcPr>
          <w:p w14:paraId="3DCF1540" w14:textId="77777777" w:rsidR="003E1057" w:rsidRPr="00CD53B8" w:rsidRDefault="003E1057" w:rsidP="006D4899">
            <w:pPr>
              <w:jc w:val="right"/>
              <w:rPr>
                <w:b/>
                <w:bCs/>
                <w:color w:val="000000"/>
                <w:sz w:val="22"/>
                <w:szCs w:val="22"/>
              </w:rPr>
            </w:pPr>
            <w:r w:rsidRPr="00CD53B8">
              <w:rPr>
                <w:b/>
                <w:bCs/>
                <w:color w:val="000000"/>
                <w:sz w:val="22"/>
                <w:szCs w:val="22"/>
              </w:rPr>
              <w:t>0.006</w:t>
            </w:r>
          </w:p>
        </w:tc>
      </w:tr>
      <w:tr w:rsidR="003E1057" w:rsidRPr="00CD53B8" w14:paraId="133E3E49" w14:textId="77777777" w:rsidTr="00146639">
        <w:trPr>
          <w:gridAfter w:val="1"/>
          <w:wAfter w:w="10" w:type="dxa"/>
          <w:trHeight w:val="300"/>
          <w:jc w:val="center"/>
        </w:trPr>
        <w:tc>
          <w:tcPr>
            <w:tcW w:w="1885" w:type="dxa"/>
            <w:noWrap/>
            <w:hideMark/>
          </w:tcPr>
          <w:p w14:paraId="5C1E6DA3" w14:textId="77777777" w:rsidR="003E1057" w:rsidRPr="00CD53B8" w:rsidRDefault="003E1057" w:rsidP="006D4899">
            <w:pPr>
              <w:rPr>
                <w:color w:val="000000"/>
                <w:sz w:val="22"/>
                <w:szCs w:val="22"/>
              </w:rPr>
            </w:pPr>
            <w:r w:rsidRPr="00CD53B8">
              <w:rPr>
                <w:color w:val="000000"/>
                <w:sz w:val="22"/>
                <w:szCs w:val="22"/>
              </w:rPr>
              <w:t>Collembola</w:t>
            </w:r>
          </w:p>
        </w:tc>
        <w:tc>
          <w:tcPr>
            <w:tcW w:w="2070" w:type="dxa"/>
            <w:noWrap/>
            <w:hideMark/>
          </w:tcPr>
          <w:p w14:paraId="1660F99B" w14:textId="77777777" w:rsidR="003E1057" w:rsidRPr="00CD53B8" w:rsidRDefault="003E1057" w:rsidP="006D4899">
            <w:pPr>
              <w:jc w:val="right"/>
              <w:rPr>
                <w:color w:val="000000"/>
                <w:sz w:val="22"/>
                <w:szCs w:val="22"/>
              </w:rPr>
            </w:pPr>
            <w:r w:rsidRPr="00CD53B8">
              <w:rPr>
                <w:color w:val="000000"/>
                <w:sz w:val="22"/>
                <w:szCs w:val="22"/>
              </w:rPr>
              <w:t>0.150 (0.045) b</w:t>
            </w:r>
          </w:p>
        </w:tc>
        <w:tc>
          <w:tcPr>
            <w:tcW w:w="2070" w:type="dxa"/>
            <w:noWrap/>
            <w:hideMark/>
          </w:tcPr>
          <w:p w14:paraId="21547EA9" w14:textId="77777777" w:rsidR="003E1057" w:rsidRPr="00CD53B8" w:rsidRDefault="003E1057" w:rsidP="006D4899">
            <w:pPr>
              <w:jc w:val="right"/>
              <w:rPr>
                <w:color w:val="000000"/>
                <w:sz w:val="22"/>
                <w:szCs w:val="22"/>
              </w:rPr>
            </w:pPr>
            <w:r w:rsidRPr="00CD53B8">
              <w:rPr>
                <w:color w:val="000000"/>
                <w:sz w:val="22"/>
                <w:szCs w:val="22"/>
              </w:rPr>
              <w:t>0.606 (0.351) ab</w:t>
            </w:r>
          </w:p>
        </w:tc>
        <w:tc>
          <w:tcPr>
            <w:tcW w:w="2070" w:type="dxa"/>
            <w:noWrap/>
            <w:hideMark/>
          </w:tcPr>
          <w:p w14:paraId="418BDA95" w14:textId="77777777" w:rsidR="003E1057" w:rsidRPr="00CD53B8" w:rsidRDefault="003E1057" w:rsidP="006D4899">
            <w:pPr>
              <w:jc w:val="right"/>
              <w:rPr>
                <w:color w:val="000000"/>
                <w:sz w:val="22"/>
                <w:szCs w:val="22"/>
              </w:rPr>
            </w:pPr>
            <w:r w:rsidRPr="00CD53B8">
              <w:rPr>
                <w:color w:val="000000"/>
                <w:sz w:val="22"/>
                <w:szCs w:val="22"/>
              </w:rPr>
              <w:t>0.623 (0.219) a</w:t>
            </w:r>
          </w:p>
        </w:tc>
        <w:tc>
          <w:tcPr>
            <w:tcW w:w="2070" w:type="dxa"/>
            <w:noWrap/>
            <w:hideMark/>
          </w:tcPr>
          <w:p w14:paraId="2D4D6105" w14:textId="77777777" w:rsidR="003E1057" w:rsidRPr="00CD53B8" w:rsidRDefault="003E1057" w:rsidP="006D4899">
            <w:pPr>
              <w:jc w:val="right"/>
              <w:rPr>
                <w:color w:val="000000"/>
                <w:sz w:val="22"/>
                <w:szCs w:val="22"/>
              </w:rPr>
            </w:pPr>
            <w:r w:rsidRPr="00CD53B8">
              <w:rPr>
                <w:color w:val="000000"/>
                <w:sz w:val="22"/>
                <w:szCs w:val="22"/>
              </w:rPr>
              <w:t>0.394 (0.155) ab</w:t>
            </w:r>
          </w:p>
        </w:tc>
        <w:tc>
          <w:tcPr>
            <w:tcW w:w="900" w:type="dxa"/>
            <w:noWrap/>
            <w:hideMark/>
          </w:tcPr>
          <w:p w14:paraId="0C8FBCF5" w14:textId="77777777" w:rsidR="003E1057" w:rsidRPr="00CD53B8" w:rsidRDefault="003E1057" w:rsidP="006D4899">
            <w:pPr>
              <w:jc w:val="right"/>
              <w:rPr>
                <w:color w:val="000000"/>
                <w:sz w:val="22"/>
                <w:szCs w:val="22"/>
              </w:rPr>
            </w:pPr>
            <w:r w:rsidRPr="00CD53B8">
              <w:rPr>
                <w:color w:val="000000"/>
                <w:sz w:val="22"/>
                <w:szCs w:val="22"/>
              </w:rPr>
              <w:t>3.63</w:t>
            </w:r>
          </w:p>
        </w:tc>
        <w:tc>
          <w:tcPr>
            <w:tcW w:w="895" w:type="dxa"/>
            <w:noWrap/>
            <w:hideMark/>
          </w:tcPr>
          <w:p w14:paraId="0150C911" w14:textId="77777777" w:rsidR="003E1057" w:rsidRPr="00CD53B8" w:rsidRDefault="003E1057" w:rsidP="006D4899">
            <w:pPr>
              <w:jc w:val="right"/>
              <w:rPr>
                <w:bCs/>
                <w:color w:val="000000"/>
                <w:sz w:val="22"/>
                <w:szCs w:val="22"/>
              </w:rPr>
            </w:pPr>
            <w:r w:rsidRPr="00CD53B8">
              <w:rPr>
                <w:bCs/>
                <w:color w:val="000000"/>
                <w:sz w:val="22"/>
                <w:szCs w:val="22"/>
              </w:rPr>
              <w:t>0.013</w:t>
            </w:r>
          </w:p>
        </w:tc>
      </w:tr>
      <w:tr w:rsidR="003E1057" w:rsidRPr="00CD53B8" w14:paraId="3B1882C3" w14:textId="77777777" w:rsidTr="00146639">
        <w:trPr>
          <w:gridAfter w:val="1"/>
          <w:wAfter w:w="10" w:type="dxa"/>
          <w:trHeight w:val="300"/>
          <w:jc w:val="center"/>
        </w:trPr>
        <w:tc>
          <w:tcPr>
            <w:tcW w:w="1885" w:type="dxa"/>
            <w:noWrap/>
            <w:hideMark/>
          </w:tcPr>
          <w:p w14:paraId="55E83755" w14:textId="77777777" w:rsidR="003E1057" w:rsidRPr="00CD53B8" w:rsidRDefault="003E1057" w:rsidP="006D4899">
            <w:pPr>
              <w:rPr>
                <w:color w:val="000000"/>
                <w:sz w:val="22"/>
                <w:szCs w:val="22"/>
              </w:rPr>
            </w:pPr>
            <w:r w:rsidRPr="00CD53B8">
              <w:rPr>
                <w:color w:val="000000"/>
                <w:sz w:val="22"/>
                <w:szCs w:val="22"/>
              </w:rPr>
              <w:t>Diptera</w:t>
            </w:r>
          </w:p>
        </w:tc>
        <w:tc>
          <w:tcPr>
            <w:tcW w:w="2070" w:type="dxa"/>
            <w:noWrap/>
            <w:hideMark/>
          </w:tcPr>
          <w:p w14:paraId="489FA1CA" w14:textId="77777777" w:rsidR="003E1057" w:rsidRPr="00CD53B8" w:rsidRDefault="003E1057" w:rsidP="006D4899">
            <w:pPr>
              <w:jc w:val="right"/>
              <w:rPr>
                <w:color w:val="000000"/>
                <w:sz w:val="22"/>
                <w:szCs w:val="22"/>
              </w:rPr>
            </w:pPr>
            <w:r w:rsidRPr="00CD53B8">
              <w:rPr>
                <w:color w:val="000000"/>
                <w:sz w:val="22"/>
                <w:szCs w:val="22"/>
              </w:rPr>
              <w:t>214.891 (14.117) b</w:t>
            </w:r>
          </w:p>
        </w:tc>
        <w:tc>
          <w:tcPr>
            <w:tcW w:w="2070" w:type="dxa"/>
            <w:noWrap/>
            <w:hideMark/>
          </w:tcPr>
          <w:p w14:paraId="2F0EA5BD" w14:textId="77777777" w:rsidR="003E1057" w:rsidRPr="00CD53B8" w:rsidRDefault="003E1057" w:rsidP="006D4899">
            <w:pPr>
              <w:jc w:val="right"/>
              <w:rPr>
                <w:b/>
                <w:color w:val="000000"/>
                <w:sz w:val="22"/>
                <w:szCs w:val="22"/>
              </w:rPr>
            </w:pPr>
            <w:r w:rsidRPr="00CD53B8">
              <w:rPr>
                <w:b/>
                <w:color w:val="000000"/>
                <w:sz w:val="22"/>
                <w:szCs w:val="22"/>
              </w:rPr>
              <w:t>353.970 (57.763) a</w:t>
            </w:r>
          </w:p>
        </w:tc>
        <w:tc>
          <w:tcPr>
            <w:tcW w:w="2070" w:type="dxa"/>
            <w:noWrap/>
            <w:hideMark/>
          </w:tcPr>
          <w:p w14:paraId="5FF917F4" w14:textId="77777777" w:rsidR="003E1057" w:rsidRPr="00CD53B8" w:rsidRDefault="003E1057" w:rsidP="006D4899">
            <w:pPr>
              <w:jc w:val="right"/>
              <w:rPr>
                <w:color w:val="000000"/>
                <w:sz w:val="22"/>
                <w:szCs w:val="22"/>
              </w:rPr>
            </w:pPr>
            <w:r w:rsidRPr="00CD53B8">
              <w:rPr>
                <w:color w:val="000000"/>
                <w:sz w:val="22"/>
                <w:szCs w:val="22"/>
              </w:rPr>
              <w:t>210.311 (24.345) b</w:t>
            </w:r>
          </w:p>
        </w:tc>
        <w:tc>
          <w:tcPr>
            <w:tcW w:w="2070" w:type="dxa"/>
            <w:noWrap/>
            <w:hideMark/>
          </w:tcPr>
          <w:p w14:paraId="7218D2BD" w14:textId="77777777" w:rsidR="003E1057" w:rsidRPr="00CD53B8" w:rsidRDefault="003E1057" w:rsidP="006D4899">
            <w:pPr>
              <w:jc w:val="right"/>
              <w:rPr>
                <w:color w:val="000000"/>
                <w:sz w:val="22"/>
                <w:szCs w:val="22"/>
              </w:rPr>
            </w:pPr>
            <w:r w:rsidRPr="00CD53B8">
              <w:rPr>
                <w:color w:val="000000"/>
                <w:sz w:val="22"/>
                <w:szCs w:val="22"/>
              </w:rPr>
              <w:t>235.957 (20,746) b</w:t>
            </w:r>
          </w:p>
        </w:tc>
        <w:tc>
          <w:tcPr>
            <w:tcW w:w="900" w:type="dxa"/>
            <w:noWrap/>
            <w:hideMark/>
          </w:tcPr>
          <w:p w14:paraId="3D599A77" w14:textId="77777777" w:rsidR="003E1057" w:rsidRPr="00CD53B8" w:rsidRDefault="003E1057" w:rsidP="006D4899">
            <w:pPr>
              <w:jc w:val="right"/>
              <w:rPr>
                <w:color w:val="000000"/>
                <w:sz w:val="22"/>
                <w:szCs w:val="22"/>
              </w:rPr>
            </w:pPr>
            <w:r w:rsidRPr="00CD53B8">
              <w:rPr>
                <w:color w:val="000000"/>
                <w:sz w:val="22"/>
                <w:szCs w:val="22"/>
              </w:rPr>
              <w:t>2.71</w:t>
            </w:r>
          </w:p>
        </w:tc>
        <w:tc>
          <w:tcPr>
            <w:tcW w:w="895" w:type="dxa"/>
            <w:noWrap/>
            <w:hideMark/>
          </w:tcPr>
          <w:p w14:paraId="3187A02C" w14:textId="77777777" w:rsidR="003E1057" w:rsidRPr="00CD53B8" w:rsidRDefault="003E1057" w:rsidP="006D4899">
            <w:pPr>
              <w:jc w:val="right"/>
              <w:rPr>
                <w:b/>
                <w:bCs/>
                <w:color w:val="000000"/>
                <w:sz w:val="22"/>
                <w:szCs w:val="22"/>
              </w:rPr>
            </w:pPr>
            <w:r w:rsidRPr="00CD53B8">
              <w:rPr>
                <w:b/>
                <w:bCs/>
                <w:color w:val="000000"/>
                <w:sz w:val="22"/>
                <w:szCs w:val="22"/>
              </w:rPr>
              <w:t>0.045</w:t>
            </w:r>
          </w:p>
        </w:tc>
      </w:tr>
      <w:tr w:rsidR="003E1057" w:rsidRPr="00CD53B8" w14:paraId="603C5E85" w14:textId="77777777" w:rsidTr="00146639">
        <w:trPr>
          <w:gridAfter w:val="1"/>
          <w:wAfter w:w="10" w:type="dxa"/>
          <w:trHeight w:val="300"/>
          <w:jc w:val="center"/>
        </w:trPr>
        <w:tc>
          <w:tcPr>
            <w:tcW w:w="1885" w:type="dxa"/>
            <w:noWrap/>
          </w:tcPr>
          <w:p w14:paraId="365D5752" w14:textId="77777777" w:rsidR="003E1057" w:rsidRPr="00CD53B8" w:rsidRDefault="003E1057" w:rsidP="006D4899">
            <w:pPr>
              <w:jc w:val="right"/>
              <w:rPr>
                <w:i/>
                <w:color w:val="000000"/>
                <w:sz w:val="22"/>
                <w:szCs w:val="22"/>
              </w:rPr>
            </w:pPr>
            <w:r w:rsidRPr="00CD53B8">
              <w:rPr>
                <w:i/>
                <w:color w:val="000000"/>
                <w:sz w:val="22"/>
                <w:szCs w:val="22"/>
              </w:rPr>
              <w:t>Bactrocera oleae</w:t>
            </w:r>
          </w:p>
        </w:tc>
        <w:tc>
          <w:tcPr>
            <w:tcW w:w="2070" w:type="dxa"/>
            <w:noWrap/>
          </w:tcPr>
          <w:p w14:paraId="35EBAE85" w14:textId="77777777" w:rsidR="003E1057" w:rsidRPr="00CD53B8" w:rsidRDefault="003E1057" w:rsidP="006D4899">
            <w:pPr>
              <w:jc w:val="right"/>
              <w:rPr>
                <w:color w:val="000000"/>
                <w:sz w:val="22"/>
                <w:szCs w:val="22"/>
              </w:rPr>
            </w:pPr>
            <w:r w:rsidRPr="00CD53B8">
              <w:rPr>
                <w:color w:val="000000"/>
                <w:sz w:val="22"/>
                <w:szCs w:val="22"/>
              </w:rPr>
              <w:t>-</w:t>
            </w:r>
          </w:p>
        </w:tc>
        <w:tc>
          <w:tcPr>
            <w:tcW w:w="2070" w:type="dxa"/>
            <w:noWrap/>
          </w:tcPr>
          <w:p w14:paraId="2D92F3F7" w14:textId="77777777" w:rsidR="003E1057" w:rsidRPr="00CD53B8" w:rsidRDefault="003E1057" w:rsidP="006D4899">
            <w:pPr>
              <w:jc w:val="right"/>
              <w:rPr>
                <w:color w:val="000000"/>
                <w:sz w:val="22"/>
                <w:szCs w:val="22"/>
              </w:rPr>
            </w:pPr>
            <w:r w:rsidRPr="00CD53B8">
              <w:rPr>
                <w:color w:val="000000"/>
                <w:sz w:val="22"/>
                <w:szCs w:val="22"/>
              </w:rPr>
              <w:t>-</w:t>
            </w:r>
          </w:p>
        </w:tc>
        <w:tc>
          <w:tcPr>
            <w:tcW w:w="2070" w:type="dxa"/>
            <w:noWrap/>
          </w:tcPr>
          <w:p w14:paraId="79A627CA" w14:textId="77777777" w:rsidR="003E1057" w:rsidRPr="00CD53B8" w:rsidRDefault="003E1057" w:rsidP="006D4899">
            <w:pPr>
              <w:jc w:val="right"/>
              <w:rPr>
                <w:color w:val="000000"/>
                <w:sz w:val="22"/>
                <w:szCs w:val="22"/>
              </w:rPr>
            </w:pPr>
            <w:r w:rsidRPr="00CD53B8">
              <w:rPr>
                <w:color w:val="000000"/>
                <w:sz w:val="22"/>
                <w:szCs w:val="22"/>
              </w:rPr>
              <w:t>-</w:t>
            </w:r>
          </w:p>
        </w:tc>
        <w:tc>
          <w:tcPr>
            <w:tcW w:w="2070" w:type="dxa"/>
            <w:noWrap/>
          </w:tcPr>
          <w:p w14:paraId="76516126" w14:textId="77777777" w:rsidR="003E1057" w:rsidRPr="00CD53B8" w:rsidRDefault="003E1057" w:rsidP="006D4899">
            <w:pPr>
              <w:jc w:val="right"/>
              <w:rPr>
                <w:color w:val="000000"/>
                <w:sz w:val="22"/>
                <w:szCs w:val="22"/>
              </w:rPr>
            </w:pPr>
            <w:r w:rsidRPr="00CD53B8">
              <w:rPr>
                <w:color w:val="000000"/>
                <w:sz w:val="22"/>
                <w:szCs w:val="22"/>
              </w:rPr>
              <w:t>-</w:t>
            </w:r>
          </w:p>
        </w:tc>
        <w:tc>
          <w:tcPr>
            <w:tcW w:w="900" w:type="dxa"/>
            <w:noWrap/>
          </w:tcPr>
          <w:p w14:paraId="2B08D6E2" w14:textId="77777777" w:rsidR="003E1057" w:rsidRPr="00CD53B8" w:rsidRDefault="003E1057" w:rsidP="006D4899">
            <w:pPr>
              <w:jc w:val="right"/>
              <w:rPr>
                <w:color w:val="000000"/>
                <w:sz w:val="22"/>
                <w:szCs w:val="22"/>
              </w:rPr>
            </w:pPr>
            <w:r w:rsidRPr="00CD53B8">
              <w:rPr>
                <w:color w:val="000000"/>
                <w:sz w:val="22"/>
                <w:szCs w:val="22"/>
              </w:rPr>
              <w:t>-</w:t>
            </w:r>
          </w:p>
        </w:tc>
        <w:tc>
          <w:tcPr>
            <w:tcW w:w="895" w:type="dxa"/>
            <w:noWrap/>
          </w:tcPr>
          <w:p w14:paraId="0D285B1F" w14:textId="77777777" w:rsidR="003E1057" w:rsidRPr="00CD53B8" w:rsidRDefault="003E1057" w:rsidP="006D4899">
            <w:pPr>
              <w:jc w:val="right"/>
              <w:rPr>
                <w:color w:val="000000"/>
                <w:sz w:val="22"/>
                <w:szCs w:val="22"/>
              </w:rPr>
            </w:pPr>
            <w:r w:rsidRPr="00CD53B8">
              <w:rPr>
                <w:color w:val="000000"/>
                <w:sz w:val="22"/>
                <w:szCs w:val="22"/>
              </w:rPr>
              <w:t>-</w:t>
            </w:r>
          </w:p>
        </w:tc>
      </w:tr>
      <w:tr w:rsidR="003E1057" w:rsidRPr="00CD53B8" w14:paraId="2AA21128" w14:textId="77777777" w:rsidTr="00146639">
        <w:trPr>
          <w:gridAfter w:val="1"/>
          <w:wAfter w:w="10" w:type="dxa"/>
          <w:trHeight w:val="300"/>
          <w:jc w:val="center"/>
        </w:trPr>
        <w:tc>
          <w:tcPr>
            <w:tcW w:w="1885" w:type="dxa"/>
            <w:noWrap/>
            <w:hideMark/>
          </w:tcPr>
          <w:p w14:paraId="0702FF3E" w14:textId="77777777" w:rsidR="003E1057" w:rsidRPr="00CD53B8" w:rsidRDefault="003E1057" w:rsidP="006D4899">
            <w:pPr>
              <w:rPr>
                <w:i/>
                <w:color w:val="000000"/>
                <w:sz w:val="22"/>
                <w:szCs w:val="22"/>
              </w:rPr>
            </w:pPr>
            <w:r w:rsidRPr="00CD53B8">
              <w:rPr>
                <w:color w:val="000000"/>
                <w:sz w:val="22"/>
                <w:szCs w:val="22"/>
              </w:rPr>
              <w:t>Hemiptera</w:t>
            </w:r>
          </w:p>
        </w:tc>
        <w:tc>
          <w:tcPr>
            <w:tcW w:w="2070" w:type="dxa"/>
            <w:noWrap/>
            <w:hideMark/>
          </w:tcPr>
          <w:p w14:paraId="1906A8B8" w14:textId="77777777" w:rsidR="003E1057" w:rsidRPr="00CD53B8" w:rsidRDefault="003E1057" w:rsidP="006D4899">
            <w:pPr>
              <w:jc w:val="right"/>
              <w:rPr>
                <w:color w:val="000000"/>
                <w:sz w:val="22"/>
                <w:szCs w:val="22"/>
              </w:rPr>
            </w:pPr>
            <w:r w:rsidRPr="00CD53B8">
              <w:rPr>
                <w:color w:val="000000"/>
                <w:sz w:val="22"/>
                <w:szCs w:val="22"/>
              </w:rPr>
              <w:t>17.497 (2.647) a</w:t>
            </w:r>
          </w:p>
        </w:tc>
        <w:tc>
          <w:tcPr>
            <w:tcW w:w="2070" w:type="dxa"/>
            <w:noWrap/>
            <w:hideMark/>
          </w:tcPr>
          <w:p w14:paraId="2F83615A" w14:textId="77777777" w:rsidR="003E1057" w:rsidRPr="00CD53B8" w:rsidRDefault="003E1057" w:rsidP="006D4899">
            <w:pPr>
              <w:jc w:val="right"/>
              <w:rPr>
                <w:color w:val="000000"/>
                <w:sz w:val="22"/>
                <w:szCs w:val="22"/>
              </w:rPr>
            </w:pPr>
            <w:r w:rsidRPr="00CD53B8">
              <w:rPr>
                <w:color w:val="000000"/>
                <w:sz w:val="22"/>
                <w:szCs w:val="22"/>
              </w:rPr>
              <w:t>12.758 (2.801) a</w:t>
            </w:r>
          </w:p>
        </w:tc>
        <w:tc>
          <w:tcPr>
            <w:tcW w:w="2070" w:type="dxa"/>
            <w:noWrap/>
            <w:hideMark/>
          </w:tcPr>
          <w:p w14:paraId="5E3A909C" w14:textId="77777777" w:rsidR="003E1057" w:rsidRPr="00CD53B8" w:rsidRDefault="003E1057" w:rsidP="006D4899">
            <w:pPr>
              <w:jc w:val="right"/>
              <w:rPr>
                <w:color w:val="000000"/>
                <w:sz w:val="22"/>
                <w:szCs w:val="22"/>
              </w:rPr>
            </w:pPr>
            <w:r w:rsidRPr="00CD53B8">
              <w:rPr>
                <w:color w:val="000000"/>
                <w:sz w:val="22"/>
                <w:szCs w:val="22"/>
              </w:rPr>
              <w:t>12.934 (3.448) a</w:t>
            </w:r>
          </w:p>
        </w:tc>
        <w:tc>
          <w:tcPr>
            <w:tcW w:w="2070" w:type="dxa"/>
            <w:noWrap/>
            <w:hideMark/>
          </w:tcPr>
          <w:p w14:paraId="07CAA57D" w14:textId="77777777" w:rsidR="003E1057" w:rsidRPr="00CD53B8" w:rsidRDefault="003E1057" w:rsidP="006D4899">
            <w:pPr>
              <w:jc w:val="right"/>
              <w:rPr>
                <w:color w:val="000000"/>
                <w:sz w:val="22"/>
                <w:szCs w:val="22"/>
              </w:rPr>
            </w:pPr>
            <w:r w:rsidRPr="00CD53B8">
              <w:rPr>
                <w:color w:val="000000"/>
                <w:sz w:val="22"/>
                <w:szCs w:val="22"/>
              </w:rPr>
              <w:t>13.436 (2.297) a</w:t>
            </w:r>
          </w:p>
        </w:tc>
        <w:tc>
          <w:tcPr>
            <w:tcW w:w="900" w:type="dxa"/>
            <w:noWrap/>
            <w:hideMark/>
          </w:tcPr>
          <w:p w14:paraId="043B66B5" w14:textId="77777777" w:rsidR="003E1057" w:rsidRPr="00CD53B8" w:rsidRDefault="003E1057" w:rsidP="006D4899">
            <w:pPr>
              <w:jc w:val="right"/>
              <w:rPr>
                <w:color w:val="000000"/>
                <w:sz w:val="22"/>
                <w:szCs w:val="22"/>
              </w:rPr>
            </w:pPr>
            <w:r w:rsidRPr="00CD53B8">
              <w:rPr>
                <w:color w:val="000000"/>
                <w:sz w:val="22"/>
                <w:szCs w:val="22"/>
              </w:rPr>
              <w:t>0.42</w:t>
            </w:r>
          </w:p>
        </w:tc>
        <w:tc>
          <w:tcPr>
            <w:tcW w:w="895" w:type="dxa"/>
            <w:noWrap/>
            <w:hideMark/>
          </w:tcPr>
          <w:p w14:paraId="75DFED5D" w14:textId="77777777" w:rsidR="003E1057" w:rsidRPr="00CD53B8" w:rsidRDefault="003E1057" w:rsidP="006D4899">
            <w:pPr>
              <w:jc w:val="right"/>
              <w:rPr>
                <w:color w:val="000000"/>
                <w:sz w:val="22"/>
                <w:szCs w:val="22"/>
              </w:rPr>
            </w:pPr>
            <w:r w:rsidRPr="00CD53B8">
              <w:rPr>
                <w:color w:val="000000"/>
                <w:sz w:val="22"/>
                <w:szCs w:val="22"/>
              </w:rPr>
              <w:t>0.737</w:t>
            </w:r>
          </w:p>
        </w:tc>
      </w:tr>
      <w:tr w:rsidR="003E1057" w:rsidRPr="00CD53B8" w14:paraId="180AC701" w14:textId="77777777" w:rsidTr="00146639">
        <w:trPr>
          <w:gridAfter w:val="1"/>
          <w:wAfter w:w="10" w:type="dxa"/>
          <w:trHeight w:val="300"/>
          <w:jc w:val="center"/>
        </w:trPr>
        <w:tc>
          <w:tcPr>
            <w:tcW w:w="1885" w:type="dxa"/>
            <w:noWrap/>
            <w:hideMark/>
          </w:tcPr>
          <w:p w14:paraId="2678F57D" w14:textId="77777777" w:rsidR="003E1057" w:rsidRPr="00CD53B8" w:rsidRDefault="003E1057" w:rsidP="006D4899">
            <w:pPr>
              <w:jc w:val="right"/>
              <w:rPr>
                <w:color w:val="000000"/>
                <w:sz w:val="22"/>
                <w:szCs w:val="22"/>
              </w:rPr>
            </w:pPr>
            <w:r w:rsidRPr="00CD53B8">
              <w:rPr>
                <w:i/>
                <w:color w:val="000000"/>
                <w:sz w:val="22"/>
                <w:szCs w:val="22"/>
              </w:rPr>
              <w:t>Homalodisca vitripennis</w:t>
            </w:r>
          </w:p>
        </w:tc>
        <w:tc>
          <w:tcPr>
            <w:tcW w:w="2070" w:type="dxa"/>
            <w:noWrap/>
            <w:hideMark/>
          </w:tcPr>
          <w:p w14:paraId="096E7A9B" w14:textId="77777777" w:rsidR="003E1057" w:rsidRPr="00CD53B8" w:rsidRDefault="003E1057" w:rsidP="006D4899">
            <w:pPr>
              <w:jc w:val="right"/>
              <w:rPr>
                <w:color w:val="000000"/>
                <w:sz w:val="22"/>
                <w:szCs w:val="22"/>
              </w:rPr>
            </w:pPr>
            <w:r w:rsidRPr="00CD53B8">
              <w:rPr>
                <w:color w:val="000000"/>
                <w:sz w:val="22"/>
                <w:szCs w:val="22"/>
              </w:rPr>
              <w:t>0.249 (0.052) a</w:t>
            </w:r>
          </w:p>
        </w:tc>
        <w:tc>
          <w:tcPr>
            <w:tcW w:w="2070" w:type="dxa"/>
            <w:noWrap/>
            <w:hideMark/>
          </w:tcPr>
          <w:p w14:paraId="6E6236A4" w14:textId="77777777" w:rsidR="003E1057" w:rsidRPr="00CD53B8" w:rsidRDefault="003E1057" w:rsidP="006D4899">
            <w:pPr>
              <w:jc w:val="right"/>
              <w:rPr>
                <w:color w:val="000000"/>
                <w:sz w:val="22"/>
                <w:szCs w:val="22"/>
              </w:rPr>
            </w:pPr>
            <w:r w:rsidRPr="00CD53B8">
              <w:rPr>
                <w:color w:val="000000"/>
                <w:sz w:val="22"/>
                <w:szCs w:val="22"/>
              </w:rPr>
              <w:t>0.182 (0.081) a</w:t>
            </w:r>
          </w:p>
        </w:tc>
        <w:tc>
          <w:tcPr>
            <w:tcW w:w="2070" w:type="dxa"/>
            <w:noWrap/>
            <w:hideMark/>
          </w:tcPr>
          <w:p w14:paraId="48D72378" w14:textId="77777777" w:rsidR="003E1057" w:rsidRPr="00CD53B8" w:rsidRDefault="003E1057" w:rsidP="006D4899">
            <w:pPr>
              <w:jc w:val="right"/>
              <w:rPr>
                <w:color w:val="000000"/>
                <w:sz w:val="22"/>
                <w:szCs w:val="22"/>
              </w:rPr>
            </w:pPr>
            <w:r w:rsidRPr="00CD53B8">
              <w:rPr>
                <w:color w:val="000000"/>
                <w:sz w:val="22"/>
                <w:szCs w:val="22"/>
              </w:rPr>
              <w:t>0.279 (0.081) a</w:t>
            </w:r>
          </w:p>
        </w:tc>
        <w:tc>
          <w:tcPr>
            <w:tcW w:w="2070" w:type="dxa"/>
            <w:noWrap/>
            <w:hideMark/>
          </w:tcPr>
          <w:p w14:paraId="00789009" w14:textId="77777777" w:rsidR="003E1057" w:rsidRPr="00CD53B8" w:rsidRDefault="003E1057" w:rsidP="006D4899">
            <w:pPr>
              <w:jc w:val="right"/>
              <w:rPr>
                <w:color w:val="000000"/>
                <w:sz w:val="22"/>
                <w:szCs w:val="22"/>
              </w:rPr>
            </w:pPr>
            <w:r w:rsidRPr="00CD53B8">
              <w:rPr>
                <w:color w:val="000000"/>
                <w:sz w:val="22"/>
                <w:szCs w:val="22"/>
              </w:rPr>
              <w:t>0.309 (0.074) a</w:t>
            </w:r>
          </w:p>
        </w:tc>
        <w:tc>
          <w:tcPr>
            <w:tcW w:w="900" w:type="dxa"/>
            <w:noWrap/>
            <w:hideMark/>
          </w:tcPr>
          <w:p w14:paraId="2C3A49CA" w14:textId="77777777" w:rsidR="003E1057" w:rsidRPr="00CD53B8" w:rsidRDefault="003E1057" w:rsidP="006D4899">
            <w:pPr>
              <w:jc w:val="right"/>
              <w:rPr>
                <w:color w:val="000000"/>
                <w:sz w:val="22"/>
                <w:szCs w:val="22"/>
              </w:rPr>
            </w:pPr>
            <w:r w:rsidRPr="00CD53B8">
              <w:rPr>
                <w:color w:val="000000"/>
                <w:sz w:val="22"/>
                <w:szCs w:val="22"/>
              </w:rPr>
              <w:t>0.40</w:t>
            </w:r>
          </w:p>
        </w:tc>
        <w:tc>
          <w:tcPr>
            <w:tcW w:w="895" w:type="dxa"/>
            <w:noWrap/>
            <w:hideMark/>
          </w:tcPr>
          <w:p w14:paraId="532D9DC7" w14:textId="77777777" w:rsidR="003E1057" w:rsidRPr="00CD53B8" w:rsidRDefault="003E1057" w:rsidP="006D4899">
            <w:pPr>
              <w:jc w:val="right"/>
              <w:rPr>
                <w:color w:val="000000"/>
                <w:sz w:val="22"/>
                <w:szCs w:val="22"/>
              </w:rPr>
            </w:pPr>
            <w:r w:rsidRPr="00CD53B8">
              <w:rPr>
                <w:color w:val="000000"/>
                <w:sz w:val="22"/>
                <w:szCs w:val="22"/>
              </w:rPr>
              <w:t>0.751</w:t>
            </w:r>
          </w:p>
        </w:tc>
      </w:tr>
      <w:tr w:rsidR="003E1057" w:rsidRPr="00CD53B8" w14:paraId="41D7E21C" w14:textId="77777777" w:rsidTr="00146639">
        <w:trPr>
          <w:gridAfter w:val="1"/>
          <w:wAfter w:w="10" w:type="dxa"/>
          <w:trHeight w:val="300"/>
          <w:jc w:val="center"/>
        </w:trPr>
        <w:tc>
          <w:tcPr>
            <w:tcW w:w="1885" w:type="dxa"/>
            <w:noWrap/>
            <w:hideMark/>
          </w:tcPr>
          <w:p w14:paraId="70813C24" w14:textId="77777777" w:rsidR="003E1057" w:rsidRPr="00CD53B8" w:rsidRDefault="003E1057" w:rsidP="006D4899">
            <w:pPr>
              <w:rPr>
                <w:color w:val="000000"/>
                <w:sz w:val="22"/>
                <w:szCs w:val="22"/>
              </w:rPr>
            </w:pPr>
            <w:r w:rsidRPr="00CD53B8">
              <w:rPr>
                <w:color w:val="000000"/>
                <w:sz w:val="22"/>
                <w:szCs w:val="22"/>
              </w:rPr>
              <w:t>Hymenoptera</w:t>
            </w:r>
          </w:p>
        </w:tc>
        <w:tc>
          <w:tcPr>
            <w:tcW w:w="2070" w:type="dxa"/>
            <w:noWrap/>
            <w:hideMark/>
          </w:tcPr>
          <w:p w14:paraId="28ED158F" w14:textId="77777777" w:rsidR="003E1057" w:rsidRPr="00CD53B8" w:rsidRDefault="003E1057" w:rsidP="006D4899">
            <w:pPr>
              <w:jc w:val="right"/>
              <w:rPr>
                <w:b/>
                <w:color w:val="000000"/>
                <w:sz w:val="22"/>
                <w:szCs w:val="22"/>
              </w:rPr>
            </w:pPr>
            <w:r w:rsidRPr="00CD53B8">
              <w:rPr>
                <w:b/>
                <w:color w:val="000000"/>
                <w:sz w:val="22"/>
                <w:szCs w:val="22"/>
              </w:rPr>
              <w:t>46.544 (2.740) a</w:t>
            </w:r>
          </w:p>
        </w:tc>
        <w:tc>
          <w:tcPr>
            <w:tcW w:w="2070" w:type="dxa"/>
            <w:noWrap/>
            <w:hideMark/>
          </w:tcPr>
          <w:p w14:paraId="2A60D8C1" w14:textId="77777777" w:rsidR="003E1057" w:rsidRPr="00CD53B8" w:rsidRDefault="003E1057" w:rsidP="006D4899">
            <w:pPr>
              <w:jc w:val="right"/>
              <w:rPr>
                <w:color w:val="000000"/>
                <w:sz w:val="22"/>
                <w:szCs w:val="22"/>
              </w:rPr>
            </w:pPr>
            <w:r w:rsidRPr="00CD53B8">
              <w:rPr>
                <w:color w:val="000000"/>
                <w:sz w:val="22"/>
                <w:szCs w:val="22"/>
              </w:rPr>
              <w:t>39.455 (3.988) a</w:t>
            </w:r>
          </w:p>
        </w:tc>
        <w:tc>
          <w:tcPr>
            <w:tcW w:w="2070" w:type="dxa"/>
            <w:noWrap/>
            <w:hideMark/>
          </w:tcPr>
          <w:p w14:paraId="60683ABB" w14:textId="77777777" w:rsidR="003E1057" w:rsidRPr="00CD53B8" w:rsidRDefault="003E1057" w:rsidP="006D4899">
            <w:pPr>
              <w:jc w:val="right"/>
              <w:rPr>
                <w:color w:val="000000"/>
                <w:sz w:val="22"/>
                <w:szCs w:val="22"/>
              </w:rPr>
            </w:pPr>
            <w:r w:rsidRPr="00CD53B8">
              <w:rPr>
                <w:color w:val="000000"/>
                <w:sz w:val="22"/>
                <w:szCs w:val="22"/>
              </w:rPr>
              <w:t>28.295 (2.053) b</w:t>
            </w:r>
          </w:p>
        </w:tc>
        <w:tc>
          <w:tcPr>
            <w:tcW w:w="2070" w:type="dxa"/>
            <w:noWrap/>
            <w:hideMark/>
          </w:tcPr>
          <w:p w14:paraId="19A1F0E0" w14:textId="77777777" w:rsidR="003E1057" w:rsidRPr="00CD53B8" w:rsidRDefault="003E1057" w:rsidP="006D4899">
            <w:pPr>
              <w:jc w:val="right"/>
              <w:rPr>
                <w:color w:val="000000"/>
                <w:sz w:val="22"/>
                <w:szCs w:val="22"/>
              </w:rPr>
            </w:pPr>
            <w:r w:rsidRPr="00CD53B8">
              <w:rPr>
                <w:color w:val="000000"/>
                <w:sz w:val="22"/>
                <w:szCs w:val="22"/>
              </w:rPr>
              <w:t>42.926 (3.001) a</w:t>
            </w:r>
          </w:p>
        </w:tc>
        <w:tc>
          <w:tcPr>
            <w:tcW w:w="900" w:type="dxa"/>
            <w:noWrap/>
            <w:hideMark/>
          </w:tcPr>
          <w:p w14:paraId="74A28C27" w14:textId="77777777" w:rsidR="003E1057" w:rsidRPr="00CD53B8" w:rsidRDefault="003E1057" w:rsidP="006D4899">
            <w:pPr>
              <w:jc w:val="right"/>
              <w:rPr>
                <w:color w:val="000000"/>
                <w:sz w:val="22"/>
                <w:szCs w:val="22"/>
              </w:rPr>
            </w:pPr>
            <w:r w:rsidRPr="00CD53B8">
              <w:rPr>
                <w:color w:val="000000"/>
                <w:sz w:val="22"/>
                <w:szCs w:val="22"/>
              </w:rPr>
              <w:t>6.29</w:t>
            </w:r>
          </w:p>
        </w:tc>
        <w:tc>
          <w:tcPr>
            <w:tcW w:w="895" w:type="dxa"/>
            <w:noWrap/>
            <w:hideMark/>
          </w:tcPr>
          <w:p w14:paraId="1AE798A6" w14:textId="77777777" w:rsidR="003E1057" w:rsidRPr="00CD53B8" w:rsidRDefault="003E1057" w:rsidP="006D4899">
            <w:pPr>
              <w:jc w:val="right"/>
              <w:rPr>
                <w:b/>
                <w:bCs/>
                <w:color w:val="000000"/>
                <w:sz w:val="22"/>
                <w:szCs w:val="22"/>
              </w:rPr>
            </w:pPr>
            <w:r w:rsidRPr="00CD53B8">
              <w:rPr>
                <w:b/>
                <w:bCs/>
                <w:color w:val="000000"/>
                <w:sz w:val="22"/>
                <w:szCs w:val="22"/>
              </w:rPr>
              <w:t>0.0004</w:t>
            </w:r>
          </w:p>
        </w:tc>
      </w:tr>
      <w:tr w:rsidR="003E1057" w:rsidRPr="00CD53B8" w14:paraId="575E2D1B" w14:textId="77777777" w:rsidTr="00146639">
        <w:trPr>
          <w:gridAfter w:val="1"/>
          <w:wAfter w:w="10" w:type="dxa"/>
          <w:trHeight w:val="300"/>
          <w:jc w:val="center"/>
        </w:trPr>
        <w:tc>
          <w:tcPr>
            <w:tcW w:w="1885" w:type="dxa"/>
            <w:noWrap/>
            <w:hideMark/>
          </w:tcPr>
          <w:p w14:paraId="120A22CB" w14:textId="77777777" w:rsidR="003E1057" w:rsidRPr="00CD53B8" w:rsidRDefault="003E1057" w:rsidP="006D4899">
            <w:pPr>
              <w:rPr>
                <w:color w:val="000000"/>
                <w:sz w:val="22"/>
                <w:szCs w:val="22"/>
              </w:rPr>
            </w:pPr>
            <w:r w:rsidRPr="00CD53B8">
              <w:rPr>
                <w:color w:val="000000"/>
                <w:sz w:val="22"/>
                <w:szCs w:val="22"/>
              </w:rPr>
              <w:t>Lepidoptera</w:t>
            </w:r>
          </w:p>
        </w:tc>
        <w:tc>
          <w:tcPr>
            <w:tcW w:w="2070" w:type="dxa"/>
            <w:noWrap/>
            <w:hideMark/>
          </w:tcPr>
          <w:p w14:paraId="29E57853" w14:textId="77777777" w:rsidR="003E1057" w:rsidRPr="00CD53B8" w:rsidRDefault="003E1057" w:rsidP="006D4899">
            <w:pPr>
              <w:jc w:val="right"/>
              <w:rPr>
                <w:color w:val="000000"/>
                <w:sz w:val="22"/>
                <w:szCs w:val="22"/>
              </w:rPr>
            </w:pPr>
            <w:r w:rsidRPr="00CD53B8">
              <w:rPr>
                <w:color w:val="000000"/>
                <w:sz w:val="22"/>
                <w:szCs w:val="22"/>
              </w:rPr>
              <w:t>0.342 (0.055) a</w:t>
            </w:r>
          </w:p>
        </w:tc>
        <w:tc>
          <w:tcPr>
            <w:tcW w:w="2070" w:type="dxa"/>
            <w:noWrap/>
            <w:hideMark/>
          </w:tcPr>
          <w:p w14:paraId="6345D2EE" w14:textId="77777777" w:rsidR="003E1057" w:rsidRPr="00CD53B8" w:rsidRDefault="003E1057" w:rsidP="006D4899">
            <w:pPr>
              <w:jc w:val="right"/>
              <w:rPr>
                <w:color w:val="000000"/>
                <w:sz w:val="22"/>
                <w:szCs w:val="22"/>
              </w:rPr>
            </w:pPr>
            <w:r w:rsidRPr="00CD53B8">
              <w:rPr>
                <w:color w:val="000000"/>
                <w:sz w:val="22"/>
                <w:szCs w:val="22"/>
              </w:rPr>
              <w:t>0.394 (0.123) a</w:t>
            </w:r>
          </w:p>
        </w:tc>
        <w:tc>
          <w:tcPr>
            <w:tcW w:w="2070" w:type="dxa"/>
            <w:noWrap/>
            <w:hideMark/>
          </w:tcPr>
          <w:p w14:paraId="08B9D8F2" w14:textId="77777777" w:rsidR="003E1057" w:rsidRPr="00CD53B8" w:rsidRDefault="003E1057" w:rsidP="006D4899">
            <w:pPr>
              <w:jc w:val="right"/>
              <w:rPr>
                <w:color w:val="000000"/>
                <w:sz w:val="22"/>
                <w:szCs w:val="22"/>
              </w:rPr>
            </w:pPr>
            <w:r w:rsidRPr="00CD53B8">
              <w:rPr>
                <w:color w:val="000000"/>
                <w:sz w:val="22"/>
                <w:szCs w:val="22"/>
              </w:rPr>
              <w:t>0.426 (0.092) a</w:t>
            </w:r>
          </w:p>
        </w:tc>
        <w:tc>
          <w:tcPr>
            <w:tcW w:w="2070" w:type="dxa"/>
            <w:noWrap/>
            <w:hideMark/>
          </w:tcPr>
          <w:p w14:paraId="5CC45F47" w14:textId="77777777" w:rsidR="003E1057" w:rsidRPr="00CD53B8" w:rsidRDefault="003E1057" w:rsidP="006D4899">
            <w:pPr>
              <w:jc w:val="right"/>
              <w:rPr>
                <w:color w:val="000000"/>
                <w:sz w:val="22"/>
                <w:szCs w:val="22"/>
              </w:rPr>
            </w:pPr>
            <w:r w:rsidRPr="00CD53B8">
              <w:rPr>
                <w:color w:val="000000"/>
                <w:sz w:val="22"/>
                <w:szCs w:val="22"/>
              </w:rPr>
              <w:t>0.372 (0.073) a</w:t>
            </w:r>
          </w:p>
        </w:tc>
        <w:tc>
          <w:tcPr>
            <w:tcW w:w="900" w:type="dxa"/>
            <w:noWrap/>
            <w:hideMark/>
          </w:tcPr>
          <w:p w14:paraId="74881CCD" w14:textId="77777777" w:rsidR="003E1057" w:rsidRPr="00CD53B8" w:rsidRDefault="003E1057" w:rsidP="006D4899">
            <w:pPr>
              <w:jc w:val="right"/>
              <w:rPr>
                <w:color w:val="000000"/>
                <w:sz w:val="22"/>
                <w:szCs w:val="22"/>
              </w:rPr>
            </w:pPr>
            <w:r w:rsidRPr="00CD53B8">
              <w:rPr>
                <w:color w:val="000000"/>
                <w:sz w:val="22"/>
                <w:szCs w:val="22"/>
              </w:rPr>
              <w:t>0.48</w:t>
            </w:r>
          </w:p>
        </w:tc>
        <w:tc>
          <w:tcPr>
            <w:tcW w:w="895" w:type="dxa"/>
            <w:noWrap/>
            <w:hideMark/>
          </w:tcPr>
          <w:p w14:paraId="24C5E7E6" w14:textId="77777777" w:rsidR="003E1057" w:rsidRPr="00CD53B8" w:rsidRDefault="003E1057" w:rsidP="006D4899">
            <w:pPr>
              <w:jc w:val="right"/>
              <w:rPr>
                <w:color w:val="000000"/>
                <w:sz w:val="22"/>
                <w:szCs w:val="22"/>
              </w:rPr>
            </w:pPr>
            <w:r w:rsidRPr="00CD53B8">
              <w:rPr>
                <w:color w:val="000000"/>
                <w:sz w:val="22"/>
                <w:szCs w:val="22"/>
              </w:rPr>
              <w:t>0.698</w:t>
            </w:r>
          </w:p>
        </w:tc>
      </w:tr>
      <w:tr w:rsidR="003E1057" w:rsidRPr="00CD53B8" w14:paraId="335CB90F" w14:textId="77777777" w:rsidTr="00146639">
        <w:trPr>
          <w:gridAfter w:val="1"/>
          <w:wAfter w:w="10" w:type="dxa"/>
          <w:trHeight w:val="300"/>
          <w:jc w:val="center"/>
        </w:trPr>
        <w:tc>
          <w:tcPr>
            <w:tcW w:w="1885" w:type="dxa"/>
            <w:noWrap/>
            <w:hideMark/>
          </w:tcPr>
          <w:p w14:paraId="52F55ABF" w14:textId="77777777" w:rsidR="003E1057" w:rsidRPr="00CD53B8" w:rsidRDefault="003E1057" w:rsidP="006D4899">
            <w:pPr>
              <w:rPr>
                <w:color w:val="000000"/>
                <w:sz w:val="22"/>
                <w:szCs w:val="22"/>
              </w:rPr>
            </w:pPr>
            <w:r w:rsidRPr="00CD53B8">
              <w:rPr>
                <w:color w:val="000000"/>
                <w:sz w:val="22"/>
                <w:szCs w:val="22"/>
              </w:rPr>
              <w:t>Orthoptera</w:t>
            </w:r>
          </w:p>
        </w:tc>
        <w:tc>
          <w:tcPr>
            <w:tcW w:w="2070" w:type="dxa"/>
            <w:noWrap/>
            <w:hideMark/>
          </w:tcPr>
          <w:p w14:paraId="29A7277B" w14:textId="77777777" w:rsidR="003E1057" w:rsidRPr="00CD53B8" w:rsidRDefault="003E1057" w:rsidP="006D4899">
            <w:pPr>
              <w:jc w:val="right"/>
              <w:rPr>
                <w:color w:val="000000"/>
                <w:sz w:val="22"/>
                <w:szCs w:val="22"/>
              </w:rPr>
            </w:pPr>
            <w:r w:rsidRPr="00CD53B8">
              <w:rPr>
                <w:color w:val="000000"/>
                <w:sz w:val="22"/>
                <w:szCs w:val="22"/>
              </w:rPr>
              <w:t>0.016 (0.009) a</w:t>
            </w:r>
          </w:p>
        </w:tc>
        <w:tc>
          <w:tcPr>
            <w:tcW w:w="2070" w:type="dxa"/>
            <w:noWrap/>
            <w:hideMark/>
          </w:tcPr>
          <w:p w14:paraId="0CA2683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2070" w:type="dxa"/>
            <w:noWrap/>
            <w:hideMark/>
          </w:tcPr>
          <w:p w14:paraId="4D84A0E1" w14:textId="77777777" w:rsidR="003E1057" w:rsidRPr="00CD53B8" w:rsidRDefault="003E1057" w:rsidP="006D4899">
            <w:pPr>
              <w:jc w:val="right"/>
              <w:rPr>
                <w:color w:val="000000"/>
                <w:sz w:val="22"/>
                <w:szCs w:val="22"/>
              </w:rPr>
            </w:pPr>
            <w:r w:rsidRPr="00CD53B8">
              <w:rPr>
                <w:color w:val="000000"/>
                <w:sz w:val="22"/>
                <w:szCs w:val="22"/>
              </w:rPr>
              <w:t>0.000 (0.000) a</w:t>
            </w:r>
          </w:p>
        </w:tc>
        <w:tc>
          <w:tcPr>
            <w:tcW w:w="2070" w:type="dxa"/>
            <w:noWrap/>
            <w:hideMark/>
          </w:tcPr>
          <w:p w14:paraId="741CB997" w14:textId="77777777" w:rsidR="003E1057" w:rsidRPr="00CD53B8" w:rsidRDefault="003E1057" w:rsidP="006D4899">
            <w:pPr>
              <w:jc w:val="right"/>
              <w:rPr>
                <w:color w:val="000000"/>
                <w:sz w:val="22"/>
                <w:szCs w:val="22"/>
              </w:rPr>
            </w:pPr>
            <w:r w:rsidRPr="00CD53B8">
              <w:rPr>
                <w:color w:val="000000"/>
                <w:sz w:val="22"/>
                <w:szCs w:val="22"/>
              </w:rPr>
              <w:t>0.021 (0.015) a</w:t>
            </w:r>
          </w:p>
        </w:tc>
        <w:tc>
          <w:tcPr>
            <w:tcW w:w="900" w:type="dxa"/>
            <w:noWrap/>
            <w:hideMark/>
          </w:tcPr>
          <w:p w14:paraId="0D08DE9A" w14:textId="77777777" w:rsidR="003E1057" w:rsidRPr="00CD53B8" w:rsidRDefault="003E1057" w:rsidP="006D4899">
            <w:pPr>
              <w:jc w:val="right"/>
              <w:rPr>
                <w:color w:val="000000"/>
                <w:sz w:val="22"/>
                <w:szCs w:val="22"/>
              </w:rPr>
            </w:pPr>
            <w:r w:rsidRPr="00CD53B8">
              <w:rPr>
                <w:color w:val="000000"/>
                <w:sz w:val="22"/>
                <w:szCs w:val="22"/>
              </w:rPr>
              <w:t>0.60</w:t>
            </w:r>
          </w:p>
        </w:tc>
        <w:tc>
          <w:tcPr>
            <w:tcW w:w="895" w:type="dxa"/>
            <w:noWrap/>
            <w:hideMark/>
          </w:tcPr>
          <w:p w14:paraId="28508074" w14:textId="77777777" w:rsidR="003E1057" w:rsidRPr="00CD53B8" w:rsidRDefault="003E1057" w:rsidP="006D4899">
            <w:pPr>
              <w:jc w:val="right"/>
              <w:rPr>
                <w:color w:val="000000"/>
                <w:sz w:val="22"/>
                <w:szCs w:val="22"/>
              </w:rPr>
            </w:pPr>
            <w:r w:rsidRPr="00CD53B8">
              <w:rPr>
                <w:color w:val="000000"/>
                <w:sz w:val="22"/>
                <w:szCs w:val="22"/>
              </w:rPr>
              <w:t>0.613</w:t>
            </w:r>
          </w:p>
        </w:tc>
      </w:tr>
      <w:tr w:rsidR="003E1057" w:rsidRPr="00CD53B8" w14:paraId="0D01EABD" w14:textId="77777777" w:rsidTr="00146639">
        <w:trPr>
          <w:gridAfter w:val="1"/>
          <w:wAfter w:w="10" w:type="dxa"/>
          <w:trHeight w:val="300"/>
          <w:jc w:val="center"/>
        </w:trPr>
        <w:tc>
          <w:tcPr>
            <w:tcW w:w="1885" w:type="dxa"/>
            <w:noWrap/>
            <w:hideMark/>
          </w:tcPr>
          <w:p w14:paraId="073442E7" w14:textId="77777777" w:rsidR="003E1057" w:rsidRPr="00CD53B8" w:rsidRDefault="003E1057" w:rsidP="006D4899">
            <w:pPr>
              <w:rPr>
                <w:color w:val="000000"/>
                <w:sz w:val="22"/>
                <w:szCs w:val="22"/>
              </w:rPr>
            </w:pPr>
            <w:r w:rsidRPr="00CD53B8">
              <w:rPr>
                <w:color w:val="000000"/>
                <w:sz w:val="22"/>
                <w:szCs w:val="22"/>
              </w:rPr>
              <w:t>Psocoptera</w:t>
            </w:r>
          </w:p>
        </w:tc>
        <w:tc>
          <w:tcPr>
            <w:tcW w:w="2070" w:type="dxa"/>
            <w:noWrap/>
            <w:hideMark/>
          </w:tcPr>
          <w:p w14:paraId="7AF75235" w14:textId="77777777" w:rsidR="003E1057" w:rsidRPr="00CD53B8" w:rsidRDefault="003E1057" w:rsidP="006D4899">
            <w:pPr>
              <w:jc w:val="right"/>
              <w:rPr>
                <w:color w:val="000000"/>
                <w:sz w:val="22"/>
                <w:szCs w:val="22"/>
              </w:rPr>
            </w:pPr>
            <w:r w:rsidRPr="00CD53B8">
              <w:rPr>
                <w:color w:val="000000"/>
                <w:sz w:val="22"/>
                <w:szCs w:val="22"/>
              </w:rPr>
              <w:t>2.383 (0.371) a</w:t>
            </w:r>
          </w:p>
        </w:tc>
        <w:tc>
          <w:tcPr>
            <w:tcW w:w="2070" w:type="dxa"/>
            <w:noWrap/>
            <w:hideMark/>
          </w:tcPr>
          <w:p w14:paraId="7D19C797" w14:textId="77777777" w:rsidR="003E1057" w:rsidRPr="00CD53B8" w:rsidRDefault="003E1057" w:rsidP="006D4899">
            <w:pPr>
              <w:jc w:val="right"/>
              <w:rPr>
                <w:color w:val="000000"/>
                <w:sz w:val="22"/>
                <w:szCs w:val="22"/>
              </w:rPr>
            </w:pPr>
            <w:r w:rsidRPr="00CD53B8">
              <w:rPr>
                <w:color w:val="000000"/>
                <w:sz w:val="22"/>
                <w:szCs w:val="22"/>
              </w:rPr>
              <w:t>1.455 (0.662) a</w:t>
            </w:r>
          </w:p>
        </w:tc>
        <w:tc>
          <w:tcPr>
            <w:tcW w:w="2070" w:type="dxa"/>
            <w:noWrap/>
            <w:hideMark/>
          </w:tcPr>
          <w:p w14:paraId="610AF44C" w14:textId="77777777" w:rsidR="003E1057" w:rsidRPr="00CD53B8" w:rsidRDefault="003E1057" w:rsidP="006D4899">
            <w:pPr>
              <w:jc w:val="right"/>
              <w:rPr>
                <w:color w:val="000000"/>
                <w:sz w:val="22"/>
                <w:szCs w:val="22"/>
              </w:rPr>
            </w:pPr>
            <w:r w:rsidRPr="00CD53B8">
              <w:rPr>
                <w:color w:val="000000"/>
                <w:sz w:val="22"/>
                <w:szCs w:val="22"/>
              </w:rPr>
              <w:t>1.475 (0.498) a</w:t>
            </w:r>
          </w:p>
        </w:tc>
        <w:tc>
          <w:tcPr>
            <w:tcW w:w="2070" w:type="dxa"/>
            <w:noWrap/>
            <w:hideMark/>
          </w:tcPr>
          <w:p w14:paraId="7C4AFEF7" w14:textId="77777777" w:rsidR="003E1057" w:rsidRPr="00CD53B8" w:rsidRDefault="003E1057" w:rsidP="006D4899">
            <w:pPr>
              <w:jc w:val="right"/>
              <w:rPr>
                <w:color w:val="000000"/>
                <w:sz w:val="22"/>
                <w:szCs w:val="22"/>
              </w:rPr>
            </w:pPr>
            <w:r w:rsidRPr="00CD53B8">
              <w:rPr>
                <w:color w:val="000000"/>
                <w:sz w:val="22"/>
                <w:szCs w:val="22"/>
              </w:rPr>
              <w:t>1.777 (0.315) a</w:t>
            </w:r>
          </w:p>
        </w:tc>
        <w:tc>
          <w:tcPr>
            <w:tcW w:w="900" w:type="dxa"/>
            <w:noWrap/>
            <w:hideMark/>
          </w:tcPr>
          <w:p w14:paraId="6424577E" w14:textId="77777777" w:rsidR="003E1057" w:rsidRPr="00CD53B8" w:rsidRDefault="003E1057" w:rsidP="006D4899">
            <w:pPr>
              <w:jc w:val="right"/>
              <w:rPr>
                <w:color w:val="000000"/>
                <w:sz w:val="22"/>
                <w:szCs w:val="22"/>
              </w:rPr>
            </w:pPr>
            <w:r w:rsidRPr="00CD53B8">
              <w:rPr>
                <w:color w:val="000000"/>
                <w:sz w:val="22"/>
                <w:szCs w:val="22"/>
              </w:rPr>
              <w:t>1.68</w:t>
            </w:r>
          </w:p>
        </w:tc>
        <w:tc>
          <w:tcPr>
            <w:tcW w:w="895" w:type="dxa"/>
            <w:noWrap/>
            <w:hideMark/>
          </w:tcPr>
          <w:p w14:paraId="613D7016" w14:textId="77777777" w:rsidR="003E1057" w:rsidRPr="00CD53B8" w:rsidRDefault="003E1057" w:rsidP="006D4899">
            <w:pPr>
              <w:jc w:val="right"/>
              <w:rPr>
                <w:color w:val="000000"/>
                <w:sz w:val="22"/>
                <w:szCs w:val="22"/>
              </w:rPr>
            </w:pPr>
            <w:r w:rsidRPr="00CD53B8">
              <w:rPr>
                <w:color w:val="000000"/>
                <w:sz w:val="22"/>
                <w:szCs w:val="22"/>
              </w:rPr>
              <w:t>0.170</w:t>
            </w:r>
          </w:p>
        </w:tc>
      </w:tr>
      <w:tr w:rsidR="003E1057" w:rsidRPr="00CD53B8" w14:paraId="51A8E86C" w14:textId="77777777" w:rsidTr="001466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0"/>
          <w:jc w:val="center"/>
        </w:trPr>
        <w:tc>
          <w:tcPr>
            <w:tcW w:w="1885" w:type="dxa"/>
            <w:tcBorders>
              <w:top w:val="nil"/>
              <w:left w:val="nil"/>
              <w:bottom w:val="nil"/>
              <w:right w:val="nil"/>
            </w:tcBorders>
            <w:noWrap/>
            <w:hideMark/>
          </w:tcPr>
          <w:p w14:paraId="1D9719F9" w14:textId="77777777" w:rsidR="003E1057" w:rsidRPr="00CD53B8" w:rsidRDefault="003E1057" w:rsidP="006D4899">
            <w:pPr>
              <w:jc w:val="right"/>
              <w:rPr>
                <w:color w:val="000000"/>
                <w:sz w:val="22"/>
                <w:szCs w:val="22"/>
              </w:rPr>
            </w:pPr>
            <w:r w:rsidRPr="00CD53B8">
              <w:rPr>
                <w:color w:val="000000"/>
                <w:sz w:val="22"/>
                <w:szCs w:val="22"/>
              </w:rPr>
              <w:t>N</w:t>
            </w:r>
          </w:p>
        </w:tc>
        <w:tc>
          <w:tcPr>
            <w:tcW w:w="2070" w:type="dxa"/>
            <w:tcBorders>
              <w:top w:val="nil"/>
              <w:left w:val="nil"/>
              <w:bottom w:val="nil"/>
              <w:right w:val="nil"/>
            </w:tcBorders>
            <w:noWrap/>
            <w:hideMark/>
          </w:tcPr>
          <w:p w14:paraId="48CC199B" w14:textId="77777777" w:rsidR="003E1057" w:rsidRPr="00CD53B8" w:rsidRDefault="003E1057" w:rsidP="006D4899">
            <w:pPr>
              <w:jc w:val="right"/>
              <w:rPr>
                <w:color w:val="000000"/>
                <w:sz w:val="22"/>
                <w:szCs w:val="22"/>
              </w:rPr>
            </w:pPr>
            <w:r w:rsidRPr="00CD53B8">
              <w:rPr>
                <w:color w:val="000000"/>
                <w:sz w:val="22"/>
                <w:szCs w:val="22"/>
              </w:rPr>
              <w:t>193</w:t>
            </w:r>
          </w:p>
        </w:tc>
        <w:tc>
          <w:tcPr>
            <w:tcW w:w="2070" w:type="dxa"/>
            <w:tcBorders>
              <w:top w:val="nil"/>
              <w:left w:val="nil"/>
              <w:bottom w:val="nil"/>
              <w:right w:val="nil"/>
            </w:tcBorders>
            <w:noWrap/>
            <w:hideMark/>
          </w:tcPr>
          <w:p w14:paraId="58FF3955" w14:textId="77777777" w:rsidR="003E1057" w:rsidRPr="00CD53B8" w:rsidRDefault="003E1057" w:rsidP="006D4899">
            <w:pPr>
              <w:jc w:val="right"/>
              <w:rPr>
                <w:color w:val="000000"/>
                <w:sz w:val="22"/>
                <w:szCs w:val="22"/>
              </w:rPr>
            </w:pPr>
            <w:r w:rsidRPr="00CD53B8">
              <w:rPr>
                <w:color w:val="000000"/>
                <w:sz w:val="22"/>
                <w:szCs w:val="22"/>
              </w:rPr>
              <w:t>33</w:t>
            </w:r>
          </w:p>
        </w:tc>
        <w:tc>
          <w:tcPr>
            <w:tcW w:w="2070" w:type="dxa"/>
            <w:tcBorders>
              <w:top w:val="nil"/>
              <w:left w:val="nil"/>
              <w:bottom w:val="nil"/>
              <w:right w:val="nil"/>
            </w:tcBorders>
            <w:noWrap/>
            <w:hideMark/>
          </w:tcPr>
          <w:p w14:paraId="52474C8B" w14:textId="77777777" w:rsidR="003E1057" w:rsidRPr="00CD53B8" w:rsidRDefault="003E1057" w:rsidP="006D4899">
            <w:pPr>
              <w:jc w:val="right"/>
              <w:rPr>
                <w:color w:val="000000"/>
                <w:sz w:val="22"/>
                <w:szCs w:val="22"/>
              </w:rPr>
            </w:pPr>
            <w:r w:rsidRPr="00CD53B8">
              <w:rPr>
                <w:color w:val="000000"/>
                <w:sz w:val="22"/>
                <w:szCs w:val="22"/>
              </w:rPr>
              <w:t>61</w:t>
            </w:r>
          </w:p>
        </w:tc>
        <w:tc>
          <w:tcPr>
            <w:tcW w:w="2070" w:type="dxa"/>
            <w:tcBorders>
              <w:top w:val="nil"/>
              <w:left w:val="nil"/>
              <w:bottom w:val="nil"/>
              <w:right w:val="nil"/>
            </w:tcBorders>
            <w:noWrap/>
            <w:hideMark/>
          </w:tcPr>
          <w:p w14:paraId="14504219" w14:textId="77777777" w:rsidR="003E1057" w:rsidRPr="00CD53B8" w:rsidRDefault="003E1057" w:rsidP="006D4899">
            <w:pPr>
              <w:jc w:val="right"/>
              <w:rPr>
                <w:color w:val="000000"/>
                <w:sz w:val="22"/>
                <w:szCs w:val="22"/>
              </w:rPr>
            </w:pPr>
            <w:r w:rsidRPr="00CD53B8">
              <w:rPr>
                <w:color w:val="000000"/>
                <w:sz w:val="22"/>
                <w:szCs w:val="22"/>
              </w:rPr>
              <w:t>94</w:t>
            </w:r>
          </w:p>
        </w:tc>
        <w:tc>
          <w:tcPr>
            <w:tcW w:w="1805" w:type="dxa"/>
            <w:gridSpan w:val="3"/>
            <w:tcBorders>
              <w:top w:val="nil"/>
              <w:left w:val="nil"/>
              <w:bottom w:val="nil"/>
              <w:right w:val="nil"/>
            </w:tcBorders>
            <w:noWrap/>
            <w:hideMark/>
          </w:tcPr>
          <w:p w14:paraId="66046523" w14:textId="77777777" w:rsidR="003E1057" w:rsidRPr="00CD53B8" w:rsidRDefault="003E1057" w:rsidP="006D4899">
            <w:pPr>
              <w:rPr>
                <w:sz w:val="22"/>
                <w:szCs w:val="22"/>
              </w:rPr>
            </w:pPr>
          </w:p>
        </w:tc>
      </w:tr>
      <w:tr w:rsidR="003E1057" w:rsidRPr="00CD53B8" w14:paraId="7535D472" w14:textId="77777777" w:rsidTr="00146639">
        <w:trPr>
          <w:trHeight w:val="100"/>
          <w:jc w:val="center"/>
        </w:trPr>
        <w:tc>
          <w:tcPr>
            <w:tcW w:w="1885" w:type="dxa"/>
            <w:tcBorders>
              <w:bottom w:val="single" w:sz="4" w:space="0" w:color="000000"/>
            </w:tcBorders>
            <w:noWrap/>
          </w:tcPr>
          <w:p w14:paraId="57E968F9" w14:textId="77777777" w:rsidR="003E1057" w:rsidRPr="00CD53B8" w:rsidRDefault="003E1057" w:rsidP="006D4899">
            <w:pPr>
              <w:jc w:val="right"/>
              <w:rPr>
                <w:color w:val="000000"/>
                <w:sz w:val="22"/>
                <w:szCs w:val="22"/>
              </w:rPr>
            </w:pPr>
            <w:r w:rsidRPr="00CD53B8">
              <w:rPr>
                <w:color w:val="000000"/>
                <w:sz w:val="22"/>
                <w:szCs w:val="22"/>
              </w:rPr>
              <w:t>df</w:t>
            </w:r>
          </w:p>
        </w:tc>
        <w:tc>
          <w:tcPr>
            <w:tcW w:w="2070" w:type="dxa"/>
            <w:tcBorders>
              <w:bottom w:val="single" w:sz="4" w:space="0" w:color="000000"/>
            </w:tcBorders>
            <w:noWrap/>
          </w:tcPr>
          <w:p w14:paraId="306D0E52" w14:textId="77777777" w:rsidR="003E1057" w:rsidRPr="00CD53B8" w:rsidRDefault="003E1057" w:rsidP="006D4899">
            <w:pPr>
              <w:jc w:val="right"/>
              <w:rPr>
                <w:color w:val="000000"/>
                <w:sz w:val="22"/>
                <w:szCs w:val="22"/>
              </w:rPr>
            </w:pPr>
            <w:r w:rsidRPr="00CD53B8">
              <w:rPr>
                <w:color w:val="000000"/>
                <w:sz w:val="22"/>
                <w:szCs w:val="22"/>
              </w:rPr>
              <w:t>3, 380</w:t>
            </w:r>
          </w:p>
        </w:tc>
        <w:tc>
          <w:tcPr>
            <w:tcW w:w="2070" w:type="dxa"/>
            <w:tcBorders>
              <w:bottom w:val="single" w:sz="4" w:space="0" w:color="000000"/>
            </w:tcBorders>
            <w:noWrap/>
          </w:tcPr>
          <w:p w14:paraId="62CB2EE9" w14:textId="77777777" w:rsidR="003E1057" w:rsidRPr="00CD53B8" w:rsidRDefault="003E1057" w:rsidP="006D4899">
            <w:pPr>
              <w:jc w:val="right"/>
              <w:rPr>
                <w:color w:val="000000"/>
                <w:sz w:val="22"/>
                <w:szCs w:val="22"/>
              </w:rPr>
            </w:pPr>
          </w:p>
        </w:tc>
        <w:tc>
          <w:tcPr>
            <w:tcW w:w="2070" w:type="dxa"/>
            <w:tcBorders>
              <w:bottom w:val="single" w:sz="4" w:space="0" w:color="000000"/>
            </w:tcBorders>
            <w:noWrap/>
          </w:tcPr>
          <w:p w14:paraId="27D399A8" w14:textId="77777777" w:rsidR="003E1057" w:rsidRPr="00CD53B8" w:rsidRDefault="003E1057" w:rsidP="006D4899">
            <w:pPr>
              <w:jc w:val="right"/>
              <w:rPr>
                <w:color w:val="000000"/>
                <w:sz w:val="22"/>
                <w:szCs w:val="22"/>
              </w:rPr>
            </w:pPr>
          </w:p>
        </w:tc>
        <w:tc>
          <w:tcPr>
            <w:tcW w:w="2070" w:type="dxa"/>
            <w:tcBorders>
              <w:bottom w:val="single" w:sz="4" w:space="0" w:color="000000"/>
            </w:tcBorders>
            <w:noWrap/>
          </w:tcPr>
          <w:p w14:paraId="7BBA82EA" w14:textId="77777777" w:rsidR="003E1057" w:rsidRPr="00CD53B8" w:rsidRDefault="003E1057" w:rsidP="006D4899">
            <w:pPr>
              <w:jc w:val="right"/>
              <w:rPr>
                <w:color w:val="000000"/>
                <w:sz w:val="22"/>
                <w:szCs w:val="22"/>
              </w:rPr>
            </w:pPr>
          </w:p>
        </w:tc>
        <w:tc>
          <w:tcPr>
            <w:tcW w:w="1805" w:type="dxa"/>
            <w:gridSpan w:val="3"/>
            <w:tcBorders>
              <w:bottom w:val="single" w:sz="4" w:space="0" w:color="000000"/>
            </w:tcBorders>
            <w:noWrap/>
          </w:tcPr>
          <w:p w14:paraId="3D3D56C0" w14:textId="77777777" w:rsidR="003E1057" w:rsidRPr="00CD53B8" w:rsidRDefault="003E1057" w:rsidP="006D4899">
            <w:pPr>
              <w:rPr>
                <w:sz w:val="22"/>
                <w:szCs w:val="22"/>
              </w:rPr>
            </w:pPr>
          </w:p>
        </w:tc>
      </w:tr>
    </w:tbl>
    <w:p w14:paraId="2D240B4E" w14:textId="77777777" w:rsidR="003E1057" w:rsidRPr="00CD53B8" w:rsidRDefault="003E1057" w:rsidP="003E1057">
      <w:r w:rsidRPr="00CD53B8">
        <w:t>N = number of traps at each spatial position. Significant differences confirmed with Student-Neuman Keul’s test (</w:t>
      </w:r>
      <w:r w:rsidRPr="00CD53B8">
        <w:rPr>
          <w:i/>
        </w:rPr>
        <w:t xml:space="preserve">P ≤ </w:t>
      </w:r>
      <w:r w:rsidRPr="00CD53B8">
        <w:t xml:space="preserve">0.05). Means with the same letter are not significantly different. </w:t>
      </w:r>
      <w:r w:rsidRPr="00CD53B8">
        <w:rPr>
          <w:b/>
        </w:rPr>
        <w:t>Bold</w:t>
      </w:r>
      <w:r w:rsidRPr="00CD53B8">
        <w:t xml:space="preserve"> values indicate statistical differences with higher means.</w:t>
      </w:r>
    </w:p>
    <w:p w14:paraId="1C74B49E" w14:textId="1B89440B" w:rsidR="00146639" w:rsidRPr="00146639" w:rsidRDefault="00146639" w:rsidP="00146639">
      <w:pPr>
        <w:tabs>
          <w:tab w:val="left" w:pos="880"/>
        </w:tabs>
        <w:sectPr w:rsidR="00146639" w:rsidRPr="00146639" w:rsidSect="00146639">
          <w:pgSz w:w="15840" w:h="12240" w:orient="landscape" w:code="1"/>
          <w:pgMar w:top="1440" w:right="1440" w:bottom="1440" w:left="1440" w:header="720" w:footer="720" w:gutter="0"/>
          <w:cols w:space="720"/>
          <w:docGrid w:linePitch="360"/>
        </w:sectPr>
      </w:pPr>
      <w:r>
        <w:rPr>
          <w:b/>
        </w:rPr>
        <w:t xml:space="preserve"> </w:t>
      </w:r>
    </w:p>
    <w:p w14:paraId="4BC48B2C" w14:textId="184DE5ED" w:rsidR="003E1057" w:rsidRPr="00CD53B8" w:rsidRDefault="003E1057" w:rsidP="003E1057">
      <w:bookmarkStart w:id="116" w:name="Fig41"/>
      <w:r w:rsidRPr="00CD53B8">
        <w:lastRenderedPageBreak/>
        <w:t xml:space="preserve">Figure 4-1. Trécé brand stink bug dual funnel trap hung in the canopy of an olive tree in north </w:t>
      </w:r>
      <w:r w:rsidRPr="00CD53B8">
        <w:tab/>
        <w:t xml:space="preserve">central Florida. Photograph by Eleanor Phillips, University of Florida. </w:t>
      </w:r>
    </w:p>
    <w:bookmarkEnd w:id="116"/>
    <w:p w14:paraId="4E1C050E" w14:textId="77777777" w:rsidR="003E1057" w:rsidRPr="00CD53B8" w:rsidRDefault="003E1057" w:rsidP="003E1057">
      <w:pPr>
        <w:rPr>
          <w:b/>
        </w:rPr>
      </w:pPr>
    </w:p>
    <w:p w14:paraId="23FABD69" w14:textId="77777777" w:rsidR="003E1057" w:rsidRPr="00CD53B8" w:rsidRDefault="003E1057" w:rsidP="003E1057">
      <w:pPr>
        <w:jc w:val="center"/>
        <w:rPr>
          <w:b/>
        </w:rPr>
      </w:pPr>
      <w:r w:rsidRPr="00CD53B8">
        <w:rPr>
          <w:b/>
          <w:noProof/>
        </w:rPr>
        <w:drawing>
          <wp:inline distT="0" distB="0" distL="0" distR="0" wp14:anchorId="565ECE1F" wp14:editId="0E1656C1">
            <wp:extent cx="4526053" cy="3218819"/>
            <wp:effectExtent l="101600" t="50800" r="59055" b="1085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x_stinkbugtrap.jpg"/>
                    <pic:cNvPicPr/>
                  </pic:nvPicPr>
                  <pic:blipFill rotWithShape="1">
                    <a:blip r:embed="rId35">
                      <a:extLst>
                        <a:ext uri="{28A0092B-C50C-407E-A947-70E740481C1C}">
                          <a14:useLocalDpi xmlns:a14="http://schemas.microsoft.com/office/drawing/2010/main" val="0"/>
                        </a:ext>
                      </a:extLst>
                    </a:blip>
                    <a:srcRect l="819" t="16565" r="1136" b="31166"/>
                    <a:stretch/>
                  </pic:blipFill>
                  <pic:spPr bwMode="auto">
                    <a:xfrm>
                      <a:off x="0" y="0"/>
                      <a:ext cx="4546697" cy="3233500"/>
                    </a:xfrm>
                    <a:prstGeom prst="rect">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contourClr>
                        <a:srgbClr val="969696"/>
                      </a:contourClr>
                    </a:sp3d>
                    <a:extLst>
                      <a:ext uri="{53640926-AAD7-44D8-BBD7-CCE9431645EC}">
                        <a14:shadowObscured xmlns:a14="http://schemas.microsoft.com/office/drawing/2010/main"/>
                      </a:ext>
                    </a:extLst>
                  </pic:spPr>
                </pic:pic>
              </a:graphicData>
            </a:graphic>
          </wp:inline>
        </w:drawing>
      </w:r>
    </w:p>
    <w:p w14:paraId="65411805" w14:textId="77777777" w:rsidR="003E1057" w:rsidRPr="00CD53B8" w:rsidRDefault="003E1057" w:rsidP="003E1057">
      <w:pPr>
        <w:jc w:val="center"/>
        <w:rPr>
          <w:b/>
        </w:rPr>
      </w:pPr>
    </w:p>
    <w:p w14:paraId="0D435E79" w14:textId="77777777" w:rsidR="003E1057" w:rsidRPr="00CD53B8" w:rsidRDefault="003E1057" w:rsidP="003E1057">
      <w:pPr>
        <w:ind w:left="720"/>
      </w:pPr>
      <w:bookmarkStart w:id="117" w:name="Fig42"/>
      <w:commentRangeStart w:id="118"/>
      <w:r w:rsidRPr="00CD53B8">
        <w:t xml:space="preserve">Figure 4-2. Pherocon® brand stink bug lures: A. Green stink bug, </w:t>
      </w:r>
      <w:r w:rsidRPr="00CD53B8">
        <w:rPr>
          <w:i/>
        </w:rPr>
        <w:t>Acrosternum hilare,</w:t>
      </w:r>
      <w:r w:rsidRPr="00CD53B8">
        <w:t xml:space="preserve"> </w:t>
      </w:r>
      <w:r w:rsidRPr="00CD53B8">
        <w:tab/>
        <w:t xml:space="preserve">lure, B. Brown marmorated stink bug, </w:t>
      </w:r>
      <w:r w:rsidRPr="00CD53B8">
        <w:rPr>
          <w:i/>
        </w:rPr>
        <w:t>Halyomorpha halys</w:t>
      </w:r>
      <w:r w:rsidRPr="00CD53B8">
        <w:t xml:space="preserve">, lure, and C. Consperse </w:t>
      </w:r>
      <w:r w:rsidRPr="00CD53B8">
        <w:tab/>
        <w:t xml:space="preserve">stink bug, </w:t>
      </w:r>
      <w:r w:rsidRPr="00CD53B8">
        <w:rPr>
          <w:i/>
        </w:rPr>
        <w:t>Euschistus conspersus</w:t>
      </w:r>
      <w:r w:rsidRPr="00CD53B8">
        <w:t>, lure. Images from &lt;https://www.trece.com/PDF/Pherocon_Stink_Bug.pdf&gt;.</w:t>
      </w:r>
      <w:commentRangeStart w:id="119"/>
      <w:commentRangeEnd w:id="119"/>
      <w:r w:rsidRPr="00CD53B8">
        <w:rPr>
          <w:rStyle w:val="CommentReference"/>
        </w:rPr>
        <w:commentReference w:id="119"/>
      </w:r>
      <w:r w:rsidRPr="00CD53B8">
        <w:t xml:space="preserve"> </w:t>
      </w:r>
    </w:p>
    <w:p w14:paraId="6C8BF596" w14:textId="77777777" w:rsidR="003E1057" w:rsidRPr="00CD53B8" w:rsidRDefault="003E1057" w:rsidP="003E1057">
      <w:pPr>
        <w:ind w:left="2880" w:firstLine="720"/>
        <w:rPr>
          <w:b/>
        </w:rPr>
      </w:pPr>
      <w:r w:rsidRPr="00CD53B8">
        <w:rPr>
          <w:b/>
        </w:rPr>
        <w:t>TAKE MY OWN PHOTO</w:t>
      </w:r>
      <w:commentRangeEnd w:id="118"/>
      <w:r w:rsidRPr="00CD53B8">
        <w:rPr>
          <w:rStyle w:val="CommentReference"/>
        </w:rPr>
        <w:commentReference w:id="118"/>
      </w:r>
    </w:p>
    <w:bookmarkEnd w:id="117"/>
    <w:p w14:paraId="50596D15" w14:textId="77777777" w:rsidR="003E1057" w:rsidRPr="00CD53B8" w:rsidRDefault="003E1057" w:rsidP="003E1057">
      <w:pPr>
        <w:pStyle w:val="ListParagraph"/>
        <w:numPr>
          <w:ilvl w:val="0"/>
          <w:numId w:val="8"/>
        </w:numPr>
        <w:spacing w:line="480" w:lineRule="auto"/>
        <w:jc w:val="center"/>
      </w:pPr>
      <w:r w:rsidRPr="00CD53B8">
        <w:rPr>
          <w:noProof/>
        </w:rPr>
        <w:drawing>
          <wp:inline distT="0" distB="0" distL="0" distR="0" wp14:anchorId="0A0AD547" wp14:editId="5CA4A9E2">
            <wp:extent cx="642025" cy="1146331"/>
            <wp:effectExtent l="0" t="0" r="5715" b="0"/>
            <wp:docPr id="12" name="Picture 15">
              <a:extLst xmlns:a="http://schemas.openxmlformats.org/drawingml/2006/main">
                <a:ext uri="{FF2B5EF4-FFF2-40B4-BE49-F238E27FC236}">
                  <a16:creationId xmlns:a16="http://schemas.microsoft.com/office/drawing/2014/main" id="{700FEF8E-AC0E-5C4C-9CBD-FF2C2FAF2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00FEF8E-AC0E-5C4C-9CBD-FF2C2FAF26D1}"/>
                        </a:ext>
                      </a:extLst>
                    </pic:cNvPr>
                    <pic:cNvPicPr>
                      <a:picLocks noChangeAspect="1"/>
                    </pic:cNvPicPr>
                  </pic:nvPicPr>
                  <pic:blipFill rotWithShape="1">
                    <a:blip r:embed="rId36"/>
                    <a:srcRect l="38159" t="23838" r="37976" b="9470"/>
                    <a:stretch/>
                  </pic:blipFill>
                  <pic:spPr>
                    <a:xfrm>
                      <a:off x="0" y="0"/>
                      <a:ext cx="644864" cy="1151401"/>
                    </a:xfrm>
                    <a:prstGeom prst="rect">
                      <a:avLst/>
                    </a:prstGeom>
                    <a:ln>
                      <a:noFill/>
                    </a:ln>
                    <a:effectLst/>
                  </pic:spPr>
                </pic:pic>
              </a:graphicData>
            </a:graphic>
          </wp:inline>
        </w:drawing>
      </w:r>
      <w:r w:rsidRPr="00CD53B8">
        <w:t xml:space="preserve">  B. </w:t>
      </w:r>
      <w:r w:rsidRPr="00CD53B8">
        <w:rPr>
          <w:noProof/>
        </w:rPr>
        <w:drawing>
          <wp:inline distT="0" distB="0" distL="0" distR="0" wp14:anchorId="34161992" wp14:editId="4EDFC10B">
            <wp:extent cx="719846" cy="1828927"/>
            <wp:effectExtent l="0" t="0" r="4445" b="0"/>
            <wp:docPr id="10" name="Picture 17">
              <a:extLst xmlns:a="http://schemas.openxmlformats.org/drawingml/2006/main">
                <a:ext uri="{FF2B5EF4-FFF2-40B4-BE49-F238E27FC236}">
                  <a16:creationId xmlns:a16="http://schemas.microsoft.com/office/drawing/2014/main" id="{10E3D15D-4A1A-4545-B95A-6F979DF233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0E3D15D-4A1A-4545-B95A-6F979DF233CC}"/>
                        </a:ext>
                      </a:extLst>
                    </pic:cNvPr>
                    <pic:cNvPicPr>
                      <a:picLocks noChangeAspect="1"/>
                    </pic:cNvPicPr>
                  </pic:nvPicPr>
                  <pic:blipFill rotWithShape="1">
                    <a:blip r:embed="rId36"/>
                    <a:srcRect l="6505" t="6170" r="71953" b="8455"/>
                    <a:stretch/>
                  </pic:blipFill>
                  <pic:spPr>
                    <a:xfrm>
                      <a:off x="0" y="0"/>
                      <a:ext cx="732208" cy="1860335"/>
                    </a:xfrm>
                    <a:prstGeom prst="rect">
                      <a:avLst/>
                    </a:prstGeom>
                    <a:ln>
                      <a:noFill/>
                    </a:ln>
                    <a:effectLst/>
                  </pic:spPr>
                </pic:pic>
              </a:graphicData>
            </a:graphic>
          </wp:inline>
        </w:drawing>
      </w:r>
      <w:r w:rsidRPr="00CD53B8">
        <w:t xml:space="preserve">  C. </w:t>
      </w:r>
      <w:r w:rsidRPr="00CD53B8">
        <w:rPr>
          <w:noProof/>
        </w:rPr>
        <w:drawing>
          <wp:inline distT="0" distB="0" distL="0" distR="0" wp14:anchorId="78FD9603" wp14:editId="3370FB2F">
            <wp:extent cx="593388" cy="1361614"/>
            <wp:effectExtent l="0" t="0" r="3810" b="0"/>
            <wp:docPr id="9" name="Picture 11">
              <a:extLst xmlns:a="http://schemas.openxmlformats.org/drawingml/2006/main">
                <a:ext uri="{FF2B5EF4-FFF2-40B4-BE49-F238E27FC236}">
                  <a16:creationId xmlns:a16="http://schemas.microsoft.com/office/drawing/2014/main" id="{6C50719B-8193-584C-B3F4-8ABB6BB16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C50719B-8193-584C-B3F4-8ABB6BB16D66}"/>
                        </a:ext>
                      </a:extLst>
                    </pic:cNvPr>
                    <pic:cNvPicPr>
                      <a:picLocks noChangeAspect="1"/>
                    </pic:cNvPicPr>
                  </pic:nvPicPr>
                  <pic:blipFill rotWithShape="1">
                    <a:blip r:embed="rId36"/>
                    <a:srcRect l="70166" t="6084" r="6447" b="10214"/>
                    <a:stretch/>
                  </pic:blipFill>
                  <pic:spPr bwMode="auto">
                    <a:xfrm>
                      <a:off x="0" y="0"/>
                      <a:ext cx="617136" cy="1416107"/>
                    </a:xfrm>
                    <a:prstGeom prst="rect">
                      <a:avLst/>
                    </a:prstGeom>
                    <a:ln>
                      <a:noFill/>
                    </a:ln>
                    <a:effectLst/>
                    <a:extLst>
                      <a:ext uri="{53640926-AAD7-44D8-BBD7-CCE9431645EC}">
                        <a14:shadowObscured xmlns:a14="http://schemas.microsoft.com/office/drawing/2010/main"/>
                      </a:ext>
                    </a:extLst>
                  </pic:spPr>
                </pic:pic>
              </a:graphicData>
            </a:graphic>
          </wp:inline>
        </w:drawing>
      </w:r>
    </w:p>
    <w:p w14:paraId="11BAA68F" w14:textId="77777777" w:rsidR="003E1057" w:rsidRPr="00CD53B8" w:rsidRDefault="003E1057" w:rsidP="003E1057"/>
    <w:p w14:paraId="40946CF4" w14:textId="77777777" w:rsidR="003E1057" w:rsidRPr="00CD53B8" w:rsidRDefault="003E1057" w:rsidP="003E1057">
      <w:pPr>
        <w:rPr>
          <w:b/>
        </w:rPr>
      </w:pPr>
    </w:p>
    <w:p w14:paraId="19249E8A" w14:textId="77777777" w:rsidR="003E1057" w:rsidRPr="00CD53B8" w:rsidRDefault="003E1057" w:rsidP="003E1057">
      <w:pPr>
        <w:rPr>
          <w:b/>
        </w:rPr>
      </w:pPr>
    </w:p>
    <w:p w14:paraId="2CE2DC11" w14:textId="77777777" w:rsidR="003E1057" w:rsidRPr="00CD53B8" w:rsidRDefault="003E1057" w:rsidP="003E1057">
      <w:pPr>
        <w:rPr>
          <w:b/>
        </w:rPr>
      </w:pPr>
    </w:p>
    <w:p w14:paraId="16213A0A" w14:textId="77777777" w:rsidR="003E1057" w:rsidRPr="00CD53B8" w:rsidRDefault="003E1057" w:rsidP="003E1057">
      <w:pPr>
        <w:rPr>
          <w:b/>
        </w:rPr>
      </w:pPr>
    </w:p>
    <w:p w14:paraId="13BC5E83" w14:textId="77777777" w:rsidR="003E1057" w:rsidRPr="00CD53B8" w:rsidRDefault="003E1057" w:rsidP="003E1057">
      <w:pPr>
        <w:rPr>
          <w:b/>
        </w:rPr>
      </w:pPr>
    </w:p>
    <w:p w14:paraId="3C828901" w14:textId="4F79B741" w:rsidR="003E1057" w:rsidRPr="00CD53B8" w:rsidRDefault="003E1057" w:rsidP="003E1057">
      <w:pPr>
        <w:ind w:left="1440" w:hanging="720"/>
        <w:rPr>
          <w:noProof/>
        </w:rPr>
      </w:pPr>
      <w:bookmarkStart w:id="120" w:name="Fig43"/>
      <w:r w:rsidRPr="00CD53B8">
        <w:lastRenderedPageBreak/>
        <w:t xml:space="preserve">Figure 4-3. Pherocon® AN/NB yellow stick trap for the olive fruit fly </w:t>
      </w:r>
      <w:r w:rsidRPr="00CD53B8">
        <w:rPr>
          <w:i/>
        </w:rPr>
        <w:t xml:space="preserve">Bactrocera oleae </w:t>
      </w:r>
      <w:r w:rsidRPr="00CD53B8">
        <w:t>with ammonium bicarbonate food bait and a sex pheromone lure hung in olive branches. Photograph by Taryn Griffith, University of Florida.</w:t>
      </w:r>
      <w:r w:rsidRPr="00CD53B8">
        <w:rPr>
          <w:noProof/>
        </w:rPr>
        <w:t xml:space="preserve"> </w:t>
      </w:r>
    </w:p>
    <w:bookmarkEnd w:id="120"/>
    <w:p w14:paraId="0B7826E9" w14:textId="77777777" w:rsidR="00A71A7D" w:rsidRPr="00CD53B8" w:rsidRDefault="00A71A7D" w:rsidP="003E1057">
      <w:pPr>
        <w:ind w:left="1440" w:hanging="720"/>
        <w:rPr>
          <w:noProof/>
        </w:rPr>
      </w:pPr>
    </w:p>
    <w:p w14:paraId="76CEB4CA" w14:textId="77777777" w:rsidR="003E1057" w:rsidRPr="00CD53B8" w:rsidRDefault="003E1057" w:rsidP="003E1057">
      <w:pPr>
        <w:jc w:val="center"/>
        <w:rPr>
          <w:b/>
        </w:rPr>
      </w:pPr>
      <w:r w:rsidRPr="00CD53B8">
        <w:rPr>
          <w:noProof/>
        </w:rPr>
        <w:drawing>
          <wp:inline distT="0" distB="0" distL="0" distR="0" wp14:anchorId="10610AED" wp14:editId="75ECD932">
            <wp:extent cx="2229715" cy="2908324"/>
            <wp:effectExtent l="0" t="0" r="5715" b="0"/>
            <wp:docPr id="11" name="Picture 3">
              <a:extLst xmlns:a="http://schemas.openxmlformats.org/drawingml/2006/main">
                <a:ext uri="{FF2B5EF4-FFF2-40B4-BE49-F238E27FC236}">
                  <a16:creationId xmlns:a16="http://schemas.microsoft.com/office/drawing/2014/main" id="{043AB0C7-CCF3-F243-8F12-FA6D108F0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3AB0C7-CCF3-F243-8F12-FA6D108F0FF6}"/>
                        </a:ext>
                      </a:extLst>
                    </pic:cNvPr>
                    <pic:cNvPicPr>
                      <a:picLocks noChangeAspect="1"/>
                    </pic:cNvPicPr>
                  </pic:nvPicPr>
                  <pic:blipFill rotWithShape="1">
                    <a:blip r:embed="rId37">
                      <a:extLst>
                        <a:ext uri="{28A0092B-C50C-407E-A947-70E740481C1C}">
                          <a14:useLocalDpi xmlns:a14="http://schemas.microsoft.com/office/drawing/2010/main"/>
                        </a:ext>
                      </a:extLst>
                    </a:blip>
                    <a:srcRect/>
                    <a:stretch/>
                  </pic:blipFill>
                  <pic:spPr>
                    <a:xfrm>
                      <a:off x="0" y="0"/>
                      <a:ext cx="2229715" cy="2908324"/>
                    </a:xfrm>
                    <a:prstGeom prst="rect">
                      <a:avLst/>
                    </a:prstGeom>
                    <a:ln>
                      <a:noFill/>
                    </a:ln>
                    <a:effectLst/>
                  </pic:spPr>
                </pic:pic>
              </a:graphicData>
            </a:graphic>
          </wp:inline>
        </w:drawing>
      </w:r>
    </w:p>
    <w:p w14:paraId="72FAA9E2" w14:textId="77777777" w:rsidR="003E1057" w:rsidRPr="00CD53B8" w:rsidRDefault="003E1057" w:rsidP="003E1057">
      <w:pPr>
        <w:rPr>
          <w:b/>
        </w:rPr>
      </w:pPr>
    </w:p>
    <w:p w14:paraId="155430B9" w14:textId="77777777" w:rsidR="003E1057" w:rsidRPr="00CD53B8" w:rsidRDefault="003E1057" w:rsidP="003E1057">
      <w:pPr>
        <w:rPr>
          <w:b/>
        </w:rPr>
      </w:pPr>
    </w:p>
    <w:p w14:paraId="59DDF927" w14:textId="77777777" w:rsidR="003E1057" w:rsidRPr="00CD53B8" w:rsidRDefault="003E1057" w:rsidP="003E1057">
      <w:pPr>
        <w:rPr>
          <w:b/>
        </w:rPr>
      </w:pPr>
    </w:p>
    <w:p w14:paraId="33AC461A" w14:textId="77777777" w:rsidR="003E1057" w:rsidRPr="00CD53B8" w:rsidRDefault="003E1057" w:rsidP="003E1057">
      <w:pPr>
        <w:rPr>
          <w:b/>
        </w:rPr>
      </w:pPr>
    </w:p>
    <w:p w14:paraId="730A33BA" w14:textId="77777777" w:rsidR="003E1057" w:rsidRPr="00CD53B8" w:rsidRDefault="003E1057" w:rsidP="003E1057">
      <w:pPr>
        <w:rPr>
          <w:b/>
        </w:rPr>
      </w:pPr>
    </w:p>
    <w:p w14:paraId="696F5011" w14:textId="77777777" w:rsidR="003E1057" w:rsidRPr="00CD53B8" w:rsidRDefault="003E1057" w:rsidP="003E1057">
      <w:pPr>
        <w:rPr>
          <w:b/>
        </w:rPr>
      </w:pPr>
    </w:p>
    <w:p w14:paraId="6E5F92C9" w14:textId="77777777" w:rsidR="003E1057" w:rsidRPr="00CD53B8" w:rsidRDefault="003E1057" w:rsidP="003E1057">
      <w:pPr>
        <w:rPr>
          <w:b/>
        </w:rPr>
      </w:pPr>
    </w:p>
    <w:p w14:paraId="638F1776" w14:textId="77777777" w:rsidR="003E1057" w:rsidRPr="00CD53B8" w:rsidRDefault="003E1057" w:rsidP="003E1057">
      <w:pPr>
        <w:rPr>
          <w:b/>
        </w:rPr>
      </w:pPr>
    </w:p>
    <w:p w14:paraId="0384002F" w14:textId="77777777" w:rsidR="003E1057" w:rsidRPr="00CD53B8" w:rsidRDefault="003E1057" w:rsidP="003E1057">
      <w:pPr>
        <w:rPr>
          <w:b/>
        </w:rPr>
      </w:pPr>
    </w:p>
    <w:p w14:paraId="7A07B747" w14:textId="77777777" w:rsidR="003E1057" w:rsidRPr="00CD53B8" w:rsidRDefault="003E1057" w:rsidP="003E1057">
      <w:pPr>
        <w:rPr>
          <w:b/>
        </w:rPr>
      </w:pPr>
    </w:p>
    <w:p w14:paraId="150F2571" w14:textId="77777777" w:rsidR="003E1057" w:rsidRPr="00CD53B8" w:rsidRDefault="003E1057" w:rsidP="003E1057">
      <w:pPr>
        <w:rPr>
          <w:b/>
        </w:rPr>
      </w:pPr>
    </w:p>
    <w:p w14:paraId="011C2344" w14:textId="77777777" w:rsidR="003E1057" w:rsidRPr="00CD53B8" w:rsidRDefault="003E1057" w:rsidP="003E1057">
      <w:pPr>
        <w:rPr>
          <w:b/>
        </w:rPr>
      </w:pPr>
    </w:p>
    <w:p w14:paraId="2F81988F" w14:textId="77777777" w:rsidR="003E1057" w:rsidRPr="00CD53B8" w:rsidRDefault="003E1057" w:rsidP="003E1057">
      <w:pPr>
        <w:rPr>
          <w:b/>
        </w:rPr>
      </w:pPr>
    </w:p>
    <w:p w14:paraId="19C669EA" w14:textId="77777777" w:rsidR="003E1057" w:rsidRPr="00CD53B8" w:rsidRDefault="003E1057" w:rsidP="003E1057">
      <w:pPr>
        <w:rPr>
          <w:b/>
        </w:rPr>
      </w:pPr>
    </w:p>
    <w:p w14:paraId="6BD9EB51" w14:textId="77777777" w:rsidR="003E1057" w:rsidRPr="00CD53B8" w:rsidRDefault="003E1057" w:rsidP="003E1057">
      <w:pPr>
        <w:rPr>
          <w:b/>
        </w:rPr>
      </w:pPr>
    </w:p>
    <w:p w14:paraId="2225788D" w14:textId="77777777" w:rsidR="003E1057" w:rsidRPr="00CD53B8" w:rsidRDefault="003E1057" w:rsidP="003E1057">
      <w:pPr>
        <w:rPr>
          <w:b/>
        </w:rPr>
      </w:pPr>
    </w:p>
    <w:p w14:paraId="128E8DAC" w14:textId="77777777" w:rsidR="003E1057" w:rsidRPr="00CD53B8" w:rsidRDefault="003E1057" w:rsidP="003E1057">
      <w:pPr>
        <w:rPr>
          <w:b/>
        </w:rPr>
      </w:pPr>
    </w:p>
    <w:p w14:paraId="01DDA7CD" w14:textId="77777777" w:rsidR="003E1057" w:rsidRPr="00CD53B8" w:rsidRDefault="003E1057" w:rsidP="003E1057">
      <w:pPr>
        <w:rPr>
          <w:b/>
        </w:rPr>
      </w:pPr>
    </w:p>
    <w:p w14:paraId="2F7B0C4F" w14:textId="77777777" w:rsidR="003E1057" w:rsidRPr="00CD53B8" w:rsidRDefault="003E1057" w:rsidP="003E1057">
      <w:pPr>
        <w:rPr>
          <w:b/>
        </w:rPr>
      </w:pPr>
    </w:p>
    <w:p w14:paraId="1E940C51" w14:textId="77777777" w:rsidR="003E1057" w:rsidRPr="00CD53B8" w:rsidRDefault="003E1057" w:rsidP="003E1057">
      <w:pPr>
        <w:rPr>
          <w:b/>
        </w:rPr>
      </w:pPr>
    </w:p>
    <w:p w14:paraId="30A95332" w14:textId="77777777" w:rsidR="003E1057" w:rsidRPr="00CD53B8" w:rsidRDefault="003E1057" w:rsidP="003E1057">
      <w:pPr>
        <w:rPr>
          <w:b/>
        </w:rPr>
      </w:pPr>
    </w:p>
    <w:p w14:paraId="6AE981D9" w14:textId="77777777" w:rsidR="003E1057" w:rsidRPr="00CD53B8" w:rsidRDefault="003E1057" w:rsidP="003E1057">
      <w:pPr>
        <w:rPr>
          <w:b/>
        </w:rPr>
      </w:pPr>
    </w:p>
    <w:p w14:paraId="1B275620" w14:textId="77777777" w:rsidR="003E1057" w:rsidRPr="00CD53B8" w:rsidRDefault="003E1057" w:rsidP="003E1057">
      <w:pPr>
        <w:rPr>
          <w:b/>
        </w:rPr>
      </w:pPr>
    </w:p>
    <w:p w14:paraId="4F1FB981" w14:textId="77777777" w:rsidR="003E1057" w:rsidRPr="00CD53B8" w:rsidRDefault="003E1057" w:rsidP="003E1057">
      <w:pPr>
        <w:rPr>
          <w:b/>
        </w:rPr>
      </w:pPr>
    </w:p>
    <w:p w14:paraId="0F1C6654" w14:textId="77777777" w:rsidR="003E1057" w:rsidRPr="00CD53B8" w:rsidRDefault="003E1057" w:rsidP="003E1057">
      <w:pPr>
        <w:rPr>
          <w:b/>
        </w:rPr>
      </w:pPr>
    </w:p>
    <w:p w14:paraId="4F8E5D89" w14:textId="77777777" w:rsidR="003E1057" w:rsidRPr="00CD53B8" w:rsidRDefault="003E1057" w:rsidP="003E1057">
      <w:pPr>
        <w:rPr>
          <w:b/>
        </w:rPr>
      </w:pPr>
    </w:p>
    <w:p w14:paraId="23A73361" w14:textId="77777777" w:rsidR="003E1057" w:rsidRPr="00CD53B8" w:rsidRDefault="003E1057" w:rsidP="003E1057">
      <w:pPr>
        <w:rPr>
          <w:b/>
        </w:rPr>
      </w:pPr>
    </w:p>
    <w:p w14:paraId="606AC536" w14:textId="77777777" w:rsidR="003E1057" w:rsidRPr="00CD53B8" w:rsidRDefault="003E1057" w:rsidP="003E1057">
      <w:pPr>
        <w:rPr>
          <w:b/>
        </w:rPr>
      </w:pPr>
    </w:p>
    <w:p w14:paraId="7B1C9290" w14:textId="36A11F31" w:rsidR="003E1057" w:rsidRPr="00CD53B8" w:rsidRDefault="003E1057" w:rsidP="003E1057">
      <w:pPr>
        <w:pStyle w:val="ListParagraph"/>
        <w:numPr>
          <w:ilvl w:val="0"/>
          <w:numId w:val="9"/>
        </w:numPr>
        <w:jc w:val="both"/>
      </w:pPr>
      <w:r w:rsidRPr="00CD53B8">
        <w:t>Total Hemiptera</w:t>
      </w:r>
      <w:r w:rsidRPr="00CD53B8">
        <w:tab/>
      </w:r>
      <w:r w:rsidRPr="00CD53B8">
        <w:tab/>
      </w:r>
      <w:r w:rsidRPr="00CD53B8">
        <w:tab/>
      </w:r>
      <w:r w:rsidRPr="00CD53B8">
        <w:rPr>
          <w:b/>
        </w:rPr>
        <w:t xml:space="preserve">       </w:t>
      </w:r>
      <w:r w:rsidRPr="00CD53B8">
        <w:rPr>
          <w:b/>
        </w:rPr>
        <w:tab/>
      </w:r>
      <w:r w:rsidRPr="00CD53B8">
        <w:t xml:space="preserve">       B.</w:t>
      </w:r>
      <w:r w:rsidRPr="00CD53B8">
        <w:rPr>
          <w:b/>
        </w:rPr>
        <w:t xml:space="preserve"> </w:t>
      </w:r>
      <w:r w:rsidRPr="00CD53B8">
        <w:rPr>
          <w:i/>
        </w:rPr>
        <w:t>Euschistus quadrator</w:t>
      </w:r>
      <w:r w:rsidR="008877C3" w:rsidRPr="00CD53B8">
        <w:t xml:space="preserve"> Rolston</w:t>
      </w:r>
    </w:p>
    <w:p w14:paraId="122F9860" w14:textId="77777777" w:rsidR="003E1057" w:rsidRPr="00CD53B8" w:rsidRDefault="003E1057" w:rsidP="003E1057">
      <w:pPr>
        <w:pStyle w:val="ListParagraph"/>
        <w:ind w:left="-1350" w:right="-1440"/>
      </w:pPr>
      <w:r w:rsidRPr="00CD53B8">
        <w:rPr>
          <w:noProof/>
          <w:color w:val="000000" w:themeColor="text1"/>
        </w:rPr>
        <w:drawing>
          <wp:inline distT="0" distB="0" distL="0" distR="0" wp14:anchorId="1A554EB9" wp14:editId="55B9D6EA">
            <wp:extent cx="3721995" cy="2600942"/>
            <wp:effectExtent l="0" t="0" r="12065" b="15875"/>
            <wp:docPr id="13" name="Chart 13">
              <a:extLst xmlns:a="http://schemas.openxmlformats.org/drawingml/2006/main">
                <a:ext uri="{FF2B5EF4-FFF2-40B4-BE49-F238E27FC236}">
                  <a16:creationId xmlns:a16="http://schemas.microsoft.com/office/drawing/2014/main" id="{EE9EA25E-03F9-1542-9F3B-3E1FF44D37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Pr="00CD53B8">
        <w:rPr>
          <w:noProof/>
        </w:rPr>
        <w:drawing>
          <wp:inline distT="0" distB="0" distL="0" distR="0" wp14:anchorId="5576A254" wp14:editId="433E49C1">
            <wp:extent cx="3760631" cy="2603366"/>
            <wp:effectExtent l="0" t="0" r="11430" b="13335"/>
            <wp:docPr id="21" name="Chart 21">
              <a:extLst xmlns:a="http://schemas.openxmlformats.org/drawingml/2006/main">
                <a:ext uri="{FF2B5EF4-FFF2-40B4-BE49-F238E27FC236}">
                  <a16:creationId xmlns:a16="http://schemas.microsoft.com/office/drawing/2014/main" id="{6467E3A4-3C74-4341-A9D5-D0E96DC02D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6F54A4E" w14:textId="77777777" w:rsidR="003E1057" w:rsidRPr="00CD53B8" w:rsidRDefault="003E1057" w:rsidP="003E1057">
      <w:pPr>
        <w:pStyle w:val="ListParagraph"/>
        <w:ind w:left="-1350" w:right="-1440"/>
      </w:pPr>
    </w:p>
    <w:p w14:paraId="4B306B5A" w14:textId="53C64418" w:rsidR="003E1057" w:rsidRPr="00CD53B8" w:rsidRDefault="003E1057" w:rsidP="003E1057">
      <w:pPr>
        <w:ind w:left="360" w:right="-1440"/>
      </w:pPr>
      <w:r w:rsidRPr="00CD53B8">
        <w:t>C.  Reduviidae</w:t>
      </w:r>
      <w:r w:rsidRPr="00CD53B8">
        <w:tab/>
      </w:r>
      <w:r w:rsidRPr="00CD53B8">
        <w:tab/>
      </w:r>
      <w:r w:rsidRPr="00CD53B8">
        <w:tab/>
      </w:r>
      <w:r w:rsidRPr="00CD53B8">
        <w:tab/>
      </w:r>
      <w:r w:rsidRPr="00CD53B8">
        <w:tab/>
        <w:t xml:space="preserve"> D. </w:t>
      </w:r>
      <w:r w:rsidRPr="00CD53B8">
        <w:rPr>
          <w:i/>
        </w:rPr>
        <w:t>Apiomerus crassipes</w:t>
      </w:r>
      <w:r w:rsidR="002A3822" w:rsidRPr="00CD53B8">
        <w:t xml:space="preserve"> Fabricius</w:t>
      </w:r>
    </w:p>
    <w:p w14:paraId="1B932D72" w14:textId="77777777" w:rsidR="003E1057" w:rsidRPr="00CD53B8" w:rsidRDefault="003E1057" w:rsidP="003E1057">
      <w:pPr>
        <w:ind w:left="-1350" w:right="-1440"/>
        <w:rPr>
          <w:i/>
        </w:rPr>
      </w:pPr>
      <w:r w:rsidRPr="00CD53B8">
        <w:rPr>
          <w:noProof/>
        </w:rPr>
        <w:drawing>
          <wp:inline distT="0" distB="0" distL="0" distR="0" wp14:anchorId="47A057C4" wp14:editId="6D53CE32">
            <wp:extent cx="3696237" cy="2681605"/>
            <wp:effectExtent l="0" t="0" r="12700" b="10795"/>
            <wp:docPr id="23" name="Chart 23">
              <a:extLst xmlns:a="http://schemas.openxmlformats.org/drawingml/2006/main">
                <a:ext uri="{FF2B5EF4-FFF2-40B4-BE49-F238E27FC236}">
                  <a16:creationId xmlns:a16="http://schemas.microsoft.com/office/drawing/2014/main" id="{BFFEF1D7-F47F-4645-9DC8-4AB943A012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CD53B8">
        <w:rPr>
          <w:i/>
        </w:rPr>
        <w:t xml:space="preserve">  </w:t>
      </w:r>
      <w:r w:rsidRPr="00CD53B8">
        <w:rPr>
          <w:noProof/>
        </w:rPr>
        <w:drawing>
          <wp:inline distT="0" distB="0" distL="0" distR="0" wp14:anchorId="431A45C1" wp14:editId="61F2E509">
            <wp:extent cx="3798552" cy="2679781"/>
            <wp:effectExtent l="0" t="0" r="12065" b="12700"/>
            <wp:docPr id="24" name="Chart 24">
              <a:extLst xmlns:a="http://schemas.openxmlformats.org/drawingml/2006/main">
                <a:ext uri="{FF2B5EF4-FFF2-40B4-BE49-F238E27FC236}">
                  <a16:creationId xmlns:a16="http://schemas.microsoft.com/office/drawing/2014/main" id="{2D1CD81E-4098-6444-8F56-316C9A1032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8432868" w14:textId="05CF0CCC" w:rsidR="003E1057" w:rsidRPr="00CD53B8" w:rsidRDefault="003E1057" w:rsidP="003E1057">
      <w:pPr>
        <w:ind w:right="-180"/>
      </w:pPr>
      <w:bookmarkStart w:id="121" w:name="Fig44"/>
      <w:r w:rsidRPr="00CD53B8">
        <w:t>Figure 4-</w:t>
      </w:r>
      <w:r w:rsidRPr="00CD53B8">
        <w:rPr>
          <w:i/>
        </w:rPr>
        <w:softHyphen/>
      </w:r>
      <w:r w:rsidRPr="00CD53B8">
        <w:rPr>
          <w:i/>
        </w:rPr>
        <w:softHyphen/>
      </w:r>
      <w:r w:rsidRPr="00CD53B8">
        <w:rPr>
          <w:i/>
        </w:rPr>
        <w:softHyphen/>
      </w:r>
      <w:r w:rsidRPr="00CD53B8">
        <w:softHyphen/>
      </w:r>
      <w:r w:rsidRPr="00CD53B8">
        <w:softHyphen/>
      </w:r>
      <w:r w:rsidRPr="00CD53B8">
        <w:softHyphen/>
        <w:t xml:space="preserve">4. Comparison of lure type on collection of A) Hemiptera B) </w:t>
      </w:r>
      <w:r w:rsidRPr="00CD53B8">
        <w:rPr>
          <w:i/>
        </w:rPr>
        <w:t>Euschistus quadrator</w:t>
      </w:r>
      <w:r w:rsidRPr="00CD53B8">
        <w:t xml:space="preserve"> </w:t>
      </w:r>
      <w:r w:rsidR="0024447D" w:rsidRPr="00CD53B8">
        <w:tab/>
        <w:t xml:space="preserve">Rolston </w:t>
      </w:r>
      <w:r w:rsidRPr="00CD53B8">
        <w:t>C) Reduviidae, and D)</w:t>
      </w:r>
      <w:r w:rsidRPr="00CD53B8">
        <w:rPr>
          <w:i/>
        </w:rPr>
        <w:t xml:space="preserve"> Apiomerus crassipes</w:t>
      </w:r>
      <w:r w:rsidR="0024447D" w:rsidRPr="00CD53B8">
        <w:rPr>
          <w:i/>
        </w:rPr>
        <w:t xml:space="preserve"> </w:t>
      </w:r>
      <w:r w:rsidR="0024447D" w:rsidRPr="00CD53B8">
        <w:t>Fabricius</w:t>
      </w:r>
      <w:r w:rsidRPr="00CD53B8">
        <w:t>. Lures were placed in dual-</w:t>
      </w:r>
      <w:r w:rsidR="0024447D" w:rsidRPr="00CD53B8">
        <w:tab/>
      </w:r>
      <w:r w:rsidRPr="00CD53B8">
        <w:t>funnel stink bug traps.</w:t>
      </w:r>
      <w:r w:rsidRPr="00CD53B8">
        <w:tab/>
        <w:t>Significance confirmed with a paired t-test (</w:t>
      </w:r>
      <w:r w:rsidRPr="00CD53B8">
        <w:rPr>
          <w:i/>
        </w:rPr>
        <w:t>P ≤</w:t>
      </w:r>
      <w:r w:rsidRPr="00CD53B8">
        <w:t xml:space="preserve">0.05). Means with </w:t>
      </w:r>
      <w:r w:rsidR="0024447D" w:rsidRPr="00CD53B8">
        <w:tab/>
      </w:r>
      <w:r w:rsidRPr="00CD53B8">
        <w:t xml:space="preserve">different letters are significantly different.  </w:t>
      </w:r>
    </w:p>
    <w:bookmarkEnd w:id="121"/>
    <w:p w14:paraId="43720E40" w14:textId="77777777" w:rsidR="003E1057" w:rsidRPr="00CD53B8" w:rsidRDefault="003E1057" w:rsidP="003E1057">
      <w:pPr>
        <w:rPr>
          <w:b/>
        </w:rPr>
      </w:pPr>
    </w:p>
    <w:p w14:paraId="09997975" w14:textId="77777777" w:rsidR="003E1057" w:rsidRPr="00CD53B8" w:rsidRDefault="003E1057" w:rsidP="003E1057">
      <w:pPr>
        <w:rPr>
          <w:b/>
        </w:rPr>
      </w:pPr>
    </w:p>
    <w:p w14:paraId="5FD52690" w14:textId="77777777" w:rsidR="003E1057" w:rsidRPr="00CD53B8" w:rsidRDefault="003E1057" w:rsidP="003E1057">
      <w:pPr>
        <w:rPr>
          <w:b/>
        </w:rPr>
      </w:pPr>
    </w:p>
    <w:p w14:paraId="0F3550D6" w14:textId="77777777" w:rsidR="003E1057" w:rsidRPr="00CD53B8" w:rsidRDefault="003E1057" w:rsidP="003E1057">
      <w:pPr>
        <w:rPr>
          <w:b/>
        </w:rPr>
      </w:pPr>
    </w:p>
    <w:p w14:paraId="0B6AD226" w14:textId="77777777" w:rsidR="003E1057" w:rsidRPr="00CD53B8" w:rsidRDefault="003E1057" w:rsidP="003E1057">
      <w:pPr>
        <w:rPr>
          <w:b/>
        </w:rPr>
      </w:pPr>
    </w:p>
    <w:p w14:paraId="1C0CBC52" w14:textId="77777777" w:rsidR="003E1057" w:rsidRPr="00CD53B8" w:rsidRDefault="003E1057" w:rsidP="003E1057">
      <w:pPr>
        <w:rPr>
          <w:b/>
        </w:rPr>
      </w:pPr>
    </w:p>
    <w:p w14:paraId="61936B49" w14:textId="77777777" w:rsidR="003E1057" w:rsidRPr="00CD53B8" w:rsidRDefault="003E1057" w:rsidP="003E1057">
      <w:pPr>
        <w:rPr>
          <w:b/>
        </w:rPr>
      </w:pPr>
    </w:p>
    <w:p w14:paraId="6F87C2AF" w14:textId="04C97B75" w:rsidR="003E1057" w:rsidRPr="00CD53B8" w:rsidRDefault="003E1057" w:rsidP="003E1057">
      <w:bookmarkStart w:id="122" w:name="Fig45"/>
      <w:r w:rsidRPr="00CD53B8">
        <w:lastRenderedPageBreak/>
        <w:t>Figure 4-5. A Vespid wasp and its nest inside a dual funnel trap baited for consperse stink bugs</w:t>
      </w:r>
      <w:r w:rsidR="00DA1066" w:rsidRPr="00CD53B8">
        <w:t>,</w:t>
      </w:r>
      <w:r w:rsidRPr="00CD53B8">
        <w:tab/>
      </w:r>
      <w:r w:rsidRPr="00CD53B8">
        <w:tab/>
        <w:t xml:space="preserve"> </w:t>
      </w:r>
      <w:r w:rsidRPr="00CD53B8">
        <w:rPr>
          <w:i/>
        </w:rPr>
        <w:t>Euschistus conspersus</w:t>
      </w:r>
      <w:r w:rsidR="00615599" w:rsidRPr="00CD53B8">
        <w:rPr>
          <w:i/>
        </w:rPr>
        <w:t xml:space="preserve"> </w:t>
      </w:r>
      <w:r w:rsidR="00615599" w:rsidRPr="00CD53B8">
        <w:t>Ulher</w:t>
      </w:r>
      <w:r w:rsidRPr="00CD53B8">
        <w:rPr>
          <w:i/>
        </w:rPr>
        <w:t xml:space="preserve">. </w:t>
      </w:r>
      <w:r w:rsidRPr="00CD53B8">
        <w:t xml:space="preserve">Photograph by Taryn Griffith, University of Florida. </w:t>
      </w:r>
    </w:p>
    <w:bookmarkEnd w:id="122"/>
    <w:p w14:paraId="46449462" w14:textId="77777777" w:rsidR="003E1057" w:rsidRPr="00CD53B8" w:rsidRDefault="003E1057" w:rsidP="003E1057">
      <w:pPr>
        <w:rPr>
          <w:b/>
        </w:rPr>
      </w:pPr>
      <w:r w:rsidRPr="00CD53B8">
        <w:rPr>
          <w:noProof/>
        </w:rPr>
        <w:drawing>
          <wp:inline distT="0" distB="0" distL="0" distR="0" wp14:anchorId="3E498800" wp14:editId="25F339E6">
            <wp:extent cx="5394960" cy="3034090"/>
            <wp:effectExtent l="101600" t="50800" r="53340" b="1155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x_bestvespidpic.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4960" cy="3034090"/>
                    </a:xfrm>
                    <a:prstGeom prst="rect">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contourClr>
                        <a:srgbClr val="969696"/>
                      </a:contourClr>
                    </a:sp3d>
                  </pic:spPr>
                </pic:pic>
              </a:graphicData>
            </a:graphic>
          </wp:inline>
        </w:drawing>
      </w:r>
    </w:p>
    <w:p w14:paraId="4FFD4127" w14:textId="77777777" w:rsidR="003E1057" w:rsidRPr="00CD53B8" w:rsidRDefault="003E1057" w:rsidP="003E1057">
      <w:pPr>
        <w:rPr>
          <w:b/>
        </w:rPr>
      </w:pPr>
    </w:p>
    <w:p w14:paraId="41B94EEF" w14:textId="77777777" w:rsidR="003E1057" w:rsidRPr="00CD53B8" w:rsidRDefault="003E1057" w:rsidP="003E1057">
      <w:pPr>
        <w:rPr>
          <w:b/>
        </w:rPr>
      </w:pPr>
    </w:p>
    <w:p w14:paraId="7D15F186" w14:textId="77777777" w:rsidR="003E1057" w:rsidRPr="00CD53B8" w:rsidRDefault="003E1057" w:rsidP="003E1057">
      <w:pPr>
        <w:rPr>
          <w:b/>
        </w:rPr>
      </w:pPr>
    </w:p>
    <w:p w14:paraId="4DDFA58E" w14:textId="77777777" w:rsidR="003E1057" w:rsidRPr="00CD53B8" w:rsidRDefault="003E1057" w:rsidP="003E1057">
      <w:pPr>
        <w:rPr>
          <w:b/>
        </w:rPr>
      </w:pPr>
    </w:p>
    <w:p w14:paraId="17DF0670" w14:textId="77777777" w:rsidR="003E1057" w:rsidRPr="00CD53B8" w:rsidRDefault="003E1057" w:rsidP="003E1057">
      <w:pPr>
        <w:rPr>
          <w:b/>
        </w:rPr>
      </w:pPr>
    </w:p>
    <w:p w14:paraId="6206C5F6" w14:textId="77777777" w:rsidR="003E1057" w:rsidRPr="00CD53B8" w:rsidRDefault="003E1057" w:rsidP="003E1057">
      <w:pPr>
        <w:rPr>
          <w:b/>
        </w:rPr>
      </w:pPr>
    </w:p>
    <w:p w14:paraId="38E54EF3" w14:textId="77777777" w:rsidR="003E1057" w:rsidRPr="00CD53B8" w:rsidRDefault="003E1057" w:rsidP="003E1057">
      <w:pPr>
        <w:rPr>
          <w:b/>
        </w:rPr>
      </w:pPr>
    </w:p>
    <w:p w14:paraId="50129F49" w14:textId="77777777" w:rsidR="003E1057" w:rsidRPr="00CD53B8" w:rsidRDefault="003E1057" w:rsidP="003E1057">
      <w:pPr>
        <w:rPr>
          <w:b/>
        </w:rPr>
      </w:pPr>
    </w:p>
    <w:p w14:paraId="757599A5" w14:textId="77777777" w:rsidR="003E1057" w:rsidRPr="00CD53B8" w:rsidRDefault="003E1057" w:rsidP="003E1057">
      <w:pPr>
        <w:rPr>
          <w:b/>
        </w:rPr>
      </w:pPr>
    </w:p>
    <w:p w14:paraId="3B943EE3" w14:textId="77777777" w:rsidR="003E1057" w:rsidRPr="00CD53B8" w:rsidRDefault="003E1057" w:rsidP="003E1057">
      <w:pPr>
        <w:rPr>
          <w:b/>
        </w:rPr>
      </w:pPr>
    </w:p>
    <w:p w14:paraId="413D4C54" w14:textId="77777777" w:rsidR="003E1057" w:rsidRPr="00CD53B8" w:rsidRDefault="003E1057" w:rsidP="003E1057">
      <w:pPr>
        <w:rPr>
          <w:b/>
        </w:rPr>
      </w:pPr>
    </w:p>
    <w:p w14:paraId="67A5FF64" w14:textId="77777777" w:rsidR="003E1057" w:rsidRPr="00CD53B8" w:rsidRDefault="003E1057" w:rsidP="003E1057">
      <w:pPr>
        <w:rPr>
          <w:b/>
        </w:rPr>
      </w:pPr>
    </w:p>
    <w:p w14:paraId="6643871A" w14:textId="77777777" w:rsidR="003E1057" w:rsidRPr="00CD53B8" w:rsidRDefault="003E1057" w:rsidP="003E1057">
      <w:pPr>
        <w:rPr>
          <w:b/>
        </w:rPr>
      </w:pPr>
    </w:p>
    <w:p w14:paraId="47A2E03D" w14:textId="77777777" w:rsidR="003E1057" w:rsidRPr="00CD53B8" w:rsidRDefault="003E1057" w:rsidP="003E1057">
      <w:pPr>
        <w:rPr>
          <w:b/>
        </w:rPr>
      </w:pPr>
    </w:p>
    <w:p w14:paraId="4E815E4C" w14:textId="108DAD77" w:rsidR="003E1057" w:rsidRPr="00CD53B8" w:rsidRDefault="003E1057" w:rsidP="003E1057">
      <w:pPr>
        <w:rPr>
          <w:b/>
        </w:rPr>
      </w:pPr>
    </w:p>
    <w:p w14:paraId="26447231" w14:textId="2ADD91FA" w:rsidR="009A679F" w:rsidRPr="00CD53B8" w:rsidRDefault="009A679F" w:rsidP="003E1057">
      <w:pPr>
        <w:rPr>
          <w:b/>
        </w:rPr>
      </w:pPr>
    </w:p>
    <w:p w14:paraId="1135E4F0" w14:textId="77777777" w:rsidR="009A679F" w:rsidRPr="00CD53B8" w:rsidRDefault="009A679F" w:rsidP="003E1057">
      <w:pPr>
        <w:rPr>
          <w:b/>
        </w:rPr>
      </w:pPr>
    </w:p>
    <w:p w14:paraId="540B7727" w14:textId="77777777" w:rsidR="003E1057" w:rsidRPr="00CD53B8" w:rsidRDefault="003E1057" w:rsidP="003E1057">
      <w:pPr>
        <w:rPr>
          <w:b/>
        </w:rPr>
      </w:pPr>
    </w:p>
    <w:p w14:paraId="56E7026F" w14:textId="77777777" w:rsidR="003E1057" w:rsidRPr="00CD53B8" w:rsidRDefault="003E1057" w:rsidP="003E1057">
      <w:pPr>
        <w:rPr>
          <w:b/>
        </w:rPr>
      </w:pPr>
    </w:p>
    <w:p w14:paraId="77555268" w14:textId="77777777" w:rsidR="003E1057" w:rsidRPr="00CD53B8" w:rsidRDefault="003E1057" w:rsidP="003E1057">
      <w:pPr>
        <w:rPr>
          <w:b/>
        </w:rPr>
      </w:pPr>
    </w:p>
    <w:p w14:paraId="1F476A2D" w14:textId="77777777" w:rsidR="003E1057" w:rsidRPr="00CD53B8" w:rsidRDefault="003E1057" w:rsidP="003E1057">
      <w:pPr>
        <w:rPr>
          <w:b/>
        </w:rPr>
      </w:pPr>
    </w:p>
    <w:p w14:paraId="11C106B5" w14:textId="77777777" w:rsidR="003E1057" w:rsidRPr="00CD53B8" w:rsidRDefault="003E1057" w:rsidP="003E1057">
      <w:pPr>
        <w:rPr>
          <w:b/>
        </w:rPr>
      </w:pPr>
    </w:p>
    <w:p w14:paraId="352B16BC" w14:textId="77777777" w:rsidR="003E1057" w:rsidRPr="00CD53B8" w:rsidRDefault="003E1057" w:rsidP="003E1057">
      <w:pPr>
        <w:rPr>
          <w:b/>
        </w:rPr>
      </w:pPr>
    </w:p>
    <w:p w14:paraId="063E6453" w14:textId="1A0A0B01" w:rsidR="00500D31" w:rsidRPr="00CD53B8" w:rsidRDefault="00500D31" w:rsidP="00500D31">
      <w:pPr>
        <w:rPr>
          <w:b/>
        </w:rPr>
      </w:pPr>
    </w:p>
    <w:p w14:paraId="0E54EF05" w14:textId="77777777" w:rsidR="002F3D23" w:rsidRPr="00CD53B8" w:rsidRDefault="002F3D23" w:rsidP="00500D31"/>
    <w:p w14:paraId="009D8E10" w14:textId="3F6B995B" w:rsidR="007504B2" w:rsidRPr="00CD53B8" w:rsidRDefault="007504B2" w:rsidP="007504B2">
      <w:pPr>
        <w:ind w:left="-1350" w:right="-1440"/>
      </w:pPr>
    </w:p>
    <w:p w14:paraId="7D0EBD7B" w14:textId="628542EC" w:rsidR="00636F9E" w:rsidRPr="00CD53B8" w:rsidRDefault="00636F9E" w:rsidP="00636F9E">
      <w:pPr>
        <w:jc w:val="center"/>
      </w:pPr>
      <w:bookmarkStart w:id="123" w:name="Chapter5"/>
      <w:r w:rsidRPr="00CD53B8">
        <w:lastRenderedPageBreak/>
        <w:t xml:space="preserve">CHAPTER </w:t>
      </w:r>
      <w:r w:rsidR="00E44784" w:rsidRPr="00CD53B8">
        <w:t>5</w:t>
      </w:r>
      <w:r w:rsidRPr="00CD53B8">
        <w:tab/>
      </w:r>
    </w:p>
    <w:bookmarkEnd w:id="123"/>
    <w:p w14:paraId="39881E7B" w14:textId="77777777" w:rsidR="00636F9E" w:rsidRPr="00CD53B8" w:rsidRDefault="00636F9E" w:rsidP="00636F9E">
      <w:pPr>
        <w:jc w:val="center"/>
      </w:pPr>
      <w:r w:rsidRPr="00CD53B8">
        <w:t>CONCLUSIONS AND FUTURE WORK</w:t>
      </w:r>
    </w:p>
    <w:p w14:paraId="360625D5" w14:textId="30ADB22A" w:rsidR="00636F9E" w:rsidRPr="00CD53B8" w:rsidDel="00A46B3C" w:rsidRDefault="00636F9E" w:rsidP="00636F9E">
      <w:pPr>
        <w:rPr>
          <w:del w:id="124" w:author="Microsoft Office User" w:date="2019-06-25T21:46:00Z"/>
          <w:i/>
          <w:color w:val="000000" w:themeColor="text1"/>
        </w:rPr>
      </w:pPr>
      <w:del w:id="125" w:author="Microsoft Office User" w:date="2019-06-25T21:46:00Z">
        <w:r w:rsidRPr="00CD53B8" w:rsidDel="00A46B3C">
          <w:rPr>
            <w:i/>
            <w:color w:val="000000" w:themeColor="text1"/>
          </w:rPr>
          <w:delText>Conclusions</w:delText>
        </w:r>
      </w:del>
    </w:p>
    <w:p w14:paraId="24E62B5B" w14:textId="77777777" w:rsidR="00636F9E" w:rsidRPr="00CD53B8" w:rsidRDefault="00636F9E" w:rsidP="00636F9E">
      <w:pPr>
        <w:ind w:firstLine="720"/>
        <w:rPr>
          <w:color w:val="000000" w:themeColor="text1"/>
        </w:rPr>
      </w:pPr>
    </w:p>
    <w:p w14:paraId="5AF69D4B" w14:textId="406C8519" w:rsidR="00636F9E" w:rsidRPr="00CD53B8" w:rsidRDefault="00636F9E" w:rsidP="00702C70">
      <w:pPr>
        <w:spacing w:line="480" w:lineRule="auto"/>
        <w:ind w:firstLine="720"/>
        <w:rPr>
          <w:color w:val="000000" w:themeColor="text1"/>
        </w:rPr>
      </w:pPr>
      <w:r w:rsidRPr="00CD53B8">
        <w:rPr>
          <w:color w:val="000000" w:themeColor="text1"/>
        </w:rPr>
        <w:t xml:space="preserve">Olive is a new, under-studied agroecosystem in Florida, and due to this materials and methods were adapted studies in other important agricultural crops in Florida such as citrus and blueberry. Since the climate of Florida is more subtropical than climates where olive are traditionally grown, it was difficult to make predictions based on previous surveys. A total of seven different sampling methods were utilized to determine the range of arthropods present in the olive groves. Sampling methods were to identify pests present and native to Florida as well as well as intercept and identify olive-specific invasive pests in the groves. The survey described in this thesis is the most comprehensive survey of arthropods in Florida olive groves. It is the first and largest survey done in olive agroecosystems in the southeastern United States. Previously, </w:t>
      </w:r>
      <w:r w:rsidR="001F6685" w:rsidRPr="00CD53B8">
        <w:rPr>
          <w:color w:val="000000" w:themeColor="text1"/>
        </w:rPr>
        <w:t>general observational reports from olive growers</w:t>
      </w:r>
      <w:r w:rsidR="00702C70" w:rsidRPr="00CD53B8">
        <w:rPr>
          <w:color w:val="000000" w:themeColor="text1"/>
        </w:rPr>
        <w:t xml:space="preserve">, </w:t>
      </w:r>
      <w:r w:rsidRPr="00CD53B8">
        <w:rPr>
          <w:color w:val="000000" w:themeColor="text1"/>
        </w:rPr>
        <w:t>a survey of Thysanoptera done during one olive inflorescence period in 2015 are the only sources of information on arthropods in Florida olive groves, and an EDIS (Electronic Data Information Source) Extension article compiled in 2014 by University of Florida researchers (Allan and Gillett-Kaufman 2018; Gillett-Kaufman et al. 2014).</w:t>
      </w:r>
    </w:p>
    <w:p w14:paraId="1E3AEFEB" w14:textId="77777777" w:rsidR="00A15ED9" w:rsidRPr="00CD53B8" w:rsidRDefault="00A15ED9" w:rsidP="00A15ED9">
      <w:pPr>
        <w:ind w:firstLine="720"/>
        <w:rPr>
          <w:color w:val="000000" w:themeColor="text1"/>
        </w:rPr>
      </w:pPr>
    </w:p>
    <w:p w14:paraId="41FD1DEA" w14:textId="77777777" w:rsidR="00636F9E" w:rsidRPr="00CD53B8" w:rsidRDefault="00636F9E" w:rsidP="007B031A">
      <w:pPr>
        <w:spacing w:line="480" w:lineRule="auto"/>
        <w:ind w:firstLine="720"/>
      </w:pPr>
      <w:r w:rsidRPr="00CD53B8">
        <w:t xml:space="preserve">Active sampling methods and discriminant analysis of identified arthropods elucidated key organisms that determined grove management strategies. Active sampling also identified key and occasional pests of Florida olive. For young, recently established olive groves, monitoring and quick control of the rustic sphynx hornworm, </w:t>
      </w:r>
      <w:r w:rsidRPr="00CD53B8">
        <w:rPr>
          <w:i/>
        </w:rPr>
        <w:t>Manduca rustica</w:t>
      </w:r>
      <w:r w:rsidRPr="00CD53B8">
        <w:t xml:space="preserve">, is critical as this insect can rapidly defoliate small olive trees. Other occasional Lepidoptera pests identified were the olive shootworm, </w:t>
      </w:r>
      <w:r w:rsidRPr="00CD53B8">
        <w:rPr>
          <w:i/>
        </w:rPr>
        <w:t>Palpita persimilis</w:t>
      </w:r>
      <w:r w:rsidRPr="00CD53B8">
        <w:t xml:space="preserve">, and the striped grass looper, </w:t>
      </w:r>
      <w:r w:rsidRPr="00CD53B8">
        <w:rPr>
          <w:i/>
        </w:rPr>
        <w:t>Mocis latipes</w:t>
      </w:r>
      <w:r w:rsidRPr="00CD53B8">
        <w:t xml:space="preserve">. The most abundant pest of concern identified was the black scale insect, </w:t>
      </w:r>
      <w:r w:rsidRPr="00CD53B8">
        <w:rPr>
          <w:i/>
        </w:rPr>
        <w:t>Saisettia oleae</w:t>
      </w:r>
      <w:r w:rsidRPr="00CD53B8">
        <w:t xml:space="preserve">. Ensuring new plantings are </w:t>
      </w:r>
      <w:r w:rsidRPr="00CD53B8">
        <w:lastRenderedPageBreak/>
        <w:t>free of this insect and controlling populations early in the season are important in establishing healthy productive groves. Numerous pest Hemipteran species were identified, but not observed feeding or in numbers to warrant concern. A healthy balance of predatory Hemiptera were present in the groves, predominantely from the family Reduviidae, as well as other beneficial insects such as Araneae and parasitoid wasps. The identified generalist pest populations of Orthropterans and Coleopterans may become higher in the future as trees start to become more productive, occasional pests may become key pests; however, there does seem to be a high presence of natural enemies present in the olive agroecosystems.</w:t>
      </w:r>
    </w:p>
    <w:p w14:paraId="2671616B" w14:textId="77777777" w:rsidR="00636F9E" w:rsidRPr="00CD53B8" w:rsidRDefault="00636F9E" w:rsidP="00A15ED9">
      <w:pPr>
        <w:ind w:firstLine="720"/>
      </w:pPr>
    </w:p>
    <w:p w14:paraId="66B2FD51" w14:textId="1E849AA1" w:rsidR="00636F9E" w:rsidRPr="00CD53B8" w:rsidRDefault="00636F9E" w:rsidP="007B031A">
      <w:pPr>
        <w:spacing w:line="480" w:lineRule="auto"/>
        <w:ind w:firstLine="720"/>
        <w:rPr>
          <w:color w:val="8EAADB" w:themeColor="accent1" w:themeTint="99"/>
        </w:rPr>
      </w:pPr>
      <w:r w:rsidRPr="00CD53B8">
        <w:t xml:space="preserve">Blue sticky card traps hung in the canopy were more effective than yellow sticky card traps at monitoring the most prevalent flower pest in the groves, </w:t>
      </w:r>
      <w:r w:rsidRPr="00CD53B8">
        <w:rPr>
          <w:i/>
        </w:rPr>
        <w:t>Frankliniella bispinosa</w:t>
      </w:r>
      <w:r w:rsidRPr="00CD53B8">
        <w:t>.  The use of yellow sticky cards in the canopy will also allow growers to monitor for the glassy-winged sharpshooter, which was found to be present and active in Florida olive groves surveyed, is native to the region, and could be a vector for olive quick decline disease if the causal strain of the pathogen becomes introduced to the state.</w:t>
      </w:r>
    </w:p>
    <w:p w14:paraId="356BF4F5" w14:textId="77777777" w:rsidR="00636F9E" w:rsidRPr="00CD53B8" w:rsidRDefault="00636F9E" w:rsidP="00A15ED9"/>
    <w:p w14:paraId="09A13D3D" w14:textId="77777777" w:rsidR="00636F9E" w:rsidRPr="00CD53B8" w:rsidRDefault="00636F9E" w:rsidP="007B031A">
      <w:pPr>
        <w:spacing w:line="480" w:lineRule="auto"/>
        <w:ind w:firstLine="720"/>
      </w:pPr>
      <w:r w:rsidRPr="00CD53B8">
        <w:t xml:space="preserve">The potential pest of olive captured with great frequency on the olive fruit fly traps was </w:t>
      </w:r>
      <w:r w:rsidRPr="00CD53B8">
        <w:rPr>
          <w:i/>
        </w:rPr>
        <w:t>Homalodisca vitripennis</w:t>
      </w:r>
      <w:r w:rsidRPr="00CD53B8">
        <w:t xml:space="preserve">, which has the potential to vector a severe olive plant pathogen. No other serious pests of olive were found on the olive fruit fly cards, namely </w:t>
      </w:r>
      <w:r w:rsidRPr="00CD53B8">
        <w:rPr>
          <w:i/>
        </w:rPr>
        <w:t xml:space="preserve">Bactrocera oleae </w:t>
      </w:r>
      <w:r w:rsidRPr="00CD53B8">
        <w:t xml:space="preserve">or </w:t>
      </w:r>
      <w:r w:rsidRPr="00CD53B8">
        <w:rPr>
          <w:i/>
        </w:rPr>
        <w:t>Euphyllura olivina</w:t>
      </w:r>
      <w:r w:rsidRPr="00CD53B8">
        <w:t>. The analysis of higher taxonomic groups may provide guidance on timing and location the individual pest species within groups will likely be found in future growing seasons.</w:t>
      </w:r>
    </w:p>
    <w:p w14:paraId="09B705A9" w14:textId="77777777" w:rsidR="00636F9E" w:rsidRPr="00CD53B8" w:rsidRDefault="00636F9E" w:rsidP="00A15ED9">
      <w:pPr>
        <w:ind w:firstLine="720"/>
      </w:pPr>
    </w:p>
    <w:p w14:paraId="0BBBACA7" w14:textId="77777777" w:rsidR="00A15ED9" w:rsidRPr="00CD53B8" w:rsidRDefault="00636F9E" w:rsidP="00A15ED9">
      <w:pPr>
        <w:spacing w:line="480" w:lineRule="auto"/>
        <w:ind w:firstLine="720"/>
      </w:pPr>
      <w:r w:rsidRPr="00CD53B8">
        <w:t xml:space="preserve">Finally, although no olive-specific, non-native pests were identified, continued monitoring in the field using stink bug pheromone baited traps and olive fruit fly pheromone and </w:t>
      </w:r>
      <w:r w:rsidRPr="00CD53B8">
        <w:lastRenderedPageBreak/>
        <w:t>food baited traps is crucial to ensure the sustainability of the emerging olive oil industry in Florida. Prevention of established populations of these fruit pests is critical to maintaining high quality fruit for harvest. Optimal timing of monitoring will make best use of available traps and lead to quick identification and economic threshold determinations for pests of concern.</w:t>
      </w:r>
    </w:p>
    <w:p w14:paraId="2A8AD1AD" w14:textId="77777777" w:rsidR="00A15ED9" w:rsidRPr="00CD53B8" w:rsidRDefault="00A15ED9" w:rsidP="00A15ED9">
      <w:pPr>
        <w:ind w:firstLine="720"/>
        <w:rPr>
          <w:rFonts w:ascii="TimesNewRomanPSMT" w:hAnsi="TimesNewRomanPSMT" w:cs="TimesNewRomanPSMT"/>
        </w:rPr>
      </w:pPr>
    </w:p>
    <w:p w14:paraId="405F556E" w14:textId="77777777" w:rsidR="00A15ED9" w:rsidRPr="00CD53B8" w:rsidRDefault="00636F9E" w:rsidP="00A15ED9">
      <w:pPr>
        <w:spacing w:line="480" w:lineRule="auto"/>
        <w:ind w:firstLine="720"/>
      </w:pPr>
      <w:r w:rsidRPr="00CD53B8">
        <w:rPr>
          <w:rFonts w:ascii="TimesNewRomanPSMT" w:hAnsi="TimesNewRomanPSMT" w:cs="TimesNewRomanPSMT"/>
        </w:rPr>
        <w:t xml:space="preserve"> </w:t>
      </w:r>
      <w:r w:rsidRPr="00CD53B8">
        <w:t xml:space="preserve">No analysis was done in correlation to fruiting or flowering presence in the groves. Overall, there were little uniform incidence of flowering and fruiting events in the groves sampled in the course of this study, and in future years with more fruit, more flower pests such as thrips, and fruit pests like stink bugs and fruit flies may be attracted to increasingly productive groves. The trees surveyed had been in the ground between four to six years, and are not expected to become productive until between seven to ten years after planting. Once the olive trees become more mature and start flowering and fruiting at a higher rate, the phenology of fruit pests including stink bugs and fruit flies warrants future study. More work is also needed to establish economic thresholds of flower thrips abundance in Florida olive to determine when control measures are warranted. More study will especially be warranted to see if Florida thrips cause damage to developing fruit. </w:t>
      </w:r>
    </w:p>
    <w:p w14:paraId="259958D4" w14:textId="77777777" w:rsidR="00A15ED9" w:rsidRPr="00CD53B8" w:rsidRDefault="00A15ED9" w:rsidP="00A15ED9">
      <w:pPr>
        <w:ind w:firstLine="720"/>
      </w:pPr>
    </w:p>
    <w:p w14:paraId="013B71BB" w14:textId="6086C462" w:rsidR="00A15ED9" w:rsidRPr="00CD53B8" w:rsidRDefault="00636F9E" w:rsidP="00A15ED9">
      <w:pPr>
        <w:spacing w:line="480" w:lineRule="auto"/>
        <w:ind w:firstLine="720"/>
      </w:pPr>
      <w:r w:rsidRPr="00CD53B8">
        <w:t xml:space="preserve">There are a variety of commercial control methods that exist for controlling the most abundant pest identified in this survey, black scale insects, </w:t>
      </w:r>
      <w:r w:rsidRPr="00CD53B8">
        <w:rPr>
          <w:i/>
        </w:rPr>
        <w:t>Saissetia oleae</w:t>
      </w:r>
      <w:r w:rsidRPr="00CD53B8">
        <w:t>. However, little is known on the efficacy of the use of biological controls such as parasitoids in Florida olive systems. This relationship warrants future study. Additionally, myrmecophily was observed between black scale infestations and multiple species of ants in the groves. Species level identifications of ants displaying ant tending could aid in identifiying which taxa of ants to control for in Florida olive systems to prevent the spread of black scale throughout the groves.</w:t>
      </w:r>
    </w:p>
    <w:p w14:paraId="3E53D283" w14:textId="5EA87FCB" w:rsidR="00636F9E" w:rsidRPr="00CD53B8" w:rsidRDefault="00636F9E" w:rsidP="00A15ED9">
      <w:pPr>
        <w:spacing w:line="480" w:lineRule="auto"/>
        <w:ind w:firstLine="720"/>
      </w:pPr>
      <w:r w:rsidRPr="00CD53B8">
        <w:rPr>
          <w:rFonts w:ascii="TimesNewRomanPSMT" w:hAnsi="TimesNewRomanPSMT" w:cs="TimesNewRomanPSMT"/>
        </w:rPr>
        <w:lastRenderedPageBreak/>
        <w:t xml:space="preserve">No below-ground or soil arthropod sampling methods were used. Future studies of the Florida olive soil arthropod community could further elucidate indicator organisms of grove management techniques (Cotés et al. 2010; Gkisakis et al. 2015; Castro et al. 2017). A survey of soil arthropods could also provide information on additional potential pests of concern for below-ground structures of Florida olives. </w:t>
      </w:r>
    </w:p>
    <w:p w14:paraId="1DE71D4A" w14:textId="48A6D764" w:rsidR="00636F9E" w:rsidRPr="00CD53B8" w:rsidRDefault="00636F9E" w:rsidP="007B031A">
      <w:pPr>
        <w:spacing w:line="480" w:lineRule="auto"/>
        <w:ind w:left="-1350" w:right="-1440"/>
      </w:pPr>
    </w:p>
    <w:p w14:paraId="43A1F01E" w14:textId="3685921B" w:rsidR="00636F9E" w:rsidRPr="00CD53B8" w:rsidRDefault="00636F9E" w:rsidP="007B031A">
      <w:pPr>
        <w:spacing w:line="480" w:lineRule="auto"/>
        <w:ind w:left="-1350" w:right="-1440"/>
      </w:pPr>
    </w:p>
    <w:p w14:paraId="3D42DC2B" w14:textId="4905269A" w:rsidR="00636F9E" w:rsidRPr="00CD53B8" w:rsidRDefault="00636F9E" w:rsidP="007504B2">
      <w:pPr>
        <w:ind w:left="-1350" w:right="-1440"/>
      </w:pPr>
    </w:p>
    <w:p w14:paraId="65A6B8A3" w14:textId="4806251F" w:rsidR="00636F9E" w:rsidRPr="00CD53B8" w:rsidRDefault="00636F9E" w:rsidP="007504B2">
      <w:pPr>
        <w:ind w:left="-1350" w:right="-1440"/>
      </w:pPr>
    </w:p>
    <w:p w14:paraId="570D570F" w14:textId="56B43DBD" w:rsidR="00636F9E" w:rsidRPr="00CD53B8" w:rsidRDefault="00636F9E" w:rsidP="00C27242">
      <w:pPr>
        <w:ind w:right="-1440"/>
        <w:rPr>
          <w:ins w:id="126" w:author="Microsoft Office User" w:date="2019-06-25T21:49:00Z"/>
        </w:rPr>
      </w:pPr>
    </w:p>
    <w:p w14:paraId="5BB152A7" w14:textId="3CBCA616" w:rsidR="00A46B3C" w:rsidRPr="00CD53B8" w:rsidRDefault="00A46B3C" w:rsidP="00C27242">
      <w:pPr>
        <w:ind w:right="-1440"/>
        <w:rPr>
          <w:ins w:id="127" w:author="Microsoft Office User" w:date="2019-06-25T21:49:00Z"/>
        </w:rPr>
      </w:pPr>
    </w:p>
    <w:p w14:paraId="2C3C7688" w14:textId="269BFF66" w:rsidR="00A46B3C" w:rsidRPr="00CD53B8" w:rsidRDefault="00A46B3C" w:rsidP="00C27242">
      <w:pPr>
        <w:ind w:right="-1440"/>
        <w:rPr>
          <w:ins w:id="128" w:author="Microsoft Office User" w:date="2019-06-25T21:49:00Z"/>
        </w:rPr>
      </w:pPr>
    </w:p>
    <w:p w14:paraId="49A1A42D" w14:textId="201F6E63" w:rsidR="00A46B3C" w:rsidRPr="00CD53B8" w:rsidRDefault="00A46B3C" w:rsidP="00C27242">
      <w:pPr>
        <w:ind w:right="-1440"/>
      </w:pPr>
    </w:p>
    <w:p w14:paraId="70DA9445" w14:textId="0C76FFC6" w:rsidR="007B031A" w:rsidRPr="00CD53B8" w:rsidRDefault="007B031A" w:rsidP="00C27242">
      <w:pPr>
        <w:ind w:right="-1440"/>
      </w:pPr>
    </w:p>
    <w:p w14:paraId="4C3F0733" w14:textId="2904192E" w:rsidR="007B031A" w:rsidRPr="00CD53B8" w:rsidRDefault="007B031A" w:rsidP="00C27242">
      <w:pPr>
        <w:ind w:right="-1440"/>
      </w:pPr>
    </w:p>
    <w:p w14:paraId="1D46B189" w14:textId="3C15949C" w:rsidR="007B031A" w:rsidRPr="00CD53B8" w:rsidRDefault="007B031A" w:rsidP="00C27242">
      <w:pPr>
        <w:ind w:right="-1440"/>
      </w:pPr>
    </w:p>
    <w:p w14:paraId="22F2F539" w14:textId="5DB6494C" w:rsidR="007B031A" w:rsidRPr="00CD53B8" w:rsidRDefault="007B031A" w:rsidP="00C27242">
      <w:pPr>
        <w:ind w:right="-1440"/>
      </w:pPr>
    </w:p>
    <w:p w14:paraId="3526CE4A" w14:textId="2CC4B304" w:rsidR="007B031A" w:rsidRPr="00CD53B8" w:rsidRDefault="007B031A" w:rsidP="00C27242">
      <w:pPr>
        <w:ind w:right="-1440"/>
      </w:pPr>
    </w:p>
    <w:p w14:paraId="11147AE5" w14:textId="59BB5FE2" w:rsidR="007B031A" w:rsidRPr="00CD53B8" w:rsidRDefault="007B031A" w:rsidP="00C27242">
      <w:pPr>
        <w:ind w:right="-1440"/>
      </w:pPr>
    </w:p>
    <w:p w14:paraId="045A3FE4" w14:textId="1551B8B1" w:rsidR="007B031A" w:rsidRPr="00CD53B8" w:rsidRDefault="007B031A" w:rsidP="00C27242">
      <w:pPr>
        <w:ind w:right="-1440"/>
      </w:pPr>
    </w:p>
    <w:p w14:paraId="7B270DE1" w14:textId="2D28DF50" w:rsidR="007B031A" w:rsidRPr="00CD53B8" w:rsidRDefault="007B031A" w:rsidP="00C27242">
      <w:pPr>
        <w:ind w:right="-1440"/>
      </w:pPr>
    </w:p>
    <w:p w14:paraId="140BBABC" w14:textId="21077A64" w:rsidR="00A15ED9" w:rsidRPr="00CD53B8" w:rsidRDefault="00A15ED9" w:rsidP="00C27242">
      <w:pPr>
        <w:ind w:right="-1440"/>
      </w:pPr>
    </w:p>
    <w:p w14:paraId="36EF1BBB" w14:textId="0E07A0C4" w:rsidR="00A15ED9" w:rsidRPr="00CD53B8" w:rsidRDefault="00A15ED9" w:rsidP="00C27242">
      <w:pPr>
        <w:ind w:right="-1440"/>
      </w:pPr>
    </w:p>
    <w:p w14:paraId="55AF2BC9" w14:textId="3C2F9AC8" w:rsidR="00A15ED9" w:rsidRPr="00CD53B8" w:rsidRDefault="00A15ED9" w:rsidP="00C27242">
      <w:pPr>
        <w:ind w:right="-1440"/>
      </w:pPr>
    </w:p>
    <w:p w14:paraId="0951BF8E" w14:textId="202E5659" w:rsidR="00A15ED9" w:rsidRPr="00CD53B8" w:rsidRDefault="00A15ED9" w:rsidP="00C27242">
      <w:pPr>
        <w:ind w:right="-1440"/>
      </w:pPr>
    </w:p>
    <w:p w14:paraId="2CB34ACE" w14:textId="75499CB2" w:rsidR="00A15ED9" w:rsidRPr="00CD53B8" w:rsidRDefault="00A15ED9" w:rsidP="00C27242">
      <w:pPr>
        <w:ind w:right="-1440"/>
      </w:pPr>
    </w:p>
    <w:p w14:paraId="240D4D08" w14:textId="77777777" w:rsidR="00A15ED9" w:rsidRPr="00CD53B8" w:rsidRDefault="00A15ED9" w:rsidP="00C27242">
      <w:pPr>
        <w:ind w:right="-1440"/>
      </w:pPr>
    </w:p>
    <w:p w14:paraId="1FCCEAF5" w14:textId="135E81B0" w:rsidR="007B031A" w:rsidRPr="00CD53B8" w:rsidRDefault="007B031A" w:rsidP="00C27242">
      <w:pPr>
        <w:ind w:right="-1440"/>
      </w:pPr>
    </w:p>
    <w:p w14:paraId="2BA1F7C2" w14:textId="7FAA9781" w:rsidR="007B031A" w:rsidRPr="00CD53B8" w:rsidRDefault="007B031A" w:rsidP="00C27242">
      <w:pPr>
        <w:ind w:right="-1440"/>
      </w:pPr>
    </w:p>
    <w:p w14:paraId="4E831B63" w14:textId="16BE719F" w:rsidR="007B031A" w:rsidRPr="00CD53B8" w:rsidRDefault="007B031A" w:rsidP="00C27242">
      <w:pPr>
        <w:ind w:right="-1440"/>
      </w:pPr>
    </w:p>
    <w:p w14:paraId="23198D45" w14:textId="264D65DC" w:rsidR="007B031A" w:rsidRPr="00CD53B8" w:rsidRDefault="007B031A" w:rsidP="00C27242">
      <w:pPr>
        <w:ind w:right="-1440"/>
      </w:pPr>
    </w:p>
    <w:p w14:paraId="024981F1" w14:textId="590AA5EF" w:rsidR="007B031A" w:rsidRPr="00CD53B8" w:rsidRDefault="007B031A" w:rsidP="00C27242">
      <w:pPr>
        <w:ind w:right="-1440"/>
      </w:pPr>
    </w:p>
    <w:p w14:paraId="088CA230" w14:textId="1636C62F" w:rsidR="007B031A" w:rsidRPr="00CD53B8" w:rsidRDefault="007B031A" w:rsidP="00C27242">
      <w:pPr>
        <w:ind w:right="-1440"/>
      </w:pPr>
    </w:p>
    <w:p w14:paraId="4E5DBC22" w14:textId="7D0753FE" w:rsidR="007B031A" w:rsidRPr="00CD53B8" w:rsidRDefault="007B031A" w:rsidP="00C27242">
      <w:pPr>
        <w:ind w:right="-1440"/>
      </w:pPr>
    </w:p>
    <w:p w14:paraId="1D2E29D7" w14:textId="0F07EC9C" w:rsidR="007B031A" w:rsidRPr="00CD53B8" w:rsidRDefault="007B031A" w:rsidP="00C27242">
      <w:pPr>
        <w:ind w:right="-1440"/>
      </w:pPr>
    </w:p>
    <w:p w14:paraId="3E0CC56F" w14:textId="0AFF05F9" w:rsidR="007B031A" w:rsidRPr="00CD53B8" w:rsidRDefault="007B031A" w:rsidP="00C27242">
      <w:pPr>
        <w:ind w:right="-1440"/>
      </w:pPr>
    </w:p>
    <w:p w14:paraId="7494E258" w14:textId="77777777" w:rsidR="007B031A" w:rsidRPr="00CD53B8" w:rsidRDefault="007B031A" w:rsidP="00C27242">
      <w:pPr>
        <w:ind w:right="-1440"/>
      </w:pPr>
    </w:p>
    <w:p w14:paraId="603564C5" w14:textId="77777777" w:rsidR="00636F9E" w:rsidRPr="00CD53B8" w:rsidRDefault="00636F9E" w:rsidP="007504B2">
      <w:pPr>
        <w:ind w:left="-1350" w:right="-1440"/>
      </w:pPr>
    </w:p>
    <w:p w14:paraId="45B895CE" w14:textId="12281BA2" w:rsidR="006D4899" w:rsidRPr="00CD53B8" w:rsidRDefault="00A15ED9" w:rsidP="00A15ED9">
      <w:pPr>
        <w:spacing w:before="100" w:beforeAutospacing="1" w:after="100" w:afterAutospacing="1"/>
        <w:jc w:val="center"/>
        <w:rPr>
          <w:ins w:id="129" w:author="Allan, Sandy" w:date="2019-06-25T12:21:00Z"/>
        </w:rPr>
      </w:pPr>
      <w:bookmarkStart w:id="130" w:name="Appendix"/>
      <w:r w:rsidRPr="00CD53B8">
        <w:lastRenderedPageBreak/>
        <w:t>APPENDIX</w:t>
      </w:r>
    </w:p>
    <w:p w14:paraId="5E199CD0" w14:textId="280377C9" w:rsidR="005714C9" w:rsidRPr="00CD53B8" w:rsidRDefault="005714C9" w:rsidP="005714C9">
      <w:pPr>
        <w:spacing w:before="100" w:beforeAutospacing="1" w:after="100" w:afterAutospacing="1"/>
      </w:pPr>
      <w:bookmarkStart w:id="131" w:name="TableA1"/>
      <w:bookmarkEnd w:id="130"/>
      <w:r w:rsidRPr="00CD53B8">
        <w:t xml:space="preserve">Table A-1. Weather summary in the area of grove Suwannee. Data collected from the Florida </w:t>
      </w:r>
      <w:r w:rsidR="001E35DB" w:rsidRPr="00CD53B8">
        <w:tab/>
      </w:r>
      <w:r w:rsidRPr="00CD53B8">
        <w:t xml:space="preserve">Automated Network (FAWN) database. </w:t>
      </w:r>
    </w:p>
    <w:tbl>
      <w:tblPr>
        <w:tblW w:w="11790" w:type="dxa"/>
        <w:tblInd w:w="-1260" w:type="dxa"/>
        <w:tblLayout w:type="fixed"/>
        <w:tblLook w:val="04A0" w:firstRow="1" w:lastRow="0" w:firstColumn="1" w:lastColumn="0" w:noHBand="0" w:noVBand="1"/>
      </w:tblPr>
      <w:tblGrid>
        <w:gridCol w:w="1300"/>
        <w:gridCol w:w="1300"/>
        <w:gridCol w:w="1540"/>
        <w:gridCol w:w="1530"/>
        <w:gridCol w:w="1530"/>
        <w:gridCol w:w="1800"/>
        <w:gridCol w:w="2790"/>
      </w:tblGrid>
      <w:tr w:rsidR="005714C9" w:rsidRPr="00CD53B8" w14:paraId="298CAC79" w14:textId="77777777" w:rsidTr="006D4899">
        <w:trPr>
          <w:trHeight w:val="680"/>
        </w:trPr>
        <w:tc>
          <w:tcPr>
            <w:tcW w:w="1300" w:type="dxa"/>
            <w:tcBorders>
              <w:top w:val="single" w:sz="4" w:space="0" w:color="auto"/>
              <w:left w:val="nil"/>
              <w:bottom w:val="single" w:sz="4" w:space="0" w:color="auto"/>
              <w:right w:val="nil"/>
            </w:tcBorders>
            <w:shd w:val="clear" w:color="auto" w:fill="auto"/>
            <w:vAlign w:val="center"/>
            <w:hideMark/>
          </w:tcPr>
          <w:bookmarkEnd w:id="131"/>
          <w:p w14:paraId="17A1B2C1" w14:textId="77777777" w:rsidR="005714C9" w:rsidRPr="00CD53B8" w:rsidRDefault="005714C9" w:rsidP="006D4899">
            <w:pPr>
              <w:jc w:val="center"/>
              <w:rPr>
                <w:color w:val="000000"/>
                <w:sz w:val="22"/>
                <w:szCs w:val="22"/>
              </w:rPr>
            </w:pPr>
            <w:r w:rsidRPr="00CD53B8">
              <w:rPr>
                <w:color w:val="000000"/>
                <w:sz w:val="22"/>
                <w:szCs w:val="22"/>
              </w:rPr>
              <w:t>Year</w:t>
            </w:r>
          </w:p>
        </w:tc>
        <w:tc>
          <w:tcPr>
            <w:tcW w:w="1300" w:type="dxa"/>
            <w:tcBorders>
              <w:top w:val="single" w:sz="4" w:space="0" w:color="auto"/>
              <w:left w:val="nil"/>
              <w:bottom w:val="single" w:sz="4" w:space="0" w:color="auto"/>
              <w:right w:val="nil"/>
            </w:tcBorders>
            <w:shd w:val="clear" w:color="auto" w:fill="auto"/>
            <w:vAlign w:val="center"/>
            <w:hideMark/>
          </w:tcPr>
          <w:p w14:paraId="31534BC3" w14:textId="77777777" w:rsidR="005714C9" w:rsidRPr="00CD53B8" w:rsidRDefault="005714C9" w:rsidP="006D4899">
            <w:pPr>
              <w:jc w:val="center"/>
              <w:rPr>
                <w:color w:val="000000"/>
                <w:sz w:val="22"/>
                <w:szCs w:val="22"/>
              </w:rPr>
            </w:pPr>
            <w:r w:rsidRPr="00CD53B8">
              <w:rPr>
                <w:color w:val="000000"/>
                <w:sz w:val="22"/>
                <w:szCs w:val="22"/>
              </w:rPr>
              <w:t>Month</w:t>
            </w:r>
          </w:p>
        </w:tc>
        <w:tc>
          <w:tcPr>
            <w:tcW w:w="1540" w:type="dxa"/>
            <w:tcBorders>
              <w:top w:val="single" w:sz="4" w:space="0" w:color="auto"/>
              <w:left w:val="nil"/>
              <w:bottom w:val="single" w:sz="4" w:space="0" w:color="auto"/>
              <w:right w:val="nil"/>
            </w:tcBorders>
            <w:shd w:val="clear" w:color="auto" w:fill="auto"/>
            <w:vAlign w:val="center"/>
            <w:hideMark/>
          </w:tcPr>
          <w:p w14:paraId="638E53C6"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530" w:type="dxa"/>
            <w:tcBorders>
              <w:top w:val="single" w:sz="4" w:space="0" w:color="auto"/>
              <w:left w:val="nil"/>
              <w:bottom w:val="single" w:sz="4" w:space="0" w:color="auto"/>
              <w:right w:val="nil"/>
            </w:tcBorders>
            <w:shd w:val="clear" w:color="auto" w:fill="auto"/>
            <w:vAlign w:val="center"/>
            <w:hideMark/>
          </w:tcPr>
          <w:p w14:paraId="6630CE42" w14:textId="77777777" w:rsidR="005714C9" w:rsidRPr="00CD53B8" w:rsidRDefault="005714C9" w:rsidP="006D4899">
            <w:pPr>
              <w:jc w:val="center"/>
              <w:rPr>
                <w:color w:val="000000"/>
                <w:sz w:val="22"/>
                <w:szCs w:val="22"/>
              </w:rPr>
            </w:pPr>
            <w:r w:rsidRPr="00CD53B8">
              <w:rPr>
                <w:color w:val="000000"/>
                <w:sz w:val="22"/>
                <w:szCs w:val="22"/>
              </w:rPr>
              <w:t>Min Monthly Temp (˚C)</w:t>
            </w:r>
          </w:p>
        </w:tc>
        <w:tc>
          <w:tcPr>
            <w:tcW w:w="1530" w:type="dxa"/>
            <w:tcBorders>
              <w:top w:val="single" w:sz="4" w:space="0" w:color="auto"/>
              <w:left w:val="nil"/>
              <w:bottom w:val="single" w:sz="4" w:space="0" w:color="auto"/>
              <w:right w:val="nil"/>
            </w:tcBorders>
            <w:shd w:val="clear" w:color="auto" w:fill="auto"/>
            <w:vAlign w:val="center"/>
            <w:hideMark/>
          </w:tcPr>
          <w:p w14:paraId="7965B96D" w14:textId="77777777" w:rsidR="005714C9" w:rsidRPr="00CD53B8" w:rsidRDefault="005714C9" w:rsidP="006D4899">
            <w:pPr>
              <w:jc w:val="center"/>
              <w:rPr>
                <w:color w:val="000000"/>
                <w:sz w:val="22"/>
                <w:szCs w:val="22"/>
              </w:rPr>
            </w:pPr>
            <w:r w:rsidRPr="00CD53B8">
              <w:rPr>
                <w:color w:val="000000"/>
                <w:sz w:val="22"/>
                <w:szCs w:val="22"/>
              </w:rPr>
              <w:t>Max Monthly Temp (˚C)</w:t>
            </w:r>
          </w:p>
        </w:tc>
        <w:tc>
          <w:tcPr>
            <w:tcW w:w="1800" w:type="dxa"/>
            <w:tcBorders>
              <w:top w:val="single" w:sz="4" w:space="0" w:color="auto"/>
              <w:left w:val="nil"/>
              <w:bottom w:val="single" w:sz="4" w:space="0" w:color="auto"/>
              <w:right w:val="nil"/>
            </w:tcBorders>
            <w:shd w:val="clear" w:color="auto" w:fill="auto"/>
            <w:vAlign w:val="center"/>
            <w:hideMark/>
          </w:tcPr>
          <w:p w14:paraId="4E8789AD"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790" w:type="dxa"/>
            <w:tcBorders>
              <w:top w:val="single" w:sz="4" w:space="0" w:color="auto"/>
              <w:left w:val="nil"/>
              <w:bottom w:val="single" w:sz="4" w:space="0" w:color="auto"/>
              <w:right w:val="nil"/>
            </w:tcBorders>
            <w:shd w:val="clear" w:color="auto" w:fill="auto"/>
            <w:vAlign w:val="center"/>
            <w:hideMark/>
          </w:tcPr>
          <w:p w14:paraId="40B98E16"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63B198D3" w14:textId="77777777" w:rsidTr="006D4899">
        <w:trPr>
          <w:trHeight w:val="320"/>
        </w:trPr>
        <w:tc>
          <w:tcPr>
            <w:tcW w:w="1300" w:type="dxa"/>
            <w:tcBorders>
              <w:top w:val="single" w:sz="4" w:space="0" w:color="auto"/>
              <w:left w:val="nil"/>
              <w:bottom w:val="nil"/>
              <w:right w:val="nil"/>
            </w:tcBorders>
            <w:shd w:val="clear" w:color="auto" w:fill="auto"/>
            <w:noWrap/>
            <w:vAlign w:val="bottom"/>
            <w:hideMark/>
          </w:tcPr>
          <w:p w14:paraId="14C16691"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single" w:sz="4" w:space="0" w:color="auto"/>
              <w:left w:val="nil"/>
              <w:bottom w:val="nil"/>
              <w:right w:val="nil"/>
            </w:tcBorders>
            <w:shd w:val="clear" w:color="auto" w:fill="auto"/>
            <w:noWrap/>
            <w:vAlign w:val="bottom"/>
            <w:hideMark/>
          </w:tcPr>
          <w:p w14:paraId="5A887C86" w14:textId="77777777" w:rsidR="005714C9" w:rsidRPr="00CD53B8" w:rsidRDefault="005714C9" w:rsidP="006D4899">
            <w:pPr>
              <w:jc w:val="center"/>
              <w:rPr>
                <w:color w:val="000000"/>
                <w:sz w:val="22"/>
                <w:szCs w:val="22"/>
              </w:rPr>
            </w:pPr>
            <w:r w:rsidRPr="00CD53B8">
              <w:rPr>
                <w:color w:val="000000"/>
                <w:sz w:val="22"/>
                <w:szCs w:val="22"/>
              </w:rPr>
              <w:t>February</w:t>
            </w:r>
          </w:p>
        </w:tc>
        <w:tc>
          <w:tcPr>
            <w:tcW w:w="1540" w:type="dxa"/>
            <w:tcBorders>
              <w:top w:val="single" w:sz="4" w:space="0" w:color="auto"/>
              <w:left w:val="nil"/>
              <w:bottom w:val="nil"/>
              <w:right w:val="nil"/>
            </w:tcBorders>
            <w:shd w:val="clear" w:color="auto" w:fill="auto"/>
            <w:noWrap/>
            <w:vAlign w:val="bottom"/>
            <w:hideMark/>
          </w:tcPr>
          <w:p w14:paraId="411E1532" w14:textId="77777777" w:rsidR="005714C9" w:rsidRPr="00CD53B8" w:rsidRDefault="005714C9" w:rsidP="006D4899">
            <w:pPr>
              <w:jc w:val="center"/>
              <w:rPr>
                <w:color w:val="000000"/>
                <w:sz w:val="22"/>
                <w:szCs w:val="22"/>
              </w:rPr>
            </w:pPr>
            <w:r w:rsidRPr="00CD53B8">
              <w:rPr>
                <w:color w:val="000000"/>
                <w:sz w:val="22"/>
                <w:szCs w:val="22"/>
              </w:rPr>
              <w:t>16.81</w:t>
            </w:r>
          </w:p>
        </w:tc>
        <w:tc>
          <w:tcPr>
            <w:tcW w:w="1530" w:type="dxa"/>
            <w:tcBorders>
              <w:top w:val="single" w:sz="4" w:space="0" w:color="auto"/>
              <w:left w:val="nil"/>
              <w:bottom w:val="nil"/>
              <w:right w:val="nil"/>
            </w:tcBorders>
            <w:shd w:val="clear" w:color="auto" w:fill="auto"/>
            <w:noWrap/>
            <w:vAlign w:val="bottom"/>
            <w:hideMark/>
          </w:tcPr>
          <w:p w14:paraId="3A1FE3F3" w14:textId="77777777" w:rsidR="005714C9" w:rsidRPr="00CD53B8" w:rsidRDefault="005714C9" w:rsidP="006D4899">
            <w:pPr>
              <w:jc w:val="center"/>
              <w:rPr>
                <w:color w:val="000000"/>
                <w:sz w:val="22"/>
                <w:szCs w:val="22"/>
              </w:rPr>
            </w:pPr>
            <w:r w:rsidRPr="00CD53B8">
              <w:rPr>
                <w:color w:val="000000"/>
                <w:sz w:val="22"/>
                <w:szCs w:val="22"/>
              </w:rPr>
              <w:t>0.98</w:t>
            </w:r>
          </w:p>
        </w:tc>
        <w:tc>
          <w:tcPr>
            <w:tcW w:w="1530" w:type="dxa"/>
            <w:tcBorders>
              <w:top w:val="single" w:sz="4" w:space="0" w:color="auto"/>
              <w:left w:val="nil"/>
              <w:bottom w:val="nil"/>
              <w:right w:val="nil"/>
            </w:tcBorders>
            <w:shd w:val="clear" w:color="auto" w:fill="auto"/>
            <w:noWrap/>
            <w:vAlign w:val="bottom"/>
            <w:hideMark/>
          </w:tcPr>
          <w:p w14:paraId="7478B15F" w14:textId="77777777" w:rsidR="005714C9" w:rsidRPr="00CD53B8" w:rsidRDefault="005714C9" w:rsidP="006D4899">
            <w:pPr>
              <w:jc w:val="center"/>
              <w:rPr>
                <w:color w:val="000000"/>
                <w:sz w:val="22"/>
                <w:szCs w:val="22"/>
              </w:rPr>
            </w:pPr>
            <w:r w:rsidRPr="00CD53B8">
              <w:rPr>
                <w:color w:val="000000"/>
                <w:sz w:val="22"/>
                <w:szCs w:val="22"/>
              </w:rPr>
              <w:t>30.16</w:t>
            </w:r>
          </w:p>
        </w:tc>
        <w:tc>
          <w:tcPr>
            <w:tcW w:w="1800" w:type="dxa"/>
            <w:tcBorders>
              <w:top w:val="single" w:sz="4" w:space="0" w:color="auto"/>
              <w:left w:val="nil"/>
              <w:bottom w:val="nil"/>
              <w:right w:val="nil"/>
            </w:tcBorders>
            <w:shd w:val="clear" w:color="auto" w:fill="auto"/>
            <w:noWrap/>
            <w:vAlign w:val="bottom"/>
            <w:hideMark/>
          </w:tcPr>
          <w:p w14:paraId="55399062" w14:textId="77777777" w:rsidR="005714C9" w:rsidRPr="00CD53B8" w:rsidRDefault="005714C9" w:rsidP="006D4899">
            <w:pPr>
              <w:jc w:val="center"/>
              <w:rPr>
                <w:color w:val="000000"/>
                <w:sz w:val="22"/>
                <w:szCs w:val="22"/>
              </w:rPr>
            </w:pPr>
            <w:r w:rsidRPr="00CD53B8">
              <w:rPr>
                <w:color w:val="000000"/>
                <w:sz w:val="22"/>
                <w:szCs w:val="22"/>
              </w:rPr>
              <w:t>2.31</w:t>
            </w:r>
          </w:p>
        </w:tc>
        <w:tc>
          <w:tcPr>
            <w:tcW w:w="2790" w:type="dxa"/>
            <w:tcBorders>
              <w:top w:val="single" w:sz="4" w:space="0" w:color="auto"/>
              <w:left w:val="nil"/>
              <w:bottom w:val="nil"/>
              <w:right w:val="nil"/>
            </w:tcBorders>
            <w:shd w:val="clear" w:color="auto" w:fill="auto"/>
            <w:noWrap/>
            <w:vAlign w:val="bottom"/>
            <w:hideMark/>
          </w:tcPr>
          <w:p w14:paraId="1C64D7A5" w14:textId="77777777" w:rsidR="005714C9" w:rsidRPr="00CD53B8" w:rsidRDefault="005714C9" w:rsidP="006D4899">
            <w:pPr>
              <w:jc w:val="center"/>
              <w:rPr>
                <w:color w:val="000000"/>
                <w:sz w:val="22"/>
                <w:szCs w:val="22"/>
              </w:rPr>
            </w:pPr>
          </w:p>
        </w:tc>
      </w:tr>
      <w:tr w:rsidR="005714C9" w:rsidRPr="00CD53B8" w14:paraId="25776D72" w14:textId="77777777" w:rsidTr="006D4899">
        <w:trPr>
          <w:trHeight w:val="320"/>
        </w:trPr>
        <w:tc>
          <w:tcPr>
            <w:tcW w:w="1300" w:type="dxa"/>
            <w:tcBorders>
              <w:top w:val="nil"/>
              <w:left w:val="nil"/>
              <w:bottom w:val="nil"/>
              <w:right w:val="nil"/>
            </w:tcBorders>
            <w:shd w:val="clear" w:color="auto" w:fill="auto"/>
            <w:noWrap/>
            <w:vAlign w:val="bottom"/>
            <w:hideMark/>
          </w:tcPr>
          <w:p w14:paraId="2F40C639"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63013DF0" w14:textId="77777777" w:rsidR="005714C9" w:rsidRPr="00CD53B8" w:rsidRDefault="005714C9" w:rsidP="006D4899">
            <w:pPr>
              <w:jc w:val="center"/>
              <w:rPr>
                <w:color w:val="000000"/>
                <w:sz w:val="22"/>
                <w:szCs w:val="22"/>
              </w:rPr>
            </w:pPr>
            <w:r w:rsidRPr="00CD53B8">
              <w:rPr>
                <w:color w:val="000000"/>
                <w:sz w:val="22"/>
                <w:szCs w:val="22"/>
              </w:rPr>
              <w:t>March</w:t>
            </w:r>
          </w:p>
        </w:tc>
        <w:tc>
          <w:tcPr>
            <w:tcW w:w="1540" w:type="dxa"/>
            <w:tcBorders>
              <w:top w:val="nil"/>
              <w:left w:val="nil"/>
              <w:bottom w:val="nil"/>
              <w:right w:val="nil"/>
            </w:tcBorders>
            <w:shd w:val="clear" w:color="auto" w:fill="auto"/>
            <w:noWrap/>
            <w:vAlign w:val="bottom"/>
            <w:hideMark/>
          </w:tcPr>
          <w:p w14:paraId="41B21A19" w14:textId="77777777" w:rsidR="005714C9" w:rsidRPr="00CD53B8" w:rsidRDefault="005714C9" w:rsidP="006D4899">
            <w:pPr>
              <w:jc w:val="center"/>
              <w:rPr>
                <w:color w:val="000000"/>
                <w:sz w:val="22"/>
                <w:szCs w:val="22"/>
              </w:rPr>
            </w:pPr>
            <w:r w:rsidRPr="00CD53B8">
              <w:rPr>
                <w:color w:val="000000"/>
                <w:sz w:val="22"/>
                <w:szCs w:val="22"/>
              </w:rPr>
              <w:t>17.01</w:t>
            </w:r>
          </w:p>
        </w:tc>
        <w:tc>
          <w:tcPr>
            <w:tcW w:w="1530" w:type="dxa"/>
            <w:tcBorders>
              <w:top w:val="nil"/>
              <w:left w:val="nil"/>
              <w:bottom w:val="nil"/>
              <w:right w:val="nil"/>
            </w:tcBorders>
            <w:shd w:val="clear" w:color="auto" w:fill="auto"/>
            <w:noWrap/>
            <w:vAlign w:val="bottom"/>
            <w:hideMark/>
          </w:tcPr>
          <w:p w14:paraId="689FF8DC" w14:textId="77777777" w:rsidR="005714C9" w:rsidRPr="00CD53B8" w:rsidRDefault="005714C9" w:rsidP="006D4899">
            <w:pPr>
              <w:jc w:val="center"/>
              <w:rPr>
                <w:color w:val="000000"/>
                <w:sz w:val="22"/>
                <w:szCs w:val="22"/>
              </w:rPr>
            </w:pPr>
            <w:r w:rsidRPr="00CD53B8">
              <w:rPr>
                <w:color w:val="000000"/>
                <w:sz w:val="22"/>
                <w:szCs w:val="22"/>
              </w:rPr>
              <w:t>-2.10</w:t>
            </w:r>
          </w:p>
        </w:tc>
        <w:tc>
          <w:tcPr>
            <w:tcW w:w="1530" w:type="dxa"/>
            <w:tcBorders>
              <w:top w:val="nil"/>
              <w:left w:val="nil"/>
              <w:bottom w:val="nil"/>
              <w:right w:val="nil"/>
            </w:tcBorders>
            <w:shd w:val="clear" w:color="auto" w:fill="auto"/>
            <w:noWrap/>
            <w:vAlign w:val="bottom"/>
            <w:hideMark/>
          </w:tcPr>
          <w:p w14:paraId="5C1B1093" w14:textId="77777777" w:rsidR="005714C9" w:rsidRPr="00CD53B8" w:rsidRDefault="005714C9" w:rsidP="006D4899">
            <w:pPr>
              <w:jc w:val="center"/>
              <w:rPr>
                <w:color w:val="000000"/>
                <w:sz w:val="22"/>
                <w:szCs w:val="22"/>
              </w:rPr>
            </w:pPr>
            <w:r w:rsidRPr="00CD53B8">
              <w:rPr>
                <w:color w:val="000000"/>
                <w:sz w:val="22"/>
                <w:szCs w:val="22"/>
              </w:rPr>
              <w:t>32.65</w:t>
            </w:r>
          </w:p>
        </w:tc>
        <w:tc>
          <w:tcPr>
            <w:tcW w:w="1800" w:type="dxa"/>
            <w:tcBorders>
              <w:top w:val="nil"/>
              <w:left w:val="nil"/>
              <w:bottom w:val="nil"/>
              <w:right w:val="nil"/>
            </w:tcBorders>
            <w:shd w:val="clear" w:color="auto" w:fill="auto"/>
            <w:noWrap/>
            <w:vAlign w:val="bottom"/>
            <w:hideMark/>
          </w:tcPr>
          <w:p w14:paraId="1557AC86" w14:textId="77777777" w:rsidR="005714C9" w:rsidRPr="00CD53B8" w:rsidRDefault="005714C9" w:rsidP="006D4899">
            <w:pPr>
              <w:jc w:val="center"/>
              <w:rPr>
                <w:color w:val="000000"/>
                <w:sz w:val="22"/>
                <w:szCs w:val="22"/>
              </w:rPr>
            </w:pPr>
            <w:r w:rsidRPr="00CD53B8">
              <w:rPr>
                <w:color w:val="000000"/>
                <w:sz w:val="22"/>
                <w:szCs w:val="22"/>
              </w:rPr>
              <w:t>1.93</w:t>
            </w:r>
          </w:p>
        </w:tc>
        <w:tc>
          <w:tcPr>
            <w:tcW w:w="2790" w:type="dxa"/>
            <w:tcBorders>
              <w:top w:val="nil"/>
              <w:left w:val="nil"/>
              <w:bottom w:val="nil"/>
              <w:right w:val="nil"/>
            </w:tcBorders>
            <w:shd w:val="clear" w:color="auto" w:fill="auto"/>
            <w:noWrap/>
            <w:vAlign w:val="bottom"/>
            <w:hideMark/>
          </w:tcPr>
          <w:p w14:paraId="5F825157" w14:textId="77777777" w:rsidR="005714C9" w:rsidRPr="00CD53B8" w:rsidRDefault="005714C9" w:rsidP="006D4899">
            <w:pPr>
              <w:jc w:val="center"/>
              <w:rPr>
                <w:color w:val="000000"/>
                <w:sz w:val="22"/>
                <w:szCs w:val="22"/>
              </w:rPr>
            </w:pPr>
          </w:p>
        </w:tc>
      </w:tr>
      <w:tr w:rsidR="005714C9" w:rsidRPr="00CD53B8" w14:paraId="4405EFF4" w14:textId="77777777" w:rsidTr="006D4899">
        <w:trPr>
          <w:trHeight w:val="320"/>
        </w:trPr>
        <w:tc>
          <w:tcPr>
            <w:tcW w:w="1300" w:type="dxa"/>
            <w:tcBorders>
              <w:top w:val="nil"/>
              <w:left w:val="nil"/>
              <w:bottom w:val="nil"/>
              <w:right w:val="nil"/>
            </w:tcBorders>
            <w:shd w:val="clear" w:color="auto" w:fill="auto"/>
            <w:noWrap/>
            <w:vAlign w:val="bottom"/>
            <w:hideMark/>
          </w:tcPr>
          <w:p w14:paraId="71AE6509"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4A66F411" w14:textId="77777777" w:rsidR="005714C9" w:rsidRPr="00CD53B8" w:rsidRDefault="005714C9" w:rsidP="006D4899">
            <w:pPr>
              <w:jc w:val="center"/>
              <w:rPr>
                <w:color w:val="000000"/>
                <w:sz w:val="22"/>
                <w:szCs w:val="22"/>
              </w:rPr>
            </w:pPr>
            <w:r w:rsidRPr="00CD53B8">
              <w:rPr>
                <w:color w:val="000000"/>
                <w:sz w:val="22"/>
                <w:szCs w:val="22"/>
              </w:rPr>
              <w:t>April</w:t>
            </w:r>
          </w:p>
        </w:tc>
        <w:tc>
          <w:tcPr>
            <w:tcW w:w="1540" w:type="dxa"/>
            <w:tcBorders>
              <w:top w:val="nil"/>
              <w:left w:val="nil"/>
              <w:bottom w:val="nil"/>
              <w:right w:val="nil"/>
            </w:tcBorders>
            <w:shd w:val="clear" w:color="auto" w:fill="auto"/>
            <w:noWrap/>
            <w:vAlign w:val="bottom"/>
            <w:hideMark/>
          </w:tcPr>
          <w:p w14:paraId="6AAE1C4C" w14:textId="77777777" w:rsidR="005714C9" w:rsidRPr="00CD53B8" w:rsidRDefault="005714C9" w:rsidP="006D4899">
            <w:pPr>
              <w:jc w:val="center"/>
              <w:rPr>
                <w:color w:val="000000"/>
                <w:sz w:val="22"/>
                <w:szCs w:val="22"/>
              </w:rPr>
            </w:pPr>
            <w:r w:rsidRPr="00CD53B8">
              <w:rPr>
                <w:color w:val="000000"/>
                <w:sz w:val="22"/>
                <w:szCs w:val="22"/>
              </w:rPr>
              <w:t>21.34</w:t>
            </w:r>
          </w:p>
        </w:tc>
        <w:tc>
          <w:tcPr>
            <w:tcW w:w="1530" w:type="dxa"/>
            <w:tcBorders>
              <w:top w:val="nil"/>
              <w:left w:val="nil"/>
              <w:bottom w:val="nil"/>
              <w:right w:val="nil"/>
            </w:tcBorders>
            <w:shd w:val="clear" w:color="auto" w:fill="auto"/>
            <w:noWrap/>
            <w:vAlign w:val="bottom"/>
            <w:hideMark/>
          </w:tcPr>
          <w:p w14:paraId="34806D92" w14:textId="77777777" w:rsidR="005714C9" w:rsidRPr="00CD53B8" w:rsidRDefault="005714C9" w:rsidP="006D4899">
            <w:pPr>
              <w:jc w:val="center"/>
              <w:rPr>
                <w:color w:val="000000"/>
                <w:sz w:val="22"/>
                <w:szCs w:val="22"/>
              </w:rPr>
            </w:pPr>
            <w:r w:rsidRPr="00CD53B8">
              <w:rPr>
                <w:color w:val="000000"/>
                <w:sz w:val="22"/>
                <w:szCs w:val="22"/>
              </w:rPr>
              <w:t>-19.96</w:t>
            </w:r>
          </w:p>
        </w:tc>
        <w:tc>
          <w:tcPr>
            <w:tcW w:w="1530" w:type="dxa"/>
            <w:tcBorders>
              <w:top w:val="nil"/>
              <w:left w:val="nil"/>
              <w:bottom w:val="nil"/>
              <w:right w:val="nil"/>
            </w:tcBorders>
            <w:shd w:val="clear" w:color="auto" w:fill="auto"/>
            <w:noWrap/>
            <w:vAlign w:val="bottom"/>
            <w:hideMark/>
          </w:tcPr>
          <w:p w14:paraId="3DF84B56" w14:textId="77777777" w:rsidR="005714C9" w:rsidRPr="00CD53B8" w:rsidRDefault="005714C9" w:rsidP="006D4899">
            <w:pPr>
              <w:jc w:val="center"/>
              <w:rPr>
                <w:color w:val="000000"/>
                <w:sz w:val="22"/>
                <w:szCs w:val="22"/>
              </w:rPr>
            </w:pPr>
            <w:r w:rsidRPr="00CD53B8">
              <w:rPr>
                <w:color w:val="000000"/>
                <w:sz w:val="22"/>
                <w:szCs w:val="22"/>
              </w:rPr>
              <w:t>34.67</w:t>
            </w:r>
          </w:p>
        </w:tc>
        <w:tc>
          <w:tcPr>
            <w:tcW w:w="1800" w:type="dxa"/>
            <w:tcBorders>
              <w:top w:val="nil"/>
              <w:left w:val="nil"/>
              <w:bottom w:val="nil"/>
              <w:right w:val="nil"/>
            </w:tcBorders>
            <w:shd w:val="clear" w:color="auto" w:fill="auto"/>
            <w:noWrap/>
            <w:vAlign w:val="bottom"/>
            <w:hideMark/>
          </w:tcPr>
          <w:p w14:paraId="796EFF26" w14:textId="77777777" w:rsidR="005714C9" w:rsidRPr="00CD53B8" w:rsidRDefault="005714C9" w:rsidP="006D4899">
            <w:pPr>
              <w:jc w:val="center"/>
              <w:rPr>
                <w:color w:val="000000"/>
                <w:sz w:val="22"/>
                <w:szCs w:val="22"/>
              </w:rPr>
            </w:pPr>
            <w:r w:rsidRPr="00CD53B8">
              <w:rPr>
                <w:color w:val="000000"/>
                <w:sz w:val="22"/>
                <w:szCs w:val="22"/>
              </w:rPr>
              <w:t>11.96</w:t>
            </w:r>
          </w:p>
        </w:tc>
        <w:tc>
          <w:tcPr>
            <w:tcW w:w="2790" w:type="dxa"/>
            <w:tcBorders>
              <w:top w:val="nil"/>
              <w:left w:val="nil"/>
              <w:bottom w:val="nil"/>
              <w:right w:val="nil"/>
            </w:tcBorders>
            <w:shd w:val="clear" w:color="auto" w:fill="auto"/>
            <w:noWrap/>
            <w:vAlign w:val="bottom"/>
            <w:hideMark/>
          </w:tcPr>
          <w:p w14:paraId="323F5E00"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137EC581" w14:textId="77777777" w:rsidTr="006D4899">
        <w:trPr>
          <w:trHeight w:val="320"/>
        </w:trPr>
        <w:tc>
          <w:tcPr>
            <w:tcW w:w="1300" w:type="dxa"/>
            <w:tcBorders>
              <w:top w:val="nil"/>
              <w:left w:val="nil"/>
              <w:bottom w:val="nil"/>
              <w:right w:val="nil"/>
            </w:tcBorders>
            <w:shd w:val="clear" w:color="auto" w:fill="auto"/>
            <w:noWrap/>
            <w:vAlign w:val="bottom"/>
            <w:hideMark/>
          </w:tcPr>
          <w:p w14:paraId="32D34832"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6E8576DC" w14:textId="77777777" w:rsidR="005714C9" w:rsidRPr="00CD53B8" w:rsidRDefault="005714C9" w:rsidP="006D4899">
            <w:pPr>
              <w:jc w:val="center"/>
              <w:rPr>
                <w:color w:val="000000"/>
                <w:sz w:val="22"/>
                <w:szCs w:val="22"/>
              </w:rPr>
            </w:pPr>
            <w:r w:rsidRPr="00CD53B8">
              <w:rPr>
                <w:color w:val="000000"/>
                <w:sz w:val="22"/>
                <w:szCs w:val="22"/>
              </w:rPr>
              <w:t>May</w:t>
            </w:r>
          </w:p>
        </w:tc>
        <w:tc>
          <w:tcPr>
            <w:tcW w:w="1540" w:type="dxa"/>
            <w:tcBorders>
              <w:top w:val="nil"/>
              <w:left w:val="nil"/>
              <w:bottom w:val="nil"/>
              <w:right w:val="nil"/>
            </w:tcBorders>
            <w:shd w:val="clear" w:color="auto" w:fill="auto"/>
            <w:noWrap/>
            <w:vAlign w:val="bottom"/>
            <w:hideMark/>
          </w:tcPr>
          <w:p w14:paraId="112DC7D1" w14:textId="77777777" w:rsidR="005714C9" w:rsidRPr="00CD53B8" w:rsidRDefault="005714C9" w:rsidP="006D4899">
            <w:pPr>
              <w:jc w:val="center"/>
              <w:rPr>
                <w:color w:val="000000"/>
                <w:sz w:val="22"/>
                <w:szCs w:val="22"/>
              </w:rPr>
            </w:pPr>
            <w:r w:rsidRPr="00CD53B8">
              <w:rPr>
                <w:color w:val="000000"/>
                <w:sz w:val="22"/>
                <w:szCs w:val="22"/>
              </w:rPr>
              <w:t>24.07</w:t>
            </w:r>
          </w:p>
        </w:tc>
        <w:tc>
          <w:tcPr>
            <w:tcW w:w="1530" w:type="dxa"/>
            <w:tcBorders>
              <w:top w:val="nil"/>
              <w:left w:val="nil"/>
              <w:bottom w:val="nil"/>
              <w:right w:val="nil"/>
            </w:tcBorders>
            <w:shd w:val="clear" w:color="auto" w:fill="auto"/>
            <w:noWrap/>
            <w:vAlign w:val="bottom"/>
            <w:hideMark/>
          </w:tcPr>
          <w:p w14:paraId="24575400" w14:textId="77777777" w:rsidR="005714C9" w:rsidRPr="00CD53B8" w:rsidRDefault="005714C9" w:rsidP="006D4899">
            <w:pPr>
              <w:jc w:val="center"/>
              <w:rPr>
                <w:color w:val="000000"/>
                <w:sz w:val="22"/>
                <w:szCs w:val="22"/>
              </w:rPr>
            </w:pPr>
            <w:r w:rsidRPr="00CD53B8">
              <w:rPr>
                <w:color w:val="000000"/>
                <w:sz w:val="22"/>
                <w:szCs w:val="22"/>
              </w:rPr>
              <w:t>9.82</w:t>
            </w:r>
          </w:p>
        </w:tc>
        <w:tc>
          <w:tcPr>
            <w:tcW w:w="1530" w:type="dxa"/>
            <w:tcBorders>
              <w:top w:val="nil"/>
              <w:left w:val="nil"/>
              <w:bottom w:val="nil"/>
              <w:right w:val="nil"/>
            </w:tcBorders>
            <w:shd w:val="clear" w:color="auto" w:fill="auto"/>
            <w:noWrap/>
            <w:vAlign w:val="bottom"/>
            <w:hideMark/>
          </w:tcPr>
          <w:p w14:paraId="453E4AE2" w14:textId="77777777" w:rsidR="005714C9" w:rsidRPr="00CD53B8" w:rsidRDefault="005714C9" w:rsidP="006D4899">
            <w:pPr>
              <w:jc w:val="center"/>
              <w:rPr>
                <w:color w:val="000000"/>
                <w:sz w:val="22"/>
                <w:szCs w:val="22"/>
              </w:rPr>
            </w:pPr>
            <w:r w:rsidRPr="00CD53B8">
              <w:rPr>
                <w:color w:val="000000"/>
                <w:sz w:val="22"/>
                <w:szCs w:val="22"/>
              </w:rPr>
              <w:t>35.26</w:t>
            </w:r>
          </w:p>
        </w:tc>
        <w:tc>
          <w:tcPr>
            <w:tcW w:w="1800" w:type="dxa"/>
            <w:tcBorders>
              <w:top w:val="nil"/>
              <w:left w:val="nil"/>
              <w:bottom w:val="nil"/>
              <w:right w:val="nil"/>
            </w:tcBorders>
            <w:shd w:val="clear" w:color="auto" w:fill="auto"/>
            <w:noWrap/>
            <w:vAlign w:val="bottom"/>
            <w:hideMark/>
          </w:tcPr>
          <w:p w14:paraId="01CB9380" w14:textId="77777777" w:rsidR="005714C9" w:rsidRPr="00CD53B8" w:rsidRDefault="005714C9" w:rsidP="006D4899">
            <w:pPr>
              <w:jc w:val="center"/>
              <w:rPr>
                <w:color w:val="000000"/>
                <w:sz w:val="22"/>
                <w:szCs w:val="22"/>
              </w:rPr>
            </w:pPr>
            <w:r w:rsidRPr="00CD53B8">
              <w:rPr>
                <w:color w:val="000000"/>
                <w:sz w:val="22"/>
                <w:szCs w:val="22"/>
              </w:rPr>
              <w:t>9.53</w:t>
            </w:r>
          </w:p>
        </w:tc>
        <w:tc>
          <w:tcPr>
            <w:tcW w:w="2790" w:type="dxa"/>
            <w:tcBorders>
              <w:top w:val="nil"/>
              <w:left w:val="nil"/>
              <w:bottom w:val="nil"/>
              <w:right w:val="nil"/>
            </w:tcBorders>
            <w:shd w:val="clear" w:color="auto" w:fill="auto"/>
            <w:noWrap/>
            <w:vAlign w:val="bottom"/>
            <w:hideMark/>
          </w:tcPr>
          <w:p w14:paraId="79E64F57" w14:textId="77777777" w:rsidR="005714C9" w:rsidRPr="00CD53B8" w:rsidRDefault="005714C9" w:rsidP="006D4899">
            <w:pPr>
              <w:jc w:val="center"/>
              <w:rPr>
                <w:color w:val="000000"/>
                <w:sz w:val="22"/>
                <w:szCs w:val="22"/>
              </w:rPr>
            </w:pPr>
          </w:p>
        </w:tc>
      </w:tr>
      <w:tr w:rsidR="005714C9" w:rsidRPr="00CD53B8" w14:paraId="1AB4A597" w14:textId="77777777" w:rsidTr="006D4899">
        <w:trPr>
          <w:trHeight w:val="320"/>
        </w:trPr>
        <w:tc>
          <w:tcPr>
            <w:tcW w:w="1300" w:type="dxa"/>
            <w:tcBorders>
              <w:top w:val="nil"/>
              <w:left w:val="nil"/>
              <w:bottom w:val="nil"/>
              <w:right w:val="nil"/>
            </w:tcBorders>
            <w:shd w:val="clear" w:color="auto" w:fill="auto"/>
            <w:noWrap/>
            <w:vAlign w:val="bottom"/>
            <w:hideMark/>
          </w:tcPr>
          <w:p w14:paraId="016BAAE0"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1A871205" w14:textId="77777777" w:rsidR="005714C9" w:rsidRPr="00CD53B8" w:rsidRDefault="005714C9" w:rsidP="006D4899">
            <w:pPr>
              <w:jc w:val="center"/>
              <w:rPr>
                <w:color w:val="000000"/>
                <w:sz w:val="22"/>
                <w:szCs w:val="22"/>
              </w:rPr>
            </w:pPr>
            <w:r w:rsidRPr="00CD53B8">
              <w:rPr>
                <w:color w:val="000000"/>
                <w:sz w:val="22"/>
                <w:szCs w:val="22"/>
              </w:rPr>
              <w:t>June</w:t>
            </w:r>
          </w:p>
        </w:tc>
        <w:tc>
          <w:tcPr>
            <w:tcW w:w="1540" w:type="dxa"/>
            <w:tcBorders>
              <w:top w:val="nil"/>
              <w:left w:val="nil"/>
              <w:bottom w:val="nil"/>
              <w:right w:val="nil"/>
            </w:tcBorders>
            <w:shd w:val="clear" w:color="auto" w:fill="auto"/>
            <w:noWrap/>
            <w:vAlign w:val="bottom"/>
            <w:hideMark/>
          </w:tcPr>
          <w:p w14:paraId="4ACAF799" w14:textId="77777777" w:rsidR="005714C9" w:rsidRPr="00CD53B8" w:rsidRDefault="005714C9" w:rsidP="006D4899">
            <w:pPr>
              <w:jc w:val="center"/>
              <w:rPr>
                <w:color w:val="000000"/>
                <w:sz w:val="22"/>
                <w:szCs w:val="22"/>
              </w:rPr>
            </w:pPr>
            <w:r w:rsidRPr="00CD53B8">
              <w:rPr>
                <w:color w:val="000000"/>
                <w:sz w:val="22"/>
                <w:szCs w:val="22"/>
              </w:rPr>
              <w:t>25.39</w:t>
            </w:r>
          </w:p>
        </w:tc>
        <w:tc>
          <w:tcPr>
            <w:tcW w:w="1530" w:type="dxa"/>
            <w:tcBorders>
              <w:top w:val="nil"/>
              <w:left w:val="nil"/>
              <w:bottom w:val="nil"/>
              <w:right w:val="nil"/>
            </w:tcBorders>
            <w:shd w:val="clear" w:color="auto" w:fill="auto"/>
            <w:noWrap/>
            <w:vAlign w:val="bottom"/>
            <w:hideMark/>
          </w:tcPr>
          <w:p w14:paraId="67898D3F" w14:textId="77777777" w:rsidR="005714C9" w:rsidRPr="00CD53B8" w:rsidRDefault="005714C9" w:rsidP="006D4899">
            <w:pPr>
              <w:jc w:val="center"/>
              <w:rPr>
                <w:color w:val="000000"/>
                <w:sz w:val="22"/>
                <w:szCs w:val="22"/>
              </w:rPr>
            </w:pPr>
            <w:r w:rsidRPr="00CD53B8">
              <w:rPr>
                <w:color w:val="000000"/>
                <w:sz w:val="22"/>
                <w:szCs w:val="22"/>
              </w:rPr>
              <w:t>15.03</w:t>
            </w:r>
          </w:p>
        </w:tc>
        <w:tc>
          <w:tcPr>
            <w:tcW w:w="1530" w:type="dxa"/>
            <w:tcBorders>
              <w:top w:val="nil"/>
              <w:left w:val="nil"/>
              <w:bottom w:val="nil"/>
              <w:right w:val="nil"/>
            </w:tcBorders>
            <w:shd w:val="clear" w:color="auto" w:fill="auto"/>
            <w:noWrap/>
            <w:vAlign w:val="bottom"/>
            <w:hideMark/>
          </w:tcPr>
          <w:p w14:paraId="22FC982F" w14:textId="77777777" w:rsidR="005714C9" w:rsidRPr="00CD53B8" w:rsidRDefault="005714C9" w:rsidP="006D4899">
            <w:pPr>
              <w:jc w:val="center"/>
              <w:rPr>
                <w:color w:val="000000"/>
                <w:sz w:val="22"/>
                <w:szCs w:val="22"/>
              </w:rPr>
            </w:pPr>
            <w:r w:rsidRPr="00CD53B8">
              <w:rPr>
                <w:color w:val="000000"/>
                <w:sz w:val="22"/>
                <w:szCs w:val="22"/>
              </w:rPr>
              <w:t>34.67</w:t>
            </w:r>
          </w:p>
        </w:tc>
        <w:tc>
          <w:tcPr>
            <w:tcW w:w="1800" w:type="dxa"/>
            <w:tcBorders>
              <w:top w:val="nil"/>
              <w:left w:val="nil"/>
              <w:bottom w:val="nil"/>
              <w:right w:val="nil"/>
            </w:tcBorders>
            <w:shd w:val="clear" w:color="auto" w:fill="auto"/>
            <w:noWrap/>
            <w:vAlign w:val="bottom"/>
            <w:hideMark/>
          </w:tcPr>
          <w:p w14:paraId="4F6704F0" w14:textId="77777777" w:rsidR="005714C9" w:rsidRPr="00CD53B8" w:rsidRDefault="005714C9" w:rsidP="006D4899">
            <w:pPr>
              <w:jc w:val="center"/>
              <w:rPr>
                <w:color w:val="000000"/>
                <w:sz w:val="22"/>
                <w:szCs w:val="22"/>
              </w:rPr>
            </w:pPr>
            <w:r w:rsidRPr="00CD53B8">
              <w:rPr>
                <w:color w:val="000000"/>
                <w:sz w:val="22"/>
                <w:szCs w:val="22"/>
              </w:rPr>
              <w:t>28.58</w:t>
            </w:r>
          </w:p>
        </w:tc>
        <w:tc>
          <w:tcPr>
            <w:tcW w:w="2790" w:type="dxa"/>
            <w:tcBorders>
              <w:top w:val="nil"/>
              <w:left w:val="nil"/>
              <w:bottom w:val="nil"/>
              <w:right w:val="nil"/>
            </w:tcBorders>
            <w:shd w:val="clear" w:color="auto" w:fill="auto"/>
            <w:noWrap/>
            <w:vAlign w:val="bottom"/>
            <w:hideMark/>
          </w:tcPr>
          <w:p w14:paraId="3E353810" w14:textId="77777777" w:rsidR="005714C9" w:rsidRPr="00CD53B8" w:rsidRDefault="005714C9" w:rsidP="006D4899">
            <w:pPr>
              <w:jc w:val="center"/>
              <w:rPr>
                <w:color w:val="000000"/>
                <w:sz w:val="22"/>
                <w:szCs w:val="22"/>
              </w:rPr>
            </w:pPr>
          </w:p>
        </w:tc>
      </w:tr>
      <w:tr w:rsidR="005714C9" w:rsidRPr="00CD53B8" w14:paraId="3F2102D9" w14:textId="77777777" w:rsidTr="006D4899">
        <w:trPr>
          <w:trHeight w:val="320"/>
        </w:trPr>
        <w:tc>
          <w:tcPr>
            <w:tcW w:w="1300" w:type="dxa"/>
            <w:tcBorders>
              <w:top w:val="nil"/>
              <w:left w:val="nil"/>
              <w:bottom w:val="nil"/>
              <w:right w:val="nil"/>
            </w:tcBorders>
            <w:shd w:val="clear" w:color="auto" w:fill="auto"/>
            <w:noWrap/>
            <w:vAlign w:val="bottom"/>
            <w:hideMark/>
          </w:tcPr>
          <w:p w14:paraId="1F415B4A"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2957D9A9" w14:textId="77777777" w:rsidR="005714C9" w:rsidRPr="00CD53B8" w:rsidRDefault="005714C9" w:rsidP="006D4899">
            <w:pPr>
              <w:jc w:val="center"/>
              <w:rPr>
                <w:color w:val="000000"/>
                <w:sz w:val="22"/>
                <w:szCs w:val="22"/>
              </w:rPr>
            </w:pPr>
            <w:r w:rsidRPr="00CD53B8">
              <w:rPr>
                <w:color w:val="000000"/>
                <w:sz w:val="22"/>
                <w:szCs w:val="22"/>
              </w:rPr>
              <w:t>July</w:t>
            </w:r>
          </w:p>
        </w:tc>
        <w:tc>
          <w:tcPr>
            <w:tcW w:w="1540" w:type="dxa"/>
            <w:tcBorders>
              <w:top w:val="nil"/>
              <w:left w:val="nil"/>
              <w:bottom w:val="nil"/>
              <w:right w:val="nil"/>
            </w:tcBorders>
            <w:shd w:val="clear" w:color="auto" w:fill="auto"/>
            <w:noWrap/>
            <w:vAlign w:val="bottom"/>
            <w:hideMark/>
          </w:tcPr>
          <w:p w14:paraId="2A45EF94" w14:textId="77777777" w:rsidR="005714C9" w:rsidRPr="00CD53B8" w:rsidRDefault="005714C9" w:rsidP="006D4899">
            <w:pPr>
              <w:jc w:val="center"/>
              <w:rPr>
                <w:color w:val="000000"/>
                <w:sz w:val="22"/>
                <w:szCs w:val="22"/>
              </w:rPr>
            </w:pPr>
            <w:r w:rsidRPr="00CD53B8">
              <w:rPr>
                <w:color w:val="000000"/>
                <w:sz w:val="22"/>
                <w:szCs w:val="22"/>
              </w:rPr>
              <w:t>27.22</w:t>
            </w:r>
          </w:p>
        </w:tc>
        <w:tc>
          <w:tcPr>
            <w:tcW w:w="1530" w:type="dxa"/>
            <w:tcBorders>
              <w:top w:val="nil"/>
              <w:left w:val="nil"/>
              <w:bottom w:val="nil"/>
              <w:right w:val="nil"/>
            </w:tcBorders>
            <w:shd w:val="clear" w:color="auto" w:fill="auto"/>
            <w:noWrap/>
            <w:vAlign w:val="bottom"/>
            <w:hideMark/>
          </w:tcPr>
          <w:p w14:paraId="5804C9AB" w14:textId="77777777" w:rsidR="005714C9" w:rsidRPr="00CD53B8" w:rsidRDefault="005714C9" w:rsidP="006D4899">
            <w:pPr>
              <w:jc w:val="center"/>
              <w:rPr>
                <w:color w:val="000000"/>
                <w:sz w:val="22"/>
                <w:szCs w:val="22"/>
              </w:rPr>
            </w:pPr>
            <w:r w:rsidRPr="00CD53B8">
              <w:rPr>
                <w:color w:val="000000"/>
                <w:sz w:val="22"/>
                <w:szCs w:val="22"/>
              </w:rPr>
              <w:t>21.09</w:t>
            </w:r>
          </w:p>
        </w:tc>
        <w:tc>
          <w:tcPr>
            <w:tcW w:w="1530" w:type="dxa"/>
            <w:tcBorders>
              <w:top w:val="nil"/>
              <w:left w:val="nil"/>
              <w:bottom w:val="nil"/>
              <w:right w:val="nil"/>
            </w:tcBorders>
            <w:shd w:val="clear" w:color="auto" w:fill="auto"/>
            <w:noWrap/>
            <w:vAlign w:val="bottom"/>
            <w:hideMark/>
          </w:tcPr>
          <w:p w14:paraId="4AB99B35" w14:textId="77777777" w:rsidR="005714C9" w:rsidRPr="00CD53B8" w:rsidRDefault="005714C9" w:rsidP="006D4899">
            <w:pPr>
              <w:jc w:val="center"/>
              <w:rPr>
                <w:color w:val="000000"/>
                <w:sz w:val="22"/>
                <w:szCs w:val="22"/>
              </w:rPr>
            </w:pPr>
            <w:r w:rsidRPr="00CD53B8">
              <w:rPr>
                <w:color w:val="000000"/>
                <w:sz w:val="22"/>
                <w:szCs w:val="22"/>
              </w:rPr>
              <w:t>36.99</w:t>
            </w:r>
          </w:p>
        </w:tc>
        <w:tc>
          <w:tcPr>
            <w:tcW w:w="1800" w:type="dxa"/>
            <w:tcBorders>
              <w:top w:val="nil"/>
              <w:left w:val="nil"/>
              <w:bottom w:val="nil"/>
              <w:right w:val="nil"/>
            </w:tcBorders>
            <w:shd w:val="clear" w:color="auto" w:fill="auto"/>
            <w:noWrap/>
            <w:vAlign w:val="bottom"/>
            <w:hideMark/>
          </w:tcPr>
          <w:p w14:paraId="4D842448" w14:textId="77777777" w:rsidR="005714C9" w:rsidRPr="00CD53B8" w:rsidRDefault="005714C9" w:rsidP="006D4899">
            <w:pPr>
              <w:jc w:val="center"/>
              <w:rPr>
                <w:color w:val="000000"/>
                <w:sz w:val="22"/>
                <w:szCs w:val="22"/>
              </w:rPr>
            </w:pPr>
            <w:r w:rsidRPr="00CD53B8">
              <w:rPr>
                <w:color w:val="000000"/>
                <w:sz w:val="22"/>
                <w:szCs w:val="22"/>
              </w:rPr>
              <w:t>9.88</w:t>
            </w:r>
          </w:p>
        </w:tc>
        <w:tc>
          <w:tcPr>
            <w:tcW w:w="2790" w:type="dxa"/>
            <w:tcBorders>
              <w:top w:val="nil"/>
              <w:left w:val="nil"/>
              <w:bottom w:val="nil"/>
              <w:right w:val="nil"/>
            </w:tcBorders>
            <w:shd w:val="clear" w:color="auto" w:fill="auto"/>
            <w:noWrap/>
            <w:vAlign w:val="bottom"/>
            <w:hideMark/>
          </w:tcPr>
          <w:p w14:paraId="6170CACD" w14:textId="77777777" w:rsidR="005714C9" w:rsidRPr="00CD53B8" w:rsidRDefault="005714C9" w:rsidP="006D4899">
            <w:pPr>
              <w:jc w:val="center"/>
              <w:rPr>
                <w:color w:val="000000"/>
                <w:sz w:val="22"/>
                <w:szCs w:val="22"/>
              </w:rPr>
            </w:pPr>
          </w:p>
        </w:tc>
      </w:tr>
      <w:tr w:rsidR="005714C9" w:rsidRPr="00CD53B8" w14:paraId="551CF2D4" w14:textId="77777777" w:rsidTr="006D4899">
        <w:trPr>
          <w:trHeight w:val="320"/>
        </w:trPr>
        <w:tc>
          <w:tcPr>
            <w:tcW w:w="1300" w:type="dxa"/>
            <w:tcBorders>
              <w:top w:val="nil"/>
              <w:left w:val="nil"/>
              <w:bottom w:val="nil"/>
              <w:right w:val="nil"/>
            </w:tcBorders>
            <w:shd w:val="clear" w:color="auto" w:fill="auto"/>
            <w:noWrap/>
            <w:vAlign w:val="bottom"/>
            <w:hideMark/>
          </w:tcPr>
          <w:p w14:paraId="707719A4"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241FAE7A" w14:textId="77777777" w:rsidR="005714C9" w:rsidRPr="00CD53B8" w:rsidRDefault="005714C9" w:rsidP="006D4899">
            <w:pPr>
              <w:jc w:val="center"/>
              <w:rPr>
                <w:color w:val="000000"/>
                <w:sz w:val="22"/>
                <w:szCs w:val="22"/>
              </w:rPr>
            </w:pPr>
            <w:r w:rsidRPr="00CD53B8">
              <w:rPr>
                <w:color w:val="000000"/>
                <w:sz w:val="22"/>
                <w:szCs w:val="22"/>
              </w:rPr>
              <w:t>August</w:t>
            </w:r>
          </w:p>
        </w:tc>
        <w:tc>
          <w:tcPr>
            <w:tcW w:w="1540" w:type="dxa"/>
            <w:tcBorders>
              <w:top w:val="nil"/>
              <w:left w:val="nil"/>
              <w:bottom w:val="nil"/>
              <w:right w:val="nil"/>
            </w:tcBorders>
            <w:shd w:val="clear" w:color="auto" w:fill="auto"/>
            <w:noWrap/>
            <w:vAlign w:val="bottom"/>
            <w:hideMark/>
          </w:tcPr>
          <w:p w14:paraId="6E754892" w14:textId="77777777" w:rsidR="005714C9" w:rsidRPr="00CD53B8" w:rsidRDefault="005714C9" w:rsidP="006D4899">
            <w:pPr>
              <w:jc w:val="center"/>
              <w:rPr>
                <w:color w:val="000000"/>
                <w:sz w:val="22"/>
                <w:szCs w:val="22"/>
              </w:rPr>
            </w:pPr>
            <w:r w:rsidRPr="00CD53B8">
              <w:rPr>
                <w:color w:val="000000"/>
                <w:sz w:val="22"/>
                <w:szCs w:val="22"/>
              </w:rPr>
              <w:t>26.77</w:t>
            </w:r>
          </w:p>
        </w:tc>
        <w:tc>
          <w:tcPr>
            <w:tcW w:w="1530" w:type="dxa"/>
            <w:tcBorders>
              <w:top w:val="nil"/>
              <w:left w:val="nil"/>
              <w:bottom w:val="nil"/>
              <w:right w:val="nil"/>
            </w:tcBorders>
            <w:shd w:val="clear" w:color="auto" w:fill="auto"/>
            <w:noWrap/>
            <w:vAlign w:val="bottom"/>
            <w:hideMark/>
          </w:tcPr>
          <w:p w14:paraId="246E0978" w14:textId="77777777" w:rsidR="005714C9" w:rsidRPr="00CD53B8" w:rsidRDefault="005714C9" w:rsidP="006D4899">
            <w:pPr>
              <w:jc w:val="center"/>
              <w:rPr>
                <w:color w:val="000000"/>
                <w:sz w:val="22"/>
                <w:szCs w:val="22"/>
              </w:rPr>
            </w:pPr>
            <w:r w:rsidRPr="00CD53B8">
              <w:rPr>
                <w:color w:val="000000"/>
                <w:sz w:val="22"/>
                <w:szCs w:val="22"/>
              </w:rPr>
              <w:t>18.30</w:t>
            </w:r>
          </w:p>
        </w:tc>
        <w:tc>
          <w:tcPr>
            <w:tcW w:w="1530" w:type="dxa"/>
            <w:tcBorders>
              <w:top w:val="nil"/>
              <w:left w:val="nil"/>
              <w:bottom w:val="nil"/>
              <w:right w:val="nil"/>
            </w:tcBorders>
            <w:shd w:val="clear" w:color="auto" w:fill="auto"/>
            <w:noWrap/>
            <w:vAlign w:val="bottom"/>
            <w:hideMark/>
          </w:tcPr>
          <w:p w14:paraId="2C6E00F5" w14:textId="77777777" w:rsidR="005714C9" w:rsidRPr="00CD53B8" w:rsidRDefault="005714C9" w:rsidP="006D4899">
            <w:pPr>
              <w:jc w:val="center"/>
              <w:rPr>
                <w:color w:val="000000"/>
                <w:sz w:val="22"/>
                <w:szCs w:val="22"/>
              </w:rPr>
            </w:pPr>
            <w:r w:rsidRPr="00CD53B8">
              <w:rPr>
                <w:color w:val="000000"/>
                <w:sz w:val="22"/>
                <w:szCs w:val="22"/>
              </w:rPr>
              <w:t>36.19</w:t>
            </w:r>
          </w:p>
        </w:tc>
        <w:tc>
          <w:tcPr>
            <w:tcW w:w="1800" w:type="dxa"/>
            <w:tcBorders>
              <w:top w:val="nil"/>
              <w:left w:val="nil"/>
              <w:bottom w:val="nil"/>
              <w:right w:val="nil"/>
            </w:tcBorders>
            <w:shd w:val="clear" w:color="auto" w:fill="auto"/>
            <w:noWrap/>
            <w:vAlign w:val="bottom"/>
            <w:hideMark/>
          </w:tcPr>
          <w:p w14:paraId="132791F8" w14:textId="77777777" w:rsidR="005714C9" w:rsidRPr="00CD53B8" w:rsidRDefault="005714C9" w:rsidP="006D4899">
            <w:pPr>
              <w:jc w:val="center"/>
              <w:rPr>
                <w:color w:val="000000"/>
                <w:sz w:val="22"/>
                <w:szCs w:val="22"/>
              </w:rPr>
            </w:pPr>
            <w:r w:rsidRPr="00CD53B8">
              <w:rPr>
                <w:color w:val="000000"/>
                <w:sz w:val="22"/>
                <w:szCs w:val="22"/>
              </w:rPr>
              <w:t>16.21</w:t>
            </w:r>
          </w:p>
        </w:tc>
        <w:tc>
          <w:tcPr>
            <w:tcW w:w="2790" w:type="dxa"/>
            <w:tcBorders>
              <w:top w:val="nil"/>
              <w:left w:val="nil"/>
              <w:bottom w:val="nil"/>
              <w:right w:val="nil"/>
            </w:tcBorders>
            <w:shd w:val="clear" w:color="auto" w:fill="auto"/>
            <w:noWrap/>
            <w:vAlign w:val="bottom"/>
            <w:hideMark/>
          </w:tcPr>
          <w:p w14:paraId="70179E33" w14:textId="77777777" w:rsidR="005714C9" w:rsidRPr="00CD53B8" w:rsidRDefault="005714C9" w:rsidP="006D4899">
            <w:pPr>
              <w:jc w:val="center"/>
              <w:rPr>
                <w:color w:val="000000"/>
                <w:sz w:val="22"/>
                <w:szCs w:val="22"/>
              </w:rPr>
            </w:pPr>
          </w:p>
        </w:tc>
      </w:tr>
      <w:tr w:rsidR="005714C9" w:rsidRPr="00CD53B8" w14:paraId="7A9CF285" w14:textId="77777777" w:rsidTr="006D4899">
        <w:trPr>
          <w:trHeight w:val="320"/>
        </w:trPr>
        <w:tc>
          <w:tcPr>
            <w:tcW w:w="1300" w:type="dxa"/>
            <w:tcBorders>
              <w:top w:val="nil"/>
              <w:left w:val="nil"/>
              <w:bottom w:val="nil"/>
              <w:right w:val="nil"/>
            </w:tcBorders>
            <w:shd w:val="clear" w:color="auto" w:fill="auto"/>
            <w:noWrap/>
            <w:vAlign w:val="bottom"/>
            <w:hideMark/>
          </w:tcPr>
          <w:p w14:paraId="529C82DC"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59551593" w14:textId="77777777" w:rsidR="005714C9" w:rsidRPr="00CD53B8" w:rsidRDefault="005714C9" w:rsidP="006D4899">
            <w:pPr>
              <w:jc w:val="center"/>
              <w:rPr>
                <w:color w:val="000000"/>
                <w:sz w:val="22"/>
                <w:szCs w:val="22"/>
              </w:rPr>
            </w:pPr>
            <w:r w:rsidRPr="00CD53B8">
              <w:rPr>
                <w:color w:val="000000"/>
                <w:sz w:val="22"/>
                <w:szCs w:val="22"/>
              </w:rPr>
              <w:t>September</w:t>
            </w:r>
          </w:p>
        </w:tc>
        <w:tc>
          <w:tcPr>
            <w:tcW w:w="1540" w:type="dxa"/>
            <w:tcBorders>
              <w:top w:val="nil"/>
              <w:left w:val="nil"/>
              <w:bottom w:val="nil"/>
              <w:right w:val="nil"/>
            </w:tcBorders>
            <w:shd w:val="clear" w:color="auto" w:fill="auto"/>
            <w:noWrap/>
            <w:vAlign w:val="bottom"/>
            <w:hideMark/>
          </w:tcPr>
          <w:p w14:paraId="30299892" w14:textId="77777777" w:rsidR="005714C9" w:rsidRPr="00CD53B8" w:rsidRDefault="005714C9" w:rsidP="006D4899">
            <w:pPr>
              <w:jc w:val="center"/>
              <w:rPr>
                <w:color w:val="000000"/>
                <w:sz w:val="22"/>
                <w:szCs w:val="22"/>
              </w:rPr>
            </w:pPr>
            <w:r w:rsidRPr="00CD53B8">
              <w:rPr>
                <w:color w:val="000000"/>
                <w:sz w:val="22"/>
                <w:szCs w:val="22"/>
              </w:rPr>
              <w:t>24.79</w:t>
            </w:r>
          </w:p>
        </w:tc>
        <w:tc>
          <w:tcPr>
            <w:tcW w:w="1530" w:type="dxa"/>
            <w:tcBorders>
              <w:top w:val="nil"/>
              <w:left w:val="nil"/>
              <w:bottom w:val="nil"/>
              <w:right w:val="nil"/>
            </w:tcBorders>
            <w:shd w:val="clear" w:color="auto" w:fill="auto"/>
            <w:noWrap/>
            <w:vAlign w:val="bottom"/>
            <w:hideMark/>
          </w:tcPr>
          <w:p w14:paraId="46CEEFA8" w14:textId="77777777" w:rsidR="005714C9" w:rsidRPr="00CD53B8" w:rsidRDefault="005714C9" w:rsidP="006D4899">
            <w:pPr>
              <w:jc w:val="center"/>
              <w:rPr>
                <w:color w:val="000000"/>
                <w:sz w:val="22"/>
                <w:szCs w:val="22"/>
              </w:rPr>
            </w:pPr>
            <w:r w:rsidRPr="00CD53B8">
              <w:rPr>
                <w:color w:val="000000"/>
                <w:sz w:val="22"/>
                <w:szCs w:val="22"/>
              </w:rPr>
              <w:t>16.93</w:t>
            </w:r>
          </w:p>
        </w:tc>
        <w:tc>
          <w:tcPr>
            <w:tcW w:w="1530" w:type="dxa"/>
            <w:tcBorders>
              <w:top w:val="nil"/>
              <w:left w:val="nil"/>
              <w:bottom w:val="nil"/>
              <w:right w:val="nil"/>
            </w:tcBorders>
            <w:shd w:val="clear" w:color="auto" w:fill="auto"/>
            <w:noWrap/>
            <w:vAlign w:val="bottom"/>
            <w:hideMark/>
          </w:tcPr>
          <w:p w14:paraId="0BCCD8FA" w14:textId="77777777" w:rsidR="005714C9" w:rsidRPr="00CD53B8" w:rsidRDefault="005714C9" w:rsidP="006D4899">
            <w:pPr>
              <w:jc w:val="center"/>
              <w:rPr>
                <w:color w:val="000000"/>
                <w:sz w:val="22"/>
                <w:szCs w:val="22"/>
              </w:rPr>
            </w:pPr>
            <w:r w:rsidRPr="00CD53B8">
              <w:rPr>
                <w:color w:val="000000"/>
                <w:sz w:val="22"/>
                <w:szCs w:val="22"/>
              </w:rPr>
              <w:t>35.52</w:t>
            </w:r>
          </w:p>
        </w:tc>
        <w:tc>
          <w:tcPr>
            <w:tcW w:w="1800" w:type="dxa"/>
            <w:tcBorders>
              <w:top w:val="nil"/>
              <w:left w:val="nil"/>
              <w:bottom w:val="nil"/>
              <w:right w:val="nil"/>
            </w:tcBorders>
            <w:shd w:val="clear" w:color="auto" w:fill="auto"/>
            <w:noWrap/>
            <w:vAlign w:val="bottom"/>
            <w:hideMark/>
          </w:tcPr>
          <w:p w14:paraId="4CAC933C" w14:textId="77777777" w:rsidR="005714C9" w:rsidRPr="00CD53B8" w:rsidRDefault="005714C9" w:rsidP="006D4899">
            <w:pPr>
              <w:jc w:val="center"/>
              <w:rPr>
                <w:color w:val="000000"/>
                <w:sz w:val="22"/>
                <w:szCs w:val="22"/>
              </w:rPr>
            </w:pPr>
            <w:r w:rsidRPr="00CD53B8">
              <w:rPr>
                <w:color w:val="000000"/>
                <w:sz w:val="22"/>
                <w:szCs w:val="22"/>
              </w:rPr>
              <w:t>24.71</w:t>
            </w:r>
          </w:p>
        </w:tc>
        <w:tc>
          <w:tcPr>
            <w:tcW w:w="2790" w:type="dxa"/>
            <w:tcBorders>
              <w:top w:val="nil"/>
              <w:left w:val="nil"/>
              <w:bottom w:val="nil"/>
              <w:right w:val="nil"/>
            </w:tcBorders>
            <w:shd w:val="clear" w:color="auto" w:fill="auto"/>
            <w:noWrap/>
            <w:vAlign w:val="bottom"/>
            <w:hideMark/>
          </w:tcPr>
          <w:p w14:paraId="13994947"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5ACA20D5" w14:textId="77777777" w:rsidTr="006D4899">
        <w:trPr>
          <w:trHeight w:val="320"/>
        </w:trPr>
        <w:tc>
          <w:tcPr>
            <w:tcW w:w="1300" w:type="dxa"/>
            <w:tcBorders>
              <w:top w:val="nil"/>
              <w:left w:val="nil"/>
              <w:bottom w:val="nil"/>
              <w:right w:val="nil"/>
            </w:tcBorders>
            <w:shd w:val="clear" w:color="auto" w:fill="auto"/>
            <w:noWrap/>
            <w:vAlign w:val="bottom"/>
            <w:hideMark/>
          </w:tcPr>
          <w:p w14:paraId="7210CE53"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09C849A8" w14:textId="77777777" w:rsidR="005714C9" w:rsidRPr="00CD53B8" w:rsidRDefault="005714C9" w:rsidP="006D4899">
            <w:pPr>
              <w:jc w:val="center"/>
              <w:rPr>
                <w:color w:val="000000"/>
                <w:sz w:val="22"/>
                <w:szCs w:val="22"/>
              </w:rPr>
            </w:pPr>
            <w:r w:rsidRPr="00CD53B8">
              <w:rPr>
                <w:color w:val="000000"/>
                <w:sz w:val="22"/>
                <w:szCs w:val="22"/>
              </w:rPr>
              <w:t>October</w:t>
            </w:r>
          </w:p>
        </w:tc>
        <w:tc>
          <w:tcPr>
            <w:tcW w:w="1540" w:type="dxa"/>
            <w:tcBorders>
              <w:top w:val="nil"/>
              <w:left w:val="nil"/>
              <w:bottom w:val="nil"/>
              <w:right w:val="nil"/>
            </w:tcBorders>
            <w:shd w:val="clear" w:color="auto" w:fill="auto"/>
            <w:noWrap/>
            <w:vAlign w:val="bottom"/>
            <w:hideMark/>
          </w:tcPr>
          <w:p w14:paraId="63BE5D1D" w14:textId="77777777" w:rsidR="005714C9" w:rsidRPr="00CD53B8" w:rsidRDefault="005714C9" w:rsidP="006D4899">
            <w:pPr>
              <w:jc w:val="center"/>
              <w:rPr>
                <w:color w:val="000000"/>
                <w:sz w:val="22"/>
                <w:szCs w:val="22"/>
              </w:rPr>
            </w:pPr>
            <w:r w:rsidRPr="00CD53B8">
              <w:rPr>
                <w:color w:val="000000"/>
                <w:sz w:val="22"/>
                <w:szCs w:val="22"/>
              </w:rPr>
              <w:t>21.61</w:t>
            </w:r>
          </w:p>
        </w:tc>
        <w:tc>
          <w:tcPr>
            <w:tcW w:w="1530" w:type="dxa"/>
            <w:tcBorders>
              <w:top w:val="nil"/>
              <w:left w:val="nil"/>
              <w:bottom w:val="nil"/>
              <w:right w:val="nil"/>
            </w:tcBorders>
            <w:shd w:val="clear" w:color="auto" w:fill="auto"/>
            <w:noWrap/>
            <w:vAlign w:val="bottom"/>
            <w:hideMark/>
          </w:tcPr>
          <w:p w14:paraId="19070C63" w14:textId="77777777" w:rsidR="005714C9" w:rsidRPr="00CD53B8" w:rsidRDefault="005714C9" w:rsidP="006D4899">
            <w:pPr>
              <w:jc w:val="center"/>
              <w:rPr>
                <w:color w:val="000000"/>
                <w:sz w:val="22"/>
                <w:szCs w:val="22"/>
              </w:rPr>
            </w:pPr>
            <w:r w:rsidRPr="00CD53B8">
              <w:rPr>
                <w:color w:val="000000"/>
                <w:sz w:val="22"/>
                <w:szCs w:val="22"/>
              </w:rPr>
              <w:t>3.64</w:t>
            </w:r>
          </w:p>
        </w:tc>
        <w:tc>
          <w:tcPr>
            <w:tcW w:w="1530" w:type="dxa"/>
            <w:tcBorders>
              <w:top w:val="nil"/>
              <w:left w:val="nil"/>
              <w:bottom w:val="nil"/>
              <w:right w:val="nil"/>
            </w:tcBorders>
            <w:shd w:val="clear" w:color="auto" w:fill="auto"/>
            <w:noWrap/>
            <w:vAlign w:val="bottom"/>
            <w:hideMark/>
          </w:tcPr>
          <w:p w14:paraId="3E72E631" w14:textId="77777777" w:rsidR="005714C9" w:rsidRPr="00CD53B8" w:rsidRDefault="005714C9" w:rsidP="006D4899">
            <w:pPr>
              <w:jc w:val="center"/>
              <w:rPr>
                <w:color w:val="000000"/>
                <w:sz w:val="22"/>
                <w:szCs w:val="22"/>
              </w:rPr>
            </w:pPr>
            <w:r w:rsidRPr="00CD53B8">
              <w:rPr>
                <w:color w:val="000000"/>
                <w:sz w:val="22"/>
                <w:szCs w:val="22"/>
              </w:rPr>
              <w:t>33.74</w:t>
            </w:r>
          </w:p>
        </w:tc>
        <w:tc>
          <w:tcPr>
            <w:tcW w:w="1800" w:type="dxa"/>
            <w:tcBorders>
              <w:top w:val="nil"/>
              <w:left w:val="nil"/>
              <w:bottom w:val="nil"/>
              <w:right w:val="nil"/>
            </w:tcBorders>
            <w:shd w:val="clear" w:color="auto" w:fill="auto"/>
            <w:noWrap/>
            <w:vAlign w:val="bottom"/>
            <w:hideMark/>
          </w:tcPr>
          <w:p w14:paraId="58F5B06E" w14:textId="77777777" w:rsidR="005714C9" w:rsidRPr="00CD53B8" w:rsidRDefault="005714C9" w:rsidP="006D4899">
            <w:pPr>
              <w:jc w:val="center"/>
              <w:rPr>
                <w:color w:val="000000"/>
                <w:sz w:val="22"/>
                <w:szCs w:val="22"/>
              </w:rPr>
            </w:pPr>
            <w:r w:rsidRPr="00CD53B8">
              <w:rPr>
                <w:color w:val="000000"/>
                <w:sz w:val="22"/>
                <w:szCs w:val="22"/>
              </w:rPr>
              <w:t>3.00</w:t>
            </w:r>
          </w:p>
        </w:tc>
        <w:tc>
          <w:tcPr>
            <w:tcW w:w="2790" w:type="dxa"/>
            <w:tcBorders>
              <w:top w:val="nil"/>
              <w:left w:val="nil"/>
              <w:bottom w:val="nil"/>
              <w:right w:val="nil"/>
            </w:tcBorders>
            <w:shd w:val="clear" w:color="auto" w:fill="auto"/>
            <w:noWrap/>
            <w:vAlign w:val="bottom"/>
            <w:hideMark/>
          </w:tcPr>
          <w:p w14:paraId="647E4280" w14:textId="77777777" w:rsidR="005714C9" w:rsidRPr="00CD53B8" w:rsidRDefault="005714C9" w:rsidP="006D4899">
            <w:pPr>
              <w:jc w:val="center"/>
              <w:rPr>
                <w:color w:val="000000"/>
                <w:sz w:val="22"/>
                <w:szCs w:val="22"/>
              </w:rPr>
            </w:pPr>
          </w:p>
        </w:tc>
      </w:tr>
      <w:tr w:rsidR="005714C9" w:rsidRPr="00CD53B8" w14:paraId="0DFFFCDC" w14:textId="77777777" w:rsidTr="006D4899">
        <w:trPr>
          <w:trHeight w:val="320"/>
        </w:trPr>
        <w:tc>
          <w:tcPr>
            <w:tcW w:w="1300" w:type="dxa"/>
            <w:tcBorders>
              <w:top w:val="nil"/>
              <w:left w:val="nil"/>
              <w:bottom w:val="nil"/>
              <w:right w:val="nil"/>
            </w:tcBorders>
            <w:shd w:val="clear" w:color="auto" w:fill="auto"/>
            <w:noWrap/>
            <w:vAlign w:val="bottom"/>
            <w:hideMark/>
          </w:tcPr>
          <w:p w14:paraId="175A80A5"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0605F7B0" w14:textId="77777777" w:rsidR="005714C9" w:rsidRPr="00CD53B8" w:rsidRDefault="005714C9" w:rsidP="006D4899">
            <w:pPr>
              <w:jc w:val="center"/>
              <w:rPr>
                <w:color w:val="000000"/>
                <w:sz w:val="22"/>
                <w:szCs w:val="22"/>
              </w:rPr>
            </w:pPr>
            <w:r w:rsidRPr="00CD53B8">
              <w:rPr>
                <w:color w:val="000000"/>
                <w:sz w:val="22"/>
                <w:szCs w:val="22"/>
              </w:rPr>
              <w:t>November</w:t>
            </w:r>
          </w:p>
        </w:tc>
        <w:tc>
          <w:tcPr>
            <w:tcW w:w="1540" w:type="dxa"/>
            <w:tcBorders>
              <w:top w:val="nil"/>
              <w:left w:val="nil"/>
              <w:bottom w:val="nil"/>
              <w:right w:val="nil"/>
            </w:tcBorders>
            <w:shd w:val="clear" w:color="auto" w:fill="auto"/>
            <w:noWrap/>
            <w:vAlign w:val="bottom"/>
            <w:hideMark/>
          </w:tcPr>
          <w:p w14:paraId="2DFBC1D4" w14:textId="77777777" w:rsidR="005714C9" w:rsidRPr="00CD53B8" w:rsidRDefault="005714C9" w:rsidP="006D4899">
            <w:pPr>
              <w:jc w:val="center"/>
              <w:rPr>
                <w:color w:val="000000"/>
                <w:sz w:val="22"/>
                <w:szCs w:val="22"/>
              </w:rPr>
            </w:pPr>
            <w:r w:rsidRPr="00CD53B8">
              <w:rPr>
                <w:color w:val="000000"/>
                <w:sz w:val="22"/>
                <w:szCs w:val="22"/>
              </w:rPr>
              <w:t>16.38</w:t>
            </w:r>
          </w:p>
        </w:tc>
        <w:tc>
          <w:tcPr>
            <w:tcW w:w="1530" w:type="dxa"/>
            <w:tcBorders>
              <w:top w:val="nil"/>
              <w:left w:val="nil"/>
              <w:bottom w:val="nil"/>
              <w:right w:val="nil"/>
            </w:tcBorders>
            <w:shd w:val="clear" w:color="auto" w:fill="auto"/>
            <w:noWrap/>
            <w:vAlign w:val="bottom"/>
            <w:hideMark/>
          </w:tcPr>
          <w:p w14:paraId="2E479FE8" w14:textId="77777777" w:rsidR="005714C9" w:rsidRPr="00CD53B8" w:rsidRDefault="005714C9" w:rsidP="006D4899">
            <w:pPr>
              <w:jc w:val="center"/>
              <w:rPr>
                <w:color w:val="000000"/>
                <w:sz w:val="22"/>
                <w:szCs w:val="22"/>
              </w:rPr>
            </w:pPr>
            <w:r w:rsidRPr="00CD53B8">
              <w:rPr>
                <w:color w:val="000000"/>
                <w:sz w:val="22"/>
                <w:szCs w:val="22"/>
              </w:rPr>
              <w:t>2.07</w:t>
            </w:r>
          </w:p>
        </w:tc>
        <w:tc>
          <w:tcPr>
            <w:tcW w:w="1530" w:type="dxa"/>
            <w:tcBorders>
              <w:top w:val="nil"/>
              <w:left w:val="nil"/>
              <w:bottom w:val="nil"/>
              <w:right w:val="nil"/>
            </w:tcBorders>
            <w:shd w:val="clear" w:color="auto" w:fill="auto"/>
            <w:noWrap/>
            <w:vAlign w:val="bottom"/>
            <w:hideMark/>
          </w:tcPr>
          <w:p w14:paraId="0CCE6279" w14:textId="77777777" w:rsidR="005714C9" w:rsidRPr="00CD53B8" w:rsidRDefault="005714C9" w:rsidP="006D4899">
            <w:pPr>
              <w:jc w:val="center"/>
              <w:rPr>
                <w:color w:val="000000"/>
                <w:sz w:val="22"/>
                <w:szCs w:val="22"/>
              </w:rPr>
            </w:pPr>
            <w:r w:rsidRPr="00CD53B8">
              <w:rPr>
                <w:color w:val="000000"/>
                <w:sz w:val="22"/>
                <w:szCs w:val="22"/>
              </w:rPr>
              <w:t>29.57</w:t>
            </w:r>
          </w:p>
        </w:tc>
        <w:tc>
          <w:tcPr>
            <w:tcW w:w="1800" w:type="dxa"/>
            <w:tcBorders>
              <w:top w:val="nil"/>
              <w:left w:val="nil"/>
              <w:bottom w:val="nil"/>
              <w:right w:val="nil"/>
            </w:tcBorders>
            <w:shd w:val="clear" w:color="auto" w:fill="auto"/>
            <w:noWrap/>
            <w:vAlign w:val="bottom"/>
            <w:hideMark/>
          </w:tcPr>
          <w:p w14:paraId="64A4719B" w14:textId="77777777" w:rsidR="005714C9" w:rsidRPr="00CD53B8" w:rsidRDefault="005714C9" w:rsidP="006D4899">
            <w:pPr>
              <w:jc w:val="center"/>
              <w:rPr>
                <w:color w:val="000000"/>
                <w:sz w:val="22"/>
                <w:szCs w:val="22"/>
              </w:rPr>
            </w:pPr>
            <w:r w:rsidRPr="00CD53B8">
              <w:rPr>
                <w:color w:val="000000"/>
                <w:sz w:val="22"/>
                <w:szCs w:val="22"/>
              </w:rPr>
              <w:t>2.18</w:t>
            </w:r>
          </w:p>
        </w:tc>
        <w:tc>
          <w:tcPr>
            <w:tcW w:w="2790" w:type="dxa"/>
            <w:tcBorders>
              <w:top w:val="nil"/>
              <w:left w:val="nil"/>
              <w:bottom w:val="nil"/>
              <w:right w:val="nil"/>
            </w:tcBorders>
            <w:shd w:val="clear" w:color="auto" w:fill="auto"/>
            <w:noWrap/>
            <w:vAlign w:val="bottom"/>
            <w:hideMark/>
          </w:tcPr>
          <w:p w14:paraId="13A72340" w14:textId="77777777" w:rsidR="005714C9" w:rsidRPr="00CD53B8" w:rsidRDefault="005714C9" w:rsidP="006D4899">
            <w:pPr>
              <w:jc w:val="center"/>
              <w:rPr>
                <w:color w:val="000000"/>
                <w:sz w:val="22"/>
                <w:szCs w:val="22"/>
              </w:rPr>
            </w:pPr>
          </w:p>
        </w:tc>
      </w:tr>
      <w:tr w:rsidR="005714C9" w:rsidRPr="00CD53B8" w14:paraId="342D11F3" w14:textId="77777777" w:rsidTr="006D4899">
        <w:trPr>
          <w:trHeight w:val="320"/>
        </w:trPr>
        <w:tc>
          <w:tcPr>
            <w:tcW w:w="1300" w:type="dxa"/>
            <w:tcBorders>
              <w:top w:val="nil"/>
              <w:left w:val="nil"/>
              <w:bottom w:val="nil"/>
              <w:right w:val="nil"/>
            </w:tcBorders>
            <w:shd w:val="clear" w:color="auto" w:fill="auto"/>
            <w:noWrap/>
            <w:vAlign w:val="bottom"/>
            <w:hideMark/>
          </w:tcPr>
          <w:p w14:paraId="309436A6"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41015705" w14:textId="77777777" w:rsidR="005714C9" w:rsidRPr="00CD53B8" w:rsidRDefault="005714C9" w:rsidP="006D4899">
            <w:pPr>
              <w:jc w:val="center"/>
              <w:rPr>
                <w:color w:val="000000"/>
                <w:sz w:val="22"/>
                <w:szCs w:val="22"/>
              </w:rPr>
            </w:pPr>
            <w:r w:rsidRPr="00CD53B8">
              <w:rPr>
                <w:color w:val="000000"/>
                <w:sz w:val="22"/>
                <w:szCs w:val="22"/>
              </w:rPr>
              <w:t>December</w:t>
            </w:r>
          </w:p>
        </w:tc>
        <w:tc>
          <w:tcPr>
            <w:tcW w:w="1540" w:type="dxa"/>
            <w:tcBorders>
              <w:top w:val="nil"/>
              <w:left w:val="nil"/>
              <w:bottom w:val="nil"/>
              <w:right w:val="nil"/>
            </w:tcBorders>
            <w:shd w:val="clear" w:color="auto" w:fill="auto"/>
            <w:noWrap/>
            <w:vAlign w:val="bottom"/>
            <w:hideMark/>
          </w:tcPr>
          <w:p w14:paraId="6B74370D" w14:textId="77777777" w:rsidR="005714C9" w:rsidRPr="00CD53B8" w:rsidRDefault="005714C9" w:rsidP="006D4899">
            <w:pPr>
              <w:jc w:val="center"/>
              <w:rPr>
                <w:color w:val="000000"/>
                <w:sz w:val="22"/>
                <w:szCs w:val="22"/>
              </w:rPr>
            </w:pPr>
            <w:r w:rsidRPr="00CD53B8">
              <w:rPr>
                <w:color w:val="000000"/>
                <w:sz w:val="22"/>
                <w:szCs w:val="22"/>
              </w:rPr>
              <w:t>13.33</w:t>
            </w:r>
          </w:p>
        </w:tc>
        <w:tc>
          <w:tcPr>
            <w:tcW w:w="1530" w:type="dxa"/>
            <w:tcBorders>
              <w:top w:val="nil"/>
              <w:left w:val="nil"/>
              <w:bottom w:val="nil"/>
              <w:right w:val="nil"/>
            </w:tcBorders>
            <w:shd w:val="clear" w:color="auto" w:fill="auto"/>
            <w:noWrap/>
            <w:vAlign w:val="bottom"/>
            <w:hideMark/>
          </w:tcPr>
          <w:p w14:paraId="6470DE90" w14:textId="77777777" w:rsidR="005714C9" w:rsidRPr="00CD53B8" w:rsidRDefault="005714C9" w:rsidP="006D4899">
            <w:pPr>
              <w:jc w:val="center"/>
              <w:rPr>
                <w:color w:val="000000"/>
                <w:sz w:val="22"/>
                <w:szCs w:val="22"/>
              </w:rPr>
            </w:pPr>
            <w:r w:rsidRPr="00CD53B8">
              <w:rPr>
                <w:color w:val="000000"/>
                <w:sz w:val="22"/>
                <w:szCs w:val="22"/>
              </w:rPr>
              <w:t>-1.83</w:t>
            </w:r>
          </w:p>
        </w:tc>
        <w:tc>
          <w:tcPr>
            <w:tcW w:w="1530" w:type="dxa"/>
            <w:tcBorders>
              <w:top w:val="nil"/>
              <w:left w:val="nil"/>
              <w:bottom w:val="nil"/>
              <w:right w:val="nil"/>
            </w:tcBorders>
            <w:shd w:val="clear" w:color="auto" w:fill="auto"/>
            <w:noWrap/>
            <w:vAlign w:val="bottom"/>
            <w:hideMark/>
          </w:tcPr>
          <w:p w14:paraId="5917296E" w14:textId="77777777" w:rsidR="005714C9" w:rsidRPr="00CD53B8" w:rsidRDefault="005714C9" w:rsidP="006D4899">
            <w:pPr>
              <w:jc w:val="center"/>
              <w:rPr>
                <w:color w:val="000000"/>
                <w:sz w:val="22"/>
                <w:szCs w:val="22"/>
              </w:rPr>
            </w:pPr>
            <w:r w:rsidRPr="00CD53B8">
              <w:rPr>
                <w:color w:val="000000"/>
                <w:sz w:val="22"/>
                <w:szCs w:val="22"/>
              </w:rPr>
              <w:t>27.74</w:t>
            </w:r>
          </w:p>
        </w:tc>
        <w:tc>
          <w:tcPr>
            <w:tcW w:w="1800" w:type="dxa"/>
            <w:tcBorders>
              <w:top w:val="nil"/>
              <w:left w:val="nil"/>
              <w:bottom w:val="nil"/>
              <w:right w:val="nil"/>
            </w:tcBorders>
            <w:shd w:val="clear" w:color="auto" w:fill="auto"/>
            <w:noWrap/>
            <w:vAlign w:val="bottom"/>
            <w:hideMark/>
          </w:tcPr>
          <w:p w14:paraId="689D491C" w14:textId="77777777" w:rsidR="005714C9" w:rsidRPr="00CD53B8" w:rsidRDefault="005714C9" w:rsidP="006D4899">
            <w:pPr>
              <w:jc w:val="center"/>
              <w:rPr>
                <w:color w:val="000000"/>
                <w:sz w:val="22"/>
                <w:szCs w:val="22"/>
              </w:rPr>
            </w:pPr>
            <w:r w:rsidRPr="00CD53B8">
              <w:rPr>
                <w:color w:val="000000"/>
                <w:sz w:val="22"/>
                <w:szCs w:val="22"/>
              </w:rPr>
              <w:t>6.58</w:t>
            </w:r>
          </w:p>
        </w:tc>
        <w:tc>
          <w:tcPr>
            <w:tcW w:w="2790" w:type="dxa"/>
            <w:tcBorders>
              <w:top w:val="nil"/>
              <w:left w:val="nil"/>
              <w:bottom w:val="nil"/>
              <w:right w:val="nil"/>
            </w:tcBorders>
            <w:shd w:val="clear" w:color="auto" w:fill="auto"/>
            <w:noWrap/>
            <w:vAlign w:val="bottom"/>
            <w:hideMark/>
          </w:tcPr>
          <w:p w14:paraId="750AA371" w14:textId="77777777" w:rsidR="005714C9" w:rsidRPr="00CD53B8" w:rsidRDefault="005714C9" w:rsidP="006D4899">
            <w:pPr>
              <w:jc w:val="center"/>
              <w:rPr>
                <w:color w:val="000000"/>
                <w:sz w:val="22"/>
                <w:szCs w:val="22"/>
              </w:rPr>
            </w:pPr>
          </w:p>
        </w:tc>
      </w:tr>
      <w:tr w:rsidR="005714C9" w:rsidRPr="00CD53B8" w14:paraId="37F86818" w14:textId="77777777" w:rsidTr="006D4899">
        <w:trPr>
          <w:trHeight w:val="320"/>
        </w:trPr>
        <w:tc>
          <w:tcPr>
            <w:tcW w:w="1300" w:type="dxa"/>
            <w:tcBorders>
              <w:top w:val="nil"/>
              <w:left w:val="nil"/>
              <w:bottom w:val="nil"/>
              <w:right w:val="nil"/>
            </w:tcBorders>
            <w:shd w:val="clear" w:color="auto" w:fill="auto"/>
            <w:noWrap/>
            <w:vAlign w:val="bottom"/>
            <w:hideMark/>
          </w:tcPr>
          <w:p w14:paraId="40166055"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57A7A8A" w14:textId="77777777" w:rsidR="005714C9" w:rsidRPr="00CD53B8" w:rsidRDefault="005714C9" w:rsidP="006D4899">
            <w:pPr>
              <w:jc w:val="center"/>
              <w:rPr>
                <w:color w:val="000000"/>
                <w:sz w:val="22"/>
                <w:szCs w:val="22"/>
              </w:rPr>
            </w:pPr>
            <w:r w:rsidRPr="00CD53B8">
              <w:rPr>
                <w:color w:val="000000"/>
                <w:sz w:val="22"/>
                <w:szCs w:val="22"/>
              </w:rPr>
              <w:t>January</w:t>
            </w:r>
          </w:p>
        </w:tc>
        <w:tc>
          <w:tcPr>
            <w:tcW w:w="1540" w:type="dxa"/>
            <w:tcBorders>
              <w:top w:val="nil"/>
              <w:left w:val="nil"/>
              <w:bottom w:val="nil"/>
              <w:right w:val="nil"/>
            </w:tcBorders>
            <w:shd w:val="clear" w:color="auto" w:fill="auto"/>
            <w:noWrap/>
            <w:vAlign w:val="bottom"/>
            <w:hideMark/>
          </w:tcPr>
          <w:p w14:paraId="36BBDBEC" w14:textId="77777777" w:rsidR="005714C9" w:rsidRPr="00CD53B8" w:rsidRDefault="005714C9" w:rsidP="006D4899">
            <w:pPr>
              <w:jc w:val="center"/>
              <w:rPr>
                <w:color w:val="000000"/>
                <w:sz w:val="22"/>
                <w:szCs w:val="22"/>
              </w:rPr>
            </w:pPr>
            <w:r w:rsidRPr="00CD53B8">
              <w:rPr>
                <w:color w:val="000000"/>
                <w:sz w:val="22"/>
                <w:szCs w:val="22"/>
              </w:rPr>
              <w:t>9.09</w:t>
            </w:r>
          </w:p>
        </w:tc>
        <w:tc>
          <w:tcPr>
            <w:tcW w:w="1530" w:type="dxa"/>
            <w:tcBorders>
              <w:top w:val="nil"/>
              <w:left w:val="nil"/>
              <w:bottom w:val="nil"/>
              <w:right w:val="nil"/>
            </w:tcBorders>
            <w:shd w:val="clear" w:color="auto" w:fill="auto"/>
            <w:noWrap/>
            <w:vAlign w:val="bottom"/>
            <w:hideMark/>
          </w:tcPr>
          <w:p w14:paraId="5FF0B3C4" w14:textId="77777777" w:rsidR="005714C9" w:rsidRPr="00CD53B8" w:rsidRDefault="005714C9" w:rsidP="006D4899">
            <w:pPr>
              <w:jc w:val="center"/>
              <w:rPr>
                <w:color w:val="000000"/>
                <w:sz w:val="22"/>
                <w:szCs w:val="22"/>
              </w:rPr>
            </w:pPr>
            <w:r w:rsidRPr="00CD53B8">
              <w:rPr>
                <w:color w:val="000000"/>
                <w:sz w:val="22"/>
                <w:szCs w:val="22"/>
              </w:rPr>
              <w:t>-5.74</w:t>
            </w:r>
          </w:p>
        </w:tc>
        <w:tc>
          <w:tcPr>
            <w:tcW w:w="1530" w:type="dxa"/>
            <w:tcBorders>
              <w:top w:val="nil"/>
              <w:left w:val="nil"/>
              <w:bottom w:val="nil"/>
              <w:right w:val="nil"/>
            </w:tcBorders>
            <w:shd w:val="clear" w:color="auto" w:fill="auto"/>
            <w:noWrap/>
            <w:vAlign w:val="bottom"/>
            <w:hideMark/>
          </w:tcPr>
          <w:p w14:paraId="302D4789" w14:textId="77777777" w:rsidR="005714C9" w:rsidRPr="00CD53B8" w:rsidRDefault="005714C9" w:rsidP="006D4899">
            <w:pPr>
              <w:jc w:val="center"/>
              <w:rPr>
                <w:color w:val="000000"/>
                <w:sz w:val="22"/>
                <w:szCs w:val="22"/>
              </w:rPr>
            </w:pPr>
            <w:r w:rsidRPr="00CD53B8">
              <w:rPr>
                <w:color w:val="000000"/>
                <w:sz w:val="22"/>
                <w:szCs w:val="22"/>
              </w:rPr>
              <w:t>25.28</w:t>
            </w:r>
          </w:p>
        </w:tc>
        <w:tc>
          <w:tcPr>
            <w:tcW w:w="1800" w:type="dxa"/>
            <w:tcBorders>
              <w:top w:val="nil"/>
              <w:left w:val="nil"/>
              <w:bottom w:val="nil"/>
              <w:right w:val="nil"/>
            </w:tcBorders>
            <w:shd w:val="clear" w:color="auto" w:fill="auto"/>
            <w:noWrap/>
            <w:vAlign w:val="bottom"/>
            <w:hideMark/>
          </w:tcPr>
          <w:p w14:paraId="541E2ABC" w14:textId="77777777" w:rsidR="005714C9" w:rsidRPr="00CD53B8" w:rsidRDefault="005714C9" w:rsidP="006D4899">
            <w:pPr>
              <w:jc w:val="center"/>
              <w:rPr>
                <w:color w:val="000000"/>
                <w:sz w:val="22"/>
                <w:szCs w:val="22"/>
              </w:rPr>
            </w:pPr>
            <w:r w:rsidRPr="00CD53B8">
              <w:rPr>
                <w:color w:val="000000"/>
                <w:sz w:val="22"/>
                <w:szCs w:val="22"/>
              </w:rPr>
              <w:t>10.69</w:t>
            </w:r>
          </w:p>
        </w:tc>
        <w:tc>
          <w:tcPr>
            <w:tcW w:w="2790" w:type="dxa"/>
            <w:tcBorders>
              <w:top w:val="nil"/>
              <w:left w:val="nil"/>
              <w:bottom w:val="nil"/>
              <w:right w:val="nil"/>
            </w:tcBorders>
            <w:shd w:val="clear" w:color="auto" w:fill="auto"/>
            <w:noWrap/>
            <w:vAlign w:val="bottom"/>
            <w:hideMark/>
          </w:tcPr>
          <w:p w14:paraId="245A5194" w14:textId="77777777" w:rsidR="005714C9" w:rsidRPr="00CD53B8" w:rsidRDefault="005714C9" w:rsidP="006D4899">
            <w:pPr>
              <w:jc w:val="center"/>
              <w:rPr>
                <w:color w:val="000000"/>
                <w:sz w:val="22"/>
                <w:szCs w:val="22"/>
              </w:rPr>
            </w:pPr>
          </w:p>
        </w:tc>
      </w:tr>
      <w:tr w:rsidR="005714C9" w:rsidRPr="00CD53B8" w14:paraId="2DF7F9AB" w14:textId="77777777" w:rsidTr="006D4899">
        <w:trPr>
          <w:trHeight w:val="320"/>
        </w:trPr>
        <w:tc>
          <w:tcPr>
            <w:tcW w:w="1300" w:type="dxa"/>
            <w:tcBorders>
              <w:top w:val="nil"/>
              <w:left w:val="nil"/>
              <w:bottom w:val="nil"/>
              <w:right w:val="nil"/>
            </w:tcBorders>
            <w:shd w:val="clear" w:color="auto" w:fill="auto"/>
            <w:noWrap/>
            <w:vAlign w:val="bottom"/>
            <w:hideMark/>
          </w:tcPr>
          <w:p w14:paraId="4FBE2594"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4CB475D5" w14:textId="77777777" w:rsidR="005714C9" w:rsidRPr="00CD53B8" w:rsidRDefault="005714C9" w:rsidP="006D4899">
            <w:pPr>
              <w:jc w:val="center"/>
              <w:rPr>
                <w:color w:val="000000"/>
                <w:sz w:val="22"/>
                <w:szCs w:val="22"/>
              </w:rPr>
            </w:pPr>
            <w:r w:rsidRPr="00CD53B8">
              <w:rPr>
                <w:color w:val="000000"/>
                <w:sz w:val="22"/>
                <w:szCs w:val="22"/>
              </w:rPr>
              <w:t>February</w:t>
            </w:r>
          </w:p>
        </w:tc>
        <w:tc>
          <w:tcPr>
            <w:tcW w:w="1540" w:type="dxa"/>
            <w:tcBorders>
              <w:top w:val="nil"/>
              <w:left w:val="nil"/>
              <w:bottom w:val="nil"/>
              <w:right w:val="nil"/>
            </w:tcBorders>
            <w:shd w:val="clear" w:color="auto" w:fill="auto"/>
            <w:noWrap/>
            <w:vAlign w:val="bottom"/>
            <w:hideMark/>
          </w:tcPr>
          <w:p w14:paraId="421948C4" w14:textId="77777777" w:rsidR="005714C9" w:rsidRPr="00CD53B8" w:rsidRDefault="005714C9" w:rsidP="006D4899">
            <w:pPr>
              <w:jc w:val="center"/>
              <w:rPr>
                <w:color w:val="000000"/>
                <w:sz w:val="22"/>
                <w:szCs w:val="22"/>
              </w:rPr>
            </w:pPr>
            <w:r w:rsidRPr="00CD53B8">
              <w:rPr>
                <w:color w:val="000000"/>
                <w:sz w:val="22"/>
                <w:szCs w:val="22"/>
              </w:rPr>
              <w:t>18.53</w:t>
            </w:r>
          </w:p>
        </w:tc>
        <w:tc>
          <w:tcPr>
            <w:tcW w:w="1530" w:type="dxa"/>
            <w:tcBorders>
              <w:top w:val="nil"/>
              <w:left w:val="nil"/>
              <w:bottom w:val="nil"/>
              <w:right w:val="nil"/>
            </w:tcBorders>
            <w:shd w:val="clear" w:color="auto" w:fill="auto"/>
            <w:noWrap/>
            <w:vAlign w:val="bottom"/>
            <w:hideMark/>
          </w:tcPr>
          <w:p w14:paraId="5F095F9E" w14:textId="77777777" w:rsidR="005714C9" w:rsidRPr="00CD53B8" w:rsidRDefault="005714C9" w:rsidP="006D4899">
            <w:pPr>
              <w:jc w:val="center"/>
              <w:rPr>
                <w:color w:val="000000"/>
                <w:sz w:val="22"/>
                <w:szCs w:val="22"/>
              </w:rPr>
            </w:pPr>
            <w:r w:rsidRPr="00CD53B8">
              <w:rPr>
                <w:color w:val="000000"/>
                <w:sz w:val="22"/>
                <w:szCs w:val="22"/>
              </w:rPr>
              <w:t>2.37</w:t>
            </w:r>
          </w:p>
        </w:tc>
        <w:tc>
          <w:tcPr>
            <w:tcW w:w="1530" w:type="dxa"/>
            <w:tcBorders>
              <w:top w:val="nil"/>
              <w:left w:val="nil"/>
              <w:bottom w:val="nil"/>
              <w:right w:val="nil"/>
            </w:tcBorders>
            <w:shd w:val="clear" w:color="auto" w:fill="auto"/>
            <w:noWrap/>
            <w:vAlign w:val="bottom"/>
            <w:hideMark/>
          </w:tcPr>
          <w:p w14:paraId="05A61721" w14:textId="77777777" w:rsidR="005714C9" w:rsidRPr="00CD53B8" w:rsidRDefault="005714C9" w:rsidP="006D4899">
            <w:pPr>
              <w:jc w:val="center"/>
              <w:rPr>
                <w:color w:val="000000"/>
                <w:sz w:val="22"/>
                <w:szCs w:val="22"/>
              </w:rPr>
            </w:pPr>
            <w:r w:rsidRPr="00CD53B8">
              <w:rPr>
                <w:color w:val="000000"/>
                <w:sz w:val="22"/>
                <w:szCs w:val="22"/>
              </w:rPr>
              <w:t>30.74</w:t>
            </w:r>
          </w:p>
        </w:tc>
        <w:tc>
          <w:tcPr>
            <w:tcW w:w="1800" w:type="dxa"/>
            <w:tcBorders>
              <w:top w:val="nil"/>
              <w:left w:val="nil"/>
              <w:bottom w:val="nil"/>
              <w:right w:val="nil"/>
            </w:tcBorders>
            <w:shd w:val="clear" w:color="auto" w:fill="auto"/>
            <w:noWrap/>
            <w:vAlign w:val="bottom"/>
            <w:hideMark/>
          </w:tcPr>
          <w:p w14:paraId="4FD20196" w14:textId="77777777" w:rsidR="005714C9" w:rsidRPr="00CD53B8" w:rsidRDefault="005714C9" w:rsidP="006D4899">
            <w:pPr>
              <w:jc w:val="center"/>
              <w:rPr>
                <w:color w:val="000000"/>
                <w:sz w:val="22"/>
                <w:szCs w:val="22"/>
              </w:rPr>
            </w:pPr>
            <w:r w:rsidRPr="00CD53B8">
              <w:rPr>
                <w:color w:val="000000"/>
                <w:sz w:val="22"/>
                <w:szCs w:val="22"/>
              </w:rPr>
              <w:t>6.22</w:t>
            </w:r>
          </w:p>
        </w:tc>
        <w:tc>
          <w:tcPr>
            <w:tcW w:w="2790" w:type="dxa"/>
            <w:tcBorders>
              <w:top w:val="nil"/>
              <w:left w:val="nil"/>
              <w:bottom w:val="nil"/>
              <w:right w:val="nil"/>
            </w:tcBorders>
            <w:shd w:val="clear" w:color="auto" w:fill="auto"/>
            <w:noWrap/>
            <w:vAlign w:val="bottom"/>
            <w:hideMark/>
          </w:tcPr>
          <w:p w14:paraId="4693C4F6" w14:textId="77777777" w:rsidR="005714C9" w:rsidRPr="00CD53B8" w:rsidRDefault="005714C9" w:rsidP="006D4899">
            <w:pPr>
              <w:jc w:val="center"/>
              <w:rPr>
                <w:color w:val="000000"/>
                <w:sz w:val="22"/>
                <w:szCs w:val="22"/>
              </w:rPr>
            </w:pPr>
          </w:p>
        </w:tc>
      </w:tr>
      <w:tr w:rsidR="005714C9" w:rsidRPr="00CD53B8" w14:paraId="13E0A7BE" w14:textId="77777777" w:rsidTr="006D4899">
        <w:trPr>
          <w:trHeight w:val="320"/>
        </w:trPr>
        <w:tc>
          <w:tcPr>
            <w:tcW w:w="1300" w:type="dxa"/>
            <w:tcBorders>
              <w:top w:val="nil"/>
              <w:left w:val="nil"/>
              <w:bottom w:val="nil"/>
              <w:right w:val="nil"/>
            </w:tcBorders>
            <w:shd w:val="clear" w:color="auto" w:fill="auto"/>
            <w:noWrap/>
            <w:vAlign w:val="bottom"/>
            <w:hideMark/>
          </w:tcPr>
          <w:p w14:paraId="1D31E8F8"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1EC32F63" w14:textId="77777777" w:rsidR="005714C9" w:rsidRPr="00CD53B8" w:rsidRDefault="005714C9" w:rsidP="006D4899">
            <w:pPr>
              <w:jc w:val="center"/>
              <w:rPr>
                <w:color w:val="000000"/>
                <w:sz w:val="22"/>
                <w:szCs w:val="22"/>
              </w:rPr>
            </w:pPr>
            <w:r w:rsidRPr="00CD53B8">
              <w:rPr>
                <w:color w:val="000000"/>
                <w:sz w:val="22"/>
                <w:szCs w:val="22"/>
              </w:rPr>
              <w:t>March</w:t>
            </w:r>
          </w:p>
        </w:tc>
        <w:tc>
          <w:tcPr>
            <w:tcW w:w="1540" w:type="dxa"/>
            <w:tcBorders>
              <w:top w:val="nil"/>
              <w:left w:val="nil"/>
              <w:bottom w:val="nil"/>
              <w:right w:val="nil"/>
            </w:tcBorders>
            <w:shd w:val="clear" w:color="auto" w:fill="auto"/>
            <w:noWrap/>
            <w:vAlign w:val="bottom"/>
            <w:hideMark/>
          </w:tcPr>
          <w:p w14:paraId="40FDB2C5" w14:textId="77777777" w:rsidR="005714C9" w:rsidRPr="00CD53B8" w:rsidRDefault="005714C9" w:rsidP="006D4899">
            <w:pPr>
              <w:jc w:val="center"/>
              <w:rPr>
                <w:color w:val="000000"/>
                <w:sz w:val="22"/>
                <w:szCs w:val="22"/>
              </w:rPr>
            </w:pPr>
            <w:r w:rsidRPr="00CD53B8">
              <w:rPr>
                <w:color w:val="000000"/>
                <w:sz w:val="22"/>
                <w:szCs w:val="22"/>
              </w:rPr>
              <w:t>14.92</w:t>
            </w:r>
          </w:p>
        </w:tc>
        <w:tc>
          <w:tcPr>
            <w:tcW w:w="1530" w:type="dxa"/>
            <w:tcBorders>
              <w:top w:val="nil"/>
              <w:left w:val="nil"/>
              <w:bottom w:val="nil"/>
              <w:right w:val="nil"/>
            </w:tcBorders>
            <w:shd w:val="clear" w:color="auto" w:fill="auto"/>
            <w:noWrap/>
            <w:vAlign w:val="bottom"/>
            <w:hideMark/>
          </w:tcPr>
          <w:p w14:paraId="5FC0062F" w14:textId="77777777" w:rsidR="005714C9" w:rsidRPr="00CD53B8" w:rsidRDefault="005714C9" w:rsidP="006D4899">
            <w:pPr>
              <w:jc w:val="center"/>
              <w:rPr>
                <w:color w:val="000000"/>
                <w:sz w:val="22"/>
                <w:szCs w:val="22"/>
              </w:rPr>
            </w:pPr>
            <w:r w:rsidRPr="00CD53B8">
              <w:rPr>
                <w:color w:val="000000"/>
                <w:sz w:val="22"/>
                <w:szCs w:val="22"/>
              </w:rPr>
              <w:t>-2.16</w:t>
            </w:r>
          </w:p>
        </w:tc>
        <w:tc>
          <w:tcPr>
            <w:tcW w:w="1530" w:type="dxa"/>
            <w:tcBorders>
              <w:top w:val="nil"/>
              <w:left w:val="nil"/>
              <w:bottom w:val="nil"/>
              <w:right w:val="nil"/>
            </w:tcBorders>
            <w:shd w:val="clear" w:color="auto" w:fill="auto"/>
            <w:noWrap/>
            <w:vAlign w:val="bottom"/>
            <w:hideMark/>
          </w:tcPr>
          <w:p w14:paraId="64BA1203" w14:textId="77777777" w:rsidR="005714C9" w:rsidRPr="00CD53B8" w:rsidRDefault="005714C9" w:rsidP="006D4899">
            <w:pPr>
              <w:jc w:val="center"/>
              <w:rPr>
                <w:color w:val="000000"/>
                <w:sz w:val="22"/>
                <w:szCs w:val="22"/>
              </w:rPr>
            </w:pPr>
            <w:r w:rsidRPr="00CD53B8">
              <w:rPr>
                <w:color w:val="000000"/>
                <w:sz w:val="22"/>
                <w:szCs w:val="22"/>
              </w:rPr>
              <w:t>29.04</w:t>
            </w:r>
          </w:p>
        </w:tc>
        <w:tc>
          <w:tcPr>
            <w:tcW w:w="1800" w:type="dxa"/>
            <w:tcBorders>
              <w:top w:val="nil"/>
              <w:left w:val="nil"/>
              <w:bottom w:val="nil"/>
              <w:right w:val="nil"/>
            </w:tcBorders>
            <w:shd w:val="clear" w:color="auto" w:fill="auto"/>
            <w:noWrap/>
            <w:vAlign w:val="bottom"/>
            <w:hideMark/>
          </w:tcPr>
          <w:p w14:paraId="5151EE3B" w14:textId="77777777" w:rsidR="005714C9" w:rsidRPr="00CD53B8" w:rsidRDefault="005714C9" w:rsidP="006D4899">
            <w:pPr>
              <w:jc w:val="center"/>
              <w:rPr>
                <w:color w:val="000000"/>
                <w:sz w:val="22"/>
                <w:szCs w:val="22"/>
              </w:rPr>
            </w:pPr>
            <w:r w:rsidRPr="00CD53B8">
              <w:rPr>
                <w:color w:val="000000"/>
                <w:sz w:val="22"/>
                <w:szCs w:val="22"/>
              </w:rPr>
              <w:t>3.12</w:t>
            </w:r>
          </w:p>
        </w:tc>
        <w:tc>
          <w:tcPr>
            <w:tcW w:w="2790" w:type="dxa"/>
            <w:tcBorders>
              <w:top w:val="nil"/>
              <w:left w:val="nil"/>
              <w:bottom w:val="nil"/>
              <w:right w:val="nil"/>
            </w:tcBorders>
            <w:shd w:val="clear" w:color="auto" w:fill="auto"/>
            <w:noWrap/>
            <w:vAlign w:val="bottom"/>
            <w:hideMark/>
          </w:tcPr>
          <w:p w14:paraId="4F2D31E9" w14:textId="77777777" w:rsidR="005714C9" w:rsidRPr="00CD53B8" w:rsidRDefault="005714C9" w:rsidP="006D4899">
            <w:pPr>
              <w:jc w:val="center"/>
              <w:rPr>
                <w:color w:val="000000"/>
                <w:sz w:val="22"/>
                <w:szCs w:val="22"/>
              </w:rPr>
            </w:pPr>
          </w:p>
        </w:tc>
      </w:tr>
      <w:tr w:rsidR="005714C9" w:rsidRPr="00CD53B8" w14:paraId="332FE741" w14:textId="77777777" w:rsidTr="006D4899">
        <w:trPr>
          <w:trHeight w:val="320"/>
        </w:trPr>
        <w:tc>
          <w:tcPr>
            <w:tcW w:w="1300" w:type="dxa"/>
            <w:tcBorders>
              <w:top w:val="nil"/>
              <w:left w:val="nil"/>
              <w:bottom w:val="nil"/>
              <w:right w:val="nil"/>
            </w:tcBorders>
            <w:shd w:val="clear" w:color="auto" w:fill="auto"/>
            <w:noWrap/>
            <w:vAlign w:val="bottom"/>
            <w:hideMark/>
          </w:tcPr>
          <w:p w14:paraId="2C8FCD4F"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23C42CC3" w14:textId="77777777" w:rsidR="005714C9" w:rsidRPr="00CD53B8" w:rsidRDefault="005714C9" w:rsidP="006D4899">
            <w:pPr>
              <w:jc w:val="center"/>
              <w:rPr>
                <w:color w:val="000000"/>
                <w:sz w:val="22"/>
                <w:szCs w:val="22"/>
              </w:rPr>
            </w:pPr>
            <w:r w:rsidRPr="00CD53B8">
              <w:rPr>
                <w:color w:val="000000"/>
                <w:sz w:val="22"/>
                <w:szCs w:val="22"/>
              </w:rPr>
              <w:t>April</w:t>
            </w:r>
          </w:p>
        </w:tc>
        <w:tc>
          <w:tcPr>
            <w:tcW w:w="1540" w:type="dxa"/>
            <w:tcBorders>
              <w:top w:val="nil"/>
              <w:left w:val="nil"/>
              <w:bottom w:val="nil"/>
              <w:right w:val="nil"/>
            </w:tcBorders>
            <w:shd w:val="clear" w:color="auto" w:fill="auto"/>
            <w:noWrap/>
            <w:vAlign w:val="bottom"/>
            <w:hideMark/>
          </w:tcPr>
          <w:p w14:paraId="37F5FF3F" w14:textId="77777777" w:rsidR="005714C9" w:rsidRPr="00CD53B8" w:rsidRDefault="005714C9" w:rsidP="006D4899">
            <w:pPr>
              <w:jc w:val="center"/>
              <w:rPr>
                <w:color w:val="000000"/>
                <w:sz w:val="22"/>
                <w:szCs w:val="22"/>
              </w:rPr>
            </w:pPr>
            <w:r w:rsidRPr="00CD53B8">
              <w:rPr>
                <w:color w:val="000000"/>
                <w:sz w:val="22"/>
                <w:szCs w:val="22"/>
              </w:rPr>
              <w:t>19.28</w:t>
            </w:r>
          </w:p>
        </w:tc>
        <w:tc>
          <w:tcPr>
            <w:tcW w:w="1530" w:type="dxa"/>
            <w:tcBorders>
              <w:top w:val="nil"/>
              <w:left w:val="nil"/>
              <w:bottom w:val="nil"/>
              <w:right w:val="nil"/>
            </w:tcBorders>
            <w:shd w:val="clear" w:color="auto" w:fill="auto"/>
            <w:noWrap/>
            <w:vAlign w:val="bottom"/>
            <w:hideMark/>
          </w:tcPr>
          <w:p w14:paraId="734DD585" w14:textId="77777777" w:rsidR="005714C9" w:rsidRPr="00CD53B8" w:rsidRDefault="005714C9" w:rsidP="006D4899">
            <w:pPr>
              <w:jc w:val="center"/>
              <w:rPr>
                <w:color w:val="000000"/>
                <w:sz w:val="22"/>
                <w:szCs w:val="22"/>
              </w:rPr>
            </w:pPr>
            <w:r w:rsidRPr="00CD53B8">
              <w:rPr>
                <w:color w:val="000000"/>
                <w:sz w:val="22"/>
                <w:szCs w:val="22"/>
              </w:rPr>
              <w:t>5.32</w:t>
            </w:r>
          </w:p>
        </w:tc>
        <w:tc>
          <w:tcPr>
            <w:tcW w:w="1530" w:type="dxa"/>
            <w:tcBorders>
              <w:top w:val="nil"/>
              <w:left w:val="nil"/>
              <w:bottom w:val="nil"/>
              <w:right w:val="nil"/>
            </w:tcBorders>
            <w:shd w:val="clear" w:color="auto" w:fill="auto"/>
            <w:noWrap/>
            <w:vAlign w:val="bottom"/>
            <w:hideMark/>
          </w:tcPr>
          <w:p w14:paraId="0C055405" w14:textId="77777777" w:rsidR="005714C9" w:rsidRPr="00CD53B8" w:rsidRDefault="005714C9" w:rsidP="006D4899">
            <w:pPr>
              <w:jc w:val="center"/>
              <w:rPr>
                <w:color w:val="000000"/>
                <w:sz w:val="22"/>
                <w:szCs w:val="22"/>
              </w:rPr>
            </w:pPr>
            <w:r w:rsidRPr="00CD53B8">
              <w:rPr>
                <w:color w:val="000000"/>
                <w:sz w:val="22"/>
                <w:szCs w:val="22"/>
              </w:rPr>
              <w:t>30.48</w:t>
            </w:r>
          </w:p>
        </w:tc>
        <w:tc>
          <w:tcPr>
            <w:tcW w:w="1800" w:type="dxa"/>
            <w:tcBorders>
              <w:top w:val="nil"/>
              <w:left w:val="nil"/>
              <w:bottom w:val="nil"/>
              <w:right w:val="nil"/>
            </w:tcBorders>
            <w:shd w:val="clear" w:color="auto" w:fill="auto"/>
            <w:noWrap/>
            <w:vAlign w:val="bottom"/>
            <w:hideMark/>
          </w:tcPr>
          <w:p w14:paraId="4374EB4E" w14:textId="77777777" w:rsidR="005714C9" w:rsidRPr="00CD53B8" w:rsidRDefault="005714C9" w:rsidP="006D4899">
            <w:pPr>
              <w:jc w:val="center"/>
              <w:rPr>
                <w:color w:val="000000"/>
                <w:sz w:val="22"/>
                <w:szCs w:val="22"/>
              </w:rPr>
            </w:pPr>
            <w:r w:rsidRPr="00CD53B8">
              <w:rPr>
                <w:color w:val="000000"/>
                <w:sz w:val="22"/>
                <w:szCs w:val="22"/>
              </w:rPr>
              <w:t>11.48</w:t>
            </w:r>
          </w:p>
        </w:tc>
        <w:tc>
          <w:tcPr>
            <w:tcW w:w="2790" w:type="dxa"/>
            <w:tcBorders>
              <w:top w:val="nil"/>
              <w:left w:val="nil"/>
              <w:bottom w:val="nil"/>
              <w:right w:val="nil"/>
            </w:tcBorders>
            <w:shd w:val="clear" w:color="auto" w:fill="auto"/>
            <w:noWrap/>
            <w:vAlign w:val="bottom"/>
            <w:hideMark/>
          </w:tcPr>
          <w:p w14:paraId="7773DE9B" w14:textId="77777777" w:rsidR="005714C9" w:rsidRPr="00CD53B8" w:rsidRDefault="005714C9" w:rsidP="006D4899">
            <w:pPr>
              <w:jc w:val="center"/>
              <w:rPr>
                <w:color w:val="000000"/>
                <w:sz w:val="22"/>
                <w:szCs w:val="22"/>
              </w:rPr>
            </w:pPr>
          </w:p>
        </w:tc>
      </w:tr>
      <w:tr w:rsidR="005714C9" w:rsidRPr="00CD53B8" w14:paraId="4AD8F58A" w14:textId="77777777" w:rsidTr="006D4899">
        <w:trPr>
          <w:trHeight w:val="320"/>
        </w:trPr>
        <w:tc>
          <w:tcPr>
            <w:tcW w:w="1300" w:type="dxa"/>
            <w:tcBorders>
              <w:top w:val="nil"/>
              <w:left w:val="nil"/>
              <w:bottom w:val="nil"/>
              <w:right w:val="nil"/>
            </w:tcBorders>
            <w:shd w:val="clear" w:color="auto" w:fill="auto"/>
            <w:noWrap/>
            <w:vAlign w:val="bottom"/>
            <w:hideMark/>
          </w:tcPr>
          <w:p w14:paraId="4FC787B2"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4ADA4C3" w14:textId="77777777" w:rsidR="005714C9" w:rsidRPr="00CD53B8" w:rsidRDefault="005714C9" w:rsidP="006D4899">
            <w:pPr>
              <w:jc w:val="center"/>
              <w:rPr>
                <w:color w:val="000000"/>
                <w:sz w:val="22"/>
                <w:szCs w:val="22"/>
              </w:rPr>
            </w:pPr>
            <w:r w:rsidRPr="00CD53B8">
              <w:rPr>
                <w:color w:val="000000"/>
                <w:sz w:val="22"/>
                <w:szCs w:val="22"/>
              </w:rPr>
              <w:t>May</w:t>
            </w:r>
          </w:p>
        </w:tc>
        <w:tc>
          <w:tcPr>
            <w:tcW w:w="1540" w:type="dxa"/>
            <w:tcBorders>
              <w:top w:val="nil"/>
              <w:left w:val="nil"/>
              <w:bottom w:val="nil"/>
              <w:right w:val="nil"/>
            </w:tcBorders>
            <w:shd w:val="clear" w:color="auto" w:fill="auto"/>
            <w:noWrap/>
            <w:vAlign w:val="bottom"/>
            <w:hideMark/>
          </w:tcPr>
          <w:p w14:paraId="0496924D" w14:textId="77777777" w:rsidR="005714C9" w:rsidRPr="00CD53B8" w:rsidRDefault="005714C9" w:rsidP="006D4899">
            <w:pPr>
              <w:jc w:val="center"/>
              <w:rPr>
                <w:color w:val="000000"/>
                <w:sz w:val="22"/>
                <w:szCs w:val="22"/>
              </w:rPr>
            </w:pPr>
            <w:r w:rsidRPr="00CD53B8">
              <w:rPr>
                <w:color w:val="000000"/>
                <w:sz w:val="22"/>
                <w:szCs w:val="22"/>
              </w:rPr>
              <w:t>23.97</w:t>
            </w:r>
          </w:p>
        </w:tc>
        <w:tc>
          <w:tcPr>
            <w:tcW w:w="1530" w:type="dxa"/>
            <w:tcBorders>
              <w:top w:val="nil"/>
              <w:left w:val="nil"/>
              <w:bottom w:val="nil"/>
              <w:right w:val="nil"/>
            </w:tcBorders>
            <w:shd w:val="clear" w:color="auto" w:fill="auto"/>
            <w:noWrap/>
            <w:vAlign w:val="bottom"/>
            <w:hideMark/>
          </w:tcPr>
          <w:p w14:paraId="1F775610" w14:textId="77777777" w:rsidR="005714C9" w:rsidRPr="00CD53B8" w:rsidRDefault="005714C9" w:rsidP="006D4899">
            <w:pPr>
              <w:jc w:val="center"/>
              <w:rPr>
                <w:color w:val="000000"/>
                <w:sz w:val="22"/>
                <w:szCs w:val="22"/>
              </w:rPr>
            </w:pPr>
            <w:r w:rsidRPr="00CD53B8">
              <w:rPr>
                <w:color w:val="000000"/>
                <w:sz w:val="22"/>
                <w:szCs w:val="22"/>
              </w:rPr>
              <w:t>11.53</w:t>
            </w:r>
          </w:p>
        </w:tc>
        <w:tc>
          <w:tcPr>
            <w:tcW w:w="1530" w:type="dxa"/>
            <w:tcBorders>
              <w:top w:val="nil"/>
              <w:left w:val="nil"/>
              <w:bottom w:val="nil"/>
              <w:right w:val="nil"/>
            </w:tcBorders>
            <w:shd w:val="clear" w:color="auto" w:fill="auto"/>
            <w:noWrap/>
            <w:vAlign w:val="bottom"/>
            <w:hideMark/>
          </w:tcPr>
          <w:p w14:paraId="402D5F3B" w14:textId="77777777" w:rsidR="005714C9" w:rsidRPr="00CD53B8" w:rsidRDefault="005714C9" w:rsidP="006D4899">
            <w:pPr>
              <w:jc w:val="center"/>
              <w:rPr>
                <w:color w:val="000000"/>
                <w:sz w:val="22"/>
                <w:szCs w:val="22"/>
              </w:rPr>
            </w:pPr>
            <w:r w:rsidRPr="00CD53B8">
              <w:rPr>
                <w:color w:val="000000"/>
                <w:sz w:val="22"/>
                <w:szCs w:val="22"/>
              </w:rPr>
              <w:t>35.20</w:t>
            </w:r>
          </w:p>
        </w:tc>
        <w:tc>
          <w:tcPr>
            <w:tcW w:w="1800" w:type="dxa"/>
            <w:tcBorders>
              <w:top w:val="nil"/>
              <w:left w:val="nil"/>
              <w:bottom w:val="nil"/>
              <w:right w:val="nil"/>
            </w:tcBorders>
            <w:shd w:val="clear" w:color="auto" w:fill="auto"/>
            <w:noWrap/>
            <w:vAlign w:val="bottom"/>
            <w:hideMark/>
          </w:tcPr>
          <w:p w14:paraId="27AB35D9" w14:textId="77777777" w:rsidR="005714C9" w:rsidRPr="00CD53B8" w:rsidRDefault="005714C9" w:rsidP="006D4899">
            <w:pPr>
              <w:jc w:val="center"/>
              <w:rPr>
                <w:color w:val="000000"/>
                <w:sz w:val="22"/>
                <w:szCs w:val="22"/>
              </w:rPr>
            </w:pPr>
            <w:r w:rsidRPr="00CD53B8">
              <w:rPr>
                <w:color w:val="000000"/>
                <w:sz w:val="22"/>
                <w:szCs w:val="22"/>
              </w:rPr>
              <w:t>15.09</w:t>
            </w:r>
          </w:p>
        </w:tc>
        <w:tc>
          <w:tcPr>
            <w:tcW w:w="2790" w:type="dxa"/>
            <w:tcBorders>
              <w:top w:val="nil"/>
              <w:left w:val="nil"/>
              <w:bottom w:val="nil"/>
              <w:right w:val="nil"/>
            </w:tcBorders>
            <w:shd w:val="clear" w:color="auto" w:fill="auto"/>
            <w:noWrap/>
            <w:vAlign w:val="bottom"/>
            <w:hideMark/>
          </w:tcPr>
          <w:p w14:paraId="6E3D9062" w14:textId="77777777" w:rsidR="005714C9" w:rsidRPr="00CD53B8" w:rsidRDefault="005714C9" w:rsidP="006D4899">
            <w:pPr>
              <w:jc w:val="center"/>
              <w:rPr>
                <w:color w:val="000000"/>
                <w:sz w:val="22"/>
                <w:szCs w:val="22"/>
              </w:rPr>
            </w:pPr>
          </w:p>
        </w:tc>
      </w:tr>
      <w:tr w:rsidR="005714C9" w:rsidRPr="00CD53B8" w14:paraId="7E0166D5" w14:textId="77777777" w:rsidTr="006D4899">
        <w:trPr>
          <w:trHeight w:val="320"/>
        </w:trPr>
        <w:tc>
          <w:tcPr>
            <w:tcW w:w="1300" w:type="dxa"/>
            <w:tcBorders>
              <w:top w:val="nil"/>
              <w:left w:val="nil"/>
              <w:bottom w:val="nil"/>
              <w:right w:val="nil"/>
            </w:tcBorders>
            <w:shd w:val="clear" w:color="auto" w:fill="auto"/>
            <w:noWrap/>
            <w:vAlign w:val="bottom"/>
            <w:hideMark/>
          </w:tcPr>
          <w:p w14:paraId="00508561"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2C199057" w14:textId="77777777" w:rsidR="005714C9" w:rsidRPr="00CD53B8" w:rsidRDefault="005714C9" w:rsidP="006D4899">
            <w:pPr>
              <w:jc w:val="center"/>
              <w:rPr>
                <w:color w:val="000000"/>
                <w:sz w:val="22"/>
                <w:szCs w:val="22"/>
              </w:rPr>
            </w:pPr>
            <w:r w:rsidRPr="00CD53B8">
              <w:rPr>
                <w:color w:val="000000"/>
                <w:sz w:val="22"/>
                <w:szCs w:val="22"/>
              </w:rPr>
              <w:t>June</w:t>
            </w:r>
          </w:p>
        </w:tc>
        <w:tc>
          <w:tcPr>
            <w:tcW w:w="1540" w:type="dxa"/>
            <w:tcBorders>
              <w:top w:val="nil"/>
              <w:left w:val="nil"/>
              <w:bottom w:val="nil"/>
              <w:right w:val="nil"/>
            </w:tcBorders>
            <w:shd w:val="clear" w:color="auto" w:fill="auto"/>
            <w:noWrap/>
            <w:vAlign w:val="bottom"/>
            <w:hideMark/>
          </w:tcPr>
          <w:p w14:paraId="6BC312A0" w14:textId="77777777" w:rsidR="005714C9" w:rsidRPr="00CD53B8" w:rsidRDefault="005714C9" w:rsidP="006D4899">
            <w:pPr>
              <w:jc w:val="center"/>
              <w:rPr>
                <w:color w:val="000000"/>
                <w:sz w:val="22"/>
                <w:szCs w:val="22"/>
              </w:rPr>
            </w:pPr>
            <w:r w:rsidRPr="00CD53B8">
              <w:rPr>
                <w:color w:val="000000"/>
                <w:sz w:val="22"/>
                <w:szCs w:val="22"/>
              </w:rPr>
              <w:t>26.41</w:t>
            </w:r>
          </w:p>
        </w:tc>
        <w:tc>
          <w:tcPr>
            <w:tcW w:w="1530" w:type="dxa"/>
            <w:tcBorders>
              <w:top w:val="nil"/>
              <w:left w:val="nil"/>
              <w:bottom w:val="nil"/>
              <w:right w:val="nil"/>
            </w:tcBorders>
            <w:shd w:val="clear" w:color="auto" w:fill="auto"/>
            <w:noWrap/>
            <w:vAlign w:val="bottom"/>
            <w:hideMark/>
          </w:tcPr>
          <w:p w14:paraId="35AE751E" w14:textId="77777777" w:rsidR="005714C9" w:rsidRPr="00CD53B8" w:rsidRDefault="005714C9" w:rsidP="006D4899">
            <w:pPr>
              <w:jc w:val="center"/>
              <w:rPr>
                <w:color w:val="000000"/>
                <w:sz w:val="22"/>
                <w:szCs w:val="22"/>
              </w:rPr>
            </w:pPr>
            <w:r w:rsidRPr="00CD53B8">
              <w:rPr>
                <w:color w:val="000000"/>
                <w:sz w:val="22"/>
                <w:szCs w:val="22"/>
              </w:rPr>
              <w:t>17.45</w:t>
            </w:r>
          </w:p>
        </w:tc>
        <w:tc>
          <w:tcPr>
            <w:tcW w:w="1530" w:type="dxa"/>
            <w:tcBorders>
              <w:top w:val="nil"/>
              <w:left w:val="nil"/>
              <w:bottom w:val="nil"/>
              <w:right w:val="nil"/>
            </w:tcBorders>
            <w:shd w:val="clear" w:color="auto" w:fill="auto"/>
            <w:noWrap/>
            <w:vAlign w:val="bottom"/>
            <w:hideMark/>
          </w:tcPr>
          <w:p w14:paraId="00CFD672" w14:textId="77777777" w:rsidR="005714C9" w:rsidRPr="00CD53B8" w:rsidRDefault="005714C9" w:rsidP="006D4899">
            <w:pPr>
              <w:jc w:val="center"/>
              <w:rPr>
                <w:color w:val="000000"/>
                <w:sz w:val="22"/>
                <w:szCs w:val="22"/>
              </w:rPr>
            </w:pPr>
            <w:r w:rsidRPr="00CD53B8">
              <w:rPr>
                <w:color w:val="000000"/>
                <w:sz w:val="22"/>
                <w:szCs w:val="22"/>
              </w:rPr>
              <w:t>36.11</w:t>
            </w:r>
          </w:p>
        </w:tc>
        <w:tc>
          <w:tcPr>
            <w:tcW w:w="1800" w:type="dxa"/>
            <w:tcBorders>
              <w:top w:val="nil"/>
              <w:left w:val="nil"/>
              <w:bottom w:val="nil"/>
              <w:right w:val="nil"/>
            </w:tcBorders>
            <w:shd w:val="clear" w:color="auto" w:fill="auto"/>
            <w:noWrap/>
            <w:vAlign w:val="bottom"/>
            <w:hideMark/>
          </w:tcPr>
          <w:p w14:paraId="40627F06" w14:textId="77777777" w:rsidR="005714C9" w:rsidRPr="00CD53B8" w:rsidRDefault="005714C9" w:rsidP="006D4899">
            <w:pPr>
              <w:jc w:val="center"/>
              <w:rPr>
                <w:color w:val="000000"/>
                <w:sz w:val="22"/>
                <w:szCs w:val="22"/>
              </w:rPr>
            </w:pPr>
            <w:r w:rsidRPr="00CD53B8">
              <w:rPr>
                <w:color w:val="000000"/>
                <w:sz w:val="22"/>
                <w:szCs w:val="22"/>
              </w:rPr>
              <w:t>10.08</w:t>
            </w:r>
          </w:p>
        </w:tc>
        <w:tc>
          <w:tcPr>
            <w:tcW w:w="2790" w:type="dxa"/>
            <w:tcBorders>
              <w:top w:val="nil"/>
              <w:left w:val="nil"/>
              <w:bottom w:val="nil"/>
              <w:right w:val="nil"/>
            </w:tcBorders>
            <w:shd w:val="clear" w:color="auto" w:fill="auto"/>
            <w:noWrap/>
            <w:vAlign w:val="bottom"/>
            <w:hideMark/>
          </w:tcPr>
          <w:p w14:paraId="1DAFD815" w14:textId="77777777" w:rsidR="005714C9" w:rsidRPr="00CD53B8" w:rsidRDefault="005714C9" w:rsidP="006D4899">
            <w:pPr>
              <w:jc w:val="center"/>
              <w:rPr>
                <w:color w:val="000000"/>
                <w:sz w:val="22"/>
                <w:szCs w:val="22"/>
              </w:rPr>
            </w:pPr>
          </w:p>
        </w:tc>
      </w:tr>
      <w:tr w:rsidR="005714C9" w:rsidRPr="00CD53B8" w14:paraId="59EFBFA5" w14:textId="77777777" w:rsidTr="006D4899">
        <w:trPr>
          <w:trHeight w:val="320"/>
        </w:trPr>
        <w:tc>
          <w:tcPr>
            <w:tcW w:w="1300" w:type="dxa"/>
            <w:tcBorders>
              <w:top w:val="nil"/>
              <w:left w:val="nil"/>
              <w:bottom w:val="nil"/>
              <w:right w:val="nil"/>
            </w:tcBorders>
            <w:shd w:val="clear" w:color="auto" w:fill="auto"/>
            <w:noWrap/>
            <w:vAlign w:val="bottom"/>
            <w:hideMark/>
          </w:tcPr>
          <w:p w14:paraId="16D2E4FB"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3A71E5E" w14:textId="77777777" w:rsidR="005714C9" w:rsidRPr="00CD53B8" w:rsidRDefault="005714C9" w:rsidP="006D4899">
            <w:pPr>
              <w:jc w:val="center"/>
              <w:rPr>
                <w:color w:val="000000"/>
                <w:sz w:val="22"/>
                <w:szCs w:val="22"/>
              </w:rPr>
            </w:pPr>
            <w:r w:rsidRPr="00CD53B8">
              <w:rPr>
                <w:color w:val="000000"/>
                <w:sz w:val="22"/>
                <w:szCs w:val="22"/>
              </w:rPr>
              <w:t>July</w:t>
            </w:r>
          </w:p>
        </w:tc>
        <w:tc>
          <w:tcPr>
            <w:tcW w:w="1540" w:type="dxa"/>
            <w:tcBorders>
              <w:top w:val="nil"/>
              <w:left w:val="nil"/>
              <w:bottom w:val="nil"/>
              <w:right w:val="nil"/>
            </w:tcBorders>
            <w:shd w:val="clear" w:color="auto" w:fill="auto"/>
            <w:noWrap/>
            <w:vAlign w:val="bottom"/>
            <w:hideMark/>
          </w:tcPr>
          <w:p w14:paraId="2D44C3EE" w14:textId="77777777" w:rsidR="005714C9" w:rsidRPr="00CD53B8" w:rsidRDefault="005714C9" w:rsidP="006D4899">
            <w:pPr>
              <w:jc w:val="center"/>
              <w:rPr>
                <w:color w:val="000000"/>
                <w:sz w:val="22"/>
                <w:szCs w:val="22"/>
              </w:rPr>
            </w:pPr>
            <w:r w:rsidRPr="00CD53B8">
              <w:rPr>
                <w:color w:val="000000"/>
                <w:sz w:val="22"/>
                <w:szCs w:val="22"/>
              </w:rPr>
              <w:t>26.42</w:t>
            </w:r>
          </w:p>
        </w:tc>
        <w:tc>
          <w:tcPr>
            <w:tcW w:w="1530" w:type="dxa"/>
            <w:tcBorders>
              <w:top w:val="nil"/>
              <w:left w:val="nil"/>
              <w:bottom w:val="nil"/>
              <w:right w:val="nil"/>
            </w:tcBorders>
            <w:shd w:val="clear" w:color="auto" w:fill="auto"/>
            <w:noWrap/>
            <w:vAlign w:val="bottom"/>
            <w:hideMark/>
          </w:tcPr>
          <w:p w14:paraId="421D5BC0" w14:textId="77777777" w:rsidR="005714C9" w:rsidRPr="00CD53B8" w:rsidRDefault="005714C9" w:rsidP="006D4899">
            <w:pPr>
              <w:jc w:val="center"/>
              <w:rPr>
                <w:color w:val="000000"/>
                <w:sz w:val="22"/>
                <w:szCs w:val="22"/>
              </w:rPr>
            </w:pPr>
            <w:r w:rsidRPr="00CD53B8">
              <w:rPr>
                <w:color w:val="000000"/>
                <w:sz w:val="22"/>
                <w:szCs w:val="22"/>
              </w:rPr>
              <w:t>21.08</w:t>
            </w:r>
          </w:p>
        </w:tc>
        <w:tc>
          <w:tcPr>
            <w:tcW w:w="1530" w:type="dxa"/>
            <w:tcBorders>
              <w:top w:val="nil"/>
              <w:left w:val="nil"/>
              <w:bottom w:val="nil"/>
              <w:right w:val="nil"/>
            </w:tcBorders>
            <w:shd w:val="clear" w:color="auto" w:fill="auto"/>
            <w:noWrap/>
            <w:vAlign w:val="bottom"/>
            <w:hideMark/>
          </w:tcPr>
          <w:p w14:paraId="7B55A9DE" w14:textId="77777777" w:rsidR="005714C9" w:rsidRPr="00CD53B8" w:rsidRDefault="005714C9" w:rsidP="006D4899">
            <w:pPr>
              <w:jc w:val="center"/>
              <w:rPr>
                <w:color w:val="000000"/>
                <w:sz w:val="22"/>
                <w:szCs w:val="22"/>
              </w:rPr>
            </w:pPr>
            <w:r w:rsidRPr="00CD53B8">
              <w:rPr>
                <w:color w:val="000000"/>
                <w:sz w:val="22"/>
                <w:szCs w:val="22"/>
              </w:rPr>
              <w:t>36.02</w:t>
            </w:r>
          </w:p>
        </w:tc>
        <w:tc>
          <w:tcPr>
            <w:tcW w:w="1800" w:type="dxa"/>
            <w:tcBorders>
              <w:top w:val="nil"/>
              <w:left w:val="nil"/>
              <w:bottom w:val="nil"/>
              <w:right w:val="nil"/>
            </w:tcBorders>
            <w:shd w:val="clear" w:color="auto" w:fill="auto"/>
            <w:noWrap/>
            <w:vAlign w:val="bottom"/>
            <w:hideMark/>
          </w:tcPr>
          <w:p w14:paraId="206290AD" w14:textId="77777777" w:rsidR="005714C9" w:rsidRPr="00CD53B8" w:rsidRDefault="005714C9" w:rsidP="006D4899">
            <w:pPr>
              <w:jc w:val="center"/>
              <w:rPr>
                <w:color w:val="000000"/>
                <w:sz w:val="22"/>
                <w:szCs w:val="22"/>
              </w:rPr>
            </w:pPr>
            <w:r w:rsidRPr="00CD53B8">
              <w:rPr>
                <w:color w:val="000000"/>
                <w:sz w:val="22"/>
                <w:szCs w:val="22"/>
              </w:rPr>
              <w:t>19.13</w:t>
            </w:r>
          </w:p>
        </w:tc>
        <w:tc>
          <w:tcPr>
            <w:tcW w:w="2790" w:type="dxa"/>
            <w:tcBorders>
              <w:top w:val="nil"/>
              <w:left w:val="nil"/>
              <w:bottom w:val="nil"/>
              <w:right w:val="nil"/>
            </w:tcBorders>
            <w:shd w:val="clear" w:color="auto" w:fill="auto"/>
            <w:noWrap/>
            <w:vAlign w:val="bottom"/>
            <w:hideMark/>
          </w:tcPr>
          <w:p w14:paraId="00550D66" w14:textId="77777777" w:rsidR="005714C9" w:rsidRPr="00CD53B8" w:rsidRDefault="005714C9" w:rsidP="006D4899">
            <w:pPr>
              <w:jc w:val="center"/>
              <w:rPr>
                <w:color w:val="000000"/>
                <w:sz w:val="22"/>
                <w:szCs w:val="22"/>
              </w:rPr>
            </w:pPr>
          </w:p>
        </w:tc>
      </w:tr>
      <w:tr w:rsidR="005714C9" w:rsidRPr="00CD53B8" w14:paraId="7BCBFB51" w14:textId="77777777" w:rsidTr="006D4899">
        <w:trPr>
          <w:trHeight w:val="320"/>
        </w:trPr>
        <w:tc>
          <w:tcPr>
            <w:tcW w:w="1300" w:type="dxa"/>
            <w:tcBorders>
              <w:top w:val="nil"/>
              <w:left w:val="nil"/>
              <w:bottom w:val="nil"/>
              <w:right w:val="nil"/>
            </w:tcBorders>
            <w:shd w:val="clear" w:color="auto" w:fill="auto"/>
            <w:noWrap/>
            <w:vAlign w:val="bottom"/>
            <w:hideMark/>
          </w:tcPr>
          <w:p w14:paraId="5D98029E"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2BA96248" w14:textId="77777777" w:rsidR="005714C9" w:rsidRPr="00CD53B8" w:rsidRDefault="005714C9" w:rsidP="006D4899">
            <w:pPr>
              <w:jc w:val="center"/>
              <w:rPr>
                <w:color w:val="000000"/>
                <w:sz w:val="22"/>
                <w:szCs w:val="22"/>
              </w:rPr>
            </w:pPr>
            <w:r w:rsidRPr="00CD53B8">
              <w:rPr>
                <w:color w:val="000000"/>
                <w:sz w:val="22"/>
                <w:szCs w:val="22"/>
              </w:rPr>
              <w:t>August</w:t>
            </w:r>
          </w:p>
        </w:tc>
        <w:tc>
          <w:tcPr>
            <w:tcW w:w="1540" w:type="dxa"/>
            <w:tcBorders>
              <w:top w:val="nil"/>
              <w:left w:val="nil"/>
              <w:bottom w:val="nil"/>
              <w:right w:val="nil"/>
            </w:tcBorders>
            <w:shd w:val="clear" w:color="auto" w:fill="auto"/>
            <w:noWrap/>
            <w:vAlign w:val="bottom"/>
            <w:hideMark/>
          </w:tcPr>
          <w:p w14:paraId="1C2C39CD" w14:textId="77777777" w:rsidR="005714C9" w:rsidRPr="00CD53B8" w:rsidRDefault="005714C9" w:rsidP="006D4899">
            <w:pPr>
              <w:jc w:val="center"/>
              <w:rPr>
                <w:color w:val="000000"/>
                <w:sz w:val="22"/>
                <w:szCs w:val="22"/>
              </w:rPr>
            </w:pPr>
            <w:r w:rsidRPr="00CD53B8">
              <w:rPr>
                <w:color w:val="000000"/>
                <w:sz w:val="22"/>
                <w:szCs w:val="22"/>
              </w:rPr>
              <w:t>26.60</w:t>
            </w:r>
          </w:p>
        </w:tc>
        <w:tc>
          <w:tcPr>
            <w:tcW w:w="1530" w:type="dxa"/>
            <w:tcBorders>
              <w:top w:val="nil"/>
              <w:left w:val="nil"/>
              <w:bottom w:val="nil"/>
              <w:right w:val="nil"/>
            </w:tcBorders>
            <w:shd w:val="clear" w:color="auto" w:fill="auto"/>
            <w:noWrap/>
            <w:vAlign w:val="bottom"/>
            <w:hideMark/>
          </w:tcPr>
          <w:p w14:paraId="67B2388C" w14:textId="77777777" w:rsidR="005714C9" w:rsidRPr="00CD53B8" w:rsidRDefault="005714C9" w:rsidP="006D4899">
            <w:pPr>
              <w:jc w:val="center"/>
              <w:rPr>
                <w:color w:val="000000"/>
                <w:sz w:val="22"/>
                <w:szCs w:val="22"/>
              </w:rPr>
            </w:pPr>
            <w:r w:rsidRPr="00CD53B8">
              <w:rPr>
                <w:color w:val="000000"/>
                <w:sz w:val="22"/>
                <w:szCs w:val="22"/>
              </w:rPr>
              <w:t>20.87</w:t>
            </w:r>
          </w:p>
        </w:tc>
        <w:tc>
          <w:tcPr>
            <w:tcW w:w="1530" w:type="dxa"/>
            <w:tcBorders>
              <w:top w:val="nil"/>
              <w:left w:val="nil"/>
              <w:bottom w:val="nil"/>
              <w:right w:val="nil"/>
            </w:tcBorders>
            <w:shd w:val="clear" w:color="auto" w:fill="auto"/>
            <w:noWrap/>
            <w:vAlign w:val="bottom"/>
            <w:hideMark/>
          </w:tcPr>
          <w:p w14:paraId="3B305336" w14:textId="77777777" w:rsidR="005714C9" w:rsidRPr="00CD53B8" w:rsidRDefault="005714C9" w:rsidP="006D4899">
            <w:pPr>
              <w:jc w:val="center"/>
              <w:rPr>
                <w:color w:val="000000"/>
                <w:sz w:val="22"/>
                <w:szCs w:val="22"/>
              </w:rPr>
            </w:pPr>
            <w:r w:rsidRPr="00CD53B8">
              <w:rPr>
                <w:color w:val="000000"/>
                <w:sz w:val="22"/>
                <w:szCs w:val="22"/>
              </w:rPr>
              <w:t>35.94</w:t>
            </w:r>
          </w:p>
        </w:tc>
        <w:tc>
          <w:tcPr>
            <w:tcW w:w="1800" w:type="dxa"/>
            <w:tcBorders>
              <w:top w:val="nil"/>
              <w:left w:val="nil"/>
              <w:bottom w:val="nil"/>
              <w:right w:val="nil"/>
            </w:tcBorders>
            <w:shd w:val="clear" w:color="auto" w:fill="auto"/>
            <w:noWrap/>
            <w:vAlign w:val="bottom"/>
            <w:hideMark/>
          </w:tcPr>
          <w:p w14:paraId="47F51E3A" w14:textId="77777777" w:rsidR="005714C9" w:rsidRPr="00CD53B8" w:rsidRDefault="005714C9" w:rsidP="006D4899">
            <w:pPr>
              <w:jc w:val="center"/>
              <w:rPr>
                <w:color w:val="000000"/>
                <w:sz w:val="22"/>
                <w:szCs w:val="22"/>
              </w:rPr>
            </w:pPr>
            <w:r w:rsidRPr="00CD53B8">
              <w:rPr>
                <w:color w:val="000000"/>
                <w:sz w:val="22"/>
                <w:szCs w:val="22"/>
              </w:rPr>
              <w:t>11.66</w:t>
            </w:r>
          </w:p>
        </w:tc>
        <w:tc>
          <w:tcPr>
            <w:tcW w:w="2790" w:type="dxa"/>
            <w:tcBorders>
              <w:top w:val="nil"/>
              <w:left w:val="nil"/>
              <w:bottom w:val="nil"/>
              <w:right w:val="nil"/>
            </w:tcBorders>
            <w:shd w:val="clear" w:color="auto" w:fill="auto"/>
            <w:noWrap/>
            <w:vAlign w:val="bottom"/>
            <w:hideMark/>
          </w:tcPr>
          <w:p w14:paraId="21956838" w14:textId="77777777" w:rsidR="005714C9" w:rsidRPr="00CD53B8" w:rsidRDefault="005714C9" w:rsidP="006D4899">
            <w:pPr>
              <w:jc w:val="center"/>
              <w:rPr>
                <w:color w:val="000000"/>
                <w:sz w:val="22"/>
                <w:szCs w:val="22"/>
              </w:rPr>
            </w:pPr>
          </w:p>
        </w:tc>
      </w:tr>
      <w:tr w:rsidR="005714C9" w:rsidRPr="00CD53B8" w14:paraId="7462C753" w14:textId="77777777" w:rsidTr="006D4899">
        <w:trPr>
          <w:trHeight w:val="320"/>
        </w:trPr>
        <w:tc>
          <w:tcPr>
            <w:tcW w:w="1300" w:type="dxa"/>
            <w:tcBorders>
              <w:top w:val="nil"/>
              <w:left w:val="nil"/>
              <w:bottom w:val="nil"/>
              <w:right w:val="nil"/>
            </w:tcBorders>
            <w:shd w:val="clear" w:color="auto" w:fill="auto"/>
            <w:noWrap/>
            <w:vAlign w:val="bottom"/>
            <w:hideMark/>
          </w:tcPr>
          <w:p w14:paraId="5B753D7F"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BC520B5" w14:textId="77777777" w:rsidR="005714C9" w:rsidRPr="00CD53B8" w:rsidRDefault="005714C9" w:rsidP="006D4899">
            <w:pPr>
              <w:jc w:val="center"/>
              <w:rPr>
                <w:color w:val="000000"/>
                <w:sz w:val="22"/>
                <w:szCs w:val="22"/>
              </w:rPr>
            </w:pPr>
            <w:r w:rsidRPr="00CD53B8">
              <w:rPr>
                <w:color w:val="000000"/>
                <w:sz w:val="22"/>
                <w:szCs w:val="22"/>
              </w:rPr>
              <w:t>September</w:t>
            </w:r>
          </w:p>
        </w:tc>
        <w:tc>
          <w:tcPr>
            <w:tcW w:w="1540" w:type="dxa"/>
            <w:tcBorders>
              <w:top w:val="nil"/>
              <w:left w:val="nil"/>
              <w:bottom w:val="nil"/>
              <w:right w:val="nil"/>
            </w:tcBorders>
            <w:shd w:val="clear" w:color="auto" w:fill="auto"/>
            <w:noWrap/>
            <w:vAlign w:val="bottom"/>
            <w:hideMark/>
          </w:tcPr>
          <w:p w14:paraId="148484FE" w14:textId="77777777" w:rsidR="005714C9" w:rsidRPr="00CD53B8" w:rsidRDefault="005714C9" w:rsidP="006D4899">
            <w:pPr>
              <w:jc w:val="center"/>
              <w:rPr>
                <w:color w:val="000000"/>
                <w:sz w:val="22"/>
                <w:szCs w:val="22"/>
              </w:rPr>
            </w:pPr>
            <w:r w:rsidRPr="00CD53B8">
              <w:rPr>
                <w:color w:val="000000"/>
                <w:sz w:val="22"/>
                <w:szCs w:val="22"/>
              </w:rPr>
              <w:t>26.79</w:t>
            </w:r>
          </w:p>
        </w:tc>
        <w:tc>
          <w:tcPr>
            <w:tcW w:w="1530" w:type="dxa"/>
            <w:tcBorders>
              <w:top w:val="nil"/>
              <w:left w:val="nil"/>
              <w:bottom w:val="nil"/>
              <w:right w:val="nil"/>
            </w:tcBorders>
            <w:shd w:val="clear" w:color="auto" w:fill="auto"/>
            <w:noWrap/>
            <w:vAlign w:val="bottom"/>
            <w:hideMark/>
          </w:tcPr>
          <w:p w14:paraId="3AEEB175" w14:textId="77777777" w:rsidR="005714C9" w:rsidRPr="00CD53B8" w:rsidRDefault="005714C9" w:rsidP="006D4899">
            <w:pPr>
              <w:jc w:val="center"/>
              <w:rPr>
                <w:color w:val="000000"/>
                <w:sz w:val="22"/>
                <w:szCs w:val="22"/>
              </w:rPr>
            </w:pPr>
            <w:r w:rsidRPr="00CD53B8">
              <w:rPr>
                <w:color w:val="000000"/>
                <w:sz w:val="22"/>
                <w:szCs w:val="22"/>
              </w:rPr>
              <w:t>2.91</w:t>
            </w:r>
          </w:p>
        </w:tc>
        <w:tc>
          <w:tcPr>
            <w:tcW w:w="1530" w:type="dxa"/>
            <w:tcBorders>
              <w:top w:val="nil"/>
              <w:left w:val="nil"/>
              <w:bottom w:val="nil"/>
              <w:right w:val="nil"/>
            </w:tcBorders>
            <w:shd w:val="clear" w:color="auto" w:fill="auto"/>
            <w:noWrap/>
            <w:vAlign w:val="bottom"/>
            <w:hideMark/>
          </w:tcPr>
          <w:p w14:paraId="721A9D48" w14:textId="77777777" w:rsidR="005714C9" w:rsidRPr="00CD53B8" w:rsidRDefault="005714C9" w:rsidP="006D4899">
            <w:pPr>
              <w:jc w:val="center"/>
              <w:rPr>
                <w:color w:val="000000"/>
                <w:sz w:val="22"/>
                <w:szCs w:val="22"/>
              </w:rPr>
            </w:pPr>
            <w:r w:rsidRPr="00CD53B8">
              <w:rPr>
                <w:color w:val="000000"/>
                <w:sz w:val="22"/>
                <w:szCs w:val="22"/>
              </w:rPr>
              <w:t>35.90</w:t>
            </w:r>
          </w:p>
        </w:tc>
        <w:tc>
          <w:tcPr>
            <w:tcW w:w="1800" w:type="dxa"/>
            <w:tcBorders>
              <w:top w:val="nil"/>
              <w:left w:val="nil"/>
              <w:bottom w:val="nil"/>
              <w:right w:val="nil"/>
            </w:tcBorders>
            <w:shd w:val="clear" w:color="auto" w:fill="auto"/>
            <w:noWrap/>
            <w:vAlign w:val="bottom"/>
            <w:hideMark/>
          </w:tcPr>
          <w:p w14:paraId="0210D3D0" w14:textId="77777777" w:rsidR="005714C9" w:rsidRPr="00CD53B8" w:rsidRDefault="005714C9" w:rsidP="006D4899">
            <w:pPr>
              <w:jc w:val="center"/>
              <w:rPr>
                <w:color w:val="000000"/>
                <w:sz w:val="22"/>
                <w:szCs w:val="22"/>
              </w:rPr>
            </w:pPr>
            <w:r w:rsidRPr="00CD53B8">
              <w:rPr>
                <w:color w:val="000000"/>
                <w:sz w:val="22"/>
                <w:szCs w:val="22"/>
              </w:rPr>
              <w:t>7.39</w:t>
            </w:r>
          </w:p>
        </w:tc>
        <w:tc>
          <w:tcPr>
            <w:tcW w:w="2790" w:type="dxa"/>
            <w:tcBorders>
              <w:top w:val="nil"/>
              <w:left w:val="nil"/>
              <w:bottom w:val="nil"/>
              <w:right w:val="nil"/>
            </w:tcBorders>
            <w:shd w:val="clear" w:color="auto" w:fill="auto"/>
            <w:noWrap/>
            <w:vAlign w:val="bottom"/>
            <w:hideMark/>
          </w:tcPr>
          <w:p w14:paraId="5A9A8164" w14:textId="77777777" w:rsidR="005714C9" w:rsidRPr="00CD53B8" w:rsidRDefault="005714C9" w:rsidP="006D4899">
            <w:pPr>
              <w:jc w:val="center"/>
              <w:rPr>
                <w:color w:val="000000"/>
                <w:sz w:val="22"/>
                <w:szCs w:val="22"/>
              </w:rPr>
            </w:pPr>
          </w:p>
        </w:tc>
      </w:tr>
      <w:tr w:rsidR="005714C9" w:rsidRPr="00CD53B8" w14:paraId="0711C087" w14:textId="77777777" w:rsidTr="006D4899">
        <w:trPr>
          <w:trHeight w:val="320"/>
        </w:trPr>
        <w:tc>
          <w:tcPr>
            <w:tcW w:w="1300" w:type="dxa"/>
            <w:tcBorders>
              <w:top w:val="nil"/>
              <w:left w:val="nil"/>
              <w:right w:val="nil"/>
            </w:tcBorders>
            <w:shd w:val="clear" w:color="auto" w:fill="auto"/>
            <w:noWrap/>
            <w:vAlign w:val="bottom"/>
            <w:hideMark/>
          </w:tcPr>
          <w:p w14:paraId="0C859E83"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right w:val="nil"/>
            </w:tcBorders>
            <w:shd w:val="clear" w:color="auto" w:fill="auto"/>
            <w:noWrap/>
            <w:vAlign w:val="bottom"/>
            <w:hideMark/>
          </w:tcPr>
          <w:p w14:paraId="7D1EB5AB" w14:textId="77777777" w:rsidR="005714C9" w:rsidRPr="00CD53B8" w:rsidRDefault="005714C9" w:rsidP="006D4899">
            <w:pPr>
              <w:jc w:val="center"/>
              <w:rPr>
                <w:color w:val="000000"/>
                <w:sz w:val="22"/>
                <w:szCs w:val="22"/>
              </w:rPr>
            </w:pPr>
            <w:r w:rsidRPr="00CD53B8">
              <w:rPr>
                <w:color w:val="000000"/>
                <w:sz w:val="22"/>
                <w:szCs w:val="22"/>
              </w:rPr>
              <w:t>October</w:t>
            </w:r>
          </w:p>
        </w:tc>
        <w:tc>
          <w:tcPr>
            <w:tcW w:w="1540" w:type="dxa"/>
            <w:tcBorders>
              <w:top w:val="nil"/>
              <w:left w:val="nil"/>
              <w:right w:val="nil"/>
            </w:tcBorders>
            <w:shd w:val="clear" w:color="auto" w:fill="auto"/>
            <w:noWrap/>
            <w:vAlign w:val="bottom"/>
            <w:hideMark/>
          </w:tcPr>
          <w:p w14:paraId="1E2C5629" w14:textId="77777777" w:rsidR="005714C9" w:rsidRPr="00CD53B8" w:rsidRDefault="005714C9" w:rsidP="006D4899">
            <w:pPr>
              <w:jc w:val="center"/>
              <w:rPr>
                <w:color w:val="000000"/>
                <w:sz w:val="22"/>
                <w:szCs w:val="22"/>
              </w:rPr>
            </w:pPr>
            <w:r w:rsidRPr="00CD53B8">
              <w:rPr>
                <w:color w:val="000000"/>
                <w:sz w:val="22"/>
                <w:szCs w:val="22"/>
              </w:rPr>
              <w:t>22.48</w:t>
            </w:r>
          </w:p>
        </w:tc>
        <w:tc>
          <w:tcPr>
            <w:tcW w:w="1530" w:type="dxa"/>
            <w:tcBorders>
              <w:top w:val="nil"/>
              <w:left w:val="nil"/>
              <w:right w:val="nil"/>
            </w:tcBorders>
            <w:shd w:val="clear" w:color="auto" w:fill="auto"/>
            <w:noWrap/>
            <w:vAlign w:val="bottom"/>
            <w:hideMark/>
          </w:tcPr>
          <w:p w14:paraId="25F2323F" w14:textId="77777777" w:rsidR="005714C9" w:rsidRPr="00CD53B8" w:rsidRDefault="005714C9" w:rsidP="006D4899">
            <w:pPr>
              <w:jc w:val="center"/>
              <w:rPr>
                <w:color w:val="000000"/>
                <w:sz w:val="22"/>
                <w:szCs w:val="22"/>
              </w:rPr>
            </w:pPr>
            <w:r w:rsidRPr="00CD53B8">
              <w:rPr>
                <w:color w:val="000000"/>
                <w:sz w:val="22"/>
                <w:szCs w:val="22"/>
              </w:rPr>
              <w:t>7.64</w:t>
            </w:r>
          </w:p>
        </w:tc>
        <w:tc>
          <w:tcPr>
            <w:tcW w:w="1530" w:type="dxa"/>
            <w:tcBorders>
              <w:top w:val="nil"/>
              <w:left w:val="nil"/>
              <w:right w:val="nil"/>
            </w:tcBorders>
            <w:shd w:val="clear" w:color="auto" w:fill="auto"/>
            <w:noWrap/>
            <w:vAlign w:val="bottom"/>
            <w:hideMark/>
          </w:tcPr>
          <w:p w14:paraId="577E5C13" w14:textId="77777777" w:rsidR="005714C9" w:rsidRPr="00CD53B8" w:rsidRDefault="005714C9" w:rsidP="006D4899">
            <w:pPr>
              <w:jc w:val="center"/>
              <w:rPr>
                <w:color w:val="000000"/>
                <w:sz w:val="22"/>
                <w:szCs w:val="22"/>
              </w:rPr>
            </w:pPr>
            <w:r w:rsidRPr="00CD53B8">
              <w:rPr>
                <w:color w:val="000000"/>
                <w:sz w:val="22"/>
                <w:szCs w:val="22"/>
              </w:rPr>
              <w:t>34.51</w:t>
            </w:r>
          </w:p>
        </w:tc>
        <w:tc>
          <w:tcPr>
            <w:tcW w:w="1800" w:type="dxa"/>
            <w:tcBorders>
              <w:top w:val="nil"/>
              <w:left w:val="nil"/>
              <w:right w:val="nil"/>
            </w:tcBorders>
            <w:shd w:val="clear" w:color="auto" w:fill="auto"/>
            <w:noWrap/>
            <w:vAlign w:val="bottom"/>
            <w:hideMark/>
          </w:tcPr>
          <w:p w14:paraId="259F1FCB" w14:textId="77777777" w:rsidR="005714C9" w:rsidRPr="00CD53B8" w:rsidRDefault="005714C9" w:rsidP="006D4899">
            <w:pPr>
              <w:jc w:val="center"/>
              <w:rPr>
                <w:color w:val="000000"/>
                <w:sz w:val="22"/>
                <w:szCs w:val="22"/>
              </w:rPr>
            </w:pPr>
            <w:r w:rsidRPr="00CD53B8">
              <w:rPr>
                <w:color w:val="000000"/>
                <w:sz w:val="22"/>
                <w:szCs w:val="22"/>
              </w:rPr>
              <w:t>5.31</w:t>
            </w:r>
          </w:p>
        </w:tc>
        <w:tc>
          <w:tcPr>
            <w:tcW w:w="2790" w:type="dxa"/>
            <w:tcBorders>
              <w:top w:val="nil"/>
              <w:left w:val="nil"/>
              <w:right w:val="nil"/>
            </w:tcBorders>
            <w:shd w:val="clear" w:color="auto" w:fill="auto"/>
            <w:noWrap/>
            <w:vAlign w:val="bottom"/>
            <w:hideMark/>
          </w:tcPr>
          <w:p w14:paraId="64936EE2" w14:textId="77777777" w:rsidR="005714C9" w:rsidRPr="00CD53B8" w:rsidRDefault="005714C9" w:rsidP="006D4899">
            <w:pPr>
              <w:jc w:val="center"/>
              <w:rPr>
                <w:color w:val="000000"/>
                <w:sz w:val="22"/>
                <w:szCs w:val="22"/>
              </w:rPr>
            </w:pPr>
          </w:p>
        </w:tc>
      </w:tr>
      <w:tr w:rsidR="005714C9" w:rsidRPr="00CD53B8" w14:paraId="0CB6FEBA" w14:textId="77777777" w:rsidTr="006D4899">
        <w:trPr>
          <w:trHeight w:val="320"/>
        </w:trPr>
        <w:tc>
          <w:tcPr>
            <w:tcW w:w="1300" w:type="dxa"/>
            <w:tcBorders>
              <w:top w:val="nil"/>
              <w:left w:val="nil"/>
              <w:bottom w:val="single" w:sz="4" w:space="0" w:color="auto"/>
              <w:right w:val="nil"/>
            </w:tcBorders>
            <w:shd w:val="clear" w:color="auto" w:fill="auto"/>
            <w:noWrap/>
            <w:vAlign w:val="bottom"/>
            <w:hideMark/>
          </w:tcPr>
          <w:p w14:paraId="4F13A826"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single" w:sz="4" w:space="0" w:color="auto"/>
              <w:right w:val="nil"/>
            </w:tcBorders>
            <w:shd w:val="clear" w:color="auto" w:fill="auto"/>
            <w:noWrap/>
            <w:vAlign w:val="bottom"/>
            <w:hideMark/>
          </w:tcPr>
          <w:p w14:paraId="4026A0FB" w14:textId="77777777" w:rsidR="005714C9" w:rsidRPr="00CD53B8" w:rsidRDefault="005714C9" w:rsidP="006D4899">
            <w:pPr>
              <w:jc w:val="center"/>
              <w:rPr>
                <w:color w:val="000000"/>
                <w:sz w:val="22"/>
                <w:szCs w:val="22"/>
              </w:rPr>
            </w:pPr>
            <w:r w:rsidRPr="00CD53B8">
              <w:rPr>
                <w:color w:val="000000"/>
                <w:sz w:val="22"/>
                <w:szCs w:val="22"/>
              </w:rPr>
              <w:t>November</w:t>
            </w:r>
          </w:p>
        </w:tc>
        <w:tc>
          <w:tcPr>
            <w:tcW w:w="1540" w:type="dxa"/>
            <w:tcBorders>
              <w:top w:val="nil"/>
              <w:left w:val="nil"/>
              <w:bottom w:val="single" w:sz="4" w:space="0" w:color="auto"/>
              <w:right w:val="nil"/>
            </w:tcBorders>
            <w:shd w:val="clear" w:color="auto" w:fill="auto"/>
            <w:noWrap/>
            <w:vAlign w:val="bottom"/>
            <w:hideMark/>
          </w:tcPr>
          <w:p w14:paraId="24FA9B98" w14:textId="77777777" w:rsidR="005714C9" w:rsidRPr="00CD53B8" w:rsidRDefault="005714C9" w:rsidP="006D4899">
            <w:pPr>
              <w:jc w:val="center"/>
              <w:rPr>
                <w:color w:val="000000"/>
                <w:sz w:val="22"/>
                <w:szCs w:val="22"/>
              </w:rPr>
            </w:pPr>
            <w:r w:rsidRPr="00CD53B8">
              <w:rPr>
                <w:color w:val="000000"/>
                <w:sz w:val="22"/>
                <w:szCs w:val="22"/>
              </w:rPr>
              <w:t>15.68</w:t>
            </w:r>
          </w:p>
        </w:tc>
        <w:tc>
          <w:tcPr>
            <w:tcW w:w="1530" w:type="dxa"/>
            <w:tcBorders>
              <w:top w:val="nil"/>
              <w:left w:val="nil"/>
              <w:bottom w:val="single" w:sz="4" w:space="0" w:color="auto"/>
              <w:right w:val="nil"/>
            </w:tcBorders>
            <w:shd w:val="clear" w:color="auto" w:fill="auto"/>
            <w:noWrap/>
            <w:vAlign w:val="bottom"/>
            <w:hideMark/>
          </w:tcPr>
          <w:p w14:paraId="3D2FEAF7" w14:textId="77777777" w:rsidR="005714C9" w:rsidRPr="00CD53B8" w:rsidRDefault="005714C9" w:rsidP="006D4899">
            <w:pPr>
              <w:jc w:val="center"/>
              <w:rPr>
                <w:color w:val="000000"/>
                <w:sz w:val="22"/>
                <w:szCs w:val="22"/>
              </w:rPr>
            </w:pPr>
            <w:r w:rsidRPr="00CD53B8">
              <w:rPr>
                <w:color w:val="000000"/>
                <w:sz w:val="22"/>
                <w:szCs w:val="22"/>
              </w:rPr>
              <w:t>-1.14</w:t>
            </w:r>
          </w:p>
        </w:tc>
        <w:tc>
          <w:tcPr>
            <w:tcW w:w="1530" w:type="dxa"/>
            <w:tcBorders>
              <w:top w:val="nil"/>
              <w:left w:val="nil"/>
              <w:bottom w:val="single" w:sz="4" w:space="0" w:color="auto"/>
              <w:right w:val="nil"/>
            </w:tcBorders>
            <w:shd w:val="clear" w:color="auto" w:fill="auto"/>
            <w:noWrap/>
            <w:vAlign w:val="bottom"/>
            <w:hideMark/>
          </w:tcPr>
          <w:p w14:paraId="7255C9EA" w14:textId="77777777" w:rsidR="005714C9" w:rsidRPr="00CD53B8" w:rsidRDefault="005714C9" w:rsidP="006D4899">
            <w:pPr>
              <w:jc w:val="center"/>
              <w:rPr>
                <w:color w:val="000000"/>
                <w:sz w:val="22"/>
                <w:szCs w:val="22"/>
              </w:rPr>
            </w:pPr>
            <w:r w:rsidRPr="00CD53B8">
              <w:rPr>
                <w:color w:val="000000"/>
                <w:sz w:val="22"/>
                <w:szCs w:val="22"/>
              </w:rPr>
              <w:t>30.82</w:t>
            </w:r>
          </w:p>
        </w:tc>
        <w:tc>
          <w:tcPr>
            <w:tcW w:w="1800" w:type="dxa"/>
            <w:tcBorders>
              <w:top w:val="nil"/>
              <w:left w:val="nil"/>
              <w:bottom w:val="single" w:sz="4" w:space="0" w:color="auto"/>
              <w:right w:val="nil"/>
            </w:tcBorders>
            <w:shd w:val="clear" w:color="auto" w:fill="auto"/>
            <w:noWrap/>
            <w:vAlign w:val="bottom"/>
            <w:hideMark/>
          </w:tcPr>
          <w:p w14:paraId="602FFB16" w14:textId="77777777" w:rsidR="005714C9" w:rsidRPr="00CD53B8" w:rsidRDefault="005714C9" w:rsidP="006D4899">
            <w:pPr>
              <w:jc w:val="center"/>
              <w:rPr>
                <w:color w:val="000000"/>
                <w:sz w:val="22"/>
                <w:szCs w:val="22"/>
              </w:rPr>
            </w:pPr>
            <w:r w:rsidRPr="00CD53B8">
              <w:rPr>
                <w:color w:val="000000"/>
                <w:sz w:val="22"/>
                <w:szCs w:val="22"/>
              </w:rPr>
              <w:t>10.24</w:t>
            </w:r>
          </w:p>
        </w:tc>
        <w:tc>
          <w:tcPr>
            <w:tcW w:w="2790" w:type="dxa"/>
            <w:tcBorders>
              <w:top w:val="nil"/>
              <w:left w:val="nil"/>
              <w:bottom w:val="single" w:sz="4" w:space="0" w:color="auto"/>
              <w:right w:val="nil"/>
            </w:tcBorders>
            <w:shd w:val="clear" w:color="auto" w:fill="auto"/>
            <w:noWrap/>
            <w:vAlign w:val="bottom"/>
            <w:hideMark/>
          </w:tcPr>
          <w:p w14:paraId="2BC0562E" w14:textId="77777777" w:rsidR="005714C9" w:rsidRPr="00CD53B8" w:rsidRDefault="005714C9" w:rsidP="006D4899">
            <w:pPr>
              <w:jc w:val="center"/>
              <w:rPr>
                <w:color w:val="000000"/>
                <w:sz w:val="22"/>
                <w:szCs w:val="22"/>
              </w:rPr>
            </w:pPr>
          </w:p>
        </w:tc>
      </w:tr>
    </w:tbl>
    <w:p w14:paraId="2435AB51" w14:textId="77777777" w:rsidR="006D4899" w:rsidRPr="00CD53B8" w:rsidRDefault="006D4899" w:rsidP="005714C9">
      <w:pPr>
        <w:spacing w:before="100" w:beforeAutospacing="1" w:after="100" w:afterAutospacing="1"/>
        <w:rPr>
          <w:ins w:id="132" w:author="Allan, Sandy" w:date="2019-06-25T12:21:00Z"/>
        </w:rPr>
      </w:pPr>
    </w:p>
    <w:p w14:paraId="49B0FEAB" w14:textId="77777777" w:rsidR="006D4899" w:rsidRPr="00CD53B8" w:rsidRDefault="006D4899">
      <w:pPr>
        <w:rPr>
          <w:ins w:id="133" w:author="Allan, Sandy" w:date="2019-06-25T12:21:00Z"/>
        </w:rPr>
      </w:pPr>
      <w:ins w:id="134" w:author="Allan, Sandy" w:date="2019-06-25T12:21:00Z">
        <w:r w:rsidRPr="00CD53B8">
          <w:br w:type="page"/>
        </w:r>
      </w:ins>
    </w:p>
    <w:p w14:paraId="6356DB24" w14:textId="2FA6AB39" w:rsidR="005714C9" w:rsidRPr="00CD53B8" w:rsidRDefault="005714C9" w:rsidP="005714C9">
      <w:pPr>
        <w:spacing w:before="100" w:beforeAutospacing="1" w:after="100" w:afterAutospacing="1"/>
      </w:pPr>
      <w:bookmarkStart w:id="135" w:name="TableA2"/>
      <w:r w:rsidRPr="00CD53B8">
        <w:lastRenderedPageBreak/>
        <w:t xml:space="preserve">Table A-2. Weather summary in the area of grove Gilchrist. Data collected from the Florida </w:t>
      </w:r>
      <w:r w:rsidR="001E35DB" w:rsidRPr="00CD53B8">
        <w:tab/>
      </w:r>
      <w:r w:rsidRPr="00CD53B8">
        <w:t>Automated Network (FAWN) database.</w:t>
      </w:r>
    </w:p>
    <w:tbl>
      <w:tblPr>
        <w:tblW w:w="11790" w:type="dxa"/>
        <w:tblInd w:w="-1260" w:type="dxa"/>
        <w:tblLook w:val="04A0" w:firstRow="1" w:lastRow="0" w:firstColumn="1" w:lastColumn="0" w:noHBand="0" w:noVBand="1"/>
      </w:tblPr>
      <w:tblGrid>
        <w:gridCol w:w="1260"/>
        <w:gridCol w:w="1293"/>
        <w:gridCol w:w="1677"/>
        <w:gridCol w:w="1440"/>
        <w:gridCol w:w="1530"/>
        <w:gridCol w:w="1890"/>
        <w:gridCol w:w="2700"/>
      </w:tblGrid>
      <w:tr w:rsidR="005714C9" w:rsidRPr="00CD53B8" w14:paraId="456CD783" w14:textId="77777777" w:rsidTr="006D4899">
        <w:trPr>
          <w:trHeight w:val="1020"/>
        </w:trPr>
        <w:tc>
          <w:tcPr>
            <w:tcW w:w="1260" w:type="dxa"/>
            <w:tcBorders>
              <w:top w:val="single" w:sz="4" w:space="0" w:color="auto"/>
              <w:left w:val="nil"/>
              <w:bottom w:val="single" w:sz="4" w:space="0" w:color="auto"/>
              <w:right w:val="nil"/>
            </w:tcBorders>
            <w:shd w:val="clear" w:color="auto" w:fill="auto"/>
            <w:vAlign w:val="center"/>
            <w:hideMark/>
          </w:tcPr>
          <w:bookmarkEnd w:id="135"/>
          <w:p w14:paraId="1621EF6A" w14:textId="77777777" w:rsidR="005714C9" w:rsidRPr="00CD53B8" w:rsidRDefault="005714C9" w:rsidP="006D4899">
            <w:pPr>
              <w:jc w:val="center"/>
              <w:rPr>
                <w:color w:val="000000"/>
                <w:sz w:val="22"/>
                <w:szCs w:val="22"/>
              </w:rPr>
            </w:pPr>
            <w:r w:rsidRPr="00CD53B8">
              <w:rPr>
                <w:color w:val="000000"/>
                <w:sz w:val="22"/>
                <w:szCs w:val="22"/>
              </w:rPr>
              <w:t>Year</w:t>
            </w:r>
          </w:p>
        </w:tc>
        <w:tc>
          <w:tcPr>
            <w:tcW w:w="1293" w:type="dxa"/>
            <w:tcBorders>
              <w:top w:val="single" w:sz="4" w:space="0" w:color="auto"/>
              <w:left w:val="nil"/>
              <w:bottom w:val="single" w:sz="4" w:space="0" w:color="auto"/>
              <w:right w:val="nil"/>
            </w:tcBorders>
            <w:shd w:val="clear" w:color="auto" w:fill="auto"/>
            <w:vAlign w:val="center"/>
            <w:hideMark/>
          </w:tcPr>
          <w:p w14:paraId="2EEA683C" w14:textId="77777777" w:rsidR="005714C9" w:rsidRPr="00CD53B8" w:rsidRDefault="005714C9" w:rsidP="006D4899">
            <w:pPr>
              <w:jc w:val="center"/>
              <w:rPr>
                <w:color w:val="000000"/>
                <w:sz w:val="22"/>
                <w:szCs w:val="22"/>
              </w:rPr>
            </w:pPr>
            <w:r w:rsidRPr="00CD53B8">
              <w:rPr>
                <w:color w:val="000000"/>
                <w:sz w:val="22"/>
                <w:szCs w:val="22"/>
              </w:rPr>
              <w:t>Month</w:t>
            </w:r>
          </w:p>
        </w:tc>
        <w:tc>
          <w:tcPr>
            <w:tcW w:w="1677" w:type="dxa"/>
            <w:tcBorders>
              <w:top w:val="single" w:sz="4" w:space="0" w:color="auto"/>
              <w:left w:val="nil"/>
              <w:bottom w:val="single" w:sz="4" w:space="0" w:color="auto"/>
              <w:right w:val="nil"/>
            </w:tcBorders>
            <w:shd w:val="clear" w:color="auto" w:fill="auto"/>
            <w:vAlign w:val="center"/>
            <w:hideMark/>
          </w:tcPr>
          <w:p w14:paraId="71AD9E82"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440" w:type="dxa"/>
            <w:tcBorders>
              <w:top w:val="single" w:sz="4" w:space="0" w:color="auto"/>
              <w:left w:val="nil"/>
              <w:bottom w:val="single" w:sz="4" w:space="0" w:color="auto"/>
              <w:right w:val="nil"/>
            </w:tcBorders>
            <w:shd w:val="clear" w:color="auto" w:fill="auto"/>
            <w:vAlign w:val="center"/>
            <w:hideMark/>
          </w:tcPr>
          <w:p w14:paraId="2CA6E3D4" w14:textId="77777777" w:rsidR="005714C9" w:rsidRPr="00CD53B8" w:rsidRDefault="005714C9" w:rsidP="006D4899">
            <w:pPr>
              <w:jc w:val="center"/>
              <w:rPr>
                <w:color w:val="000000"/>
                <w:sz w:val="22"/>
                <w:szCs w:val="22"/>
              </w:rPr>
            </w:pPr>
            <w:r w:rsidRPr="00CD53B8">
              <w:rPr>
                <w:color w:val="000000"/>
                <w:sz w:val="22"/>
                <w:szCs w:val="22"/>
              </w:rPr>
              <w:t>Minimum Monthly Temp ˚C</w:t>
            </w:r>
          </w:p>
        </w:tc>
        <w:tc>
          <w:tcPr>
            <w:tcW w:w="1530" w:type="dxa"/>
            <w:tcBorders>
              <w:top w:val="single" w:sz="4" w:space="0" w:color="auto"/>
              <w:left w:val="nil"/>
              <w:bottom w:val="single" w:sz="4" w:space="0" w:color="auto"/>
              <w:right w:val="nil"/>
            </w:tcBorders>
            <w:shd w:val="clear" w:color="auto" w:fill="auto"/>
            <w:vAlign w:val="center"/>
            <w:hideMark/>
          </w:tcPr>
          <w:p w14:paraId="197F0692" w14:textId="77777777" w:rsidR="005714C9" w:rsidRPr="00CD53B8" w:rsidRDefault="005714C9" w:rsidP="006D4899">
            <w:pPr>
              <w:jc w:val="center"/>
              <w:rPr>
                <w:color w:val="000000"/>
                <w:sz w:val="22"/>
                <w:szCs w:val="22"/>
              </w:rPr>
            </w:pPr>
            <w:r w:rsidRPr="00CD53B8">
              <w:rPr>
                <w:color w:val="000000"/>
                <w:sz w:val="22"/>
                <w:szCs w:val="22"/>
              </w:rPr>
              <w:t>Maximum Monthly Temp ˚C</w:t>
            </w:r>
          </w:p>
        </w:tc>
        <w:tc>
          <w:tcPr>
            <w:tcW w:w="1890" w:type="dxa"/>
            <w:tcBorders>
              <w:top w:val="single" w:sz="4" w:space="0" w:color="auto"/>
              <w:left w:val="nil"/>
              <w:bottom w:val="single" w:sz="4" w:space="0" w:color="auto"/>
              <w:right w:val="nil"/>
            </w:tcBorders>
            <w:shd w:val="clear" w:color="auto" w:fill="auto"/>
            <w:vAlign w:val="center"/>
            <w:hideMark/>
          </w:tcPr>
          <w:p w14:paraId="392BDE9D"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700" w:type="dxa"/>
            <w:tcBorders>
              <w:top w:val="single" w:sz="4" w:space="0" w:color="auto"/>
              <w:left w:val="nil"/>
              <w:bottom w:val="single" w:sz="4" w:space="0" w:color="auto"/>
              <w:right w:val="nil"/>
            </w:tcBorders>
            <w:shd w:val="clear" w:color="auto" w:fill="auto"/>
            <w:vAlign w:val="center"/>
            <w:hideMark/>
          </w:tcPr>
          <w:p w14:paraId="63080320"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309D4618" w14:textId="77777777" w:rsidTr="006D4899">
        <w:trPr>
          <w:trHeight w:val="320"/>
        </w:trPr>
        <w:tc>
          <w:tcPr>
            <w:tcW w:w="1260" w:type="dxa"/>
            <w:tcBorders>
              <w:top w:val="single" w:sz="4" w:space="0" w:color="auto"/>
              <w:left w:val="nil"/>
              <w:bottom w:val="nil"/>
              <w:right w:val="nil"/>
            </w:tcBorders>
            <w:shd w:val="clear" w:color="auto" w:fill="auto"/>
            <w:noWrap/>
            <w:vAlign w:val="bottom"/>
            <w:hideMark/>
          </w:tcPr>
          <w:p w14:paraId="7B94A436"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single" w:sz="4" w:space="0" w:color="auto"/>
              <w:left w:val="nil"/>
              <w:bottom w:val="nil"/>
              <w:right w:val="nil"/>
            </w:tcBorders>
            <w:shd w:val="clear" w:color="auto" w:fill="auto"/>
            <w:noWrap/>
            <w:vAlign w:val="bottom"/>
            <w:hideMark/>
          </w:tcPr>
          <w:p w14:paraId="106CB3D7" w14:textId="77777777" w:rsidR="005714C9" w:rsidRPr="00CD53B8" w:rsidRDefault="005714C9" w:rsidP="006D4899">
            <w:pPr>
              <w:jc w:val="center"/>
              <w:rPr>
                <w:color w:val="000000"/>
                <w:sz w:val="22"/>
                <w:szCs w:val="22"/>
              </w:rPr>
            </w:pPr>
            <w:r w:rsidRPr="00CD53B8">
              <w:rPr>
                <w:color w:val="000000"/>
                <w:sz w:val="22"/>
                <w:szCs w:val="22"/>
              </w:rPr>
              <w:t>February</w:t>
            </w:r>
          </w:p>
        </w:tc>
        <w:tc>
          <w:tcPr>
            <w:tcW w:w="1677" w:type="dxa"/>
            <w:tcBorders>
              <w:top w:val="single" w:sz="4" w:space="0" w:color="auto"/>
              <w:left w:val="nil"/>
              <w:bottom w:val="nil"/>
              <w:right w:val="nil"/>
            </w:tcBorders>
            <w:shd w:val="clear" w:color="auto" w:fill="auto"/>
            <w:noWrap/>
            <w:vAlign w:val="bottom"/>
            <w:hideMark/>
          </w:tcPr>
          <w:p w14:paraId="353BFB46" w14:textId="77777777" w:rsidR="005714C9" w:rsidRPr="00CD53B8" w:rsidRDefault="005714C9" w:rsidP="006D4899">
            <w:pPr>
              <w:jc w:val="center"/>
              <w:rPr>
                <w:color w:val="000000"/>
                <w:sz w:val="22"/>
                <w:szCs w:val="22"/>
              </w:rPr>
            </w:pPr>
            <w:r w:rsidRPr="00CD53B8">
              <w:rPr>
                <w:color w:val="000000"/>
                <w:sz w:val="22"/>
                <w:szCs w:val="22"/>
              </w:rPr>
              <w:t>17.57</w:t>
            </w:r>
          </w:p>
        </w:tc>
        <w:tc>
          <w:tcPr>
            <w:tcW w:w="1440" w:type="dxa"/>
            <w:tcBorders>
              <w:top w:val="single" w:sz="4" w:space="0" w:color="auto"/>
              <w:left w:val="nil"/>
              <w:bottom w:val="nil"/>
              <w:right w:val="nil"/>
            </w:tcBorders>
            <w:shd w:val="clear" w:color="auto" w:fill="auto"/>
            <w:noWrap/>
            <w:vAlign w:val="bottom"/>
            <w:hideMark/>
          </w:tcPr>
          <w:p w14:paraId="592380CC" w14:textId="77777777" w:rsidR="005714C9" w:rsidRPr="00CD53B8" w:rsidRDefault="005714C9" w:rsidP="006D4899">
            <w:pPr>
              <w:jc w:val="center"/>
              <w:rPr>
                <w:color w:val="000000"/>
                <w:sz w:val="22"/>
                <w:szCs w:val="22"/>
              </w:rPr>
            </w:pPr>
            <w:r w:rsidRPr="00CD53B8">
              <w:rPr>
                <w:color w:val="000000"/>
                <w:sz w:val="22"/>
                <w:szCs w:val="22"/>
              </w:rPr>
              <w:t>0.43</w:t>
            </w:r>
          </w:p>
        </w:tc>
        <w:tc>
          <w:tcPr>
            <w:tcW w:w="1530" w:type="dxa"/>
            <w:tcBorders>
              <w:top w:val="single" w:sz="4" w:space="0" w:color="auto"/>
              <w:left w:val="nil"/>
              <w:bottom w:val="nil"/>
              <w:right w:val="nil"/>
            </w:tcBorders>
            <w:shd w:val="clear" w:color="auto" w:fill="auto"/>
            <w:noWrap/>
            <w:vAlign w:val="bottom"/>
            <w:hideMark/>
          </w:tcPr>
          <w:p w14:paraId="4211002E" w14:textId="77777777" w:rsidR="005714C9" w:rsidRPr="00CD53B8" w:rsidRDefault="005714C9" w:rsidP="006D4899">
            <w:pPr>
              <w:jc w:val="right"/>
              <w:rPr>
                <w:color w:val="000000"/>
                <w:sz w:val="22"/>
                <w:szCs w:val="22"/>
              </w:rPr>
            </w:pPr>
            <w:r w:rsidRPr="00CD53B8">
              <w:rPr>
                <w:color w:val="000000"/>
                <w:sz w:val="22"/>
                <w:szCs w:val="22"/>
              </w:rPr>
              <w:t>31.95</w:t>
            </w:r>
          </w:p>
        </w:tc>
        <w:tc>
          <w:tcPr>
            <w:tcW w:w="1890" w:type="dxa"/>
            <w:tcBorders>
              <w:top w:val="single" w:sz="4" w:space="0" w:color="auto"/>
              <w:left w:val="nil"/>
              <w:bottom w:val="nil"/>
              <w:right w:val="nil"/>
            </w:tcBorders>
            <w:shd w:val="clear" w:color="auto" w:fill="auto"/>
            <w:noWrap/>
            <w:vAlign w:val="bottom"/>
            <w:hideMark/>
          </w:tcPr>
          <w:p w14:paraId="2140B809" w14:textId="77777777" w:rsidR="005714C9" w:rsidRPr="00CD53B8" w:rsidRDefault="005714C9" w:rsidP="006D4899">
            <w:pPr>
              <w:jc w:val="right"/>
              <w:rPr>
                <w:color w:val="000000"/>
                <w:sz w:val="22"/>
                <w:szCs w:val="22"/>
              </w:rPr>
            </w:pPr>
            <w:r w:rsidRPr="00CD53B8">
              <w:rPr>
                <w:color w:val="000000"/>
                <w:sz w:val="22"/>
                <w:szCs w:val="22"/>
              </w:rPr>
              <w:t>2.59</w:t>
            </w:r>
          </w:p>
        </w:tc>
        <w:tc>
          <w:tcPr>
            <w:tcW w:w="2700" w:type="dxa"/>
            <w:tcBorders>
              <w:top w:val="single" w:sz="4" w:space="0" w:color="auto"/>
              <w:left w:val="nil"/>
              <w:bottom w:val="nil"/>
              <w:right w:val="nil"/>
            </w:tcBorders>
            <w:shd w:val="clear" w:color="auto" w:fill="auto"/>
            <w:noWrap/>
            <w:vAlign w:val="bottom"/>
            <w:hideMark/>
          </w:tcPr>
          <w:p w14:paraId="4AE0E425" w14:textId="77777777" w:rsidR="005714C9" w:rsidRPr="00CD53B8" w:rsidRDefault="005714C9" w:rsidP="006D4899">
            <w:pPr>
              <w:jc w:val="right"/>
              <w:rPr>
                <w:color w:val="000000"/>
                <w:sz w:val="22"/>
                <w:szCs w:val="22"/>
              </w:rPr>
            </w:pPr>
          </w:p>
        </w:tc>
      </w:tr>
      <w:tr w:rsidR="005714C9" w:rsidRPr="00CD53B8" w14:paraId="11560A24" w14:textId="77777777" w:rsidTr="006D4899">
        <w:trPr>
          <w:trHeight w:val="320"/>
        </w:trPr>
        <w:tc>
          <w:tcPr>
            <w:tcW w:w="1260" w:type="dxa"/>
            <w:tcBorders>
              <w:top w:val="nil"/>
              <w:left w:val="nil"/>
              <w:bottom w:val="nil"/>
              <w:right w:val="nil"/>
            </w:tcBorders>
            <w:shd w:val="clear" w:color="auto" w:fill="auto"/>
            <w:noWrap/>
            <w:vAlign w:val="bottom"/>
            <w:hideMark/>
          </w:tcPr>
          <w:p w14:paraId="1C96DAB7"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625169B5" w14:textId="77777777" w:rsidR="005714C9" w:rsidRPr="00CD53B8" w:rsidRDefault="005714C9" w:rsidP="006D4899">
            <w:pPr>
              <w:jc w:val="center"/>
              <w:rPr>
                <w:color w:val="000000"/>
                <w:sz w:val="22"/>
                <w:szCs w:val="22"/>
              </w:rPr>
            </w:pPr>
            <w:r w:rsidRPr="00CD53B8">
              <w:rPr>
                <w:color w:val="000000"/>
                <w:sz w:val="22"/>
                <w:szCs w:val="22"/>
              </w:rPr>
              <w:t>March</w:t>
            </w:r>
          </w:p>
        </w:tc>
        <w:tc>
          <w:tcPr>
            <w:tcW w:w="1677" w:type="dxa"/>
            <w:tcBorders>
              <w:top w:val="nil"/>
              <w:left w:val="nil"/>
              <w:bottom w:val="nil"/>
              <w:right w:val="nil"/>
            </w:tcBorders>
            <w:shd w:val="clear" w:color="auto" w:fill="auto"/>
            <w:noWrap/>
            <w:vAlign w:val="bottom"/>
            <w:hideMark/>
          </w:tcPr>
          <w:p w14:paraId="68512CAD" w14:textId="77777777" w:rsidR="005714C9" w:rsidRPr="00CD53B8" w:rsidRDefault="005714C9" w:rsidP="006D4899">
            <w:pPr>
              <w:jc w:val="center"/>
              <w:rPr>
                <w:color w:val="000000"/>
                <w:sz w:val="22"/>
                <w:szCs w:val="22"/>
              </w:rPr>
            </w:pPr>
            <w:r w:rsidRPr="00CD53B8">
              <w:rPr>
                <w:color w:val="000000"/>
                <w:sz w:val="22"/>
                <w:szCs w:val="22"/>
              </w:rPr>
              <w:t>18.04</w:t>
            </w:r>
          </w:p>
        </w:tc>
        <w:tc>
          <w:tcPr>
            <w:tcW w:w="1440" w:type="dxa"/>
            <w:tcBorders>
              <w:top w:val="nil"/>
              <w:left w:val="nil"/>
              <w:bottom w:val="nil"/>
              <w:right w:val="nil"/>
            </w:tcBorders>
            <w:shd w:val="clear" w:color="auto" w:fill="auto"/>
            <w:noWrap/>
            <w:vAlign w:val="bottom"/>
            <w:hideMark/>
          </w:tcPr>
          <w:p w14:paraId="0D2BE695" w14:textId="77777777" w:rsidR="005714C9" w:rsidRPr="00CD53B8" w:rsidRDefault="005714C9" w:rsidP="006D4899">
            <w:pPr>
              <w:jc w:val="center"/>
              <w:rPr>
                <w:color w:val="000000"/>
                <w:sz w:val="22"/>
                <w:szCs w:val="22"/>
              </w:rPr>
            </w:pPr>
            <w:r w:rsidRPr="00CD53B8">
              <w:rPr>
                <w:color w:val="000000"/>
                <w:sz w:val="22"/>
                <w:szCs w:val="22"/>
              </w:rPr>
              <w:t>-1.42</w:t>
            </w:r>
          </w:p>
        </w:tc>
        <w:tc>
          <w:tcPr>
            <w:tcW w:w="1530" w:type="dxa"/>
            <w:tcBorders>
              <w:top w:val="nil"/>
              <w:left w:val="nil"/>
              <w:bottom w:val="nil"/>
              <w:right w:val="nil"/>
            </w:tcBorders>
            <w:shd w:val="clear" w:color="auto" w:fill="auto"/>
            <w:noWrap/>
            <w:vAlign w:val="bottom"/>
            <w:hideMark/>
          </w:tcPr>
          <w:p w14:paraId="68398DA9" w14:textId="77777777" w:rsidR="005714C9" w:rsidRPr="00CD53B8" w:rsidRDefault="005714C9" w:rsidP="006D4899">
            <w:pPr>
              <w:jc w:val="right"/>
              <w:rPr>
                <w:color w:val="000000"/>
                <w:sz w:val="22"/>
                <w:szCs w:val="22"/>
              </w:rPr>
            </w:pPr>
            <w:r w:rsidRPr="00CD53B8">
              <w:rPr>
                <w:color w:val="000000"/>
                <w:sz w:val="22"/>
                <w:szCs w:val="22"/>
              </w:rPr>
              <w:t>34.43</w:t>
            </w:r>
          </w:p>
        </w:tc>
        <w:tc>
          <w:tcPr>
            <w:tcW w:w="1890" w:type="dxa"/>
            <w:tcBorders>
              <w:top w:val="nil"/>
              <w:left w:val="nil"/>
              <w:bottom w:val="nil"/>
              <w:right w:val="nil"/>
            </w:tcBorders>
            <w:shd w:val="clear" w:color="auto" w:fill="auto"/>
            <w:noWrap/>
            <w:vAlign w:val="bottom"/>
            <w:hideMark/>
          </w:tcPr>
          <w:p w14:paraId="02FC7AB1" w14:textId="77777777" w:rsidR="005714C9" w:rsidRPr="00CD53B8" w:rsidRDefault="005714C9" w:rsidP="006D4899">
            <w:pPr>
              <w:jc w:val="right"/>
              <w:rPr>
                <w:color w:val="000000"/>
                <w:sz w:val="22"/>
                <w:szCs w:val="22"/>
              </w:rPr>
            </w:pPr>
            <w:r w:rsidRPr="00CD53B8">
              <w:rPr>
                <w:color w:val="000000"/>
                <w:sz w:val="22"/>
                <w:szCs w:val="22"/>
              </w:rPr>
              <w:t>1.55</w:t>
            </w:r>
          </w:p>
        </w:tc>
        <w:tc>
          <w:tcPr>
            <w:tcW w:w="2700" w:type="dxa"/>
            <w:tcBorders>
              <w:top w:val="nil"/>
              <w:left w:val="nil"/>
              <w:bottom w:val="nil"/>
              <w:right w:val="nil"/>
            </w:tcBorders>
            <w:shd w:val="clear" w:color="auto" w:fill="auto"/>
            <w:noWrap/>
            <w:vAlign w:val="bottom"/>
            <w:hideMark/>
          </w:tcPr>
          <w:p w14:paraId="2AFB9A2A" w14:textId="77777777" w:rsidR="005714C9" w:rsidRPr="00CD53B8" w:rsidRDefault="005714C9" w:rsidP="006D4899">
            <w:pPr>
              <w:jc w:val="right"/>
              <w:rPr>
                <w:color w:val="000000"/>
                <w:sz w:val="22"/>
                <w:szCs w:val="22"/>
              </w:rPr>
            </w:pPr>
          </w:p>
        </w:tc>
      </w:tr>
      <w:tr w:rsidR="005714C9" w:rsidRPr="00CD53B8" w14:paraId="14627785" w14:textId="77777777" w:rsidTr="006D4899">
        <w:trPr>
          <w:trHeight w:val="320"/>
        </w:trPr>
        <w:tc>
          <w:tcPr>
            <w:tcW w:w="1260" w:type="dxa"/>
            <w:tcBorders>
              <w:top w:val="nil"/>
              <w:left w:val="nil"/>
              <w:bottom w:val="nil"/>
              <w:right w:val="nil"/>
            </w:tcBorders>
            <w:shd w:val="clear" w:color="auto" w:fill="auto"/>
            <w:noWrap/>
            <w:vAlign w:val="bottom"/>
            <w:hideMark/>
          </w:tcPr>
          <w:p w14:paraId="2CCFB922"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37FE0DB7" w14:textId="77777777" w:rsidR="005714C9" w:rsidRPr="00CD53B8" w:rsidRDefault="005714C9" w:rsidP="006D4899">
            <w:pPr>
              <w:jc w:val="center"/>
              <w:rPr>
                <w:color w:val="000000"/>
                <w:sz w:val="22"/>
                <w:szCs w:val="22"/>
              </w:rPr>
            </w:pPr>
            <w:r w:rsidRPr="00CD53B8">
              <w:rPr>
                <w:color w:val="000000"/>
                <w:sz w:val="22"/>
                <w:szCs w:val="22"/>
              </w:rPr>
              <w:t>April</w:t>
            </w:r>
          </w:p>
        </w:tc>
        <w:tc>
          <w:tcPr>
            <w:tcW w:w="1677" w:type="dxa"/>
            <w:tcBorders>
              <w:top w:val="nil"/>
              <w:left w:val="nil"/>
              <w:bottom w:val="nil"/>
              <w:right w:val="nil"/>
            </w:tcBorders>
            <w:shd w:val="clear" w:color="auto" w:fill="auto"/>
            <w:noWrap/>
            <w:vAlign w:val="bottom"/>
            <w:hideMark/>
          </w:tcPr>
          <w:p w14:paraId="28610072" w14:textId="77777777" w:rsidR="005714C9" w:rsidRPr="00CD53B8" w:rsidRDefault="005714C9" w:rsidP="006D4899">
            <w:pPr>
              <w:jc w:val="center"/>
              <w:rPr>
                <w:color w:val="000000"/>
                <w:sz w:val="22"/>
                <w:szCs w:val="22"/>
              </w:rPr>
            </w:pPr>
            <w:r w:rsidRPr="00CD53B8">
              <w:rPr>
                <w:color w:val="000000"/>
                <w:sz w:val="22"/>
                <w:szCs w:val="22"/>
              </w:rPr>
              <w:t>22.43</w:t>
            </w:r>
          </w:p>
        </w:tc>
        <w:tc>
          <w:tcPr>
            <w:tcW w:w="1440" w:type="dxa"/>
            <w:tcBorders>
              <w:top w:val="nil"/>
              <w:left w:val="nil"/>
              <w:bottom w:val="nil"/>
              <w:right w:val="nil"/>
            </w:tcBorders>
            <w:shd w:val="clear" w:color="auto" w:fill="auto"/>
            <w:noWrap/>
            <w:vAlign w:val="bottom"/>
            <w:hideMark/>
          </w:tcPr>
          <w:p w14:paraId="2C5ADC86" w14:textId="77777777" w:rsidR="005714C9" w:rsidRPr="00CD53B8" w:rsidRDefault="005714C9" w:rsidP="006D4899">
            <w:pPr>
              <w:jc w:val="center"/>
              <w:rPr>
                <w:color w:val="000000"/>
                <w:sz w:val="22"/>
                <w:szCs w:val="22"/>
              </w:rPr>
            </w:pPr>
            <w:r w:rsidRPr="00CD53B8">
              <w:rPr>
                <w:color w:val="000000"/>
                <w:sz w:val="22"/>
                <w:szCs w:val="22"/>
              </w:rPr>
              <w:t>5.68</w:t>
            </w:r>
          </w:p>
        </w:tc>
        <w:tc>
          <w:tcPr>
            <w:tcW w:w="1530" w:type="dxa"/>
            <w:tcBorders>
              <w:top w:val="nil"/>
              <w:left w:val="nil"/>
              <w:bottom w:val="nil"/>
              <w:right w:val="nil"/>
            </w:tcBorders>
            <w:shd w:val="clear" w:color="auto" w:fill="auto"/>
            <w:noWrap/>
            <w:vAlign w:val="bottom"/>
            <w:hideMark/>
          </w:tcPr>
          <w:p w14:paraId="34CAC29E" w14:textId="77777777" w:rsidR="005714C9" w:rsidRPr="00CD53B8" w:rsidRDefault="005714C9" w:rsidP="006D4899">
            <w:pPr>
              <w:jc w:val="right"/>
              <w:rPr>
                <w:color w:val="000000"/>
                <w:sz w:val="22"/>
                <w:szCs w:val="22"/>
              </w:rPr>
            </w:pPr>
            <w:r w:rsidRPr="00CD53B8">
              <w:rPr>
                <w:color w:val="000000"/>
                <w:sz w:val="22"/>
                <w:szCs w:val="22"/>
              </w:rPr>
              <w:t>36.85</w:t>
            </w:r>
          </w:p>
        </w:tc>
        <w:tc>
          <w:tcPr>
            <w:tcW w:w="1890" w:type="dxa"/>
            <w:tcBorders>
              <w:top w:val="nil"/>
              <w:left w:val="nil"/>
              <w:bottom w:val="nil"/>
              <w:right w:val="nil"/>
            </w:tcBorders>
            <w:shd w:val="clear" w:color="auto" w:fill="auto"/>
            <w:noWrap/>
            <w:vAlign w:val="bottom"/>
            <w:hideMark/>
          </w:tcPr>
          <w:p w14:paraId="6198FB3E" w14:textId="77777777" w:rsidR="005714C9" w:rsidRPr="00CD53B8" w:rsidRDefault="005714C9" w:rsidP="006D4899">
            <w:pPr>
              <w:jc w:val="right"/>
              <w:rPr>
                <w:color w:val="000000"/>
                <w:sz w:val="22"/>
                <w:szCs w:val="22"/>
              </w:rPr>
            </w:pPr>
            <w:r w:rsidRPr="00CD53B8">
              <w:rPr>
                <w:color w:val="000000"/>
                <w:sz w:val="22"/>
                <w:szCs w:val="22"/>
              </w:rPr>
              <w:t>9.98</w:t>
            </w:r>
          </w:p>
        </w:tc>
        <w:tc>
          <w:tcPr>
            <w:tcW w:w="2700" w:type="dxa"/>
            <w:tcBorders>
              <w:top w:val="nil"/>
              <w:left w:val="nil"/>
              <w:bottom w:val="nil"/>
              <w:right w:val="nil"/>
            </w:tcBorders>
            <w:shd w:val="clear" w:color="auto" w:fill="auto"/>
            <w:noWrap/>
            <w:vAlign w:val="bottom"/>
            <w:hideMark/>
          </w:tcPr>
          <w:p w14:paraId="44EB5D2E"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37BDEEDE" w14:textId="77777777" w:rsidTr="006D4899">
        <w:trPr>
          <w:trHeight w:val="320"/>
        </w:trPr>
        <w:tc>
          <w:tcPr>
            <w:tcW w:w="1260" w:type="dxa"/>
            <w:tcBorders>
              <w:top w:val="nil"/>
              <w:left w:val="nil"/>
              <w:bottom w:val="nil"/>
              <w:right w:val="nil"/>
            </w:tcBorders>
            <w:shd w:val="clear" w:color="auto" w:fill="auto"/>
            <w:noWrap/>
            <w:vAlign w:val="bottom"/>
            <w:hideMark/>
          </w:tcPr>
          <w:p w14:paraId="208FD993"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499A8EFB" w14:textId="77777777" w:rsidR="005714C9" w:rsidRPr="00CD53B8" w:rsidRDefault="005714C9" w:rsidP="006D4899">
            <w:pPr>
              <w:jc w:val="center"/>
              <w:rPr>
                <w:color w:val="000000"/>
                <w:sz w:val="22"/>
                <w:szCs w:val="22"/>
              </w:rPr>
            </w:pPr>
            <w:r w:rsidRPr="00CD53B8">
              <w:rPr>
                <w:color w:val="000000"/>
                <w:sz w:val="22"/>
                <w:szCs w:val="22"/>
              </w:rPr>
              <w:t>May</w:t>
            </w:r>
          </w:p>
        </w:tc>
        <w:tc>
          <w:tcPr>
            <w:tcW w:w="1677" w:type="dxa"/>
            <w:tcBorders>
              <w:top w:val="nil"/>
              <w:left w:val="nil"/>
              <w:bottom w:val="nil"/>
              <w:right w:val="nil"/>
            </w:tcBorders>
            <w:shd w:val="clear" w:color="auto" w:fill="auto"/>
            <w:noWrap/>
            <w:vAlign w:val="bottom"/>
            <w:hideMark/>
          </w:tcPr>
          <w:p w14:paraId="496BFDF6" w14:textId="77777777" w:rsidR="005714C9" w:rsidRPr="00CD53B8" w:rsidRDefault="005714C9" w:rsidP="006D4899">
            <w:pPr>
              <w:jc w:val="center"/>
              <w:rPr>
                <w:color w:val="000000"/>
                <w:sz w:val="22"/>
                <w:szCs w:val="22"/>
              </w:rPr>
            </w:pPr>
            <w:r w:rsidRPr="00CD53B8">
              <w:rPr>
                <w:color w:val="000000"/>
                <w:sz w:val="22"/>
                <w:szCs w:val="22"/>
              </w:rPr>
              <w:t>24.92</w:t>
            </w:r>
          </w:p>
        </w:tc>
        <w:tc>
          <w:tcPr>
            <w:tcW w:w="1440" w:type="dxa"/>
            <w:tcBorders>
              <w:top w:val="nil"/>
              <w:left w:val="nil"/>
              <w:bottom w:val="nil"/>
              <w:right w:val="nil"/>
            </w:tcBorders>
            <w:shd w:val="clear" w:color="auto" w:fill="auto"/>
            <w:noWrap/>
            <w:vAlign w:val="bottom"/>
            <w:hideMark/>
          </w:tcPr>
          <w:p w14:paraId="4EFAAAD8" w14:textId="77777777" w:rsidR="005714C9" w:rsidRPr="00CD53B8" w:rsidRDefault="005714C9" w:rsidP="006D4899">
            <w:pPr>
              <w:jc w:val="center"/>
              <w:rPr>
                <w:color w:val="000000"/>
                <w:sz w:val="22"/>
                <w:szCs w:val="22"/>
              </w:rPr>
            </w:pPr>
            <w:r w:rsidRPr="00CD53B8">
              <w:rPr>
                <w:color w:val="000000"/>
                <w:sz w:val="22"/>
                <w:szCs w:val="22"/>
              </w:rPr>
              <w:t>8.98</w:t>
            </w:r>
          </w:p>
        </w:tc>
        <w:tc>
          <w:tcPr>
            <w:tcW w:w="1530" w:type="dxa"/>
            <w:tcBorders>
              <w:top w:val="nil"/>
              <w:left w:val="nil"/>
              <w:bottom w:val="nil"/>
              <w:right w:val="nil"/>
            </w:tcBorders>
            <w:shd w:val="clear" w:color="auto" w:fill="auto"/>
            <w:noWrap/>
            <w:vAlign w:val="bottom"/>
            <w:hideMark/>
          </w:tcPr>
          <w:p w14:paraId="01791091" w14:textId="77777777" w:rsidR="005714C9" w:rsidRPr="00CD53B8" w:rsidRDefault="005714C9" w:rsidP="006D4899">
            <w:pPr>
              <w:jc w:val="right"/>
              <w:rPr>
                <w:color w:val="000000"/>
                <w:sz w:val="22"/>
                <w:szCs w:val="22"/>
              </w:rPr>
            </w:pPr>
            <w:r w:rsidRPr="00CD53B8">
              <w:rPr>
                <w:color w:val="000000"/>
                <w:sz w:val="22"/>
                <w:szCs w:val="22"/>
              </w:rPr>
              <w:t>38.40</w:t>
            </w:r>
          </w:p>
        </w:tc>
        <w:tc>
          <w:tcPr>
            <w:tcW w:w="1890" w:type="dxa"/>
            <w:tcBorders>
              <w:top w:val="nil"/>
              <w:left w:val="nil"/>
              <w:bottom w:val="nil"/>
              <w:right w:val="nil"/>
            </w:tcBorders>
            <w:shd w:val="clear" w:color="auto" w:fill="auto"/>
            <w:noWrap/>
            <w:vAlign w:val="bottom"/>
            <w:hideMark/>
          </w:tcPr>
          <w:p w14:paraId="1C7D33F7" w14:textId="77777777" w:rsidR="005714C9" w:rsidRPr="00CD53B8" w:rsidRDefault="005714C9" w:rsidP="006D4899">
            <w:pPr>
              <w:jc w:val="right"/>
              <w:rPr>
                <w:color w:val="000000"/>
                <w:sz w:val="22"/>
                <w:szCs w:val="22"/>
              </w:rPr>
            </w:pPr>
            <w:r w:rsidRPr="00CD53B8">
              <w:rPr>
                <w:color w:val="000000"/>
                <w:sz w:val="22"/>
                <w:szCs w:val="22"/>
              </w:rPr>
              <w:t>8.46</w:t>
            </w:r>
          </w:p>
        </w:tc>
        <w:tc>
          <w:tcPr>
            <w:tcW w:w="2700" w:type="dxa"/>
            <w:tcBorders>
              <w:top w:val="nil"/>
              <w:left w:val="nil"/>
              <w:bottom w:val="nil"/>
              <w:right w:val="nil"/>
            </w:tcBorders>
            <w:shd w:val="clear" w:color="auto" w:fill="auto"/>
            <w:noWrap/>
            <w:vAlign w:val="bottom"/>
            <w:hideMark/>
          </w:tcPr>
          <w:p w14:paraId="0A3F416F" w14:textId="77777777" w:rsidR="005714C9" w:rsidRPr="00CD53B8" w:rsidRDefault="005714C9" w:rsidP="006D4899">
            <w:pPr>
              <w:jc w:val="right"/>
              <w:rPr>
                <w:color w:val="000000"/>
                <w:sz w:val="22"/>
                <w:szCs w:val="22"/>
              </w:rPr>
            </w:pPr>
          </w:p>
        </w:tc>
      </w:tr>
      <w:tr w:rsidR="005714C9" w:rsidRPr="00CD53B8" w14:paraId="2F5438A6" w14:textId="77777777" w:rsidTr="006D4899">
        <w:trPr>
          <w:trHeight w:val="320"/>
        </w:trPr>
        <w:tc>
          <w:tcPr>
            <w:tcW w:w="1260" w:type="dxa"/>
            <w:tcBorders>
              <w:top w:val="nil"/>
              <w:left w:val="nil"/>
              <w:bottom w:val="nil"/>
              <w:right w:val="nil"/>
            </w:tcBorders>
            <w:shd w:val="clear" w:color="auto" w:fill="auto"/>
            <w:noWrap/>
            <w:vAlign w:val="bottom"/>
            <w:hideMark/>
          </w:tcPr>
          <w:p w14:paraId="0C818AF0"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60BBD188" w14:textId="77777777" w:rsidR="005714C9" w:rsidRPr="00CD53B8" w:rsidRDefault="005714C9" w:rsidP="006D4899">
            <w:pPr>
              <w:jc w:val="center"/>
              <w:rPr>
                <w:color w:val="000000"/>
                <w:sz w:val="22"/>
                <w:szCs w:val="22"/>
              </w:rPr>
            </w:pPr>
            <w:r w:rsidRPr="00CD53B8">
              <w:rPr>
                <w:color w:val="000000"/>
                <w:sz w:val="22"/>
                <w:szCs w:val="22"/>
              </w:rPr>
              <w:t>June</w:t>
            </w:r>
          </w:p>
        </w:tc>
        <w:tc>
          <w:tcPr>
            <w:tcW w:w="1677" w:type="dxa"/>
            <w:tcBorders>
              <w:top w:val="nil"/>
              <w:left w:val="nil"/>
              <w:bottom w:val="nil"/>
              <w:right w:val="nil"/>
            </w:tcBorders>
            <w:shd w:val="clear" w:color="auto" w:fill="auto"/>
            <w:noWrap/>
            <w:vAlign w:val="bottom"/>
            <w:hideMark/>
          </w:tcPr>
          <w:p w14:paraId="20623F07" w14:textId="77777777" w:rsidR="005714C9" w:rsidRPr="00CD53B8" w:rsidRDefault="005714C9" w:rsidP="006D4899">
            <w:pPr>
              <w:jc w:val="center"/>
              <w:rPr>
                <w:color w:val="000000"/>
                <w:sz w:val="22"/>
                <w:szCs w:val="22"/>
              </w:rPr>
            </w:pPr>
            <w:r w:rsidRPr="00CD53B8">
              <w:rPr>
                <w:color w:val="000000"/>
                <w:sz w:val="22"/>
                <w:szCs w:val="22"/>
              </w:rPr>
              <w:t>25.98</w:t>
            </w:r>
          </w:p>
        </w:tc>
        <w:tc>
          <w:tcPr>
            <w:tcW w:w="1440" w:type="dxa"/>
            <w:tcBorders>
              <w:top w:val="nil"/>
              <w:left w:val="nil"/>
              <w:bottom w:val="nil"/>
              <w:right w:val="nil"/>
            </w:tcBorders>
            <w:shd w:val="clear" w:color="auto" w:fill="auto"/>
            <w:noWrap/>
            <w:vAlign w:val="bottom"/>
            <w:hideMark/>
          </w:tcPr>
          <w:p w14:paraId="7418A33E" w14:textId="77777777" w:rsidR="005714C9" w:rsidRPr="00CD53B8" w:rsidRDefault="005714C9" w:rsidP="006D4899">
            <w:pPr>
              <w:jc w:val="center"/>
              <w:rPr>
                <w:color w:val="000000"/>
                <w:sz w:val="22"/>
                <w:szCs w:val="22"/>
              </w:rPr>
            </w:pPr>
            <w:r w:rsidRPr="00CD53B8">
              <w:rPr>
                <w:color w:val="000000"/>
                <w:sz w:val="22"/>
                <w:szCs w:val="22"/>
              </w:rPr>
              <w:t>17.30</w:t>
            </w:r>
          </w:p>
        </w:tc>
        <w:tc>
          <w:tcPr>
            <w:tcW w:w="1530" w:type="dxa"/>
            <w:tcBorders>
              <w:top w:val="nil"/>
              <w:left w:val="nil"/>
              <w:bottom w:val="nil"/>
              <w:right w:val="nil"/>
            </w:tcBorders>
            <w:shd w:val="clear" w:color="auto" w:fill="auto"/>
            <w:noWrap/>
            <w:vAlign w:val="bottom"/>
            <w:hideMark/>
          </w:tcPr>
          <w:p w14:paraId="703B6819" w14:textId="77777777" w:rsidR="005714C9" w:rsidRPr="00CD53B8" w:rsidRDefault="005714C9" w:rsidP="006D4899">
            <w:pPr>
              <w:jc w:val="right"/>
              <w:rPr>
                <w:color w:val="000000"/>
                <w:sz w:val="22"/>
                <w:szCs w:val="22"/>
              </w:rPr>
            </w:pPr>
            <w:r w:rsidRPr="00CD53B8">
              <w:rPr>
                <w:color w:val="000000"/>
                <w:sz w:val="22"/>
                <w:szCs w:val="22"/>
              </w:rPr>
              <w:t>37.48</w:t>
            </w:r>
          </w:p>
        </w:tc>
        <w:tc>
          <w:tcPr>
            <w:tcW w:w="1890" w:type="dxa"/>
            <w:tcBorders>
              <w:top w:val="nil"/>
              <w:left w:val="nil"/>
              <w:bottom w:val="nil"/>
              <w:right w:val="nil"/>
            </w:tcBorders>
            <w:shd w:val="clear" w:color="auto" w:fill="auto"/>
            <w:noWrap/>
            <w:vAlign w:val="bottom"/>
            <w:hideMark/>
          </w:tcPr>
          <w:p w14:paraId="32157A8C" w14:textId="77777777" w:rsidR="005714C9" w:rsidRPr="00CD53B8" w:rsidRDefault="005714C9" w:rsidP="006D4899">
            <w:pPr>
              <w:jc w:val="right"/>
              <w:rPr>
                <w:color w:val="000000"/>
                <w:sz w:val="22"/>
                <w:szCs w:val="22"/>
              </w:rPr>
            </w:pPr>
            <w:r w:rsidRPr="00CD53B8">
              <w:rPr>
                <w:color w:val="000000"/>
                <w:sz w:val="22"/>
                <w:szCs w:val="22"/>
              </w:rPr>
              <w:t>31.45</w:t>
            </w:r>
          </w:p>
        </w:tc>
        <w:tc>
          <w:tcPr>
            <w:tcW w:w="2700" w:type="dxa"/>
            <w:tcBorders>
              <w:top w:val="nil"/>
              <w:left w:val="nil"/>
              <w:bottom w:val="nil"/>
              <w:right w:val="nil"/>
            </w:tcBorders>
            <w:shd w:val="clear" w:color="auto" w:fill="auto"/>
            <w:noWrap/>
            <w:vAlign w:val="bottom"/>
            <w:hideMark/>
          </w:tcPr>
          <w:p w14:paraId="7D0B2340" w14:textId="77777777" w:rsidR="005714C9" w:rsidRPr="00CD53B8" w:rsidRDefault="005714C9" w:rsidP="006D4899">
            <w:pPr>
              <w:jc w:val="right"/>
              <w:rPr>
                <w:color w:val="000000"/>
                <w:sz w:val="22"/>
                <w:szCs w:val="22"/>
              </w:rPr>
            </w:pPr>
          </w:p>
        </w:tc>
      </w:tr>
      <w:tr w:rsidR="005714C9" w:rsidRPr="00CD53B8" w14:paraId="74FCC435" w14:textId="77777777" w:rsidTr="006D4899">
        <w:trPr>
          <w:trHeight w:val="320"/>
        </w:trPr>
        <w:tc>
          <w:tcPr>
            <w:tcW w:w="1260" w:type="dxa"/>
            <w:tcBorders>
              <w:top w:val="nil"/>
              <w:left w:val="nil"/>
              <w:bottom w:val="nil"/>
              <w:right w:val="nil"/>
            </w:tcBorders>
            <w:shd w:val="clear" w:color="auto" w:fill="auto"/>
            <w:noWrap/>
            <w:vAlign w:val="bottom"/>
            <w:hideMark/>
          </w:tcPr>
          <w:p w14:paraId="4D0E0F72"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2F736BC5" w14:textId="77777777" w:rsidR="005714C9" w:rsidRPr="00CD53B8" w:rsidRDefault="005714C9" w:rsidP="006D4899">
            <w:pPr>
              <w:jc w:val="center"/>
              <w:rPr>
                <w:color w:val="000000"/>
                <w:sz w:val="22"/>
                <w:szCs w:val="22"/>
              </w:rPr>
            </w:pPr>
            <w:r w:rsidRPr="00CD53B8">
              <w:rPr>
                <w:color w:val="000000"/>
                <w:sz w:val="22"/>
                <w:szCs w:val="22"/>
              </w:rPr>
              <w:t>July</w:t>
            </w:r>
          </w:p>
        </w:tc>
        <w:tc>
          <w:tcPr>
            <w:tcW w:w="1677" w:type="dxa"/>
            <w:tcBorders>
              <w:top w:val="nil"/>
              <w:left w:val="nil"/>
              <w:bottom w:val="nil"/>
              <w:right w:val="nil"/>
            </w:tcBorders>
            <w:shd w:val="clear" w:color="auto" w:fill="auto"/>
            <w:noWrap/>
            <w:vAlign w:val="bottom"/>
            <w:hideMark/>
          </w:tcPr>
          <w:p w14:paraId="79FA38DC" w14:textId="77777777" w:rsidR="005714C9" w:rsidRPr="00CD53B8" w:rsidRDefault="005714C9" w:rsidP="006D4899">
            <w:pPr>
              <w:jc w:val="center"/>
              <w:rPr>
                <w:color w:val="000000"/>
                <w:sz w:val="22"/>
                <w:szCs w:val="22"/>
              </w:rPr>
            </w:pPr>
            <w:r w:rsidRPr="00CD53B8">
              <w:rPr>
                <w:color w:val="000000"/>
                <w:sz w:val="22"/>
                <w:szCs w:val="22"/>
              </w:rPr>
              <w:t>27.22</w:t>
            </w:r>
          </w:p>
        </w:tc>
        <w:tc>
          <w:tcPr>
            <w:tcW w:w="1440" w:type="dxa"/>
            <w:tcBorders>
              <w:top w:val="nil"/>
              <w:left w:val="nil"/>
              <w:bottom w:val="nil"/>
              <w:right w:val="nil"/>
            </w:tcBorders>
            <w:shd w:val="clear" w:color="auto" w:fill="auto"/>
            <w:noWrap/>
            <w:vAlign w:val="bottom"/>
            <w:hideMark/>
          </w:tcPr>
          <w:p w14:paraId="0F643707" w14:textId="77777777" w:rsidR="005714C9" w:rsidRPr="00CD53B8" w:rsidRDefault="005714C9" w:rsidP="006D4899">
            <w:pPr>
              <w:jc w:val="center"/>
              <w:rPr>
                <w:color w:val="000000"/>
                <w:sz w:val="22"/>
                <w:szCs w:val="22"/>
              </w:rPr>
            </w:pPr>
            <w:r w:rsidRPr="00CD53B8">
              <w:rPr>
                <w:color w:val="000000"/>
                <w:sz w:val="22"/>
                <w:szCs w:val="22"/>
              </w:rPr>
              <w:t>20.04</w:t>
            </w:r>
          </w:p>
        </w:tc>
        <w:tc>
          <w:tcPr>
            <w:tcW w:w="1530" w:type="dxa"/>
            <w:tcBorders>
              <w:top w:val="nil"/>
              <w:left w:val="nil"/>
              <w:bottom w:val="nil"/>
              <w:right w:val="nil"/>
            </w:tcBorders>
            <w:shd w:val="clear" w:color="auto" w:fill="auto"/>
            <w:noWrap/>
            <w:vAlign w:val="bottom"/>
            <w:hideMark/>
          </w:tcPr>
          <w:p w14:paraId="129FB8A0" w14:textId="77777777" w:rsidR="005714C9" w:rsidRPr="00CD53B8" w:rsidRDefault="005714C9" w:rsidP="006D4899">
            <w:pPr>
              <w:jc w:val="right"/>
              <w:rPr>
                <w:color w:val="000000"/>
                <w:sz w:val="22"/>
                <w:szCs w:val="22"/>
              </w:rPr>
            </w:pPr>
            <w:r w:rsidRPr="00CD53B8">
              <w:rPr>
                <w:color w:val="000000"/>
                <w:sz w:val="22"/>
                <w:szCs w:val="22"/>
              </w:rPr>
              <w:t>38.03</w:t>
            </w:r>
          </w:p>
        </w:tc>
        <w:tc>
          <w:tcPr>
            <w:tcW w:w="1890" w:type="dxa"/>
            <w:tcBorders>
              <w:top w:val="nil"/>
              <w:left w:val="nil"/>
              <w:bottom w:val="nil"/>
              <w:right w:val="nil"/>
            </w:tcBorders>
            <w:shd w:val="clear" w:color="auto" w:fill="auto"/>
            <w:noWrap/>
            <w:vAlign w:val="bottom"/>
            <w:hideMark/>
          </w:tcPr>
          <w:p w14:paraId="147A84A1" w14:textId="77777777" w:rsidR="005714C9" w:rsidRPr="00CD53B8" w:rsidRDefault="005714C9" w:rsidP="006D4899">
            <w:pPr>
              <w:jc w:val="right"/>
              <w:rPr>
                <w:color w:val="000000"/>
                <w:sz w:val="22"/>
                <w:szCs w:val="22"/>
              </w:rPr>
            </w:pPr>
            <w:r w:rsidRPr="00CD53B8">
              <w:rPr>
                <w:color w:val="000000"/>
                <w:sz w:val="22"/>
                <w:szCs w:val="22"/>
              </w:rPr>
              <w:t>11.96</w:t>
            </w:r>
          </w:p>
        </w:tc>
        <w:tc>
          <w:tcPr>
            <w:tcW w:w="2700" w:type="dxa"/>
            <w:tcBorders>
              <w:top w:val="nil"/>
              <w:left w:val="nil"/>
              <w:bottom w:val="nil"/>
              <w:right w:val="nil"/>
            </w:tcBorders>
            <w:shd w:val="clear" w:color="auto" w:fill="auto"/>
            <w:noWrap/>
            <w:vAlign w:val="bottom"/>
            <w:hideMark/>
          </w:tcPr>
          <w:p w14:paraId="3B3ED84D" w14:textId="77777777" w:rsidR="005714C9" w:rsidRPr="00CD53B8" w:rsidRDefault="005714C9" w:rsidP="006D4899">
            <w:pPr>
              <w:jc w:val="right"/>
              <w:rPr>
                <w:color w:val="000000"/>
                <w:sz w:val="22"/>
                <w:szCs w:val="22"/>
              </w:rPr>
            </w:pPr>
          </w:p>
        </w:tc>
      </w:tr>
      <w:tr w:rsidR="005714C9" w:rsidRPr="00CD53B8" w14:paraId="769E9713" w14:textId="77777777" w:rsidTr="006D4899">
        <w:trPr>
          <w:trHeight w:val="320"/>
        </w:trPr>
        <w:tc>
          <w:tcPr>
            <w:tcW w:w="1260" w:type="dxa"/>
            <w:tcBorders>
              <w:top w:val="nil"/>
              <w:left w:val="nil"/>
              <w:bottom w:val="nil"/>
              <w:right w:val="nil"/>
            </w:tcBorders>
            <w:shd w:val="clear" w:color="auto" w:fill="auto"/>
            <w:noWrap/>
            <w:vAlign w:val="bottom"/>
            <w:hideMark/>
          </w:tcPr>
          <w:p w14:paraId="200014F9"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3E3167B4" w14:textId="77777777" w:rsidR="005714C9" w:rsidRPr="00CD53B8" w:rsidRDefault="005714C9" w:rsidP="006D4899">
            <w:pPr>
              <w:jc w:val="center"/>
              <w:rPr>
                <w:color w:val="000000"/>
                <w:sz w:val="22"/>
                <w:szCs w:val="22"/>
              </w:rPr>
            </w:pPr>
            <w:r w:rsidRPr="00CD53B8">
              <w:rPr>
                <w:color w:val="000000"/>
                <w:sz w:val="22"/>
                <w:szCs w:val="22"/>
              </w:rPr>
              <w:t>August</w:t>
            </w:r>
          </w:p>
        </w:tc>
        <w:tc>
          <w:tcPr>
            <w:tcW w:w="1677" w:type="dxa"/>
            <w:tcBorders>
              <w:top w:val="nil"/>
              <w:left w:val="nil"/>
              <w:bottom w:val="nil"/>
              <w:right w:val="nil"/>
            </w:tcBorders>
            <w:shd w:val="clear" w:color="auto" w:fill="auto"/>
            <w:noWrap/>
            <w:vAlign w:val="bottom"/>
            <w:hideMark/>
          </w:tcPr>
          <w:p w14:paraId="086436AA" w14:textId="77777777" w:rsidR="005714C9" w:rsidRPr="00CD53B8" w:rsidRDefault="005714C9" w:rsidP="006D4899">
            <w:pPr>
              <w:jc w:val="center"/>
              <w:rPr>
                <w:color w:val="000000"/>
                <w:sz w:val="22"/>
                <w:szCs w:val="22"/>
              </w:rPr>
            </w:pPr>
            <w:r w:rsidRPr="00CD53B8">
              <w:rPr>
                <w:color w:val="000000"/>
                <w:sz w:val="22"/>
                <w:szCs w:val="22"/>
              </w:rPr>
              <w:t>27.27</w:t>
            </w:r>
          </w:p>
        </w:tc>
        <w:tc>
          <w:tcPr>
            <w:tcW w:w="1440" w:type="dxa"/>
            <w:tcBorders>
              <w:top w:val="nil"/>
              <w:left w:val="nil"/>
              <w:bottom w:val="nil"/>
              <w:right w:val="nil"/>
            </w:tcBorders>
            <w:shd w:val="clear" w:color="auto" w:fill="auto"/>
            <w:noWrap/>
            <w:vAlign w:val="bottom"/>
            <w:hideMark/>
          </w:tcPr>
          <w:p w14:paraId="0791DC2C" w14:textId="77777777" w:rsidR="005714C9" w:rsidRPr="00CD53B8" w:rsidRDefault="005714C9" w:rsidP="006D4899">
            <w:pPr>
              <w:jc w:val="center"/>
              <w:rPr>
                <w:color w:val="000000"/>
                <w:sz w:val="22"/>
                <w:szCs w:val="22"/>
              </w:rPr>
            </w:pPr>
            <w:r w:rsidRPr="00CD53B8">
              <w:rPr>
                <w:color w:val="000000"/>
                <w:sz w:val="22"/>
                <w:szCs w:val="22"/>
              </w:rPr>
              <w:t>18.95</w:t>
            </w:r>
          </w:p>
        </w:tc>
        <w:tc>
          <w:tcPr>
            <w:tcW w:w="1530" w:type="dxa"/>
            <w:tcBorders>
              <w:top w:val="nil"/>
              <w:left w:val="nil"/>
              <w:bottom w:val="nil"/>
              <w:right w:val="nil"/>
            </w:tcBorders>
            <w:shd w:val="clear" w:color="auto" w:fill="auto"/>
            <w:noWrap/>
            <w:vAlign w:val="bottom"/>
            <w:hideMark/>
          </w:tcPr>
          <w:p w14:paraId="01B8313F" w14:textId="77777777" w:rsidR="005714C9" w:rsidRPr="00CD53B8" w:rsidRDefault="005714C9" w:rsidP="006D4899">
            <w:pPr>
              <w:jc w:val="right"/>
              <w:rPr>
                <w:color w:val="000000"/>
                <w:sz w:val="22"/>
                <w:szCs w:val="22"/>
              </w:rPr>
            </w:pPr>
            <w:r w:rsidRPr="00CD53B8">
              <w:rPr>
                <w:color w:val="000000"/>
                <w:sz w:val="22"/>
                <w:szCs w:val="22"/>
              </w:rPr>
              <w:t>37.12</w:t>
            </w:r>
          </w:p>
        </w:tc>
        <w:tc>
          <w:tcPr>
            <w:tcW w:w="1890" w:type="dxa"/>
            <w:tcBorders>
              <w:top w:val="nil"/>
              <w:left w:val="nil"/>
              <w:bottom w:val="nil"/>
              <w:right w:val="nil"/>
            </w:tcBorders>
            <w:shd w:val="clear" w:color="auto" w:fill="auto"/>
            <w:noWrap/>
            <w:vAlign w:val="bottom"/>
            <w:hideMark/>
          </w:tcPr>
          <w:p w14:paraId="1245E647" w14:textId="77777777" w:rsidR="005714C9" w:rsidRPr="00CD53B8" w:rsidRDefault="005714C9" w:rsidP="006D4899">
            <w:pPr>
              <w:jc w:val="right"/>
              <w:rPr>
                <w:color w:val="000000"/>
                <w:sz w:val="22"/>
                <w:szCs w:val="22"/>
              </w:rPr>
            </w:pPr>
            <w:r w:rsidRPr="00CD53B8">
              <w:rPr>
                <w:color w:val="000000"/>
                <w:sz w:val="22"/>
                <w:szCs w:val="22"/>
              </w:rPr>
              <w:t>18.87</w:t>
            </w:r>
          </w:p>
        </w:tc>
        <w:tc>
          <w:tcPr>
            <w:tcW w:w="2700" w:type="dxa"/>
            <w:tcBorders>
              <w:top w:val="nil"/>
              <w:left w:val="nil"/>
              <w:bottom w:val="nil"/>
              <w:right w:val="nil"/>
            </w:tcBorders>
            <w:shd w:val="clear" w:color="auto" w:fill="auto"/>
            <w:noWrap/>
            <w:vAlign w:val="bottom"/>
            <w:hideMark/>
          </w:tcPr>
          <w:p w14:paraId="1E9FE19A" w14:textId="77777777" w:rsidR="005714C9" w:rsidRPr="00CD53B8" w:rsidRDefault="005714C9" w:rsidP="006D4899">
            <w:pPr>
              <w:jc w:val="right"/>
              <w:rPr>
                <w:color w:val="000000"/>
                <w:sz w:val="22"/>
                <w:szCs w:val="22"/>
              </w:rPr>
            </w:pPr>
          </w:p>
        </w:tc>
      </w:tr>
      <w:tr w:rsidR="005714C9" w:rsidRPr="00CD53B8" w14:paraId="15E5E876" w14:textId="77777777" w:rsidTr="006D4899">
        <w:trPr>
          <w:trHeight w:val="320"/>
        </w:trPr>
        <w:tc>
          <w:tcPr>
            <w:tcW w:w="1260" w:type="dxa"/>
            <w:tcBorders>
              <w:top w:val="nil"/>
              <w:left w:val="nil"/>
              <w:bottom w:val="nil"/>
              <w:right w:val="nil"/>
            </w:tcBorders>
            <w:shd w:val="clear" w:color="auto" w:fill="auto"/>
            <w:noWrap/>
            <w:vAlign w:val="bottom"/>
            <w:hideMark/>
          </w:tcPr>
          <w:p w14:paraId="3D16B4B4"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2B1F4086"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77" w:type="dxa"/>
            <w:tcBorders>
              <w:top w:val="nil"/>
              <w:left w:val="nil"/>
              <w:bottom w:val="nil"/>
              <w:right w:val="nil"/>
            </w:tcBorders>
            <w:shd w:val="clear" w:color="auto" w:fill="auto"/>
            <w:noWrap/>
            <w:vAlign w:val="bottom"/>
            <w:hideMark/>
          </w:tcPr>
          <w:p w14:paraId="68FB1411" w14:textId="77777777" w:rsidR="005714C9" w:rsidRPr="00CD53B8" w:rsidRDefault="005714C9" w:rsidP="006D4899">
            <w:pPr>
              <w:jc w:val="center"/>
              <w:rPr>
                <w:color w:val="000000"/>
                <w:sz w:val="22"/>
                <w:szCs w:val="22"/>
              </w:rPr>
            </w:pPr>
            <w:r w:rsidRPr="00CD53B8">
              <w:rPr>
                <w:color w:val="000000"/>
                <w:sz w:val="22"/>
                <w:szCs w:val="22"/>
              </w:rPr>
              <w:t>25.88</w:t>
            </w:r>
          </w:p>
        </w:tc>
        <w:tc>
          <w:tcPr>
            <w:tcW w:w="1440" w:type="dxa"/>
            <w:tcBorders>
              <w:top w:val="nil"/>
              <w:left w:val="nil"/>
              <w:bottom w:val="nil"/>
              <w:right w:val="nil"/>
            </w:tcBorders>
            <w:shd w:val="clear" w:color="auto" w:fill="auto"/>
            <w:noWrap/>
            <w:vAlign w:val="bottom"/>
            <w:hideMark/>
          </w:tcPr>
          <w:p w14:paraId="033DC3A5" w14:textId="77777777" w:rsidR="005714C9" w:rsidRPr="00CD53B8" w:rsidRDefault="005714C9" w:rsidP="006D4899">
            <w:pPr>
              <w:jc w:val="center"/>
              <w:rPr>
                <w:color w:val="000000"/>
                <w:sz w:val="22"/>
                <w:szCs w:val="22"/>
              </w:rPr>
            </w:pPr>
            <w:r w:rsidRPr="00CD53B8">
              <w:rPr>
                <w:color w:val="000000"/>
                <w:sz w:val="22"/>
                <w:szCs w:val="22"/>
              </w:rPr>
              <w:t>17.06</w:t>
            </w:r>
          </w:p>
        </w:tc>
        <w:tc>
          <w:tcPr>
            <w:tcW w:w="1530" w:type="dxa"/>
            <w:tcBorders>
              <w:top w:val="nil"/>
              <w:left w:val="nil"/>
              <w:bottom w:val="nil"/>
              <w:right w:val="nil"/>
            </w:tcBorders>
            <w:shd w:val="clear" w:color="auto" w:fill="auto"/>
            <w:noWrap/>
            <w:vAlign w:val="bottom"/>
            <w:hideMark/>
          </w:tcPr>
          <w:p w14:paraId="738740E5" w14:textId="77777777" w:rsidR="005714C9" w:rsidRPr="00CD53B8" w:rsidRDefault="005714C9" w:rsidP="006D4899">
            <w:pPr>
              <w:jc w:val="right"/>
              <w:rPr>
                <w:color w:val="000000"/>
                <w:sz w:val="22"/>
                <w:szCs w:val="22"/>
              </w:rPr>
            </w:pPr>
            <w:r w:rsidRPr="00CD53B8">
              <w:rPr>
                <w:color w:val="000000"/>
                <w:sz w:val="22"/>
                <w:szCs w:val="22"/>
              </w:rPr>
              <w:t>37.43</w:t>
            </w:r>
          </w:p>
        </w:tc>
        <w:tc>
          <w:tcPr>
            <w:tcW w:w="1890" w:type="dxa"/>
            <w:tcBorders>
              <w:top w:val="nil"/>
              <w:left w:val="nil"/>
              <w:bottom w:val="nil"/>
              <w:right w:val="nil"/>
            </w:tcBorders>
            <w:shd w:val="clear" w:color="auto" w:fill="auto"/>
            <w:noWrap/>
            <w:vAlign w:val="bottom"/>
            <w:hideMark/>
          </w:tcPr>
          <w:p w14:paraId="26D174A0" w14:textId="77777777" w:rsidR="005714C9" w:rsidRPr="00CD53B8" w:rsidRDefault="005714C9" w:rsidP="006D4899">
            <w:pPr>
              <w:jc w:val="right"/>
              <w:rPr>
                <w:color w:val="000000"/>
                <w:sz w:val="22"/>
                <w:szCs w:val="22"/>
              </w:rPr>
            </w:pPr>
            <w:r w:rsidRPr="00CD53B8">
              <w:rPr>
                <w:color w:val="000000"/>
                <w:sz w:val="22"/>
                <w:szCs w:val="22"/>
              </w:rPr>
              <w:t>19.25</w:t>
            </w:r>
          </w:p>
        </w:tc>
        <w:tc>
          <w:tcPr>
            <w:tcW w:w="2700" w:type="dxa"/>
            <w:tcBorders>
              <w:top w:val="nil"/>
              <w:left w:val="nil"/>
              <w:bottom w:val="nil"/>
              <w:right w:val="nil"/>
            </w:tcBorders>
            <w:shd w:val="clear" w:color="auto" w:fill="auto"/>
            <w:noWrap/>
            <w:vAlign w:val="bottom"/>
            <w:hideMark/>
          </w:tcPr>
          <w:p w14:paraId="4C73EA07"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76C45739" w14:textId="77777777" w:rsidTr="006D4899">
        <w:trPr>
          <w:trHeight w:val="320"/>
        </w:trPr>
        <w:tc>
          <w:tcPr>
            <w:tcW w:w="1260" w:type="dxa"/>
            <w:tcBorders>
              <w:top w:val="nil"/>
              <w:left w:val="nil"/>
              <w:bottom w:val="nil"/>
              <w:right w:val="nil"/>
            </w:tcBorders>
            <w:shd w:val="clear" w:color="auto" w:fill="auto"/>
            <w:noWrap/>
            <w:vAlign w:val="bottom"/>
            <w:hideMark/>
          </w:tcPr>
          <w:p w14:paraId="3013A925"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7D4CC5B5" w14:textId="77777777" w:rsidR="005714C9" w:rsidRPr="00CD53B8" w:rsidRDefault="005714C9" w:rsidP="006D4899">
            <w:pPr>
              <w:jc w:val="center"/>
              <w:rPr>
                <w:color w:val="000000"/>
                <w:sz w:val="22"/>
                <w:szCs w:val="22"/>
              </w:rPr>
            </w:pPr>
            <w:r w:rsidRPr="00CD53B8">
              <w:rPr>
                <w:color w:val="000000"/>
                <w:sz w:val="22"/>
                <w:szCs w:val="22"/>
              </w:rPr>
              <w:t>October</w:t>
            </w:r>
          </w:p>
        </w:tc>
        <w:tc>
          <w:tcPr>
            <w:tcW w:w="1677" w:type="dxa"/>
            <w:tcBorders>
              <w:top w:val="nil"/>
              <w:left w:val="nil"/>
              <w:bottom w:val="nil"/>
              <w:right w:val="nil"/>
            </w:tcBorders>
            <w:shd w:val="clear" w:color="auto" w:fill="auto"/>
            <w:noWrap/>
            <w:vAlign w:val="bottom"/>
            <w:hideMark/>
          </w:tcPr>
          <w:p w14:paraId="0549A5B9" w14:textId="77777777" w:rsidR="005714C9" w:rsidRPr="00CD53B8" w:rsidRDefault="005714C9" w:rsidP="006D4899">
            <w:pPr>
              <w:jc w:val="center"/>
              <w:rPr>
                <w:color w:val="000000"/>
                <w:sz w:val="22"/>
                <w:szCs w:val="22"/>
              </w:rPr>
            </w:pPr>
            <w:r w:rsidRPr="00CD53B8">
              <w:rPr>
                <w:color w:val="000000"/>
                <w:sz w:val="22"/>
                <w:szCs w:val="22"/>
              </w:rPr>
              <w:t>22.52</w:t>
            </w:r>
          </w:p>
        </w:tc>
        <w:tc>
          <w:tcPr>
            <w:tcW w:w="1440" w:type="dxa"/>
            <w:tcBorders>
              <w:top w:val="nil"/>
              <w:left w:val="nil"/>
              <w:bottom w:val="nil"/>
              <w:right w:val="nil"/>
            </w:tcBorders>
            <w:shd w:val="clear" w:color="auto" w:fill="auto"/>
            <w:noWrap/>
            <w:vAlign w:val="bottom"/>
            <w:hideMark/>
          </w:tcPr>
          <w:p w14:paraId="75674C26" w14:textId="77777777" w:rsidR="005714C9" w:rsidRPr="00CD53B8" w:rsidRDefault="005714C9" w:rsidP="006D4899">
            <w:pPr>
              <w:jc w:val="center"/>
              <w:rPr>
                <w:color w:val="000000"/>
                <w:sz w:val="22"/>
                <w:szCs w:val="22"/>
              </w:rPr>
            </w:pPr>
            <w:r w:rsidRPr="00CD53B8">
              <w:rPr>
                <w:color w:val="000000"/>
                <w:sz w:val="22"/>
                <w:szCs w:val="22"/>
              </w:rPr>
              <w:t>2.17</w:t>
            </w:r>
          </w:p>
        </w:tc>
        <w:tc>
          <w:tcPr>
            <w:tcW w:w="1530" w:type="dxa"/>
            <w:tcBorders>
              <w:top w:val="nil"/>
              <w:left w:val="nil"/>
              <w:bottom w:val="nil"/>
              <w:right w:val="nil"/>
            </w:tcBorders>
            <w:shd w:val="clear" w:color="auto" w:fill="auto"/>
            <w:noWrap/>
            <w:vAlign w:val="bottom"/>
            <w:hideMark/>
          </w:tcPr>
          <w:p w14:paraId="16E13283" w14:textId="77777777" w:rsidR="005714C9" w:rsidRPr="00CD53B8" w:rsidRDefault="005714C9" w:rsidP="006D4899">
            <w:pPr>
              <w:jc w:val="right"/>
              <w:rPr>
                <w:color w:val="000000"/>
                <w:sz w:val="22"/>
                <w:szCs w:val="22"/>
              </w:rPr>
            </w:pPr>
            <w:r w:rsidRPr="00CD53B8">
              <w:rPr>
                <w:color w:val="000000"/>
                <w:sz w:val="22"/>
                <w:szCs w:val="22"/>
              </w:rPr>
              <w:t>34.94</w:t>
            </w:r>
          </w:p>
        </w:tc>
        <w:tc>
          <w:tcPr>
            <w:tcW w:w="1890" w:type="dxa"/>
            <w:tcBorders>
              <w:top w:val="nil"/>
              <w:left w:val="nil"/>
              <w:bottom w:val="nil"/>
              <w:right w:val="nil"/>
            </w:tcBorders>
            <w:shd w:val="clear" w:color="auto" w:fill="auto"/>
            <w:noWrap/>
            <w:vAlign w:val="bottom"/>
            <w:hideMark/>
          </w:tcPr>
          <w:p w14:paraId="585B83DC" w14:textId="77777777" w:rsidR="005714C9" w:rsidRPr="00CD53B8" w:rsidRDefault="005714C9" w:rsidP="006D4899">
            <w:pPr>
              <w:jc w:val="right"/>
              <w:rPr>
                <w:color w:val="000000"/>
                <w:sz w:val="22"/>
                <w:szCs w:val="22"/>
              </w:rPr>
            </w:pPr>
            <w:r w:rsidRPr="00CD53B8">
              <w:rPr>
                <w:color w:val="000000"/>
                <w:sz w:val="22"/>
                <w:szCs w:val="22"/>
              </w:rPr>
              <w:t>3.33</w:t>
            </w:r>
          </w:p>
        </w:tc>
        <w:tc>
          <w:tcPr>
            <w:tcW w:w="2700" w:type="dxa"/>
            <w:tcBorders>
              <w:top w:val="nil"/>
              <w:left w:val="nil"/>
              <w:bottom w:val="nil"/>
              <w:right w:val="nil"/>
            </w:tcBorders>
            <w:shd w:val="clear" w:color="auto" w:fill="auto"/>
            <w:noWrap/>
            <w:vAlign w:val="bottom"/>
            <w:hideMark/>
          </w:tcPr>
          <w:p w14:paraId="49DE7892" w14:textId="77777777" w:rsidR="005714C9" w:rsidRPr="00CD53B8" w:rsidRDefault="005714C9" w:rsidP="006D4899">
            <w:pPr>
              <w:jc w:val="right"/>
              <w:rPr>
                <w:color w:val="000000"/>
                <w:sz w:val="22"/>
                <w:szCs w:val="22"/>
              </w:rPr>
            </w:pPr>
          </w:p>
        </w:tc>
      </w:tr>
      <w:tr w:rsidR="005714C9" w:rsidRPr="00CD53B8" w14:paraId="59B5CC33" w14:textId="77777777" w:rsidTr="006D4899">
        <w:trPr>
          <w:trHeight w:val="320"/>
        </w:trPr>
        <w:tc>
          <w:tcPr>
            <w:tcW w:w="1260" w:type="dxa"/>
            <w:tcBorders>
              <w:top w:val="nil"/>
              <w:left w:val="nil"/>
              <w:bottom w:val="nil"/>
              <w:right w:val="nil"/>
            </w:tcBorders>
            <w:shd w:val="clear" w:color="auto" w:fill="auto"/>
            <w:noWrap/>
            <w:vAlign w:val="bottom"/>
            <w:hideMark/>
          </w:tcPr>
          <w:p w14:paraId="65530BE8"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3DFCBA31" w14:textId="77777777" w:rsidR="005714C9" w:rsidRPr="00CD53B8" w:rsidRDefault="005714C9" w:rsidP="006D4899">
            <w:pPr>
              <w:jc w:val="center"/>
              <w:rPr>
                <w:color w:val="000000"/>
                <w:sz w:val="22"/>
                <w:szCs w:val="22"/>
              </w:rPr>
            </w:pPr>
            <w:r w:rsidRPr="00CD53B8">
              <w:rPr>
                <w:color w:val="000000"/>
                <w:sz w:val="22"/>
                <w:szCs w:val="22"/>
              </w:rPr>
              <w:t>November</w:t>
            </w:r>
          </w:p>
        </w:tc>
        <w:tc>
          <w:tcPr>
            <w:tcW w:w="1677" w:type="dxa"/>
            <w:tcBorders>
              <w:top w:val="nil"/>
              <w:left w:val="nil"/>
              <w:bottom w:val="nil"/>
              <w:right w:val="nil"/>
            </w:tcBorders>
            <w:shd w:val="clear" w:color="auto" w:fill="auto"/>
            <w:noWrap/>
            <w:vAlign w:val="bottom"/>
            <w:hideMark/>
          </w:tcPr>
          <w:p w14:paraId="237FCDC2" w14:textId="77777777" w:rsidR="005714C9" w:rsidRPr="00CD53B8" w:rsidRDefault="005714C9" w:rsidP="006D4899">
            <w:pPr>
              <w:jc w:val="center"/>
              <w:rPr>
                <w:color w:val="000000"/>
                <w:sz w:val="22"/>
                <w:szCs w:val="22"/>
              </w:rPr>
            </w:pPr>
            <w:r w:rsidRPr="00CD53B8">
              <w:rPr>
                <w:color w:val="000000"/>
                <w:sz w:val="22"/>
                <w:szCs w:val="22"/>
              </w:rPr>
              <w:t>18.19</w:t>
            </w:r>
          </w:p>
        </w:tc>
        <w:tc>
          <w:tcPr>
            <w:tcW w:w="1440" w:type="dxa"/>
            <w:tcBorders>
              <w:top w:val="nil"/>
              <w:left w:val="nil"/>
              <w:bottom w:val="nil"/>
              <w:right w:val="nil"/>
            </w:tcBorders>
            <w:shd w:val="clear" w:color="auto" w:fill="auto"/>
            <w:noWrap/>
            <w:vAlign w:val="bottom"/>
            <w:hideMark/>
          </w:tcPr>
          <w:p w14:paraId="79054ACA" w14:textId="77777777" w:rsidR="005714C9" w:rsidRPr="00CD53B8" w:rsidRDefault="005714C9" w:rsidP="006D4899">
            <w:pPr>
              <w:jc w:val="center"/>
              <w:rPr>
                <w:color w:val="000000"/>
                <w:sz w:val="22"/>
                <w:szCs w:val="22"/>
              </w:rPr>
            </w:pPr>
            <w:r w:rsidRPr="00CD53B8">
              <w:rPr>
                <w:color w:val="000000"/>
                <w:sz w:val="22"/>
                <w:szCs w:val="22"/>
              </w:rPr>
              <w:t>2.78</w:t>
            </w:r>
          </w:p>
        </w:tc>
        <w:tc>
          <w:tcPr>
            <w:tcW w:w="1530" w:type="dxa"/>
            <w:tcBorders>
              <w:top w:val="nil"/>
              <w:left w:val="nil"/>
              <w:bottom w:val="nil"/>
              <w:right w:val="nil"/>
            </w:tcBorders>
            <w:shd w:val="clear" w:color="auto" w:fill="auto"/>
            <w:noWrap/>
            <w:vAlign w:val="bottom"/>
            <w:hideMark/>
          </w:tcPr>
          <w:p w14:paraId="5B1313E1" w14:textId="77777777" w:rsidR="005714C9" w:rsidRPr="00CD53B8" w:rsidRDefault="005714C9" w:rsidP="006D4899">
            <w:pPr>
              <w:jc w:val="right"/>
              <w:rPr>
                <w:color w:val="000000"/>
                <w:sz w:val="22"/>
                <w:szCs w:val="22"/>
              </w:rPr>
            </w:pPr>
            <w:r w:rsidRPr="00CD53B8">
              <w:rPr>
                <w:color w:val="000000"/>
                <w:sz w:val="22"/>
                <w:szCs w:val="22"/>
              </w:rPr>
              <w:t>31.83</w:t>
            </w:r>
          </w:p>
        </w:tc>
        <w:tc>
          <w:tcPr>
            <w:tcW w:w="1890" w:type="dxa"/>
            <w:tcBorders>
              <w:top w:val="nil"/>
              <w:left w:val="nil"/>
              <w:bottom w:val="nil"/>
              <w:right w:val="nil"/>
            </w:tcBorders>
            <w:shd w:val="clear" w:color="auto" w:fill="auto"/>
            <w:noWrap/>
            <w:vAlign w:val="bottom"/>
            <w:hideMark/>
          </w:tcPr>
          <w:p w14:paraId="05EE792E" w14:textId="77777777" w:rsidR="005714C9" w:rsidRPr="00CD53B8" w:rsidRDefault="005714C9" w:rsidP="006D4899">
            <w:pPr>
              <w:jc w:val="right"/>
              <w:rPr>
                <w:color w:val="000000"/>
                <w:sz w:val="22"/>
                <w:szCs w:val="22"/>
              </w:rPr>
            </w:pPr>
            <w:r w:rsidRPr="00CD53B8">
              <w:rPr>
                <w:color w:val="000000"/>
                <w:sz w:val="22"/>
                <w:szCs w:val="22"/>
              </w:rPr>
              <w:t>4.88</w:t>
            </w:r>
          </w:p>
        </w:tc>
        <w:tc>
          <w:tcPr>
            <w:tcW w:w="2700" w:type="dxa"/>
            <w:tcBorders>
              <w:top w:val="nil"/>
              <w:left w:val="nil"/>
              <w:bottom w:val="nil"/>
              <w:right w:val="nil"/>
            </w:tcBorders>
            <w:shd w:val="clear" w:color="auto" w:fill="auto"/>
            <w:noWrap/>
            <w:vAlign w:val="bottom"/>
            <w:hideMark/>
          </w:tcPr>
          <w:p w14:paraId="28AB9668" w14:textId="77777777" w:rsidR="005714C9" w:rsidRPr="00CD53B8" w:rsidRDefault="005714C9" w:rsidP="006D4899">
            <w:pPr>
              <w:jc w:val="right"/>
              <w:rPr>
                <w:color w:val="000000"/>
                <w:sz w:val="22"/>
                <w:szCs w:val="22"/>
              </w:rPr>
            </w:pPr>
          </w:p>
        </w:tc>
      </w:tr>
      <w:tr w:rsidR="005714C9" w:rsidRPr="00CD53B8" w14:paraId="456203BD" w14:textId="77777777" w:rsidTr="006D4899">
        <w:trPr>
          <w:trHeight w:val="320"/>
        </w:trPr>
        <w:tc>
          <w:tcPr>
            <w:tcW w:w="1260" w:type="dxa"/>
            <w:tcBorders>
              <w:top w:val="nil"/>
              <w:left w:val="nil"/>
              <w:bottom w:val="nil"/>
              <w:right w:val="nil"/>
            </w:tcBorders>
            <w:shd w:val="clear" w:color="auto" w:fill="auto"/>
            <w:noWrap/>
            <w:vAlign w:val="bottom"/>
            <w:hideMark/>
          </w:tcPr>
          <w:p w14:paraId="2E67B81D"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5C0F067A" w14:textId="77777777" w:rsidR="005714C9" w:rsidRPr="00CD53B8" w:rsidRDefault="005714C9" w:rsidP="006D4899">
            <w:pPr>
              <w:jc w:val="center"/>
              <w:rPr>
                <w:color w:val="000000"/>
                <w:sz w:val="22"/>
                <w:szCs w:val="22"/>
              </w:rPr>
            </w:pPr>
            <w:r w:rsidRPr="00CD53B8">
              <w:rPr>
                <w:color w:val="000000"/>
                <w:sz w:val="22"/>
                <w:szCs w:val="22"/>
              </w:rPr>
              <w:t>December</w:t>
            </w:r>
          </w:p>
        </w:tc>
        <w:tc>
          <w:tcPr>
            <w:tcW w:w="1677" w:type="dxa"/>
            <w:tcBorders>
              <w:top w:val="nil"/>
              <w:left w:val="nil"/>
              <w:bottom w:val="nil"/>
              <w:right w:val="nil"/>
            </w:tcBorders>
            <w:shd w:val="clear" w:color="auto" w:fill="auto"/>
            <w:noWrap/>
            <w:vAlign w:val="bottom"/>
            <w:hideMark/>
          </w:tcPr>
          <w:p w14:paraId="47785D46" w14:textId="77777777" w:rsidR="005714C9" w:rsidRPr="00CD53B8" w:rsidRDefault="005714C9" w:rsidP="006D4899">
            <w:pPr>
              <w:jc w:val="center"/>
              <w:rPr>
                <w:color w:val="000000"/>
                <w:sz w:val="22"/>
                <w:szCs w:val="22"/>
              </w:rPr>
            </w:pPr>
            <w:r w:rsidRPr="00CD53B8">
              <w:rPr>
                <w:color w:val="000000"/>
                <w:sz w:val="22"/>
                <w:szCs w:val="22"/>
              </w:rPr>
              <w:t>14.67</w:t>
            </w:r>
          </w:p>
        </w:tc>
        <w:tc>
          <w:tcPr>
            <w:tcW w:w="1440" w:type="dxa"/>
            <w:tcBorders>
              <w:top w:val="nil"/>
              <w:left w:val="nil"/>
              <w:bottom w:val="nil"/>
              <w:right w:val="nil"/>
            </w:tcBorders>
            <w:shd w:val="clear" w:color="auto" w:fill="auto"/>
            <w:noWrap/>
            <w:vAlign w:val="bottom"/>
            <w:hideMark/>
          </w:tcPr>
          <w:p w14:paraId="6F9F0FEF" w14:textId="77777777" w:rsidR="005714C9" w:rsidRPr="00CD53B8" w:rsidRDefault="005714C9" w:rsidP="006D4899">
            <w:pPr>
              <w:jc w:val="center"/>
              <w:rPr>
                <w:color w:val="000000"/>
                <w:sz w:val="22"/>
                <w:szCs w:val="22"/>
              </w:rPr>
            </w:pPr>
            <w:r w:rsidRPr="00CD53B8">
              <w:rPr>
                <w:color w:val="000000"/>
                <w:sz w:val="22"/>
                <w:szCs w:val="22"/>
              </w:rPr>
              <w:t>-1.57</w:t>
            </w:r>
          </w:p>
        </w:tc>
        <w:tc>
          <w:tcPr>
            <w:tcW w:w="1530" w:type="dxa"/>
            <w:tcBorders>
              <w:top w:val="nil"/>
              <w:left w:val="nil"/>
              <w:bottom w:val="nil"/>
              <w:right w:val="nil"/>
            </w:tcBorders>
            <w:shd w:val="clear" w:color="auto" w:fill="auto"/>
            <w:noWrap/>
            <w:vAlign w:val="bottom"/>
            <w:hideMark/>
          </w:tcPr>
          <w:p w14:paraId="443324EE" w14:textId="77777777" w:rsidR="005714C9" w:rsidRPr="00CD53B8" w:rsidRDefault="005714C9" w:rsidP="006D4899">
            <w:pPr>
              <w:jc w:val="right"/>
              <w:rPr>
                <w:color w:val="000000"/>
                <w:sz w:val="22"/>
                <w:szCs w:val="22"/>
              </w:rPr>
            </w:pPr>
            <w:r w:rsidRPr="00CD53B8">
              <w:rPr>
                <w:color w:val="000000"/>
                <w:sz w:val="22"/>
                <w:szCs w:val="22"/>
              </w:rPr>
              <w:t>30.46</w:t>
            </w:r>
          </w:p>
        </w:tc>
        <w:tc>
          <w:tcPr>
            <w:tcW w:w="1890" w:type="dxa"/>
            <w:tcBorders>
              <w:top w:val="nil"/>
              <w:left w:val="nil"/>
              <w:bottom w:val="nil"/>
              <w:right w:val="nil"/>
            </w:tcBorders>
            <w:shd w:val="clear" w:color="auto" w:fill="auto"/>
            <w:noWrap/>
            <w:vAlign w:val="bottom"/>
            <w:hideMark/>
          </w:tcPr>
          <w:p w14:paraId="791CA7E2" w14:textId="77777777" w:rsidR="005714C9" w:rsidRPr="00CD53B8" w:rsidRDefault="005714C9" w:rsidP="006D4899">
            <w:pPr>
              <w:jc w:val="right"/>
              <w:rPr>
                <w:color w:val="000000"/>
                <w:sz w:val="22"/>
                <w:szCs w:val="22"/>
              </w:rPr>
            </w:pPr>
            <w:r w:rsidRPr="00CD53B8">
              <w:rPr>
                <w:color w:val="000000"/>
                <w:sz w:val="22"/>
                <w:szCs w:val="22"/>
              </w:rPr>
              <w:t>7.82</w:t>
            </w:r>
          </w:p>
        </w:tc>
        <w:tc>
          <w:tcPr>
            <w:tcW w:w="2700" w:type="dxa"/>
            <w:tcBorders>
              <w:top w:val="nil"/>
              <w:left w:val="nil"/>
              <w:bottom w:val="nil"/>
              <w:right w:val="nil"/>
            </w:tcBorders>
            <w:shd w:val="clear" w:color="auto" w:fill="auto"/>
            <w:noWrap/>
            <w:vAlign w:val="bottom"/>
            <w:hideMark/>
          </w:tcPr>
          <w:p w14:paraId="5B6178BE" w14:textId="77777777" w:rsidR="005714C9" w:rsidRPr="00CD53B8" w:rsidRDefault="005714C9" w:rsidP="006D4899">
            <w:pPr>
              <w:jc w:val="right"/>
              <w:rPr>
                <w:color w:val="000000"/>
                <w:sz w:val="22"/>
                <w:szCs w:val="22"/>
              </w:rPr>
            </w:pPr>
          </w:p>
        </w:tc>
      </w:tr>
      <w:tr w:rsidR="005714C9" w:rsidRPr="00CD53B8" w14:paraId="3118F64B" w14:textId="77777777" w:rsidTr="006D4899">
        <w:trPr>
          <w:trHeight w:val="320"/>
        </w:trPr>
        <w:tc>
          <w:tcPr>
            <w:tcW w:w="1260" w:type="dxa"/>
            <w:tcBorders>
              <w:top w:val="nil"/>
              <w:left w:val="nil"/>
              <w:bottom w:val="nil"/>
              <w:right w:val="nil"/>
            </w:tcBorders>
            <w:shd w:val="clear" w:color="auto" w:fill="auto"/>
            <w:noWrap/>
            <w:vAlign w:val="bottom"/>
            <w:hideMark/>
          </w:tcPr>
          <w:p w14:paraId="5C364705"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294F7118" w14:textId="77777777" w:rsidR="005714C9" w:rsidRPr="00CD53B8" w:rsidRDefault="005714C9" w:rsidP="006D4899">
            <w:pPr>
              <w:jc w:val="center"/>
              <w:rPr>
                <w:color w:val="000000"/>
                <w:sz w:val="22"/>
                <w:szCs w:val="22"/>
              </w:rPr>
            </w:pPr>
            <w:r w:rsidRPr="00CD53B8">
              <w:rPr>
                <w:color w:val="000000"/>
                <w:sz w:val="22"/>
                <w:szCs w:val="22"/>
              </w:rPr>
              <w:t>January</w:t>
            </w:r>
          </w:p>
        </w:tc>
        <w:tc>
          <w:tcPr>
            <w:tcW w:w="1677" w:type="dxa"/>
            <w:tcBorders>
              <w:top w:val="nil"/>
              <w:left w:val="nil"/>
              <w:bottom w:val="nil"/>
              <w:right w:val="nil"/>
            </w:tcBorders>
            <w:shd w:val="clear" w:color="auto" w:fill="auto"/>
            <w:noWrap/>
            <w:vAlign w:val="bottom"/>
            <w:hideMark/>
          </w:tcPr>
          <w:p w14:paraId="67B27D3C" w14:textId="77777777" w:rsidR="005714C9" w:rsidRPr="00CD53B8" w:rsidRDefault="005714C9" w:rsidP="006D4899">
            <w:pPr>
              <w:jc w:val="center"/>
              <w:rPr>
                <w:color w:val="000000"/>
                <w:sz w:val="22"/>
                <w:szCs w:val="22"/>
              </w:rPr>
            </w:pPr>
            <w:r w:rsidRPr="00CD53B8">
              <w:rPr>
                <w:color w:val="000000"/>
                <w:sz w:val="22"/>
                <w:szCs w:val="22"/>
              </w:rPr>
              <w:t>10.47</w:t>
            </w:r>
          </w:p>
        </w:tc>
        <w:tc>
          <w:tcPr>
            <w:tcW w:w="1440" w:type="dxa"/>
            <w:tcBorders>
              <w:top w:val="nil"/>
              <w:left w:val="nil"/>
              <w:bottom w:val="nil"/>
              <w:right w:val="nil"/>
            </w:tcBorders>
            <w:shd w:val="clear" w:color="auto" w:fill="auto"/>
            <w:noWrap/>
            <w:vAlign w:val="bottom"/>
            <w:hideMark/>
          </w:tcPr>
          <w:p w14:paraId="457B46A1" w14:textId="77777777" w:rsidR="005714C9" w:rsidRPr="00CD53B8" w:rsidRDefault="005714C9" w:rsidP="006D4899">
            <w:pPr>
              <w:jc w:val="center"/>
              <w:rPr>
                <w:color w:val="000000"/>
                <w:sz w:val="22"/>
                <w:szCs w:val="22"/>
              </w:rPr>
            </w:pPr>
            <w:r w:rsidRPr="00CD53B8">
              <w:rPr>
                <w:color w:val="000000"/>
                <w:sz w:val="22"/>
                <w:szCs w:val="22"/>
              </w:rPr>
              <w:t>-6.74</w:t>
            </w:r>
          </w:p>
        </w:tc>
        <w:tc>
          <w:tcPr>
            <w:tcW w:w="1530" w:type="dxa"/>
            <w:tcBorders>
              <w:top w:val="nil"/>
              <w:left w:val="nil"/>
              <w:bottom w:val="nil"/>
              <w:right w:val="nil"/>
            </w:tcBorders>
            <w:shd w:val="clear" w:color="auto" w:fill="auto"/>
            <w:noWrap/>
            <w:vAlign w:val="bottom"/>
            <w:hideMark/>
          </w:tcPr>
          <w:p w14:paraId="2551748B" w14:textId="77777777" w:rsidR="005714C9" w:rsidRPr="00CD53B8" w:rsidRDefault="005714C9" w:rsidP="006D4899">
            <w:pPr>
              <w:jc w:val="right"/>
              <w:rPr>
                <w:color w:val="000000"/>
                <w:sz w:val="22"/>
                <w:szCs w:val="22"/>
              </w:rPr>
            </w:pPr>
            <w:r w:rsidRPr="00CD53B8">
              <w:rPr>
                <w:color w:val="000000"/>
                <w:sz w:val="22"/>
                <w:szCs w:val="22"/>
              </w:rPr>
              <w:t>28.05</w:t>
            </w:r>
          </w:p>
        </w:tc>
        <w:tc>
          <w:tcPr>
            <w:tcW w:w="1890" w:type="dxa"/>
            <w:tcBorders>
              <w:top w:val="nil"/>
              <w:left w:val="nil"/>
              <w:bottom w:val="nil"/>
              <w:right w:val="nil"/>
            </w:tcBorders>
            <w:shd w:val="clear" w:color="auto" w:fill="auto"/>
            <w:noWrap/>
            <w:vAlign w:val="bottom"/>
            <w:hideMark/>
          </w:tcPr>
          <w:p w14:paraId="40F0BB1C" w14:textId="77777777" w:rsidR="005714C9" w:rsidRPr="00CD53B8" w:rsidRDefault="005714C9" w:rsidP="006D4899">
            <w:pPr>
              <w:jc w:val="right"/>
              <w:rPr>
                <w:color w:val="000000"/>
                <w:sz w:val="22"/>
                <w:szCs w:val="22"/>
              </w:rPr>
            </w:pPr>
            <w:r w:rsidRPr="00CD53B8">
              <w:rPr>
                <w:color w:val="000000"/>
                <w:sz w:val="22"/>
                <w:szCs w:val="22"/>
              </w:rPr>
              <w:t>9.73</w:t>
            </w:r>
          </w:p>
        </w:tc>
        <w:tc>
          <w:tcPr>
            <w:tcW w:w="2700" w:type="dxa"/>
            <w:tcBorders>
              <w:top w:val="nil"/>
              <w:left w:val="nil"/>
              <w:bottom w:val="nil"/>
              <w:right w:val="nil"/>
            </w:tcBorders>
            <w:shd w:val="clear" w:color="auto" w:fill="auto"/>
            <w:noWrap/>
            <w:vAlign w:val="bottom"/>
            <w:hideMark/>
          </w:tcPr>
          <w:p w14:paraId="6E46E701" w14:textId="77777777" w:rsidR="005714C9" w:rsidRPr="00CD53B8" w:rsidRDefault="005714C9" w:rsidP="006D4899">
            <w:pPr>
              <w:jc w:val="right"/>
              <w:rPr>
                <w:color w:val="000000"/>
                <w:sz w:val="22"/>
                <w:szCs w:val="22"/>
              </w:rPr>
            </w:pPr>
          </w:p>
        </w:tc>
      </w:tr>
      <w:tr w:rsidR="005714C9" w:rsidRPr="00CD53B8" w14:paraId="35498105" w14:textId="77777777" w:rsidTr="006D4899">
        <w:trPr>
          <w:trHeight w:val="320"/>
        </w:trPr>
        <w:tc>
          <w:tcPr>
            <w:tcW w:w="1260" w:type="dxa"/>
            <w:tcBorders>
              <w:top w:val="nil"/>
              <w:left w:val="nil"/>
              <w:bottom w:val="nil"/>
              <w:right w:val="nil"/>
            </w:tcBorders>
            <w:shd w:val="clear" w:color="auto" w:fill="auto"/>
            <w:noWrap/>
            <w:vAlign w:val="bottom"/>
            <w:hideMark/>
          </w:tcPr>
          <w:p w14:paraId="25AD6880"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088EB465" w14:textId="77777777" w:rsidR="005714C9" w:rsidRPr="00CD53B8" w:rsidRDefault="005714C9" w:rsidP="006D4899">
            <w:pPr>
              <w:jc w:val="center"/>
              <w:rPr>
                <w:color w:val="000000"/>
                <w:sz w:val="22"/>
                <w:szCs w:val="22"/>
              </w:rPr>
            </w:pPr>
            <w:r w:rsidRPr="00CD53B8">
              <w:rPr>
                <w:color w:val="000000"/>
                <w:sz w:val="22"/>
                <w:szCs w:val="22"/>
              </w:rPr>
              <w:t>February</w:t>
            </w:r>
          </w:p>
        </w:tc>
        <w:tc>
          <w:tcPr>
            <w:tcW w:w="1677" w:type="dxa"/>
            <w:tcBorders>
              <w:top w:val="nil"/>
              <w:left w:val="nil"/>
              <w:bottom w:val="nil"/>
              <w:right w:val="nil"/>
            </w:tcBorders>
            <w:shd w:val="clear" w:color="auto" w:fill="auto"/>
            <w:noWrap/>
            <w:vAlign w:val="bottom"/>
            <w:hideMark/>
          </w:tcPr>
          <w:p w14:paraId="65AB3B84" w14:textId="77777777" w:rsidR="005714C9" w:rsidRPr="00CD53B8" w:rsidRDefault="005714C9" w:rsidP="006D4899">
            <w:pPr>
              <w:jc w:val="center"/>
              <w:rPr>
                <w:color w:val="000000"/>
                <w:sz w:val="22"/>
                <w:szCs w:val="22"/>
              </w:rPr>
            </w:pPr>
            <w:r w:rsidRPr="00CD53B8">
              <w:rPr>
                <w:color w:val="000000"/>
                <w:sz w:val="22"/>
                <w:szCs w:val="22"/>
              </w:rPr>
              <w:t>19.94</w:t>
            </w:r>
          </w:p>
        </w:tc>
        <w:tc>
          <w:tcPr>
            <w:tcW w:w="1440" w:type="dxa"/>
            <w:tcBorders>
              <w:top w:val="nil"/>
              <w:left w:val="nil"/>
              <w:bottom w:val="nil"/>
              <w:right w:val="nil"/>
            </w:tcBorders>
            <w:shd w:val="clear" w:color="auto" w:fill="auto"/>
            <w:noWrap/>
            <w:vAlign w:val="bottom"/>
            <w:hideMark/>
          </w:tcPr>
          <w:p w14:paraId="751712F6" w14:textId="77777777" w:rsidR="005714C9" w:rsidRPr="00CD53B8" w:rsidRDefault="005714C9" w:rsidP="006D4899">
            <w:pPr>
              <w:jc w:val="center"/>
              <w:rPr>
                <w:color w:val="000000"/>
                <w:sz w:val="22"/>
                <w:szCs w:val="22"/>
              </w:rPr>
            </w:pPr>
            <w:r w:rsidRPr="00CD53B8">
              <w:rPr>
                <w:color w:val="000000"/>
                <w:sz w:val="22"/>
                <w:szCs w:val="22"/>
              </w:rPr>
              <w:t>4.92</w:t>
            </w:r>
          </w:p>
        </w:tc>
        <w:tc>
          <w:tcPr>
            <w:tcW w:w="1530" w:type="dxa"/>
            <w:tcBorders>
              <w:top w:val="nil"/>
              <w:left w:val="nil"/>
              <w:bottom w:val="nil"/>
              <w:right w:val="nil"/>
            </w:tcBorders>
            <w:shd w:val="clear" w:color="auto" w:fill="auto"/>
            <w:noWrap/>
            <w:vAlign w:val="bottom"/>
            <w:hideMark/>
          </w:tcPr>
          <w:p w14:paraId="113F69AC" w14:textId="77777777" w:rsidR="005714C9" w:rsidRPr="00CD53B8" w:rsidRDefault="005714C9" w:rsidP="006D4899">
            <w:pPr>
              <w:jc w:val="right"/>
              <w:rPr>
                <w:color w:val="000000"/>
                <w:sz w:val="22"/>
                <w:szCs w:val="22"/>
              </w:rPr>
            </w:pPr>
            <w:r w:rsidRPr="00CD53B8">
              <w:rPr>
                <w:color w:val="000000"/>
                <w:sz w:val="22"/>
                <w:szCs w:val="22"/>
              </w:rPr>
              <w:t>32.43</w:t>
            </w:r>
          </w:p>
        </w:tc>
        <w:tc>
          <w:tcPr>
            <w:tcW w:w="1890" w:type="dxa"/>
            <w:tcBorders>
              <w:top w:val="nil"/>
              <w:left w:val="nil"/>
              <w:bottom w:val="nil"/>
              <w:right w:val="nil"/>
            </w:tcBorders>
            <w:shd w:val="clear" w:color="auto" w:fill="auto"/>
            <w:noWrap/>
            <w:vAlign w:val="bottom"/>
            <w:hideMark/>
          </w:tcPr>
          <w:p w14:paraId="48C59A2A" w14:textId="77777777" w:rsidR="005714C9" w:rsidRPr="00CD53B8" w:rsidRDefault="005714C9" w:rsidP="006D4899">
            <w:pPr>
              <w:jc w:val="right"/>
              <w:rPr>
                <w:color w:val="000000"/>
                <w:sz w:val="22"/>
                <w:szCs w:val="22"/>
              </w:rPr>
            </w:pPr>
            <w:r w:rsidRPr="00CD53B8">
              <w:rPr>
                <w:color w:val="000000"/>
                <w:sz w:val="22"/>
                <w:szCs w:val="22"/>
              </w:rPr>
              <w:t>1.27</w:t>
            </w:r>
          </w:p>
        </w:tc>
        <w:tc>
          <w:tcPr>
            <w:tcW w:w="2700" w:type="dxa"/>
            <w:tcBorders>
              <w:top w:val="nil"/>
              <w:left w:val="nil"/>
              <w:bottom w:val="nil"/>
              <w:right w:val="nil"/>
            </w:tcBorders>
            <w:shd w:val="clear" w:color="auto" w:fill="auto"/>
            <w:noWrap/>
            <w:vAlign w:val="bottom"/>
            <w:hideMark/>
          </w:tcPr>
          <w:p w14:paraId="5FB81D50" w14:textId="77777777" w:rsidR="005714C9" w:rsidRPr="00CD53B8" w:rsidRDefault="005714C9" w:rsidP="006D4899">
            <w:pPr>
              <w:jc w:val="right"/>
              <w:rPr>
                <w:color w:val="000000"/>
                <w:sz w:val="22"/>
                <w:szCs w:val="22"/>
              </w:rPr>
            </w:pPr>
          </w:p>
        </w:tc>
      </w:tr>
      <w:tr w:rsidR="005714C9" w:rsidRPr="00CD53B8" w14:paraId="3AD19F37" w14:textId="77777777" w:rsidTr="006D4899">
        <w:trPr>
          <w:trHeight w:val="320"/>
        </w:trPr>
        <w:tc>
          <w:tcPr>
            <w:tcW w:w="1260" w:type="dxa"/>
            <w:tcBorders>
              <w:top w:val="nil"/>
              <w:left w:val="nil"/>
              <w:bottom w:val="nil"/>
              <w:right w:val="nil"/>
            </w:tcBorders>
            <w:shd w:val="clear" w:color="auto" w:fill="auto"/>
            <w:noWrap/>
            <w:vAlign w:val="bottom"/>
            <w:hideMark/>
          </w:tcPr>
          <w:p w14:paraId="5FE7796D"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4E2A37EB" w14:textId="77777777" w:rsidR="005714C9" w:rsidRPr="00CD53B8" w:rsidRDefault="005714C9" w:rsidP="006D4899">
            <w:pPr>
              <w:jc w:val="center"/>
              <w:rPr>
                <w:color w:val="000000"/>
                <w:sz w:val="22"/>
                <w:szCs w:val="22"/>
              </w:rPr>
            </w:pPr>
            <w:r w:rsidRPr="00CD53B8">
              <w:rPr>
                <w:color w:val="000000"/>
                <w:sz w:val="22"/>
                <w:szCs w:val="22"/>
              </w:rPr>
              <w:t>March</w:t>
            </w:r>
          </w:p>
        </w:tc>
        <w:tc>
          <w:tcPr>
            <w:tcW w:w="1677" w:type="dxa"/>
            <w:tcBorders>
              <w:top w:val="nil"/>
              <w:left w:val="nil"/>
              <w:bottom w:val="nil"/>
              <w:right w:val="nil"/>
            </w:tcBorders>
            <w:shd w:val="clear" w:color="auto" w:fill="auto"/>
            <w:noWrap/>
            <w:vAlign w:val="bottom"/>
            <w:hideMark/>
          </w:tcPr>
          <w:p w14:paraId="44B00CBC" w14:textId="77777777" w:rsidR="005714C9" w:rsidRPr="00CD53B8" w:rsidRDefault="005714C9" w:rsidP="006D4899">
            <w:pPr>
              <w:jc w:val="center"/>
              <w:rPr>
                <w:color w:val="000000"/>
                <w:sz w:val="22"/>
                <w:szCs w:val="22"/>
              </w:rPr>
            </w:pPr>
            <w:r w:rsidRPr="00CD53B8">
              <w:rPr>
                <w:color w:val="000000"/>
                <w:sz w:val="22"/>
                <w:szCs w:val="22"/>
              </w:rPr>
              <w:t>15.87</w:t>
            </w:r>
          </w:p>
        </w:tc>
        <w:tc>
          <w:tcPr>
            <w:tcW w:w="1440" w:type="dxa"/>
            <w:tcBorders>
              <w:top w:val="nil"/>
              <w:left w:val="nil"/>
              <w:bottom w:val="nil"/>
              <w:right w:val="nil"/>
            </w:tcBorders>
            <w:shd w:val="clear" w:color="auto" w:fill="auto"/>
            <w:noWrap/>
            <w:vAlign w:val="bottom"/>
            <w:hideMark/>
          </w:tcPr>
          <w:p w14:paraId="30E56463" w14:textId="77777777" w:rsidR="005714C9" w:rsidRPr="00CD53B8" w:rsidRDefault="005714C9" w:rsidP="006D4899">
            <w:pPr>
              <w:jc w:val="center"/>
              <w:rPr>
                <w:color w:val="000000"/>
                <w:sz w:val="22"/>
                <w:szCs w:val="22"/>
              </w:rPr>
            </w:pPr>
            <w:r w:rsidRPr="00CD53B8">
              <w:rPr>
                <w:color w:val="000000"/>
                <w:sz w:val="22"/>
                <w:szCs w:val="22"/>
              </w:rPr>
              <w:t>-1.94</w:t>
            </w:r>
          </w:p>
        </w:tc>
        <w:tc>
          <w:tcPr>
            <w:tcW w:w="1530" w:type="dxa"/>
            <w:tcBorders>
              <w:top w:val="nil"/>
              <w:left w:val="nil"/>
              <w:bottom w:val="nil"/>
              <w:right w:val="nil"/>
            </w:tcBorders>
            <w:shd w:val="clear" w:color="auto" w:fill="auto"/>
            <w:noWrap/>
            <w:vAlign w:val="bottom"/>
            <w:hideMark/>
          </w:tcPr>
          <w:p w14:paraId="6B48E681" w14:textId="77777777" w:rsidR="005714C9" w:rsidRPr="00CD53B8" w:rsidRDefault="005714C9" w:rsidP="006D4899">
            <w:pPr>
              <w:jc w:val="right"/>
              <w:rPr>
                <w:color w:val="000000"/>
                <w:sz w:val="22"/>
                <w:szCs w:val="22"/>
              </w:rPr>
            </w:pPr>
            <w:r w:rsidRPr="00CD53B8">
              <w:rPr>
                <w:color w:val="000000"/>
                <w:sz w:val="22"/>
                <w:szCs w:val="22"/>
              </w:rPr>
              <w:t>32.23</w:t>
            </w:r>
          </w:p>
        </w:tc>
        <w:tc>
          <w:tcPr>
            <w:tcW w:w="1890" w:type="dxa"/>
            <w:tcBorders>
              <w:top w:val="nil"/>
              <w:left w:val="nil"/>
              <w:bottom w:val="nil"/>
              <w:right w:val="nil"/>
            </w:tcBorders>
            <w:shd w:val="clear" w:color="auto" w:fill="auto"/>
            <w:noWrap/>
            <w:vAlign w:val="bottom"/>
            <w:hideMark/>
          </w:tcPr>
          <w:p w14:paraId="66BFDA12" w14:textId="77777777" w:rsidR="005714C9" w:rsidRPr="00CD53B8" w:rsidRDefault="005714C9" w:rsidP="006D4899">
            <w:pPr>
              <w:jc w:val="right"/>
              <w:rPr>
                <w:color w:val="000000"/>
                <w:sz w:val="22"/>
                <w:szCs w:val="22"/>
              </w:rPr>
            </w:pPr>
            <w:r w:rsidRPr="00CD53B8">
              <w:rPr>
                <w:color w:val="000000"/>
                <w:sz w:val="22"/>
                <w:szCs w:val="22"/>
              </w:rPr>
              <w:t>8.43</w:t>
            </w:r>
          </w:p>
        </w:tc>
        <w:tc>
          <w:tcPr>
            <w:tcW w:w="2700" w:type="dxa"/>
            <w:tcBorders>
              <w:top w:val="nil"/>
              <w:left w:val="nil"/>
              <w:bottom w:val="nil"/>
              <w:right w:val="nil"/>
            </w:tcBorders>
            <w:shd w:val="clear" w:color="auto" w:fill="auto"/>
            <w:noWrap/>
            <w:vAlign w:val="bottom"/>
            <w:hideMark/>
          </w:tcPr>
          <w:p w14:paraId="691DE471" w14:textId="77777777" w:rsidR="005714C9" w:rsidRPr="00CD53B8" w:rsidRDefault="005714C9" w:rsidP="006D4899">
            <w:pPr>
              <w:jc w:val="right"/>
              <w:rPr>
                <w:color w:val="000000"/>
                <w:sz w:val="22"/>
                <w:szCs w:val="22"/>
              </w:rPr>
            </w:pPr>
          </w:p>
        </w:tc>
      </w:tr>
      <w:tr w:rsidR="005714C9" w:rsidRPr="00CD53B8" w14:paraId="62C2A38C" w14:textId="77777777" w:rsidTr="006D4899">
        <w:trPr>
          <w:trHeight w:val="320"/>
        </w:trPr>
        <w:tc>
          <w:tcPr>
            <w:tcW w:w="1260" w:type="dxa"/>
            <w:tcBorders>
              <w:top w:val="nil"/>
              <w:left w:val="nil"/>
              <w:bottom w:val="nil"/>
              <w:right w:val="nil"/>
            </w:tcBorders>
            <w:shd w:val="clear" w:color="auto" w:fill="auto"/>
            <w:noWrap/>
            <w:vAlign w:val="bottom"/>
            <w:hideMark/>
          </w:tcPr>
          <w:p w14:paraId="16D5C47E"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21DFE281" w14:textId="77777777" w:rsidR="005714C9" w:rsidRPr="00CD53B8" w:rsidRDefault="005714C9" w:rsidP="006D4899">
            <w:pPr>
              <w:jc w:val="center"/>
              <w:rPr>
                <w:color w:val="000000"/>
                <w:sz w:val="22"/>
                <w:szCs w:val="22"/>
              </w:rPr>
            </w:pPr>
            <w:r w:rsidRPr="00CD53B8">
              <w:rPr>
                <w:color w:val="000000"/>
                <w:sz w:val="22"/>
                <w:szCs w:val="22"/>
              </w:rPr>
              <w:t>April</w:t>
            </w:r>
          </w:p>
        </w:tc>
        <w:tc>
          <w:tcPr>
            <w:tcW w:w="1677" w:type="dxa"/>
            <w:tcBorders>
              <w:top w:val="nil"/>
              <w:left w:val="nil"/>
              <w:bottom w:val="nil"/>
              <w:right w:val="nil"/>
            </w:tcBorders>
            <w:shd w:val="clear" w:color="auto" w:fill="auto"/>
            <w:noWrap/>
            <w:vAlign w:val="bottom"/>
            <w:hideMark/>
          </w:tcPr>
          <w:p w14:paraId="25012257" w14:textId="77777777" w:rsidR="005714C9" w:rsidRPr="00CD53B8" w:rsidRDefault="005714C9" w:rsidP="006D4899">
            <w:pPr>
              <w:jc w:val="center"/>
              <w:rPr>
                <w:color w:val="000000"/>
                <w:sz w:val="22"/>
                <w:szCs w:val="22"/>
              </w:rPr>
            </w:pPr>
            <w:r w:rsidRPr="00CD53B8">
              <w:rPr>
                <w:color w:val="000000"/>
                <w:sz w:val="22"/>
                <w:szCs w:val="22"/>
              </w:rPr>
              <w:t>20.33</w:t>
            </w:r>
          </w:p>
        </w:tc>
        <w:tc>
          <w:tcPr>
            <w:tcW w:w="1440" w:type="dxa"/>
            <w:tcBorders>
              <w:top w:val="nil"/>
              <w:left w:val="nil"/>
              <w:bottom w:val="nil"/>
              <w:right w:val="nil"/>
            </w:tcBorders>
            <w:shd w:val="clear" w:color="auto" w:fill="auto"/>
            <w:noWrap/>
            <w:vAlign w:val="bottom"/>
            <w:hideMark/>
          </w:tcPr>
          <w:p w14:paraId="378F3547" w14:textId="77777777" w:rsidR="005714C9" w:rsidRPr="00CD53B8" w:rsidRDefault="005714C9" w:rsidP="006D4899">
            <w:pPr>
              <w:jc w:val="center"/>
              <w:rPr>
                <w:color w:val="000000"/>
                <w:sz w:val="22"/>
                <w:szCs w:val="22"/>
              </w:rPr>
            </w:pPr>
            <w:r w:rsidRPr="00CD53B8">
              <w:rPr>
                <w:color w:val="000000"/>
                <w:sz w:val="22"/>
                <w:szCs w:val="22"/>
              </w:rPr>
              <w:t>5.81</w:t>
            </w:r>
          </w:p>
        </w:tc>
        <w:tc>
          <w:tcPr>
            <w:tcW w:w="1530" w:type="dxa"/>
            <w:tcBorders>
              <w:top w:val="nil"/>
              <w:left w:val="nil"/>
              <w:bottom w:val="nil"/>
              <w:right w:val="nil"/>
            </w:tcBorders>
            <w:shd w:val="clear" w:color="auto" w:fill="auto"/>
            <w:noWrap/>
            <w:vAlign w:val="bottom"/>
            <w:hideMark/>
          </w:tcPr>
          <w:p w14:paraId="0BFBBE30" w14:textId="77777777" w:rsidR="005714C9" w:rsidRPr="00CD53B8" w:rsidRDefault="005714C9" w:rsidP="006D4899">
            <w:pPr>
              <w:jc w:val="right"/>
              <w:rPr>
                <w:color w:val="000000"/>
                <w:sz w:val="22"/>
                <w:szCs w:val="22"/>
              </w:rPr>
            </w:pPr>
            <w:r w:rsidRPr="00CD53B8">
              <w:rPr>
                <w:color w:val="000000"/>
                <w:sz w:val="22"/>
                <w:szCs w:val="22"/>
              </w:rPr>
              <w:t>32.86</w:t>
            </w:r>
          </w:p>
        </w:tc>
        <w:tc>
          <w:tcPr>
            <w:tcW w:w="1890" w:type="dxa"/>
            <w:tcBorders>
              <w:top w:val="nil"/>
              <w:left w:val="nil"/>
              <w:bottom w:val="nil"/>
              <w:right w:val="nil"/>
            </w:tcBorders>
            <w:shd w:val="clear" w:color="auto" w:fill="auto"/>
            <w:noWrap/>
            <w:vAlign w:val="bottom"/>
            <w:hideMark/>
          </w:tcPr>
          <w:p w14:paraId="53BBDF4C" w14:textId="77777777" w:rsidR="005714C9" w:rsidRPr="00CD53B8" w:rsidRDefault="005714C9" w:rsidP="006D4899">
            <w:pPr>
              <w:jc w:val="right"/>
              <w:rPr>
                <w:color w:val="000000"/>
                <w:sz w:val="22"/>
                <w:szCs w:val="22"/>
              </w:rPr>
            </w:pPr>
            <w:r w:rsidRPr="00CD53B8">
              <w:rPr>
                <w:color w:val="000000"/>
                <w:sz w:val="22"/>
                <w:szCs w:val="22"/>
              </w:rPr>
              <w:t>15.62</w:t>
            </w:r>
          </w:p>
        </w:tc>
        <w:tc>
          <w:tcPr>
            <w:tcW w:w="2700" w:type="dxa"/>
            <w:tcBorders>
              <w:top w:val="nil"/>
              <w:left w:val="nil"/>
              <w:bottom w:val="nil"/>
              <w:right w:val="nil"/>
            </w:tcBorders>
            <w:shd w:val="clear" w:color="auto" w:fill="auto"/>
            <w:noWrap/>
            <w:vAlign w:val="bottom"/>
            <w:hideMark/>
          </w:tcPr>
          <w:p w14:paraId="697258B9" w14:textId="77777777" w:rsidR="005714C9" w:rsidRPr="00CD53B8" w:rsidRDefault="005714C9" w:rsidP="006D4899">
            <w:pPr>
              <w:jc w:val="right"/>
              <w:rPr>
                <w:color w:val="000000"/>
                <w:sz w:val="22"/>
                <w:szCs w:val="22"/>
              </w:rPr>
            </w:pPr>
          </w:p>
        </w:tc>
      </w:tr>
      <w:tr w:rsidR="005714C9" w:rsidRPr="00CD53B8" w14:paraId="198BDEDD" w14:textId="77777777" w:rsidTr="006D4899">
        <w:trPr>
          <w:trHeight w:val="320"/>
        </w:trPr>
        <w:tc>
          <w:tcPr>
            <w:tcW w:w="1260" w:type="dxa"/>
            <w:tcBorders>
              <w:top w:val="nil"/>
              <w:left w:val="nil"/>
              <w:bottom w:val="nil"/>
              <w:right w:val="nil"/>
            </w:tcBorders>
            <w:shd w:val="clear" w:color="auto" w:fill="auto"/>
            <w:noWrap/>
            <w:vAlign w:val="bottom"/>
            <w:hideMark/>
          </w:tcPr>
          <w:p w14:paraId="600912BD"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5720D78B" w14:textId="77777777" w:rsidR="005714C9" w:rsidRPr="00CD53B8" w:rsidRDefault="005714C9" w:rsidP="006D4899">
            <w:pPr>
              <w:jc w:val="center"/>
              <w:rPr>
                <w:color w:val="000000"/>
                <w:sz w:val="22"/>
                <w:szCs w:val="22"/>
              </w:rPr>
            </w:pPr>
            <w:r w:rsidRPr="00CD53B8">
              <w:rPr>
                <w:color w:val="000000"/>
                <w:sz w:val="22"/>
                <w:szCs w:val="22"/>
              </w:rPr>
              <w:t>May</w:t>
            </w:r>
          </w:p>
        </w:tc>
        <w:tc>
          <w:tcPr>
            <w:tcW w:w="1677" w:type="dxa"/>
            <w:tcBorders>
              <w:top w:val="nil"/>
              <w:left w:val="nil"/>
              <w:bottom w:val="nil"/>
              <w:right w:val="nil"/>
            </w:tcBorders>
            <w:shd w:val="clear" w:color="auto" w:fill="auto"/>
            <w:noWrap/>
            <w:vAlign w:val="bottom"/>
            <w:hideMark/>
          </w:tcPr>
          <w:p w14:paraId="21F9C524" w14:textId="77777777" w:rsidR="005714C9" w:rsidRPr="00CD53B8" w:rsidRDefault="005714C9" w:rsidP="006D4899">
            <w:pPr>
              <w:jc w:val="center"/>
              <w:rPr>
                <w:color w:val="000000"/>
                <w:sz w:val="22"/>
                <w:szCs w:val="22"/>
              </w:rPr>
            </w:pPr>
            <w:r w:rsidRPr="00CD53B8">
              <w:rPr>
                <w:color w:val="000000"/>
                <w:sz w:val="22"/>
                <w:szCs w:val="22"/>
              </w:rPr>
              <w:t>24.15</w:t>
            </w:r>
          </w:p>
        </w:tc>
        <w:tc>
          <w:tcPr>
            <w:tcW w:w="1440" w:type="dxa"/>
            <w:tcBorders>
              <w:top w:val="nil"/>
              <w:left w:val="nil"/>
              <w:bottom w:val="nil"/>
              <w:right w:val="nil"/>
            </w:tcBorders>
            <w:shd w:val="clear" w:color="auto" w:fill="auto"/>
            <w:noWrap/>
            <w:vAlign w:val="bottom"/>
            <w:hideMark/>
          </w:tcPr>
          <w:p w14:paraId="060CC129" w14:textId="77777777" w:rsidR="005714C9" w:rsidRPr="00CD53B8" w:rsidRDefault="005714C9" w:rsidP="006D4899">
            <w:pPr>
              <w:jc w:val="center"/>
              <w:rPr>
                <w:color w:val="000000"/>
                <w:sz w:val="22"/>
                <w:szCs w:val="22"/>
              </w:rPr>
            </w:pPr>
            <w:r w:rsidRPr="00CD53B8">
              <w:rPr>
                <w:color w:val="000000"/>
                <w:sz w:val="22"/>
                <w:szCs w:val="22"/>
              </w:rPr>
              <w:t>13.19</w:t>
            </w:r>
          </w:p>
        </w:tc>
        <w:tc>
          <w:tcPr>
            <w:tcW w:w="1530" w:type="dxa"/>
            <w:tcBorders>
              <w:top w:val="nil"/>
              <w:left w:val="nil"/>
              <w:bottom w:val="nil"/>
              <w:right w:val="nil"/>
            </w:tcBorders>
            <w:shd w:val="clear" w:color="auto" w:fill="auto"/>
            <w:noWrap/>
            <w:vAlign w:val="bottom"/>
            <w:hideMark/>
          </w:tcPr>
          <w:p w14:paraId="325AF585" w14:textId="77777777" w:rsidR="005714C9" w:rsidRPr="00CD53B8" w:rsidRDefault="005714C9" w:rsidP="006D4899">
            <w:pPr>
              <w:jc w:val="right"/>
              <w:rPr>
                <w:color w:val="000000"/>
                <w:sz w:val="22"/>
                <w:szCs w:val="22"/>
              </w:rPr>
            </w:pPr>
            <w:r w:rsidRPr="00CD53B8">
              <w:rPr>
                <w:color w:val="000000"/>
                <w:sz w:val="22"/>
                <w:szCs w:val="22"/>
              </w:rPr>
              <w:t>37.66</w:t>
            </w:r>
          </w:p>
        </w:tc>
        <w:tc>
          <w:tcPr>
            <w:tcW w:w="1890" w:type="dxa"/>
            <w:tcBorders>
              <w:top w:val="nil"/>
              <w:left w:val="nil"/>
              <w:bottom w:val="nil"/>
              <w:right w:val="nil"/>
            </w:tcBorders>
            <w:shd w:val="clear" w:color="auto" w:fill="auto"/>
            <w:noWrap/>
            <w:vAlign w:val="bottom"/>
            <w:hideMark/>
          </w:tcPr>
          <w:p w14:paraId="6689CEEC" w14:textId="77777777" w:rsidR="005714C9" w:rsidRPr="00CD53B8" w:rsidRDefault="005714C9" w:rsidP="006D4899">
            <w:pPr>
              <w:jc w:val="right"/>
              <w:rPr>
                <w:color w:val="000000"/>
                <w:sz w:val="22"/>
                <w:szCs w:val="22"/>
              </w:rPr>
            </w:pPr>
            <w:r w:rsidRPr="00CD53B8">
              <w:rPr>
                <w:color w:val="000000"/>
                <w:sz w:val="22"/>
                <w:szCs w:val="22"/>
              </w:rPr>
              <w:t>18.92</w:t>
            </w:r>
          </w:p>
        </w:tc>
        <w:tc>
          <w:tcPr>
            <w:tcW w:w="2700" w:type="dxa"/>
            <w:tcBorders>
              <w:top w:val="nil"/>
              <w:left w:val="nil"/>
              <w:bottom w:val="nil"/>
              <w:right w:val="nil"/>
            </w:tcBorders>
            <w:shd w:val="clear" w:color="auto" w:fill="auto"/>
            <w:noWrap/>
            <w:vAlign w:val="bottom"/>
            <w:hideMark/>
          </w:tcPr>
          <w:p w14:paraId="4FD42B3F" w14:textId="77777777" w:rsidR="005714C9" w:rsidRPr="00CD53B8" w:rsidRDefault="005714C9" w:rsidP="006D4899">
            <w:pPr>
              <w:jc w:val="right"/>
              <w:rPr>
                <w:color w:val="000000"/>
                <w:sz w:val="22"/>
                <w:szCs w:val="22"/>
              </w:rPr>
            </w:pPr>
          </w:p>
        </w:tc>
      </w:tr>
      <w:tr w:rsidR="005714C9" w:rsidRPr="00CD53B8" w14:paraId="074989B8" w14:textId="77777777" w:rsidTr="006D4899">
        <w:trPr>
          <w:trHeight w:val="320"/>
        </w:trPr>
        <w:tc>
          <w:tcPr>
            <w:tcW w:w="1260" w:type="dxa"/>
            <w:tcBorders>
              <w:top w:val="nil"/>
              <w:left w:val="nil"/>
              <w:bottom w:val="nil"/>
              <w:right w:val="nil"/>
            </w:tcBorders>
            <w:shd w:val="clear" w:color="auto" w:fill="auto"/>
            <w:noWrap/>
            <w:vAlign w:val="bottom"/>
            <w:hideMark/>
          </w:tcPr>
          <w:p w14:paraId="25F188FF"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3E2167C4" w14:textId="77777777" w:rsidR="005714C9" w:rsidRPr="00CD53B8" w:rsidRDefault="005714C9" w:rsidP="006D4899">
            <w:pPr>
              <w:jc w:val="center"/>
              <w:rPr>
                <w:color w:val="000000"/>
                <w:sz w:val="22"/>
                <w:szCs w:val="22"/>
              </w:rPr>
            </w:pPr>
            <w:r w:rsidRPr="00CD53B8">
              <w:rPr>
                <w:color w:val="000000"/>
                <w:sz w:val="22"/>
                <w:szCs w:val="22"/>
              </w:rPr>
              <w:t>June</w:t>
            </w:r>
          </w:p>
        </w:tc>
        <w:tc>
          <w:tcPr>
            <w:tcW w:w="1677" w:type="dxa"/>
            <w:tcBorders>
              <w:top w:val="nil"/>
              <w:left w:val="nil"/>
              <w:bottom w:val="nil"/>
              <w:right w:val="nil"/>
            </w:tcBorders>
            <w:shd w:val="clear" w:color="auto" w:fill="auto"/>
            <w:noWrap/>
            <w:vAlign w:val="bottom"/>
            <w:hideMark/>
          </w:tcPr>
          <w:p w14:paraId="2296AED5" w14:textId="77777777" w:rsidR="005714C9" w:rsidRPr="00CD53B8" w:rsidRDefault="005714C9" w:rsidP="006D4899">
            <w:pPr>
              <w:jc w:val="center"/>
              <w:rPr>
                <w:color w:val="000000"/>
                <w:sz w:val="22"/>
                <w:szCs w:val="22"/>
              </w:rPr>
            </w:pPr>
            <w:r w:rsidRPr="00CD53B8">
              <w:rPr>
                <w:color w:val="000000"/>
                <w:sz w:val="22"/>
                <w:szCs w:val="22"/>
              </w:rPr>
              <w:t>26.57</w:t>
            </w:r>
          </w:p>
        </w:tc>
        <w:tc>
          <w:tcPr>
            <w:tcW w:w="1440" w:type="dxa"/>
            <w:tcBorders>
              <w:top w:val="nil"/>
              <w:left w:val="nil"/>
              <w:bottom w:val="nil"/>
              <w:right w:val="nil"/>
            </w:tcBorders>
            <w:shd w:val="clear" w:color="auto" w:fill="auto"/>
            <w:noWrap/>
            <w:vAlign w:val="bottom"/>
            <w:hideMark/>
          </w:tcPr>
          <w:p w14:paraId="09BDF90C" w14:textId="77777777" w:rsidR="005714C9" w:rsidRPr="00CD53B8" w:rsidRDefault="005714C9" w:rsidP="006D4899">
            <w:pPr>
              <w:jc w:val="center"/>
              <w:rPr>
                <w:color w:val="000000"/>
                <w:sz w:val="22"/>
                <w:szCs w:val="22"/>
              </w:rPr>
            </w:pPr>
            <w:r w:rsidRPr="00CD53B8">
              <w:rPr>
                <w:color w:val="000000"/>
                <w:sz w:val="22"/>
                <w:szCs w:val="22"/>
              </w:rPr>
              <w:t>19.33</w:t>
            </w:r>
          </w:p>
        </w:tc>
        <w:tc>
          <w:tcPr>
            <w:tcW w:w="1530" w:type="dxa"/>
            <w:tcBorders>
              <w:top w:val="nil"/>
              <w:left w:val="nil"/>
              <w:bottom w:val="nil"/>
              <w:right w:val="nil"/>
            </w:tcBorders>
            <w:shd w:val="clear" w:color="auto" w:fill="auto"/>
            <w:noWrap/>
            <w:vAlign w:val="bottom"/>
            <w:hideMark/>
          </w:tcPr>
          <w:p w14:paraId="580808C4" w14:textId="77777777" w:rsidR="005714C9" w:rsidRPr="00CD53B8" w:rsidRDefault="005714C9" w:rsidP="006D4899">
            <w:pPr>
              <w:jc w:val="right"/>
              <w:rPr>
                <w:color w:val="000000"/>
                <w:sz w:val="22"/>
                <w:szCs w:val="22"/>
              </w:rPr>
            </w:pPr>
            <w:r w:rsidRPr="00CD53B8">
              <w:rPr>
                <w:color w:val="000000"/>
                <w:sz w:val="22"/>
                <w:szCs w:val="22"/>
              </w:rPr>
              <w:t>37.04</w:t>
            </w:r>
          </w:p>
        </w:tc>
        <w:tc>
          <w:tcPr>
            <w:tcW w:w="1890" w:type="dxa"/>
            <w:tcBorders>
              <w:top w:val="nil"/>
              <w:left w:val="nil"/>
              <w:bottom w:val="nil"/>
              <w:right w:val="nil"/>
            </w:tcBorders>
            <w:shd w:val="clear" w:color="auto" w:fill="auto"/>
            <w:noWrap/>
            <w:vAlign w:val="bottom"/>
            <w:hideMark/>
          </w:tcPr>
          <w:p w14:paraId="47452503" w14:textId="77777777" w:rsidR="005714C9" w:rsidRPr="00CD53B8" w:rsidRDefault="005714C9" w:rsidP="006D4899">
            <w:pPr>
              <w:jc w:val="right"/>
              <w:rPr>
                <w:color w:val="000000"/>
                <w:sz w:val="22"/>
                <w:szCs w:val="22"/>
              </w:rPr>
            </w:pPr>
            <w:r w:rsidRPr="00CD53B8">
              <w:rPr>
                <w:color w:val="000000"/>
                <w:sz w:val="22"/>
                <w:szCs w:val="22"/>
              </w:rPr>
              <w:t>20.90</w:t>
            </w:r>
          </w:p>
        </w:tc>
        <w:tc>
          <w:tcPr>
            <w:tcW w:w="2700" w:type="dxa"/>
            <w:tcBorders>
              <w:top w:val="nil"/>
              <w:left w:val="nil"/>
              <w:bottom w:val="nil"/>
              <w:right w:val="nil"/>
            </w:tcBorders>
            <w:shd w:val="clear" w:color="auto" w:fill="auto"/>
            <w:noWrap/>
            <w:vAlign w:val="bottom"/>
            <w:hideMark/>
          </w:tcPr>
          <w:p w14:paraId="42A9CDD0" w14:textId="77777777" w:rsidR="005714C9" w:rsidRPr="00CD53B8" w:rsidRDefault="005714C9" w:rsidP="006D4899">
            <w:pPr>
              <w:jc w:val="right"/>
              <w:rPr>
                <w:color w:val="000000"/>
                <w:sz w:val="22"/>
                <w:szCs w:val="22"/>
              </w:rPr>
            </w:pPr>
          </w:p>
        </w:tc>
      </w:tr>
      <w:tr w:rsidR="005714C9" w:rsidRPr="00CD53B8" w14:paraId="4F84B6C0" w14:textId="77777777" w:rsidTr="006D4899">
        <w:trPr>
          <w:trHeight w:val="320"/>
        </w:trPr>
        <w:tc>
          <w:tcPr>
            <w:tcW w:w="1260" w:type="dxa"/>
            <w:tcBorders>
              <w:top w:val="nil"/>
              <w:left w:val="nil"/>
              <w:bottom w:val="nil"/>
              <w:right w:val="nil"/>
            </w:tcBorders>
            <w:shd w:val="clear" w:color="auto" w:fill="auto"/>
            <w:noWrap/>
            <w:vAlign w:val="bottom"/>
            <w:hideMark/>
          </w:tcPr>
          <w:p w14:paraId="2B351390"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2E3C4C3D" w14:textId="77777777" w:rsidR="005714C9" w:rsidRPr="00CD53B8" w:rsidRDefault="005714C9" w:rsidP="006D4899">
            <w:pPr>
              <w:jc w:val="center"/>
              <w:rPr>
                <w:color w:val="000000"/>
                <w:sz w:val="22"/>
                <w:szCs w:val="22"/>
              </w:rPr>
            </w:pPr>
            <w:r w:rsidRPr="00CD53B8">
              <w:rPr>
                <w:color w:val="000000"/>
                <w:sz w:val="22"/>
                <w:szCs w:val="22"/>
              </w:rPr>
              <w:t>July</w:t>
            </w:r>
          </w:p>
        </w:tc>
        <w:tc>
          <w:tcPr>
            <w:tcW w:w="1677" w:type="dxa"/>
            <w:tcBorders>
              <w:top w:val="nil"/>
              <w:left w:val="nil"/>
              <w:bottom w:val="nil"/>
              <w:right w:val="nil"/>
            </w:tcBorders>
            <w:shd w:val="clear" w:color="auto" w:fill="auto"/>
            <w:noWrap/>
            <w:vAlign w:val="bottom"/>
            <w:hideMark/>
          </w:tcPr>
          <w:p w14:paraId="5A457A3A" w14:textId="77777777" w:rsidR="005714C9" w:rsidRPr="00CD53B8" w:rsidRDefault="005714C9" w:rsidP="006D4899">
            <w:pPr>
              <w:jc w:val="center"/>
              <w:rPr>
                <w:color w:val="000000"/>
                <w:sz w:val="22"/>
                <w:szCs w:val="22"/>
              </w:rPr>
            </w:pPr>
            <w:r w:rsidRPr="00CD53B8">
              <w:rPr>
                <w:color w:val="000000"/>
                <w:sz w:val="22"/>
                <w:szCs w:val="22"/>
              </w:rPr>
              <w:t>26.35</w:t>
            </w:r>
          </w:p>
        </w:tc>
        <w:tc>
          <w:tcPr>
            <w:tcW w:w="1440" w:type="dxa"/>
            <w:tcBorders>
              <w:top w:val="nil"/>
              <w:left w:val="nil"/>
              <w:bottom w:val="nil"/>
              <w:right w:val="nil"/>
            </w:tcBorders>
            <w:shd w:val="clear" w:color="auto" w:fill="auto"/>
            <w:noWrap/>
            <w:vAlign w:val="bottom"/>
            <w:hideMark/>
          </w:tcPr>
          <w:p w14:paraId="366EFA82" w14:textId="77777777" w:rsidR="005714C9" w:rsidRPr="00CD53B8" w:rsidRDefault="005714C9" w:rsidP="006D4899">
            <w:pPr>
              <w:jc w:val="center"/>
              <w:rPr>
                <w:color w:val="000000"/>
                <w:sz w:val="22"/>
                <w:szCs w:val="22"/>
              </w:rPr>
            </w:pPr>
            <w:r w:rsidRPr="00CD53B8">
              <w:rPr>
                <w:color w:val="000000"/>
                <w:sz w:val="22"/>
                <w:szCs w:val="22"/>
              </w:rPr>
              <w:t>20.31</w:t>
            </w:r>
          </w:p>
        </w:tc>
        <w:tc>
          <w:tcPr>
            <w:tcW w:w="1530" w:type="dxa"/>
            <w:tcBorders>
              <w:top w:val="nil"/>
              <w:left w:val="nil"/>
              <w:bottom w:val="nil"/>
              <w:right w:val="nil"/>
            </w:tcBorders>
            <w:shd w:val="clear" w:color="auto" w:fill="auto"/>
            <w:noWrap/>
            <w:vAlign w:val="bottom"/>
            <w:hideMark/>
          </w:tcPr>
          <w:p w14:paraId="5A8D153B" w14:textId="77777777" w:rsidR="005714C9" w:rsidRPr="00CD53B8" w:rsidRDefault="005714C9" w:rsidP="006D4899">
            <w:pPr>
              <w:jc w:val="right"/>
              <w:rPr>
                <w:color w:val="000000"/>
                <w:sz w:val="22"/>
                <w:szCs w:val="22"/>
              </w:rPr>
            </w:pPr>
            <w:r w:rsidRPr="00CD53B8">
              <w:rPr>
                <w:color w:val="000000"/>
                <w:sz w:val="22"/>
                <w:szCs w:val="22"/>
              </w:rPr>
              <w:t>36.70</w:t>
            </w:r>
          </w:p>
        </w:tc>
        <w:tc>
          <w:tcPr>
            <w:tcW w:w="1890" w:type="dxa"/>
            <w:tcBorders>
              <w:top w:val="nil"/>
              <w:left w:val="nil"/>
              <w:bottom w:val="nil"/>
              <w:right w:val="nil"/>
            </w:tcBorders>
            <w:shd w:val="clear" w:color="auto" w:fill="auto"/>
            <w:noWrap/>
            <w:vAlign w:val="bottom"/>
            <w:hideMark/>
          </w:tcPr>
          <w:p w14:paraId="717467A0" w14:textId="77777777" w:rsidR="005714C9" w:rsidRPr="00CD53B8" w:rsidRDefault="005714C9" w:rsidP="006D4899">
            <w:pPr>
              <w:jc w:val="right"/>
              <w:rPr>
                <w:color w:val="000000"/>
                <w:sz w:val="22"/>
                <w:szCs w:val="22"/>
              </w:rPr>
            </w:pPr>
            <w:r w:rsidRPr="00CD53B8">
              <w:rPr>
                <w:color w:val="000000"/>
                <w:sz w:val="22"/>
                <w:szCs w:val="22"/>
              </w:rPr>
              <w:t>38.02</w:t>
            </w:r>
          </w:p>
        </w:tc>
        <w:tc>
          <w:tcPr>
            <w:tcW w:w="2700" w:type="dxa"/>
            <w:tcBorders>
              <w:top w:val="nil"/>
              <w:left w:val="nil"/>
              <w:bottom w:val="nil"/>
              <w:right w:val="nil"/>
            </w:tcBorders>
            <w:shd w:val="clear" w:color="auto" w:fill="auto"/>
            <w:noWrap/>
            <w:vAlign w:val="bottom"/>
            <w:hideMark/>
          </w:tcPr>
          <w:p w14:paraId="19B8543F" w14:textId="77777777" w:rsidR="005714C9" w:rsidRPr="00CD53B8" w:rsidRDefault="005714C9" w:rsidP="006D4899">
            <w:pPr>
              <w:jc w:val="right"/>
              <w:rPr>
                <w:color w:val="000000"/>
                <w:sz w:val="22"/>
                <w:szCs w:val="22"/>
              </w:rPr>
            </w:pPr>
          </w:p>
        </w:tc>
      </w:tr>
      <w:tr w:rsidR="005714C9" w:rsidRPr="00CD53B8" w14:paraId="6F887818" w14:textId="77777777" w:rsidTr="006D4899">
        <w:trPr>
          <w:trHeight w:val="320"/>
        </w:trPr>
        <w:tc>
          <w:tcPr>
            <w:tcW w:w="1260" w:type="dxa"/>
            <w:tcBorders>
              <w:top w:val="nil"/>
              <w:left w:val="nil"/>
              <w:bottom w:val="nil"/>
              <w:right w:val="nil"/>
            </w:tcBorders>
            <w:shd w:val="clear" w:color="auto" w:fill="auto"/>
            <w:noWrap/>
            <w:vAlign w:val="bottom"/>
            <w:hideMark/>
          </w:tcPr>
          <w:p w14:paraId="3163B0A1"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587BD1E6" w14:textId="77777777" w:rsidR="005714C9" w:rsidRPr="00CD53B8" w:rsidRDefault="005714C9" w:rsidP="006D4899">
            <w:pPr>
              <w:jc w:val="center"/>
              <w:rPr>
                <w:color w:val="000000"/>
                <w:sz w:val="22"/>
                <w:szCs w:val="22"/>
              </w:rPr>
            </w:pPr>
            <w:r w:rsidRPr="00CD53B8">
              <w:rPr>
                <w:color w:val="000000"/>
                <w:sz w:val="22"/>
                <w:szCs w:val="22"/>
              </w:rPr>
              <w:t>August</w:t>
            </w:r>
          </w:p>
        </w:tc>
        <w:tc>
          <w:tcPr>
            <w:tcW w:w="1677" w:type="dxa"/>
            <w:tcBorders>
              <w:top w:val="nil"/>
              <w:left w:val="nil"/>
              <w:bottom w:val="nil"/>
              <w:right w:val="nil"/>
            </w:tcBorders>
            <w:shd w:val="clear" w:color="auto" w:fill="auto"/>
            <w:noWrap/>
            <w:vAlign w:val="bottom"/>
            <w:hideMark/>
          </w:tcPr>
          <w:p w14:paraId="2130545A" w14:textId="77777777" w:rsidR="005714C9" w:rsidRPr="00CD53B8" w:rsidRDefault="005714C9" w:rsidP="006D4899">
            <w:pPr>
              <w:jc w:val="center"/>
              <w:rPr>
                <w:color w:val="000000"/>
                <w:sz w:val="22"/>
                <w:szCs w:val="22"/>
              </w:rPr>
            </w:pPr>
            <w:r w:rsidRPr="00CD53B8">
              <w:rPr>
                <w:color w:val="000000"/>
                <w:sz w:val="22"/>
                <w:szCs w:val="22"/>
              </w:rPr>
              <w:t>26.79</w:t>
            </w:r>
          </w:p>
        </w:tc>
        <w:tc>
          <w:tcPr>
            <w:tcW w:w="1440" w:type="dxa"/>
            <w:tcBorders>
              <w:top w:val="nil"/>
              <w:left w:val="nil"/>
              <w:bottom w:val="nil"/>
              <w:right w:val="nil"/>
            </w:tcBorders>
            <w:shd w:val="clear" w:color="auto" w:fill="auto"/>
            <w:noWrap/>
            <w:vAlign w:val="bottom"/>
            <w:hideMark/>
          </w:tcPr>
          <w:p w14:paraId="5620B478" w14:textId="77777777" w:rsidR="005714C9" w:rsidRPr="00CD53B8" w:rsidRDefault="005714C9" w:rsidP="006D4899">
            <w:pPr>
              <w:jc w:val="center"/>
              <w:rPr>
                <w:color w:val="000000"/>
                <w:sz w:val="22"/>
                <w:szCs w:val="22"/>
              </w:rPr>
            </w:pPr>
            <w:r w:rsidRPr="00CD53B8">
              <w:rPr>
                <w:color w:val="000000"/>
                <w:sz w:val="22"/>
                <w:szCs w:val="22"/>
              </w:rPr>
              <w:t>20.21</w:t>
            </w:r>
          </w:p>
        </w:tc>
        <w:tc>
          <w:tcPr>
            <w:tcW w:w="1530" w:type="dxa"/>
            <w:tcBorders>
              <w:top w:val="nil"/>
              <w:left w:val="nil"/>
              <w:bottom w:val="nil"/>
              <w:right w:val="nil"/>
            </w:tcBorders>
            <w:shd w:val="clear" w:color="auto" w:fill="auto"/>
            <w:noWrap/>
            <w:vAlign w:val="bottom"/>
            <w:hideMark/>
          </w:tcPr>
          <w:p w14:paraId="3FB84D24" w14:textId="77777777" w:rsidR="005714C9" w:rsidRPr="00CD53B8" w:rsidRDefault="005714C9" w:rsidP="006D4899">
            <w:pPr>
              <w:jc w:val="right"/>
              <w:rPr>
                <w:color w:val="000000"/>
                <w:sz w:val="22"/>
                <w:szCs w:val="22"/>
              </w:rPr>
            </w:pPr>
            <w:r w:rsidRPr="00CD53B8">
              <w:rPr>
                <w:color w:val="000000"/>
                <w:sz w:val="22"/>
                <w:szCs w:val="22"/>
              </w:rPr>
              <w:t>37.37</w:t>
            </w:r>
          </w:p>
        </w:tc>
        <w:tc>
          <w:tcPr>
            <w:tcW w:w="1890" w:type="dxa"/>
            <w:tcBorders>
              <w:top w:val="nil"/>
              <w:left w:val="nil"/>
              <w:bottom w:val="nil"/>
              <w:right w:val="nil"/>
            </w:tcBorders>
            <w:shd w:val="clear" w:color="auto" w:fill="auto"/>
            <w:noWrap/>
            <w:vAlign w:val="bottom"/>
            <w:hideMark/>
          </w:tcPr>
          <w:p w14:paraId="1C7426FC" w14:textId="77777777" w:rsidR="005714C9" w:rsidRPr="00CD53B8" w:rsidRDefault="005714C9" w:rsidP="006D4899">
            <w:pPr>
              <w:jc w:val="right"/>
              <w:rPr>
                <w:color w:val="000000"/>
                <w:sz w:val="22"/>
                <w:szCs w:val="22"/>
              </w:rPr>
            </w:pPr>
            <w:r w:rsidRPr="00CD53B8">
              <w:rPr>
                <w:color w:val="000000"/>
                <w:sz w:val="22"/>
                <w:szCs w:val="22"/>
              </w:rPr>
              <w:t>12.14</w:t>
            </w:r>
          </w:p>
        </w:tc>
        <w:tc>
          <w:tcPr>
            <w:tcW w:w="2700" w:type="dxa"/>
            <w:tcBorders>
              <w:top w:val="nil"/>
              <w:left w:val="nil"/>
              <w:bottom w:val="nil"/>
              <w:right w:val="nil"/>
            </w:tcBorders>
            <w:shd w:val="clear" w:color="auto" w:fill="auto"/>
            <w:noWrap/>
            <w:vAlign w:val="bottom"/>
            <w:hideMark/>
          </w:tcPr>
          <w:p w14:paraId="2F086146" w14:textId="77777777" w:rsidR="005714C9" w:rsidRPr="00CD53B8" w:rsidRDefault="005714C9" w:rsidP="006D4899">
            <w:pPr>
              <w:jc w:val="right"/>
              <w:rPr>
                <w:color w:val="000000"/>
                <w:sz w:val="22"/>
                <w:szCs w:val="22"/>
              </w:rPr>
            </w:pPr>
          </w:p>
        </w:tc>
      </w:tr>
      <w:tr w:rsidR="005714C9" w:rsidRPr="00CD53B8" w14:paraId="64BF3824" w14:textId="77777777" w:rsidTr="006D4899">
        <w:trPr>
          <w:trHeight w:val="320"/>
        </w:trPr>
        <w:tc>
          <w:tcPr>
            <w:tcW w:w="1260" w:type="dxa"/>
            <w:tcBorders>
              <w:top w:val="nil"/>
              <w:left w:val="nil"/>
              <w:bottom w:val="nil"/>
              <w:right w:val="nil"/>
            </w:tcBorders>
            <w:shd w:val="clear" w:color="auto" w:fill="auto"/>
            <w:noWrap/>
            <w:vAlign w:val="bottom"/>
            <w:hideMark/>
          </w:tcPr>
          <w:p w14:paraId="61741D5D"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3E97614F"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77" w:type="dxa"/>
            <w:tcBorders>
              <w:top w:val="nil"/>
              <w:left w:val="nil"/>
              <w:bottom w:val="nil"/>
              <w:right w:val="nil"/>
            </w:tcBorders>
            <w:shd w:val="clear" w:color="auto" w:fill="auto"/>
            <w:noWrap/>
            <w:vAlign w:val="bottom"/>
            <w:hideMark/>
          </w:tcPr>
          <w:p w14:paraId="507CFC73" w14:textId="77777777" w:rsidR="005714C9" w:rsidRPr="00CD53B8" w:rsidRDefault="005714C9" w:rsidP="006D4899">
            <w:pPr>
              <w:jc w:val="center"/>
              <w:rPr>
                <w:color w:val="000000"/>
                <w:sz w:val="22"/>
                <w:szCs w:val="22"/>
              </w:rPr>
            </w:pPr>
            <w:r w:rsidRPr="00CD53B8">
              <w:rPr>
                <w:color w:val="000000"/>
                <w:sz w:val="22"/>
                <w:szCs w:val="22"/>
              </w:rPr>
              <w:t>27.08</w:t>
            </w:r>
          </w:p>
        </w:tc>
        <w:tc>
          <w:tcPr>
            <w:tcW w:w="1440" w:type="dxa"/>
            <w:tcBorders>
              <w:top w:val="nil"/>
              <w:left w:val="nil"/>
              <w:bottom w:val="nil"/>
              <w:right w:val="nil"/>
            </w:tcBorders>
            <w:shd w:val="clear" w:color="auto" w:fill="auto"/>
            <w:noWrap/>
            <w:vAlign w:val="bottom"/>
            <w:hideMark/>
          </w:tcPr>
          <w:p w14:paraId="65ED9F11" w14:textId="77777777" w:rsidR="005714C9" w:rsidRPr="00CD53B8" w:rsidRDefault="005714C9" w:rsidP="006D4899">
            <w:pPr>
              <w:jc w:val="center"/>
              <w:rPr>
                <w:color w:val="000000"/>
                <w:sz w:val="22"/>
                <w:szCs w:val="22"/>
              </w:rPr>
            </w:pPr>
            <w:r w:rsidRPr="00CD53B8">
              <w:rPr>
                <w:color w:val="000000"/>
                <w:sz w:val="22"/>
                <w:szCs w:val="22"/>
              </w:rPr>
              <w:t>20.47</w:t>
            </w:r>
          </w:p>
        </w:tc>
        <w:tc>
          <w:tcPr>
            <w:tcW w:w="1530" w:type="dxa"/>
            <w:tcBorders>
              <w:top w:val="nil"/>
              <w:left w:val="nil"/>
              <w:bottom w:val="nil"/>
              <w:right w:val="nil"/>
            </w:tcBorders>
            <w:shd w:val="clear" w:color="auto" w:fill="auto"/>
            <w:noWrap/>
            <w:vAlign w:val="bottom"/>
            <w:hideMark/>
          </w:tcPr>
          <w:p w14:paraId="67FC4077" w14:textId="77777777" w:rsidR="005714C9" w:rsidRPr="00CD53B8" w:rsidRDefault="005714C9" w:rsidP="006D4899">
            <w:pPr>
              <w:jc w:val="right"/>
              <w:rPr>
                <w:color w:val="000000"/>
                <w:sz w:val="22"/>
                <w:szCs w:val="22"/>
              </w:rPr>
            </w:pPr>
            <w:r w:rsidRPr="00CD53B8">
              <w:rPr>
                <w:color w:val="000000"/>
                <w:sz w:val="22"/>
                <w:szCs w:val="22"/>
              </w:rPr>
              <w:t>37.28</w:t>
            </w:r>
          </w:p>
        </w:tc>
        <w:tc>
          <w:tcPr>
            <w:tcW w:w="1890" w:type="dxa"/>
            <w:tcBorders>
              <w:top w:val="nil"/>
              <w:left w:val="nil"/>
              <w:bottom w:val="nil"/>
              <w:right w:val="nil"/>
            </w:tcBorders>
            <w:shd w:val="clear" w:color="auto" w:fill="auto"/>
            <w:noWrap/>
            <w:vAlign w:val="bottom"/>
            <w:hideMark/>
          </w:tcPr>
          <w:p w14:paraId="534207A5" w14:textId="77777777" w:rsidR="005714C9" w:rsidRPr="00CD53B8" w:rsidRDefault="005714C9" w:rsidP="006D4899">
            <w:pPr>
              <w:jc w:val="right"/>
              <w:rPr>
                <w:color w:val="000000"/>
                <w:sz w:val="22"/>
                <w:szCs w:val="22"/>
              </w:rPr>
            </w:pPr>
            <w:r w:rsidRPr="00CD53B8">
              <w:rPr>
                <w:color w:val="000000"/>
                <w:sz w:val="22"/>
                <w:szCs w:val="22"/>
              </w:rPr>
              <w:t>8.69</w:t>
            </w:r>
          </w:p>
        </w:tc>
        <w:tc>
          <w:tcPr>
            <w:tcW w:w="2700" w:type="dxa"/>
            <w:tcBorders>
              <w:top w:val="nil"/>
              <w:left w:val="nil"/>
              <w:bottom w:val="nil"/>
              <w:right w:val="nil"/>
            </w:tcBorders>
            <w:shd w:val="clear" w:color="auto" w:fill="auto"/>
            <w:noWrap/>
            <w:vAlign w:val="bottom"/>
            <w:hideMark/>
          </w:tcPr>
          <w:p w14:paraId="272C2CCB" w14:textId="77777777" w:rsidR="005714C9" w:rsidRPr="00CD53B8" w:rsidRDefault="005714C9" w:rsidP="006D4899">
            <w:pPr>
              <w:jc w:val="right"/>
              <w:rPr>
                <w:color w:val="000000"/>
                <w:sz w:val="22"/>
                <w:szCs w:val="22"/>
              </w:rPr>
            </w:pPr>
          </w:p>
        </w:tc>
      </w:tr>
      <w:tr w:rsidR="005714C9" w:rsidRPr="00CD53B8" w14:paraId="23167963" w14:textId="77777777" w:rsidTr="006D4899">
        <w:trPr>
          <w:trHeight w:val="320"/>
        </w:trPr>
        <w:tc>
          <w:tcPr>
            <w:tcW w:w="1260" w:type="dxa"/>
            <w:tcBorders>
              <w:top w:val="nil"/>
              <w:left w:val="nil"/>
              <w:right w:val="nil"/>
            </w:tcBorders>
            <w:shd w:val="clear" w:color="auto" w:fill="auto"/>
            <w:noWrap/>
            <w:vAlign w:val="bottom"/>
            <w:hideMark/>
          </w:tcPr>
          <w:p w14:paraId="16D9B976"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right w:val="nil"/>
            </w:tcBorders>
            <w:shd w:val="clear" w:color="auto" w:fill="auto"/>
            <w:noWrap/>
            <w:vAlign w:val="bottom"/>
            <w:hideMark/>
          </w:tcPr>
          <w:p w14:paraId="39ACAB6D" w14:textId="77777777" w:rsidR="005714C9" w:rsidRPr="00CD53B8" w:rsidRDefault="005714C9" w:rsidP="006D4899">
            <w:pPr>
              <w:jc w:val="center"/>
              <w:rPr>
                <w:color w:val="000000"/>
                <w:sz w:val="22"/>
                <w:szCs w:val="22"/>
              </w:rPr>
            </w:pPr>
            <w:r w:rsidRPr="00CD53B8">
              <w:rPr>
                <w:color w:val="000000"/>
                <w:sz w:val="22"/>
                <w:szCs w:val="22"/>
              </w:rPr>
              <w:t>October</w:t>
            </w:r>
          </w:p>
        </w:tc>
        <w:tc>
          <w:tcPr>
            <w:tcW w:w="1677" w:type="dxa"/>
            <w:tcBorders>
              <w:top w:val="nil"/>
              <w:left w:val="nil"/>
              <w:right w:val="nil"/>
            </w:tcBorders>
            <w:shd w:val="clear" w:color="auto" w:fill="auto"/>
            <w:noWrap/>
            <w:vAlign w:val="bottom"/>
            <w:hideMark/>
          </w:tcPr>
          <w:p w14:paraId="303939FC" w14:textId="77777777" w:rsidR="005714C9" w:rsidRPr="00CD53B8" w:rsidRDefault="005714C9" w:rsidP="006D4899">
            <w:pPr>
              <w:jc w:val="center"/>
              <w:rPr>
                <w:color w:val="000000"/>
                <w:sz w:val="22"/>
                <w:szCs w:val="22"/>
              </w:rPr>
            </w:pPr>
            <w:r w:rsidRPr="00CD53B8">
              <w:rPr>
                <w:color w:val="000000"/>
                <w:sz w:val="22"/>
                <w:szCs w:val="22"/>
              </w:rPr>
              <w:t>23.69</w:t>
            </w:r>
          </w:p>
        </w:tc>
        <w:tc>
          <w:tcPr>
            <w:tcW w:w="1440" w:type="dxa"/>
            <w:tcBorders>
              <w:top w:val="nil"/>
              <w:left w:val="nil"/>
              <w:right w:val="nil"/>
            </w:tcBorders>
            <w:shd w:val="clear" w:color="auto" w:fill="auto"/>
            <w:noWrap/>
            <w:vAlign w:val="bottom"/>
            <w:hideMark/>
          </w:tcPr>
          <w:p w14:paraId="1E7233AB" w14:textId="77777777" w:rsidR="005714C9" w:rsidRPr="00CD53B8" w:rsidRDefault="005714C9" w:rsidP="006D4899">
            <w:pPr>
              <w:jc w:val="center"/>
              <w:rPr>
                <w:color w:val="000000"/>
                <w:sz w:val="22"/>
                <w:szCs w:val="22"/>
              </w:rPr>
            </w:pPr>
            <w:r w:rsidRPr="00CD53B8">
              <w:rPr>
                <w:color w:val="000000"/>
                <w:sz w:val="22"/>
                <w:szCs w:val="22"/>
              </w:rPr>
              <w:t>9.29</w:t>
            </w:r>
          </w:p>
        </w:tc>
        <w:tc>
          <w:tcPr>
            <w:tcW w:w="1530" w:type="dxa"/>
            <w:tcBorders>
              <w:top w:val="nil"/>
              <w:left w:val="nil"/>
              <w:right w:val="nil"/>
            </w:tcBorders>
            <w:shd w:val="clear" w:color="auto" w:fill="auto"/>
            <w:noWrap/>
            <w:vAlign w:val="bottom"/>
            <w:hideMark/>
          </w:tcPr>
          <w:p w14:paraId="1E34E6AA" w14:textId="77777777" w:rsidR="005714C9" w:rsidRPr="00CD53B8" w:rsidRDefault="005714C9" w:rsidP="006D4899">
            <w:pPr>
              <w:jc w:val="right"/>
              <w:rPr>
                <w:color w:val="000000"/>
                <w:sz w:val="22"/>
                <w:szCs w:val="22"/>
              </w:rPr>
            </w:pPr>
            <w:r w:rsidRPr="00CD53B8">
              <w:rPr>
                <w:color w:val="000000"/>
                <w:sz w:val="22"/>
                <w:szCs w:val="22"/>
              </w:rPr>
              <w:t>36.86</w:t>
            </w:r>
          </w:p>
        </w:tc>
        <w:tc>
          <w:tcPr>
            <w:tcW w:w="1890" w:type="dxa"/>
            <w:tcBorders>
              <w:top w:val="nil"/>
              <w:left w:val="nil"/>
              <w:right w:val="nil"/>
            </w:tcBorders>
            <w:shd w:val="clear" w:color="auto" w:fill="auto"/>
            <w:noWrap/>
            <w:vAlign w:val="bottom"/>
            <w:hideMark/>
          </w:tcPr>
          <w:p w14:paraId="6E81BC6E" w14:textId="77777777" w:rsidR="005714C9" w:rsidRPr="00CD53B8" w:rsidRDefault="005714C9" w:rsidP="006D4899">
            <w:pPr>
              <w:jc w:val="right"/>
              <w:rPr>
                <w:color w:val="000000"/>
                <w:sz w:val="22"/>
                <w:szCs w:val="22"/>
              </w:rPr>
            </w:pPr>
            <w:r w:rsidRPr="00CD53B8">
              <w:rPr>
                <w:color w:val="000000"/>
                <w:sz w:val="22"/>
                <w:szCs w:val="22"/>
              </w:rPr>
              <w:t>2.95</w:t>
            </w:r>
          </w:p>
        </w:tc>
        <w:tc>
          <w:tcPr>
            <w:tcW w:w="2700" w:type="dxa"/>
            <w:tcBorders>
              <w:top w:val="nil"/>
              <w:left w:val="nil"/>
              <w:right w:val="nil"/>
            </w:tcBorders>
            <w:shd w:val="clear" w:color="auto" w:fill="auto"/>
            <w:noWrap/>
            <w:vAlign w:val="bottom"/>
            <w:hideMark/>
          </w:tcPr>
          <w:p w14:paraId="0226BC67" w14:textId="77777777" w:rsidR="005714C9" w:rsidRPr="00CD53B8" w:rsidRDefault="005714C9" w:rsidP="006D4899">
            <w:pPr>
              <w:jc w:val="right"/>
              <w:rPr>
                <w:color w:val="000000"/>
                <w:sz w:val="22"/>
                <w:szCs w:val="22"/>
              </w:rPr>
            </w:pPr>
          </w:p>
        </w:tc>
      </w:tr>
      <w:tr w:rsidR="005714C9" w:rsidRPr="00CD53B8" w14:paraId="5D7517EF" w14:textId="77777777" w:rsidTr="006D4899">
        <w:trPr>
          <w:trHeight w:val="320"/>
        </w:trPr>
        <w:tc>
          <w:tcPr>
            <w:tcW w:w="1260" w:type="dxa"/>
            <w:tcBorders>
              <w:top w:val="nil"/>
              <w:left w:val="nil"/>
              <w:bottom w:val="single" w:sz="4" w:space="0" w:color="auto"/>
              <w:right w:val="nil"/>
            </w:tcBorders>
            <w:shd w:val="clear" w:color="auto" w:fill="auto"/>
            <w:noWrap/>
            <w:vAlign w:val="bottom"/>
            <w:hideMark/>
          </w:tcPr>
          <w:p w14:paraId="303B86C3"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single" w:sz="4" w:space="0" w:color="auto"/>
              <w:right w:val="nil"/>
            </w:tcBorders>
            <w:shd w:val="clear" w:color="auto" w:fill="auto"/>
            <w:noWrap/>
            <w:vAlign w:val="bottom"/>
            <w:hideMark/>
          </w:tcPr>
          <w:p w14:paraId="76ADAF5E" w14:textId="77777777" w:rsidR="005714C9" w:rsidRPr="00CD53B8" w:rsidRDefault="005714C9" w:rsidP="006D4899">
            <w:pPr>
              <w:jc w:val="center"/>
              <w:rPr>
                <w:color w:val="000000"/>
                <w:sz w:val="22"/>
                <w:szCs w:val="22"/>
              </w:rPr>
            </w:pPr>
            <w:r w:rsidRPr="00CD53B8">
              <w:rPr>
                <w:color w:val="000000"/>
                <w:sz w:val="22"/>
                <w:szCs w:val="22"/>
              </w:rPr>
              <w:t>November</w:t>
            </w:r>
          </w:p>
        </w:tc>
        <w:tc>
          <w:tcPr>
            <w:tcW w:w="1677" w:type="dxa"/>
            <w:tcBorders>
              <w:top w:val="nil"/>
              <w:left w:val="nil"/>
              <w:bottom w:val="single" w:sz="4" w:space="0" w:color="auto"/>
              <w:right w:val="nil"/>
            </w:tcBorders>
            <w:shd w:val="clear" w:color="auto" w:fill="auto"/>
            <w:noWrap/>
            <w:vAlign w:val="bottom"/>
            <w:hideMark/>
          </w:tcPr>
          <w:p w14:paraId="002DA2C3" w14:textId="77777777" w:rsidR="005714C9" w:rsidRPr="00CD53B8" w:rsidRDefault="005714C9" w:rsidP="006D4899">
            <w:pPr>
              <w:jc w:val="center"/>
              <w:rPr>
                <w:color w:val="000000"/>
                <w:sz w:val="22"/>
                <w:szCs w:val="22"/>
              </w:rPr>
            </w:pPr>
            <w:r w:rsidRPr="00CD53B8">
              <w:rPr>
                <w:color w:val="000000"/>
                <w:sz w:val="22"/>
                <w:szCs w:val="22"/>
              </w:rPr>
              <w:t>17.57</w:t>
            </w:r>
          </w:p>
        </w:tc>
        <w:tc>
          <w:tcPr>
            <w:tcW w:w="1440" w:type="dxa"/>
            <w:tcBorders>
              <w:top w:val="nil"/>
              <w:left w:val="nil"/>
              <w:bottom w:val="single" w:sz="4" w:space="0" w:color="auto"/>
              <w:right w:val="nil"/>
            </w:tcBorders>
            <w:shd w:val="clear" w:color="auto" w:fill="auto"/>
            <w:noWrap/>
            <w:vAlign w:val="bottom"/>
            <w:hideMark/>
          </w:tcPr>
          <w:p w14:paraId="71C9BED2" w14:textId="77777777" w:rsidR="005714C9" w:rsidRPr="00CD53B8" w:rsidRDefault="005714C9" w:rsidP="006D4899">
            <w:pPr>
              <w:jc w:val="center"/>
              <w:rPr>
                <w:color w:val="000000"/>
                <w:sz w:val="22"/>
                <w:szCs w:val="22"/>
              </w:rPr>
            </w:pPr>
            <w:r w:rsidRPr="00CD53B8">
              <w:rPr>
                <w:color w:val="000000"/>
                <w:sz w:val="22"/>
                <w:szCs w:val="22"/>
              </w:rPr>
              <w:t>-0.34</w:t>
            </w:r>
          </w:p>
        </w:tc>
        <w:tc>
          <w:tcPr>
            <w:tcW w:w="1530" w:type="dxa"/>
            <w:tcBorders>
              <w:top w:val="nil"/>
              <w:left w:val="nil"/>
              <w:bottom w:val="single" w:sz="4" w:space="0" w:color="auto"/>
              <w:right w:val="nil"/>
            </w:tcBorders>
            <w:shd w:val="clear" w:color="auto" w:fill="auto"/>
            <w:noWrap/>
            <w:vAlign w:val="bottom"/>
            <w:hideMark/>
          </w:tcPr>
          <w:p w14:paraId="63AA7008" w14:textId="77777777" w:rsidR="005714C9" w:rsidRPr="00CD53B8" w:rsidRDefault="005714C9" w:rsidP="006D4899">
            <w:pPr>
              <w:jc w:val="right"/>
              <w:rPr>
                <w:color w:val="000000"/>
                <w:sz w:val="22"/>
                <w:szCs w:val="22"/>
              </w:rPr>
            </w:pPr>
            <w:r w:rsidRPr="00CD53B8">
              <w:rPr>
                <w:color w:val="000000"/>
                <w:sz w:val="22"/>
                <w:szCs w:val="22"/>
              </w:rPr>
              <w:t>33.26</w:t>
            </w:r>
          </w:p>
        </w:tc>
        <w:tc>
          <w:tcPr>
            <w:tcW w:w="1890" w:type="dxa"/>
            <w:tcBorders>
              <w:top w:val="nil"/>
              <w:left w:val="nil"/>
              <w:bottom w:val="single" w:sz="4" w:space="0" w:color="auto"/>
              <w:right w:val="nil"/>
            </w:tcBorders>
            <w:shd w:val="clear" w:color="auto" w:fill="auto"/>
            <w:noWrap/>
            <w:vAlign w:val="bottom"/>
            <w:hideMark/>
          </w:tcPr>
          <w:p w14:paraId="1C98C0CB" w14:textId="77777777" w:rsidR="005714C9" w:rsidRPr="00CD53B8" w:rsidRDefault="005714C9" w:rsidP="006D4899">
            <w:pPr>
              <w:jc w:val="right"/>
              <w:rPr>
                <w:color w:val="000000"/>
                <w:sz w:val="22"/>
                <w:szCs w:val="22"/>
              </w:rPr>
            </w:pPr>
            <w:r w:rsidRPr="00CD53B8">
              <w:rPr>
                <w:color w:val="000000"/>
                <w:sz w:val="22"/>
                <w:szCs w:val="22"/>
              </w:rPr>
              <w:t>5.72</w:t>
            </w:r>
          </w:p>
        </w:tc>
        <w:tc>
          <w:tcPr>
            <w:tcW w:w="2700" w:type="dxa"/>
            <w:tcBorders>
              <w:top w:val="nil"/>
              <w:left w:val="nil"/>
              <w:bottom w:val="single" w:sz="4" w:space="0" w:color="auto"/>
              <w:right w:val="nil"/>
            </w:tcBorders>
            <w:shd w:val="clear" w:color="auto" w:fill="auto"/>
            <w:noWrap/>
            <w:vAlign w:val="bottom"/>
            <w:hideMark/>
          </w:tcPr>
          <w:p w14:paraId="2B28F614" w14:textId="77777777" w:rsidR="005714C9" w:rsidRPr="00CD53B8" w:rsidRDefault="005714C9" w:rsidP="006D4899">
            <w:pPr>
              <w:jc w:val="right"/>
              <w:rPr>
                <w:color w:val="000000"/>
                <w:sz w:val="22"/>
                <w:szCs w:val="22"/>
              </w:rPr>
            </w:pPr>
          </w:p>
        </w:tc>
      </w:tr>
    </w:tbl>
    <w:p w14:paraId="5E3ABDB8" w14:textId="77777777" w:rsidR="006D4899" w:rsidRPr="00CD53B8" w:rsidRDefault="006D4899" w:rsidP="005714C9">
      <w:pPr>
        <w:spacing w:before="100" w:beforeAutospacing="1" w:after="100" w:afterAutospacing="1"/>
        <w:rPr>
          <w:ins w:id="136" w:author="Allan, Sandy" w:date="2019-06-25T12:22:00Z"/>
        </w:rPr>
      </w:pPr>
      <w:ins w:id="137" w:author="Allan, Sandy" w:date="2019-06-25T12:22:00Z">
        <w:r w:rsidRPr="00CD53B8">
          <w:br/>
        </w:r>
      </w:ins>
    </w:p>
    <w:p w14:paraId="5754776C" w14:textId="77777777" w:rsidR="006D4899" w:rsidRPr="00CD53B8" w:rsidRDefault="006D4899">
      <w:pPr>
        <w:rPr>
          <w:ins w:id="138" w:author="Allan, Sandy" w:date="2019-06-25T12:22:00Z"/>
        </w:rPr>
      </w:pPr>
      <w:ins w:id="139" w:author="Allan, Sandy" w:date="2019-06-25T12:22:00Z">
        <w:r w:rsidRPr="00CD53B8">
          <w:br w:type="page"/>
        </w:r>
      </w:ins>
    </w:p>
    <w:p w14:paraId="70240E47" w14:textId="363BCFFB" w:rsidR="005714C9" w:rsidRPr="00CD53B8" w:rsidRDefault="005714C9" w:rsidP="005714C9">
      <w:pPr>
        <w:spacing w:before="100" w:beforeAutospacing="1" w:after="100" w:afterAutospacing="1"/>
      </w:pPr>
      <w:bookmarkStart w:id="140" w:name="TableA3"/>
      <w:r w:rsidRPr="00CD53B8">
        <w:lastRenderedPageBreak/>
        <w:t xml:space="preserve">Table A-3. Weather summary in the area of grove Marion. Data collected from the Florida </w:t>
      </w:r>
      <w:r w:rsidR="001E35DB" w:rsidRPr="00CD53B8">
        <w:tab/>
      </w:r>
      <w:r w:rsidRPr="00CD53B8">
        <w:t>Automated Network (FAWN) database.</w:t>
      </w:r>
    </w:p>
    <w:tbl>
      <w:tblPr>
        <w:tblW w:w="11754" w:type="dxa"/>
        <w:tblInd w:w="-1260" w:type="dxa"/>
        <w:tblLook w:val="04A0" w:firstRow="1" w:lastRow="0" w:firstColumn="1" w:lastColumn="0" w:noHBand="0" w:noVBand="1"/>
      </w:tblPr>
      <w:tblGrid>
        <w:gridCol w:w="1260"/>
        <w:gridCol w:w="1350"/>
        <w:gridCol w:w="1620"/>
        <w:gridCol w:w="1440"/>
        <w:gridCol w:w="1530"/>
        <w:gridCol w:w="1890"/>
        <w:gridCol w:w="2664"/>
      </w:tblGrid>
      <w:tr w:rsidR="005714C9" w:rsidRPr="00CD53B8" w14:paraId="5463BF3E" w14:textId="77777777" w:rsidTr="006D4899">
        <w:trPr>
          <w:trHeight w:val="1020"/>
        </w:trPr>
        <w:tc>
          <w:tcPr>
            <w:tcW w:w="1260" w:type="dxa"/>
            <w:tcBorders>
              <w:top w:val="single" w:sz="4" w:space="0" w:color="auto"/>
              <w:left w:val="nil"/>
              <w:bottom w:val="single" w:sz="4" w:space="0" w:color="auto"/>
              <w:right w:val="nil"/>
            </w:tcBorders>
            <w:shd w:val="clear" w:color="auto" w:fill="auto"/>
            <w:vAlign w:val="center"/>
            <w:hideMark/>
          </w:tcPr>
          <w:bookmarkEnd w:id="140"/>
          <w:p w14:paraId="3244AD8F" w14:textId="77777777" w:rsidR="005714C9" w:rsidRPr="00CD53B8" w:rsidRDefault="005714C9" w:rsidP="006D4899">
            <w:pPr>
              <w:jc w:val="center"/>
              <w:rPr>
                <w:color w:val="000000"/>
                <w:sz w:val="22"/>
                <w:szCs w:val="22"/>
              </w:rPr>
            </w:pPr>
            <w:r w:rsidRPr="00CD53B8">
              <w:rPr>
                <w:color w:val="000000"/>
                <w:sz w:val="22"/>
                <w:szCs w:val="22"/>
              </w:rPr>
              <w:t>Year</w:t>
            </w:r>
          </w:p>
        </w:tc>
        <w:tc>
          <w:tcPr>
            <w:tcW w:w="1350" w:type="dxa"/>
            <w:tcBorders>
              <w:top w:val="single" w:sz="4" w:space="0" w:color="auto"/>
              <w:left w:val="nil"/>
              <w:bottom w:val="single" w:sz="4" w:space="0" w:color="auto"/>
              <w:right w:val="nil"/>
            </w:tcBorders>
            <w:shd w:val="clear" w:color="auto" w:fill="auto"/>
            <w:vAlign w:val="center"/>
            <w:hideMark/>
          </w:tcPr>
          <w:p w14:paraId="0FC312DB" w14:textId="77777777" w:rsidR="005714C9" w:rsidRPr="00CD53B8" w:rsidRDefault="005714C9" w:rsidP="006D4899">
            <w:pPr>
              <w:jc w:val="center"/>
              <w:rPr>
                <w:color w:val="000000"/>
                <w:sz w:val="22"/>
                <w:szCs w:val="22"/>
              </w:rPr>
            </w:pPr>
            <w:r w:rsidRPr="00CD53B8">
              <w:rPr>
                <w:color w:val="000000"/>
                <w:sz w:val="22"/>
                <w:szCs w:val="22"/>
              </w:rPr>
              <w:t>Month</w:t>
            </w:r>
          </w:p>
        </w:tc>
        <w:tc>
          <w:tcPr>
            <w:tcW w:w="1620" w:type="dxa"/>
            <w:tcBorders>
              <w:top w:val="single" w:sz="4" w:space="0" w:color="auto"/>
              <w:left w:val="nil"/>
              <w:bottom w:val="single" w:sz="4" w:space="0" w:color="auto"/>
              <w:right w:val="nil"/>
            </w:tcBorders>
            <w:shd w:val="clear" w:color="auto" w:fill="auto"/>
            <w:vAlign w:val="center"/>
            <w:hideMark/>
          </w:tcPr>
          <w:p w14:paraId="49B70F1C"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440" w:type="dxa"/>
            <w:tcBorders>
              <w:top w:val="single" w:sz="4" w:space="0" w:color="auto"/>
              <w:left w:val="nil"/>
              <w:bottom w:val="single" w:sz="4" w:space="0" w:color="auto"/>
              <w:right w:val="nil"/>
            </w:tcBorders>
            <w:shd w:val="clear" w:color="auto" w:fill="auto"/>
            <w:vAlign w:val="center"/>
            <w:hideMark/>
          </w:tcPr>
          <w:p w14:paraId="0ECB7DD1" w14:textId="77777777" w:rsidR="005714C9" w:rsidRPr="00CD53B8" w:rsidRDefault="005714C9" w:rsidP="006D4899">
            <w:pPr>
              <w:jc w:val="center"/>
              <w:rPr>
                <w:color w:val="000000"/>
                <w:sz w:val="22"/>
                <w:szCs w:val="22"/>
              </w:rPr>
            </w:pPr>
            <w:r w:rsidRPr="00CD53B8">
              <w:rPr>
                <w:color w:val="000000"/>
                <w:sz w:val="22"/>
                <w:szCs w:val="22"/>
              </w:rPr>
              <w:t>Minimum Monthly Temp ˚C</w:t>
            </w:r>
          </w:p>
        </w:tc>
        <w:tc>
          <w:tcPr>
            <w:tcW w:w="1530" w:type="dxa"/>
            <w:tcBorders>
              <w:top w:val="single" w:sz="4" w:space="0" w:color="auto"/>
              <w:left w:val="nil"/>
              <w:bottom w:val="single" w:sz="4" w:space="0" w:color="auto"/>
              <w:right w:val="nil"/>
            </w:tcBorders>
            <w:shd w:val="clear" w:color="auto" w:fill="auto"/>
            <w:vAlign w:val="center"/>
            <w:hideMark/>
          </w:tcPr>
          <w:p w14:paraId="2FA669D5" w14:textId="77777777" w:rsidR="005714C9" w:rsidRPr="00CD53B8" w:rsidRDefault="005714C9" w:rsidP="006D4899">
            <w:pPr>
              <w:jc w:val="center"/>
              <w:rPr>
                <w:color w:val="000000"/>
                <w:sz w:val="22"/>
                <w:szCs w:val="22"/>
              </w:rPr>
            </w:pPr>
            <w:r w:rsidRPr="00CD53B8">
              <w:rPr>
                <w:color w:val="000000"/>
                <w:sz w:val="22"/>
                <w:szCs w:val="22"/>
              </w:rPr>
              <w:t>Maximum Monthly Temp ˚C</w:t>
            </w:r>
          </w:p>
        </w:tc>
        <w:tc>
          <w:tcPr>
            <w:tcW w:w="1890" w:type="dxa"/>
            <w:tcBorders>
              <w:top w:val="single" w:sz="4" w:space="0" w:color="auto"/>
              <w:left w:val="nil"/>
              <w:bottom w:val="single" w:sz="4" w:space="0" w:color="auto"/>
              <w:right w:val="nil"/>
            </w:tcBorders>
            <w:shd w:val="clear" w:color="auto" w:fill="auto"/>
            <w:vAlign w:val="center"/>
            <w:hideMark/>
          </w:tcPr>
          <w:p w14:paraId="1E36DEFB"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664" w:type="dxa"/>
            <w:tcBorders>
              <w:top w:val="single" w:sz="4" w:space="0" w:color="auto"/>
              <w:left w:val="nil"/>
              <w:bottom w:val="single" w:sz="4" w:space="0" w:color="auto"/>
              <w:right w:val="nil"/>
            </w:tcBorders>
            <w:shd w:val="clear" w:color="auto" w:fill="auto"/>
            <w:vAlign w:val="center"/>
            <w:hideMark/>
          </w:tcPr>
          <w:p w14:paraId="3A150B6A"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5F3330AA" w14:textId="77777777" w:rsidTr="006D4899">
        <w:trPr>
          <w:trHeight w:val="320"/>
        </w:trPr>
        <w:tc>
          <w:tcPr>
            <w:tcW w:w="1260" w:type="dxa"/>
            <w:tcBorders>
              <w:top w:val="single" w:sz="4" w:space="0" w:color="auto"/>
              <w:left w:val="nil"/>
              <w:bottom w:val="nil"/>
              <w:right w:val="nil"/>
            </w:tcBorders>
            <w:shd w:val="clear" w:color="auto" w:fill="auto"/>
            <w:noWrap/>
            <w:vAlign w:val="bottom"/>
            <w:hideMark/>
          </w:tcPr>
          <w:p w14:paraId="11AC904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single" w:sz="4" w:space="0" w:color="auto"/>
              <w:left w:val="nil"/>
              <w:bottom w:val="nil"/>
              <w:right w:val="nil"/>
            </w:tcBorders>
            <w:shd w:val="clear" w:color="auto" w:fill="auto"/>
            <w:noWrap/>
            <w:vAlign w:val="bottom"/>
            <w:hideMark/>
          </w:tcPr>
          <w:p w14:paraId="2427DD12" w14:textId="77777777" w:rsidR="005714C9" w:rsidRPr="00CD53B8" w:rsidRDefault="005714C9" w:rsidP="006D4899">
            <w:pPr>
              <w:jc w:val="center"/>
              <w:rPr>
                <w:color w:val="000000"/>
                <w:sz w:val="22"/>
                <w:szCs w:val="22"/>
              </w:rPr>
            </w:pPr>
            <w:r w:rsidRPr="00CD53B8">
              <w:rPr>
                <w:color w:val="000000"/>
                <w:sz w:val="22"/>
                <w:szCs w:val="22"/>
              </w:rPr>
              <w:t>February</w:t>
            </w:r>
          </w:p>
        </w:tc>
        <w:tc>
          <w:tcPr>
            <w:tcW w:w="1620" w:type="dxa"/>
            <w:tcBorders>
              <w:top w:val="single" w:sz="4" w:space="0" w:color="auto"/>
              <w:left w:val="nil"/>
              <w:bottom w:val="nil"/>
              <w:right w:val="nil"/>
            </w:tcBorders>
            <w:shd w:val="clear" w:color="auto" w:fill="auto"/>
            <w:noWrap/>
            <w:vAlign w:val="bottom"/>
            <w:hideMark/>
          </w:tcPr>
          <w:p w14:paraId="2858B6E2" w14:textId="77777777" w:rsidR="005714C9" w:rsidRPr="00CD53B8" w:rsidRDefault="005714C9" w:rsidP="006D4899">
            <w:pPr>
              <w:jc w:val="right"/>
              <w:rPr>
                <w:color w:val="000000"/>
                <w:sz w:val="22"/>
                <w:szCs w:val="22"/>
              </w:rPr>
            </w:pPr>
            <w:r w:rsidRPr="00CD53B8">
              <w:rPr>
                <w:color w:val="000000"/>
                <w:sz w:val="22"/>
                <w:szCs w:val="22"/>
              </w:rPr>
              <w:t>17.42</w:t>
            </w:r>
          </w:p>
        </w:tc>
        <w:tc>
          <w:tcPr>
            <w:tcW w:w="1440" w:type="dxa"/>
            <w:tcBorders>
              <w:top w:val="single" w:sz="4" w:space="0" w:color="auto"/>
              <w:left w:val="nil"/>
              <w:bottom w:val="nil"/>
              <w:right w:val="nil"/>
            </w:tcBorders>
            <w:shd w:val="clear" w:color="auto" w:fill="auto"/>
            <w:noWrap/>
            <w:vAlign w:val="bottom"/>
            <w:hideMark/>
          </w:tcPr>
          <w:p w14:paraId="6E6CD08B" w14:textId="77777777" w:rsidR="005714C9" w:rsidRPr="00CD53B8" w:rsidRDefault="005714C9" w:rsidP="006D4899">
            <w:pPr>
              <w:jc w:val="right"/>
              <w:rPr>
                <w:color w:val="000000"/>
                <w:sz w:val="22"/>
                <w:szCs w:val="22"/>
              </w:rPr>
            </w:pPr>
            <w:r w:rsidRPr="00CD53B8">
              <w:rPr>
                <w:color w:val="000000"/>
                <w:sz w:val="22"/>
                <w:szCs w:val="22"/>
              </w:rPr>
              <w:t>0.56</w:t>
            </w:r>
          </w:p>
        </w:tc>
        <w:tc>
          <w:tcPr>
            <w:tcW w:w="1530" w:type="dxa"/>
            <w:tcBorders>
              <w:top w:val="single" w:sz="4" w:space="0" w:color="auto"/>
              <w:left w:val="nil"/>
              <w:bottom w:val="nil"/>
              <w:right w:val="nil"/>
            </w:tcBorders>
            <w:shd w:val="clear" w:color="auto" w:fill="auto"/>
            <w:noWrap/>
            <w:vAlign w:val="bottom"/>
            <w:hideMark/>
          </w:tcPr>
          <w:p w14:paraId="5F895988" w14:textId="77777777" w:rsidR="005714C9" w:rsidRPr="00CD53B8" w:rsidRDefault="005714C9" w:rsidP="006D4899">
            <w:pPr>
              <w:jc w:val="right"/>
              <w:rPr>
                <w:color w:val="000000"/>
                <w:sz w:val="22"/>
                <w:szCs w:val="22"/>
              </w:rPr>
            </w:pPr>
            <w:r w:rsidRPr="00CD53B8">
              <w:rPr>
                <w:color w:val="000000"/>
                <w:sz w:val="22"/>
                <w:szCs w:val="22"/>
              </w:rPr>
              <w:t>31.06</w:t>
            </w:r>
          </w:p>
        </w:tc>
        <w:tc>
          <w:tcPr>
            <w:tcW w:w="1890" w:type="dxa"/>
            <w:tcBorders>
              <w:top w:val="single" w:sz="4" w:space="0" w:color="auto"/>
              <w:left w:val="nil"/>
              <w:bottom w:val="nil"/>
              <w:right w:val="nil"/>
            </w:tcBorders>
            <w:shd w:val="clear" w:color="auto" w:fill="auto"/>
            <w:noWrap/>
            <w:vAlign w:val="bottom"/>
            <w:hideMark/>
          </w:tcPr>
          <w:p w14:paraId="333CAC1F" w14:textId="77777777" w:rsidR="005714C9" w:rsidRPr="00CD53B8" w:rsidRDefault="005714C9" w:rsidP="006D4899">
            <w:pPr>
              <w:jc w:val="right"/>
              <w:rPr>
                <w:color w:val="000000"/>
                <w:sz w:val="22"/>
                <w:szCs w:val="22"/>
              </w:rPr>
            </w:pPr>
            <w:r w:rsidRPr="00CD53B8">
              <w:rPr>
                <w:color w:val="000000"/>
                <w:sz w:val="22"/>
                <w:szCs w:val="22"/>
              </w:rPr>
              <w:t>3.76</w:t>
            </w:r>
          </w:p>
        </w:tc>
        <w:tc>
          <w:tcPr>
            <w:tcW w:w="2664" w:type="dxa"/>
            <w:tcBorders>
              <w:top w:val="single" w:sz="4" w:space="0" w:color="auto"/>
              <w:left w:val="nil"/>
              <w:bottom w:val="nil"/>
              <w:right w:val="nil"/>
            </w:tcBorders>
            <w:shd w:val="clear" w:color="auto" w:fill="auto"/>
            <w:noWrap/>
            <w:vAlign w:val="bottom"/>
            <w:hideMark/>
          </w:tcPr>
          <w:p w14:paraId="39A3E273" w14:textId="77777777" w:rsidR="005714C9" w:rsidRPr="00CD53B8" w:rsidRDefault="005714C9" w:rsidP="006D4899">
            <w:pPr>
              <w:jc w:val="right"/>
              <w:rPr>
                <w:color w:val="000000"/>
                <w:sz w:val="22"/>
                <w:szCs w:val="22"/>
              </w:rPr>
            </w:pPr>
          </w:p>
        </w:tc>
      </w:tr>
      <w:tr w:rsidR="005714C9" w:rsidRPr="00CD53B8" w14:paraId="026B981D" w14:textId="77777777" w:rsidTr="006D4899">
        <w:trPr>
          <w:trHeight w:val="320"/>
        </w:trPr>
        <w:tc>
          <w:tcPr>
            <w:tcW w:w="1260" w:type="dxa"/>
            <w:tcBorders>
              <w:top w:val="nil"/>
              <w:left w:val="nil"/>
              <w:bottom w:val="nil"/>
              <w:right w:val="nil"/>
            </w:tcBorders>
            <w:shd w:val="clear" w:color="auto" w:fill="auto"/>
            <w:noWrap/>
            <w:vAlign w:val="bottom"/>
            <w:hideMark/>
          </w:tcPr>
          <w:p w14:paraId="49DED042"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03E86067" w14:textId="77777777" w:rsidR="005714C9" w:rsidRPr="00CD53B8" w:rsidRDefault="005714C9" w:rsidP="006D4899">
            <w:pPr>
              <w:jc w:val="center"/>
              <w:rPr>
                <w:color w:val="000000"/>
                <w:sz w:val="22"/>
                <w:szCs w:val="22"/>
              </w:rPr>
            </w:pPr>
            <w:r w:rsidRPr="00CD53B8">
              <w:rPr>
                <w:color w:val="000000"/>
                <w:sz w:val="22"/>
                <w:szCs w:val="22"/>
              </w:rPr>
              <w:t>March</w:t>
            </w:r>
          </w:p>
        </w:tc>
        <w:tc>
          <w:tcPr>
            <w:tcW w:w="1620" w:type="dxa"/>
            <w:tcBorders>
              <w:top w:val="nil"/>
              <w:left w:val="nil"/>
              <w:bottom w:val="nil"/>
              <w:right w:val="nil"/>
            </w:tcBorders>
            <w:shd w:val="clear" w:color="auto" w:fill="auto"/>
            <w:noWrap/>
            <w:vAlign w:val="bottom"/>
            <w:hideMark/>
          </w:tcPr>
          <w:p w14:paraId="04C6FC87" w14:textId="77777777" w:rsidR="005714C9" w:rsidRPr="00CD53B8" w:rsidRDefault="005714C9" w:rsidP="006D4899">
            <w:pPr>
              <w:jc w:val="right"/>
              <w:rPr>
                <w:color w:val="000000"/>
                <w:sz w:val="22"/>
                <w:szCs w:val="22"/>
              </w:rPr>
            </w:pPr>
            <w:r w:rsidRPr="00CD53B8">
              <w:rPr>
                <w:color w:val="000000"/>
                <w:sz w:val="22"/>
                <w:szCs w:val="22"/>
              </w:rPr>
              <w:t>17.86</w:t>
            </w:r>
          </w:p>
        </w:tc>
        <w:tc>
          <w:tcPr>
            <w:tcW w:w="1440" w:type="dxa"/>
            <w:tcBorders>
              <w:top w:val="nil"/>
              <w:left w:val="nil"/>
              <w:bottom w:val="nil"/>
              <w:right w:val="nil"/>
            </w:tcBorders>
            <w:shd w:val="clear" w:color="auto" w:fill="auto"/>
            <w:noWrap/>
            <w:vAlign w:val="bottom"/>
            <w:hideMark/>
          </w:tcPr>
          <w:p w14:paraId="60D287DB" w14:textId="77777777" w:rsidR="005714C9" w:rsidRPr="00CD53B8" w:rsidRDefault="005714C9" w:rsidP="006D4899">
            <w:pPr>
              <w:jc w:val="right"/>
              <w:rPr>
                <w:color w:val="000000"/>
                <w:sz w:val="22"/>
                <w:szCs w:val="22"/>
              </w:rPr>
            </w:pPr>
            <w:r w:rsidRPr="00CD53B8">
              <w:rPr>
                <w:color w:val="000000"/>
                <w:sz w:val="22"/>
                <w:szCs w:val="22"/>
              </w:rPr>
              <w:t>0.82</w:t>
            </w:r>
          </w:p>
        </w:tc>
        <w:tc>
          <w:tcPr>
            <w:tcW w:w="1530" w:type="dxa"/>
            <w:tcBorders>
              <w:top w:val="nil"/>
              <w:left w:val="nil"/>
              <w:bottom w:val="nil"/>
              <w:right w:val="nil"/>
            </w:tcBorders>
            <w:shd w:val="clear" w:color="auto" w:fill="auto"/>
            <w:noWrap/>
            <w:vAlign w:val="bottom"/>
            <w:hideMark/>
          </w:tcPr>
          <w:p w14:paraId="07B2BAF9" w14:textId="77777777" w:rsidR="005714C9" w:rsidRPr="00CD53B8" w:rsidRDefault="005714C9" w:rsidP="006D4899">
            <w:pPr>
              <w:jc w:val="right"/>
              <w:rPr>
                <w:color w:val="000000"/>
                <w:sz w:val="22"/>
                <w:szCs w:val="22"/>
              </w:rPr>
            </w:pPr>
            <w:r w:rsidRPr="00CD53B8">
              <w:rPr>
                <w:color w:val="000000"/>
                <w:sz w:val="22"/>
                <w:szCs w:val="22"/>
              </w:rPr>
              <w:t>32.67</w:t>
            </w:r>
          </w:p>
        </w:tc>
        <w:tc>
          <w:tcPr>
            <w:tcW w:w="1890" w:type="dxa"/>
            <w:tcBorders>
              <w:top w:val="nil"/>
              <w:left w:val="nil"/>
              <w:bottom w:val="nil"/>
              <w:right w:val="nil"/>
            </w:tcBorders>
            <w:shd w:val="clear" w:color="auto" w:fill="auto"/>
            <w:noWrap/>
            <w:vAlign w:val="bottom"/>
            <w:hideMark/>
          </w:tcPr>
          <w:p w14:paraId="6EBB90D6" w14:textId="77777777" w:rsidR="005714C9" w:rsidRPr="00CD53B8" w:rsidRDefault="005714C9" w:rsidP="006D4899">
            <w:pPr>
              <w:jc w:val="right"/>
              <w:rPr>
                <w:color w:val="000000"/>
                <w:sz w:val="22"/>
                <w:szCs w:val="22"/>
              </w:rPr>
            </w:pPr>
            <w:r w:rsidRPr="00CD53B8">
              <w:rPr>
                <w:color w:val="000000"/>
                <w:sz w:val="22"/>
                <w:szCs w:val="22"/>
              </w:rPr>
              <w:t>3.38</w:t>
            </w:r>
          </w:p>
        </w:tc>
        <w:tc>
          <w:tcPr>
            <w:tcW w:w="2664" w:type="dxa"/>
            <w:tcBorders>
              <w:top w:val="nil"/>
              <w:left w:val="nil"/>
              <w:bottom w:val="nil"/>
              <w:right w:val="nil"/>
            </w:tcBorders>
            <w:shd w:val="clear" w:color="auto" w:fill="auto"/>
            <w:noWrap/>
            <w:vAlign w:val="bottom"/>
            <w:hideMark/>
          </w:tcPr>
          <w:p w14:paraId="2CB04C4B" w14:textId="77777777" w:rsidR="005714C9" w:rsidRPr="00CD53B8" w:rsidRDefault="005714C9" w:rsidP="006D4899">
            <w:pPr>
              <w:jc w:val="right"/>
              <w:rPr>
                <w:color w:val="000000"/>
                <w:sz w:val="22"/>
                <w:szCs w:val="22"/>
              </w:rPr>
            </w:pPr>
          </w:p>
        </w:tc>
      </w:tr>
      <w:tr w:rsidR="005714C9" w:rsidRPr="00CD53B8" w14:paraId="4F860A52" w14:textId="77777777" w:rsidTr="006D4899">
        <w:trPr>
          <w:trHeight w:val="320"/>
        </w:trPr>
        <w:tc>
          <w:tcPr>
            <w:tcW w:w="1260" w:type="dxa"/>
            <w:tcBorders>
              <w:top w:val="nil"/>
              <w:left w:val="nil"/>
              <w:bottom w:val="nil"/>
              <w:right w:val="nil"/>
            </w:tcBorders>
            <w:shd w:val="clear" w:color="auto" w:fill="auto"/>
            <w:noWrap/>
            <w:vAlign w:val="bottom"/>
            <w:hideMark/>
          </w:tcPr>
          <w:p w14:paraId="74B7533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8007E83" w14:textId="77777777" w:rsidR="005714C9" w:rsidRPr="00CD53B8" w:rsidRDefault="005714C9" w:rsidP="006D4899">
            <w:pPr>
              <w:jc w:val="center"/>
              <w:rPr>
                <w:color w:val="000000"/>
                <w:sz w:val="22"/>
                <w:szCs w:val="22"/>
              </w:rPr>
            </w:pPr>
            <w:r w:rsidRPr="00CD53B8">
              <w:rPr>
                <w:color w:val="000000"/>
                <w:sz w:val="22"/>
                <w:szCs w:val="22"/>
              </w:rPr>
              <w:t>April</w:t>
            </w:r>
          </w:p>
        </w:tc>
        <w:tc>
          <w:tcPr>
            <w:tcW w:w="1620" w:type="dxa"/>
            <w:tcBorders>
              <w:top w:val="nil"/>
              <w:left w:val="nil"/>
              <w:bottom w:val="nil"/>
              <w:right w:val="nil"/>
            </w:tcBorders>
            <w:shd w:val="clear" w:color="auto" w:fill="auto"/>
            <w:noWrap/>
            <w:vAlign w:val="bottom"/>
            <w:hideMark/>
          </w:tcPr>
          <w:p w14:paraId="0602390A" w14:textId="77777777" w:rsidR="005714C9" w:rsidRPr="00CD53B8" w:rsidRDefault="005714C9" w:rsidP="006D4899">
            <w:pPr>
              <w:jc w:val="right"/>
              <w:rPr>
                <w:color w:val="000000"/>
                <w:sz w:val="22"/>
                <w:szCs w:val="22"/>
              </w:rPr>
            </w:pPr>
            <w:r w:rsidRPr="00CD53B8">
              <w:rPr>
                <w:color w:val="000000"/>
                <w:sz w:val="22"/>
                <w:szCs w:val="22"/>
              </w:rPr>
              <w:t>22.02</w:t>
            </w:r>
          </w:p>
        </w:tc>
        <w:tc>
          <w:tcPr>
            <w:tcW w:w="1440" w:type="dxa"/>
            <w:tcBorders>
              <w:top w:val="nil"/>
              <w:left w:val="nil"/>
              <w:bottom w:val="nil"/>
              <w:right w:val="nil"/>
            </w:tcBorders>
            <w:shd w:val="clear" w:color="auto" w:fill="auto"/>
            <w:noWrap/>
            <w:vAlign w:val="bottom"/>
            <w:hideMark/>
          </w:tcPr>
          <w:p w14:paraId="1E52F91F" w14:textId="77777777" w:rsidR="005714C9" w:rsidRPr="00CD53B8" w:rsidRDefault="005714C9" w:rsidP="006D4899">
            <w:pPr>
              <w:jc w:val="right"/>
              <w:rPr>
                <w:color w:val="000000"/>
                <w:sz w:val="22"/>
                <w:szCs w:val="22"/>
              </w:rPr>
            </w:pPr>
            <w:r w:rsidRPr="00CD53B8">
              <w:rPr>
                <w:color w:val="000000"/>
                <w:sz w:val="22"/>
                <w:szCs w:val="22"/>
              </w:rPr>
              <w:t>5.72</w:t>
            </w:r>
          </w:p>
        </w:tc>
        <w:tc>
          <w:tcPr>
            <w:tcW w:w="1530" w:type="dxa"/>
            <w:tcBorders>
              <w:top w:val="nil"/>
              <w:left w:val="nil"/>
              <w:bottom w:val="nil"/>
              <w:right w:val="nil"/>
            </w:tcBorders>
            <w:shd w:val="clear" w:color="auto" w:fill="auto"/>
            <w:noWrap/>
            <w:vAlign w:val="bottom"/>
            <w:hideMark/>
          </w:tcPr>
          <w:p w14:paraId="702BCE7C" w14:textId="77777777" w:rsidR="005714C9" w:rsidRPr="00CD53B8" w:rsidRDefault="005714C9" w:rsidP="006D4899">
            <w:pPr>
              <w:jc w:val="right"/>
              <w:rPr>
                <w:color w:val="000000"/>
                <w:sz w:val="22"/>
                <w:szCs w:val="22"/>
              </w:rPr>
            </w:pPr>
            <w:r w:rsidRPr="00CD53B8">
              <w:rPr>
                <w:color w:val="000000"/>
                <w:sz w:val="22"/>
                <w:szCs w:val="22"/>
              </w:rPr>
              <w:t>36.12</w:t>
            </w:r>
          </w:p>
        </w:tc>
        <w:tc>
          <w:tcPr>
            <w:tcW w:w="1890" w:type="dxa"/>
            <w:tcBorders>
              <w:top w:val="nil"/>
              <w:left w:val="nil"/>
              <w:bottom w:val="nil"/>
              <w:right w:val="nil"/>
            </w:tcBorders>
            <w:shd w:val="clear" w:color="auto" w:fill="auto"/>
            <w:noWrap/>
            <w:vAlign w:val="bottom"/>
            <w:hideMark/>
          </w:tcPr>
          <w:p w14:paraId="5B9D5C0A" w14:textId="77777777" w:rsidR="005714C9" w:rsidRPr="00CD53B8" w:rsidRDefault="005714C9" w:rsidP="006D4899">
            <w:pPr>
              <w:jc w:val="right"/>
              <w:rPr>
                <w:color w:val="000000"/>
                <w:sz w:val="22"/>
                <w:szCs w:val="22"/>
              </w:rPr>
            </w:pPr>
            <w:r w:rsidRPr="00CD53B8">
              <w:rPr>
                <w:color w:val="000000"/>
                <w:sz w:val="22"/>
                <w:szCs w:val="22"/>
              </w:rPr>
              <w:t>9.65</w:t>
            </w:r>
          </w:p>
        </w:tc>
        <w:tc>
          <w:tcPr>
            <w:tcW w:w="2664" w:type="dxa"/>
            <w:tcBorders>
              <w:top w:val="nil"/>
              <w:left w:val="nil"/>
              <w:bottom w:val="nil"/>
              <w:right w:val="nil"/>
            </w:tcBorders>
            <w:shd w:val="clear" w:color="auto" w:fill="auto"/>
            <w:noWrap/>
            <w:vAlign w:val="bottom"/>
            <w:hideMark/>
          </w:tcPr>
          <w:p w14:paraId="3EE0C22D"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354A73D7" w14:textId="77777777" w:rsidTr="006D4899">
        <w:trPr>
          <w:trHeight w:val="320"/>
        </w:trPr>
        <w:tc>
          <w:tcPr>
            <w:tcW w:w="1260" w:type="dxa"/>
            <w:tcBorders>
              <w:top w:val="nil"/>
              <w:left w:val="nil"/>
              <w:bottom w:val="nil"/>
              <w:right w:val="nil"/>
            </w:tcBorders>
            <w:shd w:val="clear" w:color="auto" w:fill="auto"/>
            <w:noWrap/>
            <w:vAlign w:val="bottom"/>
            <w:hideMark/>
          </w:tcPr>
          <w:p w14:paraId="6446BAB0"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0874D60C" w14:textId="77777777" w:rsidR="005714C9" w:rsidRPr="00CD53B8" w:rsidRDefault="005714C9" w:rsidP="006D4899">
            <w:pPr>
              <w:jc w:val="center"/>
              <w:rPr>
                <w:color w:val="000000"/>
                <w:sz w:val="22"/>
                <w:szCs w:val="22"/>
              </w:rPr>
            </w:pPr>
            <w:r w:rsidRPr="00CD53B8">
              <w:rPr>
                <w:color w:val="000000"/>
                <w:sz w:val="22"/>
                <w:szCs w:val="22"/>
              </w:rPr>
              <w:t>May</w:t>
            </w:r>
          </w:p>
        </w:tc>
        <w:tc>
          <w:tcPr>
            <w:tcW w:w="1620" w:type="dxa"/>
            <w:tcBorders>
              <w:top w:val="nil"/>
              <w:left w:val="nil"/>
              <w:bottom w:val="nil"/>
              <w:right w:val="nil"/>
            </w:tcBorders>
            <w:shd w:val="clear" w:color="auto" w:fill="auto"/>
            <w:noWrap/>
            <w:vAlign w:val="bottom"/>
            <w:hideMark/>
          </w:tcPr>
          <w:p w14:paraId="05443140" w14:textId="77777777" w:rsidR="005714C9" w:rsidRPr="00CD53B8" w:rsidRDefault="005714C9" w:rsidP="006D4899">
            <w:pPr>
              <w:jc w:val="right"/>
              <w:rPr>
                <w:color w:val="000000"/>
                <w:sz w:val="22"/>
                <w:szCs w:val="22"/>
              </w:rPr>
            </w:pPr>
            <w:r w:rsidRPr="00CD53B8">
              <w:rPr>
                <w:color w:val="000000"/>
                <w:sz w:val="22"/>
                <w:szCs w:val="22"/>
              </w:rPr>
              <w:t>24.88</w:t>
            </w:r>
          </w:p>
        </w:tc>
        <w:tc>
          <w:tcPr>
            <w:tcW w:w="1440" w:type="dxa"/>
            <w:tcBorders>
              <w:top w:val="nil"/>
              <w:left w:val="nil"/>
              <w:bottom w:val="nil"/>
              <w:right w:val="nil"/>
            </w:tcBorders>
            <w:shd w:val="clear" w:color="auto" w:fill="auto"/>
            <w:noWrap/>
            <w:vAlign w:val="bottom"/>
            <w:hideMark/>
          </w:tcPr>
          <w:p w14:paraId="24222225" w14:textId="77777777" w:rsidR="005714C9" w:rsidRPr="00CD53B8" w:rsidRDefault="005714C9" w:rsidP="006D4899">
            <w:pPr>
              <w:jc w:val="right"/>
              <w:rPr>
                <w:color w:val="000000"/>
                <w:sz w:val="22"/>
                <w:szCs w:val="22"/>
              </w:rPr>
            </w:pPr>
            <w:r w:rsidRPr="00CD53B8">
              <w:rPr>
                <w:color w:val="000000"/>
                <w:sz w:val="22"/>
                <w:szCs w:val="22"/>
              </w:rPr>
              <w:t>9.68</w:t>
            </w:r>
          </w:p>
        </w:tc>
        <w:tc>
          <w:tcPr>
            <w:tcW w:w="1530" w:type="dxa"/>
            <w:tcBorders>
              <w:top w:val="nil"/>
              <w:left w:val="nil"/>
              <w:bottom w:val="nil"/>
              <w:right w:val="nil"/>
            </w:tcBorders>
            <w:shd w:val="clear" w:color="auto" w:fill="auto"/>
            <w:noWrap/>
            <w:vAlign w:val="bottom"/>
            <w:hideMark/>
          </w:tcPr>
          <w:p w14:paraId="4C849A44" w14:textId="77777777" w:rsidR="005714C9" w:rsidRPr="00CD53B8" w:rsidRDefault="005714C9" w:rsidP="006D4899">
            <w:pPr>
              <w:jc w:val="right"/>
              <w:rPr>
                <w:color w:val="000000"/>
                <w:sz w:val="22"/>
                <w:szCs w:val="22"/>
              </w:rPr>
            </w:pPr>
            <w:r w:rsidRPr="00CD53B8">
              <w:rPr>
                <w:color w:val="000000"/>
                <w:sz w:val="22"/>
                <w:szCs w:val="22"/>
              </w:rPr>
              <w:t>38.83</w:t>
            </w:r>
          </w:p>
        </w:tc>
        <w:tc>
          <w:tcPr>
            <w:tcW w:w="1890" w:type="dxa"/>
            <w:tcBorders>
              <w:top w:val="nil"/>
              <w:left w:val="nil"/>
              <w:bottom w:val="nil"/>
              <w:right w:val="nil"/>
            </w:tcBorders>
            <w:shd w:val="clear" w:color="auto" w:fill="auto"/>
            <w:noWrap/>
            <w:vAlign w:val="bottom"/>
            <w:hideMark/>
          </w:tcPr>
          <w:p w14:paraId="161EFEB8" w14:textId="77777777" w:rsidR="005714C9" w:rsidRPr="00CD53B8" w:rsidRDefault="005714C9" w:rsidP="006D4899">
            <w:pPr>
              <w:jc w:val="right"/>
              <w:rPr>
                <w:color w:val="000000"/>
                <w:sz w:val="22"/>
                <w:szCs w:val="22"/>
              </w:rPr>
            </w:pPr>
            <w:r w:rsidRPr="00CD53B8">
              <w:rPr>
                <w:color w:val="000000"/>
                <w:sz w:val="22"/>
                <w:szCs w:val="22"/>
              </w:rPr>
              <w:t>8.13</w:t>
            </w:r>
          </w:p>
        </w:tc>
        <w:tc>
          <w:tcPr>
            <w:tcW w:w="2664" w:type="dxa"/>
            <w:tcBorders>
              <w:top w:val="nil"/>
              <w:left w:val="nil"/>
              <w:bottom w:val="nil"/>
              <w:right w:val="nil"/>
            </w:tcBorders>
            <w:shd w:val="clear" w:color="auto" w:fill="auto"/>
            <w:noWrap/>
            <w:vAlign w:val="bottom"/>
            <w:hideMark/>
          </w:tcPr>
          <w:p w14:paraId="3E1E8E6B" w14:textId="77777777" w:rsidR="005714C9" w:rsidRPr="00CD53B8" w:rsidRDefault="005714C9" w:rsidP="006D4899">
            <w:pPr>
              <w:jc w:val="right"/>
              <w:rPr>
                <w:color w:val="000000"/>
                <w:sz w:val="22"/>
                <w:szCs w:val="22"/>
              </w:rPr>
            </w:pPr>
          </w:p>
        </w:tc>
      </w:tr>
      <w:tr w:rsidR="005714C9" w:rsidRPr="00CD53B8" w14:paraId="07B04FEC" w14:textId="77777777" w:rsidTr="006D4899">
        <w:trPr>
          <w:trHeight w:val="320"/>
        </w:trPr>
        <w:tc>
          <w:tcPr>
            <w:tcW w:w="1260" w:type="dxa"/>
            <w:tcBorders>
              <w:top w:val="nil"/>
              <w:left w:val="nil"/>
              <w:bottom w:val="nil"/>
              <w:right w:val="nil"/>
            </w:tcBorders>
            <w:shd w:val="clear" w:color="auto" w:fill="auto"/>
            <w:noWrap/>
            <w:vAlign w:val="bottom"/>
            <w:hideMark/>
          </w:tcPr>
          <w:p w14:paraId="044AD833"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4654CEE1" w14:textId="77777777" w:rsidR="005714C9" w:rsidRPr="00CD53B8" w:rsidRDefault="005714C9" w:rsidP="006D4899">
            <w:pPr>
              <w:jc w:val="center"/>
              <w:rPr>
                <w:color w:val="000000"/>
                <w:sz w:val="22"/>
                <w:szCs w:val="22"/>
              </w:rPr>
            </w:pPr>
            <w:r w:rsidRPr="00CD53B8">
              <w:rPr>
                <w:color w:val="000000"/>
                <w:sz w:val="22"/>
                <w:szCs w:val="22"/>
              </w:rPr>
              <w:t>June</w:t>
            </w:r>
          </w:p>
        </w:tc>
        <w:tc>
          <w:tcPr>
            <w:tcW w:w="1620" w:type="dxa"/>
            <w:tcBorders>
              <w:top w:val="nil"/>
              <w:left w:val="nil"/>
              <w:bottom w:val="nil"/>
              <w:right w:val="nil"/>
            </w:tcBorders>
            <w:shd w:val="clear" w:color="auto" w:fill="auto"/>
            <w:noWrap/>
            <w:vAlign w:val="bottom"/>
            <w:hideMark/>
          </w:tcPr>
          <w:p w14:paraId="3E9169FA" w14:textId="77777777" w:rsidR="005714C9" w:rsidRPr="00CD53B8" w:rsidRDefault="005714C9" w:rsidP="006D4899">
            <w:pPr>
              <w:jc w:val="right"/>
              <w:rPr>
                <w:color w:val="000000"/>
                <w:sz w:val="22"/>
                <w:szCs w:val="22"/>
              </w:rPr>
            </w:pPr>
            <w:r w:rsidRPr="00CD53B8">
              <w:rPr>
                <w:color w:val="000000"/>
                <w:sz w:val="22"/>
                <w:szCs w:val="22"/>
              </w:rPr>
              <w:t>25.83</w:t>
            </w:r>
          </w:p>
        </w:tc>
        <w:tc>
          <w:tcPr>
            <w:tcW w:w="1440" w:type="dxa"/>
            <w:tcBorders>
              <w:top w:val="nil"/>
              <w:left w:val="nil"/>
              <w:bottom w:val="nil"/>
              <w:right w:val="nil"/>
            </w:tcBorders>
            <w:shd w:val="clear" w:color="auto" w:fill="auto"/>
            <w:noWrap/>
            <w:vAlign w:val="bottom"/>
            <w:hideMark/>
          </w:tcPr>
          <w:p w14:paraId="6B9B664C" w14:textId="77777777" w:rsidR="005714C9" w:rsidRPr="00CD53B8" w:rsidRDefault="005714C9" w:rsidP="006D4899">
            <w:pPr>
              <w:jc w:val="right"/>
              <w:rPr>
                <w:color w:val="000000"/>
                <w:sz w:val="22"/>
                <w:szCs w:val="22"/>
              </w:rPr>
            </w:pPr>
            <w:r w:rsidRPr="00CD53B8">
              <w:rPr>
                <w:color w:val="000000"/>
                <w:sz w:val="22"/>
                <w:szCs w:val="22"/>
              </w:rPr>
              <w:t>18.30</w:t>
            </w:r>
          </w:p>
        </w:tc>
        <w:tc>
          <w:tcPr>
            <w:tcW w:w="1530" w:type="dxa"/>
            <w:tcBorders>
              <w:top w:val="nil"/>
              <w:left w:val="nil"/>
              <w:bottom w:val="nil"/>
              <w:right w:val="nil"/>
            </w:tcBorders>
            <w:shd w:val="clear" w:color="auto" w:fill="auto"/>
            <w:noWrap/>
            <w:vAlign w:val="bottom"/>
            <w:hideMark/>
          </w:tcPr>
          <w:p w14:paraId="43B06094" w14:textId="77777777" w:rsidR="005714C9" w:rsidRPr="00CD53B8" w:rsidRDefault="005714C9" w:rsidP="006D4899">
            <w:pPr>
              <w:jc w:val="right"/>
              <w:rPr>
                <w:color w:val="000000"/>
                <w:sz w:val="22"/>
                <w:szCs w:val="22"/>
              </w:rPr>
            </w:pPr>
            <w:r w:rsidRPr="00CD53B8">
              <w:rPr>
                <w:color w:val="000000"/>
                <w:sz w:val="22"/>
                <w:szCs w:val="22"/>
              </w:rPr>
              <w:t>35.52</w:t>
            </w:r>
          </w:p>
        </w:tc>
        <w:tc>
          <w:tcPr>
            <w:tcW w:w="1890" w:type="dxa"/>
            <w:tcBorders>
              <w:top w:val="nil"/>
              <w:left w:val="nil"/>
              <w:bottom w:val="nil"/>
              <w:right w:val="nil"/>
            </w:tcBorders>
            <w:shd w:val="clear" w:color="auto" w:fill="auto"/>
            <w:noWrap/>
            <w:vAlign w:val="bottom"/>
            <w:hideMark/>
          </w:tcPr>
          <w:p w14:paraId="6075E80D" w14:textId="77777777" w:rsidR="005714C9" w:rsidRPr="00CD53B8" w:rsidRDefault="005714C9" w:rsidP="006D4899">
            <w:pPr>
              <w:jc w:val="right"/>
              <w:rPr>
                <w:color w:val="000000"/>
                <w:sz w:val="22"/>
                <w:szCs w:val="22"/>
              </w:rPr>
            </w:pPr>
            <w:r w:rsidRPr="00CD53B8">
              <w:rPr>
                <w:color w:val="000000"/>
                <w:sz w:val="22"/>
                <w:szCs w:val="22"/>
              </w:rPr>
              <w:t>32.23</w:t>
            </w:r>
          </w:p>
        </w:tc>
        <w:tc>
          <w:tcPr>
            <w:tcW w:w="2664" w:type="dxa"/>
            <w:tcBorders>
              <w:top w:val="nil"/>
              <w:left w:val="nil"/>
              <w:bottom w:val="nil"/>
              <w:right w:val="nil"/>
            </w:tcBorders>
            <w:shd w:val="clear" w:color="auto" w:fill="auto"/>
            <w:noWrap/>
            <w:vAlign w:val="bottom"/>
            <w:hideMark/>
          </w:tcPr>
          <w:p w14:paraId="26543635" w14:textId="77777777" w:rsidR="005714C9" w:rsidRPr="00CD53B8" w:rsidRDefault="005714C9" w:rsidP="006D4899">
            <w:pPr>
              <w:jc w:val="right"/>
              <w:rPr>
                <w:color w:val="000000"/>
                <w:sz w:val="22"/>
                <w:szCs w:val="22"/>
              </w:rPr>
            </w:pPr>
          </w:p>
        </w:tc>
      </w:tr>
      <w:tr w:rsidR="005714C9" w:rsidRPr="00CD53B8" w14:paraId="14138073" w14:textId="77777777" w:rsidTr="006D4899">
        <w:trPr>
          <w:trHeight w:val="320"/>
        </w:trPr>
        <w:tc>
          <w:tcPr>
            <w:tcW w:w="1260" w:type="dxa"/>
            <w:tcBorders>
              <w:top w:val="nil"/>
              <w:left w:val="nil"/>
              <w:bottom w:val="nil"/>
              <w:right w:val="nil"/>
            </w:tcBorders>
            <w:shd w:val="clear" w:color="auto" w:fill="auto"/>
            <w:noWrap/>
            <w:vAlign w:val="bottom"/>
            <w:hideMark/>
          </w:tcPr>
          <w:p w14:paraId="11F6BAD9"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416ACD74" w14:textId="77777777" w:rsidR="005714C9" w:rsidRPr="00CD53B8" w:rsidRDefault="005714C9" w:rsidP="006D4899">
            <w:pPr>
              <w:jc w:val="center"/>
              <w:rPr>
                <w:color w:val="000000"/>
                <w:sz w:val="22"/>
                <w:szCs w:val="22"/>
              </w:rPr>
            </w:pPr>
            <w:r w:rsidRPr="00CD53B8">
              <w:rPr>
                <w:color w:val="000000"/>
                <w:sz w:val="22"/>
                <w:szCs w:val="22"/>
              </w:rPr>
              <w:t>July</w:t>
            </w:r>
          </w:p>
        </w:tc>
        <w:tc>
          <w:tcPr>
            <w:tcW w:w="1620" w:type="dxa"/>
            <w:tcBorders>
              <w:top w:val="nil"/>
              <w:left w:val="nil"/>
              <w:bottom w:val="nil"/>
              <w:right w:val="nil"/>
            </w:tcBorders>
            <w:shd w:val="clear" w:color="auto" w:fill="auto"/>
            <w:noWrap/>
            <w:vAlign w:val="bottom"/>
            <w:hideMark/>
          </w:tcPr>
          <w:p w14:paraId="3958C4F1" w14:textId="77777777" w:rsidR="005714C9" w:rsidRPr="00CD53B8" w:rsidRDefault="005714C9" w:rsidP="006D4899">
            <w:pPr>
              <w:jc w:val="right"/>
              <w:rPr>
                <w:color w:val="000000"/>
                <w:sz w:val="22"/>
                <w:szCs w:val="22"/>
              </w:rPr>
            </w:pPr>
            <w:r w:rsidRPr="00CD53B8">
              <w:rPr>
                <w:color w:val="000000"/>
                <w:sz w:val="22"/>
                <w:szCs w:val="22"/>
              </w:rPr>
              <w:t>27.08</w:t>
            </w:r>
          </w:p>
        </w:tc>
        <w:tc>
          <w:tcPr>
            <w:tcW w:w="1440" w:type="dxa"/>
            <w:tcBorders>
              <w:top w:val="nil"/>
              <w:left w:val="nil"/>
              <w:bottom w:val="nil"/>
              <w:right w:val="nil"/>
            </w:tcBorders>
            <w:shd w:val="clear" w:color="auto" w:fill="auto"/>
            <w:noWrap/>
            <w:vAlign w:val="bottom"/>
            <w:hideMark/>
          </w:tcPr>
          <w:p w14:paraId="1D881750" w14:textId="77777777" w:rsidR="005714C9" w:rsidRPr="00CD53B8" w:rsidRDefault="005714C9" w:rsidP="006D4899">
            <w:pPr>
              <w:jc w:val="right"/>
              <w:rPr>
                <w:color w:val="000000"/>
                <w:sz w:val="22"/>
                <w:szCs w:val="22"/>
              </w:rPr>
            </w:pPr>
            <w:r w:rsidRPr="00CD53B8">
              <w:rPr>
                <w:color w:val="000000"/>
                <w:sz w:val="22"/>
                <w:szCs w:val="22"/>
              </w:rPr>
              <w:t>21.20</w:t>
            </w:r>
          </w:p>
        </w:tc>
        <w:tc>
          <w:tcPr>
            <w:tcW w:w="1530" w:type="dxa"/>
            <w:tcBorders>
              <w:top w:val="nil"/>
              <w:left w:val="nil"/>
              <w:bottom w:val="nil"/>
              <w:right w:val="nil"/>
            </w:tcBorders>
            <w:shd w:val="clear" w:color="auto" w:fill="auto"/>
            <w:noWrap/>
            <w:vAlign w:val="bottom"/>
            <w:hideMark/>
          </w:tcPr>
          <w:p w14:paraId="08F30FAA" w14:textId="77777777" w:rsidR="005714C9" w:rsidRPr="00CD53B8" w:rsidRDefault="005714C9" w:rsidP="006D4899">
            <w:pPr>
              <w:jc w:val="right"/>
              <w:rPr>
                <w:color w:val="000000"/>
                <w:sz w:val="22"/>
                <w:szCs w:val="22"/>
              </w:rPr>
            </w:pPr>
            <w:r w:rsidRPr="00CD53B8">
              <w:rPr>
                <w:color w:val="000000"/>
                <w:sz w:val="22"/>
                <w:szCs w:val="22"/>
              </w:rPr>
              <w:t>36.46</w:t>
            </w:r>
          </w:p>
        </w:tc>
        <w:tc>
          <w:tcPr>
            <w:tcW w:w="1890" w:type="dxa"/>
            <w:tcBorders>
              <w:top w:val="nil"/>
              <w:left w:val="nil"/>
              <w:bottom w:val="nil"/>
              <w:right w:val="nil"/>
            </w:tcBorders>
            <w:shd w:val="clear" w:color="auto" w:fill="auto"/>
            <w:noWrap/>
            <w:vAlign w:val="bottom"/>
            <w:hideMark/>
          </w:tcPr>
          <w:p w14:paraId="6FAC97B0" w14:textId="77777777" w:rsidR="005714C9" w:rsidRPr="00CD53B8" w:rsidRDefault="005714C9" w:rsidP="006D4899">
            <w:pPr>
              <w:jc w:val="right"/>
              <w:rPr>
                <w:color w:val="000000"/>
                <w:sz w:val="22"/>
                <w:szCs w:val="22"/>
              </w:rPr>
            </w:pPr>
            <w:r w:rsidRPr="00CD53B8">
              <w:rPr>
                <w:color w:val="000000"/>
                <w:sz w:val="22"/>
                <w:szCs w:val="22"/>
              </w:rPr>
              <w:t>16.71</w:t>
            </w:r>
          </w:p>
        </w:tc>
        <w:tc>
          <w:tcPr>
            <w:tcW w:w="2664" w:type="dxa"/>
            <w:tcBorders>
              <w:top w:val="nil"/>
              <w:left w:val="nil"/>
              <w:bottom w:val="nil"/>
              <w:right w:val="nil"/>
            </w:tcBorders>
            <w:shd w:val="clear" w:color="auto" w:fill="auto"/>
            <w:noWrap/>
            <w:vAlign w:val="bottom"/>
            <w:hideMark/>
          </w:tcPr>
          <w:p w14:paraId="4B443E36" w14:textId="77777777" w:rsidR="005714C9" w:rsidRPr="00CD53B8" w:rsidRDefault="005714C9" w:rsidP="006D4899">
            <w:pPr>
              <w:jc w:val="right"/>
              <w:rPr>
                <w:color w:val="000000"/>
                <w:sz w:val="22"/>
                <w:szCs w:val="22"/>
              </w:rPr>
            </w:pPr>
          </w:p>
        </w:tc>
      </w:tr>
      <w:tr w:rsidR="005714C9" w:rsidRPr="00CD53B8" w14:paraId="1C98A507" w14:textId="77777777" w:rsidTr="006D4899">
        <w:trPr>
          <w:trHeight w:val="320"/>
        </w:trPr>
        <w:tc>
          <w:tcPr>
            <w:tcW w:w="1260" w:type="dxa"/>
            <w:tcBorders>
              <w:top w:val="nil"/>
              <w:left w:val="nil"/>
              <w:bottom w:val="nil"/>
              <w:right w:val="nil"/>
            </w:tcBorders>
            <w:shd w:val="clear" w:color="auto" w:fill="auto"/>
            <w:noWrap/>
            <w:vAlign w:val="bottom"/>
            <w:hideMark/>
          </w:tcPr>
          <w:p w14:paraId="4B3385A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29B5B9F" w14:textId="77777777" w:rsidR="005714C9" w:rsidRPr="00CD53B8" w:rsidRDefault="005714C9" w:rsidP="006D4899">
            <w:pPr>
              <w:jc w:val="center"/>
              <w:rPr>
                <w:color w:val="000000"/>
                <w:sz w:val="22"/>
                <w:szCs w:val="22"/>
              </w:rPr>
            </w:pPr>
            <w:r w:rsidRPr="00CD53B8">
              <w:rPr>
                <w:color w:val="000000"/>
                <w:sz w:val="22"/>
                <w:szCs w:val="22"/>
              </w:rPr>
              <w:t>August</w:t>
            </w:r>
          </w:p>
        </w:tc>
        <w:tc>
          <w:tcPr>
            <w:tcW w:w="1620" w:type="dxa"/>
            <w:tcBorders>
              <w:top w:val="nil"/>
              <w:left w:val="nil"/>
              <w:bottom w:val="nil"/>
              <w:right w:val="nil"/>
            </w:tcBorders>
            <w:shd w:val="clear" w:color="auto" w:fill="auto"/>
            <w:noWrap/>
            <w:vAlign w:val="bottom"/>
            <w:hideMark/>
          </w:tcPr>
          <w:p w14:paraId="6D169137" w14:textId="77777777" w:rsidR="005714C9" w:rsidRPr="00CD53B8" w:rsidRDefault="005714C9" w:rsidP="006D4899">
            <w:pPr>
              <w:jc w:val="right"/>
              <w:rPr>
                <w:color w:val="000000"/>
                <w:sz w:val="22"/>
                <w:szCs w:val="22"/>
              </w:rPr>
            </w:pPr>
            <w:r w:rsidRPr="00CD53B8">
              <w:rPr>
                <w:color w:val="000000"/>
                <w:sz w:val="22"/>
                <w:szCs w:val="22"/>
              </w:rPr>
              <w:t>27.34</w:t>
            </w:r>
          </w:p>
        </w:tc>
        <w:tc>
          <w:tcPr>
            <w:tcW w:w="1440" w:type="dxa"/>
            <w:tcBorders>
              <w:top w:val="nil"/>
              <w:left w:val="nil"/>
              <w:bottom w:val="nil"/>
              <w:right w:val="nil"/>
            </w:tcBorders>
            <w:shd w:val="clear" w:color="auto" w:fill="auto"/>
            <w:noWrap/>
            <w:vAlign w:val="bottom"/>
            <w:hideMark/>
          </w:tcPr>
          <w:p w14:paraId="15CDDC80" w14:textId="77777777" w:rsidR="005714C9" w:rsidRPr="00CD53B8" w:rsidRDefault="005714C9" w:rsidP="006D4899">
            <w:pPr>
              <w:jc w:val="right"/>
              <w:rPr>
                <w:color w:val="000000"/>
                <w:sz w:val="22"/>
                <w:szCs w:val="22"/>
              </w:rPr>
            </w:pPr>
            <w:r w:rsidRPr="00CD53B8">
              <w:rPr>
                <w:color w:val="000000"/>
                <w:sz w:val="22"/>
                <w:szCs w:val="22"/>
              </w:rPr>
              <w:t>21.35</w:t>
            </w:r>
          </w:p>
        </w:tc>
        <w:tc>
          <w:tcPr>
            <w:tcW w:w="1530" w:type="dxa"/>
            <w:tcBorders>
              <w:top w:val="nil"/>
              <w:left w:val="nil"/>
              <w:bottom w:val="nil"/>
              <w:right w:val="nil"/>
            </w:tcBorders>
            <w:shd w:val="clear" w:color="auto" w:fill="auto"/>
            <w:noWrap/>
            <w:vAlign w:val="bottom"/>
            <w:hideMark/>
          </w:tcPr>
          <w:p w14:paraId="1590D52C" w14:textId="77777777" w:rsidR="005714C9" w:rsidRPr="00CD53B8" w:rsidRDefault="005714C9" w:rsidP="006D4899">
            <w:pPr>
              <w:jc w:val="right"/>
              <w:rPr>
                <w:color w:val="000000"/>
                <w:sz w:val="22"/>
                <w:szCs w:val="22"/>
              </w:rPr>
            </w:pPr>
            <w:r w:rsidRPr="00CD53B8">
              <w:rPr>
                <w:color w:val="000000"/>
                <w:sz w:val="22"/>
                <w:szCs w:val="22"/>
              </w:rPr>
              <w:t>35.99</w:t>
            </w:r>
          </w:p>
        </w:tc>
        <w:tc>
          <w:tcPr>
            <w:tcW w:w="1890" w:type="dxa"/>
            <w:tcBorders>
              <w:top w:val="nil"/>
              <w:left w:val="nil"/>
              <w:bottom w:val="nil"/>
              <w:right w:val="nil"/>
            </w:tcBorders>
            <w:shd w:val="clear" w:color="auto" w:fill="auto"/>
            <w:noWrap/>
            <w:vAlign w:val="bottom"/>
            <w:hideMark/>
          </w:tcPr>
          <w:p w14:paraId="704EB513" w14:textId="77777777" w:rsidR="005714C9" w:rsidRPr="00CD53B8" w:rsidRDefault="005714C9" w:rsidP="006D4899">
            <w:pPr>
              <w:jc w:val="right"/>
              <w:rPr>
                <w:color w:val="000000"/>
                <w:sz w:val="22"/>
                <w:szCs w:val="22"/>
              </w:rPr>
            </w:pPr>
            <w:r w:rsidRPr="00CD53B8">
              <w:rPr>
                <w:color w:val="000000"/>
                <w:sz w:val="22"/>
                <w:szCs w:val="22"/>
              </w:rPr>
              <w:t>19.66</w:t>
            </w:r>
          </w:p>
        </w:tc>
        <w:tc>
          <w:tcPr>
            <w:tcW w:w="2664" w:type="dxa"/>
            <w:tcBorders>
              <w:top w:val="nil"/>
              <w:left w:val="nil"/>
              <w:bottom w:val="nil"/>
              <w:right w:val="nil"/>
            </w:tcBorders>
            <w:shd w:val="clear" w:color="auto" w:fill="auto"/>
            <w:noWrap/>
            <w:vAlign w:val="bottom"/>
            <w:hideMark/>
          </w:tcPr>
          <w:p w14:paraId="16858DAB" w14:textId="77777777" w:rsidR="005714C9" w:rsidRPr="00CD53B8" w:rsidRDefault="005714C9" w:rsidP="006D4899">
            <w:pPr>
              <w:jc w:val="right"/>
              <w:rPr>
                <w:color w:val="000000"/>
                <w:sz w:val="22"/>
                <w:szCs w:val="22"/>
              </w:rPr>
            </w:pPr>
          </w:p>
        </w:tc>
      </w:tr>
      <w:tr w:rsidR="005714C9" w:rsidRPr="00CD53B8" w14:paraId="128C630A" w14:textId="77777777" w:rsidTr="006D4899">
        <w:trPr>
          <w:trHeight w:val="320"/>
        </w:trPr>
        <w:tc>
          <w:tcPr>
            <w:tcW w:w="1260" w:type="dxa"/>
            <w:tcBorders>
              <w:top w:val="nil"/>
              <w:left w:val="nil"/>
              <w:bottom w:val="nil"/>
              <w:right w:val="nil"/>
            </w:tcBorders>
            <w:shd w:val="clear" w:color="auto" w:fill="auto"/>
            <w:noWrap/>
            <w:vAlign w:val="bottom"/>
            <w:hideMark/>
          </w:tcPr>
          <w:p w14:paraId="26FFB11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A39BE5C"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20" w:type="dxa"/>
            <w:tcBorders>
              <w:top w:val="nil"/>
              <w:left w:val="nil"/>
              <w:bottom w:val="nil"/>
              <w:right w:val="nil"/>
            </w:tcBorders>
            <w:shd w:val="clear" w:color="auto" w:fill="auto"/>
            <w:noWrap/>
            <w:vAlign w:val="bottom"/>
            <w:hideMark/>
          </w:tcPr>
          <w:p w14:paraId="5448A4B0" w14:textId="77777777" w:rsidR="005714C9" w:rsidRPr="00CD53B8" w:rsidRDefault="005714C9" w:rsidP="006D4899">
            <w:pPr>
              <w:jc w:val="right"/>
              <w:rPr>
                <w:color w:val="000000"/>
                <w:sz w:val="22"/>
                <w:szCs w:val="22"/>
              </w:rPr>
            </w:pPr>
            <w:r w:rsidRPr="00CD53B8">
              <w:rPr>
                <w:color w:val="000000"/>
                <w:sz w:val="22"/>
                <w:szCs w:val="22"/>
              </w:rPr>
              <w:t>25.89</w:t>
            </w:r>
          </w:p>
        </w:tc>
        <w:tc>
          <w:tcPr>
            <w:tcW w:w="1440" w:type="dxa"/>
            <w:tcBorders>
              <w:top w:val="nil"/>
              <w:left w:val="nil"/>
              <w:bottom w:val="nil"/>
              <w:right w:val="nil"/>
            </w:tcBorders>
            <w:shd w:val="clear" w:color="auto" w:fill="auto"/>
            <w:noWrap/>
            <w:vAlign w:val="bottom"/>
            <w:hideMark/>
          </w:tcPr>
          <w:p w14:paraId="01E2E8E8" w14:textId="77777777" w:rsidR="005714C9" w:rsidRPr="00CD53B8" w:rsidRDefault="005714C9" w:rsidP="006D4899">
            <w:pPr>
              <w:jc w:val="right"/>
              <w:rPr>
                <w:color w:val="000000"/>
                <w:sz w:val="22"/>
                <w:szCs w:val="22"/>
              </w:rPr>
            </w:pPr>
            <w:r w:rsidRPr="00CD53B8">
              <w:rPr>
                <w:color w:val="000000"/>
                <w:sz w:val="22"/>
                <w:szCs w:val="22"/>
              </w:rPr>
              <w:t>17.46</w:t>
            </w:r>
          </w:p>
        </w:tc>
        <w:tc>
          <w:tcPr>
            <w:tcW w:w="1530" w:type="dxa"/>
            <w:tcBorders>
              <w:top w:val="nil"/>
              <w:left w:val="nil"/>
              <w:bottom w:val="nil"/>
              <w:right w:val="nil"/>
            </w:tcBorders>
            <w:shd w:val="clear" w:color="auto" w:fill="auto"/>
            <w:noWrap/>
            <w:vAlign w:val="bottom"/>
            <w:hideMark/>
          </w:tcPr>
          <w:p w14:paraId="790DAE25" w14:textId="77777777" w:rsidR="005714C9" w:rsidRPr="00CD53B8" w:rsidRDefault="005714C9" w:rsidP="006D4899">
            <w:pPr>
              <w:jc w:val="right"/>
              <w:rPr>
                <w:color w:val="000000"/>
                <w:sz w:val="22"/>
                <w:szCs w:val="22"/>
              </w:rPr>
            </w:pPr>
            <w:r w:rsidRPr="00CD53B8">
              <w:rPr>
                <w:color w:val="000000"/>
                <w:sz w:val="22"/>
                <w:szCs w:val="22"/>
              </w:rPr>
              <w:t>35.59</w:t>
            </w:r>
          </w:p>
        </w:tc>
        <w:tc>
          <w:tcPr>
            <w:tcW w:w="1890" w:type="dxa"/>
            <w:tcBorders>
              <w:top w:val="nil"/>
              <w:left w:val="nil"/>
              <w:bottom w:val="nil"/>
              <w:right w:val="nil"/>
            </w:tcBorders>
            <w:shd w:val="clear" w:color="auto" w:fill="auto"/>
            <w:noWrap/>
            <w:vAlign w:val="bottom"/>
            <w:hideMark/>
          </w:tcPr>
          <w:p w14:paraId="1CDEC58B" w14:textId="77777777" w:rsidR="005714C9" w:rsidRPr="00CD53B8" w:rsidRDefault="005714C9" w:rsidP="006D4899">
            <w:pPr>
              <w:jc w:val="right"/>
              <w:rPr>
                <w:color w:val="000000"/>
                <w:sz w:val="22"/>
                <w:szCs w:val="22"/>
              </w:rPr>
            </w:pPr>
            <w:r w:rsidRPr="00CD53B8">
              <w:rPr>
                <w:color w:val="000000"/>
                <w:sz w:val="22"/>
                <w:szCs w:val="22"/>
              </w:rPr>
              <w:t>27.03</w:t>
            </w:r>
          </w:p>
        </w:tc>
        <w:tc>
          <w:tcPr>
            <w:tcW w:w="2664" w:type="dxa"/>
            <w:tcBorders>
              <w:top w:val="nil"/>
              <w:left w:val="nil"/>
              <w:bottom w:val="nil"/>
              <w:right w:val="nil"/>
            </w:tcBorders>
            <w:shd w:val="clear" w:color="auto" w:fill="auto"/>
            <w:noWrap/>
            <w:vAlign w:val="bottom"/>
            <w:hideMark/>
          </w:tcPr>
          <w:p w14:paraId="294D38E5"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09CCA0C9" w14:textId="77777777" w:rsidTr="006D4899">
        <w:trPr>
          <w:trHeight w:val="320"/>
        </w:trPr>
        <w:tc>
          <w:tcPr>
            <w:tcW w:w="1260" w:type="dxa"/>
            <w:tcBorders>
              <w:top w:val="nil"/>
              <w:left w:val="nil"/>
              <w:bottom w:val="nil"/>
              <w:right w:val="nil"/>
            </w:tcBorders>
            <w:shd w:val="clear" w:color="auto" w:fill="auto"/>
            <w:noWrap/>
            <w:vAlign w:val="bottom"/>
            <w:hideMark/>
          </w:tcPr>
          <w:p w14:paraId="2EC032CD"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E69B6D8" w14:textId="77777777" w:rsidR="005714C9" w:rsidRPr="00CD53B8" w:rsidRDefault="005714C9" w:rsidP="006D4899">
            <w:pPr>
              <w:jc w:val="center"/>
              <w:rPr>
                <w:color w:val="000000"/>
                <w:sz w:val="22"/>
                <w:szCs w:val="22"/>
              </w:rPr>
            </w:pPr>
            <w:r w:rsidRPr="00CD53B8">
              <w:rPr>
                <w:color w:val="000000"/>
                <w:sz w:val="22"/>
                <w:szCs w:val="22"/>
              </w:rPr>
              <w:t>October</w:t>
            </w:r>
          </w:p>
        </w:tc>
        <w:tc>
          <w:tcPr>
            <w:tcW w:w="1620" w:type="dxa"/>
            <w:tcBorders>
              <w:top w:val="nil"/>
              <w:left w:val="nil"/>
              <w:bottom w:val="nil"/>
              <w:right w:val="nil"/>
            </w:tcBorders>
            <w:shd w:val="clear" w:color="auto" w:fill="auto"/>
            <w:noWrap/>
            <w:vAlign w:val="bottom"/>
            <w:hideMark/>
          </w:tcPr>
          <w:p w14:paraId="5898442D" w14:textId="77777777" w:rsidR="005714C9" w:rsidRPr="00CD53B8" w:rsidRDefault="005714C9" w:rsidP="006D4899">
            <w:pPr>
              <w:jc w:val="right"/>
              <w:rPr>
                <w:color w:val="000000"/>
                <w:sz w:val="22"/>
                <w:szCs w:val="22"/>
              </w:rPr>
            </w:pPr>
            <w:r w:rsidRPr="00CD53B8">
              <w:rPr>
                <w:color w:val="000000"/>
                <w:sz w:val="22"/>
                <w:szCs w:val="22"/>
              </w:rPr>
              <w:t>22.64</w:t>
            </w:r>
          </w:p>
        </w:tc>
        <w:tc>
          <w:tcPr>
            <w:tcW w:w="1440" w:type="dxa"/>
            <w:tcBorders>
              <w:top w:val="nil"/>
              <w:left w:val="nil"/>
              <w:bottom w:val="nil"/>
              <w:right w:val="nil"/>
            </w:tcBorders>
            <w:shd w:val="clear" w:color="auto" w:fill="auto"/>
            <w:noWrap/>
            <w:vAlign w:val="bottom"/>
            <w:hideMark/>
          </w:tcPr>
          <w:p w14:paraId="647C45AB" w14:textId="77777777" w:rsidR="005714C9" w:rsidRPr="00CD53B8" w:rsidRDefault="005714C9" w:rsidP="006D4899">
            <w:pPr>
              <w:jc w:val="right"/>
              <w:rPr>
                <w:color w:val="000000"/>
                <w:sz w:val="22"/>
                <w:szCs w:val="22"/>
              </w:rPr>
            </w:pPr>
            <w:r w:rsidRPr="00CD53B8">
              <w:rPr>
                <w:color w:val="000000"/>
                <w:sz w:val="22"/>
                <w:szCs w:val="22"/>
              </w:rPr>
              <w:t>3.12</w:t>
            </w:r>
          </w:p>
        </w:tc>
        <w:tc>
          <w:tcPr>
            <w:tcW w:w="1530" w:type="dxa"/>
            <w:tcBorders>
              <w:top w:val="nil"/>
              <w:left w:val="nil"/>
              <w:bottom w:val="nil"/>
              <w:right w:val="nil"/>
            </w:tcBorders>
            <w:shd w:val="clear" w:color="auto" w:fill="auto"/>
            <w:noWrap/>
            <w:vAlign w:val="bottom"/>
            <w:hideMark/>
          </w:tcPr>
          <w:p w14:paraId="0E898A5D" w14:textId="77777777" w:rsidR="005714C9" w:rsidRPr="00CD53B8" w:rsidRDefault="005714C9" w:rsidP="006D4899">
            <w:pPr>
              <w:jc w:val="right"/>
              <w:rPr>
                <w:color w:val="000000"/>
                <w:sz w:val="22"/>
                <w:szCs w:val="22"/>
              </w:rPr>
            </w:pPr>
            <w:r w:rsidRPr="00CD53B8">
              <w:rPr>
                <w:color w:val="000000"/>
                <w:sz w:val="22"/>
                <w:szCs w:val="22"/>
              </w:rPr>
              <w:t>34.72</w:t>
            </w:r>
          </w:p>
        </w:tc>
        <w:tc>
          <w:tcPr>
            <w:tcW w:w="1890" w:type="dxa"/>
            <w:tcBorders>
              <w:top w:val="nil"/>
              <w:left w:val="nil"/>
              <w:bottom w:val="nil"/>
              <w:right w:val="nil"/>
            </w:tcBorders>
            <w:shd w:val="clear" w:color="auto" w:fill="auto"/>
            <w:noWrap/>
            <w:vAlign w:val="bottom"/>
            <w:hideMark/>
          </w:tcPr>
          <w:p w14:paraId="4D8DD213" w14:textId="77777777" w:rsidR="005714C9" w:rsidRPr="00CD53B8" w:rsidRDefault="005714C9" w:rsidP="006D4899">
            <w:pPr>
              <w:jc w:val="right"/>
              <w:rPr>
                <w:color w:val="000000"/>
                <w:sz w:val="22"/>
                <w:szCs w:val="22"/>
              </w:rPr>
            </w:pPr>
            <w:r w:rsidRPr="00CD53B8">
              <w:rPr>
                <w:color w:val="000000"/>
                <w:sz w:val="22"/>
                <w:szCs w:val="22"/>
              </w:rPr>
              <w:t>5.54</w:t>
            </w:r>
          </w:p>
        </w:tc>
        <w:tc>
          <w:tcPr>
            <w:tcW w:w="2664" w:type="dxa"/>
            <w:tcBorders>
              <w:top w:val="nil"/>
              <w:left w:val="nil"/>
              <w:bottom w:val="nil"/>
              <w:right w:val="nil"/>
            </w:tcBorders>
            <w:shd w:val="clear" w:color="auto" w:fill="auto"/>
            <w:noWrap/>
            <w:vAlign w:val="bottom"/>
            <w:hideMark/>
          </w:tcPr>
          <w:p w14:paraId="54C0F6E5" w14:textId="77777777" w:rsidR="005714C9" w:rsidRPr="00CD53B8" w:rsidRDefault="005714C9" w:rsidP="006D4899">
            <w:pPr>
              <w:jc w:val="right"/>
              <w:rPr>
                <w:color w:val="000000"/>
                <w:sz w:val="22"/>
                <w:szCs w:val="22"/>
              </w:rPr>
            </w:pPr>
          </w:p>
        </w:tc>
      </w:tr>
      <w:tr w:rsidR="005714C9" w:rsidRPr="00CD53B8" w14:paraId="78BFF79B" w14:textId="77777777" w:rsidTr="006D4899">
        <w:trPr>
          <w:trHeight w:val="320"/>
        </w:trPr>
        <w:tc>
          <w:tcPr>
            <w:tcW w:w="1260" w:type="dxa"/>
            <w:tcBorders>
              <w:top w:val="nil"/>
              <w:left w:val="nil"/>
              <w:bottom w:val="nil"/>
              <w:right w:val="nil"/>
            </w:tcBorders>
            <w:shd w:val="clear" w:color="auto" w:fill="auto"/>
            <w:noWrap/>
            <w:vAlign w:val="bottom"/>
            <w:hideMark/>
          </w:tcPr>
          <w:p w14:paraId="0A410096"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7AC02B7E" w14:textId="77777777" w:rsidR="005714C9" w:rsidRPr="00CD53B8" w:rsidRDefault="005714C9" w:rsidP="006D4899">
            <w:pPr>
              <w:jc w:val="center"/>
              <w:rPr>
                <w:color w:val="000000"/>
                <w:sz w:val="22"/>
                <w:szCs w:val="22"/>
              </w:rPr>
            </w:pPr>
            <w:r w:rsidRPr="00CD53B8">
              <w:rPr>
                <w:color w:val="000000"/>
                <w:sz w:val="22"/>
                <w:szCs w:val="22"/>
              </w:rPr>
              <w:t>November</w:t>
            </w:r>
          </w:p>
        </w:tc>
        <w:tc>
          <w:tcPr>
            <w:tcW w:w="1620" w:type="dxa"/>
            <w:tcBorders>
              <w:top w:val="nil"/>
              <w:left w:val="nil"/>
              <w:bottom w:val="nil"/>
              <w:right w:val="nil"/>
            </w:tcBorders>
            <w:shd w:val="clear" w:color="auto" w:fill="auto"/>
            <w:noWrap/>
            <w:vAlign w:val="bottom"/>
            <w:hideMark/>
          </w:tcPr>
          <w:p w14:paraId="39517909" w14:textId="77777777" w:rsidR="005714C9" w:rsidRPr="00CD53B8" w:rsidRDefault="005714C9" w:rsidP="006D4899">
            <w:pPr>
              <w:jc w:val="right"/>
              <w:rPr>
                <w:color w:val="000000"/>
                <w:sz w:val="22"/>
                <w:szCs w:val="22"/>
              </w:rPr>
            </w:pPr>
            <w:r w:rsidRPr="00CD53B8">
              <w:rPr>
                <w:color w:val="000000"/>
                <w:sz w:val="22"/>
                <w:szCs w:val="22"/>
              </w:rPr>
              <w:t>18.06</w:t>
            </w:r>
          </w:p>
        </w:tc>
        <w:tc>
          <w:tcPr>
            <w:tcW w:w="1440" w:type="dxa"/>
            <w:tcBorders>
              <w:top w:val="nil"/>
              <w:left w:val="nil"/>
              <w:bottom w:val="nil"/>
              <w:right w:val="nil"/>
            </w:tcBorders>
            <w:shd w:val="clear" w:color="auto" w:fill="auto"/>
            <w:noWrap/>
            <w:vAlign w:val="bottom"/>
            <w:hideMark/>
          </w:tcPr>
          <w:p w14:paraId="059D1648" w14:textId="77777777" w:rsidR="005714C9" w:rsidRPr="00CD53B8" w:rsidRDefault="005714C9" w:rsidP="006D4899">
            <w:pPr>
              <w:jc w:val="right"/>
              <w:rPr>
                <w:color w:val="000000"/>
                <w:sz w:val="22"/>
                <w:szCs w:val="22"/>
              </w:rPr>
            </w:pPr>
            <w:r w:rsidRPr="00CD53B8">
              <w:rPr>
                <w:color w:val="000000"/>
                <w:sz w:val="22"/>
                <w:szCs w:val="22"/>
              </w:rPr>
              <w:t>5.42</w:t>
            </w:r>
          </w:p>
        </w:tc>
        <w:tc>
          <w:tcPr>
            <w:tcW w:w="1530" w:type="dxa"/>
            <w:tcBorders>
              <w:top w:val="nil"/>
              <w:left w:val="nil"/>
              <w:bottom w:val="nil"/>
              <w:right w:val="nil"/>
            </w:tcBorders>
            <w:shd w:val="clear" w:color="auto" w:fill="auto"/>
            <w:noWrap/>
            <w:vAlign w:val="bottom"/>
            <w:hideMark/>
          </w:tcPr>
          <w:p w14:paraId="766C6A9F" w14:textId="77777777" w:rsidR="005714C9" w:rsidRPr="00CD53B8" w:rsidRDefault="005714C9" w:rsidP="006D4899">
            <w:pPr>
              <w:jc w:val="right"/>
              <w:rPr>
                <w:color w:val="000000"/>
                <w:sz w:val="22"/>
                <w:szCs w:val="22"/>
              </w:rPr>
            </w:pPr>
            <w:r w:rsidRPr="00CD53B8">
              <w:rPr>
                <w:color w:val="000000"/>
                <w:sz w:val="22"/>
                <w:szCs w:val="22"/>
              </w:rPr>
              <w:t>29.61</w:t>
            </w:r>
          </w:p>
        </w:tc>
        <w:tc>
          <w:tcPr>
            <w:tcW w:w="1890" w:type="dxa"/>
            <w:tcBorders>
              <w:top w:val="nil"/>
              <w:left w:val="nil"/>
              <w:bottom w:val="nil"/>
              <w:right w:val="nil"/>
            </w:tcBorders>
            <w:shd w:val="clear" w:color="auto" w:fill="auto"/>
            <w:noWrap/>
            <w:vAlign w:val="bottom"/>
            <w:hideMark/>
          </w:tcPr>
          <w:p w14:paraId="384344E2" w14:textId="77777777" w:rsidR="005714C9" w:rsidRPr="00CD53B8" w:rsidRDefault="005714C9" w:rsidP="006D4899">
            <w:pPr>
              <w:jc w:val="right"/>
              <w:rPr>
                <w:color w:val="000000"/>
                <w:sz w:val="22"/>
                <w:szCs w:val="22"/>
              </w:rPr>
            </w:pPr>
            <w:r w:rsidRPr="00CD53B8">
              <w:rPr>
                <w:color w:val="000000"/>
                <w:sz w:val="22"/>
                <w:szCs w:val="22"/>
              </w:rPr>
              <w:t>7.85</w:t>
            </w:r>
          </w:p>
        </w:tc>
        <w:tc>
          <w:tcPr>
            <w:tcW w:w="2664" w:type="dxa"/>
            <w:tcBorders>
              <w:top w:val="nil"/>
              <w:left w:val="nil"/>
              <w:bottom w:val="nil"/>
              <w:right w:val="nil"/>
            </w:tcBorders>
            <w:shd w:val="clear" w:color="auto" w:fill="auto"/>
            <w:noWrap/>
            <w:vAlign w:val="bottom"/>
            <w:hideMark/>
          </w:tcPr>
          <w:p w14:paraId="07B653F8" w14:textId="77777777" w:rsidR="005714C9" w:rsidRPr="00CD53B8" w:rsidRDefault="005714C9" w:rsidP="006D4899">
            <w:pPr>
              <w:jc w:val="right"/>
              <w:rPr>
                <w:color w:val="000000"/>
                <w:sz w:val="22"/>
                <w:szCs w:val="22"/>
              </w:rPr>
            </w:pPr>
          </w:p>
        </w:tc>
      </w:tr>
      <w:tr w:rsidR="005714C9" w:rsidRPr="00CD53B8" w14:paraId="6264F62C" w14:textId="77777777" w:rsidTr="006D4899">
        <w:trPr>
          <w:trHeight w:val="320"/>
        </w:trPr>
        <w:tc>
          <w:tcPr>
            <w:tcW w:w="1260" w:type="dxa"/>
            <w:tcBorders>
              <w:top w:val="nil"/>
              <w:left w:val="nil"/>
              <w:bottom w:val="nil"/>
              <w:right w:val="nil"/>
            </w:tcBorders>
            <w:shd w:val="clear" w:color="auto" w:fill="auto"/>
            <w:noWrap/>
            <w:vAlign w:val="bottom"/>
            <w:hideMark/>
          </w:tcPr>
          <w:p w14:paraId="778ADD15"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25505E80" w14:textId="77777777" w:rsidR="005714C9" w:rsidRPr="00CD53B8" w:rsidRDefault="005714C9" w:rsidP="006D4899">
            <w:pPr>
              <w:jc w:val="center"/>
              <w:rPr>
                <w:color w:val="000000"/>
                <w:sz w:val="22"/>
                <w:szCs w:val="22"/>
              </w:rPr>
            </w:pPr>
            <w:r w:rsidRPr="00CD53B8">
              <w:rPr>
                <w:color w:val="000000"/>
                <w:sz w:val="22"/>
                <w:szCs w:val="22"/>
              </w:rPr>
              <w:t>December</w:t>
            </w:r>
          </w:p>
        </w:tc>
        <w:tc>
          <w:tcPr>
            <w:tcW w:w="1620" w:type="dxa"/>
            <w:tcBorders>
              <w:top w:val="nil"/>
              <w:left w:val="nil"/>
              <w:bottom w:val="nil"/>
              <w:right w:val="nil"/>
            </w:tcBorders>
            <w:shd w:val="clear" w:color="auto" w:fill="auto"/>
            <w:noWrap/>
            <w:vAlign w:val="bottom"/>
            <w:hideMark/>
          </w:tcPr>
          <w:p w14:paraId="17460F52" w14:textId="77777777" w:rsidR="005714C9" w:rsidRPr="00CD53B8" w:rsidRDefault="005714C9" w:rsidP="006D4899">
            <w:pPr>
              <w:jc w:val="right"/>
              <w:rPr>
                <w:color w:val="000000"/>
                <w:sz w:val="22"/>
                <w:szCs w:val="22"/>
              </w:rPr>
            </w:pPr>
            <w:r w:rsidRPr="00CD53B8">
              <w:rPr>
                <w:color w:val="000000"/>
                <w:sz w:val="22"/>
                <w:szCs w:val="22"/>
              </w:rPr>
              <w:t>14.86</w:t>
            </w:r>
          </w:p>
        </w:tc>
        <w:tc>
          <w:tcPr>
            <w:tcW w:w="1440" w:type="dxa"/>
            <w:tcBorders>
              <w:top w:val="nil"/>
              <w:left w:val="nil"/>
              <w:bottom w:val="nil"/>
              <w:right w:val="nil"/>
            </w:tcBorders>
            <w:shd w:val="clear" w:color="auto" w:fill="auto"/>
            <w:noWrap/>
            <w:vAlign w:val="bottom"/>
            <w:hideMark/>
          </w:tcPr>
          <w:p w14:paraId="75C686D1" w14:textId="77777777" w:rsidR="005714C9" w:rsidRPr="00CD53B8" w:rsidRDefault="005714C9" w:rsidP="006D4899">
            <w:pPr>
              <w:jc w:val="right"/>
              <w:rPr>
                <w:color w:val="000000"/>
                <w:sz w:val="22"/>
                <w:szCs w:val="22"/>
              </w:rPr>
            </w:pPr>
            <w:r w:rsidRPr="00CD53B8">
              <w:rPr>
                <w:color w:val="000000"/>
                <w:sz w:val="22"/>
                <w:szCs w:val="22"/>
              </w:rPr>
              <w:t>-0.53</w:t>
            </w:r>
          </w:p>
        </w:tc>
        <w:tc>
          <w:tcPr>
            <w:tcW w:w="1530" w:type="dxa"/>
            <w:tcBorders>
              <w:top w:val="nil"/>
              <w:left w:val="nil"/>
              <w:bottom w:val="nil"/>
              <w:right w:val="nil"/>
            </w:tcBorders>
            <w:shd w:val="clear" w:color="auto" w:fill="auto"/>
            <w:noWrap/>
            <w:vAlign w:val="bottom"/>
            <w:hideMark/>
          </w:tcPr>
          <w:p w14:paraId="5C2EEB72" w14:textId="77777777" w:rsidR="005714C9" w:rsidRPr="00CD53B8" w:rsidRDefault="005714C9" w:rsidP="006D4899">
            <w:pPr>
              <w:jc w:val="right"/>
              <w:rPr>
                <w:color w:val="000000"/>
                <w:sz w:val="22"/>
                <w:szCs w:val="22"/>
              </w:rPr>
            </w:pPr>
            <w:r w:rsidRPr="00CD53B8">
              <w:rPr>
                <w:color w:val="000000"/>
                <w:sz w:val="22"/>
                <w:szCs w:val="22"/>
              </w:rPr>
              <w:t>28.58</w:t>
            </w:r>
          </w:p>
        </w:tc>
        <w:tc>
          <w:tcPr>
            <w:tcW w:w="1890" w:type="dxa"/>
            <w:tcBorders>
              <w:top w:val="nil"/>
              <w:left w:val="nil"/>
              <w:bottom w:val="nil"/>
              <w:right w:val="nil"/>
            </w:tcBorders>
            <w:shd w:val="clear" w:color="auto" w:fill="auto"/>
            <w:noWrap/>
            <w:vAlign w:val="bottom"/>
            <w:hideMark/>
          </w:tcPr>
          <w:p w14:paraId="0F0B676F" w14:textId="77777777" w:rsidR="005714C9" w:rsidRPr="00CD53B8" w:rsidRDefault="005714C9" w:rsidP="006D4899">
            <w:pPr>
              <w:jc w:val="right"/>
              <w:rPr>
                <w:color w:val="000000"/>
                <w:sz w:val="22"/>
                <w:szCs w:val="22"/>
              </w:rPr>
            </w:pPr>
            <w:r w:rsidRPr="00CD53B8">
              <w:rPr>
                <w:color w:val="000000"/>
                <w:sz w:val="22"/>
                <w:szCs w:val="22"/>
              </w:rPr>
              <w:t>4.06</w:t>
            </w:r>
          </w:p>
        </w:tc>
        <w:tc>
          <w:tcPr>
            <w:tcW w:w="2664" w:type="dxa"/>
            <w:tcBorders>
              <w:top w:val="nil"/>
              <w:left w:val="nil"/>
              <w:bottom w:val="nil"/>
              <w:right w:val="nil"/>
            </w:tcBorders>
            <w:shd w:val="clear" w:color="auto" w:fill="auto"/>
            <w:noWrap/>
            <w:vAlign w:val="bottom"/>
            <w:hideMark/>
          </w:tcPr>
          <w:p w14:paraId="438BB9D5" w14:textId="77777777" w:rsidR="005714C9" w:rsidRPr="00CD53B8" w:rsidRDefault="005714C9" w:rsidP="006D4899">
            <w:pPr>
              <w:jc w:val="right"/>
              <w:rPr>
                <w:color w:val="000000"/>
                <w:sz w:val="22"/>
                <w:szCs w:val="22"/>
              </w:rPr>
            </w:pPr>
          </w:p>
        </w:tc>
      </w:tr>
      <w:tr w:rsidR="005714C9" w:rsidRPr="00CD53B8" w14:paraId="248AE8B6" w14:textId="77777777" w:rsidTr="006D4899">
        <w:trPr>
          <w:trHeight w:val="320"/>
        </w:trPr>
        <w:tc>
          <w:tcPr>
            <w:tcW w:w="1260" w:type="dxa"/>
            <w:tcBorders>
              <w:top w:val="nil"/>
              <w:left w:val="nil"/>
              <w:bottom w:val="nil"/>
              <w:right w:val="nil"/>
            </w:tcBorders>
            <w:shd w:val="clear" w:color="auto" w:fill="auto"/>
            <w:noWrap/>
            <w:vAlign w:val="bottom"/>
            <w:hideMark/>
          </w:tcPr>
          <w:p w14:paraId="5644CF00"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28C604C0" w14:textId="77777777" w:rsidR="005714C9" w:rsidRPr="00CD53B8" w:rsidRDefault="005714C9" w:rsidP="006D4899">
            <w:pPr>
              <w:jc w:val="center"/>
              <w:rPr>
                <w:color w:val="000000"/>
                <w:sz w:val="22"/>
                <w:szCs w:val="22"/>
              </w:rPr>
            </w:pPr>
            <w:r w:rsidRPr="00CD53B8">
              <w:rPr>
                <w:color w:val="000000"/>
                <w:sz w:val="22"/>
                <w:szCs w:val="22"/>
              </w:rPr>
              <w:t>January</w:t>
            </w:r>
          </w:p>
        </w:tc>
        <w:tc>
          <w:tcPr>
            <w:tcW w:w="1620" w:type="dxa"/>
            <w:tcBorders>
              <w:top w:val="nil"/>
              <w:left w:val="nil"/>
              <w:bottom w:val="nil"/>
              <w:right w:val="nil"/>
            </w:tcBorders>
            <w:shd w:val="clear" w:color="auto" w:fill="auto"/>
            <w:noWrap/>
            <w:vAlign w:val="bottom"/>
            <w:hideMark/>
          </w:tcPr>
          <w:p w14:paraId="4FB0F3BE" w14:textId="77777777" w:rsidR="005714C9" w:rsidRPr="00CD53B8" w:rsidRDefault="005714C9" w:rsidP="006D4899">
            <w:pPr>
              <w:jc w:val="right"/>
              <w:rPr>
                <w:color w:val="000000"/>
                <w:sz w:val="22"/>
                <w:szCs w:val="22"/>
              </w:rPr>
            </w:pPr>
            <w:r w:rsidRPr="00CD53B8">
              <w:rPr>
                <w:color w:val="000000"/>
                <w:sz w:val="22"/>
                <w:szCs w:val="22"/>
              </w:rPr>
              <w:t>10.84</w:t>
            </w:r>
          </w:p>
        </w:tc>
        <w:tc>
          <w:tcPr>
            <w:tcW w:w="1440" w:type="dxa"/>
            <w:tcBorders>
              <w:top w:val="nil"/>
              <w:left w:val="nil"/>
              <w:bottom w:val="nil"/>
              <w:right w:val="nil"/>
            </w:tcBorders>
            <w:shd w:val="clear" w:color="auto" w:fill="auto"/>
            <w:noWrap/>
            <w:vAlign w:val="bottom"/>
            <w:hideMark/>
          </w:tcPr>
          <w:p w14:paraId="5283B07D" w14:textId="77777777" w:rsidR="005714C9" w:rsidRPr="00CD53B8" w:rsidRDefault="005714C9" w:rsidP="006D4899">
            <w:pPr>
              <w:jc w:val="right"/>
              <w:rPr>
                <w:color w:val="000000"/>
                <w:sz w:val="22"/>
                <w:szCs w:val="22"/>
              </w:rPr>
            </w:pPr>
            <w:r w:rsidRPr="00CD53B8">
              <w:rPr>
                <w:color w:val="000000"/>
                <w:sz w:val="22"/>
                <w:szCs w:val="22"/>
              </w:rPr>
              <w:t>-4.51</w:t>
            </w:r>
          </w:p>
        </w:tc>
        <w:tc>
          <w:tcPr>
            <w:tcW w:w="1530" w:type="dxa"/>
            <w:tcBorders>
              <w:top w:val="nil"/>
              <w:left w:val="nil"/>
              <w:bottom w:val="nil"/>
              <w:right w:val="nil"/>
            </w:tcBorders>
            <w:shd w:val="clear" w:color="auto" w:fill="auto"/>
            <w:noWrap/>
            <w:vAlign w:val="bottom"/>
            <w:hideMark/>
          </w:tcPr>
          <w:p w14:paraId="21169DE7" w14:textId="77777777" w:rsidR="005714C9" w:rsidRPr="00CD53B8" w:rsidRDefault="005714C9" w:rsidP="006D4899">
            <w:pPr>
              <w:jc w:val="right"/>
              <w:rPr>
                <w:color w:val="000000"/>
                <w:sz w:val="22"/>
                <w:szCs w:val="22"/>
              </w:rPr>
            </w:pPr>
            <w:r w:rsidRPr="00CD53B8">
              <w:rPr>
                <w:color w:val="000000"/>
                <w:sz w:val="22"/>
                <w:szCs w:val="22"/>
              </w:rPr>
              <w:t>27.47</w:t>
            </w:r>
          </w:p>
        </w:tc>
        <w:tc>
          <w:tcPr>
            <w:tcW w:w="1890" w:type="dxa"/>
            <w:tcBorders>
              <w:top w:val="nil"/>
              <w:left w:val="nil"/>
              <w:bottom w:val="nil"/>
              <w:right w:val="nil"/>
            </w:tcBorders>
            <w:shd w:val="clear" w:color="auto" w:fill="auto"/>
            <w:noWrap/>
            <w:vAlign w:val="bottom"/>
            <w:hideMark/>
          </w:tcPr>
          <w:p w14:paraId="7BB46F5F" w14:textId="77777777" w:rsidR="005714C9" w:rsidRPr="00CD53B8" w:rsidRDefault="005714C9" w:rsidP="006D4899">
            <w:pPr>
              <w:jc w:val="right"/>
              <w:rPr>
                <w:color w:val="000000"/>
                <w:sz w:val="22"/>
                <w:szCs w:val="22"/>
              </w:rPr>
            </w:pPr>
            <w:r w:rsidRPr="00CD53B8">
              <w:rPr>
                <w:color w:val="000000"/>
                <w:sz w:val="22"/>
                <w:szCs w:val="22"/>
              </w:rPr>
              <w:t>13.28</w:t>
            </w:r>
          </w:p>
        </w:tc>
        <w:tc>
          <w:tcPr>
            <w:tcW w:w="2664" w:type="dxa"/>
            <w:tcBorders>
              <w:top w:val="nil"/>
              <w:left w:val="nil"/>
              <w:bottom w:val="nil"/>
              <w:right w:val="nil"/>
            </w:tcBorders>
            <w:shd w:val="clear" w:color="auto" w:fill="auto"/>
            <w:noWrap/>
            <w:vAlign w:val="bottom"/>
            <w:hideMark/>
          </w:tcPr>
          <w:p w14:paraId="54218227" w14:textId="77777777" w:rsidR="005714C9" w:rsidRPr="00CD53B8" w:rsidRDefault="005714C9" w:rsidP="006D4899">
            <w:pPr>
              <w:jc w:val="right"/>
              <w:rPr>
                <w:color w:val="000000"/>
                <w:sz w:val="22"/>
                <w:szCs w:val="22"/>
              </w:rPr>
            </w:pPr>
          </w:p>
        </w:tc>
      </w:tr>
      <w:tr w:rsidR="005714C9" w:rsidRPr="00CD53B8" w14:paraId="719E7FBB" w14:textId="77777777" w:rsidTr="006D4899">
        <w:trPr>
          <w:trHeight w:val="320"/>
        </w:trPr>
        <w:tc>
          <w:tcPr>
            <w:tcW w:w="1260" w:type="dxa"/>
            <w:tcBorders>
              <w:top w:val="nil"/>
              <w:left w:val="nil"/>
              <w:bottom w:val="nil"/>
              <w:right w:val="nil"/>
            </w:tcBorders>
            <w:shd w:val="clear" w:color="auto" w:fill="auto"/>
            <w:noWrap/>
            <w:vAlign w:val="bottom"/>
            <w:hideMark/>
          </w:tcPr>
          <w:p w14:paraId="000E601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42892141" w14:textId="77777777" w:rsidR="005714C9" w:rsidRPr="00CD53B8" w:rsidRDefault="005714C9" w:rsidP="006D4899">
            <w:pPr>
              <w:jc w:val="center"/>
              <w:rPr>
                <w:color w:val="000000"/>
                <w:sz w:val="22"/>
                <w:szCs w:val="22"/>
              </w:rPr>
            </w:pPr>
            <w:r w:rsidRPr="00CD53B8">
              <w:rPr>
                <w:color w:val="000000"/>
                <w:sz w:val="22"/>
                <w:szCs w:val="22"/>
              </w:rPr>
              <w:t>February</w:t>
            </w:r>
          </w:p>
        </w:tc>
        <w:tc>
          <w:tcPr>
            <w:tcW w:w="1620" w:type="dxa"/>
            <w:tcBorders>
              <w:top w:val="nil"/>
              <w:left w:val="nil"/>
              <w:bottom w:val="nil"/>
              <w:right w:val="nil"/>
            </w:tcBorders>
            <w:shd w:val="clear" w:color="auto" w:fill="auto"/>
            <w:noWrap/>
            <w:vAlign w:val="bottom"/>
            <w:hideMark/>
          </w:tcPr>
          <w:p w14:paraId="21CD9EB9" w14:textId="77777777" w:rsidR="005714C9" w:rsidRPr="00CD53B8" w:rsidRDefault="005714C9" w:rsidP="006D4899">
            <w:pPr>
              <w:jc w:val="right"/>
              <w:rPr>
                <w:color w:val="000000"/>
                <w:sz w:val="22"/>
                <w:szCs w:val="22"/>
              </w:rPr>
            </w:pPr>
            <w:r w:rsidRPr="00CD53B8">
              <w:rPr>
                <w:color w:val="000000"/>
                <w:sz w:val="22"/>
                <w:szCs w:val="22"/>
              </w:rPr>
              <w:t>19.85</w:t>
            </w:r>
          </w:p>
        </w:tc>
        <w:tc>
          <w:tcPr>
            <w:tcW w:w="1440" w:type="dxa"/>
            <w:tcBorders>
              <w:top w:val="nil"/>
              <w:left w:val="nil"/>
              <w:bottom w:val="nil"/>
              <w:right w:val="nil"/>
            </w:tcBorders>
            <w:shd w:val="clear" w:color="auto" w:fill="auto"/>
            <w:noWrap/>
            <w:vAlign w:val="bottom"/>
            <w:hideMark/>
          </w:tcPr>
          <w:p w14:paraId="684ED3BB" w14:textId="77777777" w:rsidR="005714C9" w:rsidRPr="00CD53B8" w:rsidRDefault="005714C9" w:rsidP="006D4899">
            <w:pPr>
              <w:jc w:val="right"/>
              <w:rPr>
                <w:color w:val="000000"/>
                <w:sz w:val="22"/>
                <w:szCs w:val="22"/>
              </w:rPr>
            </w:pPr>
            <w:r w:rsidRPr="00CD53B8">
              <w:rPr>
                <w:color w:val="000000"/>
                <w:sz w:val="22"/>
                <w:szCs w:val="22"/>
              </w:rPr>
              <w:t>4.26</w:t>
            </w:r>
          </w:p>
        </w:tc>
        <w:tc>
          <w:tcPr>
            <w:tcW w:w="1530" w:type="dxa"/>
            <w:tcBorders>
              <w:top w:val="nil"/>
              <w:left w:val="nil"/>
              <w:bottom w:val="nil"/>
              <w:right w:val="nil"/>
            </w:tcBorders>
            <w:shd w:val="clear" w:color="auto" w:fill="auto"/>
            <w:noWrap/>
            <w:vAlign w:val="bottom"/>
            <w:hideMark/>
          </w:tcPr>
          <w:p w14:paraId="331D9370" w14:textId="77777777" w:rsidR="005714C9" w:rsidRPr="00CD53B8" w:rsidRDefault="005714C9" w:rsidP="006D4899">
            <w:pPr>
              <w:jc w:val="right"/>
              <w:rPr>
                <w:color w:val="000000"/>
                <w:sz w:val="22"/>
                <w:szCs w:val="22"/>
              </w:rPr>
            </w:pPr>
            <w:r w:rsidRPr="00CD53B8">
              <w:rPr>
                <w:color w:val="000000"/>
                <w:sz w:val="22"/>
                <w:szCs w:val="22"/>
              </w:rPr>
              <w:t>31.09</w:t>
            </w:r>
          </w:p>
        </w:tc>
        <w:tc>
          <w:tcPr>
            <w:tcW w:w="1890" w:type="dxa"/>
            <w:tcBorders>
              <w:top w:val="nil"/>
              <w:left w:val="nil"/>
              <w:bottom w:val="nil"/>
              <w:right w:val="nil"/>
            </w:tcBorders>
            <w:shd w:val="clear" w:color="auto" w:fill="auto"/>
            <w:noWrap/>
            <w:vAlign w:val="bottom"/>
            <w:hideMark/>
          </w:tcPr>
          <w:p w14:paraId="10ADF5C0" w14:textId="77777777" w:rsidR="005714C9" w:rsidRPr="00CD53B8" w:rsidRDefault="005714C9" w:rsidP="006D4899">
            <w:pPr>
              <w:jc w:val="right"/>
              <w:rPr>
                <w:color w:val="000000"/>
                <w:sz w:val="22"/>
                <w:szCs w:val="22"/>
              </w:rPr>
            </w:pPr>
            <w:r w:rsidRPr="00CD53B8">
              <w:rPr>
                <w:color w:val="000000"/>
                <w:sz w:val="22"/>
                <w:szCs w:val="22"/>
              </w:rPr>
              <w:t>6.38</w:t>
            </w:r>
          </w:p>
        </w:tc>
        <w:tc>
          <w:tcPr>
            <w:tcW w:w="2664" w:type="dxa"/>
            <w:tcBorders>
              <w:top w:val="nil"/>
              <w:left w:val="nil"/>
              <w:bottom w:val="nil"/>
              <w:right w:val="nil"/>
            </w:tcBorders>
            <w:shd w:val="clear" w:color="auto" w:fill="auto"/>
            <w:noWrap/>
            <w:vAlign w:val="bottom"/>
            <w:hideMark/>
          </w:tcPr>
          <w:p w14:paraId="7CB973DA" w14:textId="77777777" w:rsidR="005714C9" w:rsidRPr="00CD53B8" w:rsidRDefault="005714C9" w:rsidP="006D4899">
            <w:pPr>
              <w:jc w:val="right"/>
              <w:rPr>
                <w:color w:val="000000"/>
                <w:sz w:val="22"/>
                <w:szCs w:val="22"/>
              </w:rPr>
            </w:pPr>
          </w:p>
        </w:tc>
      </w:tr>
      <w:tr w:rsidR="005714C9" w:rsidRPr="00CD53B8" w14:paraId="696BDB88" w14:textId="77777777" w:rsidTr="006D4899">
        <w:trPr>
          <w:trHeight w:val="320"/>
        </w:trPr>
        <w:tc>
          <w:tcPr>
            <w:tcW w:w="1260" w:type="dxa"/>
            <w:tcBorders>
              <w:top w:val="nil"/>
              <w:left w:val="nil"/>
              <w:bottom w:val="nil"/>
              <w:right w:val="nil"/>
            </w:tcBorders>
            <w:shd w:val="clear" w:color="auto" w:fill="auto"/>
            <w:noWrap/>
            <w:vAlign w:val="bottom"/>
            <w:hideMark/>
          </w:tcPr>
          <w:p w14:paraId="68972DC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AC42D72" w14:textId="77777777" w:rsidR="005714C9" w:rsidRPr="00CD53B8" w:rsidRDefault="005714C9" w:rsidP="006D4899">
            <w:pPr>
              <w:jc w:val="center"/>
              <w:rPr>
                <w:color w:val="000000"/>
                <w:sz w:val="22"/>
                <w:szCs w:val="22"/>
              </w:rPr>
            </w:pPr>
            <w:r w:rsidRPr="00CD53B8">
              <w:rPr>
                <w:color w:val="000000"/>
                <w:sz w:val="22"/>
                <w:szCs w:val="22"/>
              </w:rPr>
              <w:t>March</w:t>
            </w:r>
          </w:p>
        </w:tc>
        <w:tc>
          <w:tcPr>
            <w:tcW w:w="1620" w:type="dxa"/>
            <w:tcBorders>
              <w:top w:val="nil"/>
              <w:left w:val="nil"/>
              <w:bottom w:val="nil"/>
              <w:right w:val="nil"/>
            </w:tcBorders>
            <w:shd w:val="clear" w:color="auto" w:fill="auto"/>
            <w:noWrap/>
            <w:vAlign w:val="bottom"/>
            <w:hideMark/>
          </w:tcPr>
          <w:p w14:paraId="23103573" w14:textId="77777777" w:rsidR="005714C9" w:rsidRPr="00CD53B8" w:rsidRDefault="005714C9" w:rsidP="006D4899">
            <w:pPr>
              <w:jc w:val="right"/>
              <w:rPr>
                <w:color w:val="000000"/>
                <w:sz w:val="22"/>
                <w:szCs w:val="22"/>
              </w:rPr>
            </w:pPr>
            <w:r w:rsidRPr="00CD53B8">
              <w:rPr>
                <w:color w:val="000000"/>
                <w:sz w:val="22"/>
                <w:szCs w:val="22"/>
              </w:rPr>
              <w:t>16.10</w:t>
            </w:r>
          </w:p>
        </w:tc>
        <w:tc>
          <w:tcPr>
            <w:tcW w:w="1440" w:type="dxa"/>
            <w:tcBorders>
              <w:top w:val="nil"/>
              <w:left w:val="nil"/>
              <w:bottom w:val="nil"/>
              <w:right w:val="nil"/>
            </w:tcBorders>
            <w:shd w:val="clear" w:color="auto" w:fill="auto"/>
            <w:noWrap/>
            <w:vAlign w:val="bottom"/>
            <w:hideMark/>
          </w:tcPr>
          <w:p w14:paraId="3FDF37BF" w14:textId="77777777" w:rsidR="005714C9" w:rsidRPr="00CD53B8" w:rsidRDefault="005714C9" w:rsidP="006D4899">
            <w:pPr>
              <w:jc w:val="right"/>
              <w:rPr>
                <w:color w:val="000000"/>
                <w:sz w:val="22"/>
                <w:szCs w:val="22"/>
              </w:rPr>
            </w:pPr>
            <w:r w:rsidRPr="00CD53B8">
              <w:rPr>
                <w:color w:val="000000"/>
                <w:sz w:val="22"/>
                <w:szCs w:val="22"/>
              </w:rPr>
              <w:t>-1.58</w:t>
            </w:r>
          </w:p>
        </w:tc>
        <w:tc>
          <w:tcPr>
            <w:tcW w:w="1530" w:type="dxa"/>
            <w:tcBorders>
              <w:top w:val="nil"/>
              <w:left w:val="nil"/>
              <w:bottom w:val="nil"/>
              <w:right w:val="nil"/>
            </w:tcBorders>
            <w:shd w:val="clear" w:color="auto" w:fill="auto"/>
            <w:noWrap/>
            <w:vAlign w:val="bottom"/>
            <w:hideMark/>
          </w:tcPr>
          <w:p w14:paraId="716A725A" w14:textId="77777777" w:rsidR="005714C9" w:rsidRPr="00CD53B8" w:rsidRDefault="005714C9" w:rsidP="006D4899">
            <w:pPr>
              <w:jc w:val="right"/>
              <w:rPr>
                <w:color w:val="000000"/>
                <w:sz w:val="22"/>
                <w:szCs w:val="22"/>
              </w:rPr>
            </w:pPr>
            <w:r w:rsidRPr="00CD53B8">
              <w:rPr>
                <w:color w:val="000000"/>
                <w:sz w:val="22"/>
                <w:szCs w:val="22"/>
              </w:rPr>
              <w:t>29.77</w:t>
            </w:r>
          </w:p>
        </w:tc>
        <w:tc>
          <w:tcPr>
            <w:tcW w:w="1890" w:type="dxa"/>
            <w:tcBorders>
              <w:top w:val="nil"/>
              <w:left w:val="nil"/>
              <w:bottom w:val="nil"/>
              <w:right w:val="nil"/>
            </w:tcBorders>
            <w:shd w:val="clear" w:color="auto" w:fill="auto"/>
            <w:noWrap/>
            <w:vAlign w:val="bottom"/>
            <w:hideMark/>
          </w:tcPr>
          <w:p w14:paraId="1BB1C9FA" w14:textId="77777777" w:rsidR="005714C9" w:rsidRPr="00CD53B8" w:rsidRDefault="005714C9" w:rsidP="006D4899">
            <w:pPr>
              <w:jc w:val="right"/>
              <w:rPr>
                <w:color w:val="000000"/>
                <w:sz w:val="22"/>
                <w:szCs w:val="22"/>
              </w:rPr>
            </w:pPr>
            <w:r w:rsidRPr="00CD53B8">
              <w:rPr>
                <w:color w:val="000000"/>
                <w:sz w:val="22"/>
                <w:szCs w:val="22"/>
              </w:rPr>
              <w:t>8.03</w:t>
            </w:r>
          </w:p>
        </w:tc>
        <w:tc>
          <w:tcPr>
            <w:tcW w:w="2664" w:type="dxa"/>
            <w:tcBorders>
              <w:top w:val="nil"/>
              <w:left w:val="nil"/>
              <w:bottom w:val="nil"/>
              <w:right w:val="nil"/>
            </w:tcBorders>
            <w:shd w:val="clear" w:color="auto" w:fill="auto"/>
            <w:noWrap/>
            <w:vAlign w:val="bottom"/>
            <w:hideMark/>
          </w:tcPr>
          <w:p w14:paraId="0E9E4939" w14:textId="77777777" w:rsidR="005714C9" w:rsidRPr="00CD53B8" w:rsidRDefault="005714C9" w:rsidP="006D4899">
            <w:pPr>
              <w:jc w:val="right"/>
              <w:rPr>
                <w:color w:val="000000"/>
                <w:sz w:val="22"/>
                <w:szCs w:val="22"/>
              </w:rPr>
            </w:pPr>
          </w:p>
        </w:tc>
      </w:tr>
      <w:tr w:rsidR="005714C9" w:rsidRPr="00CD53B8" w14:paraId="21C6E948" w14:textId="77777777" w:rsidTr="006D4899">
        <w:trPr>
          <w:trHeight w:val="320"/>
        </w:trPr>
        <w:tc>
          <w:tcPr>
            <w:tcW w:w="1260" w:type="dxa"/>
            <w:tcBorders>
              <w:top w:val="nil"/>
              <w:left w:val="nil"/>
              <w:bottom w:val="nil"/>
              <w:right w:val="nil"/>
            </w:tcBorders>
            <w:shd w:val="clear" w:color="auto" w:fill="auto"/>
            <w:noWrap/>
            <w:vAlign w:val="bottom"/>
            <w:hideMark/>
          </w:tcPr>
          <w:p w14:paraId="69D1E9B7"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34FFEE3E" w14:textId="77777777" w:rsidR="005714C9" w:rsidRPr="00CD53B8" w:rsidRDefault="005714C9" w:rsidP="006D4899">
            <w:pPr>
              <w:jc w:val="center"/>
              <w:rPr>
                <w:color w:val="000000"/>
                <w:sz w:val="22"/>
                <w:szCs w:val="22"/>
              </w:rPr>
            </w:pPr>
            <w:r w:rsidRPr="00CD53B8">
              <w:rPr>
                <w:color w:val="000000"/>
                <w:sz w:val="22"/>
                <w:szCs w:val="22"/>
              </w:rPr>
              <w:t>April</w:t>
            </w:r>
          </w:p>
        </w:tc>
        <w:tc>
          <w:tcPr>
            <w:tcW w:w="1620" w:type="dxa"/>
            <w:tcBorders>
              <w:top w:val="nil"/>
              <w:left w:val="nil"/>
              <w:bottom w:val="nil"/>
              <w:right w:val="nil"/>
            </w:tcBorders>
            <w:shd w:val="clear" w:color="auto" w:fill="auto"/>
            <w:noWrap/>
            <w:vAlign w:val="bottom"/>
            <w:hideMark/>
          </w:tcPr>
          <w:p w14:paraId="5963956A" w14:textId="77777777" w:rsidR="005714C9" w:rsidRPr="00CD53B8" w:rsidRDefault="005714C9" w:rsidP="006D4899">
            <w:pPr>
              <w:jc w:val="right"/>
              <w:rPr>
                <w:color w:val="000000"/>
                <w:sz w:val="22"/>
                <w:szCs w:val="22"/>
              </w:rPr>
            </w:pPr>
            <w:r w:rsidRPr="00CD53B8">
              <w:rPr>
                <w:color w:val="000000"/>
                <w:sz w:val="22"/>
                <w:szCs w:val="22"/>
              </w:rPr>
              <w:t>20.35</w:t>
            </w:r>
          </w:p>
        </w:tc>
        <w:tc>
          <w:tcPr>
            <w:tcW w:w="1440" w:type="dxa"/>
            <w:tcBorders>
              <w:top w:val="nil"/>
              <w:left w:val="nil"/>
              <w:bottom w:val="nil"/>
              <w:right w:val="nil"/>
            </w:tcBorders>
            <w:shd w:val="clear" w:color="auto" w:fill="auto"/>
            <w:noWrap/>
            <w:vAlign w:val="bottom"/>
            <w:hideMark/>
          </w:tcPr>
          <w:p w14:paraId="5C67FBFE" w14:textId="77777777" w:rsidR="005714C9" w:rsidRPr="00CD53B8" w:rsidRDefault="005714C9" w:rsidP="006D4899">
            <w:pPr>
              <w:jc w:val="right"/>
              <w:rPr>
                <w:color w:val="000000"/>
                <w:sz w:val="22"/>
                <w:szCs w:val="22"/>
              </w:rPr>
            </w:pPr>
            <w:r w:rsidRPr="00CD53B8">
              <w:rPr>
                <w:color w:val="000000"/>
                <w:sz w:val="22"/>
                <w:szCs w:val="22"/>
              </w:rPr>
              <w:t>6.85</w:t>
            </w:r>
          </w:p>
        </w:tc>
        <w:tc>
          <w:tcPr>
            <w:tcW w:w="1530" w:type="dxa"/>
            <w:tcBorders>
              <w:top w:val="nil"/>
              <w:left w:val="nil"/>
              <w:bottom w:val="nil"/>
              <w:right w:val="nil"/>
            </w:tcBorders>
            <w:shd w:val="clear" w:color="auto" w:fill="auto"/>
            <w:noWrap/>
            <w:vAlign w:val="bottom"/>
            <w:hideMark/>
          </w:tcPr>
          <w:p w14:paraId="1C3B1C1D" w14:textId="77777777" w:rsidR="005714C9" w:rsidRPr="00CD53B8" w:rsidRDefault="005714C9" w:rsidP="006D4899">
            <w:pPr>
              <w:jc w:val="right"/>
              <w:rPr>
                <w:color w:val="000000"/>
                <w:sz w:val="22"/>
                <w:szCs w:val="22"/>
              </w:rPr>
            </w:pPr>
            <w:r w:rsidRPr="00CD53B8">
              <w:rPr>
                <w:color w:val="000000"/>
                <w:sz w:val="22"/>
                <w:szCs w:val="22"/>
              </w:rPr>
              <w:t>31.12</w:t>
            </w:r>
          </w:p>
        </w:tc>
        <w:tc>
          <w:tcPr>
            <w:tcW w:w="1890" w:type="dxa"/>
            <w:tcBorders>
              <w:top w:val="nil"/>
              <w:left w:val="nil"/>
              <w:bottom w:val="nil"/>
              <w:right w:val="nil"/>
            </w:tcBorders>
            <w:shd w:val="clear" w:color="auto" w:fill="auto"/>
            <w:noWrap/>
            <w:vAlign w:val="bottom"/>
            <w:hideMark/>
          </w:tcPr>
          <w:p w14:paraId="22B23A09" w14:textId="77777777" w:rsidR="005714C9" w:rsidRPr="00CD53B8" w:rsidRDefault="005714C9" w:rsidP="006D4899">
            <w:pPr>
              <w:jc w:val="right"/>
              <w:rPr>
                <w:color w:val="000000"/>
                <w:sz w:val="22"/>
                <w:szCs w:val="22"/>
              </w:rPr>
            </w:pPr>
            <w:r w:rsidRPr="00CD53B8">
              <w:rPr>
                <w:color w:val="000000"/>
                <w:sz w:val="22"/>
                <w:szCs w:val="22"/>
              </w:rPr>
              <w:t>17.07</w:t>
            </w:r>
          </w:p>
        </w:tc>
        <w:tc>
          <w:tcPr>
            <w:tcW w:w="2664" w:type="dxa"/>
            <w:tcBorders>
              <w:top w:val="nil"/>
              <w:left w:val="nil"/>
              <w:bottom w:val="nil"/>
              <w:right w:val="nil"/>
            </w:tcBorders>
            <w:shd w:val="clear" w:color="auto" w:fill="auto"/>
            <w:noWrap/>
            <w:vAlign w:val="bottom"/>
            <w:hideMark/>
          </w:tcPr>
          <w:p w14:paraId="2A693946" w14:textId="77777777" w:rsidR="005714C9" w:rsidRPr="00CD53B8" w:rsidRDefault="005714C9" w:rsidP="006D4899">
            <w:pPr>
              <w:jc w:val="right"/>
              <w:rPr>
                <w:color w:val="000000"/>
                <w:sz w:val="22"/>
                <w:szCs w:val="22"/>
              </w:rPr>
            </w:pPr>
          </w:p>
        </w:tc>
      </w:tr>
      <w:tr w:rsidR="005714C9" w:rsidRPr="00CD53B8" w14:paraId="4C19803B" w14:textId="77777777" w:rsidTr="006D4899">
        <w:trPr>
          <w:trHeight w:val="320"/>
        </w:trPr>
        <w:tc>
          <w:tcPr>
            <w:tcW w:w="1260" w:type="dxa"/>
            <w:tcBorders>
              <w:top w:val="nil"/>
              <w:left w:val="nil"/>
              <w:bottom w:val="nil"/>
              <w:right w:val="nil"/>
            </w:tcBorders>
            <w:shd w:val="clear" w:color="auto" w:fill="auto"/>
            <w:noWrap/>
            <w:vAlign w:val="bottom"/>
            <w:hideMark/>
          </w:tcPr>
          <w:p w14:paraId="66F02122"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2533F51D" w14:textId="77777777" w:rsidR="005714C9" w:rsidRPr="00CD53B8" w:rsidRDefault="005714C9" w:rsidP="006D4899">
            <w:pPr>
              <w:jc w:val="center"/>
              <w:rPr>
                <w:color w:val="000000"/>
                <w:sz w:val="22"/>
                <w:szCs w:val="22"/>
              </w:rPr>
            </w:pPr>
            <w:r w:rsidRPr="00CD53B8">
              <w:rPr>
                <w:color w:val="000000"/>
                <w:sz w:val="22"/>
                <w:szCs w:val="22"/>
              </w:rPr>
              <w:t>May</w:t>
            </w:r>
          </w:p>
        </w:tc>
        <w:tc>
          <w:tcPr>
            <w:tcW w:w="1620" w:type="dxa"/>
            <w:tcBorders>
              <w:top w:val="nil"/>
              <w:left w:val="nil"/>
              <w:bottom w:val="nil"/>
              <w:right w:val="nil"/>
            </w:tcBorders>
            <w:shd w:val="clear" w:color="auto" w:fill="auto"/>
            <w:noWrap/>
            <w:vAlign w:val="bottom"/>
            <w:hideMark/>
          </w:tcPr>
          <w:p w14:paraId="554F1241" w14:textId="77777777" w:rsidR="005714C9" w:rsidRPr="00CD53B8" w:rsidRDefault="005714C9" w:rsidP="006D4899">
            <w:pPr>
              <w:jc w:val="right"/>
              <w:rPr>
                <w:color w:val="000000"/>
                <w:sz w:val="22"/>
                <w:szCs w:val="22"/>
              </w:rPr>
            </w:pPr>
            <w:r w:rsidRPr="00CD53B8">
              <w:rPr>
                <w:color w:val="000000"/>
                <w:sz w:val="22"/>
                <w:szCs w:val="22"/>
              </w:rPr>
              <w:t>24.03</w:t>
            </w:r>
          </w:p>
        </w:tc>
        <w:tc>
          <w:tcPr>
            <w:tcW w:w="1440" w:type="dxa"/>
            <w:tcBorders>
              <w:top w:val="nil"/>
              <w:left w:val="nil"/>
              <w:bottom w:val="nil"/>
              <w:right w:val="nil"/>
            </w:tcBorders>
            <w:shd w:val="clear" w:color="auto" w:fill="auto"/>
            <w:noWrap/>
            <w:vAlign w:val="bottom"/>
            <w:hideMark/>
          </w:tcPr>
          <w:p w14:paraId="557C34B5" w14:textId="77777777" w:rsidR="005714C9" w:rsidRPr="00CD53B8" w:rsidRDefault="005714C9" w:rsidP="006D4899">
            <w:pPr>
              <w:jc w:val="right"/>
              <w:rPr>
                <w:color w:val="000000"/>
                <w:sz w:val="22"/>
                <w:szCs w:val="22"/>
              </w:rPr>
            </w:pPr>
            <w:r w:rsidRPr="00CD53B8">
              <w:rPr>
                <w:color w:val="000000"/>
                <w:sz w:val="22"/>
                <w:szCs w:val="22"/>
              </w:rPr>
              <w:t>11.15</w:t>
            </w:r>
          </w:p>
        </w:tc>
        <w:tc>
          <w:tcPr>
            <w:tcW w:w="1530" w:type="dxa"/>
            <w:tcBorders>
              <w:top w:val="nil"/>
              <w:left w:val="nil"/>
              <w:bottom w:val="nil"/>
              <w:right w:val="nil"/>
            </w:tcBorders>
            <w:shd w:val="clear" w:color="auto" w:fill="auto"/>
            <w:noWrap/>
            <w:vAlign w:val="bottom"/>
            <w:hideMark/>
          </w:tcPr>
          <w:p w14:paraId="18FEEF94" w14:textId="77777777" w:rsidR="005714C9" w:rsidRPr="00CD53B8" w:rsidRDefault="005714C9" w:rsidP="006D4899">
            <w:pPr>
              <w:jc w:val="right"/>
              <w:rPr>
                <w:color w:val="000000"/>
                <w:sz w:val="22"/>
                <w:szCs w:val="22"/>
              </w:rPr>
            </w:pPr>
            <w:r w:rsidRPr="00CD53B8">
              <w:rPr>
                <w:color w:val="000000"/>
                <w:sz w:val="22"/>
                <w:szCs w:val="22"/>
              </w:rPr>
              <w:t>35.76</w:t>
            </w:r>
          </w:p>
        </w:tc>
        <w:tc>
          <w:tcPr>
            <w:tcW w:w="1890" w:type="dxa"/>
            <w:tcBorders>
              <w:top w:val="nil"/>
              <w:left w:val="nil"/>
              <w:bottom w:val="nil"/>
              <w:right w:val="nil"/>
            </w:tcBorders>
            <w:shd w:val="clear" w:color="auto" w:fill="auto"/>
            <w:noWrap/>
            <w:vAlign w:val="bottom"/>
            <w:hideMark/>
          </w:tcPr>
          <w:p w14:paraId="0739C2DB" w14:textId="77777777" w:rsidR="005714C9" w:rsidRPr="00CD53B8" w:rsidRDefault="005714C9" w:rsidP="006D4899">
            <w:pPr>
              <w:jc w:val="right"/>
              <w:rPr>
                <w:color w:val="000000"/>
                <w:sz w:val="22"/>
                <w:szCs w:val="22"/>
              </w:rPr>
            </w:pPr>
            <w:r w:rsidRPr="00CD53B8">
              <w:rPr>
                <w:color w:val="000000"/>
                <w:sz w:val="22"/>
                <w:szCs w:val="22"/>
              </w:rPr>
              <w:t>20.55</w:t>
            </w:r>
          </w:p>
        </w:tc>
        <w:tc>
          <w:tcPr>
            <w:tcW w:w="2664" w:type="dxa"/>
            <w:tcBorders>
              <w:top w:val="nil"/>
              <w:left w:val="nil"/>
              <w:bottom w:val="nil"/>
              <w:right w:val="nil"/>
            </w:tcBorders>
            <w:shd w:val="clear" w:color="auto" w:fill="auto"/>
            <w:noWrap/>
            <w:vAlign w:val="bottom"/>
            <w:hideMark/>
          </w:tcPr>
          <w:p w14:paraId="4DF506FA" w14:textId="77777777" w:rsidR="005714C9" w:rsidRPr="00CD53B8" w:rsidRDefault="005714C9" w:rsidP="006D4899">
            <w:pPr>
              <w:jc w:val="right"/>
              <w:rPr>
                <w:color w:val="000000"/>
                <w:sz w:val="22"/>
                <w:szCs w:val="22"/>
              </w:rPr>
            </w:pPr>
          </w:p>
        </w:tc>
      </w:tr>
      <w:tr w:rsidR="005714C9" w:rsidRPr="00CD53B8" w14:paraId="4C579E34" w14:textId="77777777" w:rsidTr="006D4899">
        <w:trPr>
          <w:trHeight w:val="320"/>
        </w:trPr>
        <w:tc>
          <w:tcPr>
            <w:tcW w:w="1260" w:type="dxa"/>
            <w:tcBorders>
              <w:top w:val="nil"/>
              <w:left w:val="nil"/>
              <w:bottom w:val="nil"/>
              <w:right w:val="nil"/>
            </w:tcBorders>
            <w:shd w:val="clear" w:color="auto" w:fill="auto"/>
            <w:noWrap/>
            <w:vAlign w:val="bottom"/>
            <w:hideMark/>
          </w:tcPr>
          <w:p w14:paraId="0959485B"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41397445" w14:textId="77777777" w:rsidR="005714C9" w:rsidRPr="00CD53B8" w:rsidRDefault="005714C9" w:rsidP="006D4899">
            <w:pPr>
              <w:jc w:val="center"/>
              <w:rPr>
                <w:color w:val="000000"/>
                <w:sz w:val="22"/>
                <w:szCs w:val="22"/>
              </w:rPr>
            </w:pPr>
            <w:r w:rsidRPr="00CD53B8">
              <w:rPr>
                <w:color w:val="000000"/>
                <w:sz w:val="22"/>
                <w:szCs w:val="22"/>
              </w:rPr>
              <w:t>June</w:t>
            </w:r>
          </w:p>
        </w:tc>
        <w:tc>
          <w:tcPr>
            <w:tcW w:w="1620" w:type="dxa"/>
            <w:tcBorders>
              <w:top w:val="nil"/>
              <w:left w:val="nil"/>
              <w:bottom w:val="nil"/>
              <w:right w:val="nil"/>
            </w:tcBorders>
            <w:shd w:val="clear" w:color="auto" w:fill="auto"/>
            <w:noWrap/>
            <w:vAlign w:val="bottom"/>
            <w:hideMark/>
          </w:tcPr>
          <w:p w14:paraId="542E5128" w14:textId="77777777" w:rsidR="005714C9" w:rsidRPr="00CD53B8" w:rsidRDefault="005714C9" w:rsidP="006D4899">
            <w:pPr>
              <w:jc w:val="right"/>
              <w:rPr>
                <w:color w:val="000000"/>
                <w:sz w:val="22"/>
                <w:szCs w:val="22"/>
              </w:rPr>
            </w:pPr>
            <w:r w:rsidRPr="00CD53B8">
              <w:rPr>
                <w:color w:val="000000"/>
                <w:sz w:val="22"/>
                <w:szCs w:val="22"/>
              </w:rPr>
              <w:t>26.68</w:t>
            </w:r>
          </w:p>
        </w:tc>
        <w:tc>
          <w:tcPr>
            <w:tcW w:w="1440" w:type="dxa"/>
            <w:tcBorders>
              <w:top w:val="nil"/>
              <w:left w:val="nil"/>
              <w:bottom w:val="nil"/>
              <w:right w:val="nil"/>
            </w:tcBorders>
            <w:shd w:val="clear" w:color="auto" w:fill="auto"/>
            <w:noWrap/>
            <w:vAlign w:val="bottom"/>
            <w:hideMark/>
          </w:tcPr>
          <w:p w14:paraId="0FEC606C" w14:textId="77777777" w:rsidR="005714C9" w:rsidRPr="00CD53B8" w:rsidRDefault="005714C9" w:rsidP="006D4899">
            <w:pPr>
              <w:jc w:val="right"/>
              <w:rPr>
                <w:color w:val="000000"/>
                <w:sz w:val="22"/>
                <w:szCs w:val="22"/>
              </w:rPr>
            </w:pPr>
            <w:r w:rsidRPr="00CD53B8">
              <w:rPr>
                <w:color w:val="000000"/>
                <w:sz w:val="22"/>
                <w:szCs w:val="22"/>
              </w:rPr>
              <w:t>19.78</w:t>
            </w:r>
          </w:p>
        </w:tc>
        <w:tc>
          <w:tcPr>
            <w:tcW w:w="1530" w:type="dxa"/>
            <w:tcBorders>
              <w:top w:val="nil"/>
              <w:left w:val="nil"/>
              <w:bottom w:val="nil"/>
              <w:right w:val="nil"/>
            </w:tcBorders>
            <w:shd w:val="clear" w:color="auto" w:fill="auto"/>
            <w:noWrap/>
            <w:vAlign w:val="bottom"/>
            <w:hideMark/>
          </w:tcPr>
          <w:p w14:paraId="7A3BD07E" w14:textId="77777777" w:rsidR="005714C9" w:rsidRPr="00CD53B8" w:rsidRDefault="005714C9" w:rsidP="006D4899">
            <w:pPr>
              <w:jc w:val="right"/>
              <w:rPr>
                <w:color w:val="000000"/>
                <w:sz w:val="22"/>
                <w:szCs w:val="22"/>
              </w:rPr>
            </w:pPr>
            <w:r w:rsidRPr="00CD53B8">
              <w:rPr>
                <w:color w:val="000000"/>
                <w:sz w:val="22"/>
                <w:szCs w:val="22"/>
              </w:rPr>
              <w:t>35.85</w:t>
            </w:r>
          </w:p>
        </w:tc>
        <w:tc>
          <w:tcPr>
            <w:tcW w:w="1890" w:type="dxa"/>
            <w:tcBorders>
              <w:top w:val="nil"/>
              <w:left w:val="nil"/>
              <w:bottom w:val="nil"/>
              <w:right w:val="nil"/>
            </w:tcBorders>
            <w:shd w:val="clear" w:color="auto" w:fill="auto"/>
            <w:noWrap/>
            <w:vAlign w:val="bottom"/>
            <w:hideMark/>
          </w:tcPr>
          <w:p w14:paraId="63BA79FE" w14:textId="77777777" w:rsidR="005714C9" w:rsidRPr="00CD53B8" w:rsidRDefault="005714C9" w:rsidP="006D4899">
            <w:pPr>
              <w:jc w:val="right"/>
              <w:rPr>
                <w:color w:val="000000"/>
                <w:sz w:val="22"/>
                <w:szCs w:val="22"/>
              </w:rPr>
            </w:pPr>
            <w:r w:rsidRPr="00CD53B8">
              <w:rPr>
                <w:color w:val="000000"/>
                <w:sz w:val="22"/>
                <w:szCs w:val="22"/>
              </w:rPr>
              <w:t>8.56</w:t>
            </w:r>
          </w:p>
        </w:tc>
        <w:tc>
          <w:tcPr>
            <w:tcW w:w="2664" w:type="dxa"/>
            <w:tcBorders>
              <w:top w:val="nil"/>
              <w:left w:val="nil"/>
              <w:bottom w:val="nil"/>
              <w:right w:val="nil"/>
            </w:tcBorders>
            <w:shd w:val="clear" w:color="auto" w:fill="auto"/>
            <w:noWrap/>
            <w:vAlign w:val="bottom"/>
            <w:hideMark/>
          </w:tcPr>
          <w:p w14:paraId="03E6E7CF" w14:textId="77777777" w:rsidR="005714C9" w:rsidRPr="00CD53B8" w:rsidRDefault="005714C9" w:rsidP="006D4899">
            <w:pPr>
              <w:jc w:val="right"/>
              <w:rPr>
                <w:color w:val="000000"/>
                <w:sz w:val="22"/>
                <w:szCs w:val="22"/>
              </w:rPr>
            </w:pPr>
          </w:p>
        </w:tc>
      </w:tr>
      <w:tr w:rsidR="005714C9" w:rsidRPr="00CD53B8" w14:paraId="4AEA24FC" w14:textId="77777777" w:rsidTr="006D4899">
        <w:trPr>
          <w:trHeight w:val="320"/>
        </w:trPr>
        <w:tc>
          <w:tcPr>
            <w:tcW w:w="1260" w:type="dxa"/>
            <w:tcBorders>
              <w:top w:val="nil"/>
              <w:left w:val="nil"/>
              <w:bottom w:val="nil"/>
              <w:right w:val="nil"/>
            </w:tcBorders>
            <w:shd w:val="clear" w:color="auto" w:fill="auto"/>
            <w:noWrap/>
            <w:vAlign w:val="bottom"/>
            <w:hideMark/>
          </w:tcPr>
          <w:p w14:paraId="585D1EF6"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77996B1" w14:textId="77777777" w:rsidR="005714C9" w:rsidRPr="00CD53B8" w:rsidRDefault="005714C9" w:rsidP="006D4899">
            <w:pPr>
              <w:jc w:val="center"/>
              <w:rPr>
                <w:color w:val="000000"/>
                <w:sz w:val="22"/>
                <w:szCs w:val="22"/>
              </w:rPr>
            </w:pPr>
            <w:r w:rsidRPr="00CD53B8">
              <w:rPr>
                <w:color w:val="000000"/>
                <w:sz w:val="22"/>
                <w:szCs w:val="22"/>
              </w:rPr>
              <w:t>July</w:t>
            </w:r>
          </w:p>
        </w:tc>
        <w:tc>
          <w:tcPr>
            <w:tcW w:w="1620" w:type="dxa"/>
            <w:tcBorders>
              <w:top w:val="nil"/>
              <w:left w:val="nil"/>
              <w:bottom w:val="nil"/>
              <w:right w:val="nil"/>
            </w:tcBorders>
            <w:shd w:val="clear" w:color="auto" w:fill="auto"/>
            <w:noWrap/>
            <w:vAlign w:val="bottom"/>
            <w:hideMark/>
          </w:tcPr>
          <w:p w14:paraId="5E96B72D" w14:textId="77777777" w:rsidR="005714C9" w:rsidRPr="00CD53B8" w:rsidRDefault="005714C9" w:rsidP="006D4899">
            <w:pPr>
              <w:jc w:val="right"/>
              <w:rPr>
                <w:color w:val="000000"/>
                <w:sz w:val="22"/>
                <w:szCs w:val="22"/>
              </w:rPr>
            </w:pPr>
            <w:r w:rsidRPr="00CD53B8">
              <w:rPr>
                <w:color w:val="000000"/>
                <w:sz w:val="22"/>
                <w:szCs w:val="22"/>
              </w:rPr>
              <w:t>26.58</w:t>
            </w:r>
          </w:p>
        </w:tc>
        <w:tc>
          <w:tcPr>
            <w:tcW w:w="1440" w:type="dxa"/>
            <w:tcBorders>
              <w:top w:val="nil"/>
              <w:left w:val="nil"/>
              <w:bottom w:val="nil"/>
              <w:right w:val="nil"/>
            </w:tcBorders>
            <w:shd w:val="clear" w:color="auto" w:fill="auto"/>
            <w:noWrap/>
            <w:vAlign w:val="bottom"/>
            <w:hideMark/>
          </w:tcPr>
          <w:p w14:paraId="56FE2000" w14:textId="77777777" w:rsidR="005714C9" w:rsidRPr="00CD53B8" w:rsidRDefault="005714C9" w:rsidP="006D4899">
            <w:pPr>
              <w:jc w:val="right"/>
              <w:rPr>
                <w:color w:val="000000"/>
                <w:sz w:val="22"/>
                <w:szCs w:val="22"/>
              </w:rPr>
            </w:pPr>
            <w:r w:rsidRPr="00CD53B8">
              <w:rPr>
                <w:color w:val="000000"/>
                <w:sz w:val="22"/>
                <w:szCs w:val="22"/>
              </w:rPr>
              <w:t>21.07</w:t>
            </w:r>
          </w:p>
        </w:tc>
        <w:tc>
          <w:tcPr>
            <w:tcW w:w="1530" w:type="dxa"/>
            <w:tcBorders>
              <w:top w:val="nil"/>
              <w:left w:val="nil"/>
              <w:bottom w:val="nil"/>
              <w:right w:val="nil"/>
            </w:tcBorders>
            <w:shd w:val="clear" w:color="auto" w:fill="auto"/>
            <w:noWrap/>
            <w:vAlign w:val="bottom"/>
            <w:hideMark/>
          </w:tcPr>
          <w:p w14:paraId="6E1E73FE" w14:textId="77777777" w:rsidR="005714C9" w:rsidRPr="00CD53B8" w:rsidRDefault="005714C9" w:rsidP="006D4899">
            <w:pPr>
              <w:jc w:val="right"/>
              <w:rPr>
                <w:color w:val="000000"/>
                <w:sz w:val="22"/>
                <w:szCs w:val="22"/>
              </w:rPr>
            </w:pPr>
            <w:r w:rsidRPr="00CD53B8">
              <w:rPr>
                <w:color w:val="000000"/>
                <w:sz w:val="22"/>
                <w:szCs w:val="22"/>
              </w:rPr>
              <w:t>35.62</w:t>
            </w:r>
          </w:p>
        </w:tc>
        <w:tc>
          <w:tcPr>
            <w:tcW w:w="1890" w:type="dxa"/>
            <w:tcBorders>
              <w:top w:val="nil"/>
              <w:left w:val="nil"/>
              <w:bottom w:val="nil"/>
              <w:right w:val="nil"/>
            </w:tcBorders>
            <w:shd w:val="clear" w:color="auto" w:fill="auto"/>
            <w:noWrap/>
            <w:vAlign w:val="bottom"/>
            <w:hideMark/>
          </w:tcPr>
          <w:p w14:paraId="2154C8DE" w14:textId="77777777" w:rsidR="005714C9" w:rsidRPr="00CD53B8" w:rsidRDefault="005714C9" w:rsidP="006D4899">
            <w:pPr>
              <w:jc w:val="right"/>
              <w:rPr>
                <w:color w:val="000000"/>
                <w:sz w:val="22"/>
                <w:szCs w:val="22"/>
              </w:rPr>
            </w:pPr>
            <w:r w:rsidRPr="00CD53B8">
              <w:rPr>
                <w:color w:val="000000"/>
                <w:sz w:val="22"/>
                <w:szCs w:val="22"/>
              </w:rPr>
              <w:t>16.54</w:t>
            </w:r>
          </w:p>
        </w:tc>
        <w:tc>
          <w:tcPr>
            <w:tcW w:w="2664" w:type="dxa"/>
            <w:tcBorders>
              <w:top w:val="nil"/>
              <w:left w:val="nil"/>
              <w:bottom w:val="nil"/>
              <w:right w:val="nil"/>
            </w:tcBorders>
            <w:shd w:val="clear" w:color="auto" w:fill="auto"/>
            <w:noWrap/>
            <w:vAlign w:val="bottom"/>
            <w:hideMark/>
          </w:tcPr>
          <w:p w14:paraId="4CAAAE36" w14:textId="77777777" w:rsidR="005714C9" w:rsidRPr="00CD53B8" w:rsidRDefault="005714C9" w:rsidP="006D4899">
            <w:pPr>
              <w:jc w:val="right"/>
              <w:rPr>
                <w:color w:val="000000"/>
                <w:sz w:val="22"/>
                <w:szCs w:val="22"/>
              </w:rPr>
            </w:pPr>
          </w:p>
        </w:tc>
      </w:tr>
      <w:tr w:rsidR="005714C9" w:rsidRPr="00CD53B8" w14:paraId="5B4BADAD" w14:textId="77777777" w:rsidTr="006D4899">
        <w:trPr>
          <w:trHeight w:val="320"/>
        </w:trPr>
        <w:tc>
          <w:tcPr>
            <w:tcW w:w="1260" w:type="dxa"/>
            <w:tcBorders>
              <w:top w:val="nil"/>
              <w:left w:val="nil"/>
              <w:bottom w:val="nil"/>
              <w:right w:val="nil"/>
            </w:tcBorders>
            <w:shd w:val="clear" w:color="auto" w:fill="auto"/>
            <w:noWrap/>
            <w:vAlign w:val="bottom"/>
            <w:hideMark/>
          </w:tcPr>
          <w:p w14:paraId="1399A972"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9064259" w14:textId="77777777" w:rsidR="005714C9" w:rsidRPr="00CD53B8" w:rsidRDefault="005714C9" w:rsidP="006D4899">
            <w:pPr>
              <w:jc w:val="center"/>
              <w:rPr>
                <w:color w:val="000000"/>
                <w:sz w:val="22"/>
                <w:szCs w:val="22"/>
              </w:rPr>
            </w:pPr>
            <w:r w:rsidRPr="00CD53B8">
              <w:rPr>
                <w:color w:val="000000"/>
                <w:sz w:val="22"/>
                <w:szCs w:val="22"/>
              </w:rPr>
              <w:t>August</w:t>
            </w:r>
          </w:p>
        </w:tc>
        <w:tc>
          <w:tcPr>
            <w:tcW w:w="1620" w:type="dxa"/>
            <w:tcBorders>
              <w:top w:val="nil"/>
              <w:left w:val="nil"/>
              <w:bottom w:val="nil"/>
              <w:right w:val="nil"/>
            </w:tcBorders>
            <w:shd w:val="clear" w:color="auto" w:fill="auto"/>
            <w:noWrap/>
            <w:vAlign w:val="bottom"/>
            <w:hideMark/>
          </w:tcPr>
          <w:p w14:paraId="502C1231" w14:textId="77777777" w:rsidR="005714C9" w:rsidRPr="00CD53B8" w:rsidRDefault="005714C9" w:rsidP="006D4899">
            <w:pPr>
              <w:jc w:val="right"/>
              <w:rPr>
                <w:color w:val="000000"/>
                <w:sz w:val="22"/>
                <w:szCs w:val="22"/>
              </w:rPr>
            </w:pPr>
            <w:r w:rsidRPr="00CD53B8">
              <w:rPr>
                <w:color w:val="000000"/>
                <w:sz w:val="22"/>
                <w:szCs w:val="22"/>
              </w:rPr>
              <w:t>26.89</w:t>
            </w:r>
          </w:p>
        </w:tc>
        <w:tc>
          <w:tcPr>
            <w:tcW w:w="1440" w:type="dxa"/>
            <w:tcBorders>
              <w:top w:val="nil"/>
              <w:left w:val="nil"/>
              <w:bottom w:val="nil"/>
              <w:right w:val="nil"/>
            </w:tcBorders>
            <w:shd w:val="clear" w:color="auto" w:fill="auto"/>
            <w:noWrap/>
            <w:vAlign w:val="bottom"/>
            <w:hideMark/>
          </w:tcPr>
          <w:p w14:paraId="45C2D50A" w14:textId="77777777" w:rsidR="005714C9" w:rsidRPr="00CD53B8" w:rsidRDefault="005714C9" w:rsidP="006D4899">
            <w:pPr>
              <w:jc w:val="right"/>
              <w:rPr>
                <w:color w:val="000000"/>
                <w:sz w:val="22"/>
                <w:szCs w:val="22"/>
              </w:rPr>
            </w:pPr>
            <w:r w:rsidRPr="00CD53B8">
              <w:rPr>
                <w:color w:val="000000"/>
                <w:sz w:val="22"/>
                <w:szCs w:val="22"/>
              </w:rPr>
              <w:t>21.44</w:t>
            </w:r>
          </w:p>
        </w:tc>
        <w:tc>
          <w:tcPr>
            <w:tcW w:w="1530" w:type="dxa"/>
            <w:tcBorders>
              <w:top w:val="nil"/>
              <w:left w:val="nil"/>
              <w:bottom w:val="nil"/>
              <w:right w:val="nil"/>
            </w:tcBorders>
            <w:shd w:val="clear" w:color="auto" w:fill="auto"/>
            <w:noWrap/>
            <w:vAlign w:val="bottom"/>
            <w:hideMark/>
          </w:tcPr>
          <w:p w14:paraId="5E73C868" w14:textId="77777777" w:rsidR="005714C9" w:rsidRPr="00CD53B8" w:rsidRDefault="005714C9" w:rsidP="006D4899">
            <w:pPr>
              <w:jc w:val="right"/>
              <w:rPr>
                <w:color w:val="000000"/>
                <w:sz w:val="22"/>
                <w:szCs w:val="22"/>
              </w:rPr>
            </w:pPr>
            <w:r w:rsidRPr="00CD53B8">
              <w:rPr>
                <w:color w:val="000000"/>
                <w:sz w:val="22"/>
                <w:szCs w:val="22"/>
              </w:rPr>
              <w:t>35.64</w:t>
            </w:r>
          </w:p>
        </w:tc>
        <w:tc>
          <w:tcPr>
            <w:tcW w:w="1890" w:type="dxa"/>
            <w:tcBorders>
              <w:top w:val="nil"/>
              <w:left w:val="nil"/>
              <w:bottom w:val="nil"/>
              <w:right w:val="nil"/>
            </w:tcBorders>
            <w:shd w:val="clear" w:color="auto" w:fill="auto"/>
            <w:noWrap/>
            <w:vAlign w:val="bottom"/>
            <w:hideMark/>
          </w:tcPr>
          <w:p w14:paraId="1ADC2D94" w14:textId="77777777" w:rsidR="005714C9" w:rsidRPr="00CD53B8" w:rsidRDefault="005714C9" w:rsidP="006D4899">
            <w:pPr>
              <w:jc w:val="right"/>
              <w:rPr>
                <w:color w:val="000000"/>
                <w:sz w:val="22"/>
                <w:szCs w:val="22"/>
              </w:rPr>
            </w:pPr>
            <w:r w:rsidRPr="00CD53B8">
              <w:rPr>
                <w:color w:val="000000"/>
                <w:sz w:val="22"/>
                <w:szCs w:val="22"/>
              </w:rPr>
              <w:t>15.95</w:t>
            </w:r>
          </w:p>
        </w:tc>
        <w:tc>
          <w:tcPr>
            <w:tcW w:w="2664" w:type="dxa"/>
            <w:tcBorders>
              <w:top w:val="nil"/>
              <w:left w:val="nil"/>
              <w:bottom w:val="nil"/>
              <w:right w:val="nil"/>
            </w:tcBorders>
            <w:shd w:val="clear" w:color="auto" w:fill="auto"/>
            <w:noWrap/>
            <w:vAlign w:val="bottom"/>
            <w:hideMark/>
          </w:tcPr>
          <w:p w14:paraId="0BCD3A8B" w14:textId="77777777" w:rsidR="005714C9" w:rsidRPr="00CD53B8" w:rsidRDefault="005714C9" w:rsidP="006D4899">
            <w:pPr>
              <w:jc w:val="right"/>
              <w:rPr>
                <w:color w:val="000000"/>
                <w:sz w:val="22"/>
                <w:szCs w:val="22"/>
              </w:rPr>
            </w:pPr>
          </w:p>
        </w:tc>
      </w:tr>
      <w:tr w:rsidR="005714C9" w:rsidRPr="00CD53B8" w14:paraId="2B2F5217" w14:textId="77777777" w:rsidTr="006D4899">
        <w:trPr>
          <w:trHeight w:val="320"/>
        </w:trPr>
        <w:tc>
          <w:tcPr>
            <w:tcW w:w="1260" w:type="dxa"/>
            <w:tcBorders>
              <w:top w:val="nil"/>
              <w:left w:val="nil"/>
              <w:bottom w:val="nil"/>
              <w:right w:val="nil"/>
            </w:tcBorders>
            <w:shd w:val="clear" w:color="auto" w:fill="auto"/>
            <w:noWrap/>
            <w:vAlign w:val="bottom"/>
            <w:hideMark/>
          </w:tcPr>
          <w:p w14:paraId="0152B51F"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5CFB0F9F"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20" w:type="dxa"/>
            <w:tcBorders>
              <w:top w:val="nil"/>
              <w:left w:val="nil"/>
              <w:bottom w:val="nil"/>
              <w:right w:val="nil"/>
            </w:tcBorders>
            <w:shd w:val="clear" w:color="auto" w:fill="auto"/>
            <w:noWrap/>
            <w:vAlign w:val="bottom"/>
            <w:hideMark/>
          </w:tcPr>
          <w:p w14:paraId="26932ACB" w14:textId="77777777" w:rsidR="005714C9" w:rsidRPr="00CD53B8" w:rsidRDefault="005714C9" w:rsidP="006D4899">
            <w:pPr>
              <w:jc w:val="right"/>
              <w:rPr>
                <w:color w:val="000000"/>
                <w:sz w:val="22"/>
                <w:szCs w:val="22"/>
              </w:rPr>
            </w:pPr>
            <w:r w:rsidRPr="00CD53B8">
              <w:rPr>
                <w:color w:val="000000"/>
                <w:sz w:val="22"/>
                <w:szCs w:val="22"/>
              </w:rPr>
              <w:t>27.12</w:t>
            </w:r>
          </w:p>
        </w:tc>
        <w:tc>
          <w:tcPr>
            <w:tcW w:w="1440" w:type="dxa"/>
            <w:tcBorders>
              <w:top w:val="nil"/>
              <w:left w:val="nil"/>
              <w:bottom w:val="nil"/>
              <w:right w:val="nil"/>
            </w:tcBorders>
            <w:shd w:val="clear" w:color="auto" w:fill="auto"/>
            <w:noWrap/>
            <w:vAlign w:val="bottom"/>
            <w:hideMark/>
          </w:tcPr>
          <w:p w14:paraId="76DD7F7D" w14:textId="77777777" w:rsidR="005714C9" w:rsidRPr="00CD53B8" w:rsidRDefault="005714C9" w:rsidP="006D4899">
            <w:pPr>
              <w:jc w:val="right"/>
              <w:rPr>
                <w:color w:val="000000"/>
                <w:sz w:val="22"/>
                <w:szCs w:val="22"/>
              </w:rPr>
            </w:pPr>
            <w:r w:rsidRPr="00CD53B8">
              <w:rPr>
                <w:color w:val="000000"/>
                <w:sz w:val="22"/>
                <w:szCs w:val="22"/>
              </w:rPr>
              <w:t>20.90</w:t>
            </w:r>
          </w:p>
        </w:tc>
        <w:tc>
          <w:tcPr>
            <w:tcW w:w="1530" w:type="dxa"/>
            <w:tcBorders>
              <w:top w:val="nil"/>
              <w:left w:val="nil"/>
              <w:bottom w:val="nil"/>
              <w:right w:val="nil"/>
            </w:tcBorders>
            <w:shd w:val="clear" w:color="auto" w:fill="auto"/>
            <w:noWrap/>
            <w:vAlign w:val="bottom"/>
            <w:hideMark/>
          </w:tcPr>
          <w:p w14:paraId="2A70E522" w14:textId="77777777" w:rsidR="005714C9" w:rsidRPr="00CD53B8" w:rsidRDefault="005714C9" w:rsidP="006D4899">
            <w:pPr>
              <w:jc w:val="right"/>
              <w:rPr>
                <w:color w:val="000000"/>
                <w:sz w:val="22"/>
                <w:szCs w:val="22"/>
              </w:rPr>
            </w:pPr>
            <w:r w:rsidRPr="00CD53B8">
              <w:rPr>
                <w:color w:val="000000"/>
                <w:sz w:val="22"/>
                <w:szCs w:val="22"/>
              </w:rPr>
              <w:t>35.71</w:t>
            </w:r>
          </w:p>
        </w:tc>
        <w:tc>
          <w:tcPr>
            <w:tcW w:w="1890" w:type="dxa"/>
            <w:tcBorders>
              <w:top w:val="nil"/>
              <w:left w:val="nil"/>
              <w:bottom w:val="nil"/>
              <w:right w:val="nil"/>
            </w:tcBorders>
            <w:shd w:val="clear" w:color="auto" w:fill="auto"/>
            <w:noWrap/>
            <w:vAlign w:val="bottom"/>
            <w:hideMark/>
          </w:tcPr>
          <w:p w14:paraId="4813139B" w14:textId="77777777" w:rsidR="005714C9" w:rsidRPr="00CD53B8" w:rsidRDefault="005714C9" w:rsidP="006D4899">
            <w:pPr>
              <w:jc w:val="right"/>
              <w:rPr>
                <w:color w:val="000000"/>
                <w:sz w:val="22"/>
                <w:szCs w:val="22"/>
              </w:rPr>
            </w:pPr>
            <w:r w:rsidRPr="00CD53B8">
              <w:rPr>
                <w:color w:val="000000"/>
                <w:sz w:val="22"/>
                <w:szCs w:val="22"/>
              </w:rPr>
              <w:t>10.36</w:t>
            </w:r>
          </w:p>
        </w:tc>
        <w:tc>
          <w:tcPr>
            <w:tcW w:w="2664" w:type="dxa"/>
            <w:tcBorders>
              <w:top w:val="nil"/>
              <w:left w:val="nil"/>
              <w:bottom w:val="nil"/>
              <w:right w:val="nil"/>
            </w:tcBorders>
            <w:shd w:val="clear" w:color="auto" w:fill="auto"/>
            <w:noWrap/>
            <w:vAlign w:val="bottom"/>
            <w:hideMark/>
          </w:tcPr>
          <w:p w14:paraId="1EE3FB60" w14:textId="77777777" w:rsidR="005714C9" w:rsidRPr="00CD53B8" w:rsidRDefault="005714C9" w:rsidP="006D4899">
            <w:pPr>
              <w:jc w:val="right"/>
              <w:rPr>
                <w:color w:val="000000"/>
                <w:sz w:val="22"/>
                <w:szCs w:val="22"/>
              </w:rPr>
            </w:pPr>
          </w:p>
        </w:tc>
      </w:tr>
      <w:tr w:rsidR="005714C9" w:rsidRPr="00CD53B8" w14:paraId="2943EBA9" w14:textId="77777777" w:rsidTr="006D4899">
        <w:trPr>
          <w:trHeight w:val="320"/>
        </w:trPr>
        <w:tc>
          <w:tcPr>
            <w:tcW w:w="1260" w:type="dxa"/>
            <w:tcBorders>
              <w:top w:val="nil"/>
              <w:left w:val="nil"/>
              <w:right w:val="nil"/>
            </w:tcBorders>
            <w:shd w:val="clear" w:color="auto" w:fill="auto"/>
            <w:noWrap/>
            <w:vAlign w:val="bottom"/>
            <w:hideMark/>
          </w:tcPr>
          <w:p w14:paraId="516D0962"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right w:val="nil"/>
            </w:tcBorders>
            <w:shd w:val="clear" w:color="auto" w:fill="auto"/>
            <w:noWrap/>
            <w:vAlign w:val="bottom"/>
            <w:hideMark/>
          </w:tcPr>
          <w:p w14:paraId="5F0DC3F3" w14:textId="77777777" w:rsidR="005714C9" w:rsidRPr="00CD53B8" w:rsidRDefault="005714C9" w:rsidP="006D4899">
            <w:pPr>
              <w:jc w:val="center"/>
              <w:rPr>
                <w:color w:val="000000"/>
                <w:sz w:val="22"/>
                <w:szCs w:val="22"/>
              </w:rPr>
            </w:pPr>
            <w:r w:rsidRPr="00CD53B8">
              <w:rPr>
                <w:color w:val="000000"/>
                <w:sz w:val="22"/>
                <w:szCs w:val="22"/>
              </w:rPr>
              <w:t>October</w:t>
            </w:r>
          </w:p>
        </w:tc>
        <w:tc>
          <w:tcPr>
            <w:tcW w:w="1620" w:type="dxa"/>
            <w:tcBorders>
              <w:top w:val="nil"/>
              <w:left w:val="nil"/>
              <w:right w:val="nil"/>
            </w:tcBorders>
            <w:shd w:val="clear" w:color="auto" w:fill="auto"/>
            <w:noWrap/>
            <w:vAlign w:val="bottom"/>
            <w:hideMark/>
          </w:tcPr>
          <w:p w14:paraId="2E2328D4" w14:textId="77777777" w:rsidR="005714C9" w:rsidRPr="00CD53B8" w:rsidRDefault="005714C9" w:rsidP="006D4899">
            <w:pPr>
              <w:jc w:val="right"/>
              <w:rPr>
                <w:color w:val="000000"/>
                <w:sz w:val="22"/>
                <w:szCs w:val="22"/>
              </w:rPr>
            </w:pPr>
            <w:r w:rsidRPr="00CD53B8">
              <w:rPr>
                <w:color w:val="000000"/>
                <w:sz w:val="22"/>
                <w:szCs w:val="22"/>
              </w:rPr>
              <w:t>23.50</w:t>
            </w:r>
          </w:p>
        </w:tc>
        <w:tc>
          <w:tcPr>
            <w:tcW w:w="1440" w:type="dxa"/>
            <w:tcBorders>
              <w:top w:val="nil"/>
              <w:left w:val="nil"/>
              <w:right w:val="nil"/>
            </w:tcBorders>
            <w:shd w:val="clear" w:color="auto" w:fill="auto"/>
            <w:noWrap/>
            <w:vAlign w:val="bottom"/>
            <w:hideMark/>
          </w:tcPr>
          <w:p w14:paraId="15E227E8" w14:textId="77777777" w:rsidR="005714C9" w:rsidRPr="00CD53B8" w:rsidRDefault="005714C9" w:rsidP="006D4899">
            <w:pPr>
              <w:jc w:val="right"/>
              <w:rPr>
                <w:color w:val="000000"/>
                <w:sz w:val="22"/>
                <w:szCs w:val="22"/>
              </w:rPr>
            </w:pPr>
            <w:r w:rsidRPr="00CD53B8">
              <w:rPr>
                <w:color w:val="000000"/>
                <w:sz w:val="22"/>
                <w:szCs w:val="22"/>
              </w:rPr>
              <w:t>9.41</w:t>
            </w:r>
          </w:p>
        </w:tc>
        <w:tc>
          <w:tcPr>
            <w:tcW w:w="1530" w:type="dxa"/>
            <w:tcBorders>
              <w:top w:val="nil"/>
              <w:left w:val="nil"/>
              <w:right w:val="nil"/>
            </w:tcBorders>
            <w:shd w:val="clear" w:color="auto" w:fill="auto"/>
            <w:noWrap/>
            <w:vAlign w:val="bottom"/>
            <w:hideMark/>
          </w:tcPr>
          <w:p w14:paraId="2021AF6C" w14:textId="77777777" w:rsidR="005714C9" w:rsidRPr="00CD53B8" w:rsidRDefault="005714C9" w:rsidP="006D4899">
            <w:pPr>
              <w:jc w:val="right"/>
              <w:rPr>
                <w:color w:val="000000"/>
                <w:sz w:val="22"/>
                <w:szCs w:val="22"/>
              </w:rPr>
            </w:pPr>
            <w:r w:rsidRPr="00CD53B8">
              <w:rPr>
                <w:color w:val="000000"/>
                <w:sz w:val="22"/>
                <w:szCs w:val="22"/>
              </w:rPr>
              <w:t>35.39</w:t>
            </w:r>
          </w:p>
        </w:tc>
        <w:tc>
          <w:tcPr>
            <w:tcW w:w="1890" w:type="dxa"/>
            <w:tcBorders>
              <w:top w:val="nil"/>
              <w:left w:val="nil"/>
              <w:right w:val="nil"/>
            </w:tcBorders>
            <w:shd w:val="clear" w:color="auto" w:fill="auto"/>
            <w:noWrap/>
            <w:vAlign w:val="bottom"/>
            <w:hideMark/>
          </w:tcPr>
          <w:p w14:paraId="4753884B" w14:textId="77777777" w:rsidR="005714C9" w:rsidRPr="00CD53B8" w:rsidRDefault="005714C9" w:rsidP="006D4899">
            <w:pPr>
              <w:jc w:val="right"/>
              <w:rPr>
                <w:color w:val="000000"/>
                <w:sz w:val="22"/>
                <w:szCs w:val="22"/>
              </w:rPr>
            </w:pPr>
            <w:r w:rsidRPr="00CD53B8">
              <w:rPr>
                <w:color w:val="000000"/>
                <w:sz w:val="22"/>
                <w:szCs w:val="22"/>
              </w:rPr>
              <w:t>2.18</w:t>
            </w:r>
          </w:p>
        </w:tc>
        <w:tc>
          <w:tcPr>
            <w:tcW w:w="2664" w:type="dxa"/>
            <w:tcBorders>
              <w:top w:val="nil"/>
              <w:left w:val="nil"/>
              <w:right w:val="nil"/>
            </w:tcBorders>
            <w:shd w:val="clear" w:color="auto" w:fill="auto"/>
            <w:noWrap/>
            <w:vAlign w:val="bottom"/>
            <w:hideMark/>
          </w:tcPr>
          <w:p w14:paraId="6AA078B7" w14:textId="77777777" w:rsidR="005714C9" w:rsidRPr="00CD53B8" w:rsidRDefault="005714C9" w:rsidP="006D4899">
            <w:pPr>
              <w:jc w:val="right"/>
              <w:rPr>
                <w:color w:val="000000"/>
                <w:sz w:val="22"/>
                <w:szCs w:val="22"/>
              </w:rPr>
            </w:pPr>
          </w:p>
        </w:tc>
      </w:tr>
      <w:tr w:rsidR="005714C9" w:rsidRPr="00CD53B8" w14:paraId="5BAA3CBF" w14:textId="77777777" w:rsidTr="006D4899">
        <w:trPr>
          <w:trHeight w:val="320"/>
        </w:trPr>
        <w:tc>
          <w:tcPr>
            <w:tcW w:w="1260" w:type="dxa"/>
            <w:tcBorders>
              <w:top w:val="nil"/>
              <w:left w:val="nil"/>
              <w:bottom w:val="single" w:sz="4" w:space="0" w:color="auto"/>
              <w:right w:val="nil"/>
            </w:tcBorders>
            <w:shd w:val="clear" w:color="auto" w:fill="auto"/>
            <w:noWrap/>
            <w:vAlign w:val="bottom"/>
            <w:hideMark/>
          </w:tcPr>
          <w:p w14:paraId="2DB46A71"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single" w:sz="4" w:space="0" w:color="auto"/>
              <w:right w:val="nil"/>
            </w:tcBorders>
            <w:shd w:val="clear" w:color="auto" w:fill="auto"/>
            <w:noWrap/>
            <w:vAlign w:val="bottom"/>
            <w:hideMark/>
          </w:tcPr>
          <w:p w14:paraId="7D6445CB" w14:textId="77777777" w:rsidR="005714C9" w:rsidRPr="00CD53B8" w:rsidRDefault="005714C9" w:rsidP="006D4899">
            <w:pPr>
              <w:jc w:val="center"/>
              <w:rPr>
                <w:color w:val="000000"/>
                <w:sz w:val="22"/>
                <w:szCs w:val="22"/>
              </w:rPr>
            </w:pPr>
            <w:r w:rsidRPr="00CD53B8">
              <w:rPr>
                <w:color w:val="000000"/>
                <w:sz w:val="22"/>
                <w:szCs w:val="22"/>
              </w:rPr>
              <w:t>November</w:t>
            </w:r>
          </w:p>
        </w:tc>
        <w:tc>
          <w:tcPr>
            <w:tcW w:w="1620" w:type="dxa"/>
            <w:tcBorders>
              <w:top w:val="nil"/>
              <w:left w:val="nil"/>
              <w:bottom w:val="single" w:sz="4" w:space="0" w:color="auto"/>
              <w:right w:val="nil"/>
            </w:tcBorders>
            <w:shd w:val="clear" w:color="auto" w:fill="auto"/>
            <w:noWrap/>
            <w:vAlign w:val="bottom"/>
            <w:hideMark/>
          </w:tcPr>
          <w:p w14:paraId="0AD6674C" w14:textId="77777777" w:rsidR="005714C9" w:rsidRPr="00CD53B8" w:rsidRDefault="005714C9" w:rsidP="006D4899">
            <w:pPr>
              <w:jc w:val="right"/>
              <w:rPr>
                <w:color w:val="000000"/>
                <w:sz w:val="22"/>
                <w:szCs w:val="22"/>
              </w:rPr>
            </w:pPr>
            <w:r w:rsidRPr="00CD53B8">
              <w:rPr>
                <w:color w:val="000000"/>
                <w:sz w:val="22"/>
                <w:szCs w:val="22"/>
              </w:rPr>
              <w:t>18.04</w:t>
            </w:r>
          </w:p>
        </w:tc>
        <w:tc>
          <w:tcPr>
            <w:tcW w:w="1440" w:type="dxa"/>
            <w:tcBorders>
              <w:top w:val="nil"/>
              <w:left w:val="nil"/>
              <w:bottom w:val="single" w:sz="4" w:space="0" w:color="auto"/>
              <w:right w:val="nil"/>
            </w:tcBorders>
            <w:shd w:val="clear" w:color="auto" w:fill="auto"/>
            <w:noWrap/>
            <w:vAlign w:val="bottom"/>
            <w:hideMark/>
          </w:tcPr>
          <w:p w14:paraId="5E458D79" w14:textId="77777777" w:rsidR="005714C9" w:rsidRPr="00CD53B8" w:rsidRDefault="005714C9" w:rsidP="006D4899">
            <w:pPr>
              <w:jc w:val="right"/>
              <w:rPr>
                <w:color w:val="000000"/>
                <w:sz w:val="22"/>
                <w:szCs w:val="22"/>
              </w:rPr>
            </w:pPr>
            <w:r w:rsidRPr="00CD53B8">
              <w:rPr>
                <w:color w:val="000000"/>
                <w:sz w:val="22"/>
                <w:szCs w:val="22"/>
              </w:rPr>
              <w:t>2.32</w:t>
            </w:r>
          </w:p>
        </w:tc>
        <w:tc>
          <w:tcPr>
            <w:tcW w:w="1530" w:type="dxa"/>
            <w:tcBorders>
              <w:top w:val="nil"/>
              <w:left w:val="nil"/>
              <w:bottom w:val="single" w:sz="4" w:space="0" w:color="auto"/>
              <w:right w:val="nil"/>
            </w:tcBorders>
            <w:shd w:val="clear" w:color="auto" w:fill="auto"/>
            <w:noWrap/>
            <w:vAlign w:val="bottom"/>
            <w:hideMark/>
          </w:tcPr>
          <w:p w14:paraId="2D514402" w14:textId="77777777" w:rsidR="005714C9" w:rsidRPr="00CD53B8" w:rsidRDefault="005714C9" w:rsidP="006D4899">
            <w:pPr>
              <w:jc w:val="right"/>
              <w:rPr>
                <w:color w:val="000000"/>
                <w:sz w:val="22"/>
                <w:szCs w:val="22"/>
              </w:rPr>
            </w:pPr>
            <w:r w:rsidRPr="00CD53B8">
              <w:rPr>
                <w:color w:val="000000"/>
                <w:sz w:val="22"/>
                <w:szCs w:val="22"/>
              </w:rPr>
              <w:t>31.95</w:t>
            </w:r>
          </w:p>
        </w:tc>
        <w:tc>
          <w:tcPr>
            <w:tcW w:w="1890" w:type="dxa"/>
            <w:tcBorders>
              <w:top w:val="nil"/>
              <w:left w:val="nil"/>
              <w:bottom w:val="single" w:sz="4" w:space="0" w:color="auto"/>
              <w:right w:val="nil"/>
            </w:tcBorders>
            <w:shd w:val="clear" w:color="auto" w:fill="auto"/>
            <w:noWrap/>
            <w:vAlign w:val="bottom"/>
            <w:hideMark/>
          </w:tcPr>
          <w:p w14:paraId="21AACD88" w14:textId="77777777" w:rsidR="005714C9" w:rsidRPr="00CD53B8" w:rsidRDefault="005714C9" w:rsidP="006D4899">
            <w:pPr>
              <w:jc w:val="right"/>
              <w:rPr>
                <w:color w:val="000000"/>
                <w:sz w:val="22"/>
                <w:szCs w:val="22"/>
              </w:rPr>
            </w:pPr>
            <w:r w:rsidRPr="00CD53B8">
              <w:rPr>
                <w:color w:val="000000"/>
                <w:sz w:val="22"/>
                <w:szCs w:val="22"/>
              </w:rPr>
              <w:t>6.60</w:t>
            </w:r>
          </w:p>
        </w:tc>
        <w:tc>
          <w:tcPr>
            <w:tcW w:w="2664" w:type="dxa"/>
            <w:tcBorders>
              <w:top w:val="nil"/>
              <w:left w:val="nil"/>
              <w:bottom w:val="single" w:sz="4" w:space="0" w:color="auto"/>
              <w:right w:val="nil"/>
            </w:tcBorders>
            <w:shd w:val="clear" w:color="auto" w:fill="auto"/>
            <w:noWrap/>
            <w:vAlign w:val="bottom"/>
            <w:hideMark/>
          </w:tcPr>
          <w:p w14:paraId="309B94DA" w14:textId="77777777" w:rsidR="005714C9" w:rsidRPr="00CD53B8" w:rsidRDefault="005714C9" w:rsidP="006D4899">
            <w:pPr>
              <w:jc w:val="right"/>
              <w:rPr>
                <w:color w:val="000000"/>
                <w:sz w:val="22"/>
                <w:szCs w:val="22"/>
              </w:rPr>
            </w:pPr>
          </w:p>
        </w:tc>
      </w:tr>
    </w:tbl>
    <w:p w14:paraId="7E1AD0A9" w14:textId="77777777" w:rsidR="006D4899" w:rsidRPr="00CD53B8" w:rsidRDefault="006D4899" w:rsidP="005714C9">
      <w:pPr>
        <w:spacing w:before="100" w:beforeAutospacing="1" w:after="100" w:afterAutospacing="1"/>
        <w:rPr>
          <w:ins w:id="141" w:author="Allan, Sandy" w:date="2019-06-25T12:22:00Z"/>
        </w:rPr>
      </w:pPr>
    </w:p>
    <w:p w14:paraId="26279FF5" w14:textId="77777777" w:rsidR="006D4899" w:rsidRPr="00CD53B8" w:rsidRDefault="006D4899">
      <w:pPr>
        <w:rPr>
          <w:ins w:id="142" w:author="Allan, Sandy" w:date="2019-06-25T12:22:00Z"/>
        </w:rPr>
      </w:pPr>
      <w:ins w:id="143" w:author="Allan, Sandy" w:date="2019-06-25T12:22:00Z">
        <w:r w:rsidRPr="00CD53B8">
          <w:br w:type="page"/>
        </w:r>
      </w:ins>
    </w:p>
    <w:p w14:paraId="2CE94527" w14:textId="16CB59A6" w:rsidR="005714C9" w:rsidRPr="00CD53B8" w:rsidRDefault="005714C9" w:rsidP="005714C9">
      <w:pPr>
        <w:spacing w:before="100" w:beforeAutospacing="1" w:after="100" w:afterAutospacing="1"/>
      </w:pPr>
      <w:bookmarkStart w:id="144" w:name="TableA4"/>
      <w:r w:rsidRPr="00CD53B8">
        <w:lastRenderedPageBreak/>
        <w:t xml:space="preserve">Table A-4. Weather summary in the area of grove Volusia. Data collected from the Florida </w:t>
      </w:r>
      <w:r w:rsidR="001E35DB" w:rsidRPr="00CD53B8">
        <w:tab/>
      </w:r>
      <w:r w:rsidRPr="00CD53B8">
        <w:t>Automated Network (FAWN) database.</w:t>
      </w:r>
    </w:p>
    <w:tbl>
      <w:tblPr>
        <w:tblW w:w="11774" w:type="dxa"/>
        <w:tblInd w:w="-1260" w:type="dxa"/>
        <w:tblLook w:val="04A0" w:firstRow="1" w:lastRow="0" w:firstColumn="1" w:lastColumn="0" w:noHBand="0" w:noVBand="1"/>
      </w:tblPr>
      <w:tblGrid>
        <w:gridCol w:w="1260"/>
        <w:gridCol w:w="1350"/>
        <w:gridCol w:w="1710"/>
        <w:gridCol w:w="1440"/>
        <w:gridCol w:w="1530"/>
        <w:gridCol w:w="1800"/>
        <w:gridCol w:w="2684"/>
      </w:tblGrid>
      <w:tr w:rsidR="005714C9" w:rsidRPr="00CD53B8" w14:paraId="7DF55819" w14:textId="77777777" w:rsidTr="006D4899">
        <w:trPr>
          <w:trHeight w:val="1020"/>
        </w:trPr>
        <w:tc>
          <w:tcPr>
            <w:tcW w:w="1260" w:type="dxa"/>
            <w:tcBorders>
              <w:top w:val="single" w:sz="4" w:space="0" w:color="auto"/>
              <w:left w:val="nil"/>
              <w:bottom w:val="single" w:sz="4" w:space="0" w:color="auto"/>
              <w:right w:val="nil"/>
            </w:tcBorders>
            <w:shd w:val="clear" w:color="auto" w:fill="auto"/>
            <w:vAlign w:val="center"/>
            <w:hideMark/>
          </w:tcPr>
          <w:bookmarkEnd w:id="144"/>
          <w:p w14:paraId="0C0EB3E0" w14:textId="77777777" w:rsidR="005714C9" w:rsidRPr="00CD53B8" w:rsidRDefault="005714C9" w:rsidP="006D4899">
            <w:pPr>
              <w:jc w:val="center"/>
              <w:rPr>
                <w:color w:val="000000"/>
                <w:sz w:val="22"/>
                <w:szCs w:val="22"/>
              </w:rPr>
            </w:pPr>
            <w:r w:rsidRPr="00CD53B8">
              <w:rPr>
                <w:color w:val="000000"/>
                <w:sz w:val="22"/>
                <w:szCs w:val="22"/>
              </w:rPr>
              <w:t>Year</w:t>
            </w:r>
          </w:p>
        </w:tc>
        <w:tc>
          <w:tcPr>
            <w:tcW w:w="1350" w:type="dxa"/>
            <w:tcBorders>
              <w:top w:val="single" w:sz="4" w:space="0" w:color="auto"/>
              <w:left w:val="nil"/>
              <w:bottom w:val="single" w:sz="4" w:space="0" w:color="auto"/>
              <w:right w:val="nil"/>
            </w:tcBorders>
            <w:shd w:val="clear" w:color="auto" w:fill="auto"/>
            <w:vAlign w:val="center"/>
            <w:hideMark/>
          </w:tcPr>
          <w:p w14:paraId="2B174F86" w14:textId="77777777" w:rsidR="005714C9" w:rsidRPr="00CD53B8" w:rsidRDefault="005714C9" w:rsidP="006D4899">
            <w:pPr>
              <w:jc w:val="center"/>
              <w:rPr>
                <w:color w:val="000000"/>
                <w:sz w:val="22"/>
                <w:szCs w:val="22"/>
              </w:rPr>
            </w:pPr>
            <w:r w:rsidRPr="00CD53B8">
              <w:rPr>
                <w:color w:val="000000"/>
                <w:sz w:val="22"/>
                <w:szCs w:val="22"/>
              </w:rPr>
              <w:t>Month</w:t>
            </w:r>
          </w:p>
        </w:tc>
        <w:tc>
          <w:tcPr>
            <w:tcW w:w="1710" w:type="dxa"/>
            <w:tcBorders>
              <w:top w:val="single" w:sz="4" w:space="0" w:color="auto"/>
              <w:left w:val="nil"/>
              <w:bottom w:val="single" w:sz="4" w:space="0" w:color="auto"/>
              <w:right w:val="nil"/>
            </w:tcBorders>
            <w:shd w:val="clear" w:color="auto" w:fill="auto"/>
            <w:vAlign w:val="center"/>
            <w:hideMark/>
          </w:tcPr>
          <w:p w14:paraId="38529588"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440" w:type="dxa"/>
            <w:tcBorders>
              <w:top w:val="single" w:sz="4" w:space="0" w:color="auto"/>
              <w:left w:val="nil"/>
              <w:bottom w:val="single" w:sz="4" w:space="0" w:color="auto"/>
              <w:right w:val="nil"/>
            </w:tcBorders>
            <w:shd w:val="clear" w:color="auto" w:fill="auto"/>
            <w:vAlign w:val="center"/>
            <w:hideMark/>
          </w:tcPr>
          <w:p w14:paraId="533F51AE" w14:textId="77777777" w:rsidR="005714C9" w:rsidRPr="00CD53B8" w:rsidRDefault="005714C9" w:rsidP="006D4899">
            <w:pPr>
              <w:jc w:val="center"/>
              <w:rPr>
                <w:color w:val="000000"/>
                <w:sz w:val="22"/>
                <w:szCs w:val="22"/>
              </w:rPr>
            </w:pPr>
            <w:r w:rsidRPr="00CD53B8">
              <w:rPr>
                <w:color w:val="000000"/>
                <w:sz w:val="22"/>
                <w:szCs w:val="22"/>
              </w:rPr>
              <w:t>Minimum Monthly Temp ˚C</w:t>
            </w:r>
          </w:p>
        </w:tc>
        <w:tc>
          <w:tcPr>
            <w:tcW w:w="1530" w:type="dxa"/>
            <w:tcBorders>
              <w:top w:val="single" w:sz="4" w:space="0" w:color="auto"/>
              <w:left w:val="nil"/>
              <w:bottom w:val="single" w:sz="4" w:space="0" w:color="auto"/>
              <w:right w:val="nil"/>
            </w:tcBorders>
            <w:shd w:val="clear" w:color="auto" w:fill="auto"/>
            <w:vAlign w:val="center"/>
            <w:hideMark/>
          </w:tcPr>
          <w:p w14:paraId="3F2D60CB" w14:textId="77777777" w:rsidR="005714C9" w:rsidRPr="00CD53B8" w:rsidRDefault="005714C9" w:rsidP="006D4899">
            <w:pPr>
              <w:jc w:val="center"/>
              <w:rPr>
                <w:color w:val="000000"/>
                <w:sz w:val="22"/>
                <w:szCs w:val="22"/>
              </w:rPr>
            </w:pPr>
            <w:r w:rsidRPr="00CD53B8">
              <w:rPr>
                <w:color w:val="000000"/>
                <w:sz w:val="22"/>
                <w:szCs w:val="22"/>
              </w:rPr>
              <w:t>Maximum Monthly Temp ˚C</w:t>
            </w:r>
          </w:p>
        </w:tc>
        <w:tc>
          <w:tcPr>
            <w:tcW w:w="1800" w:type="dxa"/>
            <w:tcBorders>
              <w:top w:val="single" w:sz="4" w:space="0" w:color="auto"/>
              <w:left w:val="nil"/>
              <w:bottom w:val="single" w:sz="4" w:space="0" w:color="auto"/>
              <w:right w:val="nil"/>
            </w:tcBorders>
            <w:shd w:val="clear" w:color="auto" w:fill="auto"/>
            <w:vAlign w:val="center"/>
            <w:hideMark/>
          </w:tcPr>
          <w:p w14:paraId="4AE72AC1"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684" w:type="dxa"/>
            <w:tcBorders>
              <w:top w:val="single" w:sz="4" w:space="0" w:color="auto"/>
              <w:left w:val="nil"/>
              <w:bottom w:val="single" w:sz="4" w:space="0" w:color="auto"/>
              <w:right w:val="nil"/>
            </w:tcBorders>
            <w:shd w:val="clear" w:color="auto" w:fill="auto"/>
            <w:vAlign w:val="center"/>
            <w:hideMark/>
          </w:tcPr>
          <w:p w14:paraId="2160143E"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71A7A8B8" w14:textId="77777777" w:rsidTr="006D4899">
        <w:trPr>
          <w:trHeight w:val="320"/>
        </w:trPr>
        <w:tc>
          <w:tcPr>
            <w:tcW w:w="1260" w:type="dxa"/>
            <w:tcBorders>
              <w:top w:val="single" w:sz="4" w:space="0" w:color="auto"/>
              <w:left w:val="nil"/>
              <w:bottom w:val="nil"/>
              <w:right w:val="nil"/>
            </w:tcBorders>
            <w:shd w:val="clear" w:color="auto" w:fill="auto"/>
            <w:noWrap/>
            <w:vAlign w:val="bottom"/>
            <w:hideMark/>
          </w:tcPr>
          <w:p w14:paraId="4841C585"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single" w:sz="4" w:space="0" w:color="auto"/>
              <w:left w:val="nil"/>
              <w:bottom w:val="nil"/>
              <w:right w:val="nil"/>
            </w:tcBorders>
            <w:shd w:val="clear" w:color="auto" w:fill="auto"/>
            <w:noWrap/>
            <w:vAlign w:val="bottom"/>
            <w:hideMark/>
          </w:tcPr>
          <w:p w14:paraId="1E4364B2" w14:textId="77777777" w:rsidR="005714C9" w:rsidRPr="00CD53B8" w:rsidRDefault="005714C9" w:rsidP="006D4899">
            <w:pPr>
              <w:jc w:val="center"/>
              <w:rPr>
                <w:color w:val="000000"/>
                <w:sz w:val="22"/>
                <w:szCs w:val="22"/>
              </w:rPr>
            </w:pPr>
            <w:r w:rsidRPr="00CD53B8">
              <w:rPr>
                <w:color w:val="000000"/>
                <w:sz w:val="22"/>
                <w:szCs w:val="22"/>
              </w:rPr>
              <w:t>February</w:t>
            </w:r>
          </w:p>
        </w:tc>
        <w:tc>
          <w:tcPr>
            <w:tcW w:w="1710" w:type="dxa"/>
            <w:tcBorders>
              <w:top w:val="single" w:sz="4" w:space="0" w:color="auto"/>
              <w:left w:val="nil"/>
              <w:bottom w:val="nil"/>
              <w:right w:val="nil"/>
            </w:tcBorders>
            <w:shd w:val="clear" w:color="auto" w:fill="auto"/>
            <w:noWrap/>
            <w:vAlign w:val="bottom"/>
            <w:hideMark/>
          </w:tcPr>
          <w:p w14:paraId="1A7AD14A" w14:textId="77777777" w:rsidR="005714C9" w:rsidRPr="00CD53B8" w:rsidRDefault="005714C9" w:rsidP="006D4899">
            <w:pPr>
              <w:jc w:val="right"/>
              <w:rPr>
                <w:color w:val="000000"/>
                <w:sz w:val="22"/>
                <w:szCs w:val="22"/>
              </w:rPr>
            </w:pPr>
            <w:r w:rsidRPr="00CD53B8">
              <w:rPr>
                <w:color w:val="000000"/>
                <w:sz w:val="22"/>
                <w:szCs w:val="22"/>
              </w:rPr>
              <w:t>17.35</w:t>
            </w:r>
          </w:p>
        </w:tc>
        <w:tc>
          <w:tcPr>
            <w:tcW w:w="1440" w:type="dxa"/>
            <w:tcBorders>
              <w:top w:val="single" w:sz="4" w:space="0" w:color="auto"/>
              <w:left w:val="nil"/>
              <w:bottom w:val="nil"/>
              <w:right w:val="nil"/>
            </w:tcBorders>
            <w:shd w:val="clear" w:color="auto" w:fill="auto"/>
            <w:noWrap/>
            <w:vAlign w:val="bottom"/>
            <w:hideMark/>
          </w:tcPr>
          <w:p w14:paraId="74BBC870" w14:textId="77777777" w:rsidR="005714C9" w:rsidRPr="00CD53B8" w:rsidRDefault="005714C9" w:rsidP="006D4899">
            <w:pPr>
              <w:jc w:val="right"/>
              <w:rPr>
                <w:color w:val="000000"/>
                <w:sz w:val="22"/>
                <w:szCs w:val="22"/>
              </w:rPr>
            </w:pPr>
            <w:r w:rsidRPr="00CD53B8">
              <w:rPr>
                <w:color w:val="000000"/>
                <w:sz w:val="22"/>
                <w:szCs w:val="22"/>
              </w:rPr>
              <w:t>1.67</w:t>
            </w:r>
          </w:p>
        </w:tc>
        <w:tc>
          <w:tcPr>
            <w:tcW w:w="1530" w:type="dxa"/>
            <w:tcBorders>
              <w:top w:val="single" w:sz="4" w:space="0" w:color="auto"/>
              <w:left w:val="nil"/>
              <w:bottom w:val="nil"/>
              <w:right w:val="nil"/>
            </w:tcBorders>
            <w:shd w:val="clear" w:color="auto" w:fill="auto"/>
            <w:noWrap/>
            <w:vAlign w:val="bottom"/>
            <w:hideMark/>
          </w:tcPr>
          <w:p w14:paraId="6305789B" w14:textId="77777777" w:rsidR="005714C9" w:rsidRPr="00CD53B8" w:rsidRDefault="005714C9" w:rsidP="006D4899">
            <w:pPr>
              <w:jc w:val="right"/>
              <w:rPr>
                <w:color w:val="000000"/>
                <w:sz w:val="22"/>
                <w:szCs w:val="22"/>
              </w:rPr>
            </w:pPr>
            <w:r w:rsidRPr="00CD53B8">
              <w:rPr>
                <w:color w:val="000000"/>
                <w:sz w:val="22"/>
                <w:szCs w:val="22"/>
              </w:rPr>
              <w:t>31.81</w:t>
            </w:r>
          </w:p>
        </w:tc>
        <w:tc>
          <w:tcPr>
            <w:tcW w:w="1800" w:type="dxa"/>
            <w:tcBorders>
              <w:top w:val="single" w:sz="4" w:space="0" w:color="auto"/>
              <w:left w:val="nil"/>
              <w:bottom w:val="nil"/>
              <w:right w:val="nil"/>
            </w:tcBorders>
            <w:shd w:val="clear" w:color="auto" w:fill="auto"/>
            <w:noWrap/>
            <w:vAlign w:val="bottom"/>
            <w:hideMark/>
          </w:tcPr>
          <w:p w14:paraId="63F0BF54" w14:textId="77777777" w:rsidR="005714C9" w:rsidRPr="00CD53B8" w:rsidRDefault="005714C9" w:rsidP="006D4899">
            <w:pPr>
              <w:jc w:val="right"/>
              <w:rPr>
                <w:color w:val="000000"/>
                <w:sz w:val="22"/>
                <w:szCs w:val="22"/>
              </w:rPr>
            </w:pPr>
            <w:r w:rsidRPr="00CD53B8">
              <w:rPr>
                <w:color w:val="000000"/>
                <w:sz w:val="22"/>
                <w:szCs w:val="22"/>
              </w:rPr>
              <w:t>18.13</w:t>
            </w:r>
          </w:p>
        </w:tc>
        <w:tc>
          <w:tcPr>
            <w:tcW w:w="2684" w:type="dxa"/>
            <w:tcBorders>
              <w:top w:val="single" w:sz="4" w:space="0" w:color="auto"/>
              <w:left w:val="nil"/>
              <w:bottom w:val="nil"/>
              <w:right w:val="nil"/>
            </w:tcBorders>
            <w:shd w:val="clear" w:color="auto" w:fill="auto"/>
            <w:noWrap/>
            <w:vAlign w:val="bottom"/>
            <w:hideMark/>
          </w:tcPr>
          <w:p w14:paraId="25E8DE5F" w14:textId="77777777" w:rsidR="005714C9" w:rsidRPr="00CD53B8" w:rsidRDefault="005714C9" w:rsidP="006D4899">
            <w:pPr>
              <w:jc w:val="right"/>
              <w:rPr>
                <w:color w:val="000000"/>
                <w:sz w:val="22"/>
                <w:szCs w:val="22"/>
              </w:rPr>
            </w:pPr>
          </w:p>
        </w:tc>
      </w:tr>
      <w:tr w:rsidR="005714C9" w:rsidRPr="00CD53B8" w14:paraId="61AAF9FE" w14:textId="77777777" w:rsidTr="006D4899">
        <w:trPr>
          <w:trHeight w:val="320"/>
        </w:trPr>
        <w:tc>
          <w:tcPr>
            <w:tcW w:w="1260" w:type="dxa"/>
            <w:tcBorders>
              <w:top w:val="nil"/>
              <w:left w:val="nil"/>
              <w:bottom w:val="nil"/>
              <w:right w:val="nil"/>
            </w:tcBorders>
            <w:shd w:val="clear" w:color="auto" w:fill="auto"/>
            <w:noWrap/>
            <w:vAlign w:val="bottom"/>
            <w:hideMark/>
          </w:tcPr>
          <w:p w14:paraId="48007C40"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5AB822F" w14:textId="77777777" w:rsidR="005714C9" w:rsidRPr="00CD53B8" w:rsidRDefault="005714C9" w:rsidP="006D4899">
            <w:pPr>
              <w:jc w:val="center"/>
              <w:rPr>
                <w:color w:val="000000"/>
                <w:sz w:val="22"/>
                <w:szCs w:val="22"/>
              </w:rPr>
            </w:pPr>
            <w:r w:rsidRPr="00CD53B8">
              <w:rPr>
                <w:color w:val="000000"/>
                <w:sz w:val="22"/>
                <w:szCs w:val="22"/>
              </w:rPr>
              <w:t>March</w:t>
            </w:r>
          </w:p>
        </w:tc>
        <w:tc>
          <w:tcPr>
            <w:tcW w:w="1710" w:type="dxa"/>
            <w:tcBorders>
              <w:top w:val="nil"/>
              <w:left w:val="nil"/>
              <w:bottom w:val="nil"/>
              <w:right w:val="nil"/>
            </w:tcBorders>
            <w:shd w:val="clear" w:color="auto" w:fill="auto"/>
            <w:noWrap/>
            <w:vAlign w:val="bottom"/>
            <w:hideMark/>
          </w:tcPr>
          <w:p w14:paraId="2FAE243C" w14:textId="77777777" w:rsidR="005714C9" w:rsidRPr="00CD53B8" w:rsidRDefault="005714C9" w:rsidP="006D4899">
            <w:pPr>
              <w:jc w:val="right"/>
              <w:rPr>
                <w:color w:val="000000"/>
                <w:sz w:val="22"/>
                <w:szCs w:val="22"/>
              </w:rPr>
            </w:pPr>
            <w:r w:rsidRPr="00CD53B8">
              <w:rPr>
                <w:color w:val="000000"/>
                <w:sz w:val="22"/>
                <w:szCs w:val="22"/>
              </w:rPr>
              <w:t>17.86</w:t>
            </w:r>
          </w:p>
        </w:tc>
        <w:tc>
          <w:tcPr>
            <w:tcW w:w="1440" w:type="dxa"/>
            <w:tcBorders>
              <w:top w:val="nil"/>
              <w:left w:val="nil"/>
              <w:bottom w:val="nil"/>
              <w:right w:val="nil"/>
            </w:tcBorders>
            <w:shd w:val="clear" w:color="auto" w:fill="auto"/>
            <w:noWrap/>
            <w:vAlign w:val="bottom"/>
            <w:hideMark/>
          </w:tcPr>
          <w:p w14:paraId="46B0DF7F" w14:textId="77777777" w:rsidR="005714C9" w:rsidRPr="00CD53B8" w:rsidRDefault="005714C9" w:rsidP="006D4899">
            <w:pPr>
              <w:jc w:val="right"/>
              <w:rPr>
                <w:color w:val="000000"/>
                <w:sz w:val="22"/>
                <w:szCs w:val="22"/>
              </w:rPr>
            </w:pPr>
            <w:r w:rsidRPr="00CD53B8">
              <w:rPr>
                <w:color w:val="000000"/>
                <w:sz w:val="22"/>
                <w:szCs w:val="22"/>
              </w:rPr>
              <w:t>-1.03</w:t>
            </w:r>
          </w:p>
        </w:tc>
        <w:tc>
          <w:tcPr>
            <w:tcW w:w="1530" w:type="dxa"/>
            <w:tcBorders>
              <w:top w:val="nil"/>
              <w:left w:val="nil"/>
              <w:bottom w:val="nil"/>
              <w:right w:val="nil"/>
            </w:tcBorders>
            <w:shd w:val="clear" w:color="auto" w:fill="auto"/>
            <w:noWrap/>
            <w:vAlign w:val="bottom"/>
            <w:hideMark/>
          </w:tcPr>
          <w:p w14:paraId="0A7AF2D7" w14:textId="77777777" w:rsidR="005714C9" w:rsidRPr="00CD53B8" w:rsidRDefault="005714C9" w:rsidP="006D4899">
            <w:pPr>
              <w:jc w:val="right"/>
              <w:rPr>
                <w:color w:val="000000"/>
                <w:sz w:val="22"/>
                <w:szCs w:val="22"/>
              </w:rPr>
            </w:pPr>
            <w:r w:rsidRPr="00CD53B8">
              <w:rPr>
                <w:color w:val="000000"/>
                <w:sz w:val="22"/>
                <w:szCs w:val="22"/>
              </w:rPr>
              <w:t>33.36</w:t>
            </w:r>
          </w:p>
        </w:tc>
        <w:tc>
          <w:tcPr>
            <w:tcW w:w="1800" w:type="dxa"/>
            <w:tcBorders>
              <w:top w:val="nil"/>
              <w:left w:val="nil"/>
              <w:bottom w:val="nil"/>
              <w:right w:val="nil"/>
            </w:tcBorders>
            <w:shd w:val="clear" w:color="auto" w:fill="auto"/>
            <w:noWrap/>
            <w:vAlign w:val="bottom"/>
            <w:hideMark/>
          </w:tcPr>
          <w:p w14:paraId="29C2E492" w14:textId="77777777" w:rsidR="005714C9" w:rsidRPr="00CD53B8" w:rsidRDefault="005714C9" w:rsidP="006D4899">
            <w:pPr>
              <w:jc w:val="right"/>
              <w:rPr>
                <w:color w:val="000000"/>
                <w:sz w:val="22"/>
                <w:szCs w:val="22"/>
              </w:rPr>
            </w:pPr>
            <w:r w:rsidRPr="00CD53B8">
              <w:rPr>
                <w:color w:val="000000"/>
                <w:sz w:val="22"/>
                <w:szCs w:val="22"/>
              </w:rPr>
              <w:t>7.35</w:t>
            </w:r>
          </w:p>
        </w:tc>
        <w:tc>
          <w:tcPr>
            <w:tcW w:w="2684" w:type="dxa"/>
            <w:tcBorders>
              <w:top w:val="nil"/>
              <w:left w:val="nil"/>
              <w:bottom w:val="nil"/>
              <w:right w:val="nil"/>
            </w:tcBorders>
            <w:shd w:val="clear" w:color="auto" w:fill="auto"/>
            <w:noWrap/>
            <w:vAlign w:val="bottom"/>
            <w:hideMark/>
          </w:tcPr>
          <w:p w14:paraId="34C76CF0" w14:textId="77777777" w:rsidR="005714C9" w:rsidRPr="00CD53B8" w:rsidRDefault="005714C9" w:rsidP="006D4899">
            <w:pPr>
              <w:jc w:val="right"/>
              <w:rPr>
                <w:color w:val="000000"/>
                <w:sz w:val="22"/>
                <w:szCs w:val="22"/>
              </w:rPr>
            </w:pPr>
          </w:p>
        </w:tc>
      </w:tr>
      <w:tr w:rsidR="005714C9" w:rsidRPr="00CD53B8" w14:paraId="2A452029" w14:textId="77777777" w:rsidTr="006D4899">
        <w:trPr>
          <w:trHeight w:val="320"/>
        </w:trPr>
        <w:tc>
          <w:tcPr>
            <w:tcW w:w="1260" w:type="dxa"/>
            <w:tcBorders>
              <w:top w:val="nil"/>
              <w:left w:val="nil"/>
              <w:bottom w:val="nil"/>
              <w:right w:val="nil"/>
            </w:tcBorders>
            <w:shd w:val="clear" w:color="auto" w:fill="auto"/>
            <w:noWrap/>
            <w:vAlign w:val="bottom"/>
            <w:hideMark/>
          </w:tcPr>
          <w:p w14:paraId="7745780F"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F1BE224" w14:textId="77777777" w:rsidR="005714C9" w:rsidRPr="00CD53B8" w:rsidRDefault="005714C9" w:rsidP="006D4899">
            <w:pPr>
              <w:jc w:val="center"/>
              <w:rPr>
                <w:color w:val="000000"/>
                <w:sz w:val="22"/>
                <w:szCs w:val="22"/>
              </w:rPr>
            </w:pPr>
            <w:r w:rsidRPr="00CD53B8">
              <w:rPr>
                <w:color w:val="000000"/>
                <w:sz w:val="22"/>
                <w:szCs w:val="22"/>
              </w:rPr>
              <w:t>April</w:t>
            </w:r>
          </w:p>
        </w:tc>
        <w:tc>
          <w:tcPr>
            <w:tcW w:w="1710" w:type="dxa"/>
            <w:tcBorders>
              <w:top w:val="nil"/>
              <w:left w:val="nil"/>
              <w:bottom w:val="nil"/>
              <w:right w:val="nil"/>
            </w:tcBorders>
            <w:shd w:val="clear" w:color="auto" w:fill="auto"/>
            <w:noWrap/>
            <w:vAlign w:val="bottom"/>
            <w:hideMark/>
          </w:tcPr>
          <w:p w14:paraId="2BBF6150" w14:textId="77777777" w:rsidR="005714C9" w:rsidRPr="00CD53B8" w:rsidRDefault="005714C9" w:rsidP="006D4899">
            <w:pPr>
              <w:jc w:val="right"/>
              <w:rPr>
                <w:color w:val="000000"/>
                <w:sz w:val="22"/>
                <w:szCs w:val="22"/>
              </w:rPr>
            </w:pPr>
            <w:r w:rsidRPr="00CD53B8">
              <w:rPr>
                <w:color w:val="000000"/>
                <w:sz w:val="22"/>
                <w:szCs w:val="22"/>
              </w:rPr>
              <w:t>21.87</w:t>
            </w:r>
          </w:p>
        </w:tc>
        <w:tc>
          <w:tcPr>
            <w:tcW w:w="1440" w:type="dxa"/>
            <w:tcBorders>
              <w:top w:val="nil"/>
              <w:left w:val="nil"/>
              <w:bottom w:val="nil"/>
              <w:right w:val="nil"/>
            </w:tcBorders>
            <w:shd w:val="clear" w:color="auto" w:fill="auto"/>
            <w:noWrap/>
            <w:vAlign w:val="bottom"/>
            <w:hideMark/>
          </w:tcPr>
          <w:p w14:paraId="6804F28E" w14:textId="77777777" w:rsidR="005714C9" w:rsidRPr="00CD53B8" w:rsidRDefault="005714C9" w:rsidP="006D4899">
            <w:pPr>
              <w:jc w:val="right"/>
              <w:rPr>
                <w:color w:val="000000"/>
                <w:sz w:val="22"/>
                <w:szCs w:val="22"/>
              </w:rPr>
            </w:pPr>
            <w:r w:rsidRPr="00CD53B8">
              <w:rPr>
                <w:color w:val="000000"/>
                <w:sz w:val="22"/>
                <w:szCs w:val="22"/>
              </w:rPr>
              <w:t>5.09</w:t>
            </w:r>
          </w:p>
        </w:tc>
        <w:tc>
          <w:tcPr>
            <w:tcW w:w="1530" w:type="dxa"/>
            <w:tcBorders>
              <w:top w:val="nil"/>
              <w:left w:val="nil"/>
              <w:bottom w:val="nil"/>
              <w:right w:val="nil"/>
            </w:tcBorders>
            <w:shd w:val="clear" w:color="auto" w:fill="auto"/>
            <w:noWrap/>
            <w:vAlign w:val="bottom"/>
            <w:hideMark/>
          </w:tcPr>
          <w:p w14:paraId="20DA3024" w14:textId="77777777" w:rsidR="005714C9" w:rsidRPr="00CD53B8" w:rsidRDefault="005714C9" w:rsidP="006D4899">
            <w:pPr>
              <w:jc w:val="right"/>
              <w:rPr>
                <w:color w:val="000000"/>
                <w:sz w:val="22"/>
                <w:szCs w:val="22"/>
              </w:rPr>
            </w:pPr>
            <w:r w:rsidRPr="00CD53B8">
              <w:rPr>
                <w:color w:val="000000"/>
                <w:sz w:val="22"/>
                <w:szCs w:val="22"/>
              </w:rPr>
              <w:t>37.31</w:t>
            </w:r>
          </w:p>
        </w:tc>
        <w:tc>
          <w:tcPr>
            <w:tcW w:w="1800" w:type="dxa"/>
            <w:tcBorders>
              <w:top w:val="nil"/>
              <w:left w:val="nil"/>
              <w:bottom w:val="nil"/>
              <w:right w:val="nil"/>
            </w:tcBorders>
            <w:shd w:val="clear" w:color="auto" w:fill="auto"/>
            <w:noWrap/>
            <w:vAlign w:val="bottom"/>
            <w:hideMark/>
          </w:tcPr>
          <w:p w14:paraId="6D75A6E6" w14:textId="77777777" w:rsidR="005714C9" w:rsidRPr="00CD53B8" w:rsidRDefault="005714C9" w:rsidP="006D4899">
            <w:pPr>
              <w:jc w:val="right"/>
              <w:rPr>
                <w:color w:val="000000"/>
                <w:sz w:val="22"/>
                <w:szCs w:val="22"/>
              </w:rPr>
            </w:pPr>
            <w:r w:rsidRPr="00CD53B8">
              <w:rPr>
                <w:color w:val="000000"/>
                <w:sz w:val="22"/>
                <w:szCs w:val="22"/>
              </w:rPr>
              <w:t>10.13</w:t>
            </w:r>
          </w:p>
        </w:tc>
        <w:tc>
          <w:tcPr>
            <w:tcW w:w="2684" w:type="dxa"/>
            <w:tcBorders>
              <w:top w:val="nil"/>
              <w:left w:val="nil"/>
              <w:bottom w:val="nil"/>
              <w:right w:val="nil"/>
            </w:tcBorders>
            <w:shd w:val="clear" w:color="auto" w:fill="auto"/>
            <w:noWrap/>
            <w:vAlign w:val="bottom"/>
            <w:hideMark/>
          </w:tcPr>
          <w:p w14:paraId="5590ACE1"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08AC1C92" w14:textId="77777777" w:rsidTr="006D4899">
        <w:trPr>
          <w:trHeight w:val="320"/>
        </w:trPr>
        <w:tc>
          <w:tcPr>
            <w:tcW w:w="1260" w:type="dxa"/>
            <w:tcBorders>
              <w:top w:val="nil"/>
              <w:left w:val="nil"/>
              <w:bottom w:val="nil"/>
              <w:right w:val="nil"/>
            </w:tcBorders>
            <w:shd w:val="clear" w:color="auto" w:fill="auto"/>
            <w:noWrap/>
            <w:vAlign w:val="bottom"/>
            <w:hideMark/>
          </w:tcPr>
          <w:p w14:paraId="38EF985E"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AB50EF6" w14:textId="77777777" w:rsidR="005714C9" w:rsidRPr="00CD53B8" w:rsidRDefault="005714C9" w:rsidP="006D4899">
            <w:pPr>
              <w:jc w:val="center"/>
              <w:rPr>
                <w:color w:val="000000"/>
                <w:sz w:val="22"/>
                <w:szCs w:val="22"/>
              </w:rPr>
            </w:pPr>
            <w:r w:rsidRPr="00CD53B8">
              <w:rPr>
                <w:color w:val="000000"/>
                <w:sz w:val="22"/>
                <w:szCs w:val="22"/>
              </w:rPr>
              <w:t>May</w:t>
            </w:r>
          </w:p>
        </w:tc>
        <w:tc>
          <w:tcPr>
            <w:tcW w:w="1710" w:type="dxa"/>
            <w:tcBorders>
              <w:top w:val="nil"/>
              <w:left w:val="nil"/>
              <w:bottom w:val="nil"/>
              <w:right w:val="nil"/>
            </w:tcBorders>
            <w:shd w:val="clear" w:color="auto" w:fill="auto"/>
            <w:noWrap/>
            <w:vAlign w:val="bottom"/>
            <w:hideMark/>
          </w:tcPr>
          <w:p w14:paraId="6F0BD1C6" w14:textId="77777777" w:rsidR="005714C9" w:rsidRPr="00CD53B8" w:rsidRDefault="005714C9" w:rsidP="006D4899">
            <w:pPr>
              <w:jc w:val="right"/>
              <w:rPr>
                <w:color w:val="000000"/>
                <w:sz w:val="22"/>
                <w:szCs w:val="22"/>
              </w:rPr>
            </w:pPr>
            <w:r w:rsidRPr="00CD53B8">
              <w:rPr>
                <w:color w:val="000000"/>
                <w:sz w:val="22"/>
                <w:szCs w:val="22"/>
              </w:rPr>
              <w:t>24.71</w:t>
            </w:r>
          </w:p>
        </w:tc>
        <w:tc>
          <w:tcPr>
            <w:tcW w:w="1440" w:type="dxa"/>
            <w:tcBorders>
              <w:top w:val="nil"/>
              <w:left w:val="nil"/>
              <w:bottom w:val="nil"/>
              <w:right w:val="nil"/>
            </w:tcBorders>
            <w:shd w:val="clear" w:color="auto" w:fill="auto"/>
            <w:noWrap/>
            <w:vAlign w:val="bottom"/>
            <w:hideMark/>
          </w:tcPr>
          <w:p w14:paraId="337B940A" w14:textId="77777777" w:rsidR="005714C9" w:rsidRPr="00CD53B8" w:rsidRDefault="005714C9" w:rsidP="006D4899">
            <w:pPr>
              <w:jc w:val="right"/>
              <w:rPr>
                <w:color w:val="000000"/>
                <w:sz w:val="22"/>
                <w:szCs w:val="22"/>
              </w:rPr>
            </w:pPr>
            <w:r w:rsidRPr="00CD53B8">
              <w:rPr>
                <w:color w:val="000000"/>
                <w:sz w:val="22"/>
                <w:szCs w:val="22"/>
              </w:rPr>
              <w:t>9.36</w:t>
            </w:r>
          </w:p>
        </w:tc>
        <w:tc>
          <w:tcPr>
            <w:tcW w:w="1530" w:type="dxa"/>
            <w:tcBorders>
              <w:top w:val="nil"/>
              <w:left w:val="nil"/>
              <w:bottom w:val="nil"/>
              <w:right w:val="nil"/>
            </w:tcBorders>
            <w:shd w:val="clear" w:color="auto" w:fill="auto"/>
            <w:noWrap/>
            <w:vAlign w:val="bottom"/>
            <w:hideMark/>
          </w:tcPr>
          <w:p w14:paraId="26EB07E5" w14:textId="77777777" w:rsidR="005714C9" w:rsidRPr="00CD53B8" w:rsidRDefault="005714C9" w:rsidP="006D4899">
            <w:pPr>
              <w:jc w:val="right"/>
              <w:rPr>
                <w:color w:val="000000"/>
                <w:sz w:val="22"/>
                <w:szCs w:val="22"/>
              </w:rPr>
            </w:pPr>
            <w:r w:rsidRPr="00CD53B8">
              <w:rPr>
                <w:color w:val="000000"/>
                <w:sz w:val="22"/>
                <w:szCs w:val="22"/>
              </w:rPr>
              <w:t>36.96</w:t>
            </w:r>
          </w:p>
        </w:tc>
        <w:tc>
          <w:tcPr>
            <w:tcW w:w="1800" w:type="dxa"/>
            <w:tcBorders>
              <w:top w:val="nil"/>
              <w:left w:val="nil"/>
              <w:bottom w:val="nil"/>
              <w:right w:val="nil"/>
            </w:tcBorders>
            <w:shd w:val="clear" w:color="auto" w:fill="auto"/>
            <w:noWrap/>
            <w:vAlign w:val="bottom"/>
            <w:hideMark/>
          </w:tcPr>
          <w:p w14:paraId="219AA1E0" w14:textId="77777777" w:rsidR="005714C9" w:rsidRPr="00CD53B8" w:rsidRDefault="005714C9" w:rsidP="006D4899">
            <w:pPr>
              <w:jc w:val="right"/>
              <w:rPr>
                <w:color w:val="000000"/>
                <w:sz w:val="22"/>
                <w:szCs w:val="22"/>
              </w:rPr>
            </w:pPr>
            <w:r w:rsidRPr="00CD53B8">
              <w:rPr>
                <w:color w:val="000000"/>
                <w:sz w:val="22"/>
                <w:szCs w:val="22"/>
              </w:rPr>
              <w:t>16.58</w:t>
            </w:r>
          </w:p>
        </w:tc>
        <w:tc>
          <w:tcPr>
            <w:tcW w:w="2684" w:type="dxa"/>
            <w:tcBorders>
              <w:top w:val="nil"/>
              <w:left w:val="nil"/>
              <w:bottom w:val="nil"/>
              <w:right w:val="nil"/>
            </w:tcBorders>
            <w:shd w:val="clear" w:color="auto" w:fill="auto"/>
            <w:noWrap/>
            <w:vAlign w:val="bottom"/>
            <w:hideMark/>
          </w:tcPr>
          <w:p w14:paraId="4440E55E" w14:textId="77777777" w:rsidR="005714C9" w:rsidRPr="00CD53B8" w:rsidRDefault="005714C9" w:rsidP="006D4899">
            <w:pPr>
              <w:jc w:val="right"/>
              <w:rPr>
                <w:color w:val="000000"/>
                <w:sz w:val="22"/>
                <w:szCs w:val="22"/>
              </w:rPr>
            </w:pPr>
          </w:p>
        </w:tc>
      </w:tr>
      <w:tr w:rsidR="005714C9" w:rsidRPr="00CD53B8" w14:paraId="1BAD0578" w14:textId="77777777" w:rsidTr="006D4899">
        <w:trPr>
          <w:trHeight w:val="320"/>
        </w:trPr>
        <w:tc>
          <w:tcPr>
            <w:tcW w:w="1260" w:type="dxa"/>
            <w:tcBorders>
              <w:top w:val="nil"/>
              <w:left w:val="nil"/>
              <w:bottom w:val="nil"/>
              <w:right w:val="nil"/>
            </w:tcBorders>
            <w:shd w:val="clear" w:color="auto" w:fill="auto"/>
            <w:noWrap/>
            <w:vAlign w:val="bottom"/>
            <w:hideMark/>
          </w:tcPr>
          <w:p w14:paraId="4DD0C336"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CDDD4F8" w14:textId="77777777" w:rsidR="005714C9" w:rsidRPr="00CD53B8" w:rsidRDefault="005714C9" w:rsidP="006D4899">
            <w:pPr>
              <w:jc w:val="center"/>
              <w:rPr>
                <w:color w:val="000000"/>
                <w:sz w:val="22"/>
                <w:szCs w:val="22"/>
              </w:rPr>
            </w:pPr>
            <w:r w:rsidRPr="00CD53B8">
              <w:rPr>
                <w:color w:val="000000"/>
                <w:sz w:val="22"/>
                <w:szCs w:val="22"/>
              </w:rPr>
              <w:t>June</w:t>
            </w:r>
          </w:p>
        </w:tc>
        <w:tc>
          <w:tcPr>
            <w:tcW w:w="1710" w:type="dxa"/>
            <w:tcBorders>
              <w:top w:val="nil"/>
              <w:left w:val="nil"/>
              <w:bottom w:val="nil"/>
              <w:right w:val="nil"/>
            </w:tcBorders>
            <w:shd w:val="clear" w:color="auto" w:fill="auto"/>
            <w:noWrap/>
            <w:vAlign w:val="bottom"/>
            <w:hideMark/>
          </w:tcPr>
          <w:p w14:paraId="45400C94" w14:textId="77777777" w:rsidR="005714C9" w:rsidRPr="00CD53B8" w:rsidRDefault="005714C9" w:rsidP="006D4899">
            <w:pPr>
              <w:jc w:val="right"/>
              <w:rPr>
                <w:color w:val="000000"/>
                <w:sz w:val="22"/>
                <w:szCs w:val="22"/>
              </w:rPr>
            </w:pPr>
            <w:r w:rsidRPr="00CD53B8">
              <w:rPr>
                <w:color w:val="000000"/>
                <w:sz w:val="22"/>
                <w:szCs w:val="22"/>
              </w:rPr>
              <w:t>25.74</w:t>
            </w:r>
          </w:p>
        </w:tc>
        <w:tc>
          <w:tcPr>
            <w:tcW w:w="1440" w:type="dxa"/>
            <w:tcBorders>
              <w:top w:val="nil"/>
              <w:left w:val="nil"/>
              <w:bottom w:val="nil"/>
              <w:right w:val="nil"/>
            </w:tcBorders>
            <w:shd w:val="clear" w:color="auto" w:fill="auto"/>
            <w:noWrap/>
            <w:vAlign w:val="bottom"/>
            <w:hideMark/>
          </w:tcPr>
          <w:p w14:paraId="452F657A" w14:textId="77777777" w:rsidR="005714C9" w:rsidRPr="00CD53B8" w:rsidRDefault="005714C9" w:rsidP="006D4899">
            <w:pPr>
              <w:jc w:val="right"/>
              <w:rPr>
                <w:color w:val="000000"/>
                <w:sz w:val="22"/>
                <w:szCs w:val="22"/>
              </w:rPr>
            </w:pPr>
            <w:r w:rsidRPr="00CD53B8">
              <w:rPr>
                <w:color w:val="000000"/>
                <w:sz w:val="22"/>
                <w:szCs w:val="22"/>
              </w:rPr>
              <w:t>18.33</w:t>
            </w:r>
          </w:p>
        </w:tc>
        <w:tc>
          <w:tcPr>
            <w:tcW w:w="1530" w:type="dxa"/>
            <w:tcBorders>
              <w:top w:val="nil"/>
              <w:left w:val="nil"/>
              <w:bottom w:val="nil"/>
              <w:right w:val="nil"/>
            </w:tcBorders>
            <w:shd w:val="clear" w:color="auto" w:fill="auto"/>
            <w:noWrap/>
            <w:vAlign w:val="bottom"/>
            <w:hideMark/>
          </w:tcPr>
          <w:p w14:paraId="4654DFBF" w14:textId="77777777" w:rsidR="005714C9" w:rsidRPr="00CD53B8" w:rsidRDefault="005714C9" w:rsidP="006D4899">
            <w:pPr>
              <w:jc w:val="right"/>
              <w:rPr>
                <w:color w:val="000000"/>
                <w:sz w:val="22"/>
                <w:szCs w:val="22"/>
              </w:rPr>
            </w:pPr>
            <w:r w:rsidRPr="00CD53B8">
              <w:rPr>
                <w:color w:val="000000"/>
                <w:sz w:val="22"/>
                <w:szCs w:val="22"/>
              </w:rPr>
              <w:t>36.83</w:t>
            </w:r>
          </w:p>
        </w:tc>
        <w:tc>
          <w:tcPr>
            <w:tcW w:w="1800" w:type="dxa"/>
            <w:tcBorders>
              <w:top w:val="nil"/>
              <w:left w:val="nil"/>
              <w:bottom w:val="nil"/>
              <w:right w:val="nil"/>
            </w:tcBorders>
            <w:shd w:val="clear" w:color="auto" w:fill="auto"/>
            <w:noWrap/>
            <w:vAlign w:val="bottom"/>
            <w:hideMark/>
          </w:tcPr>
          <w:p w14:paraId="411887D7" w14:textId="77777777" w:rsidR="005714C9" w:rsidRPr="00CD53B8" w:rsidRDefault="005714C9" w:rsidP="006D4899">
            <w:pPr>
              <w:jc w:val="right"/>
              <w:rPr>
                <w:color w:val="000000"/>
                <w:sz w:val="22"/>
                <w:szCs w:val="22"/>
              </w:rPr>
            </w:pPr>
            <w:r w:rsidRPr="00CD53B8">
              <w:rPr>
                <w:color w:val="000000"/>
                <w:sz w:val="22"/>
                <w:szCs w:val="22"/>
              </w:rPr>
              <w:t>72.39</w:t>
            </w:r>
          </w:p>
        </w:tc>
        <w:tc>
          <w:tcPr>
            <w:tcW w:w="2684" w:type="dxa"/>
            <w:tcBorders>
              <w:top w:val="nil"/>
              <w:left w:val="nil"/>
              <w:bottom w:val="nil"/>
              <w:right w:val="nil"/>
            </w:tcBorders>
            <w:shd w:val="clear" w:color="auto" w:fill="auto"/>
            <w:noWrap/>
            <w:vAlign w:val="bottom"/>
            <w:hideMark/>
          </w:tcPr>
          <w:p w14:paraId="65201AB2" w14:textId="77777777" w:rsidR="005714C9" w:rsidRPr="00CD53B8" w:rsidRDefault="005714C9" w:rsidP="006D4899">
            <w:pPr>
              <w:jc w:val="right"/>
              <w:rPr>
                <w:color w:val="000000"/>
                <w:sz w:val="22"/>
                <w:szCs w:val="22"/>
              </w:rPr>
            </w:pPr>
          </w:p>
        </w:tc>
      </w:tr>
      <w:tr w:rsidR="005714C9" w:rsidRPr="00CD53B8" w14:paraId="422030A7" w14:textId="77777777" w:rsidTr="006D4899">
        <w:trPr>
          <w:trHeight w:val="320"/>
        </w:trPr>
        <w:tc>
          <w:tcPr>
            <w:tcW w:w="1260" w:type="dxa"/>
            <w:tcBorders>
              <w:top w:val="nil"/>
              <w:left w:val="nil"/>
              <w:bottom w:val="nil"/>
              <w:right w:val="nil"/>
            </w:tcBorders>
            <w:shd w:val="clear" w:color="auto" w:fill="auto"/>
            <w:noWrap/>
            <w:vAlign w:val="bottom"/>
            <w:hideMark/>
          </w:tcPr>
          <w:p w14:paraId="57B78829"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6EF763F" w14:textId="77777777" w:rsidR="005714C9" w:rsidRPr="00CD53B8" w:rsidRDefault="005714C9" w:rsidP="006D4899">
            <w:pPr>
              <w:jc w:val="center"/>
              <w:rPr>
                <w:color w:val="000000"/>
                <w:sz w:val="22"/>
                <w:szCs w:val="22"/>
              </w:rPr>
            </w:pPr>
            <w:r w:rsidRPr="00CD53B8">
              <w:rPr>
                <w:color w:val="000000"/>
                <w:sz w:val="22"/>
                <w:szCs w:val="22"/>
              </w:rPr>
              <w:t>July</w:t>
            </w:r>
          </w:p>
        </w:tc>
        <w:tc>
          <w:tcPr>
            <w:tcW w:w="1710" w:type="dxa"/>
            <w:tcBorders>
              <w:top w:val="nil"/>
              <w:left w:val="nil"/>
              <w:bottom w:val="nil"/>
              <w:right w:val="nil"/>
            </w:tcBorders>
            <w:shd w:val="clear" w:color="auto" w:fill="auto"/>
            <w:noWrap/>
            <w:vAlign w:val="bottom"/>
            <w:hideMark/>
          </w:tcPr>
          <w:p w14:paraId="1B981133" w14:textId="77777777" w:rsidR="005714C9" w:rsidRPr="00CD53B8" w:rsidRDefault="005714C9" w:rsidP="006D4899">
            <w:pPr>
              <w:jc w:val="right"/>
              <w:rPr>
                <w:color w:val="000000"/>
                <w:sz w:val="22"/>
                <w:szCs w:val="22"/>
              </w:rPr>
            </w:pPr>
            <w:r w:rsidRPr="00CD53B8">
              <w:rPr>
                <w:color w:val="000000"/>
                <w:sz w:val="22"/>
                <w:szCs w:val="22"/>
              </w:rPr>
              <w:t>26.93</w:t>
            </w:r>
          </w:p>
        </w:tc>
        <w:tc>
          <w:tcPr>
            <w:tcW w:w="1440" w:type="dxa"/>
            <w:tcBorders>
              <w:top w:val="nil"/>
              <w:left w:val="nil"/>
              <w:bottom w:val="nil"/>
              <w:right w:val="nil"/>
            </w:tcBorders>
            <w:shd w:val="clear" w:color="auto" w:fill="auto"/>
            <w:noWrap/>
            <w:vAlign w:val="bottom"/>
            <w:hideMark/>
          </w:tcPr>
          <w:p w14:paraId="33D8A1DA" w14:textId="77777777" w:rsidR="005714C9" w:rsidRPr="00CD53B8" w:rsidRDefault="005714C9" w:rsidP="006D4899">
            <w:pPr>
              <w:jc w:val="right"/>
              <w:rPr>
                <w:color w:val="000000"/>
                <w:sz w:val="22"/>
                <w:szCs w:val="22"/>
              </w:rPr>
            </w:pPr>
            <w:r w:rsidRPr="00CD53B8">
              <w:rPr>
                <w:color w:val="000000"/>
                <w:sz w:val="22"/>
                <w:szCs w:val="22"/>
              </w:rPr>
              <w:t>20.89</w:t>
            </w:r>
          </w:p>
        </w:tc>
        <w:tc>
          <w:tcPr>
            <w:tcW w:w="1530" w:type="dxa"/>
            <w:tcBorders>
              <w:top w:val="nil"/>
              <w:left w:val="nil"/>
              <w:bottom w:val="nil"/>
              <w:right w:val="nil"/>
            </w:tcBorders>
            <w:shd w:val="clear" w:color="auto" w:fill="auto"/>
            <w:noWrap/>
            <w:vAlign w:val="bottom"/>
            <w:hideMark/>
          </w:tcPr>
          <w:p w14:paraId="18C5F73F" w14:textId="77777777" w:rsidR="005714C9" w:rsidRPr="00CD53B8" w:rsidRDefault="005714C9" w:rsidP="006D4899">
            <w:pPr>
              <w:jc w:val="right"/>
              <w:rPr>
                <w:color w:val="000000"/>
                <w:sz w:val="22"/>
                <w:szCs w:val="22"/>
              </w:rPr>
            </w:pPr>
            <w:r w:rsidRPr="00CD53B8">
              <w:rPr>
                <w:color w:val="000000"/>
                <w:sz w:val="22"/>
                <w:szCs w:val="22"/>
              </w:rPr>
              <w:t>37.53</w:t>
            </w:r>
          </w:p>
        </w:tc>
        <w:tc>
          <w:tcPr>
            <w:tcW w:w="1800" w:type="dxa"/>
            <w:tcBorders>
              <w:top w:val="nil"/>
              <w:left w:val="nil"/>
              <w:bottom w:val="nil"/>
              <w:right w:val="nil"/>
            </w:tcBorders>
            <w:shd w:val="clear" w:color="auto" w:fill="auto"/>
            <w:noWrap/>
            <w:vAlign w:val="bottom"/>
            <w:hideMark/>
          </w:tcPr>
          <w:p w14:paraId="7DAAF790" w14:textId="77777777" w:rsidR="005714C9" w:rsidRPr="00CD53B8" w:rsidRDefault="005714C9" w:rsidP="006D4899">
            <w:pPr>
              <w:jc w:val="right"/>
              <w:rPr>
                <w:color w:val="000000"/>
                <w:sz w:val="22"/>
                <w:szCs w:val="22"/>
              </w:rPr>
            </w:pPr>
            <w:r w:rsidRPr="00CD53B8">
              <w:rPr>
                <w:color w:val="000000"/>
                <w:sz w:val="22"/>
                <w:szCs w:val="22"/>
              </w:rPr>
              <w:t>44.77</w:t>
            </w:r>
          </w:p>
        </w:tc>
        <w:tc>
          <w:tcPr>
            <w:tcW w:w="2684" w:type="dxa"/>
            <w:tcBorders>
              <w:top w:val="nil"/>
              <w:left w:val="nil"/>
              <w:bottom w:val="nil"/>
              <w:right w:val="nil"/>
            </w:tcBorders>
            <w:shd w:val="clear" w:color="auto" w:fill="auto"/>
            <w:noWrap/>
            <w:vAlign w:val="bottom"/>
            <w:hideMark/>
          </w:tcPr>
          <w:p w14:paraId="22E83AB0" w14:textId="77777777" w:rsidR="005714C9" w:rsidRPr="00CD53B8" w:rsidRDefault="005714C9" w:rsidP="006D4899">
            <w:pPr>
              <w:jc w:val="right"/>
              <w:rPr>
                <w:color w:val="000000"/>
                <w:sz w:val="22"/>
                <w:szCs w:val="22"/>
              </w:rPr>
            </w:pPr>
          </w:p>
        </w:tc>
      </w:tr>
      <w:tr w:rsidR="005714C9" w:rsidRPr="00CD53B8" w14:paraId="4568B1F7" w14:textId="77777777" w:rsidTr="006D4899">
        <w:trPr>
          <w:trHeight w:val="320"/>
        </w:trPr>
        <w:tc>
          <w:tcPr>
            <w:tcW w:w="1260" w:type="dxa"/>
            <w:tcBorders>
              <w:top w:val="nil"/>
              <w:left w:val="nil"/>
              <w:bottom w:val="nil"/>
              <w:right w:val="nil"/>
            </w:tcBorders>
            <w:shd w:val="clear" w:color="auto" w:fill="auto"/>
            <w:noWrap/>
            <w:vAlign w:val="bottom"/>
            <w:hideMark/>
          </w:tcPr>
          <w:p w14:paraId="67F751C7"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6093AB4" w14:textId="77777777" w:rsidR="005714C9" w:rsidRPr="00CD53B8" w:rsidRDefault="005714C9" w:rsidP="006D4899">
            <w:pPr>
              <w:jc w:val="center"/>
              <w:rPr>
                <w:color w:val="000000"/>
                <w:sz w:val="22"/>
                <w:szCs w:val="22"/>
              </w:rPr>
            </w:pPr>
            <w:r w:rsidRPr="00CD53B8">
              <w:rPr>
                <w:color w:val="000000"/>
                <w:sz w:val="22"/>
                <w:szCs w:val="22"/>
              </w:rPr>
              <w:t>August</w:t>
            </w:r>
          </w:p>
        </w:tc>
        <w:tc>
          <w:tcPr>
            <w:tcW w:w="1710" w:type="dxa"/>
            <w:tcBorders>
              <w:top w:val="nil"/>
              <w:left w:val="nil"/>
              <w:bottom w:val="nil"/>
              <w:right w:val="nil"/>
            </w:tcBorders>
            <w:shd w:val="clear" w:color="auto" w:fill="auto"/>
            <w:noWrap/>
            <w:vAlign w:val="bottom"/>
            <w:hideMark/>
          </w:tcPr>
          <w:p w14:paraId="7B1DC515" w14:textId="77777777" w:rsidR="005714C9" w:rsidRPr="00CD53B8" w:rsidRDefault="005714C9" w:rsidP="006D4899">
            <w:pPr>
              <w:jc w:val="right"/>
              <w:rPr>
                <w:color w:val="000000"/>
                <w:sz w:val="22"/>
                <w:szCs w:val="22"/>
              </w:rPr>
            </w:pPr>
            <w:r w:rsidRPr="00CD53B8">
              <w:rPr>
                <w:color w:val="000000"/>
                <w:sz w:val="22"/>
                <w:szCs w:val="22"/>
              </w:rPr>
              <w:t>27.16</w:t>
            </w:r>
          </w:p>
        </w:tc>
        <w:tc>
          <w:tcPr>
            <w:tcW w:w="1440" w:type="dxa"/>
            <w:tcBorders>
              <w:top w:val="nil"/>
              <w:left w:val="nil"/>
              <w:bottom w:val="nil"/>
              <w:right w:val="nil"/>
            </w:tcBorders>
            <w:shd w:val="clear" w:color="auto" w:fill="auto"/>
            <w:noWrap/>
            <w:vAlign w:val="bottom"/>
            <w:hideMark/>
          </w:tcPr>
          <w:p w14:paraId="401EB196" w14:textId="77777777" w:rsidR="005714C9" w:rsidRPr="00CD53B8" w:rsidRDefault="005714C9" w:rsidP="006D4899">
            <w:pPr>
              <w:jc w:val="right"/>
              <w:rPr>
                <w:color w:val="000000"/>
                <w:sz w:val="22"/>
                <w:szCs w:val="22"/>
              </w:rPr>
            </w:pPr>
            <w:r w:rsidRPr="00CD53B8">
              <w:rPr>
                <w:color w:val="000000"/>
                <w:sz w:val="22"/>
                <w:szCs w:val="22"/>
              </w:rPr>
              <w:t>21.78</w:t>
            </w:r>
          </w:p>
        </w:tc>
        <w:tc>
          <w:tcPr>
            <w:tcW w:w="1530" w:type="dxa"/>
            <w:tcBorders>
              <w:top w:val="nil"/>
              <w:left w:val="nil"/>
              <w:bottom w:val="nil"/>
              <w:right w:val="nil"/>
            </w:tcBorders>
            <w:shd w:val="clear" w:color="auto" w:fill="auto"/>
            <w:noWrap/>
            <w:vAlign w:val="bottom"/>
            <w:hideMark/>
          </w:tcPr>
          <w:p w14:paraId="748FA42D" w14:textId="77777777" w:rsidR="005714C9" w:rsidRPr="00CD53B8" w:rsidRDefault="005714C9" w:rsidP="006D4899">
            <w:pPr>
              <w:jc w:val="right"/>
              <w:rPr>
                <w:color w:val="000000"/>
                <w:sz w:val="22"/>
                <w:szCs w:val="22"/>
              </w:rPr>
            </w:pPr>
            <w:r w:rsidRPr="00CD53B8">
              <w:rPr>
                <w:color w:val="000000"/>
                <w:sz w:val="22"/>
                <w:szCs w:val="22"/>
              </w:rPr>
              <w:t>36.64</w:t>
            </w:r>
          </w:p>
        </w:tc>
        <w:tc>
          <w:tcPr>
            <w:tcW w:w="1800" w:type="dxa"/>
            <w:tcBorders>
              <w:top w:val="nil"/>
              <w:left w:val="nil"/>
              <w:bottom w:val="nil"/>
              <w:right w:val="nil"/>
            </w:tcBorders>
            <w:shd w:val="clear" w:color="auto" w:fill="auto"/>
            <w:noWrap/>
            <w:vAlign w:val="bottom"/>
            <w:hideMark/>
          </w:tcPr>
          <w:p w14:paraId="459A46A3" w14:textId="77777777" w:rsidR="005714C9" w:rsidRPr="00CD53B8" w:rsidRDefault="005714C9" w:rsidP="006D4899">
            <w:pPr>
              <w:jc w:val="right"/>
              <w:rPr>
                <w:color w:val="000000"/>
                <w:sz w:val="22"/>
                <w:szCs w:val="22"/>
              </w:rPr>
            </w:pPr>
            <w:r w:rsidRPr="00CD53B8">
              <w:rPr>
                <w:color w:val="000000"/>
                <w:sz w:val="22"/>
                <w:szCs w:val="22"/>
              </w:rPr>
              <w:t>64.06</w:t>
            </w:r>
          </w:p>
        </w:tc>
        <w:tc>
          <w:tcPr>
            <w:tcW w:w="2684" w:type="dxa"/>
            <w:tcBorders>
              <w:top w:val="nil"/>
              <w:left w:val="nil"/>
              <w:bottom w:val="nil"/>
              <w:right w:val="nil"/>
            </w:tcBorders>
            <w:shd w:val="clear" w:color="auto" w:fill="auto"/>
            <w:noWrap/>
            <w:vAlign w:val="bottom"/>
            <w:hideMark/>
          </w:tcPr>
          <w:p w14:paraId="4A94B175" w14:textId="77777777" w:rsidR="005714C9" w:rsidRPr="00CD53B8" w:rsidRDefault="005714C9" w:rsidP="006D4899">
            <w:pPr>
              <w:jc w:val="right"/>
              <w:rPr>
                <w:color w:val="000000"/>
                <w:sz w:val="22"/>
                <w:szCs w:val="22"/>
              </w:rPr>
            </w:pPr>
          </w:p>
        </w:tc>
      </w:tr>
      <w:tr w:rsidR="005714C9" w:rsidRPr="00CD53B8" w14:paraId="5B1EB5B1" w14:textId="77777777" w:rsidTr="006D4899">
        <w:trPr>
          <w:trHeight w:val="320"/>
        </w:trPr>
        <w:tc>
          <w:tcPr>
            <w:tcW w:w="1260" w:type="dxa"/>
            <w:tcBorders>
              <w:top w:val="nil"/>
              <w:left w:val="nil"/>
              <w:bottom w:val="nil"/>
              <w:right w:val="nil"/>
            </w:tcBorders>
            <w:shd w:val="clear" w:color="auto" w:fill="auto"/>
            <w:noWrap/>
            <w:vAlign w:val="bottom"/>
            <w:hideMark/>
          </w:tcPr>
          <w:p w14:paraId="5C80301D"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CC2AB24" w14:textId="77777777" w:rsidR="005714C9" w:rsidRPr="00CD53B8" w:rsidRDefault="005714C9" w:rsidP="006D4899">
            <w:pPr>
              <w:jc w:val="center"/>
              <w:rPr>
                <w:color w:val="000000"/>
                <w:sz w:val="22"/>
                <w:szCs w:val="22"/>
              </w:rPr>
            </w:pPr>
            <w:r w:rsidRPr="00CD53B8">
              <w:rPr>
                <w:color w:val="000000"/>
                <w:sz w:val="22"/>
                <w:szCs w:val="22"/>
              </w:rPr>
              <w:t>September</w:t>
            </w:r>
          </w:p>
        </w:tc>
        <w:tc>
          <w:tcPr>
            <w:tcW w:w="1710" w:type="dxa"/>
            <w:tcBorders>
              <w:top w:val="nil"/>
              <w:left w:val="nil"/>
              <w:bottom w:val="nil"/>
              <w:right w:val="nil"/>
            </w:tcBorders>
            <w:shd w:val="clear" w:color="auto" w:fill="auto"/>
            <w:noWrap/>
            <w:vAlign w:val="bottom"/>
            <w:hideMark/>
          </w:tcPr>
          <w:p w14:paraId="132C5F6B" w14:textId="77777777" w:rsidR="005714C9" w:rsidRPr="00CD53B8" w:rsidRDefault="005714C9" w:rsidP="006D4899">
            <w:pPr>
              <w:jc w:val="right"/>
              <w:rPr>
                <w:color w:val="000000"/>
                <w:sz w:val="22"/>
                <w:szCs w:val="22"/>
              </w:rPr>
            </w:pPr>
            <w:r w:rsidRPr="00CD53B8">
              <w:rPr>
                <w:color w:val="000000"/>
                <w:sz w:val="22"/>
                <w:szCs w:val="22"/>
              </w:rPr>
              <w:t>25.81</w:t>
            </w:r>
          </w:p>
        </w:tc>
        <w:tc>
          <w:tcPr>
            <w:tcW w:w="1440" w:type="dxa"/>
            <w:tcBorders>
              <w:top w:val="nil"/>
              <w:left w:val="nil"/>
              <w:bottom w:val="nil"/>
              <w:right w:val="nil"/>
            </w:tcBorders>
            <w:shd w:val="clear" w:color="auto" w:fill="auto"/>
            <w:noWrap/>
            <w:vAlign w:val="bottom"/>
            <w:hideMark/>
          </w:tcPr>
          <w:p w14:paraId="28554F75" w14:textId="77777777" w:rsidR="005714C9" w:rsidRPr="00CD53B8" w:rsidRDefault="005714C9" w:rsidP="006D4899">
            <w:pPr>
              <w:jc w:val="right"/>
              <w:rPr>
                <w:color w:val="000000"/>
                <w:sz w:val="22"/>
                <w:szCs w:val="22"/>
              </w:rPr>
            </w:pPr>
            <w:r w:rsidRPr="00CD53B8">
              <w:rPr>
                <w:color w:val="000000"/>
                <w:sz w:val="22"/>
                <w:szCs w:val="22"/>
              </w:rPr>
              <w:t>18.74</w:t>
            </w:r>
          </w:p>
        </w:tc>
        <w:tc>
          <w:tcPr>
            <w:tcW w:w="1530" w:type="dxa"/>
            <w:tcBorders>
              <w:top w:val="nil"/>
              <w:left w:val="nil"/>
              <w:bottom w:val="nil"/>
              <w:right w:val="nil"/>
            </w:tcBorders>
            <w:shd w:val="clear" w:color="auto" w:fill="auto"/>
            <w:noWrap/>
            <w:vAlign w:val="bottom"/>
            <w:hideMark/>
          </w:tcPr>
          <w:p w14:paraId="6BD60F32" w14:textId="77777777" w:rsidR="005714C9" w:rsidRPr="00CD53B8" w:rsidRDefault="005714C9" w:rsidP="006D4899">
            <w:pPr>
              <w:jc w:val="right"/>
              <w:rPr>
                <w:color w:val="000000"/>
                <w:sz w:val="22"/>
                <w:szCs w:val="22"/>
              </w:rPr>
            </w:pPr>
            <w:r w:rsidRPr="00CD53B8">
              <w:rPr>
                <w:color w:val="000000"/>
                <w:sz w:val="22"/>
                <w:szCs w:val="22"/>
              </w:rPr>
              <w:t>35.85</w:t>
            </w:r>
          </w:p>
        </w:tc>
        <w:tc>
          <w:tcPr>
            <w:tcW w:w="1800" w:type="dxa"/>
            <w:tcBorders>
              <w:top w:val="nil"/>
              <w:left w:val="nil"/>
              <w:bottom w:val="nil"/>
              <w:right w:val="nil"/>
            </w:tcBorders>
            <w:shd w:val="clear" w:color="auto" w:fill="auto"/>
            <w:noWrap/>
            <w:vAlign w:val="bottom"/>
            <w:hideMark/>
          </w:tcPr>
          <w:p w14:paraId="0E11ED40" w14:textId="77777777" w:rsidR="005714C9" w:rsidRPr="00CD53B8" w:rsidRDefault="005714C9" w:rsidP="006D4899">
            <w:pPr>
              <w:jc w:val="right"/>
              <w:rPr>
                <w:color w:val="000000"/>
                <w:sz w:val="22"/>
                <w:szCs w:val="22"/>
              </w:rPr>
            </w:pPr>
            <w:r w:rsidRPr="00CD53B8">
              <w:rPr>
                <w:color w:val="000000"/>
                <w:sz w:val="22"/>
                <w:szCs w:val="22"/>
              </w:rPr>
              <w:t>82.90</w:t>
            </w:r>
          </w:p>
        </w:tc>
        <w:tc>
          <w:tcPr>
            <w:tcW w:w="2684" w:type="dxa"/>
            <w:tcBorders>
              <w:top w:val="nil"/>
              <w:left w:val="nil"/>
              <w:bottom w:val="nil"/>
              <w:right w:val="nil"/>
            </w:tcBorders>
            <w:shd w:val="clear" w:color="auto" w:fill="auto"/>
            <w:noWrap/>
            <w:vAlign w:val="bottom"/>
            <w:hideMark/>
          </w:tcPr>
          <w:p w14:paraId="60C75BEE"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34C26F80" w14:textId="77777777" w:rsidTr="006D4899">
        <w:trPr>
          <w:trHeight w:val="320"/>
        </w:trPr>
        <w:tc>
          <w:tcPr>
            <w:tcW w:w="1260" w:type="dxa"/>
            <w:tcBorders>
              <w:top w:val="nil"/>
              <w:left w:val="nil"/>
              <w:bottom w:val="nil"/>
              <w:right w:val="nil"/>
            </w:tcBorders>
            <w:shd w:val="clear" w:color="auto" w:fill="auto"/>
            <w:noWrap/>
            <w:vAlign w:val="bottom"/>
            <w:hideMark/>
          </w:tcPr>
          <w:p w14:paraId="442D2749"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348E926" w14:textId="77777777" w:rsidR="005714C9" w:rsidRPr="00CD53B8" w:rsidRDefault="005714C9" w:rsidP="006D4899">
            <w:pPr>
              <w:jc w:val="center"/>
              <w:rPr>
                <w:color w:val="000000"/>
                <w:sz w:val="22"/>
                <w:szCs w:val="22"/>
              </w:rPr>
            </w:pPr>
            <w:r w:rsidRPr="00CD53B8">
              <w:rPr>
                <w:color w:val="000000"/>
                <w:sz w:val="22"/>
                <w:szCs w:val="22"/>
              </w:rPr>
              <w:t>October</w:t>
            </w:r>
          </w:p>
        </w:tc>
        <w:tc>
          <w:tcPr>
            <w:tcW w:w="1710" w:type="dxa"/>
            <w:tcBorders>
              <w:top w:val="nil"/>
              <w:left w:val="nil"/>
              <w:bottom w:val="nil"/>
              <w:right w:val="nil"/>
            </w:tcBorders>
            <w:shd w:val="clear" w:color="auto" w:fill="auto"/>
            <w:noWrap/>
            <w:vAlign w:val="bottom"/>
            <w:hideMark/>
          </w:tcPr>
          <w:p w14:paraId="6F25112C" w14:textId="77777777" w:rsidR="005714C9" w:rsidRPr="00CD53B8" w:rsidRDefault="005714C9" w:rsidP="006D4899">
            <w:pPr>
              <w:jc w:val="right"/>
              <w:rPr>
                <w:color w:val="000000"/>
                <w:sz w:val="22"/>
                <w:szCs w:val="22"/>
              </w:rPr>
            </w:pPr>
            <w:r w:rsidRPr="00CD53B8">
              <w:rPr>
                <w:color w:val="000000"/>
                <w:sz w:val="22"/>
                <w:szCs w:val="22"/>
              </w:rPr>
              <w:t>22.71</w:t>
            </w:r>
          </w:p>
        </w:tc>
        <w:tc>
          <w:tcPr>
            <w:tcW w:w="1440" w:type="dxa"/>
            <w:tcBorders>
              <w:top w:val="nil"/>
              <w:left w:val="nil"/>
              <w:bottom w:val="nil"/>
              <w:right w:val="nil"/>
            </w:tcBorders>
            <w:shd w:val="clear" w:color="auto" w:fill="auto"/>
            <w:noWrap/>
            <w:vAlign w:val="bottom"/>
            <w:hideMark/>
          </w:tcPr>
          <w:p w14:paraId="7C10B1ED" w14:textId="77777777" w:rsidR="005714C9" w:rsidRPr="00CD53B8" w:rsidRDefault="005714C9" w:rsidP="006D4899">
            <w:pPr>
              <w:jc w:val="right"/>
              <w:rPr>
                <w:color w:val="000000"/>
                <w:sz w:val="22"/>
                <w:szCs w:val="22"/>
              </w:rPr>
            </w:pPr>
            <w:r w:rsidRPr="00CD53B8">
              <w:rPr>
                <w:color w:val="000000"/>
                <w:sz w:val="22"/>
                <w:szCs w:val="22"/>
              </w:rPr>
              <w:t>4.83</w:t>
            </w:r>
          </w:p>
        </w:tc>
        <w:tc>
          <w:tcPr>
            <w:tcW w:w="1530" w:type="dxa"/>
            <w:tcBorders>
              <w:top w:val="nil"/>
              <w:left w:val="nil"/>
              <w:bottom w:val="nil"/>
              <w:right w:val="nil"/>
            </w:tcBorders>
            <w:shd w:val="clear" w:color="auto" w:fill="auto"/>
            <w:noWrap/>
            <w:vAlign w:val="bottom"/>
            <w:hideMark/>
          </w:tcPr>
          <w:p w14:paraId="2786D57F" w14:textId="77777777" w:rsidR="005714C9" w:rsidRPr="00CD53B8" w:rsidRDefault="005714C9" w:rsidP="006D4899">
            <w:pPr>
              <w:jc w:val="right"/>
              <w:rPr>
                <w:color w:val="000000"/>
                <w:sz w:val="22"/>
                <w:szCs w:val="22"/>
              </w:rPr>
            </w:pPr>
            <w:r w:rsidRPr="00CD53B8">
              <w:rPr>
                <w:color w:val="000000"/>
                <w:sz w:val="22"/>
                <w:szCs w:val="22"/>
              </w:rPr>
              <w:t>35.05</w:t>
            </w:r>
          </w:p>
        </w:tc>
        <w:tc>
          <w:tcPr>
            <w:tcW w:w="1800" w:type="dxa"/>
            <w:tcBorders>
              <w:top w:val="nil"/>
              <w:left w:val="nil"/>
              <w:bottom w:val="nil"/>
              <w:right w:val="nil"/>
            </w:tcBorders>
            <w:shd w:val="clear" w:color="auto" w:fill="auto"/>
            <w:noWrap/>
            <w:vAlign w:val="bottom"/>
            <w:hideMark/>
          </w:tcPr>
          <w:p w14:paraId="7AB94179" w14:textId="77777777" w:rsidR="005714C9" w:rsidRPr="00CD53B8" w:rsidRDefault="005714C9" w:rsidP="006D4899">
            <w:pPr>
              <w:jc w:val="right"/>
              <w:rPr>
                <w:color w:val="000000"/>
                <w:sz w:val="22"/>
                <w:szCs w:val="22"/>
              </w:rPr>
            </w:pPr>
            <w:r w:rsidRPr="00CD53B8">
              <w:rPr>
                <w:color w:val="000000"/>
                <w:sz w:val="22"/>
                <w:szCs w:val="22"/>
              </w:rPr>
              <w:t>20.32</w:t>
            </w:r>
          </w:p>
        </w:tc>
        <w:tc>
          <w:tcPr>
            <w:tcW w:w="2684" w:type="dxa"/>
            <w:tcBorders>
              <w:top w:val="nil"/>
              <w:left w:val="nil"/>
              <w:bottom w:val="nil"/>
              <w:right w:val="nil"/>
            </w:tcBorders>
            <w:shd w:val="clear" w:color="auto" w:fill="auto"/>
            <w:noWrap/>
            <w:vAlign w:val="bottom"/>
            <w:hideMark/>
          </w:tcPr>
          <w:p w14:paraId="3011C514" w14:textId="77777777" w:rsidR="005714C9" w:rsidRPr="00CD53B8" w:rsidRDefault="005714C9" w:rsidP="006D4899">
            <w:pPr>
              <w:jc w:val="right"/>
              <w:rPr>
                <w:color w:val="000000"/>
                <w:sz w:val="22"/>
                <w:szCs w:val="22"/>
              </w:rPr>
            </w:pPr>
          </w:p>
        </w:tc>
      </w:tr>
      <w:tr w:rsidR="005714C9" w:rsidRPr="00CD53B8" w14:paraId="2859E8DA" w14:textId="77777777" w:rsidTr="006D4899">
        <w:trPr>
          <w:trHeight w:val="320"/>
        </w:trPr>
        <w:tc>
          <w:tcPr>
            <w:tcW w:w="1260" w:type="dxa"/>
            <w:tcBorders>
              <w:top w:val="nil"/>
              <w:left w:val="nil"/>
              <w:bottom w:val="nil"/>
              <w:right w:val="nil"/>
            </w:tcBorders>
            <w:shd w:val="clear" w:color="auto" w:fill="auto"/>
            <w:noWrap/>
            <w:vAlign w:val="bottom"/>
            <w:hideMark/>
          </w:tcPr>
          <w:p w14:paraId="223C562C"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7FC29332" w14:textId="77777777" w:rsidR="005714C9" w:rsidRPr="00CD53B8" w:rsidRDefault="005714C9" w:rsidP="006D4899">
            <w:pPr>
              <w:jc w:val="center"/>
              <w:rPr>
                <w:color w:val="000000"/>
                <w:sz w:val="22"/>
                <w:szCs w:val="22"/>
              </w:rPr>
            </w:pPr>
            <w:r w:rsidRPr="00CD53B8">
              <w:rPr>
                <w:color w:val="000000"/>
                <w:sz w:val="22"/>
                <w:szCs w:val="22"/>
              </w:rPr>
              <w:t>November</w:t>
            </w:r>
          </w:p>
        </w:tc>
        <w:tc>
          <w:tcPr>
            <w:tcW w:w="1710" w:type="dxa"/>
            <w:tcBorders>
              <w:top w:val="nil"/>
              <w:left w:val="nil"/>
              <w:bottom w:val="nil"/>
              <w:right w:val="nil"/>
            </w:tcBorders>
            <w:shd w:val="clear" w:color="auto" w:fill="auto"/>
            <w:noWrap/>
            <w:vAlign w:val="bottom"/>
            <w:hideMark/>
          </w:tcPr>
          <w:p w14:paraId="6695F4BA" w14:textId="77777777" w:rsidR="005714C9" w:rsidRPr="00CD53B8" w:rsidRDefault="005714C9" w:rsidP="006D4899">
            <w:pPr>
              <w:jc w:val="right"/>
              <w:rPr>
                <w:color w:val="000000"/>
                <w:sz w:val="22"/>
                <w:szCs w:val="22"/>
              </w:rPr>
            </w:pPr>
            <w:r w:rsidRPr="00CD53B8">
              <w:rPr>
                <w:color w:val="000000"/>
                <w:sz w:val="22"/>
                <w:szCs w:val="22"/>
              </w:rPr>
              <w:t>18.38</w:t>
            </w:r>
          </w:p>
        </w:tc>
        <w:tc>
          <w:tcPr>
            <w:tcW w:w="1440" w:type="dxa"/>
            <w:tcBorders>
              <w:top w:val="nil"/>
              <w:left w:val="nil"/>
              <w:bottom w:val="nil"/>
              <w:right w:val="nil"/>
            </w:tcBorders>
            <w:shd w:val="clear" w:color="auto" w:fill="auto"/>
            <w:noWrap/>
            <w:vAlign w:val="bottom"/>
            <w:hideMark/>
          </w:tcPr>
          <w:p w14:paraId="21DA5E50" w14:textId="77777777" w:rsidR="005714C9" w:rsidRPr="00CD53B8" w:rsidRDefault="005714C9" w:rsidP="006D4899">
            <w:pPr>
              <w:jc w:val="right"/>
              <w:rPr>
                <w:color w:val="000000"/>
                <w:sz w:val="22"/>
                <w:szCs w:val="22"/>
              </w:rPr>
            </w:pPr>
            <w:r w:rsidRPr="00CD53B8">
              <w:rPr>
                <w:color w:val="000000"/>
                <w:sz w:val="22"/>
                <w:szCs w:val="22"/>
              </w:rPr>
              <w:t>6.25</w:t>
            </w:r>
          </w:p>
        </w:tc>
        <w:tc>
          <w:tcPr>
            <w:tcW w:w="1530" w:type="dxa"/>
            <w:tcBorders>
              <w:top w:val="nil"/>
              <w:left w:val="nil"/>
              <w:bottom w:val="nil"/>
              <w:right w:val="nil"/>
            </w:tcBorders>
            <w:shd w:val="clear" w:color="auto" w:fill="auto"/>
            <w:noWrap/>
            <w:vAlign w:val="bottom"/>
            <w:hideMark/>
          </w:tcPr>
          <w:p w14:paraId="5160D544" w14:textId="77777777" w:rsidR="005714C9" w:rsidRPr="00CD53B8" w:rsidRDefault="005714C9" w:rsidP="006D4899">
            <w:pPr>
              <w:jc w:val="right"/>
              <w:rPr>
                <w:color w:val="000000"/>
                <w:sz w:val="22"/>
                <w:szCs w:val="22"/>
              </w:rPr>
            </w:pPr>
            <w:r w:rsidRPr="00CD53B8">
              <w:rPr>
                <w:color w:val="000000"/>
                <w:sz w:val="22"/>
                <w:szCs w:val="22"/>
              </w:rPr>
              <w:t>29.00</w:t>
            </w:r>
          </w:p>
        </w:tc>
        <w:tc>
          <w:tcPr>
            <w:tcW w:w="1800" w:type="dxa"/>
            <w:tcBorders>
              <w:top w:val="nil"/>
              <w:left w:val="nil"/>
              <w:bottom w:val="nil"/>
              <w:right w:val="nil"/>
            </w:tcBorders>
            <w:shd w:val="clear" w:color="auto" w:fill="auto"/>
            <w:noWrap/>
            <w:vAlign w:val="bottom"/>
            <w:hideMark/>
          </w:tcPr>
          <w:p w14:paraId="0AE26002" w14:textId="77777777" w:rsidR="005714C9" w:rsidRPr="00CD53B8" w:rsidRDefault="005714C9" w:rsidP="006D4899">
            <w:pPr>
              <w:jc w:val="right"/>
              <w:rPr>
                <w:color w:val="000000"/>
                <w:sz w:val="22"/>
                <w:szCs w:val="22"/>
              </w:rPr>
            </w:pPr>
            <w:r w:rsidRPr="00CD53B8">
              <w:rPr>
                <w:color w:val="000000"/>
                <w:sz w:val="22"/>
                <w:szCs w:val="22"/>
              </w:rPr>
              <w:t>30.65</w:t>
            </w:r>
          </w:p>
        </w:tc>
        <w:tc>
          <w:tcPr>
            <w:tcW w:w="2684" w:type="dxa"/>
            <w:tcBorders>
              <w:top w:val="nil"/>
              <w:left w:val="nil"/>
              <w:bottom w:val="nil"/>
              <w:right w:val="nil"/>
            </w:tcBorders>
            <w:shd w:val="clear" w:color="auto" w:fill="auto"/>
            <w:noWrap/>
            <w:vAlign w:val="bottom"/>
            <w:hideMark/>
          </w:tcPr>
          <w:p w14:paraId="2989D916" w14:textId="77777777" w:rsidR="005714C9" w:rsidRPr="00CD53B8" w:rsidRDefault="005714C9" w:rsidP="006D4899">
            <w:pPr>
              <w:jc w:val="right"/>
              <w:rPr>
                <w:color w:val="000000"/>
                <w:sz w:val="22"/>
                <w:szCs w:val="22"/>
              </w:rPr>
            </w:pPr>
          </w:p>
        </w:tc>
      </w:tr>
      <w:tr w:rsidR="005714C9" w:rsidRPr="00CD53B8" w14:paraId="623DACC5" w14:textId="77777777" w:rsidTr="006D4899">
        <w:trPr>
          <w:trHeight w:val="320"/>
        </w:trPr>
        <w:tc>
          <w:tcPr>
            <w:tcW w:w="1260" w:type="dxa"/>
            <w:tcBorders>
              <w:top w:val="nil"/>
              <w:left w:val="nil"/>
              <w:bottom w:val="nil"/>
              <w:right w:val="nil"/>
            </w:tcBorders>
            <w:shd w:val="clear" w:color="auto" w:fill="auto"/>
            <w:noWrap/>
            <w:vAlign w:val="bottom"/>
            <w:hideMark/>
          </w:tcPr>
          <w:p w14:paraId="1C46AE17"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E91795A" w14:textId="77777777" w:rsidR="005714C9" w:rsidRPr="00CD53B8" w:rsidRDefault="005714C9" w:rsidP="006D4899">
            <w:pPr>
              <w:jc w:val="center"/>
              <w:rPr>
                <w:color w:val="000000"/>
                <w:sz w:val="22"/>
                <w:szCs w:val="22"/>
              </w:rPr>
            </w:pPr>
            <w:r w:rsidRPr="00CD53B8">
              <w:rPr>
                <w:color w:val="000000"/>
                <w:sz w:val="22"/>
                <w:szCs w:val="22"/>
              </w:rPr>
              <w:t>December</w:t>
            </w:r>
          </w:p>
        </w:tc>
        <w:tc>
          <w:tcPr>
            <w:tcW w:w="1710" w:type="dxa"/>
            <w:tcBorders>
              <w:top w:val="nil"/>
              <w:left w:val="nil"/>
              <w:bottom w:val="nil"/>
              <w:right w:val="nil"/>
            </w:tcBorders>
            <w:shd w:val="clear" w:color="auto" w:fill="auto"/>
            <w:noWrap/>
            <w:vAlign w:val="bottom"/>
            <w:hideMark/>
          </w:tcPr>
          <w:p w14:paraId="0DE9591A" w14:textId="77777777" w:rsidR="005714C9" w:rsidRPr="00CD53B8" w:rsidRDefault="005714C9" w:rsidP="006D4899">
            <w:pPr>
              <w:jc w:val="right"/>
              <w:rPr>
                <w:color w:val="000000"/>
                <w:sz w:val="22"/>
                <w:szCs w:val="22"/>
              </w:rPr>
            </w:pPr>
            <w:r w:rsidRPr="00CD53B8">
              <w:rPr>
                <w:color w:val="000000"/>
                <w:sz w:val="22"/>
                <w:szCs w:val="22"/>
              </w:rPr>
              <w:t>15.20</w:t>
            </w:r>
          </w:p>
        </w:tc>
        <w:tc>
          <w:tcPr>
            <w:tcW w:w="1440" w:type="dxa"/>
            <w:tcBorders>
              <w:top w:val="nil"/>
              <w:left w:val="nil"/>
              <w:bottom w:val="nil"/>
              <w:right w:val="nil"/>
            </w:tcBorders>
            <w:shd w:val="clear" w:color="auto" w:fill="auto"/>
            <w:noWrap/>
            <w:vAlign w:val="bottom"/>
            <w:hideMark/>
          </w:tcPr>
          <w:p w14:paraId="4C0BE108" w14:textId="77777777" w:rsidR="005714C9" w:rsidRPr="00CD53B8" w:rsidRDefault="005714C9" w:rsidP="006D4899">
            <w:pPr>
              <w:jc w:val="right"/>
              <w:rPr>
                <w:color w:val="000000"/>
                <w:sz w:val="22"/>
                <w:szCs w:val="22"/>
              </w:rPr>
            </w:pPr>
            <w:r w:rsidRPr="00CD53B8">
              <w:rPr>
                <w:color w:val="000000"/>
                <w:sz w:val="22"/>
                <w:szCs w:val="22"/>
              </w:rPr>
              <w:t>-0.27</w:t>
            </w:r>
          </w:p>
        </w:tc>
        <w:tc>
          <w:tcPr>
            <w:tcW w:w="1530" w:type="dxa"/>
            <w:tcBorders>
              <w:top w:val="nil"/>
              <w:left w:val="nil"/>
              <w:bottom w:val="nil"/>
              <w:right w:val="nil"/>
            </w:tcBorders>
            <w:shd w:val="clear" w:color="auto" w:fill="auto"/>
            <w:noWrap/>
            <w:vAlign w:val="bottom"/>
            <w:hideMark/>
          </w:tcPr>
          <w:p w14:paraId="7EC4DEA6" w14:textId="77777777" w:rsidR="005714C9" w:rsidRPr="00CD53B8" w:rsidRDefault="005714C9" w:rsidP="006D4899">
            <w:pPr>
              <w:jc w:val="right"/>
              <w:rPr>
                <w:color w:val="000000"/>
                <w:sz w:val="22"/>
                <w:szCs w:val="22"/>
              </w:rPr>
            </w:pPr>
            <w:r w:rsidRPr="00CD53B8">
              <w:rPr>
                <w:color w:val="000000"/>
                <w:sz w:val="22"/>
                <w:szCs w:val="22"/>
              </w:rPr>
              <w:t>29.70</w:t>
            </w:r>
          </w:p>
        </w:tc>
        <w:tc>
          <w:tcPr>
            <w:tcW w:w="1800" w:type="dxa"/>
            <w:tcBorders>
              <w:top w:val="nil"/>
              <w:left w:val="nil"/>
              <w:bottom w:val="nil"/>
              <w:right w:val="nil"/>
            </w:tcBorders>
            <w:shd w:val="clear" w:color="auto" w:fill="auto"/>
            <w:noWrap/>
            <w:vAlign w:val="bottom"/>
            <w:hideMark/>
          </w:tcPr>
          <w:p w14:paraId="619E71FA" w14:textId="77777777" w:rsidR="005714C9" w:rsidRPr="00CD53B8" w:rsidRDefault="005714C9" w:rsidP="006D4899">
            <w:pPr>
              <w:jc w:val="right"/>
              <w:rPr>
                <w:color w:val="000000"/>
                <w:sz w:val="22"/>
                <w:szCs w:val="22"/>
              </w:rPr>
            </w:pPr>
            <w:r w:rsidRPr="00CD53B8">
              <w:rPr>
                <w:color w:val="000000"/>
                <w:sz w:val="22"/>
                <w:szCs w:val="22"/>
              </w:rPr>
              <w:t>6.71</w:t>
            </w:r>
          </w:p>
        </w:tc>
        <w:tc>
          <w:tcPr>
            <w:tcW w:w="2684" w:type="dxa"/>
            <w:tcBorders>
              <w:top w:val="nil"/>
              <w:left w:val="nil"/>
              <w:bottom w:val="nil"/>
              <w:right w:val="nil"/>
            </w:tcBorders>
            <w:shd w:val="clear" w:color="auto" w:fill="auto"/>
            <w:noWrap/>
            <w:vAlign w:val="bottom"/>
            <w:hideMark/>
          </w:tcPr>
          <w:p w14:paraId="16875E69" w14:textId="77777777" w:rsidR="005714C9" w:rsidRPr="00CD53B8" w:rsidRDefault="005714C9" w:rsidP="006D4899">
            <w:pPr>
              <w:jc w:val="right"/>
              <w:rPr>
                <w:color w:val="000000"/>
                <w:sz w:val="22"/>
                <w:szCs w:val="22"/>
              </w:rPr>
            </w:pPr>
          </w:p>
        </w:tc>
      </w:tr>
      <w:tr w:rsidR="005714C9" w:rsidRPr="00CD53B8" w14:paraId="6B38EAC3" w14:textId="77777777" w:rsidTr="006D4899">
        <w:trPr>
          <w:trHeight w:val="320"/>
        </w:trPr>
        <w:tc>
          <w:tcPr>
            <w:tcW w:w="1260" w:type="dxa"/>
            <w:tcBorders>
              <w:top w:val="nil"/>
              <w:left w:val="nil"/>
              <w:bottom w:val="nil"/>
              <w:right w:val="nil"/>
            </w:tcBorders>
            <w:shd w:val="clear" w:color="auto" w:fill="auto"/>
            <w:noWrap/>
            <w:vAlign w:val="bottom"/>
            <w:hideMark/>
          </w:tcPr>
          <w:p w14:paraId="7319FE7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474439EE" w14:textId="77777777" w:rsidR="005714C9" w:rsidRPr="00CD53B8" w:rsidRDefault="005714C9" w:rsidP="006D4899">
            <w:pPr>
              <w:jc w:val="center"/>
              <w:rPr>
                <w:color w:val="000000"/>
                <w:sz w:val="22"/>
                <w:szCs w:val="22"/>
              </w:rPr>
            </w:pPr>
            <w:r w:rsidRPr="00CD53B8">
              <w:rPr>
                <w:color w:val="000000"/>
                <w:sz w:val="22"/>
                <w:szCs w:val="22"/>
              </w:rPr>
              <w:t>January</w:t>
            </w:r>
          </w:p>
        </w:tc>
        <w:tc>
          <w:tcPr>
            <w:tcW w:w="1710" w:type="dxa"/>
            <w:tcBorders>
              <w:top w:val="nil"/>
              <w:left w:val="nil"/>
              <w:bottom w:val="nil"/>
              <w:right w:val="nil"/>
            </w:tcBorders>
            <w:shd w:val="clear" w:color="auto" w:fill="auto"/>
            <w:noWrap/>
            <w:vAlign w:val="bottom"/>
            <w:hideMark/>
          </w:tcPr>
          <w:p w14:paraId="1F6F2E83" w14:textId="77777777" w:rsidR="005714C9" w:rsidRPr="00CD53B8" w:rsidRDefault="005714C9" w:rsidP="006D4899">
            <w:pPr>
              <w:jc w:val="right"/>
              <w:rPr>
                <w:color w:val="000000"/>
                <w:sz w:val="22"/>
                <w:szCs w:val="22"/>
              </w:rPr>
            </w:pPr>
            <w:r w:rsidRPr="00CD53B8">
              <w:rPr>
                <w:color w:val="000000"/>
                <w:sz w:val="22"/>
                <w:szCs w:val="22"/>
              </w:rPr>
              <w:t>11.54</w:t>
            </w:r>
          </w:p>
        </w:tc>
        <w:tc>
          <w:tcPr>
            <w:tcW w:w="1440" w:type="dxa"/>
            <w:tcBorders>
              <w:top w:val="nil"/>
              <w:left w:val="nil"/>
              <w:bottom w:val="nil"/>
              <w:right w:val="nil"/>
            </w:tcBorders>
            <w:shd w:val="clear" w:color="auto" w:fill="auto"/>
            <w:noWrap/>
            <w:vAlign w:val="bottom"/>
            <w:hideMark/>
          </w:tcPr>
          <w:p w14:paraId="07582345" w14:textId="77777777" w:rsidR="005714C9" w:rsidRPr="00CD53B8" w:rsidRDefault="005714C9" w:rsidP="006D4899">
            <w:pPr>
              <w:jc w:val="right"/>
              <w:rPr>
                <w:color w:val="000000"/>
                <w:sz w:val="22"/>
                <w:szCs w:val="22"/>
              </w:rPr>
            </w:pPr>
            <w:r w:rsidRPr="00CD53B8">
              <w:rPr>
                <w:color w:val="000000"/>
                <w:sz w:val="22"/>
                <w:szCs w:val="22"/>
              </w:rPr>
              <w:t>-3.69</w:t>
            </w:r>
          </w:p>
        </w:tc>
        <w:tc>
          <w:tcPr>
            <w:tcW w:w="1530" w:type="dxa"/>
            <w:tcBorders>
              <w:top w:val="nil"/>
              <w:left w:val="nil"/>
              <w:bottom w:val="nil"/>
              <w:right w:val="nil"/>
            </w:tcBorders>
            <w:shd w:val="clear" w:color="auto" w:fill="auto"/>
            <w:noWrap/>
            <w:vAlign w:val="bottom"/>
            <w:hideMark/>
          </w:tcPr>
          <w:p w14:paraId="5B4DD313" w14:textId="77777777" w:rsidR="005714C9" w:rsidRPr="00CD53B8" w:rsidRDefault="005714C9" w:rsidP="006D4899">
            <w:pPr>
              <w:jc w:val="right"/>
              <w:rPr>
                <w:color w:val="000000"/>
                <w:sz w:val="22"/>
                <w:szCs w:val="22"/>
              </w:rPr>
            </w:pPr>
            <w:r w:rsidRPr="00CD53B8">
              <w:rPr>
                <w:color w:val="000000"/>
                <w:sz w:val="22"/>
                <w:szCs w:val="22"/>
              </w:rPr>
              <w:t>28.65</w:t>
            </w:r>
          </w:p>
        </w:tc>
        <w:tc>
          <w:tcPr>
            <w:tcW w:w="1800" w:type="dxa"/>
            <w:tcBorders>
              <w:top w:val="nil"/>
              <w:left w:val="nil"/>
              <w:bottom w:val="nil"/>
              <w:right w:val="nil"/>
            </w:tcBorders>
            <w:shd w:val="clear" w:color="auto" w:fill="auto"/>
            <w:noWrap/>
            <w:vAlign w:val="bottom"/>
            <w:hideMark/>
          </w:tcPr>
          <w:p w14:paraId="53A764E8" w14:textId="77777777" w:rsidR="005714C9" w:rsidRPr="00CD53B8" w:rsidRDefault="005714C9" w:rsidP="006D4899">
            <w:pPr>
              <w:jc w:val="right"/>
              <w:rPr>
                <w:color w:val="000000"/>
                <w:sz w:val="22"/>
                <w:szCs w:val="22"/>
              </w:rPr>
            </w:pPr>
            <w:r w:rsidRPr="00CD53B8">
              <w:rPr>
                <w:color w:val="000000"/>
                <w:sz w:val="22"/>
                <w:szCs w:val="22"/>
              </w:rPr>
              <w:t>41.35</w:t>
            </w:r>
          </w:p>
        </w:tc>
        <w:tc>
          <w:tcPr>
            <w:tcW w:w="2684" w:type="dxa"/>
            <w:tcBorders>
              <w:top w:val="nil"/>
              <w:left w:val="nil"/>
              <w:bottom w:val="nil"/>
              <w:right w:val="nil"/>
            </w:tcBorders>
            <w:shd w:val="clear" w:color="auto" w:fill="auto"/>
            <w:noWrap/>
            <w:vAlign w:val="bottom"/>
            <w:hideMark/>
          </w:tcPr>
          <w:p w14:paraId="57D6EC6D" w14:textId="77777777" w:rsidR="005714C9" w:rsidRPr="00CD53B8" w:rsidRDefault="005714C9" w:rsidP="006D4899">
            <w:pPr>
              <w:jc w:val="right"/>
              <w:rPr>
                <w:color w:val="000000"/>
                <w:sz w:val="22"/>
                <w:szCs w:val="22"/>
              </w:rPr>
            </w:pPr>
          </w:p>
        </w:tc>
      </w:tr>
      <w:tr w:rsidR="005714C9" w:rsidRPr="00CD53B8" w14:paraId="3A0B7701" w14:textId="77777777" w:rsidTr="006D4899">
        <w:trPr>
          <w:trHeight w:val="320"/>
        </w:trPr>
        <w:tc>
          <w:tcPr>
            <w:tcW w:w="1260" w:type="dxa"/>
            <w:tcBorders>
              <w:top w:val="nil"/>
              <w:left w:val="nil"/>
              <w:bottom w:val="nil"/>
              <w:right w:val="nil"/>
            </w:tcBorders>
            <w:shd w:val="clear" w:color="auto" w:fill="auto"/>
            <w:noWrap/>
            <w:vAlign w:val="bottom"/>
            <w:hideMark/>
          </w:tcPr>
          <w:p w14:paraId="01931A87"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36D5EE0" w14:textId="77777777" w:rsidR="005714C9" w:rsidRPr="00CD53B8" w:rsidRDefault="005714C9" w:rsidP="006D4899">
            <w:pPr>
              <w:jc w:val="center"/>
              <w:rPr>
                <w:color w:val="000000"/>
                <w:sz w:val="22"/>
                <w:szCs w:val="22"/>
              </w:rPr>
            </w:pPr>
            <w:r w:rsidRPr="00CD53B8">
              <w:rPr>
                <w:color w:val="000000"/>
                <w:sz w:val="22"/>
                <w:szCs w:val="22"/>
              </w:rPr>
              <w:t>February</w:t>
            </w:r>
          </w:p>
        </w:tc>
        <w:tc>
          <w:tcPr>
            <w:tcW w:w="1710" w:type="dxa"/>
            <w:tcBorders>
              <w:top w:val="nil"/>
              <w:left w:val="nil"/>
              <w:bottom w:val="nil"/>
              <w:right w:val="nil"/>
            </w:tcBorders>
            <w:shd w:val="clear" w:color="auto" w:fill="auto"/>
            <w:noWrap/>
            <w:vAlign w:val="bottom"/>
            <w:hideMark/>
          </w:tcPr>
          <w:p w14:paraId="15DD62D6" w14:textId="77777777" w:rsidR="005714C9" w:rsidRPr="00CD53B8" w:rsidRDefault="005714C9" w:rsidP="006D4899">
            <w:pPr>
              <w:jc w:val="right"/>
              <w:rPr>
                <w:color w:val="000000"/>
                <w:sz w:val="22"/>
                <w:szCs w:val="22"/>
              </w:rPr>
            </w:pPr>
            <w:r w:rsidRPr="00CD53B8">
              <w:rPr>
                <w:color w:val="000000"/>
                <w:sz w:val="22"/>
                <w:szCs w:val="22"/>
              </w:rPr>
              <w:t>19.56</w:t>
            </w:r>
          </w:p>
        </w:tc>
        <w:tc>
          <w:tcPr>
            <w:tcW w:w="1440" w:type="dxa"/>
            <w:tcBorders>
              <w:top w:val="nil"/>
              <w:left w:val="nil"/>
              <w:bottom w:val="nil"/>
              <w:right w:val="nil"/>
            </w:tcBorders>
            <w:shd w:val="clear" w:color="auto" w:fill="auto"/>
            <w:noWrap/>
            <w:vAlign w:val="bottom"/>
            <w:hideMark/>
          </w:tcPr>
          <w:p w14:paraId="69257833" w14:textId="77777777" w:rsidR="005714C9" w:rsidRPr="00CD53B8" w:rsidRDefault="005714C9" w:rsidP="006D4899">
            <w:pPr>
              <w:jc w:val="right"/>
              <w:rPr>
                <w:color w:val="000000"/>
                <w:sz w:val="22"/>
                <w:szCs w:val="22"/>
              </w:rPr>
            </w:pPr>
            <w:r w:rsidRPr="00CD53B8">
              <w:rPr>
                <w:color w:val="000000"/>
                <w:sz w:val="22"/>
                <w:szCs w:val="22"/>
              </w:rPr>
              <w:t>5.87</w:t>
            </w:r>
          </w:p>
        </w:tc>
        <w:tc>
          <w:tcPr>
            <w:tcW w:w="1530" w:type="dxa"/>
            <w:tcBorders>
              <w:top w:val="nil"/>
              <w:left w:val="nil"/>
              <w:bottom w:val="nil"/>
              <w:right w:val="nil"/>
            </w:tcBorders>
            <w:shd w:val="clear" w:color="auto" w:fill="auto"/>
            <w:noWrap/>
            <w:vAlign w:val="bottom"/>
            <w:hideMark/>
          </w:tcPr>
          <w:p w14:paraId="5D812FE6" w14:textId="77777777" w:rsidR="005714C9" w:rsidRPr="00CD53B8" w:rsidRDefault="005714C9" w:rsidP="006D4899">
            <w:pPr>
              <w:jc w:val="right"/>
              <w:rPr>
                <w:color w:val="000000"/>
                <w:sz w:val="22"/>
                <w:szCs w:val="22"/>
              </w:rPr>
            </w:pPr>
            <w:r w:rsidRPr="00CD53B8">
              <w:rPr>
                <w:color w:val="000000"/>
                <w:sz w:val="22"/>
                <w:szCs w:val="22"/>
              </w:rPr>
              <w:t>31.39</w:t>
            </w:r>
          </w:p>
        </w:tc>
        <w:tc>
          <w:tcPr>
            <w:tcW w:w="1800" w:type="dxa"/>
            <w:tcBorders>
              <w:top w:val="nil"/>
              <w:left w:val="nil"/>
              <w:bottom w:val="nil"/>
              <w:right w:val="nil"/>
            </w:tcBorders>
            <w:shd w:val="clear" w:color="auto" w:fill="auto"/>
            <w:noWrap/>
            <w:vAlign w:val="bottom"/>
            <w:hideMark/>
          </w:tcPr>
          <w:p w14:paraId="401761C6" w14:textId="77777777" w:rsidR="005714C9" w:rsidRPr="00CD53B8" w:rsidRDefault="005714C9" w:rsidP="006D4899">
            <w:pPr>
              <w:jc w:val="right"/>
              <w:rPr>
                <w:color w:val="000000"/>
                <w:sz w:val="22"/>
                <w:szCs w:val="22"/>
              </w:rPr>
            </w:pPr>
            <w:r w:rsidRPr="00CD53B8">
              <w:rPr>
                <w:color w:val="000000"/>
                <w:sz w:val="22"/>
                <w:szCs w:val="22"/>
              </w:rPr>
              <w:t>4.58</w:t>
            </w:r>
          </w:p>
        </w:tc>
        <w:tc>
          <w:tcPr>
            <w:tcW w:w="2684" w:type="dxa"/>
            <w:tcBorders>
              <w:top w:val="nil"/>
              <w:left w:val="nil"/>
              <w:bottom w:val="nil"/>
              <w:right w:val="nil"/>
            </w:tcBorders>
            <w:shd w:val="clear" w:color="auto" w:fill="auto"/>
            <w:noWrap/>
            <w:vAlign w:val="bottom"/>
            <w:hideMark/>
          </w:tcPr>
          <w:p w14:paraId="5C0EACE3" w14:textId="77777777" w:rsidR="005714C9" w:rsidRPr="00CD53B8" w:rsidRDefault="005714C9" w:rsidP="006D4899">
            <w:pPr>
              <w:jc w:val="right"/>
              <w:rPr>
                <w:color w:val="000000"/>
                <w:sz w:val="22"/>
                <w:szCs w:val="22"/>
              </w:rPr>
            </w:pPr>
          </w:p>
        </w:tc>
      </w:tr>
      <w:tr w:rsidR="005714C9" w:rsidRPr="00CD53B8" w14:paraId="4D7A2C0C" w14:textId="77777777" w:rsidTr="006D4899">
        <w:trPr>
          <w:trHeight w:val="320"/>
        </w:trPr>
        <w:tc>
          <w:tcPr>
            <w:tcW w:w="1260" w:type="dxa"/>
            <w:tcBorders>
              <w:top w:val="nil"/>
              <w:left w:val="nil"/>
              <w:bottom w:val="nil"/>
              <w:right w:val="nil"/>
            </w:tcBorders>
            <w:shd w:val="clear" w:color="auto" w:fill="auto"/>
            <w:noWrap/>
            <w:vAlign w:val="bottom"/>
            <w:hideMark/>
          </w:tcPr>
          <w:p w14:paraId="64E12279"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2BF4763E" w14:textId="77777777" w:rsidR="005714C9" w:rsidRPr="00CD53B8" w:rsidRDefault="005714C9" w:rsidP="006D4899">
            <w:pPr>
              <w:jc w:val="center"/>
              <w:rPr>
                <w:color w:val="000000"/>
                <w:sz w:val="22"/>
                <w:szCs w:val="22"/>
              </w:rPr>
            </w:pPr>
            <w:r w:rsidRPr="00CD53B8">
              <w:rPr>
                <w:color w:val="000000"/>
                <w:sz w:val="22"/>
                <w:szCs w:val="22"/>
              </w:rPr>
              <w:t>March</w:t>
            </w:r>
          </w:p>
        </w:tc>
        <w:tc>
          <w:tcPr>
            <w:tcW w:w="1710" w:type="dxa"/>
            <w:tcBorders>
              <w:top w:val="nil"/>
              <w:left w:val="nil"/>
              <w:bottom w:val="nil"/>
              <w:right w:val="nil"/>
            </w:tcBorders>
            <w:shd w:val="clear" w:color="auto" w:fill="auto"/>
            <w:noWrap/>
            <w:vAlign w:val="bottom"/>
            <w:hideMark/>
          </w:tcPr>
          <w:p w14:paraId="5C68ECC8" w14:textId="77777777" w:rsidR="005714C9" w:rsidRPr="00CD53B8" w:rsidRDefault="005714C9" w:rsidP="006D4899">
            <w:pPr>
              <w:jc w:val="right"/>
              <w:rPr>
                <w:color w:val="000000"/>
                <w:sz w:val="22"/>
                <w:szCs w:val="22"/>
              </w:rPr>
            </w:pPr>
            <w:r w:rsidRPr="00CD53B8">
              <w:rPr>
                <w:color w:val="000000"/>
                <w:sz w:val="22"/>
                <w:szCs w:val="22"/>
              </w:rPr>
              <w:t>16.30</w:t>
            </w:r>
          </w:p>
        </w:tc>
        <w:tc>
          <w:tcPr>
            <w:tcW w:w="1440" w:type="dxa"/>
            <w:tcBorders>
              <w:top w:val="nil"/>
              <w:left w:val="nil"/>
              <w:bottom w:val="nil"/>
              <w:right w:val="nil"/>
            </w:tcBorders>
            <w:shd w:val="clear" w:color="auto" w:fill="auto"/>
            <w:noWrap/>
            <w:vAlign w:val="bottom"/>
            <w:hideMark/>
          </w:tcPr>
          <w:p w14:paraId="4050A0B4" w14:textId="77777777" w:rsidR="005714C9" w:rsidRPr="00CD53B8" w:rsidRDefault="005714C9" w:rsidP="006D4899">
            <w:pPr>
              <w:jc w:val="right"/>
              <w:rPr>
                <w:color w:val="000000"/>
                <w:sz w:val="22"/>
                <w:szCs w:val="22"/>
              </w:rPr>
            </w:pPr>
            <w:r w:rsidRPr="00CD53B8">
              <w:rPr>
                <w:color w:val="000000"/>
                <w:sz w:val="22"/>
                <w:szCs w:val="22"/>
              </w:rPr>
              <w:t>-0.26</w:t>
            </w:r>
          </w:p>
        </w:tc>
        <w:tc>
          <w:tcPr>
            <w:tcW w:w="1530" w:type="dxa"/>
            <w:tcBorders>
              <w:top w:val="nil"/>
              <w:left w:val="nil"/>
              <w:bottom w:val="nil"/>
              <w:right w:val="nil"/>
            </w:tcBorders>
            <w:shd w:val="clear" w:color="auto" w:fill="auto"/>
            <w:noWrap/>
            <w:vAlign w:val="bottom"/>
            <w:hideMark/>
          </w:tcPr>
          <w:p w14:paraId="7031F061" w14:textId="77777777" w:rsidR="005714C9" w:rsidRPr="00CD53B8" w:rsidRDefault="005714C9" w:rsidP="006D4899">
            <w:pPr>
              <w:jc w:val="right"/>
              <w:rPr>
                <w:color w:val="000000"/>
                <w:sz w:val="22"/>
                <w:szCs w:val="22"/>
              </w:rPr>
            </w:pPr>
            <w:r w:rsidRPr="00CD53B8">
              <w:rPr>
                <w:color w:val="000000"/>
                <w:sz w:val="22"/>
                <w:szCs w:val="22"/>
              </w:rPr>
              <w:t>30.85</w:t>
            </w:r>
          </w:p>
        </w:tc>
        <w:tc>
          <w:tcPr>
            <w:tcW w:w="1800" w:type="dxa"/>
            <w:tcBorders>
              <w:top w:val="nil"/>
              <w:left w:val="nil"/>
              <w:bottom w:val="nil"/>
              <w:right w:val="nil"/>
            </w:tcBorders>
            <w:shd w:val="clear" w:color="auto" w:fill="auto"/>
            <w:noWrap/>
            <w:vAlign w:val="bottom"/>
            <w:hideMark/>
          </w:tcPr>
          <w:p w14:paraId="46DFB505" w14:textId="77777777" w:rsidR="005714C9" w:rsidRPr="00CD53B8" w:rsidRDefault="005714C9" w:rsidP="006D4899">
            <w:pPr>
              <w:jc w:val="right"/>
              <w:rPr>
                <w:color w:val="000000"/>
                <w:sz w:val="22"/>
                <w:szCs w:val="22"/>
              </w:rPr>
            </w:pPr>
            <w:r w:rsidRPr="00CD53B8">
              <w:rPr>
                <w:color w:val="000000"/>
                <w:sz w:val="22"/>
                <w:szCs w:val="22"/>
              </w:rPr>
              <w:t>13.48</w:t>
            </w:r>
          </w:p>
        </w:tc>
        <w:tc>
          <w:tcPr>
            <w:tcW w:w="2684" w:type="dxa"/>
            <w:tcBorders>
              <w:top w:val="nil"/>
              <w:left w:val="nil"/>
              <w:bottom w:val="nil"/>
              <w:right w:val="nil"/>
            </w:tcBorders>
            <w:shd w:val="clear" w:color="auto" w:fill="auto"/>
            <w:noWrap/>
            <w:vAlign w:val="bottom"/>
            <w:hideMark/>
          </w:tcPr>
          <w:p w14:paraId="0F305D5B" w14:textId="77777777" w:rsidR="005714C9" w:rsidRPr="00CD53B8" w:rsidRDefault="005714C9" w:rsidP="006D4899">
            <w:pPr>
              <w:jc w:val="right"/>
              <w:rPr>
                <w:color w:val="000000"/>
                <w:sz w:val="22"/>
                <w:szCs w:val="22"/>
              </w:rPr>
            </w:pPr>
          </w:p>
        </w:tc>
      </w:tr>
      <w:tr w:rsidR="005714C9" w:rsidRPr="00CD53B8" w14:paraId="2B4FF131" w14:textId="77777777" w:rsidTr="006D4899">
        <w:trPr>
          <w:trHeight w:val="320"/>
        </w:trPr>
        <w:tc>
          <w:tcPr>
            <w:tcW w:w="1260" w:type="dxa"/>
            <w:tcBorders>
              <w:top w:val="nil"/>
              <w:left w:val="nil"/>
              <w:bottom w:val="nil"/>
              <w:right w:val="nil"/>
            </w:tcBorders>
            <w:shd w:val="clear" w:color="auto" w:fill="auto"/>
            <w:noWrap/>
            <w:vAlign w:val="bottom"/>
            <w:hideMark/>
          </w:tcPr>
          <w:p w14:paraId="62F8A6D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7825882E" w14:textId="77777777" w:rsidR="005714C9" w:rsidRPr="00CD53B8" w:rsidRDefault="005714C9" w:rsidP="006D4899">
            <w:pPr>
              <w:jc w:val="center"/>
              <w:rPr>
                <w:color w:val="000000"/>
                <w:sz w:val="22"/>
                <w:szCs w:val="22"/>
              </w:rPr>
            </w:pPr>
            <w:r w:rsidRPr="00CD53B8">
              <w:rPr>
                <w:color w:val="000000"/>
                <w:sz w:val="22"/>
                <w:szCs w:val="22"/>
              </w:rPr>
              <w:t>April</w:t>
            </w:r>
          </w:p>
        </w:tc>
        <w:tc>
          <w:tcPr>
            <w:tcW w:w="1710" w:type="dxa"/>
            <w:tcBorders>
              <w:top w:val="nil"/>
              <w:left w:val="nil"/>
              <w:bottom w:val="nil"/>
              <w:right w:val="nil"/>
            </w:tcBorders>
            <w:shd w:val="clear" w:color="auto" w:fill="auto"/>
            <w:noWrap/>
            <w:vAlign w:val="bottom"/>
            <w:hideMark/>
          </w:tcPr>
          <w:p w14:paraId="52E63323" w14:textId="77777777" w:rsidR="005714C9" w:rsidRPr="00CD53B8" w:rsidRDefault="005714C9" w:rsidP="006D4899">
            <w:pPr>
              <w:jc w:val="right"/>
              <w:rPr>
                <w:color w:val="000000"/>
                <w:sz w:val="22"/>
                <w:szCs w:val="22"/>
              </w:rPr>
            </w:pPr>
            <w:r w:rsidRPr="00CD53B8">
              <w:rPr>
                <w:color w:val="000000"/>
                <w:sz w:val="22"/>
                <w:szCs w:val="22"/>
              </w:rPr>
              <w:t>20.55</w:t>
            </w:r>
          </w:p>
        </w:tc>
        <w:tc>
          <w:tcPr>
            <w:tcW w:w="1440" w:type="dxa"/>
            <w:tcBorders>
              <w:top w:val="nil"/>
              <w:left w:val="nil"/>
              <w:bottom w:val="nil"/>
              <w:right w:val="nil"/>
            </w:tcBorders>
            <w:shd w:val="clear" w:color="auto" w:fill="auto"/>
            <w:noWrap/>
            <w:vAlign w:val="bottom"/>
            <w:hideMark/>
          </w:tcPr>
          <w:p w14:paraId="6444AB3E" w14:textId="77777777" w:rsidR="005714C9" w:rsidRPr="00CD53B8" w:rsidRDefault="005714C9" w:rsidP="006D4899">
            <w:pPr>
              <w:jc w:val="right"/>
              <w:rPr>
                <w:color w:val="000000"/>
                <w:sz w:val="22"/>
                <w:szCs w:val="22"/>
              </w:rPr>
            </w:pPr>
            <w:r w:rsidRPr="00CD53B8">
              <w:rPr>
                <w:color w:val="000000"/>
                <w:sz w:val="22"/>
                <w:szCs w:val="22"/>
              </w:rPr>
              <w:t>7.79</w:t>
            </w:r>
          </w:p>
        </w:tc>
        <w:tc>
          <w:tcPr>
            <w:tcW w:w="1530" w:type="dxa"/>
            <w:tcBorders>
              <w:top w:val="nil"/>
              <w:left w:val="nil"/>
              <w:bottom w:val="nil"/>
              <w:right w:val="nil"/>
            </w:tcBorders>
            <w:shd w:val="clear" w:color="auto" w:fill="auto"/>
            <w:noWrap/>
            <w:vAlign w:val="bottom"/>
            <w:hideMark/>
          </w:tcPr>
          <w:p w14:paraId="396A4815" w14:textId="77777777" w:rsidR="005714C9" w:rsidRPr="00CD53B8" w:rsidRDefault="005714C9" w:rsidP="006D4899">
            <w:pPr>
              <w:jc w:val="right"/>
              <w:rPr>
                <w:color w:val="000000"/>
                <w:sz w:val="22"/>
                <w:szCs w:val="22"/>
              </w:rPr>
            </w:pPr>
            <w:r w:rsidRPr="00CD53B8">
              <w:rPr>
                <w:color w:val="000000"/>
                <w:sz w:val="22"/>
                <w:szCs w:val="22"/>
              </w:rPr>
              <w:t>33.38</w:t>
            </w:r>
          </w:p>
        </w:tc>
        <w:tc>
          <w:tcPr>
            <w:tcW w:w="1800" w:type="dxa"/>
            <w:tcBorders>
              <w:top w:val="nil"/>
              <w:left w:val="nil"/>
              <w:bottom w:val="nil"/>
              <w:right w:val="nil"/>
            </w:tcBorders>
            <w:shd w:val="clear" w:color="auto" w:fill="auto"/>
            <w:noWrap/>
            <w:vAlign w:val="bottom"/>
            <w:hideMark/>
          </w:tcPr>
          <w:p w14:paraId="3D5C304F" w14:textId="77777777" w:rsidR="005714C9" w:rsidRPr="00CD53B8" w:rsidRDefault="005714C9" w:rsidP="006D4899">
            <w:pPr>
              <w:jc w:val="right"/>
              <w:rPr>
                <w:color w:val="000000"/>
                <w:sz w:val="22"/>
                <w:szCs w:val="22"/>
              </w:rPr>
            </w:pPr>
            <w:r w:rsidRPr="00CD53B8">
              <w:rPr>
                <w:color w:val="000000"/>
                <w:sz w:val="22"/>
                <w:szCs w:val="22"/>
              </w:rPr>
              <w:t>43.68</w:t>
            </w:r>
          </w:p>
        </w:tc>
        <w:tc>
          <w:tcPr>
            <w:tcW w:w="2684" w:type="dxa"/>
            <w:tcBorders>
              <w:top w:val="nil"/>
              <w:left w:val="nil"/>
              <w:bottom w:val="nil"/>
              <w:right w:val="nil"/>
            </w:tcBorders>
            <w:shd w:val="clear" w:color="auto" w:fill="auto"/>
            <w:noWrap/>
            <w:vAlign w:val="bottom"/>
            <w:hideMark/>
          </w:tcPr>
          <w:p w14:paraId="14B62902" w14:textId="77777777" w:rsidR="005714C9" w:rsidRPr="00CD53B8" w:rsidRDefault="005714C9" w:rsidP="006D4899">
            <w:pPr>
              <w:jc w:val="right"/>
              <w:rPr>
                <w:color w:val="000000"/>
                <w:sz w:val="22"/>
                <w:szCs w:val="22"/>
              </w:rPr>
            </w:pPr>
          </w:p>
        </w:tc>
      </w:tr>
      <w:tr w:rsidR="005714C9" w:rsidRPr="00CD53B8" w14:paraId="49D169C8" w14:textId="77777777" w:rsidTr="006D4899">
        <w:trPr>
          <w:trHeight w:val="320"/>
        </w:trPr>
        <w:tc>
          <w:tcPr>
            <w:tcW w:w="1260" w:type="dxa"/>
            <w:tcBorders>
              <w:top w:val="nil"/>
              <w:left w:val="nil"/>
              <w:right w:val="nil"/>
            </w:tcBorders>
            <w:shd w:val="clear" w:color="auto" w:fill="auto"/>
            <w:noWrap/>
            <w:vAlign w:val="bottom"/>
            <w:hideMark/>
          </w:tcPr>
          <w:p w14:paraId="34E4B8DF"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right w:val="nil"/>
            </w:tcBorders>
            <w:shd w:val="clear" w:color="auto" w:fill="auto"/>
            <w:noWrap/>
            <w:vAlign w:val="bottom"/>
            <w:hideMark/>
          </w:tcPr>
          <w:p w14:paraId="45951535" w14:textId="77777777" w:rsidR="005714C9" w:rsidRPr="00CD53B8" w:rsidRDefault="005714C9" w:rsidP="006D4899">
            <w:pPr>
              <w:jc w:val="center"/>
              <w:rPr>
                <w:color w:val="000000"/>
                <w:sz w:val="22"/>
                <w:szCs w:val="22"/>
              </w:rPr>
            </w:pPr>
            <w:r w:rsidRPr="00CD53B8">
              <w:rPr>
                <w:color w:val="000000"/>
                <w:sz w:val="22"/>
                <w:szCs w:val="22"/>
              </w:rPr>
              <w:t>May</w:t>
            </w:r>
          </w:p>
        </w:tc>
        <w:tc>
          <w:tcPr>
            <w:tcW w:w="1710" w:type="dxa"/>
            <w:tcBorders>
              <w:top w:val="nil"/>
              <w:left w:val="nil"/>
              <w:right w:val="nil"/>
            </w:tcBorders>
            <w:shd w:val="clear" w:color="auto" w:fill="auto"/>
            <w:noWrap/>
            <w:vAlign w:val="bottom"/>
            <w:hideMark/>
          </w:tcPr>
          <w:p w14:paraId="035B7610" w14:textId="77777777" w:rsidR="005714C9" w:rsidRPr="00CD53B8" w:rsidRDefault="005714C9" w:rsidP="006D4899">
            <w:pPr>
              <w:jc w:val="right"/>
              <w:rPr>
                <w:color w:val="000000"/>
                <w:sz w:val="22"/>
                <w:szCs w:val="22"/>
              </w:rPr>
            </w:pPr>
            <w:r w:rsidRPr="00CD53B8">
              <w:rPr>
                <w:color w:val="000000"/>
                <w:sz w:val="22"/>
                <w:szCs w:val="22"/>
              </w:rPr>
              <w:t>23.38</w:t>
            </w:r>
          </w:p>
        </w:tc>
        <w:tc>
          <w:tcPr>
            <w:tcW w:w="1440" w:type="dxa"/>
            <w:tcBorders>
              <w:top w:val="nil"/>
              <w:left w:val="nil"/>
              <w:right w:val="nil"/>
            </w:tcBorders>
            <w:shd w:val="clear" w:color="auto" w:fill="auto"/>
            <w:noWrap/>
            <w:vAlign w:val="bottom"/>
            <w:hideMark/>
          </w:tcPr>
          <w:p w14:paraId="66CCF530" w14:textId="77777777" w:rsidR="005714C9" w:rsidRPr="00CD53B8" w:rsidRDefault="005714C9" w:rsidP="006D4899">
            <w:pPr>
              <w:jc w:val="right"/>
              <w:rPr>
                <w:color w:val="000000"/>
                <w:sz w:val="22"/>
                <w:szCs w:val="22"/>
              </w:rPr>
            </w:pPr>
            <w:r w:rsidRPr="00CD53B8">
              <w:rPr>
                <w:color w:val="000000"/>
                <w:sz w:val="22"/>
                <w:szCs w:val="22"/>
              </w:rPr>
              <w:t>12.68</w:t>
            </w:r>
          </w:p>
        </w:tc>
        <w:tc>
          <w:tcPr>
            <w:tcW w:w="1530" w:type="dxa"/>
            <w:tcBorders>
              <w:top w:val="nil"/>
              <w:left w:val="nil"/>
              <w:right w:val="nil"/>
            </w:tcBorders>
            <w:shd w:val="clear" w:color="auto" w:fill="auto"/>
            <w:noWrap/>
            <w:vAlign w:val="bottom"/>
            <w:hideMark/>
          </w:tcPr>
          <w:p w14:paraId="5FE7272D" w14:textId="77777777" w:rsidR="005714C9" w:rsidRPr="00CD53B8" w:rsidRDefault="005714C9" w:rsidP="006D4899">
            <w:pPr>
              <w:jc w:val="right"/>
              <w:rPr>
                <w:color w:val="000000"/>
                <w:sz w:val="22"/>
                <w:szCs w:val="22"/>
              </w:rPr>
            </w:pPr>
            <w:r w:rsidRPr="00CD53B8">
              <w:rPr>
                <w:color w:val="000000"/>
                <w:sz w:val="22"/>
                <w:szCs w:val="22"/>
              </w:rPr>
              <w:t>34.41</w:t>
            </w:r>
          </w:p>
        </w:tc>
        <w:tc>
          <w:tcPr>
            <w:tcW w:w="1800" w:type="dxa"/>
            <w:tcBorders>
              <w:top w:val="nil"/>
              <w:left w:val="nil"/>
              <w:right w:val="nil"/>
            </w:tcBorders>
            <w:shd w:val="clear" w:color="auto" w:fill="auto"/>
            <w:noWrap/>
            <w:vAlign w:val="bottom"/>
            <w:hideMark/>
          </w:tcPr>
          <w:p w14:paraId="41D6C309" w14:textId="77777777" w:rsidR="005714C9" w:rsidRPr="00CD53B8" w:rsidRDefault="005714C9" w:rsidP="006D4899">
            <w:pPr>
              <w:jc w:val="right"/>
              <w:rPr>
                <w:color w:val="000000"/>
                <w:sz w:val="22"/>
                <w:szCs w:val="22"/>
              </w:rPr>
            </w:pPr>
            <w:r w:rsidRPr="00CD53B8">
              <w:rPr>
                <w:color w:val="000000"/>
                <w:sz w:val="22"/>
                <w:szCs w:val="22"/>
              </w:rPr>
              <w:t>70.06</w:t>
            </w:r>
          </w:p>
        </w:tc>
        <w:tc>
          <w:tcPr>
            <w:tcW w:w="2684" w:type="dxa"/>
            <w:tcBorders>
              <w:top w:val="nil"/>
              <w:left w:val="nil"/>
              <w:right w:val="nil"/>
            </w:tcBorders>
            <w:shd w:val="clear" w:color="auto" w:fill="auto"/>
            <w:noWrap/>
            <w:vAlign w:val="bottom"/>
            <w:hideMark/>
          </w:tcPr>
          <w:p w14:paraId="67051A5E" w14:textId="77777777" w:rsidR="005714C9" w:rsidRPr="00CD53B8" w:rsidRDefault="005714C9" w:rsidP="006D4899">
            <w:pPr>
              <w:jc w:val="right"/>
              <w:rPr>
                <w:color w:val="000000"/>
                <w:sz w:val="22"/>
                <w:szCs w:val="22"/>
              </w:rPr>
            </w:pPr>
          </w:p>
        </w:tc>
      </w:tr>
      <w:tr w:rsidR="005714C9" w:rsidRPr="00CD53B8" w14:paraId="11FB7DCC" w14:textId="77777777" w:rsidTr="006D4899">
        <w:trPr>
          <w:trHeight w:val="320"/>
        </w:trPr>
        <w:tc>
          <w:tcPr>
            <w:tcW w:w="1260" w:type="dxa"/>
            <w:tcBorders>
              <w:top w:val="nil"/>
              <w:left w:val="nil"/>
              <w:bottom w:val="single" w:sz="4" w:space="0" w:color="auto"/>
              <w:right w:val="nil"/>
            </w:tcBorders>
            <w:shd w:val="clear" w:color="auto" w:fill="auto"/>
            <w:noWrap/>
            <w:vAlign w:val="bottom"/>
            <w:hideMark/>
          </w:tcPr>
          <w:p w14:paraId="01D3EB23"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single" w:sz="4" w:space="0" w:color="auto"/>
              <w:right w:val="nil"/>
            </w:tcBorders>
            <w:shd w:val="clear" w:color="auto" w:fill="auto"/>
            <w:noWrap/>
            <w:vAlign w:val="bottom"/>
            <w:hideMark/>
          </w:tcPr>
          <w:p w14:paraId="39F04A26" w14:textId="77777777" w:rsidR="005714C9" w:rsidRPr="00CD53B8" w:rsidRDefault="005714C9" w:rsidP="006D4899">
            <w:pPr>
              <w:jc w:val="center"/>
              <w:rPr>
                <w:color w:val="000000"/>
                <w:sz w:val="22"/>
                <w:szCs w:val="22"/>
              </w:rPr>
            </w:pPr>
            <w:r w:rsidRPr="00CD53B8">
              <w:rPr>
                <w:color w:val="000000"/>
                <w:sz w:val="22"/>
                <w:szCs w:val="22"/>
              </w:rPr>
              <w:t>June</w:t>
            </w:r>
          </w:p>
        </w:tc>
        <w:tc>
          <w:tcPr>
            <w:tcW w:w="1710" w:type="dxa"/>
            <w:tcBorders>
              <w:top w:val="nil"/>
              <w:left w:val="nil"/>
              <w:bottom w:val="single" w:sz="4" w:space="0" w:color="auto"/>
              <w:right w:val="nil"/>
            </w:tcBorders>
            <w:shd w:val="clear" w:color="auto" w:fill="auto"/>
            <w:noWrap/>
            <w:vAlign w:val="bottom"/>
            <w:hideMark/>
          </w:tcPr>
          <w:p w14:paraId="525962A1" w14:textId="77777777" w:rsidR="005714C9" w:rsidRPr="00CD53B8" w:rsidRDefault="005714C9" w:rsidP="006D4899">
            <w:pPr>
              <w:jc w:val="right"/>
              <w:rPr>
                <w:color w:val="000000"/>
                <w:sz w:val="22"/>
                <w:szCs w:val="22"/>
              </w:rPr>
            </w:pPr>
            <w:r w:rsidRPr="00CD53B8">
              <w:rPr>
                <w:color w:val="000000"/>
                <w:sz w:val="22"/>
                <w:szCs w:val="22"/>
              </w:rPr>
              <w:t>26.01</w:t>
            </w:r>
          </w:p>
        </w:tc>
        <w:tc>
          <w:tcPr>
            <w:tcW w:w="1440" w:type="dxa"/>
            <w:tcBorders>
              <w:top w:val="nil"/>
              <w:left w:val="nil"/>
              <w:bottom w:val="single" w:sz="4" w:space="0" w:color="auto"/>
              <w:right w:val="nil"/>
            </w:tcBorders>
            <w:shd w:val="clear" w:color="auto" w:fill="auto"/>
            <w:noWrap/>
            <w:vAlign w:val="bottom"/>
            <w:hideMark/>
          </w:tcPr>
          <w:p w14:paraId="4A29AEA0" w14:textId="77777777" w:rsidR="005714C9" w:rsidRPr="00CD53B8" w:rsidRDefault="005714C9" w:rsidP="006D4899">
            <w:pPr>
              <w:jc w:val="right"/>
              <w:rPr>
                <w:color w:val="000000"/>
                <w:sz w:val="22"/>
                <w:szCs w:val="22"/>
              </w:rPr>
            </w:pPr>
            <w:r w:rsidRPr="00CD53B8">
              <w:rPr>
                <w:color w:val="000000"/>
                <w:sz w:val="22"/>
                <w:szCs w:val="22"/>
              </w:rPr>
              <w:t>20.04</w:t>
            </w:r>
          </w:p>
        </w:tc>
        <w:tc>
          <w:tcPr>
            <w:tcW w:w="1530" w:type="dxa"/>
            <w:tcBorders>
              <w:top w:val="nil"/>
              <w:left w:val="nil"/>
              <w:bottom w:val="single" w:sz="4" w:space="0" w:color="auto"/>
              <w:right w:val="nil"/>
            </w:tcBorders>
            <w:shd w:val="clear" w:color="auto" w:fill="auto"/>
            <w:noWrap/>
            <w:vAlign w:val="bottom"/>
            <w:hideMark/>
          </w:tcPr>
          <w:p w14:paraId="3C1D1ECB" w14:textId="77777777" w:rsidR="005714C9" w:rsidRPr="00CD53B8" w:rsidRDefault="005714C9" w:rsidP="006D4899">
            <w:pPr>
              <w:jc w:val="right"/>
              <w:rPr>
                <w:color w:val="000000"/>
                <w:sz w:val="22"/>
                <w:szCs w:val="22"/>
              </w:rPr>
            </w:pPr>
            <w:r w:rsidRPr="00CD53B8">
              <w:rPr>
                <w:color w:val="000000"/>
                <w:sz w:val="22"/>
                <w:szCs w:val="22"/>
              </w:rPr>
              <w:t>35.89</w:t>
            </w:r>
          </w:p>
        </w:tc>
        <w:tc>
          <w:tcPr>
            <w:tcW w:w="1800" w:type="dxa"/>
            <w:tcBorders>
              <w:top w:val="nil"/>
              <w:left w:val="nil"/>
              <w:bottom w:val="single" w:sz="4" w:space="0" w:color="auto"/>
              <w:right w:val="nil"/>
            </w:tcBorders>
            <w:shd w:val="clear" w:color="auto" w:fill="auto"/>
            <w:noWrap/>
            <w:vAlign w:val="bottom"/>
            <w:hideMark/>
          </w:tcPr>
          <w:p w14:paraId="44333673" w14:textId="77777777" w:rsidR="005714C9" w:rsidRPr="00CD53B8" w:rsidRDefault="005714C9" w:rsidP="006D4899">
            <w:pPr>
              <w:jc w:val="right"/>
              <w:rPr>
                <w:color w:val="000000"/>
                <w:sz w:val="22"/>
                <w:szCs w:val="22"/>
              </w:rPr>
            </w:pPr>
            <w:r w:rsidRPr="00CD53B8">
              <w:rPr>
                <w:color w:val="000000"/>
                <w:sz w:val="22"/>
                <w:szCs w:val="22"/>
              </w:rPr>
              <w:t>47.42</w:t>
            </w:r>
          </w:p>
        </w:tc>
        <w:tc>
          <w:tcPr>
            <w:tcW w:w="2684" w:type="dxa"/>
            <w:tcBorders>
              <w:top w:val="nil"/>
              <w:left w:val="nil"/>
              <w:bottom w:val="single" w:sz="4" w:space="0" w:color="auto"/>
              <w:right w:val="nil"/>
            </w:tcBorders>
            <w:shd w:val="clear" w:color="auto" w:fill="auto"/>
            <w:noWrap/>
            <w:vAlign w:val="bottom"/>
            <w:hideMark/>
          </w:tcPr>
          <w:p w14:paraId="7BBCB869" w14:textId="77777777" w:rsidR="005714C9" w:rsidRPr="00CD53B8" w:rsidRDefault="005714C9" w:rsidP="006D4899">
            <w:pPr>
              <w:rPr>
                <w:color w:val="000000"/>
                <w:sz w:val="22"/>
                <w:szCs w:val="22"/>
              </w:rPr>
            </w:pPr>
            <w:r w:rsidRPr="00CD53B8">
              <w:rPr>
                <w:color w:val="000000"/>
                <w:sz w:val="22"/>
                <w:szCs w:val="22"/>
              </w:rPr>
              <w:t>Traps removed, sampling in this grove ended</w:t>
            </w:r>
          </w:p>
        </w:tc>
      </w:tr>
    </w:tbl>
    <w:p w14:paraId="7815B314" w14:textId="77777777" w:rsidR="005714C9" w:rsidRPr="00CD53B8" w:rsidRDefault="005714C9" w:rsidP="005714C9">
      <w:pPr>
        <w:spacing w:before="100" w:beforeAutospacing="1" w:after="100" w:afterAutospacing="1"/>
      </w:pPr>
    </w:p>
    <w:p w14:paraId="392F13DB" w14:textId="7383FA67" w:rsidR="005714C9" w:rsidRPr="00CD53B8" w:rsidRDefault="005714C9" w:rsidP="007504B2">
      <w:pPr>
        <w:pStyle w:val="ListParagraph"/>
        <w:spacing w:line="480" w:lineRule="auto"/>
        <w:jc w:val="center"/>
      </w:pPr>
    </w:p>
    <w:p w14:paraId="292A303D" w14:textId="52896083" w:rsidR="005714C9" w:rsidRPr="00CD53B8" w:rsidRDefault="005714C9" w:rsidP="007504B2">
      <w:pPr>
        <w:pStyle w:val="ListParagraph"/>
        <w:spacing w:line="480" w:lineRule="auto"/>
        <w:jc w:val="center"/>
      </w:pPr>
    </w:p>
    <w:p w14:paraId="7B485EF2" w14:textId="226F768E" w:rsidR="005714C9" w:rsidRPr="00CD53B8" w:rsidRDefault="005714C9" w:rsidP="007504B2">
      <w:pPr>
        <w:pStyle w:val="ListParagraph"/>
        <w:spacing w:line="480" w:lineRule="auto"/>
        <w:jc w:val="center"/>
      </w:pPr>
    </w:p>
    <w:p w14:paraId="2923FD2E" w14:textId="77777777" w:rsidR="005714C9" w:rsidRPr="00CD53B8" w:rsidRDefault="005714C9" w:rsidP="007504B2">
      <w:pPr>
        <w:pStyle w:val="ListParagraph"/>
        <w:spacing w:line="480" w:lineRule="auto"/>
        <w:jc w:val="center"/>
      </w:pPr>
    </w:p>
    <w:p w14:paraId="288FB662" w14:textId="77777777" w:rsidR="006D4899" w:rsidRPr="00CD53B8" w:rsidRDefault="006D4899">
      <w:pPr>
        <w:rPr>
          <w:ins w:id="145" w:author="Allan, Sandy" w:date="2019-06-25T12:22:00Z"/>
        </w:rPr>
      </w:pPr>
      <w:ins w:id="146" w:author="Allan, Sandy" w:date="2019-06-25T12:22:00Z">
        <w:r w:rsidRPr="00CD53B8">
          <w:br w:type="page"/>
        </w:r>
      </w:ins>
    </w:p>
    <w:p w14:paraId="375FA480" w14:textId="59302F34" w:rsidR="007504B2" w:rsidRPr="00CD53B8" w:rsidRDefault="007504B2" w:rsidP="007504B2">
      <w:pPr>
        <w:pStyle w:val="ListParagraph"/>
        <w:spacing w:line="480" w:lineRule="auto"/>
        <w:jc w:val="center"/>
      </w:pPr>
      <w:bookmarkStart w:id="147" w:name="References"/>
      <w:r w:rsidRPr="00CD53B8">
        <w:lastRenderedPageBreak/>
        <w:t>REFERENCES</w:t>
      </w:r>
    </w:p>
    <w:bookmarkEnd w:id="147"/>
    <w:p w14:paraId="6B368E2D" w14:textId="77777777" w:rsidR="007504B2" w:rsidRPr="00CD53B8" w:rsidRDefault="007504B2" w:rsidP="007504B2">
      <w:pPr>
        <w:ind w:left="720" w:hanging="720"/>
      </w:pPr>
      <w:r w:rsidRPr="00CD53B8">
        <w:t xml:space="preserve">Albertini A, Pizzolotto R, Petacchi R. 2017. Carabid patterns in olive orchards and woody semi-natural habitats: First implications for conservation biological control against </w:t>
      </w:r>
      <w:r w:rsidRPr="00CD53B8">
        <w:rPr>
          <w:i/>
        </w:rPr>
        <w:t>Bactrocera oleae</w:t>
      </w:r>
      <w:r w:rsidRPr="00CD53B8">
        <w:t xml:space="preserve">. BioControl 62: 71-83. </w:t>
      </w:r>
    </w:p>
    <w:p w14:paraId="26F94B30" w14:textId="77777777" w:rsidR="007504B2" w:rsidRPr="00CD53B8" w:rsidRDefault="007504B2" w:rsidP="007504B2">
      <w:pPr>
        <w:pStyle w:val="ListParagraph"/>
        <w:ind w:hanging="720"/>
      </w:pPr>
    </w:p>
    <w:p w14:paraId="44C62736" w14:textId="77777777" w:rsidR="007504B2" w:rsidRPr="00CD53B8" w:rsidRDefault="007504B2" w:rsidP="007504B2">
      <w:pPr>
        <w:widowControl w:val="0"/>
        <w:autoSpaceDE w:val="0"/>
        <w:autoSpaceDN w:val="0"/>
        <w:adjustRightInd w:val="0"/>
        <w:spacing w:after="240"/>
        <w:ind w:left="720" w:hanging="720"/>
      </w:pPr>
      <w:r w:rsidRPr="00CD53B8">
        <w:rPr>
          <w:rFonts w:ascii="Times" w:hAnsi="Times" w:cs="Times"/>
        </w:rPr>
        <w:t>Albrecht A, McCollum G, Bowman KD. 2012. Influence of rootstock variety on Huanglongbing disease development in field-grown sweet orange (</w:t>
      </w:r>
      <w:r w:rsidRPr="00CD53B8">
        <w:rPr>
          <w:rFonts w:ascii="Times" w:hAnsi="Times" w:cs="Times"/>
          <w:i/>
        </w:rPr>
        <w:t>Citrus sinensis</w:t>
      </w:r>
      <w:r w:rsidRPr="00CD53B8">
        <w:rPr>
          <w:rFonts w:ascii="Times" w:hAnsi="Times" w:cs="Times"/>
        </w:rPr>
        <w:t xml:space="preserve"> [L.] Osbeck) </w:t>
      </w:r>
      <w:r w:rsidRPr="00CD53B8">
        <w:t xml:space="preserve">trees. Scientia Horitculturae 138: 210-220. </w:t>
      </w:r>
    </w:p>
    <w:p w14:paraId="00DB13FE" w14:textId="77777777" w:rsidR="007504B2" w:rsidRPr="00CD53B8" w:rsidRDefault="007504B2" w:rsidP="007504B2">
      <w:pPr>
        <w:ind w:left="720" w:hanging="720"/>
      </w:pPr>
      <w:r w:rsidRPr="00CD53B8">
        <w:t>Aldrich JR, Khirimian A, Camp MJ. 2007. Methyl 2,4,6-decatrienoates attract stink bugs (Hemiptera: Heteroptera: Pentatomidae) and tachinid parasitoids. Journal of Chemical Ecology 33: 801-815.</w:t>
      </w:r>
    </w:p>
    <w:p w14:paraId="6F9AB4C9" w14:textId="77777777" w:rsidR="007504B2" w:rsidRPr="00CD53B8" w:rsidRDefault="007504B2" w:rsidP="007504B2">
      <w:pPr>
        <w:pStyle w:val="ListParagraph"/>
        <w:ind w:hanging="720"/>
      </w:pPr>
    </w:p>
    <w:p w14:paraId="1D168819" w14:textId="77777777"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Allan S, Gillett-Kaufman JL. 2018. Attraction of thrips (Thysanoptera) to colored sticky traps in a Florida olive grove. Florida Entomologist 101: 61-69. </w:t>
      </w:r>
    </w:p>
    <w:p w14:paraId="046FD684" w14:textId="77777777" w:rsidR="007504B2" w:rsidRPr="00CD53B8" w:rsidRDefault="007504B2" w:rsidP="007504B2">
      <w:pPr>
        <w:widowControl w:val="0"/>
        <w:autoSpaceDE w:val="0"/>
        <w:autoSpaceDN w:val="0"/>
        <w:adjustRightInd w:val="0"/>
        <w:ind w:left="720" w:hanging="720"/>
        <w:rPr>
          <w:color w:val="000000" w:themeColor="text1"/>
        </w:rPr>
      </w:pPr>
    </w:p>
    <w:p w14:paraId="5185389B" w14:textId="2C1BA1CA"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Allsopp E. 2010. Investigation into the apparent failure of chemical control for management of western flowerthrips, </w:t>
      </w:r>
      <w:r w:rsidRPr="00CD53B8">
        <w:rPr>
          <w:i/>
          <w:color w:val="000000" w:themeColor="text1"/>
        </w:rPr>
        <w:t>Frankliniella occidentalis</w:t>
      </w:r>
      <w:r w:rsidRPr="00CD53B8">
        <w:rPr>
          <w:color w:val="000000" w:themeColor="text1"/>
        </w:rPr>
        <w:t xml:space="preserve"> (Pergande), on plums in the Western Cape Province of South Africa. Crop Protection 29: 824-831. </w:t>
      </w:r>
    </w:p>
    <w:p w14:paraId="3B1A8944" w14:textId="0410C91A" w:rsidR="00797014" w:rsidRPr="00CD53B8" w:rsidRDefault="00797014" w:rsidP="007504B2">
      <w:pPr>
        <w:widowControl w:val="0"/>
        <w:autoSpaceDE w:val="0"/>
        <w:autoSpaceDN w:val="0"/>
        <w:adjustRightInd w:val="0"/>
        <w:ind w:left="720" w:hanging="720"/>
        <w:rPr>
          <w:color w:val="000000" w:themeColor="text1"/>
        </w:rPr>
      </w:pPr>
    </w:p>
    <w:p w14:paraId="12FFA44B" w14:textId="349802BD" w:rsidR="00797014" w:rsidRPr="00CD53B8" w:rsidRDefault="00797014" w:rsidP="007504B2">
      <w:pPr>
        <w:widowControl w:val="0"/>
        <w:autoSpaceDE w:val="0"/>
        <w:autoSpaceDN w:val="0"/>
        <w:adjustRightInd w:val="0"/>
        <w:ind w:left="720" w:hanging="720"/>
        <w:rPr>
          <w:color w:val="000000" w:themeColor="text1"/>
        </w:rPr>
      </w:pPr>
      <w:r w:rsidRPr="00CD53B8">
        <w:rPr>
          <w:color w:val="000000" w:themeColor="text1"/>
        </w:rPr>
        <w:t>Allahyari MS, Damalas CA, Ebadattalab M. 2016. Determinants of integrated pest management adoption for olive fruit fly (</w:t>
      </w:r>
      <w:r w:rsidRPr="00CD53B8">
        <w:rPr>
          <w:i/>
          <w:color w:val="000000" w:themeColor="text1"/>
        </w:rPr>
        <w:t>Bactrocera oleae</w:t>
      </w:r>
      <w:r w:rsidRPr="00CD53B8">
        <w:rPr>
          <w:color w:val="000000" w:themeColor="text1"/>
        </w:rPr>
        <w:t xml:space="preserve">) in Roudbar, Iran. Crop Protection 84: 113-120. </w:t>
      </w:r>
    </w:p>
    <w:p w14:paraId="7ED9640D" w14:textId="77777777" w:rsidR="007504B2" w:rsidRPr="00CD53B8" w:rsidRDefault="007504B2" w:rsidP="007504B2">
      <w:pPr>
        <w:widowControl w:val="0"/>
        <w:autoSpaceDE w:val="0"/>
        <w:autoSpaceDN w:val="0"/>
        <w:adjustRightInd w:val="0"/>
        <w:ind w:left="720" w:hanging="720"/>
        <w:rPr>
          <w:color w:val="000000" w:themeColor="text1"/>
        </w:rPr>
      </w:pPr>
    </w:p>
    <w:p w14:paraId="74E04D71" w14:textId="77777777"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Ananthakrishnan TN. 1993. Bionomics of thrips. Annual Review of Entomology 38: 71-92. </w:t>
      </w:r>
    </w:p>
    <w:p w14:paraId="5C07D8AB" w14:textId="77777777" w:rsidR="007504B2" w:rsidRPr="00CD53B8" w:rsidRDefault="007504B2" w:rsidP="007504B2">
      <w:pPr>
        <w:widowControl w:val="0"/>
        <w:autoSpaceDE w:val="0"/>
        <w:autoSpaceDN w:val="0"/>
        <w:adjustRightInd w:val="0"/>
        <w:ind w:left="720" w:hanging="720"/>
        <w:rPr>
          <w:color w:val="000000" w:themeColor="text1"/>
        </w:rPr>
      </w:pPr>
    </w:p>
    <w:p w14:paraId="340FF243" w14:textId="77777777"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Andersen PC, Brodbeck BV, Mizell III RF, Oden S. 2005. Abundance and feeding of </w:t>
      </w:r>
      <w:r w:rsidRPr="00CD53B8">
        <w:rPr>
          <w:i/>
          <w:color w:val="000000" w:themeColor="text1"/>
        </w:rPr>
        <w:t xml:space="preserve">Homalodisca coagulata </w:t>
      </w:r>
      <w:r w:rsidRPr="00CD53B8">
        <w:rPr>
          <w:color w:val="000000" w:themeColor="text1"/>
        </w:rPr>
        <w:t xml:space="preserve">(Hemiptera: Auchenorrhyncha: Cicadellidae) on </w:t>
      </w:r>
      <w:r w:rsidRPr="00CD53B8">
        <w:rPr>
          <w:i/>
          <w:color w:val="000000" w:themeColor="text1"/>
        </w:rPr>
        <w:t>Vitis</w:t>
      </w:r>
      <w:r w:rsidRPr="00CD53B8">
        <w:rPr>
          <w:color w:val="000000" w:themeColor="text1"/>
        </w:rPr>
        <w:t xml:space="preserve"> genotypes in north Florida. Environmental Entomology 34: 466-478. </w:t>
      </w:r>
    </w:p>
    <w:p w14:paraId="62CDBB85" w14:textId="77777777" w:rsidR="007504B2" w:rsidRPr="00CD53B8" w:rsidRDefault="007504B2" w:rsidP="007504B2">
      <w:pPr>
        <w:widowControl w:val="0"/>
        <w:autoSpaceDE w:val="0"/>
        <w:autoSpaceDN w:val="0"/>
        <w:adjustRightInd w:val="0"/>
        <w:ind w:left="720" w:hanging="720"/>
        <w:rPr>
          <w:color w:val="000000" w:themeColor="text1"/>
        </w:rPr>
      </w:pPr>
    </w:p>
    <w:p w14:paraId="099FCC97" w14:textId="77777777" w:rsidR="007504B2" w:rsidRPr="00CD53B8" w:rsidRDefault="007504B2" w:rsidP="007504B2">
      <w:pPr>
        <w:ind w:left="720" w:hanging="720"/>
      </w:pPr>
      <w:r w:rsidRPr="00CD53B8">
        <w:t xml:space="preserve">Athar M. 2005. Infestation of olive fruit fly, </w:t>
      </w:r>
      <w:r w:rsidRPr="00CD53B8">
        <w:rPr>
          <w:i/>
        </w:rPr>
        <w:t>Bactrocera oleae</w:t>
      </w:r>
      <w:r w:rsidRPr="00CD53B8">
        <w:t>, in California and taxonomy of its host trees. Agriculturae Conspectus Scientificus 70: 135-138.</w:t>
      </w:r>
    </w:p>
    <w:p w14:paraId="52786637" w14:textId="2A4943C4" w:rsidR="007504B2" w:rsidRPr="00CD53B8" w:rsidRDefault="007504B2" w:rsidP="007504B2">
      <w:pPr>
        <w:ind w:left="720" w:hanging="720"/>
      </w:pPr>
    </w:p>
    <w:p w14:paraId="7F9C43EE" w14:textId="77777777" w:rsidR="00DA1066" w:rsidRPr="00CD53B8" w:rsidRDefault="00DA1066" w:rsidP="00DA1066">
      <w:pPr>
        <w:ind w:left="720" w:hanging="720"/>
        <w:rPr>
          <w:color w:val="000000" w:themeColor="text1"/>
        </w:rPr>
      </w:pPr>
      <w:r w:rsidRPr="00CD53B8">
        <w:rPr>
          <w:color w:val="000000" w:themeColor="text1"/>
        </w:rPr>
        <w:t xml:space="preserve">Awuni GA, Gore J, Cook D, Musser F, Bond J. 2015. Seasonal abundance and phenology of </w:t>
      </w:r>
      <w:r w:rsidRPr="00CD53B8">
        <w:rPr>
          <w:i/>
          <w:color w:val="000000" w:themeColor="text1"/>
        </w:rPr>
        <w:t xml:space="preserve">Oebalus pugnax </w:t>
      </w:r>
      <w:r w:rsidRPr="00CD53B8">
        <w:rPr>
          <w:color w:val="000000" w:themeColor="text1"/>
        </w:rPr>
        <w:t xml:space="preserve">(Hemiptera: Pentatomidae) on graminacous hosts in the delta region of Mississippi. Environmental Entomology 44: 931-938. </w:t>
      </w:r>
    </w:p>
    <w:p w14:paraId="57B96D20" w14:textId="77777777" w:rsidR="00DA1066" w:rsidRPr="00CD53B8" w:rsidRDefault="00DA1066" w:rsidP="007504B2">
      <w:pPr>
        <w:ind w:left="720" w:hanging="720"/>
      </w:pPr>
    </w:p>
    <w:p w14:paraId="6FF63002" w14:textId="77777777" w:rsidR="007504B2" w:rsidRPr="00CD53B8" w:rsidRDefault="007504B2" w:rsidP="007504B2">
      <w:pPr>
        <w:ind w:left="720" w:hanging="720"/>
      </w:pPr>
      <w:r w:rsidRPr="00CD53B8">
        <w:t xml:space="preserve">Bailey SF. 1937. The composite thrips, </w:t>
      </w:r>
      <w:r w:rsidRPr="00CD53B8">
        <w:rPr>
          <w:i/>
        </w:rPr>
        <w:t>Microcephalothrips abdominalis</w:t>
      </w:r>
      <w:r w:rsidRPr="00CD53B8">
        <w:t xml:space="preserve"> (Crawford). Canadian Entomologist 69: 121-126.</w:t>
      </w:r>
    </w:p>
    <w:p w14:paraId="529CA95F" w14:textId="77777777" w:rsidR="007504B2" w:rsidRPr="00CD53B8" w:rsidRDefault="007504B2" w:rsidP="007504B2">
      <w:pPr>
        <w:ind w:left="720" w:hanging="720"/>
      </w:pPr>
    </w:p>
    <w:p w14:paraId="5F1A8A09" w14:textId="77777777" w:rsidR="007504B2" w:rsidRPr="00CD53B8" w:rsidRDefault="007504B2" w:rsidP="007504B2">
      <w:pPr>
        <w:ind w:left="720" w:hanging="720"/>
      </w:pPr>
      <w:r w:rsidRPr="00CD53B8">
        <w:t xml:space="preserve">Basnet S, Maxey LM, Laub CA, Kuhar TP, Pfeiffer DG. 2014. Stink bugs (Hemiptera: Pentatomidae) in primocane-bearing raspberries in southwestern Virginia. Journal of Entomological Science 49: 304-312. </w:t>
      </w:r>
    </w:p>
    <w:p w14:paraId="182E6406" w14:textId="77777777" w:rsidR="007504B2" w:rsidRPr="00CD53B8" w:rsidRDefault="007504B2" w:rsidP="007504B2">
      <w:pPr>
        <w:ind w:left="720" w:hanging="720"/>
      </w:pPr>
    </w:p>
    <w:p w14:paraId="46BFEB1C" w14:textId="77777777" w:rsidR="007504B2" w:rsidRPr="00CD53B8" w:rsidRDefault="007504B2" w:rsidP="007504B2">
      <w:pPr>
        <w:ind w:left="720" w:hanging="720"/>
      </w:pPr>
      <w:r w:rsidRPr="00CD53B8">
        <w:t xml:space="preserve">Bengochea P, Saelices R, Amor F, Adán A, Budia F, del Estal P, Viñuela E, Medina P. 2014. Non-target effects of kaolin and coppers applied on olive trees for the predatory lacewing </w:t>
      </w:r>
      <w:r w:rsidRPr="00CD53B8">
        <w:rPr>
          <w:i/>
        </w:rPr>
        <w:lastRenderedPageBreak/>
        <w:t>Chrysoperla carnea</w:t>
      </w:r>
      <w:r w:rsidRPr="00CD53B8">
        <w:t xml:space="preserve">. Biocontrol Science and Technology 24: 625-640. DOI: 10.1080/09583157.2014.884212. </w:t>
      </w:r>
    </w:p>
    <w:p w14:paraId="4BAB5C1A" w14:textId="77777777" w:rsidR="007504B2" w:rsidRPr="00CD53B8" w:rsidRDefault="007504B2" w:rsidP="007504B2">
      <w:pPr>
        <w:ind w:left="720" w:hanging="720"/>
      </w:pPr>
    </w:p>
    <w:p w14:paraId="07F91D80" w14:textId="77777777" w:rsidR="007504B2" w:rsidRPr="00CD53B8" w:rsidRDefault="007504B2" w:rsidP="007504B2">
      <w:pPr>
        <w:ind w:left="720" w:hanging="720"/>
      </w:pPr>
      <w:r w:rsidRPr="00CD53B8">
        <w:t xml:space="preserve">Blackmer JL, Hagler JR, Simmons GS, Henneberry TJ. 2006. Dispersal of </w:t>
      </w:r>
      <w:r w:rsidRPr="00CD53B8">
        <w:rPr>
          <w:i/>
        </w:rPr>
        <w:t>Homalodisca vitripennis</w:t>
      </w:r>
      <w:r w:rsidRPr="00CD53B8">
        <w:t xml:space="preserve"> (Homoptera: Cicadellidae) from a point release site in citrus. Environmental Entomology 35: 1617-1625. </w:t>
      </w:r>
    </w:p>
    <w:p w14:paraId="7AED78FC" w14:textId="77777777" w:rsidR="007504B2" w:rsidRPr="00CD53B8" w:rsidRDefault="007504B2" w:rsidP="007504B2">
      <w:pPr>
        <w:ind w:left="720" w:hanging="720"/>
      </w:pPr>
    </w:p>
    <w:p w14:paraId="03475250" w14:textId="417CA567" w:rsidR="007504B2" w:rsidRPr="00CD53B8" w:rsidRDefault="007504B2" w:rsidP="007504B2">
      <w:pPr>
        <w:ind w:left="720" w:hanging="720"/>
      </w:pPr>
      <w:r w:rsidRPr="00CD53B8">
        <w:t xml:space="preserve">Brennan SA, Liburd OE, Eger JE, Rhodes EM. 2013. Species composition, monitoring, and feeding injury of stink bugs (Heteroptera: Pentatomidae) in blackberry. Journal of Economic Entomology 106: 912-923. </w:t>
      </w:r>
    </w:p>
    <w:p w14:paraId="65E22A98" w14:textId="25250CBF" w:rsidR="00DA1066" w:rsidRPr="00CD53B8" w:rsidRDefault="00DA1066" w:rsidP="007504B2">
      <w:pPr>
        <w:ind w:left="720" w:hanging="720"/>
      </w:pPr>
    </w:p>
    <w:p w14:paraId="1966B682" w14:textId="36060F2D" w:rsidR="00692AB2" w:rsidRPr="00CD53B8" w:rsidRDefault="00692AB2" w:rsidP="007504B2">
      <w:pPr>
        <w:ind w:left="720" w:hanging="720"/>
      </w:pPr>
      <w:r w:rsidRPr="00CD53B8">
        <w:t xml:space="preserve">Breton CM, Farinelli D, Koubouris G, Bervillé A. 2016. A model based on S-allele dominance relationships to explain pseudo self-fertility of varieties in the olive tree. Euphytica 210: 105-117. </w:t>
      </w:r>
    </w:p>
    <w:p w14:paraId="2181075E" w14:textId="77777777" w:rsidR="00692AB2" w:rsidRPr="00CD53B8" w:rsidRDefault="00692AB2" w:rsidP="007504B2">
      <w:pPr>
        <w:ind w:left="720" w:hanging="720"/>
      </w:pPr>
    </w:p>
    <w:p w14:paraId="1338918C" w14:textId="03669877" w:rsidR="00DA1066" w:rsidRPr="00CD53B8" w:rsidRDefault="00DA1066" w:rsidP="00DA1066">
      <w:pPr>
        <w:ind w:left="720" w:hanging="720"/>
        <w:rPr>
          <w:color w:val="000000" w:themeColor="text1"/>
        </w:rPr>
      </w:pPr>
      <w:r w:rsidRPr="00CD53B8">
        <w:rPr>
          <w:color w:val="000000" w:themeColor="text1"/>
        </w:rPr>
        <w:t xml:space="preserve">Brou VA. 2010. </w:t>
      </w:r>
      <w:r w:rsidRPr="00CD53B8">
        <w:rPr>
          <w:i/>
          <w:color w:val="000000" w:themeColor="text1"/>
        </w:rPr>
        <w:t>Loxa flavicollis</w:t>
      </w:r>
      <w:r w:rsidRPr="00CD53B8">
        <w:rPr>
          <w:color w:val="000000" w:themeColor="text1"/>
        </w:rPr>
        <w:t xml:space="preserve"> (Drury, 1773) (Hemiptera: Pentatomidae) a new invasive stink bug in Louisiana. Southern Lepidopterists’ News 32: 166-167.</w:t>
      </w:r>
    </w:p>
    <w:p w14:paraId="622D76CA" w14:textId="77777777" w:rsidR="007504B2" w:rsidRPr="00CD53B8" w:rsidRDefault="007504B2" w:rsidP="007504B2">
      <w:pPr>
        <w:ind w:left="720" w:hanging="720"/>
      </w:pPr>
    </w:p>
    <w:p w14:paraId="05331847" w14:textId="77777777" w:rsidR="007504B2" w:rsidRPr="00CD53B8" w:rsidRDefault="007504B2" w:rsidP="007504B2">
      <w:pPr>
        <w:ind w:left="720" w:hanging="720"/>
      </w:pPr>
      <w:r w:rsidRPr="00CD53B8">
        <w:t xml:space="preserve">Broughton S, Harrison J. 2012. Evaluation of monitoring methods for thrips and the effect of trap colour and semiochemicals on sticky trap capture of thrips (Thysanoptera) and beneficial insects (Syrphidae, Hemerobiidae) in deciduous fruit trees in Western Australia. Crops Protection 42: 156-163. </w:t>
      </w:r>
    </w:p>
    <w:p w14:paraId="0708FCBE" w14:textId="77777777" w:rsidR="00CA5305" w:rsidRPr="00CD53B8" w:rsidRDefault="00CA5305" w:rsidP="00CA5305">
      <w:pPr>
        <w:ind w:left="720" w:hanging="720"/>
        <w:rPr>
          <w:color w:val="000000" w:themeColor="text1"/>
        </w:rPr>
      </w:pPr>
    </w:p>
    <w:p w14:paraId="23BD76FF" w14:textId="368AD48D" w:rsidR="00CA5305" w:rsidRPr="00CD53B8" w:rsidRDefault="00CA5305" w:rsidP="00CA5305">
      <w:pPr>
        <w:ind w:left="720" w:hanging="720"/>
        <w:rPr>
          <w:color w:val="000000" w:themeColor="text1"/>
        </w:rPr>
      </w:pPr>
      <w:r w:rsidRPr="00CD53B8">
        <w:rPr>
          <w:color w:val="000000" w:themeColor="text1"/>
        </w:rPr>
        <w:t xml:space="preserve">Brzozowski L, Mazourek M. 2018. A sustainable agricultural future relies on the transition to organic agroecological pest management. Sustainability 10: 1-25. </w:t>
      </w:r>
    </w:p>
    <w:p w14:paraId="14370DB3" w14:textId="77777777" w:rsidR="007504B2" w:rsidRPr="00CD53B8" w:rsidRDefault="007504B2" w:rsidP="007504B2">
      <w:pPr>
        <w:ind w:left="720" w:hanging="720"/>
      </w:pPr>
    </w:p>
    <w:p w14:paraId="1F153E75" w14:textId="429CCDD3" w:rsidR="007504B2" w:rsidRPr="00CD53B8" w:rsidRDefault="007504B2" w:rsidP="007504B2">
      <w:pPr>
        <w:ind w:left="720" w:hanging="720"/>
      </w:pPr>
      <w:r w:rsidRPr="00CD53B8">
        <w:t xml:space="preserve">Bueno AM, Jones O. 2002. Alternative methods for controlling the olive fruit fly, </w:t>
      </w:r>
      <w:r w:rsidRPr="00CD53B8">
        <w:rPr>
          <w:i/>
        </w:rPr>
        <w:t>Bactrocera oleae</w:t>
      </w:r>
      <w:r w:rsidRPr="00CD53B8">
        <w:t xml:space="preserve">, involving semiochemicals. International Organisation for Biological and Integrated Control West Palaearctic Regional Section Bulletin 25: 1-11. </w:t>
      </w:r>
    </w:p>
    <w:p w14:paraId="42BEC7D7" w14:textId="77777777" w:rsidR="00CA5305" w:rsidRPr="00CD53B8" w:rsidRDefault="00CA5305" w:rsidP="00CA5305">
      <w:pPr>
        <w:ind w:left="720" w:hanging="720"/>
        <w:rPr>
          <w:color w:val="000000" w:themeColor="text1"/>
        </w:rPr>
      </w:pPr>
    </w:p>
    <w:p w14:paraId="149100C8" w14:textId="0D564C6E" w:rsidR="00CA5305" w:rsidRPr="00CD53B8" w:rsidRDefault="00CA5305" w:rsidP="00CA5305">
      <w:pPr>
        <w:ind w:left="720" w:hanging="720"/>
        <w:rPr>
          <w:color w:val="000000" w:themeColor="text1"/>
        </w:rPr>
      </w:pPr>
      <w:r w:rsidRPr="00CD53B8">
        <w:rPr>
          <w:color w:val="000000" w:themeColor="text1"/>
        </w:rPr>
        <w:t>Bundy CS, McPherson RM. 2000. Dynamics and seasonal abundance of stink bugs (Heteroptera: Pentatomidae) in a cotton-soybean ecosystem. Journal of Economic Entomology 93: 697-706.</w:t>
      </w:r>
    </w:p>
    <w:p w14:paraId="0D09CB59" w14:textId="77777777" w:rsidR="007504B2" w:rsidRPr="00CD53B8" w:rsidRDefault="007504B2" w:rsidP="007504B2">
      <w:pPr>
        <w:pStyle w:val="ListParagraph"/>
        <w:ind w:hanging="720"/>
      </w:pPr>
    </w:p>
    <w:p w14:paraId="4BCADBB0" w14:textId="77777777" w:rsidR="007504B2" w:rsidRPr="00CD53B8" w:rsidRDefault="007504B2" w:rsidP="007504B2">
      <w:pPr>
        <w:ind w:left="720" w:hanging="720"/>
      </w:pPr>
      <w:r w:rsidRPr="00CD53B8">
        <w:t>Burrack HJ. 2007. The olive fruit fly (</w:t>
      </w:r>
      <w:r w:rsidRPr="00CD53B8">
        <w:rPr>
          <w:i/>
        </w:rPr>
        <w:t>Bactrocera oleae</w:t>
      </w:r>
      <w:r w:rsidRPr="00CD53B8">
        <w:t xml:space="preserve"> (Gmelin)) in California: Phenology, cultivar preference, and reproductive biology. Ph.D. Dissertation. 1-125</w:t>
      </w:r>
      <w:r w:rsidRPr="00CD53B8">
        <w:rPr>
          <w:b/>
        </w:rPr>
        <w:t>.</w:t>
      </w:r>
    </w:p>
    <w:p w14:paraId="405ADE48" w14:textId="77777777" w:rsidR="007504B2" w:rsidRPr="00CD53B8" w:rsidRDefault="007504B2" w:rsidP="007504B2"/>
    <w:p w14:paraId="790E46D8" w14:textId="28B45E9C" w:rsidR="007504B2" w:rsidRPr="00CD53B8" w:rsidRDefault="007504B2" w:rsidP="007504B2">
      <w:pPr>
        <w:tabs>
          <w:tab w:val="left" w:pos="4410"/>
        </w:tabs>
        <w:ind w:left="720" w:hanging="720"/>
      </w:pPr>
      <w:r w:rsidRPr="00CD53B8">
        <w:t xml:space="preserve">Canale A, Conti B, Petacchi R, Rizzi I. 2003. Thysanoptera collected in an olive-growing area of northern Tuscany (Italy). Entomological Problems 33: 105-110. </w:t>
      </w:r>
    </w:p>
    <w:p w14:paraId="2A9E4E88" w14:textId="1637724E" w:rsidR="00AC1C74" w:rsidRPr="00CD53B8" w:rsidRDefault="00AC1C74" w:rsidP="007504B2">
      <w:pPr>
        <w:tabs>
          <w:tab w:val="left" w:pos="4410"/>
        </w:tabs>
        <w:ind w:left="720" w:hanging="720"/>
      </w:pPr>
    </w:p>
    <w:p w14:paraId="48EDB478" w14:textId="77777777" w:rsidR="00AC1C74" w:rsidRPr="00CD53B8" w:rsidRDefault="00AC1C74" w:rsidP="00AC1C74">
      <w:pPr>
        <w:tabs>
          <w:tab w:val="left" w:pos="4410"/>
        </w:tabs>
      </w:pPr>
      <w:r w:rsidRPr="00CD53B8">
        <w:t>Capinera JL. 2001. Handbook of Vegetable Pests. Academic Press, San Diego. 729 pp.</w:t>
      </w:r>
    </w:p>
    <w:p w14:paraId="33C0D2BE" w14:textId="77777777" w:rsidR="007504B2" w:rsidRPr="00CD53B8" w:rsidRDefault="007504B2" w:rsidP="00AC1C74">
      <w:pPr>
        <w:rPr>
          <w:rFonts w:ascii="Times" w:hAnsi="Times" w:cs="Times"/>
        </w:rPr>
      </w:pPr>
    </w:p>
    <w:p w14:paraId="076189AF" w14:textId="77777777" w:rsidR="007504B2" w:rsidRPr="00CD53B8" w:rsidRDefault="007504B2" w:rsidP="007504B2">
      <w:pPr>
        <w:ind w:left="720" w:hanging="720"/>
        <w:rPr>
          <w:rFonts w:ascii="Times" w:hAnsi="Times" w:cs="Times"/>
        </w:rPr>
      </w:pPr>
      <w:r w:rsidRPr="00CD53B8">
        <w:rPr>
          <w:rFonts w:ascii="Times" w:hAnsi="Times" w:cs="Times"/>
        </w:rPr>
        <w:t xml:space="preserve">Chaney D, Connell JH, Creque JH, Gliessman SR, Green R, Devarenne AK, Krueger WH, Lanini WT, Thrupp LA, Vossen PM. 2007. Vossen PM [ed]. Organic Olive Production Manual. University of California, Agriculture and Natural Resources, Publication 3505. Regents of the University of California, Oakland, CA, USA. pp. 3-105. </w:t>
      </w:r>
    </w:p>
    <w:p w14:paraId="43EBBD11" w14:textId="77777777" w:rsidR="007504B2" w:rsidRPr="00CD53B8" w:rsidRDefault="007504B2" w:rsidP="007504B2">
      <w:pPr>
        <w:ind w:left="720" w:hanging="720"/>
        <w:rPr>
          <w:rFonts w:ascii="Times" w:hAnsi="Times" w:cs="Times"/>
        </w:rPr>
      </w:pPr>
    </w:p>
    <w:p w14:paraId="45C0FB62" w14:textId="77777777" w:rsidR="007504B2" w:rsidRPr="00CD53B8" w:rsidRDefault="007504B2" w:rsidP="007504B2">
      <w:pPr>
        <w:ind w:left="720" w:hanging="720"/>
        <w:rPr>
          <w:rFonts w:ascii="Times" w:hAnsi="Times" w:cs="Times"/>
        </w:rPr>
      </w:pPr>
      <w:r w:rsidRPr="00CD53B8">
        <w:rPr>
          <w:rFonts w:ascii="Times" w:hAnsi="Times" w:cs="Times"/>
        </w:rPr>
        <w:t xml:space="preserve">Chellemi DO, Funderburk JE, Hall DW. 1994. Seasonal abundance of flower-inhabiting </w:t>
      </w:r>
      <w:r w:rsidRPr="00CD53B8">
        <w:rPr>
          <w:rFonts w:ascii="Times" w:hAnsi="Times" w:cs="Times"/>
          <w:i/>
        </w:rPr>
        <w:t xml:space="preserve">Frankliniella </w:t>
      </w:r>
      <w:r w:rsidRPr="00CD53B8">
        <w:rPr>
          <w:rFonts w:ascii="Times" w:hAnsi="Times" w:cs="Times"/>
        </w:rPr>
        <w:t xml:space="preserve">species (Thysanoptera: Thripidae) on wild plant species. Environmental Entomology 23: 337-342. </w:t>
      </w:r>
    </w:p>
    <w:p w14:paraId="1778C003" w14:textId="77777777" w:rsidR="007504B2" w:rsidRPr="00CD53B8" w:rsidRDefault="007504B2" w:rsidP="007504B2">
      <w:pPr>
        <w:ind w:left="720" w:hanging="720"/>
      </w:pPr>
    </w:p>
    <w:p w14:paraId="0E6AEBAA" w14:textId="208FEF43" w:rsidR="007504B2" w:rsidRPr="00CD53B8" w:rsidRDefault="007504B2" w:rsidP="007504B2">
      <w:pPr>
        <w:ind w:left="720" w:hanging="720"/>
      </w:pPr>
      <w:r w:rsidRPr="00CD53B8">
        <w:t xml:space="preserve">Chen T-Y, Chu C-C, Fitzgerald G, Natwick ET, Henneberry TJ. 2004. Trap Evaluations for thrips (Thysanoptera: Thripidae) and hoverflies (Diptera: Syrphidae). Environmental Entomology 33: 1416-1420. </w:t>
      </w:r>
    </w:p>
    <w:p w14:paraId="101513C7" w14:textId="77777777" w:rsidR="000B722B" w:rsidRPr="00CD53B8" w:rsidRDefault="000B722B" w:rsidP="000B722B">
      <w:pPr>
        <w:rPr>
          <w:color w:val="000000" w:themeColor="text1"/>
        </w:rPr>
      </w:pPr>
    </w:p>
    <w:p w14:paraId="7B454D50" w14:textId="2CB3FD9C" w:rsidR="000B722B" w:rsidRPr="00CD53B8" w:rsidRDefault="000B722B" w:rsidP="000B722B">
      <w:pPr>
        <w:rPr>
          <w:color w:val="000000" w:themeColor="text1"/>
        </w:rPr>
      </w:pPr>
      <w:r w:rsidRPr="00CD53B8">
        <w:rPr>
          <w:color w:val="000000" w:themeColor="text1"/>
        </w:rPr>
        <w:t xml:space="preserve">Cherry R, Nuessly G. 2010. Establishment of a new stink bug pest, </w:t>
      </w:r>
      <w:r w:rsidRPr="00CD53B8">
        <w:rPr>
          <w:i/>
          <w:color w:val="000000" w:themeColor="text1"/>
        </w:rPr>
        <w:t>Oebalus insularis</w:t>
      </w:r>
      <w:r w:rsidRPr="00CD53B8">
        <w:rPr>
          <w:color w:val="000000" w:themeColor="text1"/>
        </w:rPr>
        <w:t xml:space="preserve"> </w:t>
      </w:r>
      <w:r w:rsidRPr="00CD53B8">
        <w:rPr>
          <w:color w:val="000000" w:themeColor="text1"/>
        </w:rPr>
        <w:tab/>
        <w:t xml:space="preserve">(Hemiptera: Pentatomidae), in Florida rice. Florida Entomologist 93: 291-293. </w:t>
      </w:r>
    </w:p>
    <w:p w14:paraId="36DF918E" w14:textId="77777777" w:rsidR="007504B2" w:rsidRPr="00CD53B8" w:rsidRDefault="007504B2" w:rsidP="000B722B"/>
    <w:p w14:paraId="39DFC24A" w14:textId="77777777" w:rsidR="007504B2" w:rsidRPr="00CD53B8" w:rsidRDefault="007504B2" w:rsidP="007504B2">
      <w:pPr>
        <w:ind w:left="720" w:hanging="720"/>
      </w:pPr>
      <w:r w:rsidRPr="00CD53B8">
        <w:t xml:space="preserve">Childers CC, Achor DS. 1991. Feeding and oviposition injury to flowers and developing floral buds of ‘Navel’ orange by </w:t>
      </w:r>
      <w:r w:rsidRPr="00CD53B8">
        <w:rPr>
          <w:i/>
        </w:rPr>
        <w:t>Frankliniella bispinosa</w:t>
      </w:r>
      <w:r w:rsidRPr="00CD53B8">
        <w:t xml:space="preserve"> (Thysanoptera: Thripidae) in Florida. Annals of the Entomological Society of America. 84: 272-282. </w:t>
      </w:r>
    </w:p>
    <w:p w14:paraId="582D5238" w14:textId="77777777" w:rsidR="007504B2" w:rsidRPr="00CD53B8" w:rsidRDefault="007504B2" w:rsidP="007504B2">
      <w:pPr>
        <w:pStyle w:val="ListParagraph"/>
        <w:ind w:hanging="720"/>
      </w:pPr>
    </w:p>
    <w:p w14:paraId="5DB8172B" w14:textId="77777777" w:rsidR="007504B2" w:rsidRPr="00CD53B8" w:rsidRDefault="007504B2" w:rsidP="007504B2">
      <w:pPr>
        <w:ind w:left="720" w:hanging="720"/>
      </w:pPr>
      <w:r w:rsidRPr="00CD53B8">
        <w:t xml:space="preserve">Childers CC, Nakahara S. 2006. Thysanoptera (thrips) within citrus orchards in Florida: Species distribution, relative and seasonal abundance within trees, and species on vines and ground cover plants. Journal of Insect Science 6: 1-19. </w:t>
      </w:r>
    </w:p>
    <w:p w14:paraId="7A5DAAE1" w14:textId="77777777" w:rsidR="007504B2" w:rsidRPr="00CD53B8" w:rsidRDefault="007504B2" w:rsidP="007504B2">
      <w:pPr>
        <w:ind w:left="720" w:hanging="720"/>
      </w:pPr>
    </w:p>
    <w:p w14:paraId="767166E8" w14:textId="77777777" w:rsidR="007504B2" w:rsidRPr="00CD53B8" w:rsidRDefault="007504B2" w:rsidP="007504B2">
      <w:pPr>
        <w:ind w:left="720" w:hanging="720"/>
      </w:pPr>
      <w:r w:rsidRPr="00CD53B8">
        <w:t>Childers CC, Stansly PA. 2005. Thrips (Thysanoptera: Thripidae) pests of Florida grapefruit: Biologies, seasonal and relative abundance, fruit damage, and monitoring. </w:t>
      </w:r>
      <w:r w:rsidRPr="00CD53B8">
        <w:rPr>
          <w:iCs/>
        </w:rPr>
        <w:t>Proceedings of the Florida State Horticultural Society</w:t>
      </w:r>
      <w:r w:rsidRPr="00CD53B8">
        <w:t xml:space="preserve"> 118: 54–61. </w:t>
      </w:r>
    </w:p>
    <w:p w14:paraId="7785C525" w14:textId="77777777" w:rsidR="007504B2" w:rsidRPr="00CD53B8" w:rsidRDefault="007504B2" w:rsidP="007504B2">
      <w:pPr>
        <w:pStyle w:val="ListParagraph"/>
        <w:ind w:hanging="720"/>
        <w:rPr>
          <w:rFonts w:ascii="Times" w:hAnsi="Times" w:cs="Times"/>
        </w:rPr>
      </w:pPr>
    </w:p>
    <w:p w14:paraId="61E907D0" w14:textId="77777777" w:rsidR="007504B2" w:rsidRPr="00CD53B8" w:rsidRDefault="007504B2" w:rsidP="007504B2">
      <w:pPr>
        <w:pStyle w:val="ListParagraph"/>
        <w:ind w:hanging="720"/>
        <w:rPr>
          <w:rFonts w:ascii="Times" w:hAnsi="Times" w:cs="Times"/>
        </w:rPr>
      </w:pPr>
      <w:r w:rsidRPr="00CD53B8">
        <w:rPr>
          <w:rFonts w:ascii="Times" w:hAnsi="Times" w:cs="Times"/>
        </w:rPr>
        <w:t xml:space="preserve">Cleuver JD, Smith HA, Nagle CA, Funderburk JE, Frantz G. 2016. Effect of insecticide rotations on density and species composition of thrips (Thysanoptera) in Florida strawberry (Rosales: Rosaceae). Florida Entomologist 99: 203-209. </w:t>
      </w:r>
    </w:p>
    <w:p w14:paraId="6E165286" w14:textId="77777777" w:rsidR="00473B41" w:rsidRPr="00CD53B8" w:rsidRDefault="00473B41" w:rsidP="00473B41">
      <w:pPr>
        <w:rPr>
          <w:color w:val="000000" w:themeColor="text1"/>
        </w:rPr>
      </w:pPr>
    </w:p>
    <w:p w14:paraId="5A41C961" w14:textId="28D77E55" w:rsidR="00473B41" w:rsidRPr="00CD53B8" w:rsidRDefault="00473B41" w:rsidP="00473B41">
      <w:pPr>
        <w:rPr>
          <w:color w:val="000000" w:themeColor="text1"/>
        </w:rPr>
      </w:pPr>
      <w:r w:rsidRPr="00CD53B8">
        <w:rPr>
          <w:color w:val="000000" w:themeColor="text1"/>
        </w:rPr>
        <w:t xml:space="preserve">Collier T, Van Steenwyk R. 2003. Prospects for integrated control of olive fruit fly are promising </w:t>
      </w:r>
      <w:r w:rsidRPr="00CD53B8">
        <w:rPr>
          <w:color w:val="000000" w:themeColor="text1"/>
        </w:rPr>
        <w:tab/>
        <w:t xml:space="preserve">in California. California Agriculture 57: 28-32. </w:t>
      </w:r>
      <w:r w:rsidRPr="00CD53B8">
        <w:rPr>
          <w:color w:val="000000" w:themeColor="text1"/>
        </w:rPr>
        <w:tab/>
        <w:t>DOI: </w:t>
      </w:r>
      <w:hyperlink r:id="rId43" w:tgtFrame="_blank" w:history="1">
        <w:r w:rsidRPr="00CD53B8">
          <w:rPr>
            <w:rStyle w:val="Hyperlink"/>
          </w:rPr>
          <w:t>https://doi.org/10.3733/ca.v057n01p28</w:t>
        </w:r>
      </w:hyperlink>
      <w:r w:rsidRPr="00CD53B8">
        <w:rPr>
          <w:color w:val="000000" w:themeColor="text1"/>
        </w:rPr>
        <w:t>.</w:t>
      </w:r>
    </w:p>
    <w:p w14:paraId="43DD9BA4" w14:textId="77777777" w:rsidR="007504B2" w:rsidRPr="00CD53B8" w:rsidRDefault="007504B2" w:rsidP="007504B2">
      <w:pPr>
        <w:pStyle w:val="ListParagraph"/>
        <w:ind w:hanging="720"/>
        <w:rPr>
          <w:rFonts w:ascii="Times" w:hAnsi="Times" w:cs="Times"/>
        </w:rPr>
      </w:pPr>
    </w:p>
    <w:p w14:paraId="27A8BDB1" w14:textId="77777777" w:rsidR="007504B2" w:rsidRPr="00CD53B8" w:rsidRDefault="007504B2" w:rsidP="007504B2">
      <w:pPr>
        <w:ind w:left="720" w:hanging="720"/>
        <w:rPr>
          <w:rFonts w:ascii="Times" w:hAnsi="Times" w:cs="Times"/>
        </w:rPr>
      </w:pPr>
      <w:r w:rsidRPr="00CD53B8">
        <w:rPr>
          <w:rFonts w:ascii="Times" w:hAnsi="Times" w:cs="Times"/>
        </w:rPr>
        <w:t xml:space="preserve">Cornara D, Saponari M, Zeilinger AR, de Stradis A, Boscia D, Loconsole G, Bosco D, Martelli GP, Almeida RPP, Porcelli F. 2017. Spittlebugs as vectors of </w:t>
      </w:r>
      <w:r w:rsidRPr="00CD53B8">
        <w:rPr>
          <w:rFonts w:ascii="Times" w:hAnsi="Times" w:cs="Times"/>
          <w:i/>
        </w:rPr>
        <w:t>Xylella fastidiosa</w:t>
      </w:r>
      <w:r w:rsidRPr="00CD53B8">
        <w:rPr>
          <w:rFonts w:ascii="Times" w:hAnsi="Times" w:cs="Times"/>
        </w:rPr>
        <w:t xml:space="preserve"> in olive orchards in Italy. Journal of Pest Science. 90: 521-530. </w:t>
      </w:r>
    </w:p>
    <w:p w14:paraId="0F820459" w14:textId="77777777" w:rsidR="007504B2" w:rsidRPr="00CD53B8" w:rsidRDefault="007504B2" w:rsidP="007504B2">
      <w:pPr>
        <w:ind w:left="720" w:hanging="720"/>
        <w:rPr>
          <w:rFonts w:ascii="Times" w:hAnsi="Times" w:cs="Times"/>
        </w:rPr>
      </w:pPr>
    </w:p>
    <w:p w14:paraId="09ED8408" w14:textId="77777777" w:rsidR="007504B2" w:rsidRPr="00CD53B8" w:rsidRDefault="007504B2" w:rsidP="007504B2">
      <w:pPr>
        <w:pStyle w:val="ListParagraph"/>
        <w:ind w:hanging="720"/>
      </w:pPr>
      <w:r w:rsidRPr="00CD53B8">
        <w:t xml:space="preserve">Cotes B, Campos M, Garcia PA, Pascual F, Ruano F. 2011. Testing the suitability of insect orders as indicators for olive farming systems. Agricultural and Forest Entomology 13: 357-364. </w:t>
      </w:r>
    </w:p>
    <w:p w14:paraId="77EED522" w14:textId="77777777" w:rsidR="007504B2" w:rsidRPr="00CD53B8" w:rsidRDefault="007504B2" w:rsidP="007504B2">
      <w:pPr>
        <w:pStyle w:val="ListParagraph"/>
        <w:ind w:hanging="720"/>
      </w:pPr>
    </w:p>
    <w:p w14:paraId="20737C54" w14:textId="77777777" w:rsidR="007504B2" w:rsidRPr="00CD53B8" w:rsidRDefault="007504B2" w:rsidP="007504B2">
      <w:pPr>
        <w:ind w:left="720" w:hanging="720"/>
      </w:pPr>
      <w:r w:rsidRPr="00CD53B8">
        <w:t>Cuévas J. 1992. Incompatabilidad polen-pistilo, procesos gaméticos y frutificación de cultivares de olivo (</w:t>
      </w:r>
      <w:r w:rsidRPr="00CD53B8">
        <w:rPr>
          <w:i/>
        </w:rPr>
        <w:t xml:space="preserve">Olea europaea </w:t>
      </w:r>
      <w:r w:rsidRPr="00CD53B8">
        <w:t xml:space="preserve">L.). PhD Dissertation. Universidad Córdoba, Spain. </w:t>
      </w:r>
    </w:p>
    <w:p w14:paraId="0975697A" w14:textId="77777777" w:rsidR="007504B2" w:rsidRPr="00CD53B8" w:rsidRDefault="007504B2" w:rsidP="007504B2">
      <w:pPr>
        <w:pStyle w:val="ListParagraph"/>
        <w:ind w:hanging="720"/>
      </w:pPr>
    </w:p>
    <w:p w14:paraId="785C2151" w14:textId="77777777" w:rsidR="007504B2" w:rsidRPr="00CD53B8" w:rsidRDefault="007504B2" w:rsidP="007504B2">
      <w:pPr>
        <w:ind w:left="720" w:hanging="720"/>
      </w:pPr>
      <w:r w:rsidRPr="00CD53B8">
        <w:t xml:space="preserve">Cuévas J, Polito VS. 2004. The role of staminate flowers in the breeding system of </w:t>
      </w:r>
      <w:r w:rsidRPr="00CD53B8">
        <w:rPr>
          <w:i/>
        </w:rPr>
        <w:t xml:space="preserve">Olea europaea </w:t>
      </w:r>
      <w:r w:rsidRPr="00CD53B8">
        <w:t xml:space="preserve">(Oleaceae): An andromonoecious, wind-pollinated taxon. Annals of Botany 93: 547-553.  </w:t>
      </w:r>
    </w:p>
    <w:p w14:paraId="017722E1" w14:textId="556BD77E" w:rsidR="007504B2" w:rsidRPr="00CD53B8" w:rsidRDefault="007504B2" w:rsidP="007504B2">
      <w:pPr>
        <w:pStyle w:val="ListParagraph"/>
        <w:ind w:hanging="720"/>
      </w:pPr>
    </w:p>
    <w:p w14:paraId="2536CE13" w14:textId="540B81FE" w:rsidR="005659BC" w:rsidRPr="00CD53B8" w:rsidRDefault="005659BC" w:rsidP="007504B2">
      <w:pPr>
        <w:pStyle w:val="ListParagraph"/>
        <w:ind w:hanging="720"/>
      </w:pPr>
      <w:r w:rsidRPr="00CD53B8">
        <w:t xml:space="preserve">Daane KN, Johnson MW. 2010. Olive fruit fly: Managing an ancient pest in modern times. Annual Review of Entomology 55:151-169. </w:t>
      </w:r>
    </w:p>
    <w:p w14:paraId="5886DF9D" w14:textId="77777777" w:rsidR="006C3595" w:rsidRPr="00CD53B8" w:rsidRDefault="006C3595" w:rsidP="007504B2">
      <w:pPr>
        <w:pStyle w:val="ListParagraph"/>
        <w:ind w:hanging="720"/>
      </w:pPr>
    </w:p>
    <w:p w14:paraId="5281CE5B" w14:textId="1E5F7A27" w:rsidR="007504B2" w:rsidRPr="00CD53B8" w:rsidRDefault="007504B2" w:rsidP="007504B2">
      <w:pPr>
        <w:pStyle w:val="ListParagraph"/>
        <w:ind w:hanging="720"/>
      </w:pPr>
      <w:r w:rsidRPr="00CD53B8">
        <w:t xml:space="preserve">Daane KM, Rice RE, Zalom FG, Barnett WW. 2005. Chapter 15 Arthropod Pests of Olive in Olive Production Manual, Sibbett GS, Ferguson L, Coviello JL, and Linstrand M, eds. University of California Agriculture and Natural Resouces Publication 3353. Oakland, CA. pp 105-114. </w:t>
      </w:r>
    </w:p>
    <w:p w14:paraId="4FDDE5BC" w14:textId="0EC346A6" w:rsidR="008169B7" w:rsidRPr="00CD53B8" w:rsidRDefault="008169B7" w:rsidP="007504B2">
      <w:pPr>
        <w:pStyle w:val="ListParagraph"/>
        <w:ind w:hanging="720"/>
      </w:pPr>
    </w:p>
    <w:p w14:paraId="747A109D" w14:textId="089EC997" w:rsidR="008169B7" w:rsidRPr="00CD53B8" w:rsidRDefault="008169B7" w:rsidP="008169B7">
      <w:pPr>
        <w:rPr>
          <w:color w:val="000000" w:themeColor="text1"/>
        </w:rPr>
      </w:pPr>
      <w:r w:rsidRPr="00CD53B8">
        <w:rPr>
          <w:color w:val="000000" w:themeColor="text1"/>
        </w:rPr>
        <w:t xml:space="preserve">Daugherty DM, Neustadt MH, Hehrke CW, Cavanah LE, Williams LF, Green DE. 1964. An </w:t>
      </w:r>
      <w:r w:rsidRPr="00CD53B8">
        <w:rPr>
          <w:color w:val="000000" w:themeColor="text1"/>
        </w:rPr>
        <w:tab/>
        <w:t xml:space="preserve">evaluation of damage to soybeans by brown and green stink bugs. Journal of Economic </w:t>
      </w:r>
      <w:r w:rsidRPr="00CD53B8">
        <w:rPr>
          <w:color w:val="000000" w:themeColor="text1"/>
        </w:rPr>
        <w:tab/>
        <w:t xml:space="preserve">Entomology 57: 719-721. </w:t>
      </w:r>
    </w:p>
    <w:p w14:paraId="58D650E0" w14:textId="77777777" w:rsidR="007504B2" w:rsidRPr="00CD53B8" w:rsidRDefault="007504B2" w:rsidP="007504B2">
      <w:pPr>
        <w:pStyle w:val="ListParagraph"/>
        <w:ind w:hanging="720"/>
      </w:pPr>
    </w:p>
    <w:p w14:paraId="30E9822F" w14:textId="77777777" w:rsidR="007504B2" w:rsidRPr="00CD53B8" w:rsidRDefault="007504B2" w:rsidP="007504B2">
      <w:pPr>
        <w:ind w:left="720" w:hanging="720"/>
      </w:pPr>
      <w:r w:rsidRPr="00CD53B8">
        <w:t xml:space="preserve">Debo A, Yangui T, Dhouib A, Ksantini M, Sayadi S. 2011. Efficacy of a hydroxytyrosol-rich preparation from olive mill wastewater for control of olive psyllid, </w:t>
      </w:r>
      <w:r w:rsidRPr="00CD53B8">
        <w:rPr>
          <w:i/>
        </w:rPr>
        <w:t>Euphyllura olivina</w:t>
      </w:r>
      <w:r w:rsidRPr="00CD53B8">
        <w:t xml:space="preserve">, infestations. Crop Protection 30: 1529-1534. </w:t>
      </w:r>
    </w:p>
    <w:p w14:paraId="093412A1" w14:textId="77777777" w:rsidR="007504B2" w:rsidRPr="00CD53B8" w:rsidRDefault="007504B2" w:rsidP="007504B2">
      <w:pPr>
        <w:pStyle w:val="ListParagraph"/>
        <w:ind w:hanging="720"/>
      </w:pPr>
    </w:p>
    <w:p w14:paraId="2DBB5DE4" w14:textId="77777777" w:rsidR="007504B2" w:rsidRPr="00CD53B8" w:rsidRDefault="007504B2" w:rsidP="007504B2">
      <w:pPr>
        <w:ind w:left="720" w:hanging="720"/>
      </w:pPr>
      <w:r w:rsidRPr="00CD53B8">
        <w:t xml:space="preserve">De Melo-Abreu JP, Barranco D, Cordiero A, Tous J, Rogado BM, Villalobos FJ. 2004. Modelling olive flowering date using chilling for dormancy release and thermal time. Agricultural and Forest Meterology 125: 117-127. </w:t>
      </w:r>
    </w:p>
    <w:p w14:paraId="080DBE89" w14:textId="77777777" w:rsidR="007504B2" w:rsidRPr="00CD53B8" w:rsidRDefault="007504B2" w:rsidP="007504B2">
      <w:pPr>
        <w:pStyle w:val="ListParagraph"/>
        <w:ind w:hanging="720"/>
      </w:pPr>
    </w:p>
    <w:p w14:paraId="125344EB" w14:textId="77777777" w:rsidR="007504B2" w:rsidRPr="00CD53B8" w:rsidRDefault="007504B2" w:rsidP="007504B2">
      <w:pPr>
        <w:ind w:left="720" w:hanging="720"/>
      </w:pPr>
      <w:r w:rsidRPr="00CD53B8">
        <w:t xml:space="preserve">Del Bene G, Gargani E, Landi S. 1998. </w:t>
      </w:r>
      <w:r w:rsidRPr="00CD53B8">
        <w:rPr>
          <w:i/>
          <w:iCs/>
        </w:rPr>
        <w:t>Heliothrips haemorrhoidalis</w:t>
      </w:r>
      <w:r w:rsidRPr="00CD53B8">
        <w:t xml:space="preserve"> (Bouche) and </w:t>
      </w:r>
      <w:r w:rsidRPr="00CD53B8">
        <w:rPr>
          <w:i/>
          <w:iCs/>
        </w:rPr>
        <w:t>Frankliniella occidentalis</w:t>
      </w:r>
      <w:r w:rsidRPr="00CD53B8">
        <w:t xml:space="preserve"> (Pergande) (Thysanoptera: Thripidae): Life cycle, harmfulness, control. Advances in Horticultural Science 12: 31-37.</w:t>
      </w:r>
    </w:p>
    <w:p w14:paraId="1F87B939" w14:textId="77777777" w:rsidR="007504B2" w:rsidRPr="00CD53B8" w:rsidRDefault="007504B2" w:rsidP="007504B2">
      <w:pPr>
        <w:pStyle w:val="ListParagraph"/>
        <w:ind w:hanging="720"/>
      </w:pPr>
    </w:p>
    <w:p w14:paraId="34D98EFB" w14:textId="77777777" w:rsidR="007504B2" w:rsidRPr="00CD53B8" w:rsidRDefault="007504B2" w:rsidP="007504B2">
      <w:pPr>
        <w:ind w:left="720" w:hanging="720"/>
      </w:pPr>
      <w:r w:rsidRPr="00CD53B8">
        <w:t xml:space="preserve">Delrio G, Prota R, Economopoulos AP, Haniotakis GE. 1982. Comparative study on food, sex and visual attractants for the olive fruit fly, </w:t>
      </w:r>
      <w:r w:rsidRPr="00CD53B8">
        <w:rPr>
          <w:i/>
        </w:rPr>
        <w:t>In</w:t>
      </w:r>
      <w:r w:rsidRPr="00CD53B8">
        <w:t xml:space="preserve"> R. Cavalloro [ed.], CEC/IOBC International Symposium Fruit Flies of Economic Importance. A. A. Balkema, Rotterdam, Athens, Greece. pp. 465-472.</w:t>
      </w:r>
    </w:p>
    <w:p w14:paraId="194F13C5" w14:textId="77777777" w:rsidR="007504B2" w:rsidRPr="00CD53B8" w:rsidRDefault="007504B2" w:rsidP="007504B2">
      <w:pPr>
        <w:ind w:left="720" w:hanging="720"/>
      </w:pPr>
    </w:p>
    <w:p w14:paraId="09B62537" w14:textId="77777777" w:rsidR="007504B2" w:rsidRPr="00CD53B8" w:rsidRDefault="007504B2" w:rsidP="007504B2">
      <w:pPr>
        <w:ind w:left="720" w:hanging="720"/>
      </w:pPr>
      <w:r w:rsidRPr="00CD53B8">
        <w:t xml:space="preserve">Demirel N, Yildrum AE. 2008. Attraction of various sticky color traps to </w:t>
      </w:r>
      <w:r w:rsidRPr="00CD53B8">
        <w:rPr>
          <w:i/>
        </w:rPr>
        <w:t xml:space="preserve">Thrips tabaci </w:t>
      </w:r>
      <w:r w:rsidRPr="00CD53B8">
        <w:t xml:space="preserve">Lindeman (Thysanoptera: Thripidae) and </w:t>
      </w:r>
      <w:r w:rsidRPr="00CD53B8">
        <w:rPr>
          <w:i/>
        </w:rPr>
        <w:t xml:space="preserve">Empoasca decipiens </w:t>
      </w:r>
      <w:r w:rsidRPr="00CD53B8">
        <w:t xml:space="preserve">Paoli (Homoptera: Cicadellidae) in cotton. Journal of Entomology 5: 398-394. </w:t>
      </w:r>
    </w:p>
    <w:p w14:paraId="2BBE6EBF" w14:textId="77777777" w:rsidR="007504B2" w:rsidRPr="00CD53B8" w:rsidRDefault="007504B2" w:rsidP="007504B2">
      <w:pPr>
        <w:ind w:left="720" w:hanging="720"/>
      </w:pPr>
    </w:p>
    <w:p w14:paraId="43AB5EF7" w14:textId="6FE8C47E" w:rsidR="007504B2" w:rsidRPr="00CD53B8" w:rsidRDefault="007504B2" w:rsidP="007504B2">
      <w:pPr>
        <w:ind w:left="720" w:hanging="720"/>
      </w:pPr>
      <w:r w:rsidRPr="00CD53B8">
        <w:t xml:space="preserve">Devi MS, Roy K. 2017. Comparable study on different coloured sticky straps for catching of onion thrips, </w:t>
      </w:r>
      <w:r w:rsidRPr="00CD53B8">
        <w:rPr>
          <w:i/>
        </w:rPr>
        <w:t>Thrips tabaci</w:t>
      </w:r>
      <w:r w:rsidRPr="00CD53B8">
        <w:t xml:space="preserve"> Lindeman. Journal of Entomology and Zoology Studies 5: 669-671. </w:t>
      </w:r>
    </w:p>
    <w:p w14:paraId="4FC6F89A" w14:textId="1F3C1C44" w:rsidR="00526246" w:rsidRPr="00CD53B8" w:rsidRDefault="00526246" w:rsidP="007504B2">
      <w:pPr>
        <w:ind w:left="720" w:hanging="720"/>
      </w:pPr>
    </w:p>
    <w:p w14:paraId="59C65A06" w14:textId="10729165" w:rsidR="00526246" w:rsidRPr="00CD53B8" w:rsidRDefault="00526246" w:rsidP="00526246">
      <w:pPr>
        <w:ind w:left="720" w:hanging="720"/>
      </w:pPr>
      <w:r w:rsidRPr="00CD53B8">
        <w:t xml:space="preserve">Díaz A Martín A, Rallo P, De la Rosa R. 2007. Cross-compatiblility of the parents as the main factor for successful olive breeding crosses. Journal of the American Society for Horticultural Science 132: 830-835. DOI: </w:t>
      </w:r>
      <w:hyperlink r:id="rId44" w:tgtFrame="_blank" w:history="1">
        <w:r w:rsidRPr="00CD53B8">
          <w:rPr>
            <w:rStyle w:val="Hyperlink"/>
          </w:rPr>
          <w:t>https://doi.org/10.21273/JASHS.132.6.830</w:t>
        </w:r>
      </w:hyperlink>
      <w:r w:rsidRPr="00CD53B8">
        <w:t xml:space="preserve">. </w:t>
      </w:r>
    </w:p>
    <w:p w14:paraId="60151AE4" w14:textId="7656B19D" w:rsidR="00526246" w:rsidRPr="00CD53B8" w:rsidRDefault="00526246" w:rsidP="007504B2">
      <w:pPr>
        <w:ind w:left="720" w:hanging="720"/>
      </w:pPr>
    </w:p>
    <w:p w14:paraId="206711CF" w14:textId="77777777" w:rsidR="007504B2" w:rsidRPr="00CD53B8" w:rsidRDefault="007504B2" w:rsidP="007504B2">
      <w:pPr>
        <w:pStyle w:val="ListParagraph"/>
        <w:ind w:hanging="720"/>
      </w:pPr>
    </w:p>
    <w:p w14:paraId="2D22F124" w14:textId="77777777" w:rsidR="007504B2" w:rsidRPr="00CD53B8" w:rsidRDefault="007504B2" w:rsidP="007504B2">
      <w:pPr>
        <w:ind w:left="720" w:hanging="720"/>
      </w:pPr>
      <w:r w:rsidRPr="00CD53B8">
        <w:t xml:space="preserve">Diffie S, Edwards GB, Mound LA. 2008. Thysanoptera of southeastern U.S.A.: A checklist for Florida and Georgia. Zootaxa 1787: 45-62. </w:t>
      </w:r>
    </w:p>
    <w:p w14:paraId="3089BBBC" w14:textId="77777777" w:rsidR="007504B2" w:rsidRPr="00CD53B8" w:rsidRDefault="007504B2" w:rsidP="007504B2">
      <w:pPr>
        <w:ind w:left="720" w:hanging="720"/>
      </w:pPr>
    </w:p>
    <w:p w14:paraId="2EF3E3FB" w14:textId="4991A57F" w:rsidR="007504B2" w:rsidRPr="00CD53B8" w:rsidRDefault="007504B2" w:rsidP="007504B2">
      <w:pPr>
        <w:ind w:left="720" w:hanging="720"/>
      </w:pPr>
      <w:r w:rsidRPr="00CD53B8">
        <w:lastRenderedPageBreak/>
        <w:t xml:space="preserve">Dimrel N, Yidrum AE. 2008. Attraction of various sticky color traps to </w:t>
      </w:r>
      <w:r w:rsidRPr="00CD53B8">
        <w:rPr>
          <w:i/>
        </w:rPr>
        <w:t>Thrips tabaci</w:t>
      </w:r>
      <w:r w:rsidRPr="00CD53B8">
        <w:t xml:space="preserve"> Lindeman (Thysanoptera: Thripidae) and </w:t>
      </w:r>
      <w:r w:rsidRPr="00CD53B8">
        <w:rPr>
          <w:i/>
        </w:rPr>
        <w:t xml:space="preserve">Empoasca decipiens </w:t>
      </w:r>
      <w:r w:rsidRPr="00CD53B8">
        <w:t xml:space="preserve">Paoli (Homoptera: Cicadellidae) in Cotton. Journal of Entomology 5: 389-394. </w:t>
      </w:r>
    </w:p>
    <w:p w14:paraId="7386D61F" w14:textId="77777777" w:rsidR="00D45D4B" w:rsidRPr="00CD53B8" w:rsidRDefault="00D45D4B" w:rsidP="007504B2">
      <w:pPr>
        <w:ind w:left="720" w:hanging="720"/>
      </w:pPr>
    </w:p>
    <w:p w14:paraId="67976C61" w14:textId="77777777" w:rsidR="00BF4853" w:rsidRPr="00CD53B8" w:rsidRDefault="00BF4853" w:rsidP="00BF4853">
      <w:pPr>
        <w:rPr>
          <w:color w:val="000000" w:themeColor="text1"/>
        </w:rPr>
      </w:pPr>
      <w:r w:rsidRPr="00CD53B8">
        <w:rPr>
          <w:color w:val="000000" w:themeColor="text1"/>
        </w:rPr>
        <w:t xml:space="preserve">Drake CJ. 1920. The southern green stink-bug in Florida. Quarterly Bulletin of the Florida State </w:t>
      </w:r>
      <w:r w:rsidRPr="00CD53B8">
        <w:rPr>
          <w:color w:val="000000" w:themeColor="text1"/>
        </w:rPr>
        <w:tab/>
        <w:t xml:space="preserve">Plant Board 4: 41-94. </w:t>
      </w:r>
    </w:p>
    <w:p w14:paraId="4CABB792" w14:textId="77777777" w:rsidR="00004516" w:rsidRPr="00CD53B8" w:rsidRDefault="00004516" w:rsidP="00004516">
      <w:pPr>
        <w:rPr>
          <w:color w:val="000000" w:themeColor="text1"/>
        </w:rPr>
      </w:pPr>
    </w:p>
    <w:p w14:paraId="0489CF42" w14:textId="47CADDCC" w:rsidR="00004516" w:rsidRPr="00CD53B8" w:rsidRDefault="00004516" w:rsidP="00004516">
      <w:pPr>
        <w:rPr>
          <w:color w:val="000000" w:themeColor="text1"/>
        </w:rPr>
      </w:pPr>
      <w:r w:rsidRPr="00CD53B8">
        <w:rPr>
          <w:color w:val="000000" w:themeColor="text1"/>
        </w:rPr>
        <w:t xml:space="preserve">Economopoulos AP, Haniotakis G, Mathioudis J, Missis N, Kinigakis P. 1978. Long-distance </w:t>
      </w:r>
      <w:r w:rsidRPr="00CD53B8">
        <w:rPr>
          <w:color w:val="000000" w:themeColor="text1"/>
        </w:rPr>
        <w:tab/>
        <w:t xml:space="preserve">flight of wild and artificially reared </w:t>
      </w:r>
      <w:r w:rsidRPr="00CD53B8">
        <w:rPr>
          <w:i/>
          <w:color w:val="000000" w:themeColor="text1"/>
        </w:rPr>
        <w:t xml:space="preserve">Dacus oleae </w:t>
      </w:r>
      <w:r w:rsidRPr="00CD53B8">
        <w:rPr>
          <w:color w:val="000000" w:themeColor="text1"/>
        </w:rPr>
        <w:t xml:space="preserve">(Gmelin) (Diptera, Tephritidae). Journal </w:t>
      </w:r>
      <w:r w:rsidRPr="00CD53B8">
        <w:rPr>
          <w:color w:val="000000" w:themeColor="text1"/>
        </w:rPr>
        <w:tab/>
        <w:t xml:space="preserve">of Applied Entomology 87: 101-108. </w:t>
      </w:r>
    </w:p>
    <w:p w14:paraId="35E0CD4D" w14:textId="77777777" w:rsidR="00004516" w:rsidRPr="00CD53B8" w:rsidRDefault="00004516" w:rsidP="00004516">
      <w:pPr>
        <w:rPr>
          <w:color w:val="000000" w:themeColor="text1"/>
        </w:rPr>
      </w:pPr>
    </w:p>
    <w:p w14:paraId="5D7DCF00" w14:textId="72AE3B6C" w:rsidR="007504B2" w:rsidRPr="00CD53B8" w:rsidRDefault="00004516" w:rsidP="00004516">
      <w:pPr>
        <w:pStyle w:val="ListParagraph"/>
        <w:ind w:hanging="720"/>
        <w:rPr>
          <w:color w:val="000000" w:themeColor="text1"/>
        </w:rPr>
      </w:pPr>
      <w:r w:rsidRPr="00CD53B8">
        <w:rPr>
          <w:color w:val="000000" w:themeColor="text1"/>
        </w:rPr>
        <w:t xml:space="preserve">Eger JE. 1978. Revision of the genus </w:t>
      </w:r>
      <w:r w:rsidRPr="00CD53B8">
        <w:rPr>
          <w:i/>
          <w:color w:val="000000" w:themeColor="text1"/>
        </w:rPr>
        <w:t>Loxa</w:t>
      </w:r>
      <w:r w:rsidRPr="00CD53B8">
        <w:rPr>
          <w:color w:val="000000" w:themeColor="text1"/>
        </w:rPr>
        <w:t xml:space="preserve"> (Hemiptera: Pentatomidae) J. New York Entomological Society 86: 224-258.</w:t>
      </w:r>
    </w:p>
    <w:p w14:paraId="212A80D8" w14:textId="77777777" w:rsidR="00004516" w:rsidRPr="00CD53B8" w:rsidRDefault="00004516" w:rsidP="00004516">
      <w:pPr>
        <w:pStyle w:val="ListParagraph"/>
        <w:ind w:hanging="720"/>
      </w:pPr>
    </w:p>
    <w:p w14:paraId="3E7B2365" w14:textId="77777777" w:rsidR="007504B2" w:rsidRPr="00CD53B8" w:rsidRDefault="007504B2" w:rsidP="007504B2">
      <w:pPr>
        <w:ind w:left="720" w:hanging="720"/>
      </w:pPr>
      <w:r w:rsidRPr="00CD53B8">
        <w:t>Erel R, Yermiyahu U, Van Opstal J, Ben-Gal A, Schwartz A, Dag A. 2013. The importance of olive (</w:t>
      </w:r>
      <w:r w:rsidRPr="00CD53B8">
        <w:rPr>
          <w:i/>
        </w:rPr>
        <w:t xml:space="preserve">Oleae europaea </w:t>
      </w:r>
      <w:r w:rsidRPr="00CD53B8">
        <w:t xml:space="preserve">L.) tree nutritional status on its productivity. Scientia Horticulturae. 159: 8-18. DOI: </w:t>
      </w:r>
      <w:hyperlink r:id="rId45" w:history="1">
        <w:r w:rsidRPr="00CD53B8">
          <w:rPr>
            <w:rStyle w:val="Hyperlink"/>
          </w:rPr>
          <w:t>http://dx.doi.org/10.1016/j.scienta.2013.04.036</w:t>
        </w:r>
      </w:hyperlink>
      <w:r w:rsidRPr="00CD53B8">
        <w:t>.</w:t>
      </w:r>
    </w:p>
    <w:p w14:paraId="49321147" w14:textId="77777777" w:rsidR="000E377B" w:rsidRPr="00CD53B8" w:rsidRDefault="000E377B" w:rsidP="000E377B">
      <w:pPr>
        <w:ind w:left="720" w:hanging="720"/>
        <w:rPr>
          <w:color w:val="000000" w:themeColor="text1"/>
        </w:rPr>
      </w:pPr>
    </w:p>
    <w:p w14:paraId="2FBB28AE" w14:textId="0A99CBF4" w:rsidR="000E377B" w:rsidRPr="00CD53B8" w:rsidRDefault="000E377B" w:rsidP="000E377B">
      <w:pPr>
        <w:ind w:left="720" w:hanging="720"/>
        <w:rPr>
          <w:color w:val="000000" w:themeColor="text1"/>
        </w:rPr>
      </w:pPr>
      <w:r w:rsidRPr="00CD53B8">
        <w:rPr>
          <w:color w:val="000000" w:themeColor="text1"/>
        </w:rPr>
        <w:t xml:space="preserve">Fletcher BS, Kapatos E. 1981. Dispersal of the olive fly, </w:t>
      </w:r>
      <w:r w:rsidRPr="00CD53B8">
        <w:rPr>
          <w:i/>
          <w:color w:val="000000" w:themeColor="text1"/>
        </w:rPr>
        <w:t>Dacus oleae</w:t>
      </w:r>
      <w:r w:rsidRPr="00CD53B8">
        <w:rPr>
          <w:color w:val="000000" w:themeColor="text1"/>
        </w:rPr>
        <w:t>, during the summer period on Corfu. Entomologia Experimentalis et Applicata 29: 1-8.</w:t>
      </w:r>
    </w:p>
    <w:p w14:paraId="3A146ADC" w14:textId="77777777" w:rsidR="000E377B" w:rsidRPr="00CD53B8" w:rsidRDefault="000E377B" w:rsidP="000E377B">
      <w:pPr>
        <w:ind w:left="720" w:hanging="720"/>
        <w:rPr>
          <w:color w:val="000000" w:themeColor="text1"/>
        </w:rPr>
      </w:pPr>
    </w:p>
    <w:p w14:paraId="3C5456FC" w14:textId="77777777" w:rsidR="000E377B" w:rsidRPr="00CD53B8" w:rsidRDefault="000E377B" w:rsidP="000E377B">
      <w:pPr>
        <w:ind w:left="720" w:hanging="720"/>
        <w:rPr>
          <w:color w:val="000000" w:themeColor="text1"/>
        </w:rPr>
      </w:pPr>
      <w:r w:rsidRPr="00CD53B8">
        <w:rPr>
          <w:color w:val="000000" w:themeColor="text1"/>
        </w:rPr>
        <w:t xml:space="preserve">Fletcher BS, Kapatos E. 1984. An evaluation of different temperature-development rate models for predicting the phenology of the olive fly </w:t>
      </w:r>
      <w:r w:rsidRPr="00CD53B8">
        <w:rPr>
          <w:i/>
          <w:color w:val="000000" w:themeColor="text1"/>
        </w:rPr>
        <w:t>Dacus oleae</w:t>
      </w:r>
      <w:r w:rsidRPr="00CD53B8">
        <w:rPr>
          <w:color w:val="000000" w:themeColor="text1"/>
        </w:rPr>
        <w:t xml:space="preserve">. Journal of Applied Entomology 97: 360-370. </w:t>
      </w:r>
    </w:p>
    <w:p w14:paraId="6C41B49F" w14:textId="77777777" w:rsidR="000E377B" w:rsidRPr="00CD53B8" w:rsidRDefault="000E377B" w:rsidP="000E377B">
      <w:pPr>
        <w:rPr>
          <w:color w:val="000000" w:themeColor="text1"/>
        </w:rPr>
      </w:pPr>
    </w:p>
    <w:p w14:paraId="2D1FDDC6" w14:textId="7B399CCF" w:rsidR="007504B2" w:rsidRPr="00CD53B8" w:rsidRDefault="007504B2" w:rsidP="007504B2">
      <w:pPr>
        <w:ind w:left="720" w:hanging="720"/>
      </w:pPr>
      <w:r w:rsidRPr="00CD53B8">
        <w:rPr>
          <w:color w:val="000000" w:themeColor="text1"/>
        </w:rPr>
        <w:t>Flint ML. 2012. IPM in practice: Principles and Methods of Integrated Pest Management, 2</w:t>
      </w:r>
      <w:r w:rsidRPr="00CD53B8">
        <w:rPr>
          <w:color w:val="000000" w:themeColor="text1"/>
          <w:vertAlign w:val="superscript"/>
        </w:rPr>
        <w:t>nd</w:t>
      </w:r>
      <w:r w:rsidRPr="00CD53B8">
        <w:rPr>
          <w:color w:val="000000" w:themeColor="text1"/>
        </w:rPr>
        <w:t xml:space="preserve"> ed. University of California, Oakland, CA. </w:t>
      </w:r>
    </w:p>
    <w:p w14:paraId="3A8BC0D5" w14:textId="77777777" w:rsidR="007504B2" w:rsidRPr="00CD53B8" w:rsidRDefault="007504B2" w:rsidP="007504B2">
      <w:pPr>
        <w:pStyle w:val="ListParagraph"/>
        <w:ind w:hanging="720"/>
      </w:pPr>
    </w:p>
    <w:p w14:paraId="1E71854C" w14:textId="77777777" w:rsidR="007504B2" w:rsidRPr="00CD53B8" w:rsidRDefault="007504B2" w:rsidP="007504B2">
      <w:pPr>
        <w:ind w:left="720" w:hanging="720"/>
      </w:pPr>
      <w:r w:rsidRPr="00CD53B8">
        <w:t xml:space="preserve">Florida Department of Agriculture and Consumer Services (FDACS) Division of Plant Industry (DPI). 2014. Good dog! FDACS canine team intercepts olive fruit fly. </w:t>
      </w:r>
      <w:hyperlink r:id="rId46" w:history="1">
        <w:r w:rsidRPr="00CD53B8">
          <w:rPr>
            <w:rStyle w:val="Hyperlink"/>
          </w:rPr>
          <w:t>https://fdacsdpi.wordpress.com/2014/09/11/good-dog-fdacs-canine-team-intercepts-olive-fruit-fly/</w:t>
        </w:r>
      </w:hyperlink>
      <w:r w:rsidRPr="00CD53B8">
        <w:t xml:space="preserve">. Accessed 7 November 2018. </w:t>
      </w:r>
    </w:p>
    <w:p w14:paraId="041366E4" w14:textId="77777777" w:rsidR="007504B2" w:rsidRPr="00CD53B8" w:rsidRDefault="007504B2" w:rsidP="007504B2">
      <w:pPr>
        <w:pStyle w:val="ListParagraph"/>
        <w:ind w:hanging="720"/>
      </w:pPr>
    </w:p>
    <w:p w14:paraId="775EE7BB" w14:textId="77777777" w:rsidR="007504B2" w:rsidRPr="00CD53B8" w:rsidRDefault="007504B2" w:rsidP="007504B2">
      <w:pPr>
        <w:ind w:left="720" w:hanging="720"/>
      </w:pPr>
      <w:r w:rsidRPr="00CD53B8">
        <w:t xml:space="preserve">Florida State Horticulture Society (FSHS). 1907. “Question Box.” </w:t>
      </w:r>
      <w:r w:rsidRPr="00CD53B8">
        <w:rPr>
          <w:iCs/>
        </w:rPr>
        <w:t>Proceedings of the Florida State Horticulture Society</w:t>
      </w:r>
      <w:r w:rsidRPr="00CD53B8">
        <w:t xml:space="preserve"> 20: 133-137, </w:t>
      </w:r>
      <w:hyperlink r:id="rId47" w:history="1">
        <w:r w:rsidRPr="00CD53B8">
          <w:rPr>
            <w:rStyle w:val="Hyperlink"/>
          </w:rPr>
          <w:t>http://fshs.org/proceedings-o/1907-vol-20/133-137_Question%20Box.pdf</w:t>
        </w:r>
      </w:hyperlink>
      <w:r w:rsidRPr="00CD53B8">
        <w:t xml:space="preserve"> (last accessed 21 July 2017). </w:t>
      </w:r>
    </w:p>
    <w:p w14:paraId="0EECE5E6" w14:textId="77777777" w:rsidR="007504B2" w:rsidRPr="00CD53B8" w:rsidRDefault="007504B2" w:rsidP="007504B2">
      <w:pPr>
        <w:pStyle w:val="ListParagraph"/>
        <w:ind w:hanging="720"/>
      </w:pPr>
    </w:p>
    <w:p w14:paraId="313C70DD" w14:textId="77777777" w:rsidR="007504B2" w:rsidRPr="00CD53B8" w:rsidRDefault="007504B2" w:rsidP="007504B2">
      <w:pPr>
        <w:ind w:left="720" w:hanging="720"/>
      </w:pPr>
      <w:r w:rsidRPr="00CD53B8">
        <w:t xml:space="preserve">Forschler BT, Gardner WA. 1990. A review of the scientific literature on the biology and distribution of the genus </w:t>
      </w:r>
      <w:r w:rsidRPr="00CD53B8">
        <w:rPr>
          <w:i/>
        </w:rPr>
        <w:t>Phyllophaga</w:t>
      </w:r>
      <w:r w:rsidRPr="00CD53B8">
        <w:t xml:space="preserve"> (Coleoptera: Scarabaeidae) in the Southeastern United States. Journal of Entomological Science 25: 628-651. </w:t>
      </w:r>
    </w:p>
    <w:p w14:paraId="76C28C9F" w14:textId="77777777" w:rsidR="007504B2" w:rsidRPr="00CD53B8" w:rsidRDefault="007504B2" w:rsidP="007504B2">
      <w:pPr>
        <w:ind w:left="720" w:hanging="720"/>
      </w:pPr>
    </w:p>
    <w:p w14:paraId="2099B4C3" w14:textId="77777777" w:rsidR="007504B2" w:rsidRPr="00CD53B8" w:rsidRDefault="007504B2" w:rsidP="007504B2">
      <w:pPr>
        <w:ind w:left="720" w:hanging="720"/>
      </w:pPr>
      <w:r w:rsidRPr="00CD53B8">
        <w:t xml:space="preserve">Frantz G, Mellinger HC. 2009. Shifts in western flower thrips, </w:t>
      </w:r>
      <w:r w:rsidRPr="00CD53B8">
        <w:rPr>
          <w:i/>
        </w:rPr>
        <w:t>Frankliniella occidentalis</w:t>
      </w:r>
      <w:r w:rsidRPr="00CD53B8">
        <w:t xml:space="preserve"> (Thysanoptera: Thripidae), population abundance and crop damage. Florida Entomologist 92: 29-34. </w:t>
      </w:r>
    </w:p>
    <w:p w14:paraId="43B86033" w14:textId="77777777" w:rsidR="007504B2" w:rsidRPr="00CD53B8" w:rsidRDefault="007504B2" w:rsidP="007504B2">
      <w:pPr>
        <w:pStyle w:val="ListParagraph"/>
        <w:ind w:hanging="720"/>
      </w:pPr>
    </w:p>
    <w:p w14:paraId="134F69AF" w14:textId="77777777" w:rsidR="007504B2" w:rsidRPr="00CD53B8" w:rsidRDefault="007504B2" w:rsidP="007504B2">
      <w:pPr>
        <w:ind w:left="720" w:hanging="720"/>
      </w:pPr>
      <w:r w:rsidRPr="00CD53B8">
        <w:lastRenderedPageBreak/>
        <w:t xml:space="preserve">Fraulo AB, McSorely R, Liburd OE. 2008. Effect of the biological control agent </w:t>
      </w:r>
      <w:r w:rsidRPr="00CD53B8">
        <w:rPr>
          <w:i/>
        </w:rPr>
        <w:t xml:space="preserve">Neoseiulus californicus </w:t>
      </w:r>
      <w:r w:rsidRPr="00CD53B8">
        <w:t xml:space="preserve">(Acari: Phytoseiidae) on arthropod community structure in north Florida strawberry fields. Florida Entomologist 91: 436-445. </w:t>
      </w:r>
    </w:p>
    <w:p w14:paraId="68961A4A" w14:textId="77777777" w:rsidR="007504B2" w:rsidRPr="00CD53B8" w:rsidRDefault="007504B2" w:rsidP="007504B2">
      <w:pPr>
        <w:ind w:left="720" w:hanging="720"/>
      </w:pPr>
    </w:p>
    <w:p w14:paraId="617B802B" w14:textId="77777777" w:rsidR="007504B2" w:rsidRPr="00CD53B8" w:rsidRDefault="007504B2" w:rsidP="007504B2">
      <w:pPr>
        <w:ind w:left="720" w:hanging="720"/>
      </w:pPr>
      <w:r w:rsidRPr="00CD53B8">
        <w:t xml:space="preserve">Frey JE, Cortada RV, Helbling H. 1994. The potential of flower odours for use in population monitoring of western flower thrips </w:t>
      </w:r>
      <w:r w:rsidRPr="00CD53B8">
        <w:rPr>
          <w:i/>
        </w:rPr>
        <w:t>Frankliniella occidentalis</w:t>
      </w:r>
      <w:r w:rsidRPr="00CD53B8">
        <w:t xml:space="preserve"> Perg. (Thysanoptera: Thripidae). Biocontrol Science and Technology 4: 177-186. </w:t>
      </w:r>
    </w:p>
    <w:p w14:paraId="59F0D20D" w14:textId="77777777" w:rsidR="007504B2" w:rsidRPr="00CD53B8" w:rsidRDefault="007504B2" w:rsidP="007504B2">
      <w:pPr>
        <w:ind w:left="720" w:hanging="720"/>
      </w:pPr>
    </w:p>
    <w:p w14:paraId="06B7342A" w14:textId="77777777" w:rsidR="007504B2" w:rsidRPr="00CD53B8" w:rsidRDefault="007504B2" w:rsidP="007504B2">
      <w:pPr>
        <w:ind w:left="720" w:hanging="720"/>
      </w:pPr>
      <w:r w:rsidRPr="00CD53B8">
        <w:rPr>
          <w:bCs/>
        </w:rPr>
        <w:t xml:space="preserve">Funderburk J, Diffie S, Sharma J, Hodges A, Osborne L. 2007. </w:t>
      </w:r>
      <w:r w:rsidRPr="00CD53B8">
        <w:t xml:space="preserve">Thrips of ornamentals in the Southeastern US. ENY-845 (IN754), Entomology &amp; Nematology Department, Florida Cooperative Extension Service, Institute of Food and Agricultural Sciences, University of Florida. </w:t>
      </w:r>
    </w:p>
    <w:p w14:paraId="3D58D0E7" w14:textId="77777777" w:rsidR="007504B2" w:rsidRPr="00CD53B8" w:rsidRDefault="007504B2" w:rsidP="007504B2">
      <w:pPr>
        <w:ind w:left="720" w:hanging="720"/>
      </w:pPr>
    </w:p>
    <w:p w14:paraId="1352F6C0" w14:textId="77777777" w:rsidR="007504B2" w:rsidRPr="00CD53B8" w:rsidRDefault="007504B2" w:rsidP="007504B2">
      <w:pPr>
        <w:pStyle w:val="ListParagraph"/>
        <w:ind w:hanging="720"/>
        <w:rPr>
          <w:rFonts w:ascii="Times" w:hAnsi="Times" w:cs="Times"/>
        </w:rPr>
      </w:pPr>
      <w:r w:rsidRPr="00CD53B8">
        <w:rPr>
          <w:rFonts w:ascii="Times" w:hAnsi="Times" w:cs="Times"/>
        </w:rPr>
        <w:t xml:space="preserve">Gerling D, Horowitz AR. 1984. Yellow traps for evaluating the population levels and dispersal patterns of. </w:t>
      </w:r>
      <w:r w:rsidRPr="00CD53B8">
        <w:rPr>
          <w:rFonts w:ascii="Times" w:hAnsi="Times" w:cs="Times"/>
          <w:i/>
        </w:rPr>
        <w:t>Besimia tabaci</w:t>
      </w:r>
      <w:r w:rsidRPr="00CD53B8">
        <w:rPr>
          <w:rFonts w:ascii="Times" w:hAnsi="Times" w:cs="Times"/>
        </w:rPr>
        <w:t xml:space="preserve"> (Gennadius) (Homoptera: Aleyrodidae). Annals of Entomological Society of America 77: 753-759. </w:t>
      </w:r>
    </w:p>
    <w:p w14:paraId="70D0EC81" w14:textId="77777777" w:rsidR="007504B2" w:rsidRPr="00CD53B8" w:rsidRDefault="007504B2" w:rsidP="007504B2">
      <w:pPr>
        <w:pStyle w:val="ListParagraph"/>
        <w:ind w:hanging="720"/>
        <w:rPr>
          <w:rFonts w:ascii="Times" w:hAnsi="Times" w:cs="Times"/>
        </w:rPr>
      </w:pPr>
    </w:p>
    <w:p w14:paraId="1A0DF904" w14:textId="77777777" w:rsidR="007504B2" w:rsidRPr="00CD53B8" w:rsidRDefault="007504B2" w:rsidP="007504B2">
      <w:pPr>
        <w:ind w:left="720" w:hanging="720"/>
      </w:pPr>
      <w:r w:rsidRPr="00CD53B8">
        <w:rPr>
          <w:rFonts w:ascii="Times" w:hAnsi="Times" w:cs="Times"/>
        </w:rPr>
        <w:t xml:space="preserve">Gillett-Kaufman JL, Allan SA, Bosques-Mendez JH, Buss LJ. 2014. </w:t>
      </w:r>
      <w:r w:rsidRPr="00CD53B8">
        <w:rPr>
          <w:rFonts w:ascii="Times" w:hAnsi="Times" w:cs="Times"/>
          <w:iCs/>
        </w:rPr>
        <w:t>Pests and fungal organisms identified on olives (</w:t>
      </w:r>
      <w:r w:rsidRPr="00CD53B8">
        <w:rPr>
          <w:rFonts w:ascii="Times" w:hAnsi="Times" w:cs="Times"/>
          <w:i/>
        </w:rPr>
        <w:t>Olea europaea</w:t>
      </w:r>
      <w:r w:rsidRPr="00CD53B8">
        <w:rPr>
          <w:rFonts w:ascii="Times" w:hAnsi="Times" w:cs="Times"/>
          <w:iCs/>
        </w:rPr>
        <w:t>) in Florida</w:t>
      </w:r>
      <w:r w:rsidRPr="00CD53B8">
        <w:rPr>
          <w:rFonts w:ascii="Times" w:hAnsi="Times" w:cs="Times"/>
        </w:rPr>
        <w:t>. University of Florida Institute of Food and Agricultural Sciences, IN1046. Accessed 21 July 2017.</w:t>
      </w:r>
      <w:r w:rsidRPr="00CD53B8">
        <w:rPr>
          <w:rFonts w:ascii="Times" w:hAnsi="Times" w:cs="Times"/>
        </w:rPr>
        <w:tab/>
        <w:t xml:space="preserve"> </w:t>
      </w:r>
      <w:hyperlink r:id="rId48" w:history="1">
        <w:r w:rsidRPr="00CD53B8">
          <w:rPr>
            <w:rStyle w:val="Hyperlink"/>
            <w:rFonts w:ascii="Times" w:hAnsi="Times" w:cs="Times"/>
          </w:rPr>
          <w:t>http://edis.ifas.ufl.edu/in1046</w:t>
        </w:r>
      </w:hyperlink>
      <w:r w:rsidRPr="00CD53B8">
        <w:rPr>
          <w:rFonts w:ascii="Times" w:hAnsi="Times" w:cs="Times"/>
        </w:rPr>
        <w:t xml:space="preserve">.  </w:t>
      </w:r>
    </w:p>
    <w:p w14:paraId="2516D483" w14:textId="77777777" w:rsidR="007504B2" w:rsidRPr="00CD53B8" w:rsidRDefault="007504B2" w:rsidP="007504B2">
      <w:pPr>
        <w:pStyle w:val="ListParagraph"/>
        <w:ind w:hanging="720"/>
      </w:pPr>
    </w:p>
    <w:p w14:paraId="77E3790F" w14:textId="77777777" w:rsidR="007504B2" w:rsidRPr="00CD53B8" w:rsidRDefault="007504B2" w:rsidP="007504B2">
      <w:pPr>
        <w:ind w:left="720" w:hanging="720"/>
      </w:pPr>
      <w:r w:rsidRPr="00CD53B8">
        <w:t xml:space="preserve">Gillett-Kaufman JL, Allan SA, Buss LJ. 2015. </w:t>
      </w:r>
      <w:r w:rsidRPr="00CD53B8">
        <w:rPr>
          <w:i/>
        </w:rPr>
        <w:t xml:space="preserve">Manduca rustica </w:t>
      </w:r>
      <w:r w:rsidRPr="00CD53B8">
        <w:t>(Lepidoptera: Sphingidae) damage on olive (</w:t>
      </w:r>
      <w:r w:rsidRPr="00CD53B8">
        <w:rPr>
          <w:i/>
        </w:rPr>
        <w:t>Olea europaea</w:t>
      </w:r>
      <w:r w:rsidRPr="00CD53B8">
        <w:t xml:space="preserve">; Lamiales: Oleaeceae) trees in Florida. Florida Entomologist 98: 1260-1261. </w:t>
      </w:r>
    </w:p>
    <w:p w14:paraId="6CA81BA0" w14:textId="77777777" w:rsidR="007504B2" w:rsidRPr="00CD53B8" w:rsidRDefault="007504B2" w:rsidP="007504B2">
      <w:pPr>
        <w:pStyle w:val="ListParagraph"/>
        <w:ind w:hanging="720"/>
      </w:pPr>
    </w:p>
    <w:p w14:paraId="0838A79D" w14:textId="5D23B214" w:rsidR="007504B2" w:rsidRPr="00CD53B8" w:rsidRDefault="007504B2" w:rsidP="007504B2">
      <w:pPr>
        <w:ind w:left="720" w:hanging="720"/>
      </w:pPr>
      <w:r w:rsidRPr="00CD53B8">
        <w:t xml:space="preserve">Gkisakis VD, Kollaros D, Bàrberi P, Livieratos IC, Kabourakis EM. 2014. Soil arthropod diversity in organic, integrated and conventional olive orchards and different agroecological zones in Crete, Greece. Agroecology and Sustainable Food Systems 39: 276-294. DOI: 10.1080/21683565.2014.967440. </w:t>
      </w:r>
    </w:p>
    <w:p w14:paraId="3D73A02D" w14:textId="17D4C24E" w:rsidR="00D65924" w:rsidRPr="00CD53B8" w:rsidRDefault="00D65924" w:rsidP="007504B2">
      <w:pPr>
        <w:ind w:left="720" w:hanging="720"/>
      </w:pPr>
    </w:p>
    <w:p w14:paraId="582EE9A6" w14:textId="4A089FE9" w:rsidR="00D65924" w:rsidRPr="00CD53B8" w:rsidRDefault="00D65924" w:rsidP="00D65924">
      <w:pPr>
        <w:ind w:left="720" w:hanging="720"/>
        <w:rPr>
          <w:color w:val="000000" w:themeColor="text1"/>
        </w:rPr>
      </w:pPr>
      <w:r w:rsidRPr="00CD53B8">
        <w:rPr>
          <w:color w:val="000000" w:themeColor="text1"/>
        </w:rPr>
        <w:t xml:space="preserve">Gordon RD, Anderson DM. 1981. The species of Scarabaeidae (Coleoptera) associated with sugarcane in south Florida. Florida Entomologist 64: 119-138. </w:t>
      </w:r>
    </w:p>
    <w:p w14:paraId="0082E777" w14:textId="77777777" w:rsidR="007504B2" w:rsidRPr="00CD53B8" w:rsidRDefault="007504B2" w:rsidP="007504B2">
      <w:pPr>
        <w:pStyle w:val="ListParagraph"/>
        <w:ind w:hanging="720"/>
      </w:pPr>
    </w:p>
    <w:p w14:paraId="38F660E6" w14:textId="664C565A" w:rsidR="007504B2" w:rsidRPr="00CD53B8" w:rsidRDefault="007504B2" w:rsidP="007504B2">
      <w:pPr>
        <w:ind w:left="720" w:hanging="720"/>
      </w:pPr>
      <w:r w:rsidRPr="00CD53B8">
        <w:t>Gutierrez AP, Ponti L, Cossu QA. 2009. Effects of climate warming on olive and olive fly (</w:t>
      </w:r>
      <w:r w:rsidRPr="00CD53B8">
        <w:rPr>
          <w:i/>
        </w:rPr>
        <w:t>Ba</w:t>
      </w:r>
      <w:r w:rsidR="00D65924" w:rsidRPr="00CD53B8">
        <w:rPr>
          <w:i/>
        </w:rPr>
        <w:t>c</w:t>
      </w:r>
      <w:r w:rsidRPr="00CD53B8">
        <w:rPr>
          <w:i/>
        </w:rPr>
        <w:t>trocera oleae</w:t>
      </w:r>
      <w:r w:rsidRPr="00CD53B8">
        <w:t xml:space="preserve"> (Gmelin)) in California and Italy. Climate Change 95: 195-217. </w:t>
      </w:r>
    </w:p>
    <w:p w14:paraId="5EF038E3" w14:textId="77777777" w:rsidR="007504B2" w:rsidRPr="00CD53B8" w:rsidRDefault="007504B2" w:rsidP="007504B2">
      <w:pPr>
        <w:ind w:left="720" w:hanging="720"/>
      </w:pPr>
    </w:p>
    <w:p w14:paraId="40C33FE5" w14:textId="77777777" w:rsidR="007504B2" w:rsidRPr="00CD53B8" w:rsidRDefault="007504B2" w:rsidP="007504B2">
      <w:pPr>
        <w:ind w:left="720" w:hanging="720"/>
      </w:pPr>
      <w:r w:rsidRPr="00CD53B8">
        <w:t xml:space="preserve">Haber G, Mifsud D. 2007. Pest and diseases associated with olive trees in the Maltese Islands (Central Mediterranean). The Central Mediterranean Naturalist 4: 143-161. </w:t>
      </w:r>
    </w:p>
    <w:p w14:paraId="1D770F75" w14:textId="77777777" w:rsidR="007504B2" w:rsidRPr="00CD53B8" w:rsidRDefault="007504B2" w:rsidP="007504B2">
      <w:pPr>
        <w:pStyle w:val="ListParagraph"/>
        <w:ind w:hanging="720"/>
      </w:pPr>
    </w:p>
    <w:p w14:paraId="7B98B81E" w14:textId="77777777" w:rsidR="007504B2" w:rsidRPr="00CD53B8" w:rsidRDefault="007504B2" w:rsidP="007504B2">
      <w:pPr>
        <w:ind w:left="720" w:hanging="720"/>
      </w:pPr>
      <w:r w:rsidRPr="00CD53B8">
        <w:t xml:space="preserve">Halbert SE, Manjunath KL. 2004. Citrus psyllids (Sternorrhyncha: Psyllidae) and greening disease of citrus: A literature review and assessment of risk in Florida. Florida Entomologist 87: 330-353. </w:t>
      </w:r>
    </w:p>
    <w:p w14:paraId="2CDC5514" w14:textId="0A9C23BA" w:rsidR="007504B2" w:rsidRPr="00CD53B8" w:rsidRDefault="007504B2" w:rsidP="007504B2">
      <w:pPr>
        <w:pStyle w:val="ListParagraph"/>
        <w:ind w:hanging="720"/>
      </w:pPr>
    </w:p>
    <w:p w14:paraId="38CCC059" w14:textId="77777777" w:rsidR="00C76AD2" w:rsidRPr="00CD53B8" w:rsidRDefault="00C76AD2" w:rsidP="00C76AD2">
      <w:pPr>
        <w:ind w:left="720" w:hanging="720"/>
        <w:rPr>
          <w:color w:val="000000" w:themeColor="text1"/>
        </w:rPr>
      </w:pPr>
      <w:r w:rsidRPr="00CD53B8">
        <w:rPr>
          <w:color w:val="000000" w:themeColor="text1"/>
        </w:rPr>
        <w:t xml:space="preserve">Hamdan A-J, Alkam S. 2016. Flight activity and populations dynamics of the olive psylla, </w:t>
      </w:r>
      <w:r w:rsidRPr="00CD53B8">
        <w:rPr>
          <w:i/>
          <w:color w:val="000000" w:themeColor="text1"/>
        </w:rPr>
        <w:t>Eupyllura olivina</w:t>
      </w:r>
      <w:r w:rsidRPr="00CD53B8">
        <w:rPr>
          <w:color w:val="000000" w:themeColor="text1"/>
        </w:rPr>
        <w:t xml:space="preserve"> Costa (Homoptera: Psyllidae) infesting ten olive cultivars in the </w:t>
      </w:r>
      <w:r w:rsidRPr="00CD53B8">
        <w:rPr>
          <w:color w:val="000000" w:themeColor="text1"/>
        </w:rPr>
        <w:lastRenderedPageBreak/>
        <w:t>southern highlands of West-Bank, Palestine. American Scientific Research Journal for Engineering, Technology, and Sciences 21: 61-68.</w:t>
      </w:r>
    </w:p>
    <w:p w14:paraId="23135C68" w14:textId="77777777" w:rsidR="00C76AD2" w:rsidRPr="00CD53B8" w:rsidRDefault="00C76AD2" w:rsidP="007504B2">
      <w:pPr>
        <w:pStyle w:val="ListParagraph"/>
        <w:ind w:hanging="720"/>
      </w:pPr>
    </w:p>
    <w:p w14:paraId="454CB3E6" w14:textId="2A9E5A32" w:rsidR="00C76AD2" w:rsidRPr="00CD53B8" w:rsidRDefault="007504B2" w:rsidP="00C76AD2">
      <w:pPr>
        <w:ind w:left="720" w:hanging="720"/>
      </w:pPr>
      <w:r w:rsidRPr="00CD53B8">
        <w:t xml:space="preserve">Hayden JE, Buss L. 2017. Olive shootworm. Featured Creatures, University of Florida, Gainesville, FL. EENY-556.  </w:t>
      </w:r>
    </w:p>
    <w:p w14:paraId="46BA6270" w14:textId="77777777" w:rsidR="00C76AD2" w:rsidRPr="00CD53B8" w:rsidRDefault="00C76AD2" w:rsidP="00C76AD2">
      <w:pPr>
        <w:ind w:left="720" w:hanging="720"/>
        <w:rPr>
          <w:color w:val="000000" w:themeColor="text1"/>
        </w:rPr>
      </w:pPr>
    </w:p>
    <w:p w14:paraId="17F6E943" w14:textId="765F728C" w:rsidR="00C76AD2" w:rsidRPr="00CD53B8" w:rsidRDefault="00C76AD2" w:rsidP="00C76AD2">
      <w:pPr>
        <w:ind w:left="720" w:hanging="720"/>
        <w:rPr>
          <w:color w:val="000000" w:themeColor="text1"/>
        </w:rPr>
      </w:pPr>
      <w:r w:rsidRPr="00CD53B8">
        <w:rPr>
          <w:color w:val="000000" w:themeColor="text1"/>
        </w:rPr>
        <w:t xml:space="preserve">Hays WP, McColloch JW. 1924. The biology of </w:t>
      </w:r>
      <w:r w:rsidRPr="00CD53B8">
        <w:rPr>
          <w:i/>
          <w:color w:val="000000" w:themeColor="text1"/>
        </w:rPr>
        <w:t xml:space="preserve">Anomala kansana </w:t>
      </w:r>
      <w:r w:rsidRPr="00CD53B8">
        <w:rPr>
          <w:color w:val="000000" w:themeColor="text1"/>
        </w:rPr>
        <w:t xml:space="preserve">(Scarabidae, Coleop.) Journal of Economic Entomology 17: 589-594. </w:t>
      </w:r>
    </w:p>
    <w:p w14:paraId="7194F305" w14:textId="77777777" w:rsidR="00C76AD2" w:rsidRPr="00CD53B8" w:rsidRDefault="00C76AD2" w:rsidP="00C76AD2">
      <w:pPr>
        <w:ind w:left="720" w:hanging="720"/>
        <w:rPr>
          <w:color w:val="000000" w:themeColor="text1"/>
        </w:rPr>
      </w:pPr>
    </w:p>
    <w:p w14:paraId="6F86BDF7" w14:textId="1F328E97" w:rsidR="00C76AD2" w:rsidRPr="00CD53B8" w:rsidRDefault="00C76AD2" w:rsidP="00C76AD2">
      <w:pPr>
        <w:ind w:left="720" w:hanging="720"/>
        <w:rPr>
          <w:color w:val="000000" w:themeColor="text1"/>
        </w:rPr>
      </w:pPr>
      <w:r w:rsidRPr="00CD53B8">
        <w:rPr>
          <w:color w:val="000000" w:themeColor="text1"/>
        </w:rPr>
        <w:t xml:space="preserve">Heath RR, Vazquez A, Schnell EQ, Villareal J, Kendra PE, Epsky ND. 2009. Dynamics of pH modification of an acidic protein bait used for tropical fruit flies (Diptera: Tephritidae). Journal of Economic Entomology 102: 2371-2376. </w:t>
      </w:r>
    </w:p>
    <w:p w14:paraId="181BF73E" w14:textId="77777777" w:rsidR="007504B2" w:rsidRPr="00CD53B8" w:rsidRDefault="007504B2" w:rsidP="007504B2">
      <w:pPr>
        <w:pStyle w:val="ListParagraph"/>
        <w:ind w:hanging="720"/>
      </w:pPr>
    </w:p>
    <w:p w14:paraId="03E8C9A3" w14:textId="77777777" w:rsidR="007504B2" w:rsidRPr="00CD53B8" w:rsidRDefault="007504B2" w:rsidP="007504B2">
      <w:pPr>
        <w:ind w:left="720" w:hanging="720"/>
      </w:pPr>
      <w:r w:rsidRPr="00CD53B8">
        <w:t xml:space="preserve">Herz A, Hassan SA, Hegazi E, Nasr FN, Youssef AA, Khafagi WE, Agamy E, Ksantini M, Jardak T, Mazomenos BE, Konstantopoulou MA, Torres L, Gonçalves F, Bento A, Pereira JA. 2005. Towards sustainable control of Lepidopterous pests in olive cultivation. Gesunde Pflanzen 57: 117-128. </w:t>
      </w:r>
    </w:p>
    <w:p w14:paraId="148C29F7" w14:textId="77777777" w:rsidR="007504B2" w:rsidRPr="00CD53B8" w:rsidRDefault="007504B2" w:rsidP="007504B2">
      <w:pPr>
        <w:pStyle w:val="ListParagraph"/>
        <w:ind w:hanging="720"/>
      </w:pPr>
    </w:p>
    <w:p w14:paraId="6032A199" w14:textId="77777777" w:rsidR="007504B2" w:rsidRPr="00CD53B8" w:rsidRDefault="007504B2" w:rsidP="007504B2">
      <w:pPr>
        <w:pStyle w:val="ListParagraph"/>
        <w:ind w:hanging="720"/>
      </w:pPr>
      <w:r w:rsidRPr="00CD53B8">
        <w:t xml:space="preserve">Hill AR, Hopper GHS. 1984. Attractiveness of various colors to Australian tephritid fruit flies in the field. Entomologia Experimentalis et Applicata 35: 119-128. </w:t>
      </w:r>
    </w:p>
    <w:p w14:paraId="116E659E" w14:textId="77777777" w:rsidR="007504B2" w:rsidRPr="00CD53B8" w:rsidRDefault="007504B2" w:rsidP="007504B2">
      <w:pPr>
        <w:pStyle w:val="ListParagraph"/>
        <w:ind w:hanging="720"/>
      </w:pPr>
    </w:p>
    <w:p w14:paraId="533D1B9D" w14:textId="77777777" w:rsidR="007504B2" w:rsidRPr="00CD53B8" w:rsidRDefault="007504B2" w:rsidP="007504B2">
      <w:pPr>
        <w:pStyle w:val="ListParagraph"/>
        <w:ind w:hanging="720"/>
      </w:pPr>
      <w:r w:rsidRPr="00CD53B8">
        <w:t>Hoddle MS, Mound LA, Paris DL. 2012. Thrips of California. CBIT Publishing, Queensland. Acccessed 23 June 2019 &lt;</w:t>
      </w:r>
      <w:hyperlink r:id="rId49" w:history="1">
        <w:r w:rsidRPr="00CD53B8">
          <w:rPr>
            <w:rStyle w:val="Hyperlink"/>
          </w:rPr>
          <w:t>https://keys.lucidcentral.org/keys/v3/thrips_of_california/Thrips_of_California.html</w:t>
        </w:r>
      </w:hyperlink>
      <w:r w:rsidRPr="00CD53B8">
        <w:t xml:space="preserve">&gt;. </w:t>
      </w:r>
    </w:p>
    <w:p w14:paraId="6A593F3B" w14:textId="77777777" w:rsidR="007504B2" w:rsidRPr="00CD53B8" w:rsidRDefault="007504B2" w:rsidP="007504B2">
      <w:pPr>
        <w:pStyle w:val="ListParagraph"/>
        <w:ind w:hanging="720"/>
      </w:pPr>
    </w:p>
    <w:p w14:paraId="7CDBBB88" w14:textId="77777777" w:rsidR="007504B2" w:rsidRPr="00CD53B8" w:rsidRDefault="007504B2" w:rsidP="007504B2">
      <w:pPr>
        <w:ind w:left="720" w:hanging="720"/>
      </w:pPr>
      <w:r w:rsidRPr="00CD53B8">
        <w:t xml:space="preserve">Hoddle MS, Robinson L, Morgan D. 2002. Attraction of thrips (Thysanoptera: Thripidae and Aeolothripidae) to colored sticky cards in a California avocado orchard. Crop Protection 21: 383-388. </w:t>
      </w:r>
    </w:p>
    <w:p w14:paraId="14B64F56" w14:textId="77777777" w:rsidR="007504B2" w:rsidRPr="00CD53B8" w:rsidRDefault="007504B2" w:rsidP="007504B2">
      <w:pPr>
        <w:ind w:left="720" w:hanging="720"/>
      </w:pPr>
    </w:p>
    <w:p w14:paraId="310E64B1" w14:textId="77777777" w:rsidR="007504B2" w:rsidRPr="00CD53B8" w:rsidRDefault="007504B2" w:rsidP="007504B2">
      <w:pPr>
        <w:ind w:left="720" w:hanging="720"/>
      </w:pPr>
      <w:r w:rsidRPr="00CD53B8">
        <w:t xml:space="preserve">Hoddle MS, Triaptsyn SV, Morgan DJW. 2003. Distribution and plant association records for </w:t>
      </w:r>
      <w:r w:rsidRPr="00CD53B8">
        <w:rPr>
          <w:i/>
        </w:rPr>
        <w:t xml:space="preserve">Homalodisca coagulata </w:t>
      </w:r>
      <w:r w:rsidRPr="00CD53B8">
        <w:t>(Hemiptera: Cicadellidae) in Florida. Florida Entomologist 86: 89-91.</w:t>
      </w:r>
    </w:p>
    <w:p w14:paraId="4F48FE77" w14:textId="77777777" w:rsidR="00C76AD2" w:rsidRPr="00CD53B8" w:rsidRDefault="00C76AD2" w:rsidP="00C76AD2">
      <w:pPr>
        <w:ind w:left="720" w:hanging="720"/>
        <w:rPr>
          <w:color w:val="000000" w:themeColor="text1"/>
        </w:rPr>
      </w:pPr>
    </w:p>
    <w:p w14:paraId="72345179" w14:textId="5C2695AD" w:rsidR="00C76AD2" w:rsidRPr="00CD53B8" w:rsidRDefault="00C76AD2" w:rsidP="00C76AD2">
      <w:pPr>
        <w:ind w:left="720" w:hanging="720"/>
        <w:rPr>
          <w:color w:val="000000" w:themeColor="text1"/>
        </w:rPr>
      </w:pPr>
      <w:r w:rsidRPr="00CD53B8">
        <w:rPr>
          <w:color w:val="000000" w:themeColor="text1"/>
        </w:rPr>
        <w:t xml:space="preserve">Hoebeke ER, Carter ME. 2003. </w:t>
      </w:r>
      <w:r w:rsidRPr="00CD53B8">
        <w:rPr>
          <w:i/>
          <w:color w:val="000000" w:themeColor="text1"/>
        </w:rPr>
        <w:t>Halyomorpha halys</w:t>
      </w:r>
      <w:r w:rsidRPr="00CD53B8">
        <w:rPr>
          <w:color w:val="000000" w:themeColor="text1"/>
        </w:rPr>
        <w:t xml:space="preserve"> (Stål) (Heteromoptera: Pentatomidae): A polyphagous plant pest from Asia newly detection in North America. Proceedings of the Entomological Society of Washington 105: 225-237.</w:t>
      </w:r>
    </w:p>
    <w:p w14:paraId="1039BAF6" w14:textId="77777777" w:rsidR="007504B2" w:rsidRPr="00CD53B8" w:rsidRDefault="007504B2" w:rsidP="007504B2"/>
    <w:p w14:paraId="11C62EFC" w14:textId="77777777" w:rsidR="007504B2" w:rsidRPr="00CD53B8" w:rsidRDefault="007504B2" w:rsidP="007504B2">
      <w:pPr>
        <w:pStyle w:val="ListParagraph"/>
        <w:ind w:hanging="720"/>
      </w:pPr>
      <w:r w:rsidRPr="00CD53B8">
        <w:t xml:space="preserve">Hopkins DL. 1989. </w:t>
      </w:r>
      <w:r w:rsidRPr="00CD53B8">
        <w:rPr>
          <w:i/>
        </w:rPr>
        <w:t>Xylella fastidiosa</w:t>
      </w:r>
      <w:r w:rsidRPr="00CD53B8">
        <w:t xml:space="preserve">: Xylem-limited bacterial pathogen of plants. Annual Review of Phytopathology 27: 271-290. </w:t>
      </w:r>
    </w:p>
    <w:p w14:paraId="7B053530" w14:textId="77777777" w:rsidR="007504B2" w:rsidRPr="00CD53B8" w:rsidRDefault="007504B2" w:rsidP="007504B2">
      <w:pPr>
        <w:pStyle w:val="ListParagraph"/>
        <w:ind w:hanging="720"/>
      </w:pPr>
    </w:p>
    <w:p w14:paraId="11D662C2" w14:textId="77777777" w:rsidR="007504B2" w:rsidRPr="00CD53B8" w:rsidRDefault="007504B2" w:rsidP="007504B2">
      <w:pPr>
        <w:ind w:left="720" w:hanging="720"/>
      </w:pPr>
      <w:r w:rsidRPr="00CD53B8">
        <w:t>Hrncic S. 2002. A survey of olive pests in Montenegro. Acta Horticulturae 586: 819-821.</w:t>
      </w:r>
    </w:p>
    <w:p w14:paraId="68976ABD" w14:textId="77777777" w:rsidR="007504B2" w:rsidRPr="00CD53B8" w:rsidRDefault="007504B2" w:rsidP="007504B2">
      <w:pPr>
        <w:pStyle w:val="ListParagraph"/>
        <w:ind w:hanging="720"/>
      </w:pPr>
    </w:p>
    <w:p w14:paraId="13E6D2B1" w14:textId="77777777" w:rsidR="007504B2" w:rsidRPr="00CD53B8" w:rsidRDefault="007504B2" w:rsidP="007504B2">
      <w:pPr>
        <w:ind w:left="720" w:hanging="720"/>
        <w:rPr>
          <w:color w:val="000000" w:themeColor="text1"/>
        </w:rPr>
      </w:pPr>
      <w:r w:rsidRPr="00CD53B8">
        <w:rPr>
          <w:color w:val="000000" w:themeColor="text1"/>
        </w:rPr>
        <w:t>International Olive Council. 2019. World Olive Oil Figures. Flag Solutions. Accessed 10 June 2019 &lt;</w:t>
      </w:r>
      <w:r w:rsidRPr="00CD53B8">
        <w:t xml:space="preserve"> </w:t>
      </w:r>
      <w:hyperlink r:id="rId50" w:history="1">
        <w:r w:rsidRPr="00CD53B8">
          <w:rPr>
            <w:rStyle w:val="Hyperlink"/>
          </w:rPr>
          <w:t>http://www.internationaloliveoil.org/estaticos/view/131-world-olive-oil-figures</w:t>
        </w:r>
      </w:hyperlink>
      <w:r w:rsidRPr="00CD53B8">
        <w:rPr>
          <w:color w:val="000000" w:themeColor="text1"/>
        </w:rPr>
        <w:t xml:space="preserve">&gt;. </w:t>
      </w:r>
    </w:p>
    <w:p w14:paraId="192D97B6" w14:textId="77777777" w:rsidR="007504B2" w:rsidRPr="00CD53B8" w:rsidRDefault="007504B2" w:rsidP="007504B2">
      <w:pPr>
        <w:pStyle w:val="ListParagraph"/>
        <w:ind w:hanging="720"/>
      </w:pPr>
    </w:p>
    <w:p w14:paraId="0521D891" w14:textId="77777777" w:rsidR="007504B2" w:rsidRPr="00CD53B8" w:rsidRDefault="007504B2" w:rsidP="007504B2">
      <w:pPr>
        <w:ind w:left="720" w:hanging="720"/>
      </w:pPr>
      <w:r w:rsidRPr="00CD53B8">
        <w:lastRenderedPageBreak/>
        <w:t xml:space="preserve">Jones GA, Gillett JL. 2005. Intercropping with sunflowers to attract beneficial insects in organic agriculture. Florida Entomologist 88: 91-96. </w:t>
      </w:r>
    </w:p>
    <w:p w14:paraId="7E7DF608" w14:textId="77777777" w:rsidR="007504B2" w:rsidRPr="00CD53B8" w:rsidRDefault="007504B2" w:rsidP="007504B2">
      <w:pPr>
        <w:ind w:left="720" w:hanging="720"/>
      </w:pPr>
    </w:p>
    <w:p w14:paraId="41549C6C" w14:textId="77777777" w:rsidR="007504B2" w:rsidRPr="00CD53B8" w:rsidRDefault="007504B2" w:rsidP="007504B2">
      <w:pPr>
        <w:ind w:left="720" w:hanging="720"/>
      </w:pPr>
      <w:r w:rsidRPr="00CD53B8">
        <w:t xml:space="preserve">Jones DR. 2005. Plant viruses transmitted by thrips. European Journal of Plant Pathology 113: 119-157. </w:t>
      </w:r>
    </w:p>
    <w:p w14:paraId="6601BD77" w14:textId="77777777" w:rsidR="007504B2" w:rsidRPr="00CD53B8" w:rsidRDefault="007504B2" w:rsidP="007504B2">
      <w:pPr>
        <w:pStyle w:val="ListParagraph"/>
        <w:ind w:hanging="720"/>
      </w:pPr>
    </w:p>
    <w:p w14:paraId="6BCE5D16" w14:textId="45F434F8" w:rsidR="007504B2" w:rsidRPr="00CD53B8" w:rsidRDefault="007504B2" w:rsidP="007504B2">
      <w:pPr>
        <w:ind w:left="720" w:hanging="720"/>
      </w:pPr>
      <w:r w:rsidRPr="00CD53B8">
        <w:t>Kacar G, Dursun A. 2015. Survey and abundance of suborder Heteroptera: Pest and beneficial species in olive groves of Turkey. Egyptian Journal of Biological Pest Control 25: 499-502.</w:t>
      </w:r>
    </w:p>
    <w:p w14:paraId="44A0DD98" w14:textId="6A61DF57" w:rsidR="00F81856" w:rsidRPr="00CD53B8" w:rsidRDefault="00F81856" w:rsidP="007504B2">
      <w:pPr>
        <w:ind w:left="720" w:hanging="720"/>
      </w:pPr>
    </w:p>
    <w:p w14:paraId="47C2059D" w14:textId="639F3D5C" w:rsidR="00F81856" w:rsidRPr="00CD53B8" w:rsidRDefault="00F81856" w:rsidP="007504B2">
      <w:pPr>
        <w:ind w:left="720" w:hanging="720"/>
      </w:pPr>
      <w:r w:rsidRPr="00CD53B8">
        <w:t xml:space="preserve">Kakani EG, Zygouridis NE, Tsoumani KT, Seraphides N, Zalom FG, Mathiopoulos KD. 2010. Spinosad resistance development in wild olive fruit fly </w:t>
      </w:r>
      <w:r w:rsidRPr="00CD53B8">
        <w:rPr>
          <w:i/>
        </w:rPr>
        <w:t xml:space="preserve">Bactrocera oleae </w:t>
      </w:r>
      <w:r w:rsidRPr="00CD53B8">
        <w:t xml:space="preserve">(Diptera: Tephritidae) populations in California. Pest Management Science 66: 447-453.  </w:t>
      </w:r>
    </w:p>
    <w:p w14:paraId="66D6138B" w14:textId="77777777" w:rsidR="007504B2" w:rsidRPr="00CD53B8" w:rsidRDefault="007504B2" w:rsidP="007504B2">
      <w:pPr>
        <w:pStyle w:val="ListParagraph"/>
        <w:ind w:hanging="720"/>
      </w:pPr>
    </w:p>
    <w:p w14:paraId="5C519A78" w14:textId="12EC7873" w:rsidR="00C91C47" w:rsidRPr="00CD53B8" w:rsidRDefault="007504B2" w:rsidP="00D45D4B">
      <w:pPr>
        <w:ind w:left="720" w:hanging="720"/>
      </w:pPr>
      <w:r w:rsidRPr="00CD53B8">
        <w:t xml:space="preserve">Kalaitzaki A, Amara A, Tsagkarakis A. 2012. Seasonal phenology and relative preference of </w:t>
      </w:r>
      <w:r w:rsidRPr="00CD53B8">
        <w:rPr>
          <w:i/>
        </w:rPr>
        <w:t xml:space="preserve">Closterotomus </w:t>
      </w:r>
      <w:r w:rsidRPr="00CD53B8">
        <w:t>(</w:t>
      </w:r>
      <w:r w:rsidRPr="00CD53B8">
        <w:rPr>
          <w:i/>
        </w:rPr>
        <w:t>Calocoris</w:t>
      </w:r>
      <w:r w:rsidRPr="00CD53B8">
        <w:t xml:space="preserve">) </w:t>
      </w:r>
      <w:r w:rsidRPr="00CD53B8">
        <w:rPr>
          <w:i/>
        </w:rPr>
        <w:t>trivialis</w:t>
      </w:r>
      <w:r w:rsidRPr="00CD53B8">
        <w:t xml:space="preserve"> (Hemiptera: Miridae) on olive, citrus, and associated host plants in the field. The Japanese Society of Applied Entomology and Zoology</w:t>
      </w:r>
      <w:r w:rsidR="000E6D46" w:rsidRPr="00CD53B8">
        <w:t xml:space="preserve"> 48:57-63</w:t>
      </w:r>
      <w:r w:rsidRPr="00CD53B8">
        <w:t xml:space="preserve">. DOI: 10.1007/s13355-012-0151-5. </w:t>
      </w:r>
    </w:p>
    <w:p w14:paraId="14D59844" w14:textId="77777777" w:rsidR="00D45D4B" w:rsidRPr="00CD53B8" w:rsidRDefault="00D45D4B" w:rsidP="00D45D4B">
      <w:pPr>
        <w:ind w:left="720" w:hanging="720"/>
      </w:pPr>
    </w:p>
    <w:p w14:paraId="2A2B7991" w14:textId="7273ABF0" w:rsidR="00C91C47" w:rsidRPr="00CD53B8" w:rsidRDefault="00C91C47" w:rsidP="00500B06">
      <w:pPr>
        <w:pStyle w:val="NormalWeb"/>
        <w:rPr>
          <w:rFonts w:ascii="Times New Roman" w:eastAsia="Times New Roman" w:hAnsi="Times New Roman"/>
          <w:sz w:val="24"/>
          <w:szCs w:val="24"/>
        </w:rPr>
      </w:pPr>
      <w:r w:rsidRPr="00CD53B8">
        <w:rPr>
          <w:rFonts w:ascii="Times New Roman" w:hAnsi="Times New Roman"/>
          <w:sz w:val="24"/>
          <w:szCs w:val="24"/>
        </w:rPr>
        <w:t xml:space="preserve">Kirk H, Dorn S, Mazzi D. 2013. Worldwide population genetic structure of the oriental fruit </w:t>
      </w:r>
      <w:r w:rsidRPr="00CD53B8">
        <w:rPr>
          <w:rFonts w:ascii="Times New Roman" w:hAnsi="Times New Roman"/>
          <w:sz w:val="24"/>
          <w:szCs w:val="24"/>
        </w:rPr>
        <w:tab/>
        <w:t>moth (</w:t>
      </w:r>
      <w:r w:rsidRPr="00CD53B8">
        <w:rPr>
          <w:rFonts w:ascii="Times New Roman" w:hAnsi="Times New Roman"/>
          <w:i/>
          <w:sz w:val="24"/>
          <w:szCs w:val="24"/>
        </w:rPr>
        <w:t>Grapholita molesta</w:t>
      </w:r>
      <w:r w:rsidRPr="00CD53B8">
        <w:rPr>
          <w:rFonts w:ascii="Times New Roman" w:hAnsi="Times New Roman"/>
          <w:sz w:val="24"/>
          <w:szCs w:val="24"/>
        </w:rPr>
        <w:t xml:space="preserve">), a globally invasive pest. BMC Ecology 13: 1-11. DOI: </w:t>
      </w:r>
      <w:r w:rsidRPr="00CD53B8">
        <w:rPr>
          <w:rFonts w:ascii="Times New Roman" w:hAnsi="Times New Roman"/>
          <w:sz w:val="24"/>
          <w:szCs w:val="24"/>
        </w:rPr>
        <w:tab/>
      </w:r>
      <w:r w:rsidRPr="00CD53B8">
        <w:rPr>
          <w:rFonts w:ascii="Times New Roman" w:eastAsia="Times New Roman" w:hAnsi="Times New Roman"/>
          <w:sz w:val="24"/>
          <w:szCs w:val="24"/>
        </w:rPr>
        <w:t>http://www.biomedcentral.com/1472-6785/13/12</w:t>
      </w:r>
      <w:r w:rsidR="00300CD8" w:rsidRPr="00CD53B8">
        <w:rPr>
          <w:rFonts w:ascii="Times New Roman" w:eastAsia="Times New Roman" w:hAnsi="Times New Roman"/>
          <w:sz w:val="24"/>
          <w:szCs w:val="24"/>
        </w:rPr>
        <w:t xml:space="preserve">. </w:t>
      </w:r>
      <w:r w:rsidRPr="00CD53B8">
        <w:rPr>
          <w:rFonts w:ascii="Times New Roman" w:eastAsia="Times New Roman" w:hAnsi="Times New Roman"/>
          <w:sz w:val="24"/>
          <w:szCs w:val="24"/>
        </w:rPr>
        <w:t xml:space="preserve"> </w:t>
      </w:r>
    </w:p>
    <w:p w14:paraId="71D4E168" w14:textId="77777777" w:rsidR="007504B2" w:rsidRPr="00CD53B8" w:rsidRDefault="007504B2" w:rsidP="007504B2">
      <w:pPr>
        <w:ind w:left="720" w:hanging="720"/>
      </w:pPr>
    </w:p>
    <w:p w14:paraId="0ED83B03" w14:textId="77777777" w:rsidR="007504B2" w:rsidRPr="00CD53B8" w:rsidRDefault="007504B2" w:rsidP="007504B2">
      <w:r w:rsidRPr="00CD53B8">
        <w:t>Klassen W, Seal DR, Ciomperlik MA, Fieselmann, DA. 2008. The chilli thrips, </w:t>
      </w:r>
      <w:r w:rsidRPr="00CD53B8">
        <w:rPr>
          <w:i/>
          <w:iCs/>
        </w:rPr>
        <w:t xml:space="preserve">Scirtothrips </w:t>
      </w:r>
      <w:r w:rsidRPr="00CD53B8">
        <w:rPr>
          <w:i/>
          <w:iCs/>
        </w:rPr>
        <w:tab/>
        <w:t>dorsalis</w:t>
      </w:r>
      <w:r w:rsidRPr="00CD53B8">
        <w:t xml:space="preserve">: current status in the Greater Caribbean Region. Proceedings of the Caribbean </w:t>
      </w:r>
      <w:r w:rsidRPr="00CD53B8">
        <w:tab/>
        <w:t>Food Crops Society 44: 103-117.</w:t>
      </w:r>
    </w:p>
    <w:p w14:paraId="185C88AE" w14:textId="77777777" w:rsidR="007504B2" w:rsidRPr="00CD53B8" w:rsidRDefault="007504B2" w:rsidP="007504B2">
      <w:pPr>
        <w:pStyle w:val="ListParagraph"/>
        <w:ind w:hanging="720"/>
      </w:pPr>
    </w:p>
    <w:p w14:paraId="30F44398" w14:textId="77777777" w:rsidR="007504B2" w:rsidRPr="00CD53B8" w:rsidRDefault="007504B2" w:rsidP="007504B2">
      <w:pPr>
        <w:ind w:left="720" w:hanging="720"/>
      </w:pPr>
      <w:r w:rsidRPr="00CD53B8">
        <w:t xml:space="preserve">Kovanci B, Kumral NA. 2008. Insect pests in olive groves of Bursa (Turkey). Acta Horticulturae 79: 569-576. </w:t>
      </w:r>
    </w:p>
    <w:p w14:paraId="25D1E388" w14:textId="77777777" w:rsidR="007504B2" w:rsidRPr="00CD53B8" w:rsidRDefault="007504B2" w:rsidP="007504B2">
      <w:pPr>
        <w:ind w:left="720" w:hanging="720"/>
      </w:pPr>
    </w:p>
    <w:p w14:paraId="00128C90" w14:textId="77777777" w:rsidR="007504B2" w:rsidRPr="00CD53B8" w:rsidRDefault="007504B2" w:rsidP="007504B2">
      <w:pPr>
        <w:ind w:left="720" w:hanging="720"/>
      </w:pPr>
      <w:r w:rsidRPr="00CD53B8">
        <w:t xml:space="preserve">Krugner R, Groves RL, Johnson MW, Flories AP, Hagler JR, Morse JG. 2009. Seasonal population dynamics of </w:t>
      </w:r>
      <w:r w:rsidRPr="00CD53B8">
        <w:rPr>
          <w:i/>
        </w:rPr>
        <w:t>Homalodisca vitripennis</w:t>
      </w:r>
      <w:r w:rsidRPr="00CD53B8">
        <w:t xml:space="preserve"> (Hemiptera: Cicadellidae) in sweet orange trees maintained under continuous deficit irrigation. Journal of Economic Entomology 102: 960-973. </w:t>
      </w:r>
    </w:p>
    <w:p w14:paraId="62A70D9C" w14:textId="77777777" w:rsidR="007504B2" w:rsidRPr="00CD53B8" w:rsidRDefault="007504B2" w:rsidP="007504B2">
      <w:pPr>
        <w:ind w:left="720" w:hanging="720"/>
      </w:pPr>
    </w:p>
    <w:p w14:paraId="3DC1F456" w14:textId="77777777" w:rsidR="007504B2" w:rsidRPr="00CD53B8" w:rsidRDefault="007504B2" w:rsidP="007504B2">
      <w:pPr>
        <w:ind w:left="720" w:hanging="720"/>
      </w:pPr>
      <w:r w:rsidRPr="00CD53B8">
        <w:t xml:space="preserve">Krugner R, Sisterson MS, Chen J, Stenger DC. 2014 Evaluation of olive as a host of </w:t>
      </w:r>
      <w:r w:rsidRPr="00CD53B8">
        <w:rPr>
          <w:i/>
        </w:rPr>
        <w:t xml:space="preserve">Xylella fastidiosa </w:t>
      </w:r>
      <w:r w:rsidRPr="00CD53B8">
        <w:t xml:space="preserve">and associated sharpshooter vectors. Plant Disease 98: 1186-1193. DOI: </w:t>
      </w:r>
      <w:hyperlink r:id="rId51" w:history="1">
        <w:r w:rsidRPr="00CD53B8">
          <w:rPr>
            <w:rStyle w:val="Hyperlink"/>
          </w:rPr>
          <w:t>http://dx.doi.org/10.1094/PDIS-01-14-0014-RE</w:t>
        </w:r>
      </w:hyperlink>
      <w:r w:rsidRPr="00CD53B8">
        <w:t>.</w:t>
      </w:r>
    </w:p>
    <w:p w14:paraId="54C7667A" w14:textId="77777777" w:rsidR="007504B2" w:rsidRPr="00CD53B8" w:rsidRDefault="007504B2" w:rsidP="007504B2">
      <w:pPr>
        <w:rPr>
          <w:rFonts w:ascii="Times" w:hAnsi="Times" w:cs="Times"/>
        </w:rPr>
      </w:pPr>
    </w:p>
    <w:p w14:paraId="00B32AFE" w14:textId="77777777" w:rsidR="007504B2" w:rsidRPr="00CD53B8" w:rsidRDefault="007504B2" w:rsidP="007504B2">
      <w:pPr>
        <w:ind w:left="720" w:hanging="720"/>
        <w:rPr>
          <w:rFonts w:ascii="Times" w:hAnsi="Times" w:cs="Times"/>
        </w:rPr>
      </w:pPr>
      <w:r w:rsidRPr="00CD53B8">
        <w:rPr>
          <w:rFonts w:ascii="Times" w:hAnsi="Times" w:cs="Times"/>
        </w:rPr>
        <w:t xml:space="preserve">Krupke CH, Brunner JF, Doerr MD, Kahn AD. 2001. Field attraction of the stink bug </w:t>
      </w:r>
      <w:r w:rsidRPr="00CD53B8">
        <w:rPr>
          <w:rFonts w:ascii="Times" w:hAnsi="Times" w:cs="Times"/>
          <w:i/>
        </w:rPr>
        <w:t xml:space="preserve">Euschistus conspersus </w:t>
      </w:r>
      <w:r w:rsidRPr="00CD53B8">
        <w:rPr>
          <w:rFonts w:ascii="Times" w:hAnsi="Times" w:cs="Times"/>
        </w:rPr>
        <w:t xml:space="preserve">(Hemiptera: Pentatomidae) to synthetic pheromone-baited host plants. Journal of Economic Entomology 94: 1500-1505. </w:t>
      </w:r>
    </w:p>
    <w:p w14:paraId="74850F7D" w14:textId="77777777" w:rsidR="007504B2" w:rsidRPr="00CD53B8" w:rsidRDefault="007504B2" w:rsidP="007504B2">
      <w:pPr>
        <w:ind w:left="720" w:hanging="720"/>
      </w:pPr>
    </w:p>
    <w:p w14:paraId="2FB0179D" w14:textId="77777777" w:rsidR="007504B2" w:rsidRPr="00CD53B8" w:rsidRDefault="007504B2" w:rsidP="007504B2">
      <w:pPr>
        <w:ind w:left="720" w:hanging="720"/>
      </w:pPr>
      <w:r w:rsidRPr="00CD53B8">
        <w:lastRenderedPageBreak/>
        <w:t xml:space="preserve">Kumar V, Seal DR, Kakkar G, McKenzie CL, Osborne LS. 2012. New tropical fruit hosts of </w:t>
      </w:r>
      <w:r w:rsidRPr="00CD53B8">
        <w:rPr>
          <w:i/>
        </w:rPr>
        <w:t>Scirtothrips dorsalis</w:t>
      </w:r>
      <w:r w:rsidRPr="00CD53B8">
        <w:t xml:space="preserve"> (Thysanoptera: Thripidae) and its relative abundance in south Florida. Florida Entomologist 95: 205-207. </w:t>
      </w:r>
    </w:p>
    <w:p w14:paraId="77F26BD3" w14:textId="77777777" w:rsidR="002B66FF" w:rsidRPr="00CD53B8" w:rsidRDefault="002B66FF" w:rsidP="002B66FF">
      <w:pPr>
        <w:ind w:left="720" w:hanging="720"/>
        <w:rPr>
          <w:color w:val="000000" w:themeColor="text1"/>
        </w:rPr>
      </w:pPr>
    </w:p>
    <w:p w14:paraId="5D9DD2D0" w14:textId="01FA3C92" w:rsidR="002B66FF" w:rsidRPr="00CD53B8" w:rsidRDefault="002B66FF" w:rsidP="002B66FF">
      <w:pPr>
        <w:ind w:left="720" w:hanging="720"/>
        <w:rPr>
          <w:color w:val="000000" w:themeColor="text1"/>
        </w:rPr>
      </w:pPr>
      <w:r w:rsidRPr="00CD53B8">
        <w:rPr>
          <w:color w:val="000000" w:themeColor="text1"/>
        </w:rPr>
        <w:t xml:space="preserve">Leblanc L, Vargas RI, Rubinoff D. 2010. A comparison of nontarget captures in BioLure and liquid protein food lures in Hawaii. Proceedings of the Hawaiian Entomological Society 42: 15-22. </w:t>
      </w:r>
    </w:p>
    <w:p w14:paraId="0AAD54BA" w14:textId="77777777" w:rsidR="002B66FF" w:rsidRPr="00CD53B8" w:rsidRDefault="002B66FF" w:rsidP="002B66FF">
      <w:pPr>
        <w:ind w:left="720" w:hanging="720"/>
        <w:rPr>
          <w:color w:val="000000" w:themeColor="text1"/>
        </w:rPr>
      </w:pPr>
    </w:p>
    <w:p w14:paraId="36980AE9" w14:textId="77777777" w:rsidR="002B66FF" w:rsidRPr="00CD53B8" w:rsidRDefault="002B66FF" w:rsidP="002B66FF">
      <w:pPr>
        <w:ind w:left="720" w:hanging="720"/>
        <w:rPr>
          <w:color w:val="000000" w:themeColor="text1"/>
        </w:rPr>
      </w:pPr>
      <w:r w:rsidRPr="00CD53B8">
        <w:rPr>
          <w:color w:val="000000" w:themeColor="text1"/>
        </w:rPr>
        <w:t>Leskey TC, Hamilton GC. 2011. Brown marmorated stink bug working group meeting, June 2011 report. Accessed 11 June 2019. &lt;http://projects.ipmcenters.org/Northeastern/FundedProjects/ReportFiles/Pship2010/Pship2010-Leskey-FinalReport-Meeting-June-2011-237195.pdf&gt;.</w:t>
      </w:r>
    </w:p>
    <w:p w14:paraId="01E74DFC" w14:textId="77777777" w:rsidR="002B66FF" w:rsidRPr="00CD53B8" w:rsidRDefault="002B66FF" w:rsidP="002B66FF">
      <w:pPr>
        <w:rPr>
          <w:color w:val="000000" w:themeColor="text1"/>
        </w:rPr>
      </w:pPr>
    </w:p>
    <w:p w14:paraId="21A77F03" w14:textId="77777777" w:rsidR="002B66FF" w:rsidRPr="00CD53B8" w:rsidRDefault="002B66FF" w:rsidP="002B66FF">
      <w:pPr>
        <w:ind w:left="720" w:hanging="720"/>
        <w:rPr>
          <w:color w:val="000000" w:themeColor="text1"/>
        </w:rPr>
      </w:pPr>
      <w:r w:rsidRPr="00CD53B8">
        <w:rPr>
          <w:color w:val="000000" w:themeColor="text1"/>
        </w:rPr>
        <w:t>Leskey TC, Hogmire HW. 2005. Monitoring stink bugs (Hemiptera: Pentatomatidae) in mid-Atlantic apple and peach orchards. Journal of Economic Entomology 98: 143-153.</w:t>
      </w:r>
    </w:p>
    <w:p w14:paraId="31C04DFD" w14:textId="77777777" w:rsidR="002B66FF" w:rsidRPr="00CD53B8" w:rsidRDefault="002B66FF" w:rsidP="002B66FF">
      <w:pPr>
        <w:ind w:left="720" w:hanging="720"/>
        <w:rPr>
          <w:color w:val="000000" w:themeColor="text1"/>
        </w:rPr>
      </w:pPr>
    </w:p>
    <w:p w14:paraId="397CC0B9" w14:textId="77777777" w:rsidR="002B66FF" w:rsidRPr="00CD53B8" w:rsidRDefault="002B66FF" w:rsidP="002B66FF">
      <w:pPr>
        <w:ind w:left="720" w:hanging="720"/>
        <w:rPr>
          <w:color w:val="000000" w:themeColor="text1"/>
        </w:rPr>
      </w:pPr>
      <w:r w:rsidRPr="00CD53B8">
        <w:rPr>
          <w:color w:val="000000" w:themeColor="text1"/>
        </w:rPr>
        <w:t xml:space="preserve">Leskey TC, Short BD, Butler BR, Wright SE. 2012. Impact of the invasive brown marmorated stink bug, </w:t>
      </w:r>
      <w:r w:rsidRPr="00CD53B8">
        <w:rPr>
          <w:i/>
          <w:color w:val="000000" w:themeColor="text1"/>
        </w:rPr>
        <w:t>Halyomorpha halys</w:t>
      </w:r>
      <w:r w:rsidRPr="00CD53B8">
        <w:rPr>
          <w:color w:val="000000" w:themeColor="text1"/>
        </w:rPr>
        <w:t xml:space="preserve"> (Stål), in mid-Atlantic tree fruit orchards in the United States: Case studies of commercial management. Psyche: A Journal of Entomology 2012: 1-14. </w:t>
      </w:r>
    </w:p>
    <w:p w14:paraId="1186A1F4" w14:textId="77777777" w:rsidR="007504B2" w:rsidRPr="00CD53B8" w:rsidRDefault="007504B2" w:rsidP="007504B2">
      <w:pPr>
        <w:pStyle w:val="ListParagraph"/>
        <w:ind w:hanging="720"/>
      </w:pPr>
    </w:p>
    <w:p w14:paraId="74FFBECA" w14:textId="77777777" w:rsidR="007504B2" w:rsidRPr="00CD53B8" w:rsidRDefault="007504B2" w:rsidP="007504B2">
      <w:pPr>
        <w:ind w:left="720" w:hanging="720"/>
      </w:pPr>
      <w:r w:rsidRPr="00CD53B8">
        <w:t xml:space="preserve">Liburd OE, Sarzynski EM, Arėvalo HA, MacKenzie K. 2009. Monitoring and emergence of flower thrips species in rabbiteye and southern highbush blueberries. Acta Horticulturae 810: 251-258. </w:t>
      </w:r>
    </w:p>
    <w:p w14:paraId="21BE20B6" w14:textId="77777777" w:rsidR="009C7B7B" w:rsidRPr="00CD53B8" w:rsidRDefault="009C7B7B" w:rsidP="009C7B7B">
      <w:pPr>
        <w:ind w:left="720" w:hanging="720"/>
        <w:rPr>
          <w:color w:val="000000" w:themeColor="text1"/>
        </w:rPr>
      </w:pPr>
    </w:p>
    <w:p w14:paraId="617AD254" w14:textId="3FE3D062" w:rsidR="009C7B7B" w:rsidRPr="00CD53B8" w:rsidRDefault="009C7B7B" w:rsidP="009C7B7B">
      <w:pPr>
        <w:ind w:left="720" w:hanging="720"/>
        <w:rPr>
          <w:color w:val="000000" w:themeColor="text1"/>
        </w:rPr>
      </w:pPr>
      <w:r w:rsidRPr="00CD53B8">
        <w:rPr>
          <w:color w:val="000000" w:themeColor="text1"/>
        </w:rPr>
        <w:t xml:space="preserve">Limonta L, Dioli P, Bonomelli N. 2004. Heteroptera on flowering spontaneous herbs in differently managed orchards. Bollettino di Zoologia Agraria e di Bachicoltura 36: 355-366. </w:t>
      </w:r>
    </w:p>
    <w:p w14:paraId="12475195" w14:textId="77777777" w:rsidR="007504B2" w:rsidRPr="00CD53B8" w:rsidRDefault="007504B2" w:rsidP="007504B2">
      <w:pPr>
        <w:ind w:left="720" w:hanging="720"/>
      </w:pPr>
    </w:p>
    <w:p w14:paraId="551180E4" w14:textId="77777777" w:rsidR="007504B2" w:rsidRPr="00CD53B8" w:rsidRDefault="007504B2" w:rsidP="007504B2">
      <w:pPr>
        <w:ind w:left="720" w:hanging="720"/>
      </w:pPr>
      <w:r w:rsidRPr="00CD53B8">
        <w:t xml:space="preserve">Lopes JRS, Landa BB, Fereres A. 2014. A survey of potential insect vectors of the plant pathogenic bacterium </w:t>
      </w:r>
      <w:r w:rsidRPr="00CD53B8">
        <w:rPr>
          <w:i/>
        </w:rPr>
        <w:t xml:space="preserve">Xylella fastidiosa </w:t>
      </w:r>
      <w:r w:rsidRPr="00CD53B8">
        <w:t xml:space="preserve">in three regions of Spain. Spanish Journal of Agricultural Research 12: 795-800. </w:t>
      </w:r>
    </w:p>
    <w:p w14:paraId="2A5525BF" w14:textId="77777777" w:rsidR="009C7B7B" w:rsidRPr="00CD53B8" w:rsidRDefault="009C7B7B" w:rsidP="009C7B7B">
      <w:pPr>
        <w:ind w:left="720" w:hanging="720"/>
        <w:rPr>
          <w:color w:val="000000" w:themeColor="text1"/>
        </w:rPr>
      </w:pPr>
    </w:p>
    <w:p w14:paraId="25DC12FE" w14:textId="06D1667B" w:rsidR="009C7B7B" w:rsidRPr="00CD53B8" w:rsidRDefault="009C7B7B" w:rsidP="009C7B7B">
      <w:pPr>
        <w:ind w:left="720" w:hanging="720"/>
        <w:rPr>
          <w:color w:val="000000" w:themeColor="text1"/>
        </w:rPr>
      </w:pPr>
      <w:r w:rsidRPr="00CD53B8">
        <w:rPr>
          <w:color w:val="000000" w:themeColor="text1"/>
        </w:rPr>
        <w:t xml:space="preserve">Ludwig SW, Kok LT. 2001. Harlequin bug, </w:t>
      </w:r>
      <w:r w:rsidRPr="00CD53B8">
        <w:rPr>
          <w:i/>
          <w:color w:val="000000" w:themeColor="text1"/>
        </w:rPr>
        <w:t>Murgantia histrionica</w:t>
      </w:r>
      <w:r w:rsidRPr="00CD53B8">
        <w:rPr>
          <w:color w:val="000000" w:themeColor="text1"/>
        </w:rPr>
        <w:t xml:space="preserve"> (Hahn) (Hemiptera: Pentatomidae) development on three crucifers and feeding damage on broccoli. Crop Protection 20: 247-251. </w:t>
      </w:r>
    </w:p>
    <w:p w14:paraId="1B8A9AC6" w14:textId="77777777" w:rsidR="007504B2" w:rsidRPr="00CD53B8" w:rsidRDefault="007504B2" w:rsidP="007504B2">
      <w:pPr>
        <w:ind w:left="720" w:hanging="720"/>
      </w:pPr>
    </w:p>
    <w:p w14:paraId="2F605FA5" w14:textId="77777777" w:rsidR="007504B2" w:rsidRPr="00CD53B8" w:rsidRDefault="007504B2" w:rsidP="007504B2">
      <w:pPr>
        <w:ind w:left="720" w:hanging="720"/>
        <w:rPr>
          <w:rFonts w:eastAsiaTheme="minorHAnsi"/>
          <w:bCs/>
        </w:rPr>
      </w:pPr>
      <w:r w:rsidRPr="00CD53B8">
        <w:t>Luvisi A, Nico</w:t>
      </w:r>
      <w:r w:rsidRPr="00CD53B8">
        <w:rPr>
          <w:bCs/>
        </w:rPr>
        <w:t>l</w:t>
      </w:r>
      <w:r w:rsidRPr="00CD53B8">
        <w:rPr>
          <w:rFonts w:eastAsiaTheme="minorHAnsi"/>
          <w:bCs/>
        </w:rPr>
        <w:t>ì</w:t>
      </w:r>
      <w:r w:rsidRPr="00CD53B8">
        <w:rPr>
          <w:bCs/>
        </w:rPr>
        <w:t xml:space="preserve"> F, De Bellis L. 2017. Sustainable management of plant quarantine pests: The case of olive quick decline syndrome. Sustainability 9: 1-19. DOI:</w:t>
      </w:r>
      <w:r w:rsidRPr="00CD53B8">
        <w:rPr>
          <w:sz w:val="16"/>
          <w:szCs w:val="16"/>
        </w:rPr>
        <w:t xml:space="preserve"> </w:t>
      </w:r>
      <w:r w:rsidRPr="00CD53B8">
        <w:rPr>
          <w:rFonts w:eastAsiaTheme="minorHAnsi"/>
          <w:bCs/>
        </w:rPr>
        <w:t>10.3390/su9040659</w:t>
      </w:r>
      <w:r w:rsidRPr="00CD53B8">
        <w:rPr>
          <w:bCs/>
        </w:rPr>
        <w:t xml:space="preserve">. </w:t>
      </w:r>
      <w:r w:rsidRPr="00CD53B8">
        <w:rPr>
          <w:rFonts w:eastAsiaTheme="minorHAnsi"/>
          <w:bCs/>
        </w:rPr>
        <w:t xml:space="preserve"> </w:t>
      </w:r>
    </w:p>
    <w:p w14:paraId="1F41FBE2" w14:textId="77777777" w:rsidR="007504B2" w:rsidRPr="00CD53B8" w:rsidRDefault="007504B2" w:rsidP="007504B2">
      <w:pPr>
        <w:ind w:left="720" w:hanging="720"/>
      </w:pPr>
      <w:r w:rsidRPr="00CD53B8">
        <w:rPr>
          <w:bCs/>
        </w:rPr>
        <w:t xml:space="preserve"> </w:t>
      </w:r>
      <w:r w:rsidRPr="00CD53B8">
        <w:rPr>
          <w:rFonts w:eastAsiaTheme="minorHAnsi"/>
          <w:b/>
          <w:bCs/>
        </w:rPr>
        <w:t xml:space="preserve"> </w:t>
      </w:r>
    </w:p>
    <w:p w14:paraId="4168D6C2" w14:textId="77777777" w:rsidR="007504B2" w:rsidRPr="00CD53B8" w:rsidRDefault="007504B2" w:rsidP="007504B2">
      <w:pPr>
        <w:ind w:left="720" w:hanging="720"/>
      </w:pPr>
      <w:r w:rsidRPr="00CD53B8">
        <w:t xml:space="preserve">Malik NSA, Bradford JM. 2006. Regulation of flowering in ‘Arbequina’ olives under non-chilling conditions: The effect of high daytime temperatures on blooming. Journal of Food, Agriculture and Environment 4: 283-286. </w:t>
      </w:r>
    </w:p>
    <w:p w14:paraId="6E039928" w14:textId="77777777" w:rsidR="007504B2" w:rsidRPr="00CD53B8" w:rsidRDefault="007504B2" w:rsidP="007504B2">
      <w:pPr>
        <w:pStyle w:val="ListParagraph"/>
        <w:ind w:hanging="720"/>
      </w:pPr>
    </w:p>
    <w:p w14:paraId="1B1774B7" w14:textId="77777777" w:rsidR="007504B2" w:rsidRPr="00CD53B8" w:rsidRDefault="007504B2" w:rsidP="007504B2">
      <w:pPr>
        <w:ind w:left="720" w:hanging="720"/>
      </w:pPr>
      <w:r w:rsidRPr="00CD53B8">
        <w:lastRenderedPageBreak/>
        <w:t>Mancuso S, Pasquali G, Fiorino P. 2002. Phenology modeling and forecasting in olive (</w:t>
      </w:r>
      <w:r w:rsidRPr="00CD53B8">
        <w:rPr>
          <w:i/>
        </w:rPr>
        <w:t xml:space="preserve">Olea europaea </w:t>
      </w:r>
      <w:r w:rsidRPr="00CD53B8">
        <w:t xml:space="preserve">L.) using artificial neural networks. Advanced Horticultural Science 16: 155-164. </w:t>
      </w:r>
    </w:p>
    <w:p w14:paraId="6DE55A95" w14:textId="77777777" w:rsidR="007504B2" w:rsidRPr="00CD53B8" w:rsidRDefault="007504B2" w:rsidP="007504B2">
      <w:pPr>
        <w:pStyle w:val="ListParagraph"/>
        <w:ind w:hanging="720"/>
      </w:pPr>
    </w:p>
    <w:p w14:paraId="12D0F89F" w14:textId="77777777" w:rsidR="007504B2" w:rsidRPr="00CD53B8" w:rsidRDefault="007504B2" w:rsidP="007504B2">
      <w:pPr>
        <w:ind w:left="720" w:hanging="720"/>
      </w:pPr>
      <w:r w:rsidRPr="00CD53B8">
        <w:t>Mansour R, Mkaouar K, Grissa Lebdi P, Suma A, Russo A. 2011. A survey of scale insects (Hemiptera: Coccoidea) occurring on olive groves in Tunisia. Journal of Entomological and Acarological Research 43: 315-322.</w:t>
      </w:r>
    </w:p>
    <w:p w14:paraId="75DEB437" w14:textId="77777777" w:rsidR="007504B2" w:rsidRPr="00CD53B8" w:rsidRDefault="007504B2" w:rsidP="007504B2">
      <w:pPr>
        <w:ind w:left="720" w:hanging="720"/>
      </w:pPr>
    </w:p>
    <w:p w14:paraId="7BB4949E" w14:textId="77777777" w:rsidR="007504B2" w:rsidRPr="00CD53B8" w:rsidRDefault="007504B2" w:rsidP="007504B2">
      <w:pPr>
        <w:ind w:left="720" w:hanging="720"/>
      </w:pPr>
      <w:r w:rsidRPr="00CD53B8">
        <w:t xml:space="preserve">Martelli GP, Boscia D, Porcelli F, Saponari M. 2016. The olive quick decline syndrome in south-east Italy: A threatening phytosanitary emergency. European Journal of Plant Pathology 144: 235-243. </w:t>
      </w:r>
    </w:p>
    <w:p w14:paraId="59B66E4D" w14:textId="77777777" w:rsidR="007504B2" w:rsidRPr="00CD53B8" w:rsidRDefault="007504B2" w:rsidP="007504B2">
      <w:pPr>
        <w:pStyle w:val="ListParagraph"/>
        <w:ind w:hanging="720"/>
        <w:rPr>
          <w:rFonts w:ascii="Times" w:hAnsi="Times"/>
        </w:rPr>
      </w:pPr>
    </w:p>
    <w:p w14:paraId="46B27862" w14:textId="613F1CED" w:rsidR="007504B2" w:rsidRPr="00CD53B8" w:rsidRDefault="007504B2" w:rsidP="007504B2">
      <w:pPr>
        <w:ind w:left="720" w:hanging="720"/>
        <w:rPr>
          <w:rFonts w:ascii="Times" w:hAnsi="Times"/>
        </w:rPr>
      </w:pPr>
      <w:r w:rsidRPr="00CD53B8">
        <w:rPr>
          <w:rFonts w:ascii="Times" w:hAnsi="Times"/>
        </w:rPr>
        <w:t xml:space="preserve">McCune B, Grace JB. 2002. Analysis of Ecological Communities. Chapter 6, Distance Measures. MjM Software Design, Gleneden Beach, Oregon. pp. 45-57. </w:t>
      </w:r>
    </w:p>
    <w:p w14:paraId="4D45A117" w14:textId="77777777" w:rsidR="00D45D4B" w:rsidRPr="00CD53B8" w:rsidRDefault="00D45D4B" w:rsidP="007504B2">
      <w:pPr>
        <w:ind w:left="720" w:hanging="720"/>
      </w:pPr>
    </w:p>
    <w:p w14:paraId="3B5A4EAB" w14:textId="5913FE7A" w:rsidR="00EE624D" w:rsidRPr="00CD53B8" w:rsidRDefault="00EE624D" w:rsidP="00EE624D">
      <w:pPr>
        <w:ind w:left="720" w:hanging="720"/>
        <w:rPr>
          <w:color w:val="000000" w:themeColor="text1"/>
        </w:rPr>
      </w:pPr>
      <w:r w:rsidRPr="00CD53B8">
        <w:rPr>
          <w:color w:val="000000" w:themeColor="text1"/>
        </w:rPr>
        <w:t xml:space="preserve">McPherson JE, McPherson RM. 2000. Stink Bugs of Economic Importance in America North of Mexico. CRC Press, Boca Raton, FL. pp 1-272.  </w:t>
      </w:r>
    </w:p>
    <w:p w14:paraId="47C11D78" w14:textId="77777777" w:rsidR="007504B2" w:rsidRPr="00CD53B8" w:rsidRDefault="007504B2" w:rsidP="007504B2">
      <w:pPr>
        <w:pStyle w:val="ListParagraph"/>
        <w:ind w:hanging="720"/>
      </w:pPr>
    </w:p>
    <w:p w14:paraId="56946493" w14:textId="77777777" w:rsidR="007504B2" w:rsidRPr="00CD53B8" w:rsidRDefault="007504B2" w:rsidP="007504B2">
      <w:pPr>
        <w:ind w:left="720" w:hanging="720"/>
      </w:pPr>
      <w:r w:rsidRPr="00CD53B8">
        <w:t xml:space="preserve">McPherson JE, Weber BC. 1990. Seasonal flight patterns of Hemiptera (excluding Miridae) in a southern Illinois black walnut plantation. The Great Lakes Entomologist 23: 105-120. </w:t>
      </w:r>
    </w:p>
    <w:p w14:paraId="15E34F65" w14:textId="77777777" w:rsidR="007504B2" w:rsidRPr="00CD53B8" w:rsidRDefault="007504B2" w:rsidP="007504B2">
      <w:pPr>
        <w:pStyle w:val="ListParagraph"/>
        <w:ind w:hanging="720"/>
        <w:rPr>
          <w:rFonts w:ascii="Times" w:hAnsi="Times"/>
        </w:rPr>
      </w:pPr>
    </w:p>
    <w:p w14:paraId="4C69900F" w14:textId="77777777" w:rsidR="007504B2" w:rsidRPr="00CD53B8" w:rsidRDefault="007504B2" w:rsidP="007504B2">
      <w:pPr>
        <w:ind w:left="720" w:hanging="720"/>
      </w:pPr>
      <w:r w:rsidRPr="00CD53B8">
        <w:rPr>
          <w:rFonts w:ascii="Times" w:hAnsi="Times"/>
        </w:rPr>
        <w:t xml:space="preserve">Metzidakis I, Martinez-Vilela A, Nieto GC, Basso B. 2008. Intensive olive orchards on sloping land: Good water and pest management are essential. Journal of Environmental Management 89: 120-128. </w:t>
      </w:r>
    </w:p>
    <w:p w14:paraId="08C87C66" w14:textId="77777777" w:rsidR="007504B2" w:rsidRPr="00CD53B8" w:rsidRDefault="007504B2" w:rsidP="007504B2">
      <w:pPr>
        <w:pStyle w:val="ListParagraph"/>
        <w:ind w:hanging="720"/>
      </w:pPr>
    </w:p>
    <w:p w14:paraId="0E590C94" w14:textId="77777777" w:rsidR="007504B2" w:rsidRPr="00CD53B8" w:rsidRDefault="007504B2" w:rsidP="007504B2">
      <w:pPr>
        <w:ind w:left="720" w:hanging="720"/>
      </w:pPr>
      <w:r w:rsidRPr="00CD53B8">
        <w:t>Miller DR, Crowe CM, Mayo PD, Silk PJ, Sweeney JD. 2015. Responses of Cerambycidae and other insects to traps baited with Ethanol, 2,3-Hexanediol, and 3,2-Hydroxyketone lures in north central Georgia. Forest Entomology 108: 2354-2365.</w:t>
      </w:r>
    </w:p>
    <w:p w14:paraId="09445419" w14:textId="77777777" w:rsidR="007504B2" w:rsidRPr="00CD53B8" w:rsidRDefault="007504B2" w:rsidP="007504B2">
      <w:pPr>
        <w:pStyle w:val="ListParagraph"/>
        <w:ind w:hanging="720"/>
      </w:pPr>
    </w:p>
    <w:p w14:paraId="1D5AFDC1" w14:textId="77777777" w:rsidR="007504B2" w:rsidRPr="00CD53B8" w:rsidRDefault="007504B2" w:rsidP="007504B2">
      <w:pPr>
        <w:ind w:left="720" w:hanging="720"/>
      </w:pPr>
      <w:r w:rsidRPr="00CD53B8">
        <w:t xml:space="preserve">Miyasaka SC, Hamasaki RT. 2016. Promising olive cultivars for oil production in Hawaii. HortTechnology 26: 497-506. </w:t>
      </w:r>
    </w:p>
    <w:p w14:paraId="1DC5FD90" w14:textId="77777777" w:rsidR="00C31001" w:rsidRPr="00CD53B8" w:rsidRDefault="00C31001" w:rsidP="00C31001">
      <w:pPr>
        <w:ind w:left="720" w:hanging="720"/>
        <w:rPr>
          <w:color w:val="000000" w:themeColor="text1"/>
        </w:rPr>
      </w:pPr>
    </w:p>
    <w:p w14:paraId="2C523FA7" w14:textId="6A60C72D" w:rsidR="00C31001" w:rsidRPr="00CD53B8" w:rsidRDefault="00C31001" w:rsidP="00C31001">
      <w:pPr>
        <w:ind w:left="720" w:hanging="720"/>
        <w:rPr>
          <w:color w:val="000000" w:themeColor="text1"/>
        </w:rPr>
      </w:pPr>
      <w:r w:rsidRPr="00CD53B8">
        <w:rPr>
          <w:color w:val="000000" w:themeColor="text1"/>
        </w:rPr>
        <w:t xml:space="preserve">Mizell RF III, Tipping C, Andersen PC, Brodbeck BV, Hunter WB, Northfield T. 2008. Behavioral model for </w:t>
      </w:r>
      <w:r w:rsidRPr="00CD53B8">
        <w:rPr>
          <w:i/>
          <w:color w:val="000000" w:themeColor="text1"/>
        </w:rPr>
        <w:t>Homalodisca vitripennis</w:t>
      </w:r>
      <w:r w:rsidRPr="00CD53B8">
        <w:rPr>
          <w:color w:val="000000" w:themeColor="text1"/>
        </w:rPr>
        <w:t xml:space="preserve"> (Hemiptera: Cicadellidae): Optimization of host plant utilization and management implications. Environmental Entomology 37: 1049-1062. </w:t>
      </w:r>
    </w:p>
    <w:p w14:paraId="46C59135" w14:textId="77777777" w:rsidR="007504B2" w:rsidRPr="00CD53B8" w:rsidRDefault="007504B2" w:rsidP="007504B2">
      <w:pPr>
        <w:pStyle w:val="ListParagraph"/>
        <w:ind w:hanging="720"/>
        <w:rPr>
          <w:rFonts w:ascii="Times" w:hAnsi="Times"/>
        </w:rPr>
      </w:pPr>
    </w:p>
    <w:p w14:paraId="24606BA8" w14:textId="77777777" w:rsidR="007504B2" w:rsidRPr="00CD53B8" w:rsidRDefault="007504B2" w:rsidP="007504B2">
      <w:pPr>
        <w:ind w:left="720" w:hanging="720"/>
        <w:rPr>
          <w:rFonts w:ascii="Times" w:hAnsi="Times"/>
        </w:rPr>
      </w:pPr>
      <w:r w:rsidRPr="00CD53B8">
        <w:rPr>
          <w:rFonts w:ascii="Times" w:hAnsi="Times"/>
        </w:rPr>
        <w:t>Morente M, Campos M, Ruano F. 2018 Evaluation of two different methods to measure the effects of the management regime on the olive-canopy arthropod community. Agriculture, Ecosystems and Environment 259: 111-118.</w:t>
      </w:r>
    </w:p>
    <w:p w14:paraId="220ED7DC" w14:textId="77777777" w:rsidR="007504B2" w:rsidRPr="00CD53B8" w:rsidRDefault="007504B2" w:rsidP="007504B2">
      <w:pPr>
        <w:ind w:left="720" w:hanging="720"/>
        <w:rPr>
          <w:rFonts w:ascii="Times" w:hAnsi="Times"/>
        </w:rPr>
      </w:pPr>
    </w:p>
    <w:p w14:paraId="2E7BE5DE" w14:textId="77777777" w:rsidR="007504B2" w:rsidRPr="00CD53B8" w:rsidRDefault="007504B2" w:rsidP="007504B2">
      <w:pPr>
        <w:ind w:left="720" w:hanging="720"/>
        <w:rPr>
          <w:color w:val="000000" w:themeColor="text1"/>
        </w:rPr>
      </w:pPr>
      <w:r w:rsidRPr="00CD53B8">
        <w:rPr>
          <w:color w:val="000000" w:themeColor="text1"/>
        </w:rPr>
        <w:t>Morse JG, Hoddle MS. 2006. Invasion biology of thrips. Annual Review of Entomology 51: 67-89.</w:t>
      </w:r>
    </w:p>
    <w:p w14:paraId="622E5268" w14:textId="77777777" w:rsidR="007504B2" w:rsidRPr="00CD53B8" w:rsidRDefault="007504B2" w:rsidP="007504B2">
      <w:pPr>
        <w:ind w:left="720" w:hanging="720"/>
      </w:pPr>
    </w:p>
    <w:p w14:paraId="261C5B0A" w14:textId="77777777" w:rsidR="007504B2" w:rsidRPr="00CD53B8" w:rsidRDefault="007504B2" w:rsidP="007504B2">
      <w:pPr>
        <w:ind w:left="720" w:hanging="720"/>
      </w:pPr>
      <w:r w:rsidRPr="00CD53B8">
        <w:t xml:space="preserve">Mortensen JA, Stover LK, Balerdi CF. 1977. Sources of resistance to Pierce’s disease in </w:t>
      </w:r>
      <w:r w:rsidRPr="00CD53B8">
        <w:rPr>
          <w:i/>
        </w:rPr>
        <w:t>Vitis</w:t>
      </w:r>
      <w:r w:rsidRPr="00CD53B8">
        <w:t xml:space="preserve">. Journal of the American Society for Horticultural Science. 102: 695-697. </w:t>
      </w:r>
    </w:p>
    <w:p w14:paraId="28DD60C2" w14:textId="77777777" w:rsidR="007504B2" w:rsidRPr="00CD53B8" w:rsidRDefault="007504B2" w:rsidP="007504B2">
      <w:pPr>
        <w:ind w:left="720" w:hanging="720"/>
      </w:pPr>
    </w:p>
    <w:p w14:paraId="4FD5A8F3" w14:textId="77777777" w:rsidR="007504B2" w:rsidRPr="00CD53B8" w:rsidRDefault="007504B2" w:rsidP="007504B2">
      <w:r w:rsidRPr="00CD53B8">
        <w:rPr>
          <w:color w:val="000000"/>
          <w:shd w:val="clear" w:color="auto" w:fill="FFFFFF"/>
        </w:rPr>
        <w:t>Nakahara S, Hilburn DJ. 1989. Annotated check list of the Thysanoptera of Bermuda.</w:t>
      </w:r>
      <w:r w:rsidRPr="00CD53B8">
        <w:rPr>
          <w:rStyle w:val="apple-converted-space"/>
          <w:color w:val="000000"/>
          <w:shd w:val="clear" w:color="auto" w:fill="FFFFFF"/>
        </w:rPr>
        <w:t> </w:t>
      </w:r>
      <w:r w:rsidRPr="00CD53B8">
        <w:rPr>
          <w:rStyle w:val="Emphasis"/>
          <w:color w:val="000000"/>
        </w:rPr>
        <w:t xml:space="preserve">Journal of </w:t>
      </w:r>
      <w:r w:rsidRPr="00CD53B8">
        <w:rPr>
          <w:rStyle w:val="Emphasis"/>
          <w:color w:val="000000"/>
        </w:rPr>
        <w:tab/>
        <w:t>the New York Entomological Society</w:t>
      </w:r>
      <w:r w:rsidRPr="00CD53B8">
        <w:rPr>
          <w:rStyle w:val="ref-vol"/>
          <w:color w:val="000000"/>
        </w:rPr>
        <w:t xml:space="preserve"> 97</w:t>
      </w:r>
      <w:r w:rsidRPr="00CD53B8">
        <w:rPr>
          <w:color w:val="000000"/>
        </w:rPr>
        <w:t>: 251-260.</w:t>
      </w:r>
    </w:p>
    <w:p w14:paraId="3BCC552F" w14:textId="77777777" w:rsidR="007504B2" w:rsidRPr="00CD53B8" w:rsidRDefault="007504B2" w:rsidP="00500B06"/>
    <w:p w14:paraId="28ECCA56" w14:textId="77777777" w:rsidR="007504B2" w:rsidRPr="00CD53B8" w:rsidRDefault="007504B2" w:rsidP="007504B2">
      <w:pPr>
        <w:ind w:left="720" w:hanging="720"/>
      </w:pPr>
      <w:r w:rsidRPr="00CD53B8">
        <w:t xml:space="preserve">Nava DE, Fortes P, de Oliviera DG, Vieira FT, Ibelli TM, Guedes JVC, Parra JRP. 2006. </w:t>
      </w:r>
      <w:r w:rsidRPr="00CD53B8">
        <w:rPr>
          <w:i/>
        </w:rPr>
        <w:t xml:space="preserve">Platynota rostrana </w:t>
      </w:r>
      <w:r w:rsidRPr="00CD53B8">
        <w:t xml:space="preserve">(Walker) (Tortricidae) and </w:t>
      </w:r>
      <w:r w:rsidRPr="00CD53B8">
        <w:rPr>
          <w:i/>
        </w:rPr>
        <w:t xml:space="preserve">Phidotricha erigens </w:t>
      </w:r>
      <w:r w:rsidRPr="00CD53B8">
        <w:t xml:space="preserve">Raganot (Pyralidae): Artificial diet effects on biological cycle. Brazilian Journal of Biology 66: 1037-1043. </w:t>
      </w:r>
    </w:p>
    <w:p w14:paraId="2625F72C" w14:textId="77777777" w:rsidR="00A16134" w:rsidRPr="00CD53B8" w:rsidRDefault="00A16134" w:rsidP="00A16134">
      <w:pPr>
        <w:ind w:left="720" w:hanging="720"/>
        <w:rPr>
          <w:color w:val="000000" w:themeColor="text1"/>
        </w:rPr>
      </w:pPr>
    </w:p>
    <w:p w14:paraId="62320D88" w14:textId="353DFD2A" w:rsidR="00A16134" w:rsidRPr="00CD53B8" w:rsidRDefault="00A16134" w:rsidP="00A16134">
      <w:pPr>
        <w:ind w:left="720" w:hanging="720"/>
        <w:rPr>
          <w:color w:val="000000" w:themeColor="text1"/>
        </w:rPr>
      </w:pPr>
      <w:r w:rsidRPr="00CD53B8">
        <w:rPr>
          <w:color w:val="000000" w:themeColor="text1"/>
        </w:rPr>
        <w:t xml:space="preserve">Neuenschwander P. 1982. Beneficial insects caught by yellow traps used in mass-trapping of the olive fly, </w:t>
      </w:r>
      <w:r w:rsidRPr="00CD53B8">
        <w:rPr>
          <w:i/>
          <w:color w:val="000000" w:themeColor="text1"/>
        </w:rPr>
        <w:t>Dacus oleae</w:t>
      </w:r>
      <w:r w:rsidRPr="00CD53B8">
        <w:rPr>
          <w:color w:val="000000" w:themeColor="text1"/>
        </w:rPr>
        <w:t>. Entomologia Experimentalis et Applicata 32: 286-296.</w:t>
      </w:r>
    </w:p>
    <w:p w14:paraId="1F1B0C0D" w14:textId="77777777" w:rsidR="007504B2" w:rsidRPr="00CD53B8" w:rsidRDefault="007504B2" w:rsidP="007504B2">
      <w:pPr>
        <w:pStyle w:val="ListParagraph"/>
        <w:ind w:hanging="720"/>
        <w:rPr>
          <w:rFonts w:ascii="Times" w:hAnsi="Times"/>
        </w:rPr>
      </w:pPr>
    </w:p>
    <w:p w14:paraId="6BAA1B26" w14:textId="77777777" w:rsidR="007504B2" w:rsidRPr="00CD53B8" w:rsidRDefault="007504B2" w:rsidP="007504B2">
      <w:pPr>
        <w:ind w:left="720" w:hanging="720"/>
      </w:pPr>
      <w:r w:rsidRPr="00CD53B8">
        <w:rPr>
          <w:rFonts w:ascii="Times" w:hAnsi="Times"/>
        </w:rPr>
        <w:t xml:space="preserve">New TR. 1987. Biology of the Psocoptera. Oriental Insects 21: 1-109. DOI: 10.1080/00305316.1987.11835472. </w:t>
      </w:r>
    </w:p>
    <w:p w14:paraId="2A95C317" w14:textId="77777777" w:rsidR="00A16134" w:rsidRPr="00CD53B8" w:rsidRDefault="00A16134" w:rsidP="00A16134">
      <w:pPr>
        <w:ind w:left="720" w:hanging="720"/>
        <w:rPr>
          <w:color w:val="000000" w:themeColor="text1"/>
        </w:rPr>
      </w:pPr>
    </w:p>
    <w:p w14:paraId="048E6BB1" w14:textId="4E6A17F4" w:rsidR="00A16134" w:rsidRPr="00CD53B8" w:rsidRDefault="00A16134" w:rsidP="00A16134">
      <w:pPr>
        <w:ind w:left="720" w:hanging="720"/>
        <w:rPr>
          <w:color w:val="000000" w:themeColor="text1"/>
        </w:rPr>
      </w:pPr>
      <w:r w:rsidRPr="00CD53B8">
        <w:rPr>
          <w:color w:val="000000" w:themeColor="text1"/>
        </w:rPr>
        <w:t xml:space="preserve">Northfield T, Mizell RF III, Andersen PC, Brodbeck BV, Riddle TC. 2009. Dispersal, patch leaving and aggregation of the glassy-winged sharpshooter, </w:t>
      </w:r>
      <w:r w:rsidRPr="00CD53B8">
        <w:rPr>
          <w:i/>
          <w:color w:val="000000" w:themeColor="text1"/>
        </w:rPr>
        <w:t>Homalodisca vitripennis</w:t>
      </w:r>
      <w:r w:rsidRPr="00CD53B8">
        <w:rPr>
          <w:color w:val="000000" w:themeColor="text1"/>
        </w:rPr>
        <w:t xml:space="preserve"> (Hemiptera: Cicadellidae). Environmental Entomology 38: 183-191.</w:t>
      </w:r>
    </w:p>
    <w:p w14:paraId="77E06521" w14:textId="77777777" w:rsidR="007504B2" w:rsidRPr="00CD53B8" w:rsidRDefault="007504B2" w:rsidP="00A16134"/>
    <w:p w14:paraId="7694AB94" w14:textId="77777777" w:rsidR="007504B2" w:rsidRPr="00CD53B8" w:rsidRDefault="007504B2" w:rsidP="007504B2">
      <w:pPr>
        <w:ind w:left="720" w:hanging="720"/>
      </w:pPr>
      <w:r w:rsidRPr="00CD53B8">
        <w:t xml:space="preserve">Oetting RD, Beshear RJ, Liu TX, Braman SK, Baker JR. 1993. Biology and Identification of Thrips on Greenhouse Ornamentals. University of Georgia, Georgia Agricultural Experiment Station Research Bulletin 414. pp 1-20. </w:t>
      </w:r>
    </w:p>
    <w:p w14:paraId="40875210" w14:textId="77777777" w:rsidR="007504B2" w:rsidRPr="00CD53B8" w:rsidRDefault="007504B2" w:rsidP="007504B2">
      <w:pPr>
        <w:pStyle w:val="ListParagraph"/>
        <w:ind w:hanging="720"/>
      </w:pPr>
    </w:p>
    <w:p w14:paraId="22640F0C" w14:textId="77777777" w:rsidR="007504B2" w:rsidRPr="00CD53B8" w:rsidRDefault="007504B2" w:rsidP="007504B2">
      <w:pPr>
        <w:ind w:left="720" w:hanging="720"/>
      </w:pPr>
      <w:r w:rsidRPr="00CD53B8">
        <w:t xml:space="preserve">Olfert O, Johnson GD, Brandy SA, Thomas AG. 2002. Use of arthropod diversity and abundance to evaluate cropping systems. Agronomy Journal 94: 210-216. </w:t>
      </w:r>
    </w:p>
    <w:p w14:paraId="73A21407" w14:textId="77777777" w:rsidR="007504B2" w:rsidRPr="00CD53B8" w:rsidRDefault="007504B2" w:rsidP="007504B2">
      <w:pPr>
        <w:pStyle w:val="ListParagraph"/>
        <w:ind w:hanging="720"/>
      </w:pPr>
    </w:p>
    <w:p w14:paraId="2BE73420" w14:textId="77777777" w:rsidR="007504B2" w:rsidRPr="00CD53B8" w:rsidRDefault="007504B2" w:rsidP="007504B2">
      <w:pPr>
        <w:ind w:left="720" w:hanging="720"/>
      </w:pPr>
      <w:r w:rsidRPr="00CD53B8">
        <w:t xml:space="preserve">Orlandi F, Ruga L, Romano B, Fornaciari M. 2005. Olive flowering as an indicator of local climatic changes. Theoretical and Applied Climatology. 81: 169-176. </w:t>
      </w:r>
    </w:p>
    <w:p w14:paraId="5FC77289" w14:textId="77777777" w:rsidR="007504B2" w:rsidRPr="00CD53B8" w:rsidRDefault="007504B2" w:rsidP="007504B2">
      <w:pPr>
        <w:ind w:left="720" w:hanging="720"/>
      </w:pPr>
    </w:p>
    <w:p w14:paraId="0181D37B" w14:textId="77777777" w:rsidR="007504B2" w:rsidRPr="00CD53B8" w:rsidRDefault="007504B2" w:rsidP="007504B2">
      <w:pPr>
        <w:ind w:left="720" w:hanging="720"/>
      </w:pPr>
      <w:r w:rsidRPr="00CD53B8">
        <w:t xml:space="preserve">Osekre EA, Wright DL, Marois JJ, Funderburk J. Population dynamics and within-plant distribution of </w:t>
      </w:r>
      <w:r w:rsidRPr="00CD53B8">
        <w:rPr>
          <w:i/>
        </w:rPr>
        <w:t xml:space="preserve">Frankliniella </w:t>
      </w:r>
      <w:r w:rsidRPr="00CD53B8">
        <w:t xml:space="preserve">spp. thrips (Thysanoptera: Thripidae) in cotton. Environmental Entomology 38: 1205-1210. </w:t>
      </w:r>
    </w:p>
    <w:p w14:paraId="59105932" w14:textId="77777777" w:rsidR="0084492F" w:rsidRPr="00CD53B8" w:rsidRDefault="0084492F" w:rsidP="0084492F">
      <w:pPr>
        <w:ind w:left="720" w:hanging="720"/>
        <w:rPr>
          <w:color w:val="000000" w:themeColor="text1"/>
        </w:rPr>
      </w:pPr>
    </w:p>
    <w:p w14:paraId="60A53DFE" w14:textId="4424F679" w:rsidR="0084492F" w:rsidRPr="00CD53B8" w:rsidRDefault="0084492F" w:rsidP="0084492F">
      <w:pPr>
        <w:ind w:left="720" w:hanging="720"/>
        <w:rPr>
          <w:color w:val="000000" w:themeColor="text1"/>
        </w:rPr>
      </w:pPr>
      <w:r w:rsidRPr="00CD53B8">
        <w:rPr>
          <w:color w:val="000000" w:themeColor="text1"/>
        </w:rPr>
        <w:t xml:space="preserve">Panizzi AR. 1997. Wild hosts of pentatomids: Ecological significance in their pest status on crops. Annual Review of Entomology 42: 99-122. </w:t>
      </w:r>
    </w:p>
    <w:p w14:paraId="3E481549" w14:textId="77777777" w:rsidR="0084492F" w:rsidRPr="00CD53B8" w:rsidRDefault="0084492F" w:rsidP="0084492F">
      <w:pPr>
        <w:ind w:left="720" w:hanging="720"/>
        <w:rPr>
          <w:color w:val="000000" w:themeColor="text1"/>
        </w:rPr>
      </w:pPr>
    </w:p>
    <w:p w14:paraId="6E656D74" w14:textId="57268543" w:rsidR="0084492F" w:rsidRPr="00CD53B8" w:rsidRDefault="0084492F" w:rsidP="0084492F">
      <w:pPr>
        <w:ind w:left="720" w:hanging="720"/>
        <w:rPr>
          <w:color w:val="000000" w:themeColor="text1"/>
        </w:rPr>
      </w:pPr>
      <w:r w:rsidRPr="00CD53B8">
        <w:rPr>
          <w:color w:val="000000" w:themeColor="text1"/>
        </w:rPr>
        <w:t xml:space="preserve">Panizzi AR, Slansky Jr. F. 1985. Review of phytophagous pentatomids (Hemiptera: Pentatomidae) associated with soybeans in the Americas. Florida Entomologist 68: 184-214. </w:t>
      </w:r>
    </w:p>
    <w:p w14:paraId="7BD33BFE" w14:textId="71B18B9D" w:rsidR="00231C87" w:rsidRPr="00CD53B8" w:rsidRDefault="00231C87" w:rsidP="0084492F">
      <w:pPr>
        <w:ind w:left="720" w:hanging="720"/>
        <w:rPr>
          <w:color w:val="000000" w:themeColor="text1"/>
        </w:rPr>
      </w:pPr>
    </w:p>
    <w:p w14:paraId="4345E81E" w14:textId="20864DFD" w:rsidR="00231C87" w:rsidRPr="00CD53B8" w:rsidRDefault="00231C87" w:rsidP="0084492F">
      <w:pPr>
        <w:ind w:left="720" w:hanging="720"/>
        <w:rPr>
          <w:color w:val="000000" w:themeColor="text1"/>
        </w:rPr>
      </w:pPr>
      <w:r w:rsidRPr="00CD53B8">
        <w:rPr>
          <w:color w:val="000000" w:themeColor="text1"/>
        </w:rPr>
        <w:t xml:space="preserve">Paredes D, Cayuela L, Campos M. 2013. Synergistic effects of ground cover and adjacent vegetation on natural enemies of olive insect pests. Agriculture, Ecosystems and Environment 173: 72-80. </w:t>
      </w:r>
    </w:p>
    <w:p w14:paraId="6C9AC3C3" w14:textId="77777777" w:rsidR="007504B2" w:rsidRPr="00CD53B8" w:rsidRDefault="007504B2" w:rsidP="007504B2">
      <w:pPr>
        <w:ind w:left="720" w:hanging="720"/>
      </w:pPr>
    </w:p>
    <w:p w14:paraId="085504E2" w14:textId="77777777" w:rsidR="007504B2" w:rsidRPr="00CD53B8" w:rsidRDefault="007504B2" w:rsidP="007504B2">
      <w:pPr>
        <w:rPr>
          <w:sz w:val="23"/>
          <w:szCs w:val="23"/>
        </w:rPr>
      </w:pPr>
      <w:r w:rsidRPr="00CD53B8">
        <w:t>Parrella G, Gognalons P, Gebre-Selassi</w:t>
      </w:r>
      <w:r w:rsidRPr="00CD53B8">
        <w:rPr>
          <w:sz w:val="23"/>
          <w:szCs w:val="23"/>
        </w:rPr>
        <w:t xml:space="preserve">è K, Vovlas C, Marchoux G. 2003. An update on the host </w:t>
      </w:r>
      <w:r w:rsidRPr="00CD53B8">
        <w:rPr>
          <w:sz w:val="23"/>
          <w:szCs w:val="23"/>
        </w:rPr>
        <w:tab/>
        <w:t xml:space="preserve">range of </w:t>
      </w:r>
      <w:r w:rsidRPr="00CD53B8">
        <w:rPr>
          <w:i/>
          <w:sz w:val="23"/>
          <w:szCs w:val="23"/>
        </w:rPr>
        <w:t xml:space="preserve">Tomato spotted wilt virus. </w:t>
      </w:r>
      <w:r w:rsidRPr="00CD53B8">
        <w:rPr>
          <w:sz w:val="23"/>
          <w:szCs w:val="23"/>
        </w:rPr>
        <w:t xml:space="preserve">Journal of Plant Pathology 85: 227-264. </w:t>
      </w:r>
    </w:p>
    <w:p w14:paraId="40A9067A" w14:textId="77777777" w:rsidR="007504B2" w:rsidRPr="00CD53B8" w:rsidRDefault="007504B2" w:rsidP="007504B2">
      <w:pPr>
        <w:pStyle w:val="ListParagraph"/>
        <w:ind w:hanging="720"/>
      </w:pPr>
    </w:p>
    <w:p w14:paraId="2F6A4EE3" w14:textId="77777777" w:rsidR="007504B2" w:rsidRPr="00CD53B8" w:rsidRDefault="007504B2" w:rsidP="007504B2">
      <w:pPr>
        <w:ind w:left="720" w:hanging="720"/>
      </w:pPr>
      <w:r w:rsidRPr="00CD53B8">
        <w:lastRenderedPageBreak/>
        <w:t>Pascual S, Cobos G, Seris E, Sánchez-Ramos I, González-Núñez M. 2014. Spinosad bait sprays against the olive fruit fly (</w:t>
      </w:r>
      <w:r w:rsidRPr="00CD53B8">
        <w:rPr>
          <w:i/>
        </w:rPr>
        <w:t>Bactrocera oleae</w:t>
      </w:r>
      <w:r w:rsidRPr="00CD53B8">
        <w:t xml:space="preserve"> (Rossi)): Effect on the canopy non-target arthropod fauna. International Journal of Pest Management 60: 258-268.  </w:t>
      </w:r>
    </w:p>
    <w:p w14:paraId="1C6128C4" w14:textId="77777777" w:rsidR="007504B2" w:rsidRPr="00CD53B8" w:rsidRDefault="007504B2" w:rsidP="007504B2">
      <w:pPr>
        <w:pStyle w:val="ListParagraph"/>
        <w:ind w:hanging="720"/>
      </w:pPr>
    </w:p>
    <w:p w14:paraId="5665B9EC" w14:textId="77777777" w:rsidR="007504B2" w:rsidRPr="00CD53B8" w:rsidRDefault="007504B2" w:rsidP="007504B2">
      <w:pPr>
        <w:ind w:left="720" w:hanging="720"/>
      </w:pPr>
      <w:r w:rsidRPr="00CD53B8">
        <w:t xml:space="preserve">Penca C, Hodges A. 2018. First report of brown marmorated stink bug (Hemiptera: Pentatomidae) reproduction and establishment in Florida. Florida Entomologist 101: 708-711. </w:t>
      </w:r>
    </w:p>
    <w:p w14:paraId="179A80F5" w14:textId="77777777" w:rsidR="007504B2" w:rsidRPr="00CD53B8" w:rsidRDefault="007504B2" w:rsidP="007504B2">
      <w:pPr>
        <w:ind w:left="720" w:hanging="720"/>
      </w:pPr>
    </w:p>
    <w:p w14:paraId="1D51F1E6" w14:textId="2FB52519" w:rsidR="007504B2" w:rsidRPr="00CD53B8" w:rsidRDefault="007504B2" w:rsidP="007504B2">
      <w:pPr>
        <w:ind w:left="720" w:hanging="720"/>
      </w:pPr>
      <w:r w:rsidRPr="00CD53B8">
        <w:t>Pitkin BR. 1976 A revision of the Indian species of </w:t>
      </w:r>
      <w:r w:rsidRPr="00CD53B8">
        <w:rPr>
          <w:i/>
          <w:iCs/>
        </w:rPr>
        <w:t>Haplothrips</w:t>
      </w:r>
      <w:r w:rsidRPr="00CD53B8">
        <w:t> and related genera (Thysanoptera: Phlaeothripidae). </w:t>
      </w:r>
      <w:r w:rsidRPr="00CD53B8">
        <w:rPr>
          <w:iCs/>
        </w:rPr>
        <w:t>Bulletin of the British Museum of National History</w:t>
      </w:r>
      <w:r w:rsidRPr="00CD53B8">
        <w:t>, </w:t>
      </w:r>
      <w:r w:rsidRPr="00CD53B8">
        <w:rPr>
          <w:iCs/>
        </w:rPr>
        <w:t>Entomology</w:t>
      </w:r>
      <w:r w:rsidRPr="00CD53B8">
        <w:t>. 34: 223–280.</w:t>
      </w:r>
    </w:p>
    <w:p w14:paraId="535D05B9" w14:textId="32B17BA6" w:rsidR="00AC1C74" w:rsidRPr="00CD53B8" w:rsidRDefault="00AC1C74" w:rsidP="007504B2">
      <w:pPr>
        <w:ind w:left="720" w:hanging="720"/>
      </w:pPr>
    </w:p>
    <w:p w14:paraId="4E47030D" w14:textId="58040EC3" w:rsidR="00AC1C74" w:rsidRPr="00CD53B8" w:rsidRDefault="00AC1C74" w:rsidP="00AC1C74">
      <w:pPr>
        <w:ind w:left="720" w:hanging="720"/>
      </w:pPr>
      <w:r w:rsidRPr="00CD53B8">
        <w:t xml:space="preserve">Phillips CR, Fu Z, Kuhar TP, Shelton AM, Cordero RJ. 2014. Natural history, ecology and management of diamondback mothe (Lepidoptera: Plutellidae) with emphasis on the United States. Journal of Integrated Pest Management 5: 1-11. DOI: http://dx.doi.org/10.1603/IPM14012.  </w:t>
      </w:r>
    </w:p>
    <w:p w14:paraId="6BB9D58D" w14:textId="77777777" w:rsidR="007504B2" w:rsidRPr="00CD53B8" w:rsidRDefault="007504B2" w:rsidP="007504B2"/>
    <w:p w14:paraId="5342699F" w14:textId="77777777" w:rsidR="007504B2" w:rsidRPr="00CD53B8" w:rsidRDefault="007504B2" w:rsidP="007504B2">
      <w:pPr>
        <w:ind w:left="720" w:hanging="720"/>
      </w:pPr>
      <w:r w:rsidRPr="00CD53B8">
        <w:t xml:space="preserve">Prema MS, Ganapathy N, Renukadevi P, Mohankumar S, Kennedy JS. 2018. Coloured sticky traps to monitor thrips population in cotton. Journal of Entomology and Zoology Studies 6: 948-952. </w:t>
      </w:r>
    </w:p>
    <w:p w14:paraId="109F6940" w14:textId="77777777" w:rsidR="001F3BBB" w:rsidRPr="00CD53B8" w:rsidRDefault="001F3BBB" w:rsidP="001F3BBB">
      <w:pPr>
        <w:ind w:left="720" w:hanging="720"/>
        <w:rPr>
          <w:color w:val="000000" w:themeColor="text1"/>
        </w:rPr>
      </w:pPr>
    </w:p>
    <w:p w14:paraId="2CDA2E8B" w14:textId="4938519A" w:rsidR="001F3BBB" w:rsidRPr="00CD53B8" w:rsidRDefault="001F3BBB" w:rsidP="001F3BBB">
      <w:pPr>
        <w:ind w:left="720" w:hanging="720"/>
        <w:rPr>
          <w:color w:val="000000" w:themeColor="text1"/>
        </w:rPr>
      </w:pPr>
      <w:r w:rsidRPr="00CD53B8">
        <w:rPr>
          <w:color w:val="000000" w:themeColor="text1"/>
        </w:rPr>
        <w:t>Prokopy RJ, Owens ED. 1983. Visual detection of plants by herbivorous insects. Annual Review of Entomology 28: 337-364.</w:t>
      </w:r>
    </w:p>
    <w:p w14:paraId="35DAEC14" w14:textId="77777777" w:rsidR="007504B2" w:rsidRPr="00CD53B8" w:rsidRDefault="007504B2" w:rsidP="007504B2">
      <w:pPr>
        <w:ind w:left="720" w:hanging="720"/>
      </w:pPr>
    </w:p>
    <w:p w14:paraId="2A9F83A6" w14:textId="77777777" w:rsidR="007504B2" w:rsidRPr="00CD53B8" w:rsidRDefault="007504B2" w:rsidP="007504B2">
      <w:pPr>
        <w:ind w:left="720" w:hanging="720"/>
      </w:pPr>
      <w:r w:rsidRPr="00CD53B8">
        <w:t xml:space="preserve">Purcell AH, Finlay A. 1979. Evidence for noncirculative transmission of Pierce’s disease bacterium by sharpshooter leafhoppers. Phytopathology 69: 393-395. </w:t>
      </w:r>
    </w:p>
    <w:p w14:paraId="448A3C9D" w14:textId="77777777" w:rsidR="007504B2" w:rsidRPr="00CD53B8" w:rsidRDefault="007504B2" w:rsidP="007504B2">
      <w:pPr>
        <w:pStyle w:val="ListParagraph"/>
        <w:ind w:hanging="720"/>
      </w:pPr>
    </w:p>
    <w:p w14:paraId="06442D8D" w14:textId="77777777" w:rsidR="007504B2" w:rsidRPr="00CD53B8" w:rsidRDefault="007504B2" w:rsidP="007504B2">
      <w:pPr>
        <w:ind w:left="720" w:hanging="720"/>
      </w:pPr>
      <w:r w:rsidRPr="00CD53B8">
        <w:t xml:space="preserve">Rei FT, Mateus C, Torres L. 2011. Thrips in </w:t>
      </w:r>
      <w:r w:rsidRPr="00CD53B8">
        <w:rPr>
          <w:i/>
        </w:rPr>
        <w:t>Olea europaea</w:t>
      </w:r>
      <w:r w:rsidRPr="00CD53B8">
        <w:t xml:space="preserve"> L.: Organic versus conventional production. Acta Horticulturae 924: 151-156.</w:t>
      </w:r>
    </w:p>
    <w:p w14:paraId="00943DE3" w14:textId="77777777" w:rsidR="007504B2" w:rsidRPr="00CD53B8" w:rsidRDefault="007504B2" w:rsidP="007504B2">
      <w:pPr>
        <w:ind w:left="720" w:hanging="720"/>
      </w:pPr>
    </w:p>
    <w:p w14:paraId="5216E1C4" w14:textId="77777777" w:rsidR="007504B2" w:rsidRPr="00CD53B8" w:rsidRDefault="007504B2" w:rsidP="007504B2">
      <w:pPr>
        <w:ind w:left="720" w:hanging="720"/>
      </w:pPr>
      <w:r w:rsidRPr="00CD53B8">
        <w:t xml:space="preserve">Reis PR, de Oliviera AF, Navia D. 2011. First record of the olive bud mite </w:t>
      </w:r>
      <w:r w:rsidRPr="00CD53B8">
        <w:rPr>
          <w:i/>
        </w:rPr>
        <w:t xml:space="preserve">Oxycenus maxwelli </w:t>
      </w:r>
      <w:r w:rsidRPr="00CD53B8">
        <w:t xml:space="preserve">(Keifer) (Acari: Eriophyidae) from Brazil. Neotropical Entomology 40: 622-624. </w:t>
      </w:r>
    </w:p>
    <w:p w14:paraId="52DFEDCD" w14:textId="77777777" w:rsidR="007504B2" w:rsidRPr="00CD53B8" w:rsidRDefault="007504B2" w:rsidP="007504B2">
      <w:pPr>
        <w:ind w:left="720" w:hanging="720"/>
      </w:pPr>
    </w:p>
    <w:p w14:paraId="73B2AF5B" w14:textId="77777777" w:rsidR="007504B2" w:rsidRPr="00CD53B8" w:rsidRDefault="007504B2" w:rsidP="007504B2">
      <w:pPr>
        <w:ind w:left="720" w:hanging="720"/>
      </w:pPr>
      <w:r w:rsidRPr="00CD53B8">
        <w:t xml:space="preserve">Reitz SR. 2002. Seasonal and within plant distribution of </w:t>
      </w:r>
      <w:r w:rsidRPr="00CD53B8">
        <w:rPr>
          <w:i/>
        </w:rPr>
        <w:t>Frankliniella</w:t>
      </w:r>
      <w:r w:rsidRPr="00CD53B8">
        <w:t xml:space="preserve"> thrips (Thysanoptera: Thripidae) in north Florida tomatoes. Florida Entomologist 85: 431-439. </w:t>
      </w:r>
    </w:p>
    <w:p w14:paraId="28FE26C1" w14:textId="77777777" w:rsidR="007504B2" w:rsidRPr="00CD53B8" w:rsidRDefault="007504B2" w:rsidP="007504B2">
      <w:pPr>
        <w:ind w:left="720" w:hanging="720"/>
      </w:pPr>
    </w:p>
    <w:p w14:paraId="392174C8" w14:textId="77777777" w:rsidR="007504B2" w:rsidRPr="00CD53B8" w:rsidRDefault="007504B2" w:rsidP="007504B2">
      <w:pPr>
        <w:ind w:left="720" w:hanging="720"/>
      </w:pPr>
      <w:r w:rsidRPr="00CD53B8">
        <w:t xml:space="preserve">Reitz SR. 2008. Comparative bionomics of </w:t>
      </w:r>
      <w:r w:rsidRPr="00CD53B8">
        <w:rPr>
          <w:i/>
        </w:rPr>
        <w:t xml:space="preserve">Frankliniella occidentalis </w:t>
      </w:r>
      <w:r w:rsidRPr="00CD53B8">
        <w:t xml:space="preserve">and </w:t>
      </w:r>
      <w:r w:rsidRPr="00CD53B8">
        <w:rPr>
          <w:i/>
        </w:rPr>
        <w:t>Frankliniella tritici</w:t>
      </w:r>
      <w:r w:rsidRPr="00CD53B8">
        <w:t xml:space="preserve">. Florida Entomologist 91: 474-476. </w:t>
      </w:r>
    </w:p>
    <w:p w14:paraId="5389FF1C" w14:textId="77777777" w:rsidR="007504B2" w:rsidRPr="00CD53B8" w:rsidRDefault="007504B2" w:rsidP="007504B2">
      <w:pPr>
        <w:ind w:left="720" w:hanging="720"/>
      </w:pPr>
    </w:p>
    <w:p w14:paraId="700CC8EF" w14:textId="77777777" w:rsidR="007504B2" w:rsidRPr="00CD53B8" w:rsidRDefault="007504B2" w:rsidP="007504B2">
      <w:pPr>
        <w:ind w:left="720" w:hanging="720"/>
        <w:rPr>
          <w:color w:val="000000" w:themeColor="text1"/>
        </w:rPr>
      </w:pPr>
      <w:r w:rsidRPr="00CD53B8">
        <w:rPr>
          <w:color w:val="000000" w:themeColor="text1"/>
        </w:rPr>
        <w:t xml:space="preserve">Reitz SR, Yearby EL, Funderburk JE, Stavisky J, Momol MT, Olson SM. 2003. Integrated management tactics for </w:t>
      </w:r>
      <w:r w:rsidRPr="00CD53B8">
        <w:rPr>
          <w:i/>
          <w:color w:val="000000" w:themeColor="text1"/>
        </w:rPr>
        <w:t>Frankliniella thrips</w:t>
      </w:r>
      <w:r w:rsidRPr="00CD53B8">
        <w:rPr>
          <w:color w:val="000000" w:themeColor="text1"/>
        </w:rPr>
        <w:t xml:space="preserve"> (Thysanoptera: Thripidae) in field-grown pepper. Journal of Economic Entomology 96: 1201-1214.</w:t>
      </w:r>
    </w:p>
    <w:p w14:paraId="35856B04" w14:textId="77777777" w:rsidR="007504B2" w:rsidRPr="00CD53B8" w:rsidRDefault="007504B2" w:rsidP="007504B2"/>
    <w:p w14:paraId="5A674B66" w14:textId="77777777" w:rsidR="007504B2" w:rsidRPr="00CD53B8" w:rsidRDefault="007504B2" w:rsidP="007504B2">
      <w:pPr>
        <w:ind w:left="720" w:hanging="720"/>
      </w:pPr>
      <w:r w:rsidRPr="00CD53B8">
        <w:t xml:space="preserve">Rhodes EM, Liburd OE, England GK. 2012. Effects of southern highbush blueberry cultivar and treatment thresholds on flower thrips populations. Journal of Economic Entomology 105: 480-489. </w:t>
      </w:r>
    </w:p>
    <w:p w14:paraId="47C464D1" w14:textId="77777777" w:rsidR="007504B2" w:rsidRPr="00CD53B8" w:rsidRDefault="007504B2" w:rsidP="007504B2"/>
    <w:p w14:paraId="545C7AD2" w14:textId="77777777" w:rsidR="007504B2" w:rsidRPr="00CD53B8" w:rsidRDefault="007504B2" w:rsidP="007504B2">
      <w:pPr>
        <w:ind w:left="720" w:hanging="720"/>
      </w:pPr>
      <w:r w:rsidRPr="00CD53B8">
        <w:t xml:space="preserve">Rice RE. 2000. Bionomics of the olive fruit fly </w:t>
      </w:r>
      <w:r w:rsidRPr="00CD53B8">
        <w:rPr>
          <w:i/>
        </w:rPr>
        <w:t xml:space="preserve">Bactrocera </w:t>
      </w:r>
      <w:r w:rsidRPr="00CD53B8">
        <w:t>(</w:t>
      </w:r>
      <w:r w:rsidRPr="00CD53B8">
        <w:rPr>
          <w:i/>
        </w:rPr>
        <w:t>Dacus</w:t>
      </w:r>
      <w:r w:rsidRPr="00CD53B8">
        <w:t>)</w:t>
      </w:r>
      <w:r w:rsidRPr="00CD53B8">
        <w:rPr>
          <w:i/>
        </w:rPr>
        <w:t xml:space="preserve"> oleae</w:t>
      </w:r>
      <w:r w:rsidRPr="00CD53B8">
        <w:t xml:space="preserve">. University of California Plant Protection Quarterly 10: 1-5. </w:t>
      </w:r>
    </w:p>
    <w:p w14:paraId="7AE09C68" w14:textId="77777777" w:rsidR="007504B2" w:rsidRPr="00CD53B8" w:rsidRDefault="007504B2" w:rsidP="007504B2">
      <w:pPr>
        <w:ind w:left="720" w:hanging="720"/>
      </w:pPr>
    </w:p>
    <w:p w14:paraId="15DD44FC" w14:textId="77777777" w:rsidR="007504B2" w:rsidRPr="00CD53B8" w:rsidRDefault="007504B2" w:rsidP="007504B2">
      <w:pPr>
        <w:ind w:left="720" w:hanging="720"/>
      </w:pPr>
      <w:r w:rsidRPr="00CD53B8">
        <w:t xml:space="preserve">Riley DG, Joseph SV, Srinivasan R, Diffie S. 2011. Thrips vectors of </w:t>
      </w:r>
      <w:r w:rsidRPr="00CD53B8">
        <w:rPr>
          <w:i/>
        </w:rPr>
        <w:t>Tospoviruses</w:t>
      </w:r>
      <w:r w:rsidRPr="00CD53B8">
        <w:t xml:space="preserve">. Journal of Integrated Pest Management. 1: 1-10. </w:t>
      </w:r>
    </w:p>
    <w:p w14:paraId="64AC2D1E" w14:textId="77777777" w:rsidR="007504B2" w:rsidRPr="00CD53B8" w:rsidRDefault="007504B2" w:rsidP="007504B2">
      <w:pPr>
        <w:pStyle w:val="ListParagraph"/>
        <w:ind w:hanging="720"/>
      </w:pPr>
    </w:p>
    <w:p w14:paraId="3C4BD33B" w14:textId="77777777" w:rsidR="007504B2" w:rsidRPr="00CD53B8" w:rsidRDefault="007504B2" w:rsidP="007504B2">
      <w:pPr>
        <w:ind w:left="720" w:hanging="720"/>
      </w:pPr>
      <w:r w:rsidRPr="00CD53B8">
        <w:t xml:space="preserve">Rodriguez-del-Bosque LA. 1998. A sixteen-year study on the bivoltinism of </w:t>
      </w:r>
      <w:r w:rsidRPr="00CD53B8">
        <w:rPr>
          <w:i/>
        </w:rPr>
        <w:t xml:space="preserve">Anomala flavipennis </w:t>
      </w:r>
      <w:r w:rsidRPr="00CD53B8">
        <w:t xml:space="preserve">(Coleoptera: Scarabaeidae) in Mexico. Population Ecology 27:248-252. </w:t>
      </w:r>
    </w:p>
    <w:p w14:paraId="43F35786" w14:textId="77777777" w:rsidR="007504B2" w:rsidRPr="00CD53B8" w:rsidRDefault="007504B2" w:rsidP="007504B2">
      <w:pPr>
        <w:ind w:left="720" w:hanging="720"/>
      </w:pPr>
    </w:p>
    <w:p w14:paraId="69718865" w14:textId="77777777" w:rsidR="007504B2" w:rsidRPr="00CD53B8" w:rsidRDefault="007504B2" w:rsidP="007504B2">
      <w:pPr>
        <w:ind w:left="720" w:hanging="720"/>
        <w:rPr>
          <w:color w:val="000000" w:themeColor="text1"/>
        </w:rPr>
      </w:pPr>
      <w:r w:rsidRPr="00CD53B8">
        <w:rPr>
          <w:color w:val="000000" w:themeColor="text1"/>
        </w:rPr>
        <w:t xml:space="preserve">Rodriguez-Saona CR, Polavarapu S, Barry JD, Polk D, Jörnsten R, Oudemans PV, Liburd OE. 2010. Color preference, seasonality, spatial distribution and species composition of thrips (Thysanoptera: Thripidae) in northern highbush blueberries. Crop Protection: 29: 1331-1340. </w:t>
      </w:r>
    </w:p>
    <w:p w14:paraId="1A450E08" w14:textId="77777777" w:rsidR="001F3BBB" w:rsidRPr="00CD53B8" w:rsidRDefault="001F3BBB" w:rsidP="001F3BBB">
      <w:pPr>
        <w:ind w:left="720" w:hanging="720"/>
        <w:rPr>
          <w:color w:val="000000" w:themeColor="text1"/>
        </w:rPr>
      </w:pPr>
    </w:p>
    <w:p w14:paraId="646A80A8" w14:textId="64D6AA02" w:rsidR="001F3BBB" w:rsidRPr="00CD53B8" w:rsidRDefault="001F3BBB" w:rsidP="001F3BBB">
      <w:pPr>
        <w:ind w:left="720" w:hanging="720"/>
        <w:rPr>
          <w:color w:val="000000" w:themeColor="text1"/>
        </w:rPr>
      </w:pPr>
      <w:r w:rsidRPr="00CD53B8">
        <w:rPr>
          <w:color w:val="000000" w:themeColor="text1"/>
        </w:rPr>
        <w:t xml:space="preserve">Rolston LH, Kendrick RL. 1961. Biology of the brown stink bug, </w:t>
      </w:r>
      <w:r w:rsidRPr="00CD53B8">
        <w:rPr>
          <w:i/>
          <w:color w:val="000000" w:themeColor="text1"/>
        </w:rPr>
        <w:t xml:space="preserve">Euschistus servus </w:t>
      </w:r>
      <w:r w:rsidRPr="00CD53B8">
        <w:rPr>
          <w:color w:val="000000" w:themeColor="text1"/>
        </w:rPr>
        <w:t xml:space="preserve">Say. Journal of Kansas Entomological Society 34: 151-157. </w:t>
      </w:r>
    </w:p>
    <w:p w14:paraId="438A66EE" w14:textId="77777777" w:rsidR="007504B2" w:rsidRPr="00CD53B8" w:rsidRDefault="007504B2" w:rsidP="007504B2">
      <w:pPr>
        <w:pStyle w:val="ListParagraph"/>
        <w:ind w:hanging="720"/>
      </w:pPr>
    </w:p>
    <w:p w14:paraId="2F9B82F1" w14:textId="77777777" w:rsidR="007504B2" w:rsidRPr="00CD53B8" w:rsidRDefault="007504B2" w:rsidP="007504B2">
      <w:pPr>
        <w:ind w:left="720" w:hanging="720"/>
      </w:pPr>
      <w:r w:rsidRPr="00CD53B8">
        <w:t>Ruano F, Lozano C, Garcia P, Peña A, Tinaut A, Pascual F, Campos M. 2004. Use of arthropods for the evaluation of the olive-orchard management regimes. Agricultural and Forest Entomology 6: 111-120.</w:t>
      </w:r>
    </w:p>
    <w:p w14:paraId="30ED2893" w14:textId="77777777" w:rsidR="001F3BBB" w:rsidRPr="00CD53B8" w:rsidRDefault="001F3BBB" w:rsidP="001F3BBB">
      <w:pPr>
        <w:ind w:left="720" w:hanging="720"/>
        <w:rPr>
          <w:color w:val="000000" w:themeColor="text1"/>
        </w:rPr>
      </w:pPr>
    </w:p>
    <w:p w14:paraId="1058050E" w14:textId="1BC6B3D1" w:rsidR="001F3BBB" w:rsidRPr="00CD53B8" w:rsidRDefault="001F3BBB" w:rsidP="001F3BBB">
      <w:pPr>
        <w:ind w:left="720" w:hanging="720"/>
        <w:rPr>
          <w:color w:val="000000" w:themeColor="text1"/>
        </w:rPr>
      </w:pPr>
      <w:r w:rsidRPr="00CD53B8">
        <w:rPr>
          <w:color w:val="000000" w:themeColor="text1"/>
        </w:rPr>
        <w:t xml:space="preserve">Schuster DJ. 1977. Effect of tomato cultivars on insect damage and chemical control. Florida Entomologist. 60: 227-232. </w:t>
      </w:r>
    </w:p>
    <w:p w14:paraId="7BFB2027" w14:textId="77777777" w:rsidR="007504B2" w:rsidRPr="00CD53B8" w:rsidRDefault="007504B2" w:rsidP="007504B2">
      <w:pPr>
        <w:pStyle w:val="ListParagraph"/>
        <w:ind w:hanging="720"/>
        <w:rPr>
          <w:rFonts w:ascii="Times" w:hAnsi="Times"/>
        </w:rPr>
      </w:pPr>
    </w:p>
    <w:p w14:paraId="6C0D78BE" w14:textId="77777777" w:rsidR="007504B2" w:rsidRPr="00CD53B8" w:rsidRDefault="007504B2" w:rsidP="007504B2">
      <w:pPr>
        <w:ind w:left="720" w:hanging="720"/>
      </w:pPr>
      <w:r w:rsidRPr="00CD53B8">
        <w:rPr>
          <w:rFonts w:ascii="Times" w:hAnsi="Times"/>
        </w:rPr>
        <w:t xml:space="preserve">Shannon C, Weaver W, 1949. The Mathematical Theory of Communication. University of Illinois Press. Urbana, IL. pp. 1-125. </w:t>
      </w:r>
    </w:p>
    <w:p w14:paraId="5BDE0589" w14:textId="77777777" w:rsidR="007504B2" w:rsidRPr="00CD53B8" w:rsidRDefault="007504B2" w:rsidP="007504B2">
      <w:pPr>
        <w:pStyle w:val="ListParagraph"/>
        <w:ind w:hanging="720"/>
      </w:pPr>
    </w:p>
    <w:p w14:paraId="6F8743FD" w14:textId="77777777" w:rsidR="007504B2" w:rsidRPr="00CD53B8" w:rsidRDefault="007504B2" w:rsidP="007504B2">
      <w:pPr>
        <w:ind w:left="720" w:hanging="720"/>
      </w:pPr>
      <w:r w:rsidRPr="00CD53B8">
        <w:t>Shrimpton G. 1984. Four insect pests of conifer nurseries in British Columbia. Pages 119-121. In: Proceedings of the Combined Western Nursery Council and Intermountain Nurserymen's Association Meeting. U.S. Department of Agriculture Forest Service General Technical Report INT-185.</w:t>
      </w:r>
    </w:p>
    <w:p w14:paraId="33483E57" w14:textId="77777777" w:rsidR="007504B2" w:rsidRPr="00CD53B8" w:rsidRDefault="007504B2" w:rsidP="007504B2">
      <w:pPr>
        <w:ind w:left="720" w:hanging="720"/>
      </w:pPr>
    </w:p>
    <w:p w14:paraId="758C6C24" w14:textId="77777777" w:rsidR="007504B2" w:rsidRPr="00CD53B8" w:rsidRDefault="007504B2" w:rsidP="007504B2">
      <w:pPr>
        <w:ind w:left="720" w:hanging="720"/>
      </w:pPr>
      <w:r w:rsidRPr="00CD53B8">
        <w:t xml:space="preserve">Sorensen JT, Gill RJ. 1996. A range extension of </w:t>
      </w:r>
      <w:r w:rsidRPr="00CD53B8">
        <w:rPr>
          <w:i/>
        </w:rPr>
        <w:t xml:space="preserve">Homalodisca coagulata </w:t>
      </w:r>
      <w:r w:rsidRPr="00CD53B8">
        <w:t xml:space="preserve">(Say) (Hemiptera: Clypeorrhyncha: Cicadellidae) to southern California. Pan-Pacific Entomologist. 72: 160-161. </w:t>
      </w:r>
    </w:p>
    <w:p w14:paraId="271D876F" w14:textId="77777777" w:rsidR="007504B2" w:rsidRPr="00CD53B8" w:rsidRDefault="007504B2" w:rsidP="007504B2">
      <w:pPr>
        <w:pStyle w:val="ListParagraph"/>
        <w:ind w:hanging="720"/>
      </w:pPr>
    </w:p>
    <w:p w14:paraId="32E16599" w14:textId="77777777" w:rsidR="007504B2" w:rsidRPr="00CD53B8" w:rsidRDefault="007504B2" w:rsidP="007504B2">
      <w:pPr>
        <w:ind w:left="720" w:hanging="720"/>
      </w:pPr>
      <w:r w:rsidRPr="00CD53B8">
        <w:t xml:space="preserve">Spiller DA, Schoener TW. 2007. Alteration of island food-web dynamics following major disturbance by hurricanes. Ecology 88: 37-41. </w:t>
      </w:r>
    </w:p>
    <w:p w14:paraId="0C0361DF" w14:textId="77777777" w:rsidR="007504B2" w:rsidRPr="00CD53B8" w:rsidRDefault="007504B2" w:rsidP="007504B2">
      <w:pPr>
        <w:pStyle w:val="ListParagraph"/>
        <w:ind w:hanging="720"/>
      </w:pPr>
    </w:p>
    <w:p w14:paraId="78CE5FD5" w14:textId="77777777" w:rsidR="007504B2" w:rsidRPr="00CD53B8" w:rsidRDefault="007504B2" w:rsidP="007504B2">
      <w:pPr>
        <w:ind w:left="720" w:hanging="720"/>
      </w:pPr>
      <w:r w:rsidRPr="00CD53B8">
        <w:t xml:space="preserve">Spooner-Hart R, Tesoriero L, Hall B. 2007. Field Guide to Olive Pests, Diseases and Disorders in Australia. Publication No. 07/153. Rural Industries Research and Development Corporation, Brisbane, Queensland, Australia. ISSN 1440–6845. p 35.  </w:t>
      </w:r>
    </w:p>
    <w:p w14:paraId="203F5495" w14:textId="77777777" w:rsidR="007504B2" w:rsidRPr="00CD53B8" w:rsidRDefault="007504B2" w:rsidP="007504B2">
      <w:pPr>
        <w:pStyle w:val="ListParagraph"/>
        <w:ind w:hanging="720"/>
      </w:pPr>
    </w:p>
    <w:p w14:paraId="389CA8AD" w14:textId="77777777" w:rsidR="007504B2" w:rsidRPr="00CD53B8" w:rsidRDefault="007504B2" w:rsidP="007504B2">
      <w:pPr>
        <w:ind w:left="720" w:hanging="720"/>
      </w:pPr>
      <w:r w:rsidRPr="00CD53B8">
        <w:t xml:space="preserve">Stannard LJ. 1968. The Thrips, or Thysanoptera, of Illinois. Illinois Natural History Survey Bulletin. Urbane, IL 29: 322-323.   </w:t>
      </w:r>
    </w:p>
    <w:p w14:paraId="6CFFD8CD" w14:textId="77777777" w:rsidR="007504B2" w:rsidRPr="00CD53B8" w:rsidRDefault="007504B2" w:rsidP="007504B2">
      <w:pPr>
        <w:pStyle w:val="ListParagraph"/>
        <w:ind w:hanging="720"/>
      </w:pPr>
    </w:p>
    <w:p w14:paraId="2E2D1627" w14:textId="77777777" w:rsidR="007504B2" w:rsidRPr="00CD53B8" w:rsidRDefault="007504B2" w:rsidP="007504B2">
      <w:pPr>
        <w:ind w:left="720" w:hanging="720"/>
      </w:pPr>
      <w:r w:rsidRPr="00CD53B8">
        <w:t xml:space="preserve">Sugie H, Yoshida M, Kawasaki K, Noguchi H, Moriya S, Takagi K, Fukuda H, Fujiie A, Yamanaka M, Ohira Y, Tsutsumi T, Tsuda K, Fukumoto K, Yamashita M, Suzuki H. 1996. Identification of the aggregation pheromone of the brown-winged green bug, </w:t>
      </w:r>
      <w:r w:rsidRPr="00CD53B8">
        <w:rPr>
          <w:i/>
        </w:rPr>
        <w:t xml:space="preserve">Plautia stali </w:t>
      </w:r>
      <w:r w:rsidRPr="00CD53B8">
        <w:t xml:space="preserve">Scott (Heteroptera: Pentatomidae). Applied Entomological Zoology 31: 427-431. </w:t>
      </w:r>
    </w:p>
    <w:p w14:paraId="12B79C61" w14:textId="77777777" w:rsidR="007504B2" w:rsidRPr="00CD53B8" w:rsidRDefault="007504B2" w:rsidP="007504B2">
      <w:pPr>
        <w:pStyle w:val="ListParagraph"/>
        <w:ind w:hanging="720"/>
      </w:pPr>
    </w:p>
    <w:p w14:paraId="28F6F049" w14:textId="77777777" w:rsidR="007504B2" w:rsidRPr="00CD53B8" w:rsidRDefault="007504B2" w:rsidP="007504B2">
      <w:pPr>
        <w:ind w:left="720" w:hanging="720"/>
      </w:pPr>
      <w:r w:rsidRPr="00CD53B8">
        <w:t>Sutherland JR, Shrimpton GM, Sturrock RN. 1989. Diseases and insects in British Columbia forest seedling nurseries. Canada-British Columbia Forest Resource Development Agreement Report 065: 85.</w:t>
      </w:r>
    </w:p>
    <w:p w14:paraId="16753288" w14:textId="77777777" w:rsidR="001F3BBB" w:rsidRPr="00CD53B8" w:rsidRDefault="001F3BBB" w:rsidP="001F3BBB">
      <w:pPr>
        <w:ind w:left="720" w:hanging="720"/>
      </w:pPr>
    </w:p>
    <w:p w14:paraId="7D5FDBA1" w14:textId="6179BDDA" w:rsidR="001F3BBB" w:rsidRPr="00CD53B8" w:rsidRDefault="001F3BBB" w:rsidP="001F3BBB">
      <w:pPr>
        <w:ind w:left="720" w:hanging="720"/>
      </w:pPr>
      <w:r w:rsidRPr="00CD53B8">
        <w:t xml:space="preserve">Swanson MC, Newsom LD. 1962. Effect of infestation by the rice stink bug, </w:t>
      </w:r>
      <w:r w:rsidRPr="00CD53B8">
        <w:rPr>
          <w:i/>
        </w:rPr>
        <w:t>Oebalus pugnax</w:t>
      </w:r>
      <w:r w:rsidRPr="00CD53B8">
        <w:t xml:space="preserve">, on yield and quality in rice. Journal of Economic Entomology 55: 877-879. </w:t>
      </w:r>
    </w:p>
    <w:p w14:paraId="246CD918" w14:textId="77777777" w:rsidR="007504B2" w:rsidRPr="00CD53B8" w:rsidRDefault="007504B2" w:rsidP="007504B2">
      <w:pPr>
        <w:pStyle w:val="ListParagraph"/>
        <w:ind w:hanging="720"/>
      </w:pPr>
    </w:p>
    <w:p w14:paraId="7ED12683" w14:textId="77777777" w:rsidR="007504B2" w:rsidRPr="00CD53B8" w:rsidRDefault="007504B2" w:rsidP="007504B2">
      <w:pPr>
        <w:ind w:left="720" w:hanging="720"/>
      </w:pPr>
      <w:r w:rsidRPr="00CD53B8">
        <w:t xml:space="preserve">Tillman PG, Buntin GD, Cottrell TE. 2017. First report of seasonal trap capture for </w:t>
      </w:r>
      <w:r w:rsidRPr="00CD53B8">
        <w:rPr>
          <w:i/>
        </w:rPr>
        <w:t xml:space="preserve">Halyomorpha halys </w:t>
      </w:r>
      <w:r w:rsidRPr="00CD53B8">
        <w:t xml:space="preserve">(Hemiptera: Pentatomidae) and native stink bugs in central Georgia. Journal of Entomological Science 52: 455-459. </w:t>
      </w:r>
    </w:p>
    <w:p w14:paraId="0238C044" w14:textId="77777777" w:rsidR="001F3BBB" w:rsidRPr="00CD53B8" w:rsidRDefault="001F3BBB" w:rsidP="001F3BBB">
      <w:pPr>
        <w:ind w:left="720" w:hanging="720"/>
        <w:rPr>
          <w:color w:val="000000" w:themeColor="text1"/>
        </w:rPr>
      </w:pPr>
    </w:p>
    <w:p w14:paraId="46D6FD2F" w14:textId="40BBDDCC" w:rsidR="001F3BBB" w:rsidRPr="00CD53B8" w:rsidRDefault="001F3BBB" w:rsidP="001F3BBB">
      <w:pPr>
        <w:ind w:left="720" w:hanging="720"/>
        <w:rPr>
          <w:color w:val="000000" w:themeColor="text1"/>
        </w:rPr>
      </w:pPr>
      <w:r w:rsidRPr="00CD53B8">
        <w:rPr>
          <w:color w:val="000000" w:themeColor="text1"/>
        </w:rPr>
        <w:t xml:space="preserve">Tipping C, Mizell RF III, Andersen PC. 2004. Dispersal adaptations of immature stages of three species of leafhopper (Hemiptera: Auchenorrhyncha: Cicadellidae) Florida Entomologist 87: 372-379.    </w:t>
      </w:r>
    </w:p>
    <w:p w14:paraId="62060AD3" w14:textId="77777777" w:rsidR="0062260E" w:rsidRPr="00CD53B8" w:rsidRDefault="0062260E" w:rsidP="0062260E">
      <w:pPr>
        <w:ind w:left="720" w:hanging="720"/>
        <w:rPr>
          <w:color w:val="000000" w:themeColor="text1"/>
        </w:rPr>
      </w:pPr>
    </w:p>
    <w:p w14:paraId="334A6100" w14:textId="47780289" w:rsidR="0062260E" w:rsidRPr="00CD53B8" w:rsidRDefault="0062260E" w:rsidP="0062260E">
      <w:pPr>
        <w:ind w:left="720" w:hanging="720"/>
        <w:rPr>
          <w:color w:val="000000" w:themeColor="text1"/>
        </w:rPr>
      </w:pPr>
      <w:r w:rsidRPr="00CD53B8">
        <w:rPr>
          <w:color w:val="000000" w:themeColor="text1"/>
        </w:rPr>
        <w:t xml:space="preserve">Trdan S, Znidarcic D, Valic N. 2006. Field efficacy of three insecticides against cabbage stink bugs (Heteroptera: Pentatomidae) on two cultivars of white cabbage. International Journal of Pest Management 52: 79-87. </w:t>
      </w:r>
    </w:p>
    <w:p w14:paraId="38BF63A8" w14:textId="77777777" w:rsidR="007504B2" w:rsidRPr="00CD53B8" w:rsidRDefault="007504B2" w:rsidP="007504B2">
      <w:pPr>
        <w:pStyle w:val="ListParagraph"/>
        <w:ind w:hanging="720"/>
      </w:pPr>
    </w:p>
    <w:p w14:paraId="215EE572" w14:textId="77777777" w:rsidR="007504B2" w:rsidRPr="00CD53B8" w:rsidRDefault="007504B2" w:rsidP="007504B2">
      <w:pPr>
        <w:ind w:left="720" w:hanging="720"/>
      </w:pPr>
      <w:r w:rsidRPr="00CD53B8">
        <w:t xml:space="preserve">Triplehorn CA, Johnson NF. 2005. Howe E, Feldmen E, Michel L, editors. Borror and Delong’s Introduction to the Study of Insects. Brooks/Cole of Thomson Learning, Inc., Belmont, CA, USA. pp. 157-744. </w:t>
      </w:r>
    </w:p>
    <w:p w14:paraId="50950FD8" w14:textId="77777777" w:rsidR="007504B2" w:rsidRPr="00CD53B8" w:rsidRDefault="007504B2" w:rsidP="007504B2">
      <w:pPr>
        <w:ind w:left="720" w:hanging="720"/>
      </w:pPr>
    </w:p>
    <w:p w14:paraId="018DAB9D" w14:textId="77777777" w:rsidR="007504B2" w:rsidRPr="00CD53B8" w:rsidRDefault="007504B2" w:rsidP="007504B2">
      <w:pPr>
        <w:ind w:left="720" w:hanging="720"/>
      </w:pPr>
      <w:r w:rsidRPr="00CD53B8">
        <w:t xml:space="preserve">Tumber KP, Alston JM, Fuller KB. 2014. Pierce’s disease costs California $104 million per year. California Agriculture 68: 20-29. DOI: </w:t>
      </w:r>
      <w:hyperlink r:id="rId52" w:tgtFrame="_blank" w:history="1">
        <w:r w:rsidRPr="00CD53B8">
          <w:rPr>
            <w:rStyle w:val="Hyperlink"/>
          </w:rPr>
          <w:t>https://doi.org/10.3733/ca.v068n01p20</w:t>
        </w:r>
      </w:hyperlink>
      <w:r w:rsidRPr="00CD53B8">
        <w:t>.</w:t>
      </w:r>
    </w:p>
    <w:p w14:paraId="32FD46DB" w14:textId="77777777" w:rsidR="007504B2" w:rsidRPr="00CD53B8" w:rsidRDefault="007504B2" w:rsidP="007504B2">
      <w:pPr>
        <w:ind w:left="720" w:hanging="720"/>
      </w:pPr>
    </w:p>
    <w:p w14:paraId="39940877" w14:textId="77777777" w:rsidR="007504B2" w:rsidRPr="00CD53B8" w:rsidRDefault="007504B2" w:rsidP="007504B2">
      <w:pPr>
        <w:ind w:left="720" w:hanging="720"/>
      </w:pPr>
      <w:r w:rsidRPr="00CD53B8">
        <w:t>Turner WF, Pollard HN. 1959. Life histories and behavior of five insect vectors of phony peach disease. USDA Technical Bulletin 1988: 1-28.</w:t>
      </w:r>
    </w:p>
    <w:p w14:paraId="7F159874" w14:textId="77777777" w:rsidR="007504B2" w:rsidRPr="00CD53B8" w:rsidRDefault="007504B2" w:rsidP="007504B2">
      <w:pPr>
        <w:ind w:left="720" w:hanging="720"/>
      </w:pPr>
    </w:p>
    <w:p w14:paraId="7A868CC7" w14:textId="77777777" w:rsidR="007504B2" w:rsidRPr="00CD53B8" w:rsidRDefault="007504B2" w:rsidP="007504B2">
      <w:pPr>
        <w:ind w:left="720" w:hanging="720"/>
      </w:pPr>
      <w:r w:rsidRPr="00CD53B8">
        <w:t xml:space="preserve">Tzanakakis ME. 2003. Seasonal development and dormancy of insects and mites feeding on olive: A review. Netherlands Journal of Zoology 52: 87-224. </w:t>
      </w:r>
    </w:p>
    <w:p w14:paraId="16D3AB34" w14:textId="77777777" w:rsidR="007504B2" w:rsidRPr="00CD53B8" w:rsidRDefault="007504B2" w:rsidP="007504B2">
      <w:pPr>
        <w:pStyle w:val="ListParagraph"/>
        <w:ind w:hanging="720"/>
      </w:pPr>
    </w:p>
    <w:p w14:paraId="515B9593" w14:textId="77777777" w:rsidR="007504B2" w:rsidRPr="00CD53B8" w:rsidRDefault="007504B2" w:rsidP="007504B2">
      <w:pPr>
        <w:ind w:left="720" w:hanging="720"/>
      </w:pPr>
      <w:r w:rsidRPr="00CD53B8">
        <w:t xml:space="preserve">United States Geological Survey (USGS). 2016. The National Map. Small-Scale Data Download. https://nationalmap.gov/small_scale/atlasftp.html?openChapters=chpbound#chpbound (last accessed 3 August 2017).  </w:t>
      </w:r>
    </w:p>
    <w:p w14:paraId="4185FE45" w14:textId="77777777" w:rsidR="007504B2" w:rsidRPr="00CD53B8" w:rsidRDefault="007504B2" w:rsidP="007504B2">
      <w:pPr>
        <w:ind w:left="720" w:hanging="720"/>
      </w:pPr>
    </w:p>
    <w:p w14:paraId="4C787D0D" w14:textId="77777777" w:rsidR="007504B2" w:rsidRPr="00CD53B8" w:rsidRDefault="007504B2" w:rsidP="007504B2">
      <w:pPr>
        <w:ind w:left="720" w:hanging="720"/>
      </w:pPr>
      <w:r w:rsidRPr="00CD53B8">
        <w:t xml:space="preserve">USDA Quick Stats. 2018. Unites States Department of Agricultural Statistics Service. Fruits and Nuts Census 2017. Accessed 16 May 2019. </w:t>
      </w:r>
      <w:r w:rsidRPr="00CD53B8">
        <w:lastRenderedPageBreak/>
        <w:t>&lt;https://quickstats.nass.usda.gov/data/printable/F7F83C6B-6BC7-365F-84D3-2E8D4484CE7D&gt;.</w:t>
      </w:r>
    </w:p>
    <w:p w14:paraId="45622959" w14:textId="77777777" w:rsidR="007504B2" w:rsidRPr="00CD53B8" w:rsidRDefault="007504B2" w:rsidP="007504B2">
      <w:pPr>
        <w:ind w:left="720" w:hanging="720"/>
      </w:pPr>
    </w:p>
    <w:p w14:paraId="61D91C10" w14:textId="77777777" w:rsidR="007504B2" w:rsidRPr="00CD53B8" w:rsidRDefault="007504B2" w:rsidP="007504B2">
      <w:pPr>
        <w:ind w:left="720" w:hanging="720"/>
      </w:pPr>
      <w:r w:rsidRPr="00CD53B8">
        <w:t xml:space="preserve">USDA United States Department of Agriculture. 2018. Noncitrus Fruits and Nuts 2017 Summary. National Agricultural Statistics Service. ISSN: 1948-2698. Accessed 16 May 2019 &lt;https://downloads.usda.library.cornell.edu/usda-esmis/files/zs25x846c/bc386n064/rr172065h/NoncFruiNu-06-26-2018.pdf&gt;. </w:t>
      </w:r>
    </w:p>
    <w:p w14:paraId="18548554" w14:textId="77777777" w:rsidR="00D72ABE" w:rsidRPr="00CD53B8" w:rsidRDefault="00D72ABE" w:rsidP="00D72ABE">
      <w:pPr>
        <w:ind w:left="720" w:hanging="720"/>
        <w:rPr>
          <w:color w:val="000000" w:themeColor="text1"/>
        </w:rPr>
      </w:pPr>
    </w:p>
    <w:p w14:paraId="55487DE7" w14:textId="457E461C" w:rsidR="00D72ABE" w:rsidRPr="00CD53B8" w:rsidRDefault="00D72ABE" w:rsidP="00D72ABE">
      <w:pPr>
        <w:ind w:left="720" w:hanging="720"/>
        <w:rPr>
          <w:color w:val="000000" w:themeColor="text1"/>
        </w:rPr>
      </w:pPr>
      <w:r w:rsidRPr="00CD53B8">
        <w:rPr>
          <w:color w:val="000000" w:themeColor="text1"/>
        </w:rPr>
        <w:t xml:space="preserve">Wallingford AK, Kuhar TP, Weber DC. 2018. Avoiding unwanted vicinity effects with attract-and-kill tactics for Harlequin bug, </w:t>
      </w:r>
      <w:r w:rsidRPr="00CD53B8">
        <w:rPr>
          <w:i/>
          <w:color w:val="000000" w:themeColor="text1"/>
        </w:rPr>
        <w:t>Murgania histrionica</w:t>
      </w:r>
      <w:r w:rsidRPr="00CD53B8">
        <w:rPr>
          <w:color w:val="000000" w:themeColor="text1"/>
        </w:rPr>
        <w:t xml:space="preserve"> (Hahn) (Hemiptera: Pentatomidae). Journal of Economic Entomology 111: 1780-1787.</w:t>
      </w:r>
    </w:p>
    <w:p w14:paraId="5912F4B0" w14:textId="77777777" w:rsidR="00D72ABE" w:rsidRPr="00CD53B8" w:rsidRDefault="00D72ABE" w:rsidP="00D72ABE">
      <w:pPr>
        <w:ind w:left="720" w:hanging="720"/>
        <w:rPr>
          <w:color w:val="000000" w:themeColor="text1"/>
        </w:rPr>
      </w:pPr>
    </w:p>
    <w:p w14:paraId="4741E1BF" w14:textId="77777777" w:rsidR="00D72ABE" w:rsidRPr="00CD53B8" w:rsidRDefault="00D72ABE" w:rsidP="00D72ABE">
      <w:pPr>
        <w:ind w:left="720" w:hanging="720"/>
        <w:rPr>
          <w:color w:val="000000" w:themeColor="text1"/>
        </w:rPr>
      </w:pPr>
      <w:r w:rsidRPr="00CD53B8">
        <w:rPr>
          <w:color w:val="000000" w:themeColor="text1"/>
        </w:rPr>
        <w:t xml:space="preserve">Wallis DR, Shaw PW. 2008. Evaluation of coloured sticky traps for monitoring beneficial insects in apple orchards. New Zealand Plant Protection 61: 328-332. </w:t>
      </w:r>
    </w:p>
    <w:p w14:paraId="61167EC2" w14:textId="77777777" w:rsidR="007504B2" w:rsidRPr="00CD53B8" w:rsidRDefault="007504B2" w:rsidP="007504B2">
      <w:pPr>
        <w:pStyle w:val="ListParagraph"/>
        <w:ind w:hanging="720"/>
      </w:pPr>
    </w:p>
    <w:p w14:paraId="6AF1E0A5" w14:textId="77777777" w:rsidR="0001435B" w:rsidRPr="00CD53B8" w:rsidRDefault="0001435B" w:rsidP="0001435B">
      <w:pPr>
        <w:ind w:left="720" w:hanging="720"/>
      </w:pPr>
      <w:r w:rsidRPr="00CD53B8">
        <w:t xml:space="preserve">Weber DC, Leskey TC, Walsh GC, Khrimian A. 2014. Synergy of aggregation pheromone with methyl (E,E,Z) -2,4,6-Decatrienoate in attraction of </w:t>
      </w:r>
      <w:r w:rsidRPr="00CD53B8">
        <w:rPr>
          <w:i/>
        </w:rPr>
        <w:t xml:space="preserve">Halyomorpha halys </w:t>
      </w:r>
      <w:r w:rsidRPr="00CD53B8">
        <w:t xml:space="preserve">(Hemiptera: Pentatomidae). Journal of Economic Entomology 107: 1061-1068. </w:t>
      </w:r>
    </w:p>
    <w:p w14:paraId="5C4417BF" w14:textId="77777777" w:rsidR="0001435B" w:rsidRPr="00CD53B8" w:rsidRDefault="0001435B" w:rsidP="0001435B">
      <w:pPr>
        <w:rPr>
          <w:color w:val="000000" w:themeColor="text1"/>
        </w:rPr>
      </w:pPr>
    </w:p>
    <w:p w14:paraId="1760B192" w14:textId="252A09BA" w:rsidR="007504B2" w:rsidRPr="00CD53B8" w:rsidRDefault="0001435B" w:rsidP="0001435B">
      <w:pPr>
        <w:ind w:left="720" w:hanging="720"/>
      </w:pPr>
      <w:r w:rsidRPr="00CD53B8">
        <w:t xml:space="preserve">Weber DC, Morrison III WR, Khrimian A, Rice KB, Leskey TC, Rodriguez-Saona C, Nielsen AL, Blaauw BR. 2017. Chemical ecology of </w:t>
      </w:r>
      <w:r w:rsidRPr="00CD53B8">
        <w:rPr>
          <w:i/>
          <w:iCs/>
        </w:rPr>
        <w:t>Halyomorpha halys</w:t>
      </w:r>
      <w:r w:rsidRPr="00CD53B8">
        <w:t xml:space="preserve">: Discoveries and applications. Journal of Pest Science 90: 989-1008. </w:t>
      </w:r>
    </w:p>
    <w:p w14:paraId="7388EA21" w14:textId="77777777" w:rsidR="007504B2" w:rsidRPr="00CD53B8" w:rsidRDefault="007504B2" w:rsidP="007504B2">
      <w:pPr>
        <w:pStyle w:val="ListParagraph"/>
        <w:ind w:hanging="720"/>
      </w:pPr>
    </w:p>
    <w:p w14:paraId="668AE7C0" w14:textId="77777777" w:rsidR="007504B2" w:rsidRPr="00CD53B8" w:rsidRDefault="007504B2" w:rsidP="007504B2">
      <w:pPr>
        <w:ind w:left="720" w:hanging="720"/>
      </w:pPr>
      <w:r w:rsidRPr="00CD53B8">
        <w:t xml:space="preserve">Weisser WW, Völk W, Hassell MP. 1997. The importance of adverse weather conditions for behaviour and population ecology of an aphid parasitoid. Journal of Animal Ecology 66: 386-400. </w:t>
      </w:r>
    </w:p>
    <w:p w14:paraId="2770CE5C" w14:textId="77777777" w:rsidR="0001435B" w:rsidRPr="00CD53B8" w:rsidRDefault="0001435B" w:rsidP="0001435B">
      <w:pPr>
        <w:rPr>
          <w:color w:val="000000" w:themeColor="text1"/>
        </w:rPr>
      </w:pPr>
    </w:p>
    <w:p w14:paraId="6F99DB1F" w14:textId="7C782001" w:rsidR="0001435B" w:rsidRPr="00CD53B8" w:rsidRDefault="0001435B" w:rsidP="0001435B">
      <w:pPr>
        <w:rPr>
          <w:color w:val="000000" w:themeColor="text1"/>
        </w:rPr>
      </w:pPr>
      <w:r w:rsidRPr="00CD53B8">
        <w:rPr>
          <w:color w:val="000000" w:themeColor="text1"/>
        </w:rPr>
        <w:t xml:space="preserve">White WH, Brannon LW. 1933. The harlequin bug and its control. USDA Farmers’ Bulletin </w:t>
      </w:r>
      <w:r w:rsidRPr="00CD53B8">
        <w:rPr>
          <w:color w:val="000000" w:themeColor="text1"/>
        </w:rPr>
        <w:tab/>
        <w:t xml:space="preserve">1712: 1-10. </w:t>
      </w:r>
    </w:p>
    <w:p w14:paraId="79E9A303" w14:textId="77777777" w:rsidR="007504B2" w:rsidRPr="00CD53B8" w:rsidRDefault="007504B2" w:rsidP="007504B2">
      <w:pPr>
        <w:pStyle w:val="ListParagraph"/>
        <w:ind w:hanging="720"/>
        <w:rPr>
          <w:rFonts w:ascii="Times" w:hAnsi="Times"/>
        </w:rPr>
      </w:pPr>
    </w:p>
    <w:p w14:paraId="131FAA5F" w14:textId="77777777" w:rsidR="007504B2" w:rsidRPr="00CD53B8" w:rsidRDefault="007504B2" w:rsidP="007504B2">
      <w:pPr>
        <w:ind w:left="720" w:hanging="720"/>
        <w:rPr>
          <w:rFonts w:ascii="Times" w:hAnsi="Times"/>
        </w:rPr>
      </w:pPr>
      <w:r w:rsidRPr="00CD53B8">
        <w:rPr>
          <w:rFonts w:ascii="Times" w:hAnsi="Times"/>
        </w:rPr>
        <w:t>Williams PH, Gaston KJ. 1994. Measuring more of biodiversity: Can higher-taxon richness predict wholesale species richness. Biological Conservation 67: 211-217.</w:t>
      </w:r>
    </w:p>
    <w:p w14:paraId="40D7B0CA" w14:textId="77777777" w:rsidR="007504B2" w:rsidRPr="00CD53B8" w:rsidRDefault="007504B2" w:rsidP="007504B2">
      <w:pPr>
        <w:ind w:left="720" w:hanging="720"/>
      </w:pPr>
    </w:p>
    <w:p w14:paraId="2DA60AA7" w14:textId="77777777" w:rsidR="007504B2" w:rsidRPr="00CD53B8" w:rsidRDefault="007504B2" w:rsidP="007504B2">
      <w:pPr>
        <w:ind w:left="720" w:hanging="720"/>
      </w:pPr>
      <w:r w:rsidRPr="00CD53B8">
        <w:rPr>
          <w:color w:val="000000" w:themeColor="text1"/>
        </w:rPr>
        <w:t>Wogin MJ, Butler RC, Teulon DAJ, Dadidson, MM 2010. Field response of onion thrips and New Zealand flower thrips to single and binary blends of thrips lures. Can. Entomol. 142: 75-79.</w:t>
      </w:r>
    </w:p>
    <w:p w14:paraId="55F37744" w14:textId="77777777" w:rsidR="007504B2" w:rsidRPr="00CD53B8" w:rsidRDefault="007504B2" w:rsidP="007504B2">
      <w:pPr>
        <w:pStyle w:val="ListParagraph"/>
        <w:ind w:hanging="720"/>
      </w:pPr>
    </w:p>
    <w:p w14:paraId="78335A4B" w14:textId="77777777" w:rsidR="007504B2" w:rsidRPr="00CD53B8" w:rsidRDefault="007504B2" w:rsidP="007504B2">
      <w:pPr>
        <w:ind w:left="720" w:hanging="720"/>
      </w:pPr>
      <w:r w:rsidRPr="00CD53B8">
        <w:t>Yokoyama VY, Miller GT, Stewart-Leslies J, Rice RE, Phillips PA. 2006. Olive fruit fly (Diptera: Tephritidae) populations in relation to region, trap type, season, and availability of fruit. Horticultural Entomology 99: 2072-2079.</w:t>
      </w:r>
    </w:p>
    <w:p w14:paraId="651BF358" w14:textId="77777777" w:rsidR="007504B2" w:rsidRPr="00CD53B8" w:rsidRDefault="007504B2" w:rsidP="007504B2">
      <w:pPr>
        <w:ind w:left="720" w:hanging="720"/>
      </w:pPr>
    </w:p>
    <w:p w14:paraId="7C5359CC" w14:textId="77777777" w:rsidR="007504B2" w:rsidRPr="00CD53B8" w:rsidRDefault="007504B2" w:rsidP="007504B2">
      <w:pPr>
        <w:ind w:left="720" w:hanging="720"/>
      </w:pPr>
      <w:r w:rsidRPr="00CD53B8">
        <w:t>Yothers WW. 1924. The camphor thrips. United States Department of Agriculture. Buttletin 1225. pp. 1- 30. Accesed 4 June 2019 &lt;https://www.biodiversitylibrary.org/item/190082#page/37/mode/1up&gt;.</w:t>
      </w:r>
    </w:p>
    <w:p w14:paraId="6A504AE1" w14:textId="77777777" w:rsidR="0001435B" w:rsidRPr="00CD53B8" w:rsidRDefault="0001435B" w:rsidP="0001435B">
      <w:pPr>
        <w:rPr>
          <w:color w:val="000000" w:themeColor="text1"/>
        </w:rPr>
      </w:pPr>
    </w:p>
    <w:p w14:paraId="714C6368" w14:textId="1A8E90A8" w:rsidR="0001435B" w:rsidRPr="00CD53B8" w:rsidRDefault="0001435B" w:rsidP="0001435B">
      <w:pPr>
        <w:rPr>
          <w:color w:val="000000" w:themeColor="text1"/>
        </w:rPr>
      </w:pPr>
      <w:r w:rsidRPr="00CD53B8">
        <w:rPr>
          <w:color w:val="000000" w:themeColor="text1"/>
        </w:rPr>
        <w:lastRenderedPageBreak/>
        <w:t xml:space="preserve">Zalom FG, Smilanick JM, Ehler LE. 1997. Fruit damage by stink bugs (Hemiptera: </w:t>
      </w:r>
      <w:r w:rsidRPr="00CD53B8">
        <w:rPr>
          <w:color w:val="000000" w:themeColor="text1"/>
        </w:rPr>
        <w:tab/>
        <w:t xml:space="preserve">Pentatomidae) in bush-type tomatoes. Journal of Economic Entomology 90: 1300-1306. </w:t>
      </w:r>
    </w:p>
    <w:p w14:paraId="24A8D75B" w14:textId="77777777" w:rsidR="007504B2" w:rsidRPr="00CD53B8" w:rsidRDefault="007504B2" w:rsidP="007504B2">
      <w:pPr>
        <w:pStyle w:val="ListParagraph"/>
        <w:ind w:hanging="720"/>
      </w:pPr>
    </w:p>
    <w:p w14:paraId="7C5A756D" w14:textId="77777777" w:rsidR="007504B2" w:rsidRPr="00CD53B8" w:rsidRDefault="007504B2" w:rsidP="007504B2">
      <w:pPr>
        <w:ind w:left="720" w:hanging="720"/>
      </w:pPr>
      <w:r w:rsidRPr="00CD53B8">
        <w:t xml:space="preserve">Zamar MI, de Borbón CM, Aguirre A, Miño V, Cáceres S. 2014. Primer registro del daño de </w:t>
      </w:r>
      <w:r w:rsidRPr="00CD53B8">
        <w:rPr>
          <w:i/>
          <w:iCs/>
        </w:rPr>
        <w:t xml:space="preserve">Leucothrips piercei </w:t>
      </w:r>
      <w:r w:rsidRPr="00CD53B8">
        <w:t>(Morgan) (Thysanoptera: Thripidae) en cultivos de pimiento (</w:t>
      </w:r>
      <w:r w:rsidRPr="00CD53B8">
        <w:rPr>
          <w:i/>
          <w:iCs/>
        </w:rPr>
        <w:t xml:space="preserve">Campsicum annuum </w:t>
      </w:r>
      <w:r w:rsidRPr="00CD53B8">
        <w:t xml:space="preserve">L.) (Solanaceae) en la Argentina. Revista de la Facultad de Ciencias Agrarias, Universidad Nacional de Cuyo, ref. 24. 46: 213-219.  </w:t>
      </w:r>
    </w:p>
    <w:p w14:paraId="53C2B993" w14:textId="18158590" w:rsidR="00500D31" w:rsidRPr="00CD53B8" w:rsidRDefault="00500D31"/>
    <w:p w14:paraId="0CB1B185" w14:textId="17F3E461" w:rsidR="007504B2" w:rsidRPr="00CD53B8" w:rsidRDefault="007504B2"/>
    <w:p w14:paraId="028D2566" w14:textId="7BE06A74" w:rsidR="007504B2" w:rsidRPr="00CD53B8" w:rsidRDefault="007504B2"/>
    <w:p w14:paraId="6B60F161" w14:textId="01191625" w:rsidR="007504B2" w:rsidRPr="00CD53B8" w:rsidRDefault="007504B2"/>
    <w:p w14:paraId="3A733F51" w14:textId="7250D0E7" w:rsidR="007504B2" w:rsidRPr="00CD53B8" w:rsidRDefault="007504B2"/>
    <w:p w14:paraId="216B285A" w14:textId="0341C5E7" w:rsidR="007504B2" w:rsidRPr="00CD53B8" w:rsidRDefault="007504B2"/>
    <w:p w14:paraId="0D51DA88" w14:textId="18393BF3" w:rsidR="00D45D4B" w:rsidRPr="00CD53B8" w:rsidRDefault="00D45D4B"/>
    <w:p w14:paraId="66BD87A6" w14:textId="1009C69C" w:rsidR="00D45D4B" w:rsidRPr="00CD53B8" w:rsidRDefault="00D45D4B"/>
    <w:p w14:paraId="6214FBA1" w14:textId="5A0628BA" w:rsidR="00D45D4B" w:rsidRPr="00CD53B8" w:rsidRDefault="00D45D4B"/>
    <w:p w14:paraId="39554E39" w14:textId="18A6B4B4" w:rsidR="00D45D4B" w:rsidRPr="00CD53B8" w:rsidRDefault="00D45D4B"/>
    <w:p w14:paraId="4E6F289E" w14:textId="19761D54" w:rsidR="00D45D4B" w:rsidRPr="00CD53B8" w:rsidRDefault="00D45D4B"/>
    <w:p w14:paraId="634FD084" w14:textId="07FF5037" w:rsidR="00D45D4B" w:rsidRPr="00CD53B8" w:rsidRDefault="00D45D4B"/>
    <w:p w14:paraId="68B515E9" w14:textId="061673E0" w:rsidR="00D45D4B" w:rsidRPr="00CD53B8" w:rsidRDefault="00D45D4B"/>
    <w:p w14:paraId="2667FEE4" w14:textId="7EAA323D" w:rsidR="00D45D4B" w:rsidRPr="00CD53B8" w:rsidRDefault="00D45D4B"/>
    <w:p w14:paraId="62563DF4" w14:textId="219393C8" w:rsidR="00D45D4B" w:rsidRPr="00CD53B8" w:rsidRDefault="00D45D4B"/>
    <w:p w14:paraId="359926D7" w14:textId="4F73CF03" w:rsidR="00D45D4B" w:rsidRPr="00CD53B8" w:rsidRDefault="00D45D4B"/>
    <w:p w14:paraId="28D975D1" w14:textId="39899098" w:rsidR="00D45D4B" w:rsidRPr="00CD53B8" w:rsidRDefault="00D45D4B"/>
    <w:p w14:paraId="6D7CDD80" w14:textId="6A4A5FDF" w:rsidR="00D45D4B" w:rsidRPr="00CD53B8" w:rsidRDefault="00D45D4B"/>
    <w:p w14:paraId="424CEF43" w14:textId="1C83C3D8" w:rsidR="00D45D4B" w:rsidRPr="00CD53B8" w:rsidRDefault="00D45D4B"/>
    <w:p w14:paraId="05FCFB88" w14:textId="554A3D83" w:rsidR="00D45D4B" w:rsidRPr="00CD53B8" w:rsidRDefault="00D45D4B"/>
    <w:p w14:paraId="1C26B1C5" w14:textId="137E8A9E" w:rsidR="00D45D4B" w:rsidRPr="00CD53B8" w:rsidRDefault="00D45D4B"/>
    <w:p w14:paraId="78987DC7" w14:textId="0D1E25D8" w:rsidR="00D45D4B" w:rsidRPr="00CD53B8" w:rsidRDefault="00D45D4B"/>
    <w:p w14:paraId="589E8E55" w14:textId="55C73BED" w:rsidR="00D45D4B" w:rsidRPr="00CD53B8" w:rsidRDefault="00D45D4B"/>
    <w:p w14:paraId="5752E643" w14:textId="22587926" w:rsidR="00D45D4B" w:rsidRPr="00CD53B8" w:rsidRDefault="00D45D4B"/>
    <w:p w14:paraId="372C745B" w14:textId="3F78A0D3" w:rsidR="00D45D4B" w:rsidRPr="00CD53B8" w:rsidRDefault="00D45D4B"/>
    <w:p w14:paraId="11BE895C" w14:textId="55A84591" w:rsidR="00D45D4B" w:rsidRPr="00CD53B8" w:rsidRDefault="00D45D4B"/>
    <w:p w14:paraId="3381BFE4" w14:textId="13AB5D1B" w:rsidR="00D45D4B" w:rsidRPr="00CD53B8" w:rsidRDefault="00D45D4B"/>
    <w:p w14:paraId="301F8F07" w14:textId="45BEDE8D" w:rsidR="00D45D4B" w:rsidRPr="00CD53B8" w:rsidRDefault="00D45D4B"/>
    <w:p w14:paraId="466CAD5A" w14:textId="52431F46" w:rsidR="00D45D4B" w:rsidRPr="00CD53B8" w:rsidRDefault="00D45D4B"/>
    <w:p w14:paraId="7413A881" w14:textId="3134422B" w:rsidR="00D45D4B" w:rsidRPr="00CD53B8" w:rsidRDefault="00D45D4B"/>
    <w:p w14:paraId="3CDB3547" w14:textId="4097AD79" w:rsidR="00D45D4B" w:rsidRPr="00CD53B8" w:rsidRDefault="00D45D4B"/>
    <w:p w14:paraId="15E6DC24" w14:textId="54981B1B" w:rsidR="00D45D4B" w:rsidRPr="00CD53B8" w:rsidRDefault="00D45D4B"/>
    <w:p w14:paraId="6A54C654" w14:textId="51497774" w:rsidR="00D45D4B" w:rsidRPr="00CD53B8" w:rsidRDefault="00D45D4B"/>
    <w:p w14:paraId="0A788F69" w14:textId="4E2262B2" w:rsidR="00D45D4B" w:rsidRPr="00CD53B8" w:rsidRDefault="00D45D4B"/>
    <w:p w14:paraId="18311F4F" w14:textId="2F8AC89B" w:rsidR="00D45D4B" w:rsidRPr="00CD53B8" w:rsidRDefault="00D45D4B"/>
    <w:p w14:paraId="7A3EB0E8" w14:textId="5215A2E0" w:rsidR="00D45D4B" w:rsidRPr="00CD53B8" w:rsidRDefault="00D45D4B"/>
    <w:p w14:paraId="2316491D" w14:textId="28FF99EE" w:rsidR="00D45D4B" w:rsidRPr="00CD53B8" w:rsidRDefault="00D45D4B"/>
    <w:p w14:paraId="70C1025F" w14:textId="77777777" w:rsidR="00D45D4B" w:rsidRPr="00CD53B8" w:rsidRDefault="00D45D4B"/>
    <w:p w14:paraId="65AFA264" w14:textId="1DF5D40F" w:rsidR="007504B2" w:rsidRPr="00CD53B8" w:rsidRDefault="007504B2"/>
    <w:p w14:paraId="5BA0BF43" w14:textId="77777777" w:rsidR="007504B2" w:rsidRPr="00CD53B8" w:rsidRDefault="007504B2" w:rsidP="007504B2">
      <w:pPr>
        <w:spacing w:line="480" w:lineRule="auto"/>
        <w:jc w:val="center"/>
      </w:pPr>
      <w:bookmarkStart w:id="148" w:name="BioSketch"/>
      <w:r w:rsidRPr="00CD53B8">
        <w:lastRenderedPageBreak/>
        <w:t>BIOGRAPHICAL SKETCH</w:t>
      </w:r>
    </w:p>
    <w:bookmarkEnd w:id="148"/>
    <w:p w14:paraId="7AD51558" w14:textId="799D688D" w:rsidR="007504B2" w:rsidRDefault="007504B2" w:rsidP="007504B2">
      <w:pPr>
        <w:spacing w:line="480" w:lineRule="auto"/>
        <w:ind w:firstLine="720"/>
      </w:pPr>
      <w:r w:rsidRPr="00CD53B8">
        <w:t>Eleanor Frances Phillips was born in Nashville, Tennessee. She graduated from Hillsboro High School in 2010 during which time she was recruited to swim for the Division I University of San Diego (USD). Eleanor pursued a double major USD, majoring in both Spanish and in Environmental Studies. Eleanor’s exposure to many marine and climate-centered courses piqued her interest on the impact of human activities on the natural world. She became heavily involved with sustainability movements on campus and started a community a compost and food garden on campus in collaboration with the University campus dining operations, the Office of Sustainability, and a small campus café. These projects solidified her interest in agriculture and food justice, and upon graduation from USD in May of 2014, she decided to pursue a master’s degree in Sustainability from Lipscomb University in her hometown of Nashville, Tennessee. For the capstone project of her non-thesis degree, she specialized in sustainable food systems. Her project investigated the present legislative obstacles, explored potential partnerships, and defined requirements for a successful Farm-to-School program in the Nashville Public School System. This degree was a systems-focused, interdisciplinary program, with course topics ranging from conflict management to business modeling to earth sciences. Upon completion of the degree in December of 2016, Eleanor decided to learn more about the science–based rationale for the production component of the food system. As she was finishing her MS from Lipscomb University, she enrolled at the University of Florida in the Entomology and Nematology MS and Doctor of Plant Medicine programs in August of 2016. Her entomology research project with Dr. Jennifer L. Gillett-Kaufman and Dr. Sandra A. Allan focused on a taxonomic survey of arthropods in north central Florida olive groves, and provided insights into integrated pest management plans for Florida olive growers.</w:t>
      </w:r>
      <w:r w:rsidRPr="00085F83">
        <w:t xml:space="preserve"> </w:t>
      </w:r>
    </w:p>
    <w:sectPr w:rsidR="007504B2" w:rsidSect="00BC008F">
      <w:type w:val="nextPage"/>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7" w:author="Sandy Allan" w:date="2019-06-21T12:36:00Z" w:initials="SA">
    <w:p w14:paraId="35E744CF" w14:textId="77777777" w:rsidR="006D4899" w:rsidRDefault="006D4899" w:rsidP="004D4721">
      <w:pPr>
        <w:pStyle w:val="CommentText"/>
      </w:pPr>
      <w:r>
        <w:rPr>
          <w:rStyle w:val="CommentReference"/>
        </w:rPr>
        <w:annotationRef/>
      </w:r>
      <w:r>
        <w:t>I need to double check</w:t>
      </w:r>
    </w:p>
  </w:comment>
  <w:comment w:id="58" w:author="Sandy Allan" w:date="2019-06-21T12:40:00Z" w:initials="SA">
    <w:p w14:paraId="04479A16" w14:textId="77777777" w:rsidR="00935E81" w:rsidRDefault="00935E81" w:rsidP="004D4721">
      <w:pPr>
        <w:pStyle w:val="CommentText"/>
      </w:pPr>
      <w:r>
        <w:rPr>
          <w:rStyle w:val="CommentReference"/>
        </w:rPr>
        <w:annotationRef/>
      </w:r>
      <w:r>
        <w:t>Hymenoptera  more common in weedy than greasy.  And more chaldis in weedy than grassy in brush</w:t>
      </w:r>
    </w:p>
  </w:comment>
  <w:comment w:id="59" w:author="Sandy Allan" w:date="2019-06-21T12:39:00Z" w:initials="SA">
    <w:p w14:paraId="49EEEC26" w14:textId="77777777" w:rsidR="00935E81" w:rsidRDefault="00935E81" w:rsidP="004D4721">
      <w:pPr>
        <w:pStyle w:val="CommentText"/>
      </w:pPr>
      <w:r>
        <w:rPr>
          <w:rStyle w:val="CommentReference"/>
        </w:rPr>
        <w:annotationRef/>
      </w:r>
      <w:r>
        <w:t>Way more common in weedy for observation and tap</w:t>
      </w:r>
    </w:p>
  </w:comment>
  <w:comment w:id="60" w:author="Sandy Allan" w:date="2019-06-21T12:37:00Z" w:initials="SA">
    <w:p w14:paraId="6DE64372" w14:textId="77777777" w:rsidR="00935E81" w:rsidRDefault="00935E81" w:rsidP="004D4721">
      <w:pPr>
        <w:pStyle w:val="CommentText"/>
      </w:pPr>
      <w:r>
        <w:rPr>
          <w:rStyle w:val="CommentReference"/>
        </w:rPr>
        <w:annotationRef/>
      </w:r>
      <w:r>
        <w:t>Orthoptera  by sweep and visual more abundant in weedy  more abundant in tap from grassy.  Not sure why maybe fewer Acrididae?</w:t>
      </w:r>
    </w:p>
  </w:comment>
  <w:comment w:id="72" w:author="Gillett-Kaufman, Jennifer L." w:date="2019-06-11T07:15:00Z" w:initials="GJL">
    <w:p w14:paraId="42242AC4" w14:textId="77777777" w:rsidR="006D4899" w:rsidRDefault="006D4899" w:rsidP="00500D31">
      <w:pPr>
        <w:pStyle w:val="CommentText"/>
      </w:pPr>
      <w:r>
        <w:rPr>
          <w:rStyle w:val="CommentReference"/>
        </w:rPr>
        <w:annotationRef/>
      </w:r>
      <w:r>
        <w:t xml:space="preserve">Is the new standard for virus names to be in italics? If yes fix all. </w:t>
      </w:r>
    </w:p>
  </w:comment>
  <w:comment w:id="73" w:author="Microsoft Office User" w:date="2019-06-23T18:40:00Z" w:initials="MOU">
    <w:p w14:paraId="1E90813E" w14:textId="194CC2C1" w:rsidR="006D4899" w:rsidRDefault="006D4899">
      <w:pPr>
        <w:pStyle w:val="CommentText"/>
      </w:pPr>
      <w:r>
        <w:rPr>
          <w:rStyle w:val="CommentReference"/>
        </w:rPr>
        <w:annotationRef/>
      </w:r>
      <w:r>
        <w:t xml:space="preserve">To be honest my virology class confused me deeply on this (i.e. stating all Order, genera, and species should be italicized…except there are no actual rules about it??) If you have a particular preference I have seen it multiple ways in the literature. </w:t>
      </w:r>
    </w:p>
  </w:comment>
  <w:comment w:id="119" w:author="Microsoft Office User" w:date="2018-11-05T15:08:00Z" w:initials="MOU">
    <w:p w14:paraId="7E53C612" w14:textId="77777777" w:rsidR="006D4899" w:rsidRDefault="006D4899" w:rsidP="003E1057">
      <w:pPr>
        <w:pStyle w:val="CommentText"/>
      </w:pPr>
      <w:r>
        <w:rPr>
          <w:rStyle w:val="CommentReference"/>
        </w:rPr>
        <w:annotationRef/>
      </w:r>
      <w:r>
        <w:rPr>
          <w:noProof/>
        </w:rPr>
        <w:t>T</w:t>
      </w:r>
    </w:p>
  </w:comment>
  <w:comment w:id="118" w:author="Microsoft Office User" w:date="2019-06-08T22:44:00Z" w:initials="MOU">
    <w:p w14:paraId="6EE29BA5" w14:textId="77777777" w:rsidR="006D4899" w:rsidRDefault="006D4899" w:rsidP="003E1057">
      <w:pPr>
        <w:pStyle w:val="CommentText"/>
      </w:pPr>
      <w:r>
        <w:rPr>
          <w:rStyle w:val="CommentReference"/>
        </w:rPr>
        <w:annotationRef/>
      </w:r>
      <w:r>
        <w:t xml:space="preserve">Is it crucial to have photos of the lures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E744CF" w15:done="0"/>
  <w15:commentEx w15:paraId="04479A16" w15:done="0"/>
  <w15:commentEx w15:paraId="49EEEC26" w15:done="0"/>
  <w15:commentEx w15:paraId="6DE64372" w15:done="0"/>
  <w15:commentEx w15:paraId="42242AC4" w15:done="0"/>
  <w15:commentEx w15:paraId="1E90813E" w15:paraIdParent="42242AC4" w15:done="0"/>
  <w15:commentEx w15:paraId="7E53C612" w15:done="0"/>
  <w15:commentEx w15:paraId="6EE29B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E744CF" w16cid:durableId="20B74DC0"/>
  <w16cid:commentId w16cid:paraId="04479A16" w16cid:durableId="20B74EA0"/>
  <w16cid:commentId w16cid:paraId="49EEEC26" w16cid:durableId="20B74E6A"/>
  <w16cid:commentId w16cid:paraId="6DE64372" w16cid:durableId="20B74E00"/>
  <w16cid:commentId w16cid:paraId="42242AC4" w16cid:durableId="20A9D3A3"/>
  <w16cid:commentId w16cid:paraId="1E90813E" w16cid:durableId="20BA4608"/>
  <w16cid:commentId w16cid:paraId="7E53C612" w16cid:durableId="20AE2D20"/>
  <w16cid:commentId w16cid:paraId="6EE29BA5" w16cid:durableId="20A6B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F64D40" w14:textId="77777777" w:rsidR="002B40FF" w:rsidRDefault="002B40FF" w:rsidP="00E65ECE">
      <w:r>
        <w:separator/>
      </w:r>
    </w:p>
  </w:endnote>
  <w:endnote w:type="continuationSeparator" w:id="0">
    <w:p w14:paraId="23EFB8C4" w14:textId="77777777" w:rsidR="002B40FF" w:rsidRDefault="002B40FF" w:rsidP="00E65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w:panose1 w:val="02000500000000000000"/>
    <w:charset w:val="00"/>
    <w:family w:val="auto"/>
    <w:pitch w:val="variable"/>
    <w:sig w:usb0="E00002FF" w:usb1="5000205A" w:usb2="00000000" w:usb3="00000000" w:csb0="0000019F" w:csb1="00000000"/>
  </w:font>
  <w:font w:name="TimesNewRomanPSMT">
    <w:altName w:val="Times New Roman"/>
    <w:panose1 w:val="02020603050405020304"/>
    <w:charset w:val="00"/>
    <w:family w:val="roman"/>
    <w:pitch w:val="variable"/>
    <w:sig w:usb0="E0002AEF" w:usb1="C0007841"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4285654"/>
      <w:docPartObj>
        <w:docPartGallery w:val="Page Numbers (Bottom of Page)"/>
        <w:docPartUnique/>
      </w:docPartObj>
    </w:sdtPr>
    <w:sdtContent>
      <w:p w14:paraId="396BEEB5" w14:textId="3F99DA4D" w:rsidR="00E65ECE" w:rsidRDefault="00E65ECE" w:rsidP="00A27DD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A423C" w14:textId="77777777" w:rsidR="00E65ECE" w:rsidRDefault="00E65ECE" w:rsidP="00E65E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8416587"/>
      <w:docPartObj>
        <w:docPartGallery w:val="Page Numbers (Bottom of Page)"/>
        <w:docPartUnique/>
      </w:docPartObj>
    </w:sdtPr>
    <w:sdtContent>
      <w:p w14:paraId="0E1231D6" w14:textId="2D49A28F" w:rsidR="00E65ECE" w:rsidRDefault="00E65ECE" w:rsidP="00A27DD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9D01069" w14:textId="77777777" w:rsidR="00E65ECE" w:rsidRDefault="00E65ECE" w:rsidP="00E65E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FE8A8" w14:textId="77777777" w:rsidR="002B40FF" w:rsidRDefault="002B40FF" w:rsidP="00E65ECE">
      <w:r>
        <w:separator/>
      </w:r>
    </w:p>
  </w:footnote>
  <w:footnote w:type="continuationSeparator" w:id="0">
    <w:p w14:paraId="41DF8628" w14:textId="77777777" w:rsidR="002B40FF" w:rsidRDefault="002B40FF" w:rsidP="00E65E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7A2DD" w14:textId="1A929F83" w:rsidR="00BC008F" w:rsidRDefault="00BC008F">
    <w:pPr>
      <w:pStyle w:val="Header"/>
    </w:pPr>
    <w:r>
      <w:t xml:space="preserve">   </w:t>
    </w:r>
  </w:p>
  <w:p w14:paraId="6A56B34D" w14:textId="77777777" w:rsidR="00BC008F" w:rsidRDefault="00BC00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87661"/>
    <w:multiLevelType w:val="hybridMultilevel"/>
    <w:tmpl w:val="4EC40844"/>
    <w:lvl w:ilvl="0" w:tplc="78A604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610AFC"/>
    <w:multiLevelType w:val="hybridMultilevel"/>
    <w:tmpl w:val="A422337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C2048E"/>
    <w:multiLevelType w:val="multilevel"/>
    <w:tmpl w:val="DC8E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E161CA"/>
    <w:multiLevelType w:val="hybridMultilevel"/>
    <w:tmpl w:val="34EA5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C23CB3"/>
    <w:multiLevelType w:val="hybridMultilevel"/>
    <w:tmpl w:val="6696F038"/>
    <w:lvl w:ilvl="0" w:tplc="F6E8DF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7D63A1A"/>
    <w:multiLevelType w:val="multilevel"/>
    <w:tmpl w:val="5938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E95084"/>
    <w:multiLevelType w:val="hybridMultilevel"/>
    <w:tmpl w:val="FBC8D0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AB7D0E"/>
    <w:multiLevelType w:val="hybridMultilevel"/>
    <w:tmpl w:val="5958D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20373D"/>
    <w:multiLevelType w:val="multilevel"/>
    <w:tmpl w:val="B3C8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FB0CA4"/>
    <w:multiLevelType w:val="hybridMultilevel"/>
    <w:tmpl w:val="7324CDA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9"/>
  </w:num>
  <w:num w:numId="2">
    <w:abstractNumId w:val="3"/>
  </w:num>
  <w:num w:numId="3">
    <w:abstractNumId w:val="4"/>
  </w:num>
  <w:num w:numId="4">
    <w:abstractNumId w:val="2"/>
  </w:num>
  <w:num w:numId="5">
    <w:abstractNumId w:val="5"/>
  </w:num>
  <w:num w:numId="6">
    <w:abstractNumId w:val="0"/>
  </w:num>
  <w:num w:numId="7">
    <w:abstractNumId w:val="7"/>
  </w:num>
  <w:num w:numId="8">
    <w:abstractNumId w:val="1"/>
  </w:num>
  <w:num w:numId="9">
    <w:abstractNumId w:val="6"/>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lan, Sandy">
    <w15:presenceInfo w15:providerId="None" w15:userId="Allan, Sandy"/>
  </w15:person>
  <w15:person w15:author="Microsoft Office User">
    <w15:presenceInfo w15:providerId="None" w15:userId="Microsoft Office User"/>
  </w15:person>
  <w15:person w15:author="Sandy Allan">
    <w15:presenceInfo w15:providerId="None" w15:userId="Sandy Allan"/>
  </w15:person>
  <w15:person w15:author="Gillett-Kaufman, Jennifer L.">
    <w15:presenceInfo w15:providerId="AD" w15:userId="S::gillett@ufl.edu::23c572fa-2a15-48f8-92b6-58c221099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4BB"/>
    <w:rsid w:val="00004516"/>
    <w:rsid w:val="0001435B"/>
    <w:rsid w:val="00020E24"/>
    <w:rsid w:val="00024B9A"/>
    <w:rsid w:val="0003722B"/>
    <w:rsid w:val="00084F39"/>
    <w:rsid w:val="000A19AC"/>
    <w:rsid w:val="000B722B"/>
    <w:rsid w:val="000C5272"/>
    <w:rsid w:val="000E2613"/>
    <w:rsid w:val="000E32F0"/>
    <w:rsid w:val="000E377B"/>
    <w:rsid w:val="000E46B9"/>
    <w:rsid w:val="000E6D46"/>
    <w:rsid w:val="000F5696"/>
    <w:rsid w:val="00111883"/>
    <w:rsid w:val="00130183"/>
    <w:rsid w:val="00140DBD"/>
    <w:rsid w:val="00146639"/>
    <w:rsid w:val="00161B30"/>
    <w:rsid w:val="00172653"/>
    <w:rsid w:val="00173304"/>
    <w:rsid w:val="001A35E4"/>
    <w:rsid w:val="001C5307"/>
    <w:rsid w:val="001C7448"/>
    <w:rsid w:val="001D07DD"/>
    <w:rsid w:val="001D7396"/>
    <w:rsid w:val="001E35DB"/>
    <w:rsid w:val="001F33FB"/>
    <w:rsid w:val="001F3BBB"/>
    <w:rsid w:val="001F6685"/>
    <w:rsid w:val="00206CB6"/>
    <w:rsid w:val="002123DD"/>
    <w:rsid w:val="002248E1"/>
    <w:rsid w:val="0023070B"/>
    <w:rsid w:val="00231C87"/>
    <w:rsid w:val="0024447D"/>
    <w:rsid w:val="00245E12"/>
    <w:rsid w:val="00277DC6"/>
    <w:rsid w:val="002A3822"/>
    <w:rsid w:val="002A5B28"/>
    <w:rsid w:val="002B0FED"/>
    <w:rsid w:val="002B205F"/>
    <w:rsid w:val="002B40FF"/>
    <w:rsid w:val="002B4BA7"/>
    <w:rsid w:val="002B66FF"/>
    <w:rsid w:val="002F3D23"/>
    <w:rsid w:val="00300CD8"/>
    <w:rsid w:val="003026BF"/>
    <w:rsid w:val="00340F1C"/>
    <w:rsid w:val="00343796"/>
    <w:rsid w:val="00343A48"/>
    <w:rsid w:val="0035266D"/>
    <w:rsid w:val="00371D31"/>
    <w:rsid w:val="003778C3"/>
    <w:rsid w:val="003811AD"/>
    <w:rsid w:val="003952FA"/>
    <w:rsid w:val="003A3BF4"/>
    <w:rsid w:val="003A6C07"/>
    <w:rsid w:val="003B28A2"/>
    <w:rsid w:val="003B5938"/>
    <w:rsid w:val="003E1057"/>
    <w:rsid w:val="003E1500"/>
    <w:rsid w:val="003E251B"/>
    <w:rsid w:val="003F6B0D"/>
    <w:rsid w:val="0040021E"/>
    <w:rsid w:val="00436213"/>
    <w:rsid w:val="00445CD4"/>
    <w:rsid w:val="00457CA7"/>
    <w:rsid w:val="00464089"/>
    <w:rsid w:val="00465065"/>
    <w:rsid w:val="0047188B"/>
    <w:rsid w:val="00473B41"/>
    <w:rsid w:val="004865E9"/>
    <w:rsid w:val="004954A7"/>
    <w:rsid w:val="00496AE7"/>
    <w:rsid w:val="004B3A8F"/>
    <w:rsid w:val="004D1D75"/>
    <w:rsid w:val="004D4721"/>
    <w:rsid w:val="004E134B"/>
    <w:rsid w:val="004E418D"/>
    <w:rsid w:val="004E7324"/>
    <w:rsid w:val="00500B06"/>
    <w:rsid w:val="00500D31"/>
    <w:rsid w:val="0050639E"/>
    <w:rsid w:val="00517055"/>
    <w:rsid w:val="00526246"/>
    <w:rsid w:val="005262B3"/>
    <w:rsid w:val="00542A13"/>
    <w:rsid w:val="00551F6A"/>
    <w:rsid w:val="00560307"/>
    <w:rsid w:val="005659BC"/>
    <w:rsid w:val="005714C9"/>
    <w:rsid w:val="00582C6A"/>
    <w:rsid w:val="005A1184"/>
    <w:rsid w:val="005D3D5B"/>
    <w:rsid w:val="005E0901"/>
    <w:rsid w:val="006032D5"/>
    <w:rsid w:val="00615599"/>
    <w:rsid w:val="0062260E"/>
    <w:rsid w:val="00636F9E"/>
    <w:rsid w:val="006449D5"/>
    <w:rsid w:val="006454BB"/>
    <w:rsid w:val="00647E73"/>
    <w:rsid w:val="00650BD4"/>
    <w:rsid w:val="00653D1F"/>
    <w:rsid w:val="00654E13"/>
    <w:rsid w:val="00671EBB"/>
    <w:rsid w:val="00674E62"/>
    <w:rsid w:val="00692AB2"/>
    <w:rsid w:val="0069474B"/>
    <w:rsid w:val="006977C9"/>
    <w:rsid w:val="006A0D6D"/>
    <w:rsid w:val="006B6364"/>
    <w:rsid w:val="006C2AAF"/>
    <w:rsid w:val="006C3595"/>
    <w:rsid w:val="006D4899"/>
    <w:rsid w:val="006F5586"/>
    <w:rsid w:val="0070155C"/>
    <w:rsid w:val="00702C70"/>
    <w:rsid w:val="00721758"/>
    <w:rsid w:val="00721C9C"/>
    <w:rsid w:val="00741D3D"/>
    <w:rsid w:val="00742679"/>
    <w:rsid w:val="007504B2"/>
    <w:rsid w:val="00756558"/>
    <w:rsid w:val="00757F3E"/>
    <w:rsid w:val="0078730A"/>
    <w:rsid w:val="0079053B"/>
    <w:rsid w:val="00797014"/>
    <w:rsid w:val="007A25C8"/>
    <w:rsid w:val="007B031A"/>
    <w:rsid w:val="007B078E"/>
    <w:rsid w:val="007F410F"/>
    <w:rsid w:val="0081519E"/>
    <w:rsid w:val="008169B7"/>
    <w:rsid w:val="00835DCB"/>
    <w:rsid w:val="008447AA"/>
    <w:rsid w:val="0084492F"/>
    <w:rsid w:val="00850CF4"/>
    <w:rsid w:val="00880B88"/>
    <w:rsid w:val="00881BF8"/>
    <w:rsid w:val="008877C3"/>
    <w:rsid w:val="008947B2"/>
    <w:rsid w:val="008A039B"/>
    <w:rsid w:val="008B08B2"/>
    <w:rsid w:val="008B11F2"/>
    <w:rsid w:val="008B7BD0"/>
    <w:rsid w:val="008C42C7"/>
    <w:rsid w:val="008F08CB"/>
    <w:rsid w:val="009129AB"/>
    <w:rsid w:val="00913B0A"/>
    <w:rsid w:val="0093053F"/>
    <w:rsid w:val="00931FD2"/>
    <w:rsid w:val="00935E81"/>
    <w:rsid w:val="00941C11"/>
    <w:rsid w:val="00961027"/>
    <w:rsid w:val="00963487"/>
    <w:rsid w:val="00990895"/>
    <w:rsid w:val="0099661A"/>
    <w:rsid w:val="009A679F"/>
    <w:rsid w:val="009B6781"/>
    <w:rsid w:val="009B7C48"/>
    <w:rsid w:val="009C093A"/>
    <w:rsid w:val="009C7B7B"/>
    <w:rsid w:val="009D2B03"/>
    <w:rsid w:val="009E3820"/>
    <w:rsid w:val="009E601F"/>
    <w:rsid w:val="00A11B33"/>
    <w:rsid w:val="00A15ED9"/>
    <w:rsid w:val="00A16134"/>
    <w:rsid w:val="00A207C9"/>
    <w:rsid w:val="00A20861"/>
    <w:rsid w:val="00A244B5"/>
    <w:rsid w:val="00A27DDA"/>
    <w:rsid w:val="00A42FEC"/>
    <w:rsid w:val="00A46B3C"/>
    <w:rsid w:val="00A52251"/>
    <w:rsid w:val="00A612AD"/>
    <w:rsid w:val="00A71A7D"/>
    <w:rsid w:val="00A72DBC"/>
    <w:rsid w:val="00A80352"/>
    <w:rsid w:val="00A8126D"/>
    <w:rsid w:val="00A821B4"/>
    <w:rsid w:val="00A84B62"/>
    <w:rsid w:val="00A8569E"/>
    <w:rsid w:val="00A86285"/>
    <w:rsid w:val="00A9271E"/>
    <w:rsid w:val="00A96739"/>
    <w:rsid w:val="00AA4008"/>
    <w:rsid w:val="00AC1C74"/>
    <w:rsid w:val="00AE1F5E"/>
    <w:rsid w:val="00AF591A"/>
    <w:rsid w:val="00B2078F"/>
    <w:rsid w:val="00B464D1"/>
    <w:rsid w:val="00B602A2"/>
    <w:rsid w:val="00B666AA"/>
    <w:rsid w:val="00B8035D"/>
    <w:rsid w:val="00B93A02"/>
    <w:rsid w:val="00BC008F"/>
    <w:rsid w:val="00BD2EF3"/>
    <w:rsid w:val="00BF0BE9"/>
    <w:rsid w:val="00BF4853"/>
    <w:rsid w:val="00BF70A3"/>
    <w:rsid w:val="00BF7603"/>
    <w:rsid w:val="00C0489C"/>
    <w:rsid w:val="00C27242"/>
    <w:rsid w:val="00C31001"/>
    <w:rsid w:val="00C403F5"/>
    <w:rsid w:val="00C45B8D"/>
    <w:rsid w:val="00C55690"/>
    <w:rsid w:val="00C6007C"/>
    <w:rsid w:val="00C64F77"/>
    <w:rsid w:val="00C66F78"/>
    <w:rsid w:val="00C677BE"/>
    <w:rsid w:val="00C709B6"/>
    <w:rsid w:val="00C71F37"/>
    <w:rsid w:val="00C76AD2"/>
    <w:rsid w:val="00C90343"/>
    <w:rsid w:val="00C91C47"/>
    <w:rsid w:val="00C95CCB"/>
    <w:rsid w:val="00C95F04"/>
    <w:rsid w:val="00CA5305"/>
    <w:rsid w:val="00CA63DC"/>
    <w:rsid w:val="00CC6676"/>
    <w:rsid w:val="00CD53B8"/>
    <w:rsid w:val="00CF30C2"/>
    <w:rsid w:val="00CF778C"/>
    <w:rsid w:val="00D01EAF"/>
    <w:rsid w:val="00D1572E"/>
    <w:rsid w:val="00D45D4B"/>
    <w:rsid w:val="00D65924"/>
    <w:rsid w:val="00D72ABE"/>
    <w:rsid w:val="00DA1066"/>
    <w:rsid w:val="00DB64EE"/>
    <w:rsid w:val="00DC4308"/>
    <w:rsid w:val="00DD31CF"/>
    <w:rsid w:val="00DD43C3"/>
    <w:rsid w:val="00DE0BEB"/>
    <w:rsid w:val="00DE5DD9"/>
    <w:rsid w:val="00DF38FD"/>
    <w:rsid w:val="00E056C0"/>
    <w:rsid w:val="00E10BC6"/>
    <w:rsid w:val="00E37F2A"/>
    <w:rsid w:val="00E44784"/>
    <w:rsid w:val="00E54917"/>
    <w:rsid w:val="00E555E3"/>
    <w:rsid w:val="00E65ECE"/>
    <w:rsid w:val="00E66EFE"/>
    <w:rsid w:val="00EB2736"/>
    <w:rsid w:val="00EC16BE"/>
    <w:rsid w:val="00EC1E10"/>
    <w:rsid w:val="00EE624D"/>
    <w:rsid w:val="00F434D7"/>
    <w:rsid w:val="00F5144C"/>
    <w:rsid w:val="00F56250"/>
    <w:rsid w:val="00F7348F"/>
    <w:rsid w:val="00F81856"/>
    <w:rsid w:val="00F85F5D"/>
    <w:rsid w:val="00F867C0"/>
    <w:rsid w:val="00F94A95"/>
    <w:rsid w:val="00F95626"/>
    <w:rsid w:val="00FC27F9"/>
    <w:rsid w:val="00FC5247"/>
    <w:rsid w:val="00FC63D6"/>
    <w:rsid w:val="00FD43F3"/>
    <w:rsid w:val="00FF10F7"/>
    <w:rsid w:val="00FF14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B11DB"/>
  <w14:defaultImageDpi w14:val="32767"/>
  <w15:chartTrackingRefBased/>
  <w15:docId w15:val="{2B0F9212-40E3-3D4D-989F-1E643DCE8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1FD2"/>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90343"/>
    <w:pPr>
      <w:spacing w:before="100" w:beforeAutospacing="1" w:after="100" w:afterAutospacing="1"/>
    </w:pPr>
    <w:rPr>
      <w:rFonts w:ascii="Times" w:eastAsiaTheme="minorEastAsia" w:hAnsi="Times"/>
      <w:sz w:val="20"/>
      <w:szCs w:val="20"/>
    </w:rPr>
  </w:style>
  <w:style w:type="paragraph" w:styleId="ListParagraph">
    <w:name w:val="List Paragraph"/>
    <w:basedOn w:val="Normal"/>
    <w:uiPriority w:val="34"/>
    <w:qFormat/>
    <w:rsid w:val="00C90343"/>
    <w:pPr>
      <w:ind w:left="720"/>
      <w:contextualSpacing/>
    </w:pPr>
  </w:style>
  <w:style w:type="character" w:styleId="Hyperlink">
    <w:name w:val="Hyperlink"/>
    <w:basedOn w:val="DefaultParagraphFont"/>
    <w:uiPriority w:val="99"/>
    <w:unhideWhenUsed/>
    <w:rsid w:val="00C90343"/>
    <w:rPr>
      <w:color w:val="0563C1" w:themeColor="hyperlink"/>
      <w:u w:val="single"/>
    </w:rPr>
  </w:style>
  <w:style w:type="character" w:styleId="CommentReference">
    <w:name w:val="annotation reference"/>
    <w:basedOn w:val="DefaultParagraphFont"/>
    <w:uiPriority w:val="99"/>
    <w:semiHidden/>
    <w:unhideWhenUsed/>
    <w:rsid w:val="00C90343"/>
    <w:rPr>
      <w:sz w:val="16"/>
      <w:szCs w:val="16"/>
    </w:rPr>
  </w:style>
  <w:style w:type="paragraph" w:styleId="CommentText">
    <w:name w:val="annotation text"/>
    <w:basedOn w:val="Normal"/>
    <w:link w:val="CommentTextChar"/>
    <w:uiPriority w:val="99"/>
    <w:semiHidden/>
    <w:unhideWhenUsed/>
    <w:rsid w:val="00C90343"/>
    <w:rPr>
      <w:sz w:val="20"/>
      <w:szCs w:val="20"/>
    </w:rPr>
  </w:style>
  <w:style w:type="character" w:customStyle="1" w:styleId="CommentTextChar">
    <w:name w:val="Comment Text Char"/>
    <w:basedOn w:val="DefaultParagraphFont"/>
    <w:link w:val="CommentText"/>
    <w:uiPriority w:val="99"/>
    <w:semiHidden/>
    <w:rsid w:val="00C90343"/>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C90343"/>
    <w:rPr>
      <w:sz w:val="18"/>
      <w:szCs w:val="18"/>
    </w:rPr>
  </w:style>
  <w:style w:type="character" w:customStyle="1" w:styleId="BalloonTextChar">
    <w:name w:val="Balloon Text Char"/>
    <w:basedOn w:val="DefaultParagraphFont"/>
    <w:link w:val="BalloonText"/>
    <w:uiPriority w:val="99"/>
    <w:semiHidden/>
    <w:rsid w:val="00C90343"/>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4D4721"/>
    <w:rPr>
      <w:b/>
      <w:bCs/>
    </w:rPr>
  </w:style>
  <w:style w:type="character" w:customStyle="1" w:styleId="CommentSubjectChar">
    <w:name w:val="Comment Subject Char"/>
    <w:basedOn w:val="CommentTextChar"/>
    <w:link w:val="CommentSubject"/>
    <w:uiPriority w:val="99"/>
    <w:semiHidden/>
    <w:rsid w:val="004D4721"/>
    <w:rPr>
      <w:rFonts w:ascii="Times New Roman" w:eastAsia="Times New Roman" w:hAnsi="Times New Roman" w:cs="Times New Roman"/>
      <w:b/>
      <w:bCs/>
      <w:sz w:val="20"/>
      <w:szCs w:val="20"/>
    </w:rPr>
  </w:style>
  <w:style w:type="table" w:styleId="TableGrid">
    <w:name w:val="Table Grid"/>
    <w:basedOn w:val="TableNormal"/>
    <w:uiPriority w:val="39"/>
    <w:rsid w:val="004D4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4D4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4D4721"/>
    <w:rPr>
      <w:color w:val="605E5C"/>
      <w:shd w:val="clear" w:color="auto" w:fill="E1DFDD"/>
    </w:rPr>
  </w:style>
  <w:style w:type="character" w:styleId="FollowedHyperlink">
    <w:name w:val="FollowedHyperlink"/>
    <w:basedOn w:val="DefaultParagraphFont"/>
    <w:uiPriority w:val="99"/>
    <w:semiHidden/>
    <w:unhideWhenUsed/>
    <w:rsid w:val="00500D31"/>
    <w:rPr>
      <w:color w:val="954F72" w:themeColor="followedHyperlink"/>
      <w:u w:val="single"/>
    </w:rPr>
  </w:style>
  <w:style w:type="character" w:styleId="Emphasis">
    <w:name w:val="Emphasis"/>
    <w:basedOn w:val="DefaultParagraphFont"/>
    <w:uiPriority w:val="20"/>
    <w:qFormat/>
    <w:rsid w:val="00500D31"/>
    <w:rPr>
      <w:i/>
      <w:iCs/>
    </w:rPr>
  </w:style>
  <w:style w:type="table" w:styleId="GridTable1Light">
    <w:name w:val="Grid Table 1 Light"/>
    <w:basedOn w:val="TableNormal"/>
    <w:uiPriority w:val="46"/>
    <w:rsid w:val="00500D3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00D31"/>
  </w:style>
  <w:style w:type="character" w:customStyle="1" w:styleId="ref-vol">
    <w:name w:val="ref-vol"/>
    <w:basedOn w:val="DefaultParagraphFont"/>
    <w:rsid w:val="00500D31"/>
  </w:style>
  <w:style w:type="paragraph" w:styleId="Header">
    <w:name w:val="header"/>
    <w:basedOn w:val="Normal"/>
    <w:link w:val="HeaderChar"/>
    <w:uiPriority w:val="99"/>
    <w:unhideWhenUsed/>
    <w:rsid w:val="003E1057"/>
    <w:pPr>
      <w:tabs>
        <w:tab w:val="center" w:pos="4680"/>
        <w:tab w:val="right" w:pos="9360"/>
      </w:tabs>
    </w:pPr>
  </w:style>
  <w:style w:type="character" w:customStyle="1" w:styleId="HeaderChar">
    <w:name w:val="Header Char"/>
    <w:basedOn w:val="DefaultParagraphFont"/>
    <w:link w:val="Header"/>
    <w:uiPriority w:val="99"/>
    <w:rsid w:val="003E1057"/>
    <w:rPr>
      <w:rFonts w:ascii="Times New Roman" w:eastAsia="Times New Roman" w:hAnsi="Times New Roman" w:cs="Times New Roman"/>
    </w:rPr>
  </w:style>
  <w:style w:type="paragraph" w:styleId="Footer">
    <w:name w:val="footer"/>
    <w:basedOn w:val="Normal"/>
    <w:link w:val="FooterChar"/>
    <w:uiPriority w:val="99"/>
    <w:unhideWhenUsed/>
    <w:rsid w:val="003E1057"/>
    <w:pPr>
      <w:tabs>
        <w:tab w:val="center" w:pos="4680"/>
        <w:tab w:val="right" w:pos="9360"/>
      </w:tabs>
    </w:pPr>
  </w:style>
  <w:style w:type="character" w:customStyle="1" w:styleId="FooterChar">
    <w:name w:val="Footer Char"/>
    <w:basedOn w:val="DefaultParagraphFont"/>
    <w:link w:val="Footer"/>
    <w:uiPriority w:val="99"/>
    <w:rsid w:val="003E1057"/>
    <w:rPr>
      <w:rFonts w:ascii="Times New Roman" w:eastAsia="Times New Roman" w:hAnsi="Times New Roman" w:cs="Times New Roman"/>
    </w:rPr>
  </w:style>
  <w:style w:type="character" w:styleId="PageNumber">
    <w:name w:val="page number"/>
    <w:basedOn w:val="DefaultParagraphFont"/>
    <w:uiPriority w:val="99"/>
    <w:semiHidden/>
    <w:unhideWhenUsed/>
    <w:rsid w:val="00E65E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76037">
      <w:bodyDiv w:val="1"/>
      <w:marLeft w:val="0"/>
      <w:marRight w:val="0"/>
      <w:marTop w:val="0"/>
      <w:marBottom w:val="0"/>
      <w:divBdr>
        <w:top w:val="none" w:sz="0" w:space="0" w:color="auto"/>
        <w:left w:val="none" w:sz="0" w:space="0" w:color="auto"/>
        <w:bottom w:val="none" w:sz="0" w:space="0" w:color="auto"/>
        <w:right w:val="none" w:sz="0" w:space="0" w:color="auto"/>
      </w:divBdr>
    </w:div>
    <w:div w:id="259922169">
      <w:bodyDiv w:val="1"/>
      <w:marLeft w:val="0"/>
      <w:marRight w:val="0"/>
      <w:marTop w:val="0"/>
      <w:marBottom w:val="0"/>
      <w:divBdr>
        <w:top w:val="none" w:sz="0" w:space="0" w:color="auto"/>
        <w:left w:val="none" w:sz="0" w:space="0" w:color="auto"/>
        <w:bottom w:val="none" w:sz="0" w:space="0" w:color="auto"/>
        <w:right w:val="none" w:sz="0" w:space="0" w:color="auto"/>
      </w:divBdr>
      <w:divsChild>
        <w:div w:id="868226890">
          <w:marLeft w:val="0"/>
          <w:marRight w:val="0"/>
          <w:marTop w:val="0"/>
          <w:marBottom w:val="0"/>
          <w:divBdr>
            <w:top w:val="none" w:sz="0" w:space="0" w:color="auto"/>
            <w:left w:val="none" w:sz="0" w:space="0" w:color="auto"/>
            <w:bottom w:val="none" w:sz="0" w:space="0" w:color="auto"/>
            <w:right w:val="none" w:sz="0" w:space="0" w:color="auto"/>
          </w:divBdr>
          <w:divsChild>
            <w:div w:id="1178615123">
              <w:marLeft w:val="0"/>
              <w:marRight w:val="0"/>
              <w:marTop w:val="0"/>
              <w:marBottom w:val="0"/>
              <w:divBdr>
                <w:top w:val="none" w:sz="0" w:space="0" w:color="auto"/>
                <w:left w:val="none" w:sz="0" w:space="0" w:color="auto"/>
                <w:bottom w:val="none" w:sz="0" w:space="0" w:color="auto"/>
                <w:right w:val="none" w:sz="0" w:space="0" w:color="auto"/>
              </w:divBdr>
              <w:divsChild>
                <w:div w:id="32474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236558">
      <w:bodyDiv w:val="1"/>
      <w:marLeft w:val="0"/>
      <w:marRight w:val="0"/>
      <w:marTop w:val="0"/>
      <w:marBottom w:val="0"/>
      <w:divBdr>
        <w:top w:val="none" w:sz="0" w:space="0" w:color="auto"/>
        <w:left w:val="none" w:sz="0" w:space="0" w:color="auto"/>
        <w:bottom w:val="none" w:sz="0" w:space="0" w:color="auto"/>
        <w:right w:val="none" w:sz="0" w:space="0" w:color="auto"/>
      </w:divBdr>
      <w:divsChild>
        <w:div w:id="474488694">
          <w:marLeft w:val="0"/>
          <w:marRight w:val="0"/>
          <w:marTop w:val="0"/>
          <w:marBottom w:val="0"/>
          <w:divBdr>
            <w:top w:val="none" w:sz="0" w:space="0" w:color="auto"/>
            <w:left w:val="none" w:sz="0" w:space="0" w:color="auto"/>
            <w:bottom w:val="none" w:sz="0" w:space="0" w:color="auto"/>
            <w:right w:val="none" w:sz="0" w:space="0" w:color="auto"/>
          </w:divBdr>
          <w:divsChild>
            <w:div w:id="713118136">
              <w:marLeft w:val="0"/>
              <w:marRight w:val="0"/>
              <w:marTop w:val="0"/>
              <w:marBottom w:val="0"/>
              <w:divBdr>
                <w:top w:val="none" w:sz="0" w:space="0" w:color="auto"/>
                <w:left w:val="none" w:sz="0" w:space="0" w:color="auto"/>
                <w:bottom w:val="none" w:sz="0" w:space="0" w:color="auto"/>
                <w:right w:val="none" w:sz="0" w:space="0" w:color="auto"/>
              </w:divBdr>
              <w:divsChild>
                <w:div w:id="1344354436">
                  <w:marLeft w:val="0"/>
                  <w:marRight w:val="0"/>
                  <w:marTop w:val="0"/>
                  <w:marBottom w:val="0"/>
                  <w:divBdr>
                    <w:top w:val="none" w:sz="0" w:space="0" w:color="auto"/>
                    <w:left w:val="none" w:sz="0" w:space="0" w:color="auto"/>
                    <w:bottom w:val="none" w:sz="0" w:space="0" w:color="auto"/>
                    <w:right w:val="none" w:sz="0" w:space="0" w:color="auto"/>
                  </w:divBdr>
                  <w:divsChild>
                    <w:div w:id="20491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429342">
      <w:bodyDiv w:val="1"/>
      <w:marLeft w:val="0"/>
      <w:marRight w:val="0"/>
      <w:marTop w:val="0"/>
      <w:marBottom w:val="0"/>
      <w:divBdr>
        <w:top w:val="none" w:sz="0" w:space="0" w:color="auto"/>
        <w:left w:val="none" w:sz="0" w:space="0" w:color="auto"/>
        <w:bottom w:val="none" w:sz="0" w:space="0" w:color="auto"/>
        <w:right w:val="none" w:sz="0" w:space="0" w:color="auto"/>
      </w:divBdr>
      <w:divsChild>
        <w:div w:id="1642610336">
          <w:marLeft w:val="0"/>
          <w:marRight w:val="0"/>
          <w:marTop w:val="0"/>
          <w:marBottom w:val="0"/>
          <w:divBdr>
            <w:top w:val="none" w:sz="0" w:space="0" w:color="auto"/>
            <w:left w:val="none" w:sz="0" w:space="0" w:color="auto"/>
            <w:bottom w:val="none" w:sz="0" w:space="0" w:color="auto"/>
            <w:right w:val="none" w:sz="0" w:space="0" w:color="auto"/>
          </w:divBdr>
          <w:divsChild>
            <w:div w:id="529488645">
              <w:marLeft w:val="0"/>
              <w:marRight w:val="0"/>
              <w:marTop w:val="0"/>
              <w:marBottom w:val="0"/>
              <w:divBdr>
                <w:top w:val="none" w:sz="0" w:space="0" w:color="auto"/>
                <w:left w:val="none" w:sz="0" w:space="0" w:color="auto"/>
                <w:bottom w:val="none" w:sz="0" w:space="0" w:color="auto"/>
                <w:right w:val="none" w:sz="0" w:space="0" w:color="auto"/>
              </w:divBdr>
              <w:divsChild>
                <w:div w:id="1097599111">
                  <w:marLeft w:val="0"/>
                  <w:marRight w:val="0"/>
                  <w:marTop w:val="0"/>
                  <w:marBottom w:val="0"/>
                  <w:divBdr>
                    <w:top w:val="none" w:sz="0" w:space="0" w:color="auto"/>
                    <w:left w:val="none" w:sz="0" w:space="0" w:color="auto"/>
                    <w:bottom w:val="none" w:sz="0" w:space="0" w:color="auto"/>
                    <w:right w:val="none" w:sz="0" w:space="0" w:color="auto"/>
                  </w:divBdr>
                  <w:divsChild>
                    <w:div w:id="18685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777984">
      <w:bodyDiv w:val="1"/>
      <w:marLeft w:val="0"/>
      <w:marRight w:val="0"/>
      <w:marTop w:val="0"/>
      <w:marBottom w:val="0"/>
      <w:divBdr>
        <w:top w:val="none" w:sz="0" w:space="0" w:color="auto"/>
        <w:left w:val="none" w:sz="0" w:space="0" w:color="auto"/>
        <w:bottom w:val="none" w:sz="0" w:space="0" w:color="auto"/>
        <w:right w:val="none" w:sz="0" w:space="0" w:color="auto"/>
      </w:divBdr>
    </w:div>
    <w:div w:id="603853076">
      <w:bodyDiv w:val="1"/>
      <w:marLeft w:val="0"/>
      <w:marRight w:val="0"/>
      <w:marTop w:val="0"/>
      <w:marBottom w:val="0"/>
      <w:divBdr>
        <w:top w:val="none" w:sz="0" w:space="0" w:color="auto"/>
        <w:left w:val="none" w:sz="0" w:space="0" w:color="auto"/>
        <w:bottom w:val="none" w:sz="0" w:space="0" w:color="auto"/>
        <w:right w:val="none" w:sz="0" w:space="0" w:color="auto"/>
      </w:divBdr>
    </w:div>
    <w:div w:id="1719279359">
      <w:bodyDiv w:val="1"/>
      <w:marLeft w:val="0"/>
      <w:marRight w:val="0"/>
      <w:marTop w:val="0"/>
      <w:marBottom w:val="0"/>
      <w:divBdr>
        <w:top w:val="none" w:sz="0" w:space="0" w:color="auto"/>
        <w:left w:val="none" w:sz="0" w:space="0" w:color="auto"/>
        <w:bottom w:val="none" w:sz="0" w:space="0" w:color="auto"/>
        <w:right w:val="none" w:sz="0" w:space="0" w:color="auto"/>
      </w:divBdr>
    </w:div>
    <w:div w:id="188960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entnemdept" TargetMode="External"/><Relationship Id="rId26" Type="http://schemas.openxmlformats.org/officeDocument/2006/relationships/image" Target="media/image4.png"/><Relationship Id="rId39" Type="http://schemas.openxmlformats.org/officeDocument/2006/relationships/chart" Target="charts/chart2.xml"/><Relationship Id="rId21" Type="http://schemas.openxmlformats.org/officeDocument/2006/relationships/comments" Target="comments.xml"/><Relationship Id="rId34" Type="http://schemas.openxmlformats.org/officeDocument/2006/relationships/image" Target="media/image12.png"/><Relationship Id="rId42" Type="http://schemas.openxmlformats.org/officeDocument/2006/relationships/image" Target="media/image16.jpeg"/><Relationship Id="rId47" Type="http://schemas.openxmlformats.org/officeDocument/2006/relationships/hyperlink" Target="http://fshs.org/proceedings-o/1907-vol-20/133-137_Question%20Box.pdf" TargetMode="External"/><Relationship Id="rId50" Type="http://schemas.openxmlformats.org/officeDocument/2006/relationships/hyperlink" Target="http://www.internationaloliveoil.org/estaticos/view/131-world-olive-oil-figures"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 TargetMode="External"/><Relationship Id="rId29" Type="http://schemas.openxmlformats.org/officeDocument/2006/relationships/image" Target="media/image7.png"/><Relationship Id="rId11" Type="http://schemas.openxmlformats.org/officeDocument/2006/relationships/hyperlink" Target="https://www" TargetMode="Externa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chart" Target="charts/chart3.xml"/><Relationship Id="rId45" Type="http://schemas.openxmlformats.org/officeDocument/2006/relationships/hyperlink" Target="http://dx.doi.org/10.1016/j.scienta.2013.04.036"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 TargetMode="External"/><Relationship Id="rId19" Type="http://schemas.openxmlformats.org/officeDocument/2006/relationships/hyperlink" Target="https://keys" TargetMode="External"/><Relationship Id="rId31" Type="http://schemas.openxmlformats.org/officeDocument/2006/relationships/image" Target="media/image9.jpeg"/><Relationship Id="rId44" Type="http://schemas.openxmlformats.org/officeDocument/2006/relationships/hyperlink" Target="https://doi.org/10.21273/JASHS.132.6.830" TargetMode="External"/><Relationship Id="rId52" Type="http://schemas.openxmlformats.org/officeDocument/2006/relationships/hyperlink" Target="https://doi.org/10.3733/ca.v068n01p20" TargetMode="External"/><Relationship Id="rId4" Type="http://schemas.openxmlformats.org/officeDocument/2006/relationships/settings" Target="settings.xml"/><Relationship Id="rId9" Type="http://schemas.openxmlformats.org/officeDocument/2006/relationships/hyperlink" Target="https://www" TargetMode="External"/><Relationship Id="rId14" Type="http://schemas.openxmlformats.org/officeDocument/2006/relationships/footer" Target="footer2.xml"/><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g"/><Relationship Id="rId43" Type="http://schemas.openxmlformats.org/officeDocument/2006/relationships/hyperlink" Target="https://doi.org/10.3733/ca.v057n01p28" TargetMode="External"/><Relationship Id="rId48" Type="http://schemas.openxmlformats.org/officeDocument/2006/relationships/hyperlink" Target="http://edis.ifas.ufl.edu/in1046" TargetMode="External"/><Relationship Id="rId8" Type="http://schemas.openxmlformats.org/officeDocument/2006/relationships/image" Target="media/image1.png"/><Relationship Id="rId51" Type="http://schemas.openxmlformats.org/officeDocument/2006/relationships/hyperlink" Target="http://dx.doi.org/10.1094/PDIS-01-14-0014-RE" TargetMode="External"/><Relationship Id="rId3" Type="http://schemas.openxmlformats.org/officeDocument/2006/relationships/styles" Target="styles.xml"/><Relationship Id="rId12" Type="http://schemas.openxmlformats.org/officeDocument/2006/relationships/hyperlink" Target="https://www" TargetMode="External"/><Relationship Id="rId17" Type="http://schemas.openxmlformats.org/officeDocument/2006/relationships/hyperlink" Target="http://canr"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chart" Target="charts/chart1.xml"/><Relationship Id="rId46" Type="http://schemas.openxmlformats.org/officeDocument/2006/relationships/hyperlink" Target="https://fdacsdpi.wordpress.com/2014/09/11/good-dog-fdacs-canine-team-intercepts-olive-fruit-fly/" TargetMode="External"/><Relationship Id="rId20" Type="http://schemas.openxmlformats.org/officeDocument/2006/relationships/hyperlink" Target="https://www" TargetMode="External"/><Relationship Id="rId41" Type="http://schemas.openxmlformats.org/officeDocument/2006/relationships/chart" Target="charts/chart4.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microsoft.com/office/2016/09/relationships/commentsIds" Target="commentsIds.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keys.lucidcentral.org/keys/v3/thrips_of_california/Thrips_of_California.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9525">
              <a:solidFill>
                <a:schemeClr val="tx1"/>
              </a:solidFill>
            </a:ln>
            <a:effectLst/>
          </c:spPr>
          <c:invertIfNegative val="0"/>
          <c:errBars>
            <c:errBarType val="both"/>
            <c:errValType val="cust"/>
            <c:noEndCap val="0"/>
            <c:plus>
              <c:numRef>
                <c:f>SB!$C$3</c:f>
                <c:numCache>
                  <c:formatCode>General</c:formatCode>
                  <c:ptCount val="1"/>
                  <c:pt idx="0">
                    <c:v>7.0000000000000007E-2</c:v>
                  </c:pt>
                </c:numCache>
              </c:numRef>
            </c:plus>
            <c:minus>
              <c:numRef>
                <c:f>SB!$C$3</c:f>
                <c:numCache>
                  <c:formatCode>General</c:formatCode>
                  <c:ptCount val="1"/>
                  <c:pt idx="0">
                    <c:v>7.0000000000000007E-2</c:v>
                  </c:pt>
                </c:numCache>
              </c:numRef>
            </c:minus>
            <c:spPr>
              <a:noFill/>
              <a:ln w="9525" cap="flat" cmpd="sng" algn="ctr">
                <a:solidFill>
                  <a:schemeClr val="tx1">
                    <a:lumMod val="65000"/>
                    <a:lumOff val="35000"/>
                  </a:schemeClr>
                </a:solidFill>
                <a:round/>
              </a:ln>
              <a:effectLst/>
            </c:spPr>
          </c:errBars>
          <c:cat>
            <c:strRef>
              <c:f>SB!$D$2</c:f>
              <c:strCache>
                <c:ptCount val="1"/>
                <c:pt idx="0">
                  <c:v>Green &amp; Brown Marmorated Stink Bug Baited Trap</c:v>
                </c:pt>
              </c:strCache>
            </c:strRef>
          </c:cat>
          <c:val>
            <c:numRef>
              <c:f>SB!$B$3</c:f>
              <c:numCache>
                <c:formatCode>General</c:formatCode>
                <c:ptCount val="1"/>
                <c:pt idx="0">
                  <c:v>0.23300000000000001</c:v>
                </c:pt>
              </c:numCache>
            </c:numRef>
          </c:val>
          <c:extLst>
            <c:ext xmlns:c16="http://schemas.microsoft.com/office/drawing/2014/chart" uri="{C3380CC4-5D6E-409C-BE32-E72D297353CC}">
              <c16:uniqueId val="{00000000-C88C-6042-904E-E205716B8DC6}"/>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SB!$E$3</c:f>
                <c:numCache>
                  <c:formatCode>General</c:formatCode>
                  <c:ptCount val="1"/>
                  <c:pt idx="0">
                    <c:v>7.8E-2</c:v>
                  </c:pt>
                </c:numCache>
              </c:numRef>
            </c:plus>
            <c:minus>
              <c:numRef>
                <c:f>SB!$E$3</c:f>
                <c:numCache>
                  <c:formatCode>General</c:formatCode>
                  <c:ptCount val="1"/>
                  <c:pt idx="0">
                    <c:v>7.8E-2</c:v>
                  </c:pt>
                </c:numCache>
              </c:numRef>
            </c:minus>
            <c:spPr>
              <a:noFill/>
              <a:ln w="9525" cap="flat" cmpd="sng" algn="ctr">
                <a:solidFill>
                  <a:schemeClr val="tx1">
                    <a:lumMod val="65000"/>
                    <a:lumOff val="35000"/>
                  </a:schemeClr>
                </a:solidFill>
                <a:round/>
              </a:ln>
              <a:effectLst/>
            </c:spPr>
          </c:errBars>
          <c:cat>
            <c:strRef>
              <c:f>SB!$D$2</c:f>
              <c:strCache>
                <c:ptCount val="1"/>
                <c:pt idx="0">
                  <c:v>Green &amp; Brown Marmorated Stink Bug Baited Trap</c:v>
                </c:pt>
              </c:strCache>
            </c:strRef>
          </c:cat>
          <c:val>
            <c:numRef>
              <c:f>SB!$D$3</c:f>
              <c:numCache>
                <c:formatCode>General</c:formatCode>
                <c:ptCount val="1"/>
                <c:pt idx="0">
                  <c:v>0.48799999999999999</c:v>
                </c:pt>
              </c:numCache>
            </c:numRef>
          </c:val>
          <c:extLst>
            <c:ext xmlns:c16="http://schemas.microsoft.com/office/drawing/2014/chart" uri="{C3380CC4-5D6E-409C-BE32-E72D297353CC}">
              <c16:uniqueId val="{00000001-C88C-6042-904E-E205716B8DC6}"/>
            </c:ext>
          </c:extLst>
        </c:ser>
        <c:dLbls>
          <c:showLegendKey val="0"/>
          <c:showVal val="0"/>
          <c:showCatName val="0"/>
          <c:showSerName val="0"/>
          <c:showPercent val="0"/>
          <c:showBubbleSize val="0"/>
        </c:dLbls>
        <c:gapWidth val="219"/>
        <c:overlap val="-27"/>
        <c:axId val="477015080"/>
        <c:axId val="477015472"/>
      </c:barChart>
      <c:catAx>
        <c:axId val="477015080"/>
        <c:scaling>
          <c:orientation val="minMax"/>
        </c:scaling>
        <c:delete val="1"/>
        <c:axPos val="b"/>
        <c:numFmt formatCode="General" sourceLinked="1"/>
        <c:majorTickMark val="none"/>
        <c:minorTickMark val="none"/>
        <c:tickLblPos val="nextTo"/>
        <c:crossAx val="477015472"/>
        <c:crosses val="autoZero"/>
        <c:auto val="1"/>
        <c:lblAlgn val="ctr"/>
        <c:lblOffset val="100"/>
        <c:noMultiLvlLbl val="0"/>
      </c:catAx>
      <c:valAx>
        <c:axId val="477015472"/>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200">
                  <a:solidFill>
                    <a:schemeClr val="tx1"/>
                  </a:solidFill>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7015080"/>
        <c:crosses val="autoZero"/>
        <c:crossBetween val="between"/>
        <c:min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12700">
              <a:solidFill>
                <a:schemeClr val="tx1"/>
              </a:solidFill>
            </a:ln>
            <a:effectLst/>
          </c:spPr>
          <c:invertIfNegative val="0"/>
          <c:errBars>
            <c:errBarType val="both"/>
            <c:errValType val="cust"/>
            <c:noEndCap val="0"/>
            <c:plus>
              <c:numRef>
                <c:f>SB!$C$4</c:f>
                <c:numCache>
                  <c:formatCode>General</c:formatCode>
                  <c:ptCount val="1"/>
                  <c:pt idx="0">
                    <c:v>0.01</c:v>
                  </c:pt>
                </c:numCache>
              </c:numRef>
            </c:plus>
            <c:minus>
              <c:numRef>
                <c:f>SB!$C$4</c:f>
                <c:numCache>
                  <c:formatCode>General</c:formatCode>
                  <c:ptCount val="1"/>
                  <c:pt idx="0">
                    <c:v>0.01</c:v>
                  </c:pt>
                </c:numCache>
              </c:numRef>
            </c:minus>
            <c:spPr>
              <a:noFill/>
              <a:ln w="9525" cap="flat" cmpd="sng" algn="ctr">
                <a:solidFill>
                  <a:schemeClr val="tx1">
                    <a:lumMod val="65000"/>
                    <a:lumOff val="35000"/>
                  </a:schemeClr>
                </a:solidFill>
                <a:round/>
              </a:ln>
              <a:effectLst/>
            </c:spPr>
          </c:errBars>
          <c:val>
            <c:numRef>
              <c:f>SB!$B$4</c:f>
              <c:numCache>
                <c:formatCode>General</c:formatCode>
                <c:ptCount val="1"/>
                <c:pt idx="0">
                  <c:v>2.5999999999999999E-2</c:v>
                </c:pt>
              </c:numCache>
            </c:numRef>
          </c:val>
          <c:extLst>
            <c:ext xmlns:c16="http://schemas.microsoft.com/office/drawing/2014/chart" uri="{C3380CC4-5D6E-409C-BE32-E72D297353CC}">
              <c16:uniqueId val="{00000000-B351-C940-B580-CCE493E43067}"/>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SB!$E$4</c:f>
                <c:numCache>
                  <c:formatCode>General</c:formatCode>
                  <c:ptCount val="1"/>
                  <c:pt idx="0">
                    <c:v>2E-3</c:v>
                  </c:pt>
                </c:numCache>
              </c:numRef>
            </c:plus>
            <c:minus>
              <c:numRef>
                <c:f>SB!$E$4</c:f>
                <c:numCache>
                  <c:formatCode>General</c:formatCode>
                  <c:ptCount val="1"/>
                  <c:pt idx="0">
                    <c:v>2E-3</c:v>
                  </c:pt>
                </c:numCache>
              </c:numRef>
            </c:minus>
            <c:spPr>
              <a:noFill/>
              <a:ln w="9525" cap="flat" cmpd="sng" algn="ctr">
                <a:solidFill>
                  <a:schemeClr val="tx1">
                    <a:lumMod val="65000"/>
                    <a:lumOff val="35000"/>
                  </a:schemeClr>
                </a:solidFill>
                <a:round/>
              </a:ln>
              <a:effectLst/>
            </c:spPr>
          </c:errBars>
          <c:val>
            <c:numRef>
              <c:f>SB!$D$4</c:f>
              <c:numCache>
                <c:formatCode>General</c:formatCode>
                <c:ptCount val="1"/>
                <c:pt idx="0">
                  <c:v>2E-3</c:v>
                </c:pt>
              </c:numCache>
            </c:numRef>
          </c:val>
          <c:extLst>
            <c:ext xmlns:c16="http://schemas.microsoft.com/office/drawing/2014/chart" uri="{C3380CC4-5D6E-409C-BE32-E72D297353CC}">
              <c16:uniqueId val="{00000001-B351-C940-B580-CCE493E43067}"/>
            </c:ext>
          </c:extLst>
        </c:ser>
        <c:dLbls>
          <c:showLegendKey val="0"/>
          <c:showVal val="0"/>
          <c:showCatName val="0"/>
          <c:showSerName val="0"/>
          <c:showPercent val="0"/>
          <c:showBubbleSize val="0"/>
        </c:dLbls>
        <c:gapWidth val="219"/>
        <c:overlap val="-27"/>
        <c:axId val="477014688"/>
        <c:axId val="228808024"/>
      </c:barChart>
      <c:catAx>
        <c:axId val="477014688"/>
        <c:scaling>
          <c:orientation val="minMax"/>
        </c:scaling>
        <c:delete val="1"/>
        <c:axPos val="b"/>
        <c:majorTickMark val="none"/>
        <c:minorTickMark val="none"/>
        <c:tickLblPos val="nextTo"/>
        <c:crossAx val="228808024"/>
        <c:crosses val="autoZero"/>
        <c:auto val="1"/>
        <c:lblAlgn val="ctr"/>
        <c:lblOffset val="100"/>
        <c:noMultiLvlLbl val="0"/>
      </c:catAx>
      <c:valAx>
        <c:axId val="228808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200">
                  <a:solidFill>
                    <a:schemeClr val="tx1"/>
                  </a:solidFill>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7014688"/>
        <c:crosses val="autoZero"/>
        <c:crossBetween val="between"/>
        <c:maj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12700">
              <a:solidFill>
                <a:schemeClr val="tx1"/>
              </a:solidFill>
            </a:ln>
            <a:effectLst/>
          </c:spPr>
          <c:invertIfNegative val="0"/>
          <c:errBars>
            <c:errBarType val="both"/>
            <c:errValType val="cust"/>
            <c:noEndCap val="0"/>
            <c:plus>
              <c:numRef>
                <c:f>SB!$C$5</c:f>
                <c:numCache>
                  <c:formatCode>General</c:formatCode>
                  <c:ptCount val="1"/>
                  <c:pt idx="0">
                    <c:v>8.9999999999999993E-3</c:v>
                  </c:pt>
                </c:numCache>
              </c:numRef>
            </c:plus>
            <c:minus>
              <c:numRef>
                <c:f>SB!$C$5</c:f>
                <c:numCache>
                  <c:formatCode>General</c:formatCode>
                  <c:ptCount val="1"/>
                  <c:pt idx="0">
                    <c:v>8.9999999999999993E-3</c:v>
                  </c:pt>
                </c:numCache>
              </c:numRef>
            </c:minus>
            <c:spPr>
              <a:noFill/>
              <a:ln w="9525" cap="flat" cmpd="sng" algn="ctr">
                <a:solidFill>
                  <a:schemeClr val="tx1">
                    <a:lumMod val="65000"/>
                    <a:lumOff val="35000"/>
                  </a:schemeClr>
                </a:solidFill>
                <a:round/>
              </a:ln>
              <a:effectLst/>
            </c:spPr>
          </c:errBars>
          <c:val>
            <c:numRef>
              <c:f>SB!$B$5</c:f>
              <c:numCache>
                <c:formatCode>General</c:formatCode>
                <c:ptCount val="1"/>
                <c:pt idx="0">
                  <c:v>2.5999999999999999E-2</c:v>
                </c:pt>
              </c:numCache>
            </c:numRef>
          </c:val>
          <c:extLst>
            <c:ext xmlns:c16="http://schemas.microsoft.com/office/drawing/2014/chart" uri="{C3380CC4-5D6E-409C-BE32-E72D297353CC}">
              <c16:uniqueId val="{00000000-0401-AC4C-808F-6A81C9FC009B}"/>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SB!$E$5</c:f>
                <c:numCache>
                  <c:formatCode>General</c:formatCode>
                  <c:ptCount val="1"/>
                  <c:pt idx="0">
                    <c:v>3.6999999999999998E-2</c:v>
                  </c:pt>
                </c:numCache>
              </c:numRef>
            </c:plus>
            <c:minus>
              <c:numRef>
                <c:f>SB!$E$5</c:f>
                <c:numCache>
                  <c:formatCode>General</c:formatCode>
                  <c:ptCount val="1"/>
                  <c:pt idx="0">
                    <c:v>3.6999999999999998E-2</c:v>
                  </c:pt>
                </c:numCache>
              </c:numRef>
            </c:minus>
            <c:spPr>
              <a:noFill/>
              <a:ln w="9525" cap="flat" cmpd="sng" algn="ctr">
                <a:solidFill>
                  <a:schemeClr val="tx1">
                    <a:lumMod val="65000"/>
                    <a:lumOff val="35000"/>
                  </a:schemeClr>
                </a:solidFill>
                <a:round/>
              </a:ln>
              <a:effectLst/>
            </c:spPr>
          </c:errBars>
          <c:val>
            <c:numRef>
              <c:f>SB!$D$5</c:f>
              <c:numCache>
                <c:formatCode>General</c:formatCode>
                <c:ptCount val="1"/>
                <c:pt idx="0">
                  <c:v>0.20699999999999999</c:v>
                </c:pt>
              </c:numCache>
            </c:numRef>
          </c:val>
          <c:extLst>
            <c:ext xmlns:c16="http://schemas.microsoft.com/office/drawing/2014/chart" uri="{C3380CC4-5D6E-409C-BE32-E72D297353CC}">
              <c16:uniqueId val="{00000001-0401-AC4C-808F-6A81C9FC009B}"/>
            </c:ext>
          </c:extLst>
        </c:ser>
        <c:dLbls>
          <c:showLegendKey val="0"/>
          <c:showVal val="0"/>
          <c:showCatName val="0"/>
          <c:showSerName val="0"/>
          <c:showPercent val="0"/>
          <c:showBubbleSize val="0"/>
        </c:dLbls>
        <c:gapWidth val="219"/>
        <c:overlap val="-27"/>
        <c:axId val="228806848"/>
        <c:axId val="228807632"/>
      </c:barChart>
      <c:catAx>
        <c:axId val="2288068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807632"/>
        <c:crosses val="autoZero"/>
        <c:auto val="1"/>
        <c:lblAlgn val="ctr"/>
        <c:lblOffset val="100"/>
        <c:noMultiLvlLbl val="0"/>
      </c:catAx>
      <c:valAx>
        <c:axId val="228807632"/>
        <c:scaling>
          <c:orientation val="minMax"/>
          <c:max val="0.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80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28806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12700">
              <a:solidFill>
                <a:schemeClr val="tx1"/>
              </a:solidFill>
            </a:ln>
            <a:effectLst/>
          </c:spPr>
          <c:invertIfNegative val="0"/>
          <c:errBars>
            <c:errBarType val="both"/>
            <c:errValType val="cust"/>
            <c:noEndCap val="0"/>
            <c:plus>
              <c:numRef>
                <c:f>SB!$C$6</c:f>
                <c:numCache>
                  <c:formatCode>General</c:formatCode>
                  <c:ptCount val="1"/>
                  <c:pt idx="0">
                    <c:v>7.0000000000000001E-3</c:v>
                  </c:pt>
                </c:numCache>
              </c:numRef>
            </c:plus>
            <c:minus>
              <c:numRef>
                <c:f>SB!$C$6</c:f>
                <c:numCache>
                  <c:formatCode>General</c:formatCode>
                  <c:ptCount val="1"/>
                  <c:pt idx="0">
                    <c:v>7.0000000000000001E-3</c:v>
                  </c:pt>
                </c:numCache>
              </c:numRef>
            </c:minus>
            <c:spPr>
              <a:noFill/>
              <a:ln w="9525" cap="flat" cmpd="sng" algn="ctr">
                <a:solidFill>
                  <a:schemeClr val="tx1">
                    <a:lumMod val="65000"/>
                    <a:lumOff val="35000"/>
                  </a:schemeClr>
                </a:solidFill>
                <a:round/>
              </a:ln>
              <a:effectLst/>
            </c:spPr>
          </c:errBars>
          <c:val>
            <c:numRef>
              <c:f>SB!$B$6</c:f>
              <c:numCache>
                <c:formatCode>General</c:formatCode>
                <c:ptCount val="1"/>
                <c:pt idx="0">
                  <c:v>1.2E-2</c:v>
                </c:pt>
              </c:numCache>
            </c:numRef>
          </c:val>
          <c:extLst>
            <c:ext xmlns:c16="http://schemas.microsoft.com/office/drawing/2014/chart" uri="{C3380CC4-5D6E-409C-BE32-E72D297353CC}">
              <c16:uniqueId val="{00000000-8F4B-3F4F-9198-02EBB71E9A33}"/>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SB!$E$6</c:f>
                <c:numCache>
                  <c:formatCode>General</c:formatCode>
                  <c:ptCount val="1"/>
                  <c:pt idx="0">
                    <c:v>3.3000000000000002E-2</c:v>
                  </c:pt>
                </c:numCache>
              </c:numRef>
            </c:plus>
            <c:minus>
              <c:numRef>
                <c:f>SB!$E$6</c:f>
                <c:numCache>
                  <c:formatCode>General</c:formatCode>
                  <c:ptCount val="1"/>
                  <c:pt idx="0">
                    <c:v>3.3000000000000002E-2</c:v>
                  </c:pt>
                </c:numCache>
              </c:numRef>
            </c:minus>
            <c:spPr>
              <a:noFill/>
              <a:ln w="9525" cap="flat" cmpd="sng" algn="ctr">
                <a:solidFill>
                  <a:schemeClr val="tx1">
                    <a:lumMod val="65000"/>
                    <a:lumOff val="35000"/>
                  </a:schemeClr>
                </a:solidFill>
                <a:round/>
              </a:ln>
              <a:effectLst/>
            </c:spPr>
          </c:errBars>
          <c:val>
            <c:numRef>
              <c:f>SB!$D$6</c:f>
              <c:numCache>
                <c:formatCode>General</c:formatCode>
                <c:ptCount val="1"/>
                <c:pt idx="0">
                  <c:v>0.16200000000000001</c:v>
                </c:pt>
              </c:numCache>
            </c:numRef>
          </c:val>
          <c:extLst>
            <c:ext xmlns:c16="http://schemas.microsoft.com/office/drawing/2014/chart" uri="{C3380CC4-5D6E-409C-BE32-E72D297353CC}">
              <c16:uniqueId val="{00000001-8F4B-3F4F-9198-02EBB71E9A33}"/>
            </c:ext>
          </c:extLst>
        </c:ser>
        <c:dLbls>
          <c:showLegendKey val="0"/>
          <c:showVal val="0"/>
          <c:showCatName val="0"/>
          <c:showSerName val="0"/>
          <c:showPercent val="0"/>
          <c:showBubbleSize val="0"/>
        </c:dLbls>
        <c:gapWidth val="219"/>
        <c:overlap val="-27"/>
        <c:axId val="288291120"/>
        <c:axId val="288291512"/>
      </c:barChart>
      <c:catAx>
        <c:axId val="288291120"/>
        <c:scaling>
          <c:orientation val="minMax"/>
        </c:scaling>
        <c:delete val="1"/>
        <c:axPos val="b"/>
        <c:majorTickMark val="none"/>
        <c:minorTickMark val="none"/>
        <c:tickLblPos val="nextTo"/>
        <c:crossAx val="288291512"/>
        <c:crosses val="autoZero"/>
        <c:auto val="1"/>
        <c:lblAlgn val="ctr"/>
        <c:lblOffset val="100"/>
        <c:noMultiLvlLbl val="0"/>
      </c:catAx>
      <c:valAx>
        <c:axId val="288291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200">
                  <a:solidFill>
                    <a:schemeClr val="tx1"/>
                  </a:solidFill>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88291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0.41986</cdr:x>
      <cdr:y>0.28474</cdr:y>
    </cdr:from>
    <cdr:to>
      <cdr:x>0.5253</cdr:x>
      <cdr:y>0.40288</cdr:y>
    </cdr:to>
    <cdr:sp macro="" textlink="">
      <cdr:nvSpPr>
        <cdr:cNvPr id="2" name="TextBox 5">
          <a:extLst xmlns:a="http://schemas.openxmlformats.org/drawingml/2006/main"/>
        </cdr:cNvPr>
        <cdr:cNvSpPr txBox="1"/>
      </cdr:nvSpPr>
      <cdr:spPr>
        <a:xfrm xmlns:a="http://schemas.openxmlformats.org/drawingml/2006/main">
          <a:off x="1562601" y="740418"/>
          <a:ext cx="392409" cy="30720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0.64378</cdr:x>
      <cdr:y>0</cdr:y>
    </cdr:from>
    <cdr:to>
      <cdr:x>0.7492</cdr:x>
      <cdr:y>0.19319</cdr:y>
    </cdr:to>
    <cdr:sp macro="" textlink="">
      <cdr:nvSpPr>
        <cdr:cNvPr id="3" name="TextBox 6">
          <a:extLst xmlns:a="http://schemas.openxmlformats.org/drawingml/2006/main"/>
        </cdr:cNvPr>
        <cdr:cNvSpPr txBox="1"/>
      </cdr:nvSpPr>
      <cdr:spPr>
        <a:xfrm xmlns:a="http://schemas.openxmlformats.org/drawingml/2006/main">
          <a:off x="2395965" y="-1094704"/>
          <a:ext cx="392373" cy="50234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drawings/drawing2.xml><?xml version="1.0" encoding="utf-8"?>
<c:userShapes xmlns:c="http://schemas.openxmlformats.org/drawingml/2006/chart">
  <cdr:relSizeAnchor xmlns:cdr="http://schemas.openxmlformats.org/drawingml/2006/chartDrawing">
    <cdr:from>
      <cdr:x>0.64576</cdr:x>
      <cdr:y>0.54917</cdr:y>
    </cdr:from>
    <cdr:to>
      <cdr:x>0.74917</cdr:x>
      <cdr:y>0.65308</cdr:y>
    </cdr:to>
    <cdr:sp macro="" textlink="">
      <cdr:nvSpPr>
        <cdr:cNvPr id="2" name="TextBox 5">
          <a:extLst xmlns:a="http://schemas.openxmlformats.org/drawingml/2006/main">
            <a:ext uri="{FF2B5EF4-FFF2-40B4-BE49-F238E27FC236}">
              <a16:creationId xmlns:a16="http://schemas.microsoft.com/office/drawing/2014/main" id="{CDD03E2A-58FE-C849-985C-C7FBF48435F0}"/>
            </a:ext>
          </a:extLst>
        </cdr:cNvPr>
        <cdr:cNvSpPr txBox="1"/>
      </cdr:nvSpPr>
      <cdr:spPr>
        <a:xfrm xmlns:a="http://schemas.openxmlformats.org/drawingml/2006/main">
          <a:off x="2428349" y="1429412"/>
          <a:ext cx="388870" cy="270463"/>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0.42389</cdr:x>
      <cdr:y>0.00899</cdr:y>
    </cdr:from>
    <cdr:to>
      <cdr:x>0.52729</cdr:x>
      <cdr:y>0.1129</cdr:y>
    </cdr:to>
    <cdr:sp macro="" textlink="">
      <cdr:nvSpPr>
        <cdr:cNvPr id="3" name="TextBox 6">
          <a:extLst xmlns:a="http://schemas.openxmlformats.org/drawingml/2006/main">
            <a:ext uri="{FF2B5EF4-FFF2-40B4-BE49-F238E27FC236}">
              <a16:creationId xmlns:a16="http://schemas.microsoft.com/office/drawing/2014/main" id="{64B14EFE-E966-044E-8B25-33533B5BCBCE}"/>
            </a:ext>
          </a:extLst>
        </cdr:cNvPr>
        <cdr:cNvSpPr txBox="1"/>
      </cdr:nvSpPr>
      <cdr:spPr>
        <a:xfrm xmlns:a="http://schemas.openxmlformats.org/drawingml/2006/main">
          <a:off x="1594017" y="23407"/>
          <a:ext cx="388832" cy="270463"/>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drawings/drawing3.xml><?xml version="1.0" encoding="utf-8"?>
<c:userShapes xmlns:c="http://schemas.openxmlformats.org/drawingml/2006/chart">
  <cdr:relSizeAnchor xmlns:cdr="http://schemas.openxmlformats.org/drawingml/2006/chartDrawing">
    <cdr:from>
      <cdr:x>0.42649</cdr:x>
      <cdr:y>0.47809</cdr:y>
    </cdr:from>
    <cdr:to>
      <cdr:x>0.53267</cdr:x>
      <cdr:y>0.59265</cdr:y>
    </cdr:to>
    <cdr:sp macro="" textlink="">
      <cdr:nvSpPr>
        <cdr:cNvPr id="2" name="TextBox 5">
          <a:extLst xmlns:a="http://schemas.openxmlformats.org/drawingml/2006/main">
            <a:ext uri="{FF2B5EF4-FFF2-40B4-BE49-F238E27FC236}">
              <a16:creationId xmlns:a16="http://schemas.microsoft.com/office/drawing/2014/main" id="{CDD03E2A-58FE-C849-985C-C7FBF48435F0}"/>
            </a:ext>
          </a:extLst>
        </cdr:cNvPr>
        <cdr:cNvSpPr txBox="1"/>
      </cdr:nvSpPr>
      <cdr:spPr>
        <a:xfrm xmlns:a="http://schemas.openxmlformats.org/drawingml/2006/main">
          <a:off x="1576196" y="1282047"/>
          <a:ext cx="392409" cy="30720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0.65199</cdr:x>
      <cdr:y>0</cdr:y>
    </cdr:from>
    <cdr:to>
      <cdr:x>0.75816</cdr:x>
      <cdr:y>0.18733</cdr:y>
    </cdr:to>
    <cdr:sp macro="" textlink="">
      <cdr:nvSpPr>
        <cdr:cNvPr id="3" name="TextBox 6">
          <a:extLst xmlns:a="http://schemas.openxmlformats.org/drawingml/2006/main">
            <a:ext uri="{FF2B5EF4-FFF2-40B4-BE49-F238E27FC236}">
              <a16:creationId xmlns:a16="http://schemas.microsoft.com/office/drawing/2014/main" id="{64B14EFE-E966-044E-8B25-33533B5BCBCE}"/>
            </a:ext>
          </a:extLst>
        </cdr:cNvPr>
        <cdr:cNvSpPr txBox="1"/>
      </cdr:nvSpPr>
      <cdr:spPr>
        <a:xfrm xmlns:a="http://schemas.openxmlformats.org/drawingml/2006/main">
          <a:off x="2409559" y="-4056845"/>
          <a:ext cx="392373" cy="50234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drawings/drawing4.xml><?xml version="1.0" encoding="utf-8"?>
<c:userShapes xmlns:c="http://schemas.openxmlformats.org/drawingml/2006/chart">
  <cdr:relSizeAnchor xmlns:cdr="http://schemas.openxmlformats.org/drawingml/2006/chartDrawing">
    <cdr:from>
      <cdr:x>0.43404</cdr:x>
      <cdr:y>0.57113</cdr:y>
    </cdr:from>
    <cdr:to>
      <cdr:x>0.5367</cdr:x>
      <cdr:y>0.68074</cdr:y>
    </cdr:to>
    <cdr:sp macro="" textlink="">
      <cdr:nvSpPr>
        <cdr:cNvPr id="2" name="TextBox 5">
          <a:extLst xmlns:a="http://schemas.openxmlformats.org/drawingml/2006/main">
            <a:ext uri="{FF2B5EF4-FFF2-40B4-BE49-F238E27FC236}">
              <a16:creationId xmlns:a16="http://schemas.microsoft.com/office/drawing/2014/main" id="{CDD03E2A-58FE-C849-985C-C7FBF48435F0}"/>
            </a:ext>
          </a:extLst>
        </cdr:cNvPr>
        <cdr:cNvSpPr txBox="1"/>
      </cdr:nvSpPr>
      <cdr:spPr>
        <a:xfrm xmlns:a="http://schemas.openxmlformats.org/drawingml/2006/main">
          <a:off x="1648442" y="1530450"/>
          <a:ext cx="389896" cy="293722"/>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0.64943</cdr:x>
      <cdr:y>0.10879</cdr:y>
    </cdr:from>
    <cdr:to>
      <cdr:x>0.75209</cdr:x>
      <cdr:y>0.21839</cdr:y>
    </cdr:to>
    <cdr:sp macro="" textlink="">
      <cdr:nvSpPr>
        <cdr:cNvPr id="3" name="TextBox 6">
          <a:extLst xmlns:a="http://schemas.openxmlformats.org/drawingml/2006/main">
            <a:ext uri="{FF2B5EF4-FFF2-40B4-BE49-F238E27FC236}">
              <a16:creationId xmlns:a16="http://schemas.microsoft.com/office/drawing/2014/main" id="{64B14EFE-E966-044E-8B25-33533B5BCBCE}"/>
            </a:ext>
          </a:extLst>
        </cdr:cNvPr>
        <cdr:cNvSpPr txBox="1"/>
      </cdr:nvSpPr>
      <cdr:spPr>
        <a:xfrm xmlns:a="http://schemas.openxmlformats.org/drawingml/2006/main">
          <a:off x="2466493" y="291531"/>
          <a:ext cx="389896" cy="29369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6B495-F8A0-D844-9D4A-CE3E26DCE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184</Pages>
  <Words>48518</Words>
  <Characters>276553</Characters>
  <Application>Microsoft Office Word</Application>
  <DocSecurity>0</DocSecurity>
  <Lines>2304</Lines>
  <Paragraphs>648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2019-06-25T16:25:00Z</cp:lastPrinted>
  <dcterms:created xsi:type="dcterms:W3CDTF">2019-06-29T17:40:00Z</dcterms:created>
  <dcterms:modified xsi:type="dcterms:W3CDTF">2019-07-01T14:24:00Z</dcterms:modified>
</cp:coreProperties>
</file>